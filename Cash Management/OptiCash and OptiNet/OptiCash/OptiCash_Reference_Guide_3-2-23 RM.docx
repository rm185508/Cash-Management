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1B99C" w14:textId="5C29C41D" w:rsidR="008E461A" w:rsidRPr="008E461A" w:rsidRDefault="008E461A" w:rsidP="00F63174">
      <w:pPr>
        <w:spacing w:after="120"/>
        <w:ind w:left="187" w:hanging="187"/>
        <w:outlineLvl w:val="0"/>
        <w:rPr>
          <w:rFonts w:ascii="Arial" w:hAnsi="Arial"/>
          <w:sz w:val="40"/>
          <w:szCs w:val="40"/>
        </w:rPr>
      </w:pPr>
    </w:p>
    <w:p w14:paraId="0C37E0C1" w14:textId="251FABAC" w:rsidR="005B112D" w:rsidRDefault="00723544" w:rsidP="005B112D">
      <w:pPr>
        <w:pStyle w:val="Brand"/>
      </w:pPr>
      <w:bookmarkStart w:id="0" w:name="_Toc128718555"/>
      <w:r>
        <w:t>CX Banking</w:t>
      </w:r>
      <w:bookmarkEnd w:id="0"/>
    </w:p>
    <w:p w14:paraId="56B60BE0" w14:textId="67F83C92" w:rsidR="005B112D" w:rsidRPr="00F56777" w:rsidRDefault="00723544" w:rsidP="005B112D">
      <w:pPr>
        <w:pStyle w:val="Product"/>
      </w:pPr>
      <w:bookmarkStart w:id="1" w:name="_Toc128718556"/>
      <w:r>
        <w:t>Op</w:t>
      </w:r>
      <w:r w:rsidR="00A03FA5">
        <w:t>tiCash</w:t>
      </w:r>
      <w:bookmarkEnd w:id="1"/>
    </w:p>
    <w:p w14:paraId="20F28052" w14:textId="56CA970C" w:rsidR="005B112D" w:rsidRDefault="00A03FA5" w:rsidP="005B112D">
      <w:pPr>
        <w:pStyle w:val="Title"/>
      </w:pPr>
      <w:bookmarkStart w:id="2" w:name="_Toc128718557"/>
      <w:r>
        <w:t>User Reference Guide</w:t>
      </w:r>
      <w:bookmarkEnd w:id="2"/>
    </w:p>
    <w:p w14:paraId="12318B81" w14:textId="44DC7B98" w:rsidR="005B112D" w:rsidRDefault="00EB7F30" w:rsidP="005B112D">
      <w:pPr>
        <w:pStyle w:val="DocInfo"/>
      </w:pPr>
      <w:r>
        <w:t xml:space="preserve">Version </w:t>
      </w:r>
      <w:r w:rsidR="001F120B">
        <w:t>10.0.0</w:t>
      </w:r>
    </w:p>
    <w:p w14:paraId="11C192CE" w14:textId="1EA3B8F1" w:rsidR="005B112D" w:rsidRDefault="00EB7F30" w:rsidP="005B112D">
      <w:pPr>
        <w:pStyle w:val="DocInfo"/>
      </w:pPr>
      <w:r>
        <w:t>Build Number 13</w:t>
      </w:r>
      <w:r w:rsidR="00B32A24">
        <w:t>22</w:t>
      </w:r>
    </w:p>
    <w:p w14:paraId="282A865E" w14:textId="7267A9A2" w:rsidR="00F113F1" w:rsidRDefault="00F113F1" w:rsidP="001A77D9">
      <w:pPr>
        <w:pStyle w:val="BodyText"/>
      </w:pPr>
    </w:p>
    <w:p w14:paraId="6450576D" w14:textId="77777777" w:rsidR="00F03589" w:rsidRDefault="00F03589">
      <w:pPr>
        <w:pStyle w:val="BodyText"/>
        <w:sectPr w:rsidR="00F03589" w:rsidSect="00AC6C33">
          <w:headerReference w:type="even" r:id="rId8"/>
          <w:headerReference w:type="default" r:id="rId9"/>
          <w:footerReference w:type="even" r:id="rId10"/>
          <w:footerReference w:type="default" r:id="rId11"/>
          <w:headerReference w:type="first" r:id="rId12"/>
          <w:footerReference w:type="first" r:id="rId13"/>
          <w:footnotePr>
            <w:pos w:val="beneathText"/>
          </w:footnotePr>
          <w:pgSz w:w="12240" w:h="15840"/>
          <w:pgMar w:top="1440" w:right="1440" w:bottom="1440" w:left="1440" w:header="720" w:footer="515" w:gutter="0"/>
          <w:cols w:space="720"/>
          <w:docGrid w:linePitch="360"/>
        </w:sectPr>
      </w:pPr>
    </w:p>
    <w:p w14:paraId="6FDB2E09" w14:textId="77777777" w:rsidR="005A2684" w:rsidRPr="002C38D9" w:rsidRDefault="005A2684" w:rsidP="00D42326">
      <w:pPr>
        <w:pStyle w:val="ChapterTitle"/>
      </w:pPr>
      <w:bookmarkStart w:id="3" w:name="_Toc128718558"/>
      <w:r w:rsidRPr="002C38D9">
        <w:lastRenderedPageBreak/>
        <w:t>Copyright and Trademark Information</w:t>
      </w:r>
      <w:bookmarkEnd w:id="3"/>
    </w:p>
    <w:p w14:paraId="21B31A21" w14:textId="683DFB9B" w:rsidR="00667A03" w:rsidDel="00624EA3" w:rsidRDefault="00667A03" w:rsidP="00667A03">
      <w:pPr>
        <w:pStyle w:val="BodyText"/>
        <w:jc w:val="both"/>
        <w:rPr>
          <w:del w:id="4" w:author="Robbie Moses" w:date="2023-03-02T06:36:00Z"/>
        </w:rPr>
      </w:pPr>
    </w:p>
    <w:p w14:paraId="5D57BC31" w14:textId="1B803D0F" w:rsidR="00916881" w:rsidRPr="00C61DA0" w:rsidRDefault="00916881" w:rsidP="00667A03">
      <w:pPr>
        <w:pStyle w:val="BodyText"/>
        <w:jc w:val="both"/>
      </w:pPr>
      <w:r w:rsidRPr="00C61DA0">
        <w:t xml:space="preserve">If this guide is distributed with software that includes an end-user agreement, this guide, as well as the software described in it, is furnished under </w:t>
      </w:r>
      <w:r w:rsidR="005A2684" w:rsidRPr="00C61DA0">
        <w:t>license,</w:t>
      </w:r>
      <w:r w:rsidRPr="00C61DA0">
        <w:t xml:space="preserve"> and may be used or copied only in accordance with the terms of such license. Except as permitted by any such license, no part of this guide may be reproduced, stored in a retrieval system, or transmitted, in any form or by any means, electronic, mechanical, recording, or otherwise, without the prior written permission of NCR Corporation. Please note that the content in this guide is protected under copyright law even if it is not distributed with software that includes an end-user license agreement.</w:t>
      </w:r>
    </w:p>
    <w:p w14:paraId="09DB940C" w14:textId="77777777" w:rsidR="00916881" w:rsidRPr="00C61DA0" w:rsidRDefault="00916881" w:rsidP="00667A03">
      <w:pPr>
        <w:pStyle w:val="BodyText"/>
        <w:jc w:val="both"/>
      </w:pPr>
      <w:r w:rsidRPr="00C61DA0">
        <w:t xml:space="preserve">The content of this guide is furnished for informational use only, is subject to change without notice, and should not be construed as a commitment by NCR Corporation. NCR Corporation assumes no responsibility or liability for any errors or inaccuracies that may appear in the informational content contained in this guide. </w:t>
      </w:r>
    </w:p>
    <w:p w14:paraId="47CB4795" w14:textId="77777777" w:rsidR="00916881" w:rsidRPr="00C61DA0" w:rsidRDefault="00916881" w:rsidP="00667A03">
      <w:pPr>
        <w:pStyle w:val="BodyText"/>
        <w:jc w:val="both"/>
      </w:pPr>
      <w:r w:rsidRPr="00C61DA0">
        <w:t>OptiCash, OptiNet, OptiVault, OptiCashMI, OptiVLM, OptimizeCF, OptiSuite, OptiRecon, and OptiBridge are trademarks of NCR Corporation.</w:t>
      </w:r>
    </w:p>
    <w:p w14:paraId="5C85F3F2" w14:textId="6EFE27DF" w:rsidR="00916881" w:rsidRDefault="00916881" w:rsidP="00667A03">
      <w:pPr>
        <w:pStyle w:val="BodyText"/>
        <w:jc w:val="both"/>
      </w:pPr>
      <w:r w:rsidRPr="00C61DA0">
        <w:t xml:space="preserve">Adobe Acrobat Reader is a registered trademark of Adobe Systems Incorporated. Microsoft, Windows, and Windows Vista, Internet Explorer (IE) are either registered trademarks or trademarks of Microsoft Corporation in the United States and/or other countries. Solaris is a Trademark or registered trademark of Sun Microsystems, Inc. in the United </w:t>
      </w:r>
      <w:r w:rsidR="00A621C0" w:rsidRPr="00C61DA0">
        <w:t>States,</w:t>
      </w:r>
      <w:r w:rsidRPr="00C61DA0">
        <w:t xml:space="preserve"> and other countries. Oracle is a trademark of Oracle in the United States and other countries. Websphere is a trademark of IBM in the United States and other countries. UNIX is a trademark in the United States and other countries, licensed exclusively through X/Open Company, Ltd. All other trademarks are the property of their respective owners. </w:t>
      </w:r>
    </w:p>
    <w:p w14:paraId="274C8595" w14:textId="77777777" w:rsidR="00667A03" w:rsidRPr="00C61DA0" w:rsidRDefault="00667A03" w:rsidP="00667A03">
      <w:pPr>
        <w:pStyle w:val="BodyText"/>
        <w:jc w:val="both"/>
      </w:pPr>
    </w:p>
    <w:p w14:paraId="514344D6" w14:textId="77777777" w:rsidR="008E7E58" w:rsidRPr="002A3698" w:rsidRDefault="008E7E58" w:rsidP="008E7E58">
      <w:pPr>
        <w:pStyle w:val="BodyText"/>
      </w:pPr>
      <w:r w:rsidRPr="002A3698">
        <w:t>© 20</w:t>
      </w:r>
      <w:r>
        <w:t xml:space="preserve">20 </w:t>
      </w:r>
      <w:r w:rsidRPr="002A3698">
        <w:t>NCR Corporation</w:t>
      </w:r>
      <w:r>
        <w:br/>
        <w:t>Atlanta</w:t>
      </w:r>
      <w:r>
        <w:br/>
      </w:r>
      <w:r w:rsidRPr="002A3698">
        <w:t>Georgia</w:t>
      </w:r>
      <w:r>
        <w:br/>
      </w:r>
      <w:r w:rsidRPr="002A3698">
        <w:t>USA</w:t>
      </w:r>
      <w:r>
        <w:br/>
      </w:r>
      <w:hyperlink r:id="rId14" w:history="1">
        <w:r w:rsidRPr="004D33A9">
          <w:rPr>
            <w:rStyle w:val="Hyperlink"/>
          </w:rPr>
          <w:t>www.ncr.com</w:t>
        </w:r>
      </w:hyperlink>
      <w:r w:rsidRPr="002A3698">
        <w:br/>
        <w:t>All Rights Reserved</w:t>
      </w:r>
    </w:p>
    <w:p w14:paraId="44D353D4" w14:textId="665E788A" w:rsidR="00B61930" w:rsidRDefault="00916881" w:rsidP="00B61930">
      <w:pPr>
        <w:pStyle w:val="BodyText"/>
        <w:rPr>
          <w:b/>
          <w:szCs w:val="28"/>
        </w:rPr>
      </w:pPr>
      <w:r>
        <w:rPr>
          <w:rFonts w:ascii="MinionPro-Regular" w:hAnsi="MinionPro-Regular" w:cs="MinionPro-Regular"/>
          <w:sz w:val="14"/>
          <w:szCs w:val="14"/>
        </w:rPr>
        <w:t>.</w:t>
      </w:r>
      <w:r w:rsidR="00B61930">
        <w:br w:type="page"/>
      </w:r>
    </w:p>
    <w:p w14:paraId="61D5810A" w14:textId="77777777" w:rsidR="00624EA3" w:rsidRDefault="00624EA3" w:rsidP="00624EA3">
      <w:pPr>
        <w:pStyle w:val="ChapterTitle"/>
        <w:rPr>
          <w:ins w:id="5" w:author="Robbie Moses" w:date="2023-03-02T06:37:00Z"/>
        </w:rPr>
      </w:pPr>
      <w:bookmarkStart w:id="6" w:name="_Toc127860422"/>
      <w:bookmarkStart w:id="7" w:name="_Toc128718559"/>
      <w:ins w:id="8" w:author="Robbie Moses" w:date="2023-03-02T06:37:00Z">
        <w:r>
          <w:lastRenderedPageBreak/>
          <w:t>Revision Record</w:t>
        </w:r>
        <w:bookmarkEnd w:id="6"/>
        <w:bookmarkEnd w:id="7"/>
      </w:ins>
    </w:p>
    <w:tbl>
      <w:tblPr>
        <w:tblStyle w:val="TableHeadingTop"/>
        <w:tblW w:w="9360" w:type="dxa"/>
        <w:tblLook w:val="04A0" w:firstRow="1" w:lastRow="0" w:firstColumn="1" w:lastColumn="0" w:noHBand="0" w:noVBand="1"/>
      </w:tblPr>
      <w:tblGrid>
        <w:gridCol w:w="1440"/>
        <w:gridCol w:w="1440"/>
        <w:gridCol w:w="6480"/>
      </w:tblGrid>
      <w:tr w:rsidR="00624EA3" w:rsidRPr="00CA70B5" w14:paraId="4EEB119B" w14:textId="77777777" w:rsidTr="005A1145">
        <w:trPr>
          <w:cnfStyle w:val="100000000000" w:firstRow="1" w:lastRow="0" w:firstColumn="0" w:lastColumn="0" w:oddVBand="0" w:evenVBand="0" w:oddHBand="0" w:evenHBand="0" w:firstRowFirstColumn="0" w:firstRowLastColumn="0" w:lastRowFirstColumn="0" w:lastRowLastColumn="0"/>
          <w:ins w:id="9" w:author="Robbie Moses" w:date="2023-03-02T06:37:00Z"/>
        </w:trPr>
        <w:tc>
          <w:tcPr>
            <w:tcW w:w="1440" w:type="dxa"/>
            <w:tcBorders>
              <w:bottom w:val="single" w:sz="4" w:space="0" w:color="auto"/>
            </w:tcBorders>
          </w:tcPr>
          <w:p w14:paraId="56C44D40" w14:textId="77777777" w:rsidR="00624EA3" w:rsidRPr="00D22F24" w:rsidRDefault="00624EA3" w:rsidP="005A1145">
            <w:pPr>
              <w:pStyle w:val="TableHeading"/>
              <w:jc w:val="center"/>
              <w:rPr>
                <w:ins w:id="10" w:author="Robbie Moses" w:date="2023-03-02T06:37:00Z"/>
              </w:rPr>
            </w:pPr>
            <w:ins w:id="11" w:author="Robbie Moses" w:date="2023-03-02T06:37:00Z">
              <w:r w:rsidRPr="00D22F24">
                <w:t>Date</w:t>
              </w:r>
            </w:ins>
          </w:p>
        </w:tc>
        <w:tc>
          <w:tcPr>
            <w:tcW w:w="1440" w:type="dxa"/>
          </w:tcPr>
          <w:p w14:paraId="43D46A50" w14:textId="77777777" w:rsidR="00624EA3" w:rsidRPr="00D22F24" w:rsidRDefault="00624EA3" w:rsidP="005A1145">
            <w:pPr>
              <w:pStyle w:val="TableHeading"/>
              <w:jc w:val="center"/>
              <w:rPr>
                <w:ins w:id="12" w:author="Robbie Moses" w:date="2023-03-02T06:37:00Z"/>
              </w:rPr>
            </w:pPr>
            <w:ins w:id="13" w:author="Robbie Moses" w:date="2023-03-02T06:37:00Z">
              <w:r w:rsidRPr="00D22F24">
                <w:t>Page No.</w:t>
              </w:r>
            </w:ins>
          </w:p>
        </w:tc>
        <w:tc>
          <w:tcPr>
            <w:tcW w:w="6480" w:type="dxa"/>
          </w:tcPr>
          <w:p w14:paraId="46FF65A4" w14:textId="77777777" w:rsidR="00624EA3" w:rsidRPr="00CA70B5" w:rsidRDefault="00624EA3" w:rsidP="005A1145">
            <w:pPr>
              <w:pStyle w:val="TableHeading"/>
              <w:rPr>
                <w:ins w:id="14" w:author="Robbie Moses" w:date="2023-03-02T06:37:00Z"/>
              </w:rPr>
            </w:pPr>
            <w:ins w:id="15" w:author="Robbie Moses" w:date="2023-03-02T06:37:00Z">
              <w:r>
                <w:t>Description of Change</w:t>
              </w:r>
            </w:ins>
          </w:p>
        </w:tc>
      </w:tr>
      <w:tr w:rsidR="00624EA3" w:rsidRPr="00F52559" w14:paraId="44F554F5" w14:textId="77777777" w:rsidTr="005A1145">
        <w:trPr>
          <w:ins w:id="16" w:author="Robbie Moses" w:date="2023-03-02T06:37:00Z"/>
        </w:trPr>
        <w:tc>
          <w:tcPr>
            <w:tcW w:w="1440" w:type="dxa"/>
            <w:tcBorders>
              <w:bottom w:val="nil"/>
            </w:tcBorders>
          </w:tcPr>
          <w:p w14:paraId="2B0F36A9" w14:textId="77777777" w:rsidR="00624EA3" w:rsidRPr="00F52559" w:rsidRDefault="00624EA3" w:rsidP="005A1145">
            <w:pPr>
              <w:pStyle w:val="TableBody"/>
              <w:jc w:val="center"/>
              <w:rPr>
                <w:ins w:id="17" w:author="Robbie Moses" w:date="2023-03-02T06:37:00Z"/>
              </w:rPr>
            </w:pPr>
            <w:ins w:id="18" w:author="Robbie Moses" w:date="2023-03-02T06:37:00Z">
              <w:r>
                <w:t xml:space="preserve">February </w:t>
              </w:r>
            </w:ins>
          </w:p>
        </w:tc>
        <w:tc>
          <w:tcPr>
            <w:tcW w:w="1440" w:type="dxa"/>
          </w:tcPr>
          <w:p w14:paraId="01B0B296" w14:textId="77777777" w:rsidR="00624EA3" w:rsidRDefault="00624EA3" w:rsidP="005A1145">
            <w:pPr>
              <w:pStyle w:val="TableBody"/>
              <w:keepNext/>
              <w:jc w:val="center"/>
              <w:rPr>
                <w:ins w:id="19" w:author="Robbie Moses" w:date="2023-03-02T06:37:00Z"/>
              </w:rPr>
            </w:pPr>
            <w:ins w:id="20" w:author="Robbie Moses" w:date="2023-03-02T06:37:00Z">
              <w:r>
                <w:t>All</w:t>
              </w:r>
            </w:ins>
          </w:p>
        </w:tc>
        <w:tc>
          <w:tcPr>
            <w:tcW w:w="6480" w:type="dxa"/>
          </w:tcPr>
          <w:p w14:paraId="72BFD904" w14:textId="77777777" w:rsidR="00624EA3" w:rsidRPr="00F52559" w:rsidRDefault="00624EA3" w:rsidP="005A1145">
            <w:pPr>
              <w:pStyle w:val="TableBody"/>
              <w:keepNext/>
              <w:rPr>
                <w:ins w:id="21" w:author="Robbie Moses" w:date="2023-03-02T06:37:00Z"/>
              </w:rPr>
            </w:pPr>
            <w:ins w:id="22" w:author="Robbie Moses" w:date="2023-03-02T06:37:00Z">
              <w:r>
                <w:t xml:space="preserve">Formatting Changes </w:t>
              </w:r>
            </w:ins>
          </w:p>
        </w:tc>
      </w:tr>
      <w:tr w:rsidR="00624EA3" w:rsidRPr="00F52559" w14:paraId="2B892CBE" w14:textId="77777777" w:rsidTr="005A1145">
        <w:trPr>
          <w:ins w:id="23" w:author="Robbie Moses" w:date="2023-03-02T06:37:00Z"/>
        </w:trPr>
        <w:tc>
          <w:tcPr>
            <w:tcW w:w="1440" w:type="dxa"/>
            <w:tcBorders>
              <w:top w:val="nil"/>
              <w:bottom w:val="nil"/>
            </w:tcBorders>
          </w:tcPr>
          <w:p w14:paraId="12C91825" w14:textId="77777777" w:rsidR="00624EA3" w:rsidRPr="00F52559" w:rsidRDefault="00624EA3" w:rsidP="005A1145">
            <w:pPr>
              <w:pStyle w:val="TableBody"/>
              <w:keepNext/>
              <w:jc w:val="center"/>
              <w:rPr>
                <w:ins w:id="24" w:author="Robbie Moses" w:date="2023-03-02T06:37:00Z"/>
              </w:rPr>
            </w:pPr>
          </w:p>
        </w:tc>
        <w:tc>
          <w:tcPr>
            <w:tcW w:w="1440" w:type="dxa"/>
          </w:tcPr>
          <w:p w14:paraId="47AFEE73" w14:textId="77777777" w:rsidR="00624EA3" w:rsidRDefault="00624EA3" w:rsidP="005A1145">
            <w:pPr>
              <w:pStyle w:val="TableBody"/>
              <w:keepNext/>
              <w:jc w:val="center"/>
              <w:rPr>
                <w:ins w:id="25" w:author="Robbie Moses" w:date="2023-03-02T06:37:00Z"/>
              </w:rPr>
            </w:pPr>
          </w:p>
        </w:tc>
        <w:tc>
          <w:tcPr>
            <w:tcW w:w="6480" w:type="dxa"/>
          </w:tcPr>
          <w:p w14:paraId="435B95A8" w14:textId="77777777" w:rsidR="00624EA3" w:rsidRPr="00F52559" w:rsidRDefault="00624EA3" w:rsidP="005A1145">
            <w:pPr>
              <w:pStyle w:val="TableBody"/>
              <w:keepNext/>
              <w:rPr>
                <w:ins w:id="26" w:author="Robbie Moses" w:date="2023-03-02T06:37:00Z"/>
              </w:rPr>
            </w:pPr>
          </w:p>
        </w:tc>
      </w:tr>
      <w:tr w:rsidR="00624EA3" w:rsidRPr="00F52559" w14:paraId="5C8F43BD" w14:textId="77777777" w:rsidTr="005A1145">
        <w:trPr>
          <w:ins w:id="27" w:author="Robbie Moses" w:date="2023-03-02T06:37:00Z"/>
        </w:trPr>
        <w:tc>
          <w:tcPr>
            <w:tcW w:w="1440" w:type="dxa"/>
            <w:tcBorders>
              <w:top w:val="nil"/>
              <w:bottom w:val="single" w:sz="4" w:space="0" w:color="auto"/>
            </w:tcBorders>
          </w:tcPr>
          <w:p w14:paraId="48863F47" w14:textId="77777777" w:rsidR="00624EA3" w:rsidRPr="00F52559" w:rsidRDefault="00624EA3" w:rsidP="005A1145">
            <w:pPr>
              <w:pStyle w:val="TableBody"/>
              <w:keepNext/>
              <w:jc w:val="center"/>
              <w:rPr>
                <w:ins w:id="28" w:author="Robbie Moses" w:date="2023-03-02T06:37:00Z"/>
              </w:rPr>
            </w:pPr>
          </w:p>
        </w:tc>
        <w:tc>
          <w:tcPr>
            <w:tcW w:w="1440" w:type="dxa"/>
          </w:tcPr>
          <w:p w14:paraId="613660DB" w14:textId="77777777" w:rsidR="00624EA3" w:rsidRDefault="00624EA3" w:rsidP="005A1145">
            <w:pPr>
              <w:pStyle w:val="TableBody"/>
              <w:keepNext/>
              <w:jc w:val="center"/>
              <w:rPr>
                <w:ins w:id="29" w:author="Robbie Moses" w:date="2023-03-02T06:37:00Z"/>
              </w:rPr>
            </w:pPr>
          </w:p>
        </w:tc>
        <w:tc>
          <w:tcPr>
            <w:tcW w:w="6480" w:type="dxa"/>
          </w:tcPr>
          <w:p w14:paraId="7E2E9822" w14:textId="77777777" w:rsidR="00624EA3" w:rsidRPr="00F52559" w:rsidRDefault="00624EA3" w:rsidP="005A1145">
            <w:pPr>
              <w:pStyle w:val="TableBody"/>
              <w:keepNext/>
              <w:rPr>
                <w:ins w:id="30" w:author="Robbie Moses" w:date="2023-03-02T06:37:00Z"/>
              </w:rPr>
            </w:pPr>
          </w:p>
        </w:tc>
      </w:tr>
    </w:tbl>
    <w:p w14:paraId="69BDC4D0" w14:textId="77777777" w:rsidR="00624EA3" w:rsidRDefault="00624EA3">
      <w:pPr>
        <w:rPr>
          <w:ins w:id="31" w:author="Robbie Moses" w:date="2023-03-02T06:37:00Z"/>
          <w:rFonts w:eastAsia="Times New Roman"/>
          <w:b/>
          <w:color w:val="54B948"/>
          <w:sz w:val="36"/>
          <w:szCs w:val="36"/>
          <w:lang w:val="en-GB"/>
        </w:rPr>
      </w:pPr>
      <w:ins w:id="32" w:author="Robbie Moses" w:date="2023-03-02T06:37:00Z">
        <w:r>
          <w:br w:type="page"/>
        </w:r>
      </w:ins>
    </w:p>
    <w:p w14:paraId="277339A4" w14:textId="4C72C35E" w:rsidR="00E037C2" w:rsidRDefault="00E037C2" w:rsidP="00E037C2">
      <w:pPr>
        <w:pStyle w:val="ChapterTitle"/>
      </w:pPr>
      <w:bookmarkStart w:id="33" w:name="_Toc128718560"/>
      <w:r>
        <w:lastRenderedPageBreak/>
        <w:t>Table of contents</w:t>
      </w:r>
      <w:bookmarkEnd w:id="33"/>
    </w:p>
    <w:p w14:paraId="65E5BF69" w14:textId="63FDC726" w:rsidR="00E6439E" w:rsidRDefault="00027408">
      <w:pPr>
        <w:pStyle w:val="TOC1"/>
        <w:rPr>
          <w:rFonts w:asciiTheme="minorHAnsi" w:eastAsiaTheme="minorEastAsia" w:hAnsiTheme="minorHAnsi" w:cstheme="minorBidi"/>
          <w:b w:val="0"/>
          <w:noProof/>
          <w:szCs w:val="22"/>
          <w:lang w:val="en-US"/>
        </w:rPr>
      </w:pPr>
      <w:r>
        <w:fldChar w:fldCharType="begin"/>
      </w:r>
      <w:r w:rsidR="00916881">
        <w:instrText xml:space="preserve"> TOC \o "1-9" \t "Heading 9;9;Heading 8;8;Heading 7;7;Heading 6;6;Heading 5;5;Heading 4;4;Heading 3;3;Heading 2;2;Heading 1;1;Heading 1;1;Heading 2;2;Heading 3;3;Heading 4;4;Heading 5;5;Heading 6;6;Heading 7;7;Heading 8;8;Heading 9;9" \h</w:instrText>
      </w:r>
      <w:r>
        <w:fldChar w:fldCharType="separate"/>
      </w:r>
      <w:hyperlink w:anchor="_Toc128718555" w:history="1">
        <w:r w:rsidR="00E6439E" w:rsidRPr="00845642">
          <w:rPr>
            <w:rStyle w:val="Hyperlink"/>
            <w:noProof/>
          </w:rPr>
          <w:t>CX Banking</w:t>
        </w:r>
        <w:r w:rsidR="00E6439E">
          <w:rPr>
            <w:noProof/>
          </w:rPr>
          <w:tab/>
        </w:r>
        <w:r w:rsidR="00E6439E">
          <w:rPr>
            <w:noProof/>
          </w:rPr>
          <w:fldChar w:fldCharType="begin"/>
        </w:r>
        <w:r w:rsidR="00E6439E">
          <w:rPr>
            <w:noProof/>
          </w:rPr>
          <w:instrText xml:space="preserve"> PAGEREF _Toc128718555 \h </w:instrText>
        </w:r>
        <w:r w:rsidR="00E6439E">
          <w:rPr>
            <w:noProof/>
          </w:rPr>
        </w:r>
        <w:r w:rsidR="00E6439E">
          <w:rPr>
            <w:noProof/>
          </w:rPr>
          <w:fldChar w:fldCharType="separate"/>
        </w:r>
        <w:r w:rsidR="00E6439E">
          <w:rPr>
            <w:noProof/>
          </w:rPr>
          <w:t>1</w:t>
        </w:r>
        <w:r w:rsidR="00E6439E">
          <w:rPr>
            <w:noProof/>
          </w:rPr>
          <w:fldChar w:fldCharType="end"/>
        </w:r>
      </w:hyperlink>
    </w:p>
    <w:p w14:paraId="39ECFC6E" w14:textId="62F6EAE8" w:rsidR="00E6439E" w:rsidRDefault="00E6439E">
      <w:pPr>
        <w:pStyle w:val="TOC2"/>
        <w:rPr>
          <w:rFonts w:asciiTheme="minorHAnsi" w:eastAsiaTheme="minorEastAsia" w:hAnsiTheme="minorHAnsi" w:cstheme="minorBidi"/>
          <w:noProof/>
          <w:sz w:val="22"/>
          <w:szCs w:val="22"/>
          <w:lang w:val="en-US"/>
        </w:rPr>
      </w:pPr>
      <w:hyperlink w:anchor="_Toc128718556" w:history="1">
        <w:r w:rsidRPr="00845642">
          <w:rPr>
            <w:rStyle w:val="Hyperlink"/>
            <w:noProof/>
          </w:rPr>
          <w:t>OptiCash</w:t>
        </w:r>
        <w:r>
          <w:rPr>
            <w:noProof/>
          </w:rPr>
          <w:tab/>
        </w:r>
        <w:r>
          <w:rPr>
            <w:noProof/>
          </w:rPr>
          <w:fldChar w:fldCharType="begin"/>
        </w:r>
        <w:r>
          <w:rPr>
            <w:noProof/>
          </w:rPr>
          <w:instrText xml:space="preserve"> PAGEREF _Toc128718556 \h </w:instrText>
        </w:r>
        <w:r>
          <w:rPr>
            <w:noProof/>
          </w:rPr>
        </w:r>
        <w:r>
          <w:rPr>
            <w:noProof/>
          </w:rPr>
          <w:fldChar w:fldCharType="separate"/>
        </w:r>
        <w:r>
          <w:rPr>
            <w:noProof/>
          </w:rPr>
          <w:t>1</w:t>
        </w:r>
        <w:r>
          <w:rPr>
            <w:noProof/>
          </w:rPr>
          <w:fldChar w:fldCharType="end"/>
        </w:r>
      </w:hyperlink>
    </w:p>
    <w:p w14:paraId="539CE745" w14:textId="4067EC2D" w:rsidR="00E6439E" w:rsidRDefault="00E6439E">
      <w:pPr>
        <w:pStyle w:val="TOC3"/>
        <w:rPr>
          <w:rFonts w:asciiTheme="minorHAnsi" w:eastAsiaTheme="minorEastAsia" w:hAnsiTheme="minorHAnsi" w:cstheme="minorBidi"/>
          <w:noProof/>
          <w:sz w:val="22"/>
          <w:szCs w:val="22"/>
          <w:lang w:val="en-US"/>
        </w:rPr>
      </w:pPr>
      <w:hyperlink w:anchor="_Toc128718557" w:history="1">
        <w:r w:rsidRPr="00845642">
          <w:rPr>
            <w:rStyle w:val="Hyperlink"/>
            <w:noProof/>
          </w:rPr>
          <w:t>User Reference Guide</w:t>
        </w:r>
        <w:r>
          <w:rPr>
            <w:noProof/>
          </w:rPr>
          <w:tab/>
        </w:r>
        <w:r>
          <w:rPr>
            <w:noProof/>
          </w:rPr>
          <w:fldChar w:fldCharType="begin"/>
        </w:r>
        <w:r>
          <w:rPr>
            <w:noProof/>
          </w:rPr>
          <w:instrText xml:space="preserve"> PAGEREF _Toc128718557 \h </w:instrText>
        </w:r>
        <w:r>
          <w:rPr>
            <w:noProof/>
          </w:rPr>
        </w:r>
        <w:r>
          <w:rPr>
            <w:noProof/>
          </w:rPr>
          <w:fldChar w:fldCharType="separate"/>
        </w:r>
        <w:r>
          <w:rPr>
            <w:noProof/>
          </w:rPr>
          <w:t>1</w:t>
        </w:r>
        <w:r>
          <w:rPr>
            <w:noProof/>
          </w:rPr>
          <w:fldChar w:fldCharType="end"/>
        </w:r>
      </w:hyperlink>
    </w:p>
    <w:p w14:paraId="45611DB4" w14:textId="32A23E2A" w:rsidR="00E6439E" w:rsidRDefault="00E6439E">
      <w:pPr>
        <w:pStyle w:val="TOC1"/>
        <w:rPr>
          <w:rFonts w:asciiTheme="minorHAnsi" w:eastAsiaTheme="minorEastAsia" w:hAnsiTheme="minorHAnsi" w:cstheme="minorBidi"/>
          <w:b w:val="0"/>
          <w:noProof/>
          <w:szCs w:val="22"/>
          <w:lang w:val="en-US"/>
        </w:rPr>
      </w:pPr>
      <w:hyperlink w:anchor="_Toc128718558" w:history="1">
        <w:r w:rsidRPr="00845642">
          <w:rPr>
            <w:rStyle w:val="Hyperlink"/>
            <w:noProof/>
          </w:rPr>
          <w:t>Copyright and Trademark Information</w:t>
        </w:r>
        <w:r>
          <w:rPr>
            <w:noProof/>
          </w:rPr>
          <w:tab/>
        </w:r>
        <w:r>
          <w:rPr>
            <w:noProof/>
          </w:rPr>
          <w:fldChar w:fldCharType="begin"/>
        </w:r>
        <w:r>
          <w:rPr>
            <w:noProof/>
          </w:rPr>
          <w:instrText xml:space="preserve"> PAGEREF _Toc128718558 \h </w:instrText>
        </w:r>
        <w:r>
          <w:rPr>
            <w:noProof/>
          </w:rPr>
        </w:r>
        <w:r>
          <w:rPr>
            <w:noProof/>
          </w:rPr>
          <w:fldChar w:fldCharType="separate"/>
        </w:r>
        <w:r>
          <w:rPr>
            <w:noProof/>
          </w:rPr>
          <w:t>1</w:t>
        </w:r>
        <w:r>
          <w:rPr>
            <w:noProof/>
          </w:rPr>
          <w:fldChar w:fldCharType="end"/>
        </w:r>
      </w:hyperlink>
    </w:p>
    <w:p w14:paraId="39BD61DA" w14:textId="1C6ADB97" w:rsidR="00E6439E" w:rsidRDefault="00E6439E">
      <w:pPr>
        <w:pStyle w:val="TOC1"/>
        <w:rPr>
          <w:rFonts w:asciiTheme="minorHAnsi" w:eastAsiaTheme="minorEastAsia" w:hAnsiTheme="minorHAnsi" w:cstheme="minorBidi"/>
          <w:b w:val="0"/>
          <w:noProof/>
          <w:szCs w:val="22"/>
          <w:lang w:val="en-US"/>
        </w:rPr>
      </w:pPr>
      <w:hyperlink w:anchor="_Toc128718559" w:history="1">
        <w:r w:rsidRPr="00845642">
          <w:rPr>
            <w:rStyle w:val="Hyperlink"/>
            <w:noProof/>
          </w:rPr>
          <w:t>Revision Record</w:t>
        </w:r>
        <w:r>
          <w:rPr>
            <w:noProof/>
          </w:rPr>
          <w:tab/>
        </w:r>
        <w:r>
          <w:rPr>
            <w:noProof/>
          </w:rPr>
          <w:fldChar w:fldCharType="begin"/>
        </w:r>
        <w:r>
          <w:rPr>
            <w:noProof/>
          </w:rPr>
          <w:instrText xml:space="preserve"> PAGEREF _Toc128718559 \h </w:instrText>
        </w:r>
        <w:r>
          <w:rPr>
            <w:noProof/>
          </w:rPr>
        </w:r>
        <w:r>
          <w:rPr>
            <w:noProof/>
          </w:rPr>
          <w:fldChar w:fldCharType="separate"/>
        </w:r>
        <w:r>
          <w:rPr>
            <w:noProof/>
          </w:rPr>
          <w:t>2</w:t>
        </w:r>
        <w:r>
          <w:rPr>
            <w:noProof/>
          </w:rPr>
          <w:fldChar w:fldCharType="end"/>
        </w:r>
      </w:hyperlink>
    </w:p>
    <w:p w14:paraId="315FAB68" w14:textId="483BD987" w:rsidR="00E6439E" w:rsidRDefault="00E6439E">
      <w:pPr>
        <w:pStyle w:val="TOC1"/>
        <w:rPr>
          <w:rFonts w:asciiTheme="minorHAnsi" w:eastAsiaTheme="minorEastAsia" w:hAnsiTheme="minorHAnsi" w:cstheme="minorBidi"/>
          <w:b w:val="0"/>
          <w:noProof/>
          <w:szCs w:val="22"/>
          <w:lang w:val="en-US"/>
        </w:rPr>
      </w:pPr>
      <w:hyperlink w:anchor="_Toc128718560" w:history="1">
        <w:r w:rsidRPr="00845642">
          <w:rPr>
            <w:rStyle w:val="Hyperlink"/>
            <w:noProof/>
          </w:rPr>
          <w:t>Table of contents</w:t>
        </w:r>
        <w:r>
          <w:rPr>
            <w:noProof/>
          </w:rPr>
          <w:tab/>
        </w:r>
        <w:r>
          <w:rPr>
            <w:noProof/>
          </w:rPr>
          <w:fldChar w:fldCharType="begin"/>
        </w:r>
        <w:r>
          <w:rPr>
            <w:noProof/>
          </w:rPr>
          <w:instrText xml:space="preserve"> PAGEREF _Toc128718560 \h </w:instrText>
        </w:r>
        <w:r>
          <w:rPr>
            <w:noProof/>
          </w:rPr>
        </w:r>
        <w:r>
          <w:rPr>
            <w:noProof/>
          </w:rPr>
          <w:fldChar w:fldCharType="separate"/>
        </w:r>
        <w:r>
          <w:rPr>
            <w:noProof/>
          </w:rPr>
          <w:t>3</w:t>
        </w:r>
        <w:r>
          <w:rPr>
            <w:noProof/>
          </w:rPr>
          <w:fldChar w:fldCharType="end"/>
        </w:r>
      </w:hyperlink>
    </w:p>
    <w:p w14:paraId="3E3F8C00" w14:textId="62CDD619" w:rsidR="00E6439E" w:rsidRDefault="00E6439E">
      <w:pPr>
        <w:pStyle w:val="TOC1"/>
        <w:rPr>
          <w:rFonts w:asciiTheme="minorHAnsi" w:eastAsiaTheme="minorEastAsia" w:hAnsiTheme="minorHAnsi" w:cstheme="minorBidi"/>
          <w:b w:val="0"/>
          <w:noProof/>
          <w:szCs w:val="22"/>
          <w:lang w:val="en-US"/>
        </w:rPr>
      </w:pPr>
      <w:hyperlink w:anchor="_Toc128718561" w:history="1">
        <w:r w:rsidRPr="00845642">
          <w:rPr>
            <w:rStyle w:val="Hyperlink"/>
            <w:noProof/>
          </w:rPr>
          <w:t>Introduction to OptiCash</w:t>
        </w:r>
        <w:r>
          <w:rPr>
            <w:noProof/>
          </w:rPr>
          <w:tab/>
        </w:r>
        <w:r>
          <w:rPr>
            <w:noProof/>
          </w:rPr>
          <w:fldChar w:fldCharType="begin"/>
        </w:r>
        <w:r>
          <w:rPr>
            <w:noProof/>
          </w:rPr>
          <w:instrText xml:space="preserve"> PAGEREF _Toc128718561 \h </w:instrText>
        </w:r>
        <w:r>
          <w:rPr>
            <w:noProof/>
          </w:rPr>
        </w:r>
        <w:r>
          <w:rPr>
            <w:noProof/>
          </w:rPr>
          <w:fldChar w:fldCharType="separate"/>
        </w:r>
        <w:r>
          <w:rPr>
            <w:noProof/>
          </w:rPr>
          <w:t>11</w:t>
        </w:r>
        <w:r>
          <w:rPr>
            <w:noProof/>
          </w:rPr>
          <w:fldChar w:fldCharType="end"/>
        </w:r>
      </w:hyperlink>
    </w:p>
    <w:p w14:paraId="26EA9FF6" w14:textId="33259496" w:rsidR="00E6439E" w:rsidRDefault="00E6439E">
      <w:pPr>
        <w:pStyle w:val="TOC1"/>
        <w:rPr>
          <w:rFonts w:asciiTheme="minorHAnsi" w:eastAsiaTheme="minorEastAsia" w:hAnsiTheme="minorHAnsi" w:cstheme="minorBidi"/>
          <w:b w:val="0"/>
          <w:noProof/>
          <w:szCs w:val="22"/>
          <w:lang w:val="en-US"/>
        </w:rPr>
      </w:pPr>
      <w:hyperlink w:anchor="_Toc128718562" w:history="1">
        <w:r w:rsidRPr="00845642">
          <w:rPr>
            <w:rStyle w:val="Hyperlink"/>
            <w:noProof/>
          </w:rPr>
          <w:t>Conventions Used in this Help Documentation</w:t>
        </w:r>
        <w:r>
          <w:rPr>
            <w:noProof/>
          </w:rPr>
          <w:tab/>
        </w:r>
        <w:r>
          <w:rPr>
            <w:noProof/>
          </w:rPr>
          <w:fldChar w:fldCharType="begin"/>
        </w:r>
        <w:r>
          <w:rPr>
            <w:noProof/>
          </w:rPr>
          <w:instrText xml:space="preserve"> PAGEREF _Toc128718562 \h </w:instrText>
        </w:r>
        <w:r>
          <w:rPr>
            <w:noProof/>
          </w:rPr>
        </w:r>
        <w:r>
          <w:rPr>
            <w:noProof/>
          </w:rPr>
          <w:fldChar w:fldCharType="separate"/>
        </w:r>
        <w:r>
          <w:rPr>
            <w:noProof/>
          </w:rPr>
          <w:t>12</w:t>
        </w:r>
        <w:r>
          <w:rPr>
            <w:noProof/>
          </w:rPr>
          <w:fldChar w:fldCharType="end"/>
        </w:r>
      </w:hyperlink>
    </w:p>
    <w:p w14:paraId="1207708B" w14:textId="061A8281"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563" w:history="1">
        <w:r w:rsidRPr="00845642">
          <w:rPr>
            <w:rStyle w:val="Hyperlink"/>
            <w:noProof/>
          </w:rPr>
          <w:t>1.</w:t>
        </w:r>
        <w:r>
          <w:rPr>
            <w:rFonts w:asciiTheme="minorHAnsi" w:eastAsiaTheme="minorEastAsia" w:hAnsiTheme="minorHAnsi" w:cstheme="minorBidi"/>
            <w:b w:val="0"/>
            <w:noProof/>
            <w:szCs w:val="22"/>
            <w:lang w:val="en-US"/>
          </w:rPr>
          <w:tab/>
        </w:r>
        <w:r w:rsidRPr="00845642">
          <w:rPr>
            <w:rStyle w:val="Hyperlink"/>
            <w:noProof/>
          </w:rPr>
          <w:t>Getting</w:t>
        </w:r>
        <w:r w:rsidRPr="00845642">
          <w:rPr>
            <w:rStyle w:val="Hyperlink"/>
            <w:noProof/>
          </w:rPr>
          <w:t xml:space="preserve"> </w:t>
        </w:r>
        <w:r w:rsidRPr="00845642">
          <w:rPr>
            <w:rStyle w:val="Hyperlink"/>
            <w:noProof/>
          </w:rPr>
          <w:t>Started</w:t>
        </w:r>
        <w:r>
          <w:rPr>
            <w:noProof/>
          </w:rPr>
          <w:tab/>
        </w:r>
        <w:r>
          <w:rPr>
            <w:noProof/>
          </w:rPr>
          <w:fldChar w:fldCharType="begin"/>
        </w:r>
        <w:r>
          <w:rPr>
            <w:noProof/>
          </w:rPr>
          <w:instrText xml:space="preserve"> PAGEREF _Toc128718563 \h </w:instrText>
        </w:r>
        <w:r>
          <w:rPr>
            <w:noProof/>
          </w:rPr>
        </w:r>
        <w:r>
          <w:rPr>
            <w:noProof/>
          </w:rPr>
          <w:fldChar w:fldCharType="separate"/>
        </w:r>
        <w:r>
          <w:rPr>
            <w:noProof/>
          </w:rPr>
          <w:t>12</w:t>
        </w:r>
        <w:r>
          <w:rPr>
            <w:noProof/>
          </w:rPr>
          <w:fldChar w:fldCharType="end"/>
        </w:r>
      </w:hyperlink>
    </w:p>
    <w:p w14:paraId="4275459C" w14:textId="1B7DB180" w:rsidR="00E6439E" w:rsidRDefault="00E6439E">
      <w:pPr>
        <w:pStyle w:val="TOC2"/>
        <w:rPr>
          <w:rFonts w:asciiTheme="minorHAnsi" w:eastAsiaTheme="minorEastAsia" w:hAnsiTheme="minorHAnsi" w:cstheme="minorBidi"/>
          <w:noProof/>
          <w:sz w:val="22"/>
          <w:szCs w:val="22"/>
          <w:lang w:val="en-US"/>
        </w:rPr>
      </w:pPr>
      <w:hyperlink w:anchor="_Toc128718564" w:history="1">
        <w:r w:rsidRPr="00845642">
          <w:rPr>
            <w:rStyle w:val="Hyperlink"/>
            <w:noProof/>
          </w:rPr>
          <w:t>1.1.</w:t>
        </w:r>
        <w:r>
          <w:rPr>
            <w:rFonts w:asciiTheme="minorHAnsi" w:eastAsiaTheme="minorEastAsia" w:hAnsiTheme="minorHAnsi" w:cstheme="minorBidi"/>
            <w:noProof/>
            <w:sz w:val="22"/>
            <w:szCs w:val="22"/>
            <w:lang w:val="en-US"/>
          </w:rPr>
          <w:tab/>
        </w:r>
        <w:r w:rsidRPr="00845642">
          <w:rPr>
            <w:rStyle w:val="Hyperlink"/>
            <w:noProof/>
          </w:rPr>
          <w:t>Screen Resolution</w:t>
        </w:r>
        <w:r>
          <w:rPr>
            <w:noProof/>
          </w:rPr>
          <w:tab/>
        </w:r>
        <w:r>
          <w:rPr>
            <w:noProof/>
          </w:rPr>
          <w:fldChar w:fldCharType="begin"/>
        </w:r>
        <w:r>
          <w:rPr>
            <w:noProof/>
          </w:rPr>
          <w:instrText xml:space="preserve"> PAGEREF _Toc128718564 \h </w:instrText>
        </w:r>
        <w:r>
          <w:rPr>
            <w:noProof/>
          </w:rPr>
        </w:r>
        <w:r>
          <w:rPr>
            <w:noProof/>
          </w:rPr>
          <w:fldChar w:fldCharType="separate"/>
        </w:r>
        <w:r>
          <w:rPr>
            <w:noProof/>
          </w:rPr>
          <w:t>12</w:t>
        </w:r>
        <w:r>
          <w:rPr>
            <w:noProof/>
          </w:rPr>
          <w:fldChar w:fldCharType="end"/>
        </w:r>
      </w:hyperlink>
    </w:p>
    <w:p w14:paraId="27FC4598" w14:textId="6C95F680" w:rsidR="00E6439E" w:rsidRDefault="00E6439E">
      <w:pPr>
        <w:pStyle w:val="TOC2"/>
        <w:rPr>
          <w:rFonts w:asciiTheme="minorHAnsi" w:eastAsiaTheme="minorEastAsia" w:hAnsiTheme="minorHAnsi" w:cstheme="minorBidi"/>
          <w:noProof/>
          <w:sz w:val="22"/>
          <w:szCs w:val="22"/>
          <w:lang w:val="en-US"/>
        </w:rPr>
      </w:pPr>
      <w:hyperlink w:anchor="_Toc128718565" w:history="1">
        <w:r w:rsidRPr="00845642">
          <w:rPr>
            <w:rStyle w:val="Hyperlink"/>
            <w:noProof/>
          </w:rPr>
          <w:t>1.2.</w:t>
        </w:r>
        <w:r>
          <w:rPr>
            <w:rFonts w:asciiTheme="minorHAnsi" w:eastAsiaTheme="minorEastAsia" w:hAnsiTheme="minorHAnsi" w:cstheme="minorBidi"/>
            <w:noProof/>
            <w:sz w:val="22"/>
            <w:szCs w:val="22"/>
            <w:lang w:val="en-US"/>
          </w:rPr>
          <w:tab/>
        </w:r>
        <w:r w:rsidRPr="00845642">
          <w:rPr>
            <w:rStyle w:val="Hyperlink"/>
            <w:noProof/>
          </w:rPr>
          <w:t>Navigation Tips</w:t>
        </w:r>
        <w:r>
          <w:rPr>
            <w:noProof/>
          </w:rPr>
          <w:tab/>
        </w:r>
        <w:r>
          <w:rPr>
            <w:noProof/>
          </w:rPr>
          <w:fldChar w:fldCharType="begin"/>
        </w:r>
        <w:r>
          <w:rPr>
            <w:noProof/>
          </w:rPr>
          <w:instrText xml:space="preserve"> PAGEREF _Toc128718565 \h </w:instrText>
        </w:r>
        <w:r>
          <w:rPr>
            <w:noProof/>
          </w:rPr>
        </w:r>
        <w:r>
          <w:rPr>
            <w:noProof/>
          </w:rPr>
          <w:fldChar w:fldCharType="separate"/>
        </w:r>
        <w:r>
          <w:rPr>
            <w:noProof/>
          </w:rPr>
          <w:t>12</w:t>
        </w:r>
        <w:r>
          <w:rPr>
            <w:noProof/>
          </w:rPr>
          <w:fldChar w:fldCharType="end"/>
        </w:r>
      </w:hyperlink>
    </w:p>
    <w:p w14:paraId="14069C7B" w14:textId="2BB7DBD8" w:rsidR="00E6439E" w:rsidRDefault="00E6439E">
      <w:pPr>
        <w:pStyle w:val="TOC2"/>
        <w:rPr>
          <w:rFonts w:asciiTheme="minorHAnsi" w:eastAsiaTheme="minorEastAsia" w:hAnsiTheme="minorHAnsi" w:cstheme="minorBidi"/>
          <w:noProof/>
          <w:sz w:val="22"/>
          <w:szCs w:val="22"/>
          <w:lang w:val="en-US"/>
        </w:rPr>
      </w:pPr>
      <w:hyperlink w:anchor="_Toc128718566" w:history="1">
        <w:r w:rsidRPr="00845642">
          <w:rPr>
            <w:rStyle w:val="Hyperlink"/>
            <w:noProof/>
          </w:rPr>
          <w:t>1.3.</w:t>
        </w:r>
        <w:r>
          <w:rPr>
            <w:rFonts w:asciiTheme="minorHAnsi" w:eastAsiaTheme="minorEastAsia" w:hAnsiTheme="minorHAnsi" w:cstheme="minorBidi"/>
            <w:noProof/>
            <w:sz w:val="22"/>
            <w:szCs w:val="22"/>
            <w:lang w:val="en-US"/>
          </w:rPr>
          <w:tab/>
        </w:r>
        <w:r w:rsidRPr="00845642">
          <w:rPr>
            <w:rStyle w:val="Hyperlink"/>
            <w:noProof/>
          </w:rPr>
          <w:t>Accessing OptiCash</w:t>
        </w:r>
        <w:r>
          <w:rPr>
            <w:noProof/>
          </w:rPr>
          <w:tab/>
        </w:r>
        <w:r>
          <w:rPr>
            <w:noProof/>
          </w:rPr>
          <w:fldChar w:fldCharType="begin"/>
        </w:r>
        <w:r>
          <w:rPr>
            <w:noProof/>
          </w:rPr>
          <w:instrText xml:space="preserve"> PAGEREF _Toc128718566 \h </w:instrText>
        </w:r>
        <w:r>
          <w:rPr>
            <w:noProof/>
          </w:rPr>
        </w:r>
        <w:r>
          <w:rPr>
            <w:noProof/>
          </w:rPr>
          <w:fldChar w:fldCharType="separate"/>
        </w:r>
        <w:r>
          <w:rPr>
            <w:noProof/>
          </w:rPr>
          <w:t>12</w:t>
        </w:r>
        <w:r>
          <w:rPr>
            <w:noProof/>
          </w:rPr>
          <w:fldChar w:fldCharType="end"/>
        </w:r>
      </w:hyperlink>
    </w:p>
    <w:p w14:paraId="5CADE05E" w14:textId="3F548C69" w:rsidR="00E6439E" w:rsidRDefault="00E6439E">
      <w:pPr>
        <w:pStyle w:val="TOC2"/>
        <w:rPr>
          <w:rFonts w:asciiTheme="minorHAnsi" w:eastAsiaTheme="minorEastAsia" w:hAnsiTheme="minorHAnsi" w:cstheme="minorBidi"/>
          <w:noProof/>
          <w:sz w:val="22"/>
          <w:szCs w:val="22"/>
          <w:lang w:val="en-US"/>
        </w:rPr>
      </w:pPr>
      <w:hyperlink w:anchor="_Toc128718567" w:history="1">
        <w:r w:rsidRPr="00845642">
          <w:rPr>
            <w:rStyle w:val="Hyperlink"/>
            <w:noProof/>
          </w:rPr>
          <w:t>1.4.</w:t>
        </w:r>
        <w:r>
          <w:rPr>
            <w:rFonts w:asciiTheme="minorHAnsi" w:eastAsiaTheme="minorEastAsia" w:hAnsiTheme="minorHAnsi" w:cstheme="minorBidi"/>
            <w:noProof/>
            <w:sz w:val="22"/>
            <w:szCs w:val="22"/>
            <w:lang w:val="en-US"/>
          </w:rPr>
          <w:tab/>
        </w:r>
        <w:r w:rsidRPr="00845642">
          <w:rPr>
            <w:rStyle w:val="Hyperlink"/>
            <w:noProof/>
          </w:rPr>
          <w:t>Logging into OptiCash</w:t>
        </w:r>
        <w:r>
          <w:rPr>
            <w:noProof/>
          </w:rPr>
          <w:tab/>
        </w:r>
        <w:r>
          <w:rPr>
            <w:noProof/>
          </w:rPr>
          <w:fldChar w:fldCharType="begin"/>
        </w:r>
        <w:r>
          <w:rPr>
            <w:noProof/>
          </w:rPr>
          <w:instrText xml:space="preserve"> PAGEREF _Toc128718567 \h </w:instrText>
        </w:r>
        <w:r>
          <w:rPr>
            <w:noProof/>
          </w:rPr>
        </w:r>
        <w:r>
          <w:rPr>
            <w:noProof/>
          </w:rPr>
          <w:fldChar w:fldCharType="separate"/>
        </w:r>
        <w:r>
          <w:rPr>
            <w:noProof/>
          </w:rPr>
          <w:t>12</w:t>
        </w:r>
        <w:r>
          <w:rPr>
            <w:noProof/>
          </w:rPr>
          <w:fldChar w:fldCharType="end"/>
        </w:r>
      </w:hyperlink>
    </w:p>
    <w:p w14:paraId="15854D25" w14:textId="357B875E" w:rsidR="00E6439E" w:rsidRDefault="00E6439E">
      <w:pPr>
        <w:pStyle w:val="TOC2"/>
        <w:rPr>
          <w:rFonts w:asciiTheme="minorHAnsi" w:eastAsiaTheme="minorEastAsia" w:hAnsiTheme="minorHAnsi" w:cstheme="minorBidi"/>
          <w:noProof/>
          <w:sz w:val="22"/>
          <w:szCs w:val="22"/>
          <w:lang w:val="en-US"/>
        </w:rPr>
      </w:pPr>
      <w:hyperlink w:anchor="_Toc128718568" w:history="1">
        <w:r w:rsidRPr="00845642">
          <w:rPr>
            <w:rStyle w:val="Hyperlink"/>
            <w:noProof/>
          </w:rPr>
          <w:t>1.5.</w:t>
        </w:r>
        <w:r>
          <w:rPr>
            <w:rFonts w:asciiTheme="minorHAnsi" w:eastAsiaTheme="minorEastAsia" w:hAnsiTheme="minorHAnsi" w:cstheme="minorBidi"/>
            <w:noProof/>
            <w:sz w:val="22"/>
            <w:szCs w:val="22"/>
            <w:lang w:val="en-US"/>
          </w:rPr>
          <w:tab/>
        </w:r>
        <w:r w:rsidRPr="00845642">
          <w:rPr>
            <w:rStyle w:val="Hyperlink"/>
            <w:noProof/>
          </w:rPr>
          <w:t>Logging Out of OptiCash</w:t>
        </w:r>
        <w:r>
          <w:rPr>
            <w:noProof/>
          </w:rPr>
          <w:tab/>
        </w:r>
        <w:r>
          <w:rPr>
            <w:noProof/>
          </w:rPr>
          <w:fldChar w:fldCharType="begin"/>
        </w:r>
        <w:r>
          <w:rPr>
            <w:noProof/>
          </w:rPr>
          <w:instrText xml:space="preserve"> PAGEREF _Toc128718568 \h </w:instrText>
        </w:r>
        <w:r>
          <w:rPr>
            <w:noProof/>
          </w:rPr>
        </w:r>
        <w:r>
          <w:rPr>
            <w:noProof/>
          </w:rPr>
          <w:fldChar w:fldCharType="separate"/>
        </w:r>
        <w:r>
          <w:rPr>
            <w:noProof/>
          </w:rPr>
          <w:t>14</w:t>
        </w:r>
        <w:r>
          <w:rPr>
            <w:noProof/>
          </w:rPr>
          <w:fldChar w:fldCharType="end"/>
        </w:r>
      </w:hyperlink>
    </w:p>
    <w:p w14:paraId="35ED337F" w14:textId="2D58E05D"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569" w:history="1">
        <w:r w:rsidRPr="00845642">
          <w:rPr>
            <w:rStyle w:val="Hyperlink"/>
            <w:noProof/>
          </w:rPr>
          <w:t>2.</w:t>
        </w:r>
        <w:r>
          <w:rPr>
            <w:rFonts w:asciiTheme="minorHAnsi" w:eastAsiaTheme="minorEastAsia" w:hAnsiTheme="minorHAnsi" w:cstheme="minorBidi"/>
            <w:b w:val="0"/>
            <w:noProof/>
            <w:szCs w:val="22"/>
            <w:lang w:val="en-US"/>
          </w:rPr>
          <w:tab/>
        </w:r>
        <w:r w:rsidRPr="00845642">
          <w:rPr>
            <w:rStyle w:val="Hyperlink"/>
            <w:noProof/>
          </w:rPr>
          <w:t>Introduction to the Interface</w:t>
        </w:r>
        <w:r>
          <w:rPr>
            <w:noProof/>
          </w:rPr>
          <w:tab/>
        </w:r>
        <w:r>
          <w:rPr>
            <w:noProof/>
          </w:rPr>
          <w:fldChar w:fldCharType="begin"/>
        </w:r>
        <w:r>
          <w:rPr>
            <w:noProof/>
          </w:rPr>
          <w:instrText xml:space="preserve"> PAGEREF _Toc128718569 \h </w:instrText>
        </w:r>
        <w:r>
          <w:rPr>
            <w:noProof/>
          </w:rPr>
        </w:r>
        <w:r>
          <w:rPr>
            <w:noProof/>
          </w:rPr>
          <w:fldChar w:fldCharType="separate"/>
        </w:r>
        <w:r>
          <w:rPr>
            <w:noProof/>
          </w:rPr>
          <w:t>15</w:t>
        </w:r>
        <w:r>
          <w:rPr>
            <w:noProof/>
          </w:rPr>
          <w:fldChar w:fldCharType="end"/>
        </w:r>
      </w:hyperlink>
    </w:p>
    <w:p w14:paraId="67DD6BAC" w14:textId="15F8F2F2" w:rsidR="00E6439E" w:rsidRDefault="00E6439E">
      <w:pPr>
        <w:pStyle w:val="TOC2"/>
        <w:rPr>
          <w:rFonts w:asciiTheme="minorHAnsi" w:eastAsiaTheme="minorEastAsia" w:hAnsiTheme="minorHAnsi" w:cstheme="minorBidi"/>
          <w:noProof/>
          <w:sz w:val="22"/>
          <w:szCs w:val="22"/>
          <w:lang w:val="en-US"/>
        </w:rPr>
      </w:pPr>
      <w:hyperlink w:anchor="_Toc128718570" w:history="1">
        <w:r w:rsidRPr="00845642">
          <w:rPr>
            <w:rStyle w:val="Hyperlink"/>
            <w:noProof/>
          </w:rPr>
          <w:t>2.1.</w:t>
        </w:r>
        <w:r>
          <w:rPr>
            <w:rFonts w:asciiTheme="minorHAnsi" w:eastAsiaTheme="minorEastAsia" w:hAnsiTheme="minorHAnsi" w:cstheme="minorBidi"/>
            <w:noProof/>
            <w:sz w:val="22"/>
            <w:szCs w:val="22"/>
            <w:lang w:val="en-US"/>
          </w:rPr>
          <w:tab/>
        </w:r>
        <w:r w:rsidRPr="00845642">
          <w:rPr>
            <w:rStyle w:val="Hyperlink"/>
            <w:noProof/>
          </w:rPr>
          <w:t>General OptiCash Pages</w:t>
        </w:r>
        <w:r>
          <w:rPr>
            <w:noProof/>
          </w:rPr>
          <w:tab/>
        </w:r>
        <w:r>
          <w:rPr>
            <w:noProof/>
          </w:rPr>
          <w:fldChar w:fldCharType="begin"/>
        </w:r>
        <w:r>
          <w:rPr>
            <w:noProof/>
          </w:rPr>
          <w:instrText xml:space="preserve"> PAGEREF _Toc128718570 \h </w:instrText>
        </w:r>
        <w:r>
          <w:rPr>
            <w:noProof/>
          </w:rPr>
        </w:r>
        <w:r>
          <w:rPr>
            <w:noProof/>
          </w:rPr>
          <w:fldChar w:fldCharType="separate"/>
        </w:r>
        <w:r>
          <w:rPr>
            <w:noProof/>
          </w:rPr>
          <w:t>16</w:t>
        </w:r>
        <w:r>
          <w:rPr>
            <w:noProof/>
          </w:rPr>
          <w:fldChar w:fldCharType="end"/>
        </w:r>
      </w:hyperlink>
    </w:p>
    <w:p w14:paraId="34788BD6" w14:textId="23E6B5F9"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1" w:history="1">
        <w:r w:rsidRPr="00845642">
          <w:rPr>
            <w:rStyle w:val="Hyperlink"/>
            <w:noProof/>
          </w:rPr>
          <w:t>2.1.1.</w:t>
        </w:r>
        <w:r>
          <w:rPr>
            <w:rFonts w:asciiTheme="minorHAnsi" w:eastAsiaTheme="minorEastAsia" w:hAnsiTheme="minorHAnsi" w:cstheme="minorBidi"/>
            <w:noProof/>
            <w:sz w:val="22"/>
            <w:szCs w:val="22"/>
            <w:lang w:val="en-US"/>
          </w:rPr>
          <w:tab/>
        </w:r>
        <w:r w:rsidRPr="00845642">
          <w:rPr>
            <w:rStyle w:val="Hyperlink"/>
            <w:noProof/>
          </w:rPr>
          <w:t>Main Menu Tabs</w:t>
        </w:r>
        <w:r>
          <w:rPr>
            <w:noProof/>
          </w:rPr>
          <w:tab/>
        </w:r>
        <w:r>
          <w:rPr>
            <w:noProof/>
          </w:rPr>
          <w:fldChar w:fldCharType="begin"/>
        </w:r>
        <w:r>
          <w:rPr>
            <w:noProof/>
          </w:rPr>
          <w:instrText xml:space="preserve"> PAGEREF _Toc128718571 \h </w:instrText>
        </w:r>
        <w:r>
          <w:rPr>
            <w:noProof/>
          </w:rPr>
        </w:r>
        <w:r>
          <w:rPr>
            <w:noProof/>
          </w:rPr>
          <w:fldChar w:fldCharType="separate"/>
        </w:r>
        <w:r>
          <w:rPr>
            <w:noProof/>
          </w:rPr>
          <w:t>16</w:t>
        </w:r>
        <w:r>
          <w:rPr>
            <w:noProof/>
          </w:rPr>
          <w:fldChar w:fldCharType="end"/>
        </w:r>
      </w:hyperlink>
    </w:p>
    <w:p w14:paraId="0F996F3B" w14:textId="552ED5E6"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2" w:history="1">
        <w:r w:rsidRPr="00845642">
          <w:rPr>
            <w:rStyle w:val="Hyperlink"/>
            <w:noProof/>
          </w:rPr>
          <w:t>2.1.2.</w:t>
        </w:r>
        <w:r>
          <w:rPr>
            <w:rFonts w:asciiTheme="minorHAnsi" w:eastAsiaTheme="minorEastAsia" w:hAnsiTheme="minorHAnsi" w:cstheme="minorBidi"/>
            <w:noProof/>
            <w:sz w:val="22"/>
            <w:szCs w:val="22"/>
            <w:lang w:val="en-US"/>
          </w:rPr>
          <w:tab/>
        </w:r>
        <w:r w:rsidRPr="00845642">
          <w:rPr>
            <w:rStyle w:val="Hyperlink"/>
            <w:noProof/>
          </w:rPr>
          <w:t>Common OptiCash Icons</w:t>
        </w:r>
        <w:r>
          <w:rPr>
            <w:noProof/>
          </w:rPr>
          <w:tab/>
        </w:r>
        <w:r>
          <w:rPr>
            <w:noProof/>
          </w:rPr>
          <w:fldChar w:fldCharType="begin"/>
        </w:r>
        <w:r>
          <w:rPr>
            <w:noProof/>
          </w:rPr>
          <w:instrText xml:space="preserve"> PAGEREF _Toc128718572 \h </w:instrText>
        </w:r>
        <w:r>
          <w:rPr>
            <w:noProof/>
          </w:rPr>
        </w:r>
        <w:r>
          <w:rPr>
            <w:noProof/>
          </w:rPr>
          <w:fldChar w:fldCharType="separate"/>
        </w:r>
        <w:r>
          <w:rPr>
            <w:noProof/>
          </w:rPr>
          <w:t>17</w:t>
        </w:r>
        <w:r>
          <w:rPr>
            <w:noProof/>
          </w:rPr>
          <w:fldChar w:fldCharType="end"/>
        </w:r>
      </w:hyperlink>
    </w:p>
    <w:p w14:paraId="0C4CDFC9" w14:textId="44E6D488"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3" w:history="1">
        <w:r w:rsidRPr="00845642">
          <w:rPr>
            <w:rStyle w:val="Hyperlink"/>
            <w:noProof/>
          </w:rPr>
          <w:t>2.1.3.</w:t>
        </w:r>
        <w:r>
          <w:rPr>
            <w:rFonts w:asciiTheme="minorHAnsi" w:eastAsiaTheme="minorEastAsia" w:hAnsiTheme="minorHAnsi" w:cstheme="minorBidi"/>
            <w:noProof/>
            <w:sz w:val="22"/>
            <w:szCs w:val="22"/>
            <w:lang w:val="en-US"/>
          </w:rPr>
          <w:tab/>
        </w:r>
        <w:r w:rsidRPr="00845642">
          <w:rPr>
            <w:rStyle w:val="Hyperlink"/>
            <w:noProof/>
          </w:rPr>
          <w:t>Common OptiCash Buttons</w:t>
        </w:r>
        <w:r>
          <w:rPr>
            <w:noProof/>
          </w:rPr>
          <w:tab/>
        </w:r>
        <w:r>
          <w:rPr>
            <w:noProof/>
          </w:rPr>
          <w:fldChar w:fldCharType="begin"/>
        </w:r>
        <w:r>
          <w:rPr>
            <w:noProof/>
          </w:rPr>
          <w:instrText xml:space="preserve"> PAGEREF _Toc128718573 \h </w:instrText>
        </w:r>
        <w:r>
          <w:rPr>
            <w:noProof/>
          </w:rPr>
        </w:r>
        <w:r>
          <w:rPr>
            <w:noProof/>
          </w:rPr>
          <w:fldChar w:fldCharType="separate"/>
        </w:r>
        <w:r>
          <w:rPr>
            <w:noProof/>
          </w:rPr>
          <w:t>18</w:t>
        </w:r>
        <w:r>
          <w:rPr>
            <w:noProof/>
          </w:rPr>
          <w:fldChar w:fldCharType="end"/>
        </w:r>
      </w:hyperlink>
    </w:p>
    <w:p w14:paraId="7C31E214" w14:textId="47D534F4"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4" w:history="1">
        <w:r w:rsidRPr="00845642">
          <w:rPr>
            <w:rStyle w:val="Hyperlink"/>
            <w:noProof/>
          </w:rPr>
          <w:t>2.1.4.</w:t>
        </w:r>
        <w:r>
          <w:rPr>
            <w:rFonts w:asciiTheme="minorHAnsi" w:eastAsiaTheme="minorEastAsia" w:hAnsiTheme="minorHAnsi" w:cstheme="minorBidi"/>
            <w:noProof/>
            <w:sz w:val="22"/>
            <w:szCs w:val="22"/>
            <w:lang w:val="en-US"/>
          </w:rPr>
          <w:tab/>
        </w:r>
        <w:r w:rsidRPr="00845642">
          <w:rPr>
            <w:rStyle w:val="Hyperlink"/>
            <w:noProof/>
          </w:rPr>
          <w:t>Date Selector</w:t>
        </w:r>
        <w:r>
          <w:rPr>
            <w:noProof/>
          </w:rPr>
          <w:tab/>
        </w:r>
        <w:r>
          <w:rPr>
            <w:noProof/>
          </w:rPr>
          <w:fldChar w:fldCharType="begin"/>
        </w:r>
        <w:r>
          <w:rPr>
            <w:noProof/>
          </w:rPr>
          <w:instrText xml:space="preserve"> PAGEREF _Toc128718574 \h </w:instrText>
        </w:r>
        <w:r>
          <w:rPr>
            <w:noProof/>
          </w:rPr>
        </w:r>
        <w:r>
          <w:rPr>
            <w:noProof/>
          </w:rPr>
          <w:fldChar w:fldCharType="separate"/>
        </w:r>
        <w:r>
          <w:rPr>
            <w:noProof/>
          </w:rPr>
          <w:t>19</w:t>
        </w:r>
        <w:r>
          <w:rPr>
            <w:noProof/>
          </w:rPr>
          <w:fldChar w:fldCharType="end"/>
        </w:r>
      </w:hyperlink>
    </w:p>
    <w:p w14:paraId="20BB2516" w14:textId="177FE5DA"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5" w:history="1">
        <w:r w:rsidRPr="00845642">
          <w:rPr>
            <w:rStyle w:val="Hyperlink"/>
            <w:noProof/>
          </w:rPr>
          <w:t>2.1.5.</w:t>
        </w:r>
        <w:r>
          <w:rPr>
            <w:rFonts w:asciiTheme="minorHAnsi" w:eastAsiaTheme="minorEastAsia" w:hAnsiTheme="minorHAnsi" w:cstheme="minorBidi"/>
            <w:noProof/>
            <w:sz w:val="22"/>
            <w:szCs w:val="22"/>
            <w:lang w:val="en-US"/>
          </w:rPr>
          <w:tab/>
        </w:r>
        <w:r w:rsidRPr="00845642">
          <w:rPr>
            <w:rStyle w:val="Hyperlink"/>
            <w:noProof/>
          </w:rPr>
          <w:t>Cashpoint Search</w:t>
        </w:r>
        <w:r>
          <w:rPr>
            <w:noProof/>
          </w:rPr>
          <w:tab/>
        </w:r>
        <w:r>
          <w:rPr>
            <w:noProof/>
          </w:rPr>
          <w:fldChar w:fldCharType="begin"/>
        </w:r>
        <w:r>
          <w:rPr>
            <w:noProof/>
          </w:rPr>
          <w:instrText xml:space="preserve"> PAGEREF _Toc128718575 \h </w:instrText>
        </w:r>
        <w:r>
          <w:rPr>
            <w:noProof/>
          </w:rPr>
        </w:r>
        <w:r>
          <w:rPr>
            <w:noProof/>
          </w:rPr>
          <w:fldChar w:fldCharType="separate"/>
        </w:r>
        <w:r>
          <w:rPr>
            <w:noProof/>
          </w:rPr>
          <w:t>20</w:t>
        </w:r>
        <w:r>
          <w:rPr>
            <w:noProof/>
          </w:rPr>
          <w:fldChar w:fldCharType="end"/>
        </w:r>
      </w:hyperlink>
    </w:p>
    <w:p w14:paraId="468A6E5F" w14:textId="301AE29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6" w:history="1">
        <w:r w:rsidRPr="00845642">
          <w:rPr>
            <w:rStyle w:val="Hyperlink"/>
            <w:noProof/>
          </w:rPr>
          <w:t>2.1.6.</w:t>
        </w:r>
        <w:r>
          <w:rPr>
            <w:rFonts w:asciiTheme="minorHAnsi" w:eastAsiaTheme="minorEastAsia" w:hAnsiTheme="minorHAnsi" w:cstheme="minorBidi"/>
            <w:noProof/>
            <w:sz w:val="22"/>
            <w:szCs w:val="22"/>
            <w:lang w:val="en-US"/>
          </w:rPr>
          <w:tab/>
        </w:r>
        <w:r w:rsidRPr="00845642">
          <w:rPr>
            <w:rStyle w:val="Hyperlink"/>
            <w:noProof/>
          </w:rPr>
          <w:t>Cashpoint Selector</w:t>
        </w:r>
        <w:r>
          <w:rPr>
            <w:noProof/>
          </w:rPr>
          <w:tab/>
        </w:r>
        <w:r>
          <w:rPr>
            <w:noProof/>
          </w:rPr>
          <w:fldChar w:fldCharType="begin"/>
        </w:r>
        <w:r>
          <w:rPr>
            <w:noProof/>
          </w:rPr>
          <w:instrText xml:space="preserve"> PAGEREF _Toc128718576 \h </w:instrText>
        </w:r>
        <w:r>
          <w:rPr>
            <w:noProof/>
          </w:rPr>
        </w:r>
        <w:r>
          <w:rPr>
            <w:noProof/>
          </w:rPr>
          <w:fldChar w:fldCharType="separate"/>
        </w:r>
        <w:r>
          <w:rPr>
            <w:noProof/>
          </w:rPr>
          <w:t>22</w:t>
        </w:r>
        <w:r>
          <w:rPr>
            <w:noProof/>
          </w:rPr>
          <w:fldChar w:fldCharType="end"/>
        </w:r>
      </w:hyperlink>
    </w:p>
    <w:p w14:paraId="47B900E3" w14:textId="2C4096DA"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77" w:history="1">
        <w:r w:rsidRPr="00845642">
          <w:rPr>
            <w:rStyle w:val="Hyperlink"/>
            <w:noProof/>
          </w:rPr>
          <w:t>2.1.7.</w:t>
        </w:r>
        <w:r>
          <w:rPr>
            <w:rFonts w:asciiTheme="minorHAnsi" w:eastAsiaTheme="minorEastAsia" w:hAnsiTheme="minorHAnsi" w:cstheme="minorBidi"/>
            <w:noProof/>
            <w:sz w:val="22"/>
            <w:szCs w:val="22"/>
            <w:lang w:val="en-US"/>
          </w:rPr>
          <w:tab/>
        </w:r>
        <w:r w:rsidRPr="00845642">
          <w:rPr>
            <w:rStyle w:val="Hyperlink"/>
            <w:noProof/>
          </w:rPr>
          <w:t>Language Selector</w:t>
        </w:r>
        <w:r>
          <w:rPr>
            <w:noProof/>
          </w:rPr>
          <w:tab/>
        </w:r>
        <w:r>
          <w:rPr>
            <w:noProof/>
          </w:rPr>
          <w:fldChar w:fldCharType="begin"/>
        </w:r>
        <w:r>
          <w:rPr>
            <w:noProof/>
          </w:rPr>
          <w:instrText xml:space="preserve"> PAGEREF _Toc128718577 \h </w:instrText>
        </w:r>
        <w:r>
          <w:rPr>
            <w:noProof/>
          </w:rPr>
        </w:r>
        <w:r>
          <w:rPr>
            <w:noProof/>
          </w:rPr>
          <w:fldChar w:fldCharType="separate"/>
        </w:r>
        <w:r>
          <w:rPr>
            <w:noProof/>
          </w:rPr>
          <w:t>25</w:t>
        </w:r>
        <w:r>
          <w:rPr>
            <w:noProof/>
          </w:rPr>
          <w:fldChar w:fldCharType="end"/>
        </w:r>
      </w:hyperlink>
    </w:p>
    <w:p w14:paraId="1F63DE28" w14:textId="6DB293AD"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578" w:history="1">
        <w:r w:rsidRPr="00845642">
          <w:rPr>
            <w:rStyle w:val="Hyperlink"/>
            <w:noProof/>
          </w:rPr>
          <w:t>3.</w:t>
        </w:r>
        <w:r>
          <w:rPr>
            <w:rFonts w:asciiTheme="minorHAnsi" w:eastAsiaTheme="minorEastAsia" w:hAnsiTheme="minorHAnsi" w:cstheme="minorBidi"/>
            <w:b w:val="0"/>
            <w:noProof/>
            <w:szCs w:val="22"/>
            <w:lang w:val="en-US"/>
          </w:rPr>
          <w:tab/>
        </w:r>
        <w:r w:rsidRPr="00845642">
          <w:rPr>
            <w:rStyle w:val="Hyperlink"/>
            <w:noProof/>
          </w:rPr>
          <w:t>Cashpoint Window</w:t>
        </w:r>
        <w:r>
          <w:rPr>
            <w:noProof/>
          </w:rPr>
          <w:tab/>
        </w:r>
        <w:r>
          <w:rPr>
            <w:noProof/>
          </w:rPr>
          <w:fldChar w:fldCharType="begin"/>
        </w:r>
        <w:r>
          <w:rPr>
            <w:noProof/>
          </w:rPr>
          <w:instrText xml:space="preserve"> PAGEREF _Toc128718578 \h </w:instrText>
        </w:r>
        <w:r>
          <w:rPr>
            <w:noProof/>
          </w:rPr>
        </w:r>
        <w:r>
          <w:rPr>
            <w:noProof/>
          </w:rPr>
          <w:fldChar w:fldCharType="separate"/>
        </w:r>
        <w:r>
          <w:rPr>
            <w:noProof/>
          </w:rPr>
          <w:t>26</w:t>
        </w:r>
        <w:r>
          <w:rPr>
            <w:noProof/>
          </w:rPr>
          <w:fldChar w:fldCharType="end"/>
        </w:r>
      </w:hyperlink>
    </w:p>
    <w:p w14:paraId="554E6844" w14:textId="524F77E7" w:rsidR="00E6439E" w:rsidRDefault="00E6439E">
      <w:pPr>
        <w:pStyle w:val="TOC2"/>
        <w:rPr>
          <w:rFonts w:asciiTheme="minorHAnsi" w:eastAsiaTheme="minorEastAsia" w:hAnsiTheme="minorHAnsi" w:cstheme="minorBidi"/>
          <w:noProof/>
          <w:sz w:val="22"/>
          <w:szCs w:val="22"/>
          <w:lang w:val="en-US"/>
        </w:rPr>
      </w:pPr>
      <w:hyperlink w:anchor="_Toc128718579" w:history="1">
        <w:r w:rsidRPr="00845642">
          <w:rPr>
            <w:rStyle w:val="Hyperlink"/>
            <w:noProof/>
          </w:rPr>
          <w:t>3.1.</w:t>
        </w:r>
        <w:r>
          <w:rPr>
            <w:rFonts w:asciiTheme="minorHAnsi" w:eastAsiaTheme="minorEastAsia" w:hAnsiTheme="minorHAnsi" w:cstheme="minorBidi"/>
            <w:noProof/>
            <w:sz w:val="22"/>
            <w:szCs w:val="22"/>
            <w:lang w:val="en-US"/>
          </w:rPr>
          <w:tab/>
        </w:r>
        <w:r w:rsidRPr="00845642">
          <w:rPr>
            <w:rStyle w:val="Hyperlink"/>
            <w:noProof/>
          </w:rPr>
          <w:t>Cashpoint Parameters</w:t>
        </w:r>
        <w:r>
          <w:rPr>
            <w:noProof/>
          </w:rPr>
          <w:tab/>
        </w:r>
        <w:r>
          <w:rPr>
            <w:noProof/>
          </w:rPr>
          <w:fldChar w:fldCharType="begin"/>
        </w:r>
        <w:r>
          <w:rPr>
            <w:noProof/>
          </w:rPr>
          <w:instrText xml:space="preserve"> PAGEREF _Toc128718579 \h </w:instrText>
        </w:r>
        <w:r>
          <w:rPr>
            <w:noProof/>
          </w:rPr>
        </w:r>
        <w:r>
          <w:rPr>
            <w:noProof/>
          </w:rPr>
          <w:fldChar w:fldCharType="separate"/>
        </w:r>
        <w:r>
          <w:rPr>
            <w:noProof/>
          </w:rPr>
          <w:t>27</w:t>
        </w:r>
        <w:r>
          <w:rPr>
            <w:noProof/>
          </w:rPr>
          <w:fldChar w:fldCharType="end"/>
        </w:r>
      </w:hyperlink>
    </w:p>
    <w:p w14:paraId="3C02DA56" w14:textId="62F87DB0"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81" w:history="1">
        <w:r w:rsidRPr="00845642">
          <w:rPr>
            <w:rStyle w:val="Hyperlink"/>
            <w:noProof/>
          </w:rPr>
          <w:t>3.1.1.</w:t>
        </w:r>
        <w:r>
          <w:rPr>
            <w:rFonts w:asciiTheme="minorHAnsi" w:eastAsiaTheme="minorEastAsia" w:hAnsiTheme="minorHAnsi" w:cstheme="minorBidi"/>
            <w:noProof/>
            <w:sz w:val="22"/>
            <w:szCs w:val="22"/>
            <w:lang w:val="en-US"/>
          </w:rPr>
          <w:tab/>
        </w:r>
        <w:r w:rsidRPr="00845642">
          <w:rPr>
            <w:rStyle w:val="Hyperlink"/>
            <w:noProof/>
          </w:rPr>
          <w:t>Cashpoint General Definitions</w:t>
        </w:r>
        <w:r>
          <w:rPr>
            <w:noProof/>
          </w:rPr>
          <w:tab/>
        </w:r>
        <w:r>
          <w:rPr>
            <w:noProof/>
          </w:rPr>
          <w:fldChar w:fldCharType="begin"/>
        </w:r>
        <w:r>
          <w:rPr>
            <w:noProof/>
          </w:rPr>
          <w:instrText xml:space="preserve"> PAGEREF _Toc128718581 \h </w:instrText>
        </w:r>
        <w:r>
          <w:rPr>
            <w:noProof/>
          </w:rPr>
        </w:r>
        <w:r>
          <w:rPr>
            <w:noProof/>
          </w:rPr>
          <w:fldChar w:fldCharType="separate"/>
        </w:r>
        <w:r>
          <w:rPr>
            <w:noProof/>
          </w:rPr>
          <w:t>28</w:t>
        </w:r>
        <w:r>
          <w:rPr>
            <w:noProof/>
          </w:rPr>
          <w:fldChar w:fldCharType="end"/>
        </w:r>
      </w:hyperlink>
    </w:p>
    <w:p w14:paraId="547EE2B8" w14:textId="0ADA7ACC"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82" w:history="1">
        <w:r w:rsidRPr="00845642">
          <w:rPr>
            <w:rStyle w:val="Hyperlink"/>
            <w:noProof/>
          </w:rPr>
          <w:t>3.1.2.</w:t>
        </w:r>
        <w:r>
          <w:rPr>
            <w:rFonts w:asciiTheme="minorHAnsi" w:eastAsiaTheme="minorEastAsia" w:hAnsiTheme="minorHAnsi" w:cstheme="minorBidi"/>
            <w:noProof/>
            <w:sz w:val="22"/>
            <w:szCs w:val="22"/>
            <w:lang w:val="en-US"/>
          </w:rPr>
          <w:tab/>
        </w:r>
        <w:r w:rsidRPr="00845642">
          <w:rPr>
            <w:rStyle w:val="Hyperlink"/>
            <w:noProof/>
          </w:rPr>
          <w:t>Cashpoint Currencies and Denominations</w:t>
        </w:r>
        <w:r>
          <w:rPr>
            <w:noProof/>
          </w:rPr>
          <w:tab/>
        </w:r>
        <w:r>
          <w:rPr>
            <w:noProof/>
          </w:rPr>
          <w:fldChar w:fldCharType="begin"/>
        </w:r>
        <w:r>
          <w:rPr>
            <w:noProof/>
          </w:rPr>
          <w:instrText xml:space="preserve"> PAGEREF _Toc128718582 \h </w:instrText>
        </w:r>
        <w:r>
          <w:rPr>
            <w:noProof/>
          </w:rPr>
        </w:r>
        <w:r>
          <w:rPr>
            <w:noProof/>
          </w:rPr>
          <w:fldChar w:fldCharType="separate"/>
        </w:r>
        <w:r>
          <w:rPr>
            <w:noProof/>
          </w:rPr>
          <w:t>32</w:t>
        </w:r>
        <w:r>
          <w:rPr>
            <w:noProof/>
          </w:rPr>
          <w:fldChar w:fldCharType="end"/>
        </w:r>
      </w:hyperlink>
    </w:p>
    <w:p w14:paraId="22CC7FA4" w14:textId="23B8E005"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83" w:history="1">
        <w:r w:rsidRPr="00845642">
          <w:rPr>
            <w:rStyle w:val="Hyperlink"/>
            <w:noProof/>
          </w:rPr>
          <w:t>3.1.3.</w:t>
        </w:r>
        <w:r>
          <w:rPr>
            <w:rFonts w:asciiTheme="minorHAnsi" w:eastAsiaTheme="minorEastAsia" w:hAnsiTheme="minorHAnsi" w:cstheme="minorBidi"/>
            <w:noProof/>
            <w:sz w:val="22"/>
            <w:szCs w:val="22"/>
            <w:lang w:val="en-US"/>
          </w:rPr>
          <w:tab/>
        </w:r>
        <w:r w:rsidRPr="00845642">
          <w:rPr>
            <w:rStyle w:val="Hyperlink"/>
            <w:noProof/>
          </w:rPr>
          <w:t>Cashpoint Parameters</w:t>
        </w:r>
        <w:r>
          <w:rPr>
            <w:noProof/>
          </w:rPr>
          <w:tab/>
        </w:r>
        <w:r>
          <w:rPr>
            <w:noProof/>
          </w:rPr>
          <w:fldChar w:fldCharType="begin"/>
        </w:r>
        <w:r>
          <w:rPr>
            <w:noProof/>
          </w:rPr>
          <w:instrText xml:space="preserve"> PAGEREF _Toc128718583 \h </w:instrText>
        </w:r>
        <w:r>
          <w:rPr>
            <w:noProof/>
          </w:rPr>
        </w:r>
        <w:r>
          <w:rPr>
            <w:noProof/>
          </w:rPr>
          <w:fldChar w:fldCharType="separate"/>
        </w:r>
        <w:r>
          <w:rPr>
            <w:noProof/>
          </w:rPr>
          <w:t>35</w:t>
        </w:r>
        <w:r>
          <w:rPr>
            <w:noProof/>
          </w:rPr>
          <w:fldChar w:fldCharType="end"/>
        </w:r>
      </w:hyperlink>
    </w:p>
    <w:p w14:paraId="1A498568" w14:textId="4C0B8EB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84" w:history="1">
        <w:r w:rsidRPr="00845642">
          <w:rPr>
            <w:rStyle w:val="Hyperlink"/>
            <w:noProof/>
          </w:rPr>
          <w:t>3.1.4.</w:t>
        </w:r>
        <w:r>
          <w:rPr>
            <w:rFonts w:asciiTheme="minorHAnsi" w:eastAsiaTheme="minorEastAsia" w:hAnsiTheme="minorHAnsi" w:cstheme="minorBidi"/>
            <w:noProof/>
            <w:sz w:val="22"/>
            <w:szCs w:val="22"/>
            <w:lang w:val="en-US"/>
          </w:rPr>
          <w:tab/>
        </w:r>
        <w:r w:rsidRPr="00845642">
          <w:rPr>
            <w:rStyle w:val="Hyperlink"/>
            <w:noProof/>
          </w:rPr>
          <w:t>Cashpoint Business and Service Days</w:t>
        </w:r>
        <w:r>
          <w:rPr>
            <w:noProof/>
          </w:rPr>
          <w:tab/>
        </w:r>
        <w:r>
          <w:rPr>
            <w:noProof/>
          </w:rPr>
          <w:fldChar w:fldCharType="begin"/>
        </w:r>
        <w:r>
          <w:rPr>
            <w:noProof/>
          </w:rPr>
          <w:instrText xml:space="preserve"> PAGEREF _Toc128718584 \h </w:instrText>
        </w:r>
        <w:r>
          <w:rPr>
            <w:noProof/>
          </w:rPr>
        </w:r>
        <w:r>
          <w:rPr>
            <w:noProof/>
          </w:rPr>
          <w:fldChar w:fldCharType="separate"/>
        </w:r>
        <w:r>
          <w:rPr>
            <w:noProof/>
          </w:rPr>
          <w:t>41</w:t>
        </w:r>
        <w:r>
          <w:rPr>
            <w:noProof/>
          </w:rPr>
          <w:fldChar w:fldCharType="end"/>
        </w:r>
      </w:hyperlink>
    </w:p>
    <w:p w14:paraId="118F9D8F" w14:textId="0BF9DC7B"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585" w:history="1">
        <w:r w:rsidRPr="00845642">
          <w:rPr>
            <w:rStyle w:val="Hyperlink"/>
            <w:noProof/>
          </w:rPr>
          <w:t>3.1.5.</w:t>
        </w:r>
        <w:r>
          <w:rPr>
            <w:rFonts w:asciiTheme="minorHAnsi" w:eastAsiaTheme="minorEastAsia" w:hAnsiTheme="minorHAnsi" w:cstheme="minorBidi"/>
            <w:noProof/>
            <w:sz w:val="22"/>
            <w:szCs w:val="22"/>
            <w:lang w:val="en-US"/>
          </w:rPr>
          <w:tab/>
        </w:r>
        <w:r w:rsidRPr="00845642">
          <w:rPr>
            <w:rStyle w:val="Hyperlink"/>
            <w:noProof/>
          </w:rPr>
          <w:t>Cashpoint Service Costs</w:t>
        </w:r>
        <w:r>
          <w:rPr>
            <w:noProof/>
          </w:rPr>
          <w:tab/>
        </w:r>
        <w:r>
          <w:rPr>
            <w:noProof/>
          </w:rPr>
          <w:fldChar w:fldCharType="begin"/>
        </w:r>
        <w:r>
          <w:rPr>
            <w:noProof/>
          </w:rPr>
          <w:instrText xml:space="preserve"> PAGEREF _Toc128718585 \h </w:instrText>
        </w:r>
        <w:r>
          <w:rPr>
            <w:noProof/>
          </w:rPr>
        </w:r>
        <w:r>
          <w:rPr>
            <w:noProof/>
          </w:rPr>
          <w:fldChar w:fldCharType="separate"/>
        </w:r>
        <w:r>
          <w:rPr>
            <w:noProof/>
          </w:rPr>
          <w:t>47</w:t>
        </w:r>
        <w:r>
          <w:rPr>
            <w:noProof/>
          </w:rPr>
          <w:fldChar w:fldCharType="end"/>
        </w:r>
      </w:hyperlink>
    </w:p>
    <w:p w14:paraId="4D9C21F5" w14:textId="1BEFF80A" w:rsidR="00E6439E" w:rsidRDefault="00E6439E">
      <w:pPr>
        <w:pStyle w:val="TOC2"/>
        <w:rPr>
          <w:rFonts w:asciiTheme="minorHAnsi" w:eastAsiaTheme="minorEastAsia" w:hAnsiTheme="minorHAnsi" w:cstheme="minorBidi"/>
          <w:noProof/>
          <w:sz w:val="22"/>
          <w:szCs w:val="22"/>
          <w:lang w:val="en-US"/>
        </w:rPr>
      </w:pPr>
      <w:hyperlink w:anchor="_Toc128718586" w:history="1">
        <w:r w:rsidRPr="00845642">
          <w:rPr>
            <w:rStyle w:val="Hyperlink"/>
            <w:noProof/>
          </w:rPr>
          <w:t>3.2.</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Main</w:t>
        </w:r>
        <w:r w:rsidRPr="00845642">
          <w:rPr>
            <w:rStyle w:val="Hyperlink"/>
            <w:rFonts w:ascii="Wingdings" w:hAnsi="Wingdings"/>
            <w:noProof/>
          </w:rPr>
          <w:t></w:t>
        </w:r>
        <w:r w:rsidRPr="00845642">
          <w:rPr>
            <w:rStyle w:val="Hyperlink"/>
            <w:noProof/>
          </w:rPr>
          <w:t>Overview</w:t>
        </w:r>
        <w:r>
          <w:rPr>
            <w:noProof/>
          </w:rPr>
          <w:tab/>
        </w:r>
        <w:r>
          <w:rPr>
            <w:noProof/>
          </w:rPr>
          <w:fldChar w:fldCharType="begin"/>
        </w:r>
        <w:r>
          <w:rPr>
            <w:noProof/>
          </w:rPr>
          <w:instrText xml:space="preserve"> PAGEREF _Toc128718586 \h </w:instrText>
        </w:r>
        <w:r>
          <w:rPr>
            <w:noProof/>
          </w:rPr>
        </w:r>
        <w:r>
          <w:rPr>
            <w:noProof/>
          </w:rPr>
          <w:fldChar w:fldCharType="separate"/>
        </w:r>
        <w:r>
          <w:rPr>
            <w:noProof/>
          </w:rPr>
          <w:t>51</w:t>
        </w:r>
        <w:r>
          <w:rPr>
            <w:noProof/>
          </w:rPr>
          <w:fldChar w:fldCharType="end"/>
        </w:r>
      </w:hyperlink>
    </w:p>
    <w:p w14:paraId="79CF97E1" w14:textId="341B53B8" w:rsidR="00E6439E" w:rsidRDefault="00E6439E">
      <w:pPr>
        <w:pStyle w:val="TOC2"/>
        <w:rPr>
          <w:rFonts w:asciiTheme="minorHAnsi" w:eastAsiaTheme="minorEastAsia" w:hAnsiTheme="minorHAnsi" w:cstheme="minorBidi"/>
          <w:noProof/>
          <w:sz w:val="22"/>
          <w:szCs w:val="22"/>
          <w:lang w:val="en-US"/>
        </w:rPr>
      </w:pPr>
      <w:hyperlink w:anchor="_Toc128718587" w:history="1">
        <w:r w:rsidRPr="00845642">
          <w:rPr>
            <w:rStyle w:val="Hyperlink"/>
            <w:noProof/>
          </w:rPr>
          <w:t>3.3.</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Main</w:t>
        </w:r>
        <w:r w:rsidRPr="00845642">
          <w:rPr>
            <w:rStyle w:val="Hyperlink"/>
            <w:rFonts w:ascii="Wingdings" w:hAnsi="Wingdings"/>
            <w:noProof/>
          </w:rPr>
          <w:t></w:t>
        </w:r>
        <w:r w:rsidRPr="00845642">
          <w:rPr>
            <w:rStyle w:val="Hyperlink"/>
            <w:noProof/>
          </w:rPr>
          <w:t>Balance Entry Page</w:t>
        </w:r>
        <w:r>
          <w:rPr>
            <w:noProof/>
          </w:rPr>
          <w:tab/>
        </w:r>
        <w:r>
          <w:rPr>
            <w:noProof/>
          </w:rPr>
          <w:fldChar w:fldCharType="begin"/>
        </w:r>
        <w:r>
          <w:rPr>
            <w:noProof/>
          </w:rPr>
          <w:instrText xml:space="preserve"> PAGEREF _Toc128718587 \h </w:instrText>
        </w:r>
        <w:r>
          <w:rPr>
            <w:noProof/>
          </w:rPr>
        </w:r>
        <w:r>
          <w:rPr>
            <w:noProof/>
          </w:rPr>
          <w:fldChar w:fldCharType="separate"/>
        </w:r>
        <w:r>
          <w:rPr>
            <w:noProof/>
          </w:rPr>
          <w:t>59</w:t>
        </w:r>
        <w:r>
          <w:rPr>
            <w:noProof/>
          </w:rPr>
          <w:fldChar w:fldCharType="end"/>
        </w:r>
      </w:hyperlink>
    </w:p>
    <w:p w14:paraId="2C0297D0" w14:textId="37C48B19" w:rsidR="00E6439E" w:rsidRDefault="00E6439E">
      <w:pPr>
        <w:pStyle w:val="TOC2"/>
        <w:rPr>
          <w:rFonts w:asciiTheme="minorHAnsi" w:eastAsiaTheme="minorEastAsia" w:hAnsiTheme="minorHAnsi" w:cstheme="minorBidi"/>
          <w:noProof/>
          <w:sz w:val="22"/>
          <w:szCs w:val="22"/>
          <w:lang w:val="en-US"/>
        </w:rPr>
      </w:pPr>
      <w:hyperlink w:anchor="_Toc128718588" w:history="1">
        <w:r w:rsidRPr="00845642">
          <w:rPr>
            <w:rStyle w:val="Hyperlink"/>
            <w:noProof/>
          </w:rPr>
          <w:t>3.4.</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Main</w:t>
        </w:r>
        <w:r w:rsidRPr="00845642">
          <w:rPr>
            <w:rStyle w:val="Hyperlink"/>
            <w:rFonts w:ascii="Wingdings" w:hAnsi="Wingdings"/>
            <w:noProof/>
          </w:rPr>
          <w:t></w:t>
        </w:r>
        <w:r w:rsidRPr="00845642">
          <w:rPr>
            <w:rStyle w:val="Hyperlink"/>
            <w:noProof/>
          </w:rPr>
          <w:t>Current Balances</w:t>
        </w:r>
        <w:r>
          <w:rPr>
            <w:noProof/>
          </w:rPr>
          <w:tab/>
        </w:r>
        <w:r>
          <w:rPr>
            <w:noProof/>
          </w:rPr>
          <w:fldChar w:fldCharType="begin"/>
        </w:r>
        <w:r>
          <w:rPr>
            <w:noProof/>
          </w:rPr>
          <w:instrText xml:space="preserve"> PAGEREF _Toc128718588 \h </w:instrText>
        </w:r>
        <w:r>
          <w:rPr>
            <w:noProof/>
          </w:rPr>
        </w:r>
        <w:r>
          <w:rPr>
            <w:noProof/>
          </w:rPr>
          <w:fldChar w:fldCharType="separate"/>
        </w:r>
        <w:r>
          <w:rPr>
            <w:noProof/>
          </w:rPr>
          <w:t>62</w:t>
        </w:r>
        <w:r>
          <w:rPr>
            <w:noProof/>
          </w:rPr>
          <w:fldChar w:fldCharType="end"/>
        </w:r>
      </w:hyperlink>
    </w:p>
    <w:p w14:paraId="7A86D0D0" w14:textId="661D648F" w:rsidR="00E6439E" w:rsidRDefault="00E6439E">
      <w:pPr>
        <w:pStyle w:val="TOC2"/>
        <w:rPr>
          <w:rFonts w:asciiTheme="minorHAnsi" w:eastAsiaTheme="minorEastAsia" w:hAnsiTheme="minorHAnsi" w:cstheme="minorBidi"/>
          <w:noProof/>
          <w:sz w:val="22"/>
          <w:szCs w:val="22"/>
          <w:lang w:val="en-US"/>
        </w:rPr>
      </w:pPr>
      <w:hyperlink w:anchor="_Toc128718589" w:history="1">
        <w:r w:rsidRPr="00845642">
          <w:rPr>
            <w:rStyle w:val="Hyperlink"/>
            <w:noProof/>
          </w:rPr>
          <w:t>3.5.</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Cashpoint Definition</w:t>
        </w:r>
        <w:r>
          <w:rPr>
            <w:noProof/>
          </w:rPr>
          <w:tab/>
        </w:r>
        <w:r>
          <w:rPr>
            <w:noProof/>
          </w:rPr>
          <w:fldChar w:fldCharType="begin"/>
        </w:r>
        <w:r>
          <w:rPr>
            <w:noProof/>
          </w:rPr>
          <w:instrText xml:space="preserve"> PAGEREF _Toc128718589 \h </w:instrText>
        </w:r>
        <w:r>
          <w:rPr>
            <w:noProof/>
          </w:rPr>
        </w:r>
        <w:r>
          <w:rPr>
            <w:noProof/>
          </w:rPr>
          <w:fldChar w:fldCharType="separate"/>
        </w:r>
        <w:r>
          <w:rPr>
            <w:noProof/>
          </w:rPr>
          <w:t>63</w:t>
        </w:r>
        <w:r>
          <w:rPr>
            <w:noProof/>
          </w:rPr>
          <w:fldChar w:fldCharType="end"/>
        </w:r>
      </w:hyperlink>
    </w:p>
    <w:p w14:paraId="2105BBFE" w14:textId="1BC354AC" w:rsidR="00E6439E" w:rsidRDefault="00E6439E">
      <w:pPr>
        <w:pStyle w:val="TOC2"/>
        <w:rPr>
          <w:rFonts w:asciiTheme="minorHAnsi" w:eastAsiaTheme="minorEastAsia" w:hAnsiTheme="minorHAnsi" w:cstheme="minorBidi"/>
          <w:noProof/>
          <w:sz w:val="22"/>
          <w:szCs w:val="22"/>
          <w:lang w:val="en-US"/>
        </w:rPr>
      </w:pPr>
      <w:hyperlink w:anchor="_Toc128718590" w:history="1">
        <w:r w:rsidRPr="00845642">
          <w:rPr>
            <w:rStyle w:val="Hyperlink"/>
            <w:noProof/>
          </w:rPr>
          <w:t>3.6.</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Parameters</w:t>
        </w:r>
        <w:r>
          <w:rPr>
            <w:noProof/>
          </w:rPr>
          <w:tab/>
        </w:r>
        <w:r>
          <w:rPr>
            <w:noProof/>
          </w:rPr>
          <w:fldChar w:fldCharType="begin"/>
        </w:r>
        <w:r>
          <w:rPr>
            <w:noProof/>
          </w:rPr>
          <w:instrText xml:space="preserve"> PAGEREF _Toc128718590 \h </w:instrText>
        </w:r>
        <w:r>
          <w:rPr>
            <w:noProof/>
          </w:rPr>
        </w:r>
        <w:r>
          <w:rPr>
            <w:noProof/>
          </w:rPr>
          <w:fldChar w:fldCharType="separate"/>
        </w:r>
        <w:r>
          <w:rPr>
            <w:noProof/>
          </w:rPr>
          <w:t>64</w:t>
        </w:r>
        <w:r>
          <w:rPr>
            <w:noProof/>
          </w:rPr>
          <w:fldChar w:fldCharType="end"/>
        </w:r>
      </w:hyperlink>
    </w:p>
    <w:p w14:paraId="7409BFA2" w14:textId="0950F148" w:rsidR="00E6439E" w:rsidRDefault="00E6439E">
      <w:pPr>
        <w:pStyle w:val="TOC2"/>
        <w:rPr>
          <w:rFonts w:asciiTheme="minorHAnsi" w:eastAsiaTheme="minorEastAsia" w:hAnsiTheme="minorHAnsi" w:cstheme="minorBidi"/>
          <w:noProof/>
          <w:sz w:val="22"/>
          <w:szCs w:val="22"/>
          <w:lang w:val="en-US"/>
        </w:rPr>
      </w:pPr>
      <w:hyperlink w:anchor="_Toc128718591" w:history="1">
        <w:r w:rsidRPr="00845642">
          <w:rPr>
            <w:rStyle w:val="Hyperlink"/>
            <w:noProof/>
          </w:rPr>
          <w:t>3.7.</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Service Days</w:t>
        </w:r>
        <w:r>
          <w:rPr>
            <w:noProof/>
          </w:rPr>
          <w:tab/>
        </w:r>
        <w:r>
          <w:rPr>
            <w:noProof/>
          </w:rPr>
          <w:fldChar w:fldCharType="begin"/>
        </w:r>
        <w:r>
          <w:rPr>
            <w:noProof/>
          </w:rPr>
          <w:instrText xml:space="preserve"> PAGEREF _Toc128718591 \h </w:instrText>
        </w:r>
        <w:r>
          <w:rPr>
            <w:noProof/>
          </w:rPr>
        </w:r>
        <w:r>
          <w:rPr>
            <w:noProof/>
          </w:rPr>
          <w:fldChar w:fldCharType="separate"/>
        </w:r>
        <w:r>
          <w:rPr>
            <w:noProof/>
          </w:rPr>
          <w:t>66</w:t>
        </w:r>
        <w:r>
          <w:rPr>
            <w:noProof/>
          </w:rPr>
          <w:fldChar w:fldCharType="end"/>
        </w:r>
      </w:hyperlink>
    </w:p>
    <w:p w14:paraId="3509AB2E" w14:textId="1CC984C3" w:rsidR="00E6439E" w:rsidRDefault="00E6439E">
      <w:pPr>
        <w:pStyle w:val="TOC2"/>
        <w:rPr>
          <w:rFonts w:asciiTheme="minorHAnsi" w:eastAsiaTheme="minorEastAsia" w:hAnsiTheme="minorHAnsi" w:cstheme="minorBidi"/>
          <w:noProof/>
          <w:sz w:val="22"/>
          <w:szCs w:val="22"/>
          <w:lang w:val="en-US"/>
        </w:rPr>
      </w:pPr>
      <w:hyperlink w:anchor="_Toc128718592" w:history="1">
        <w:r w:rsidRPr="00845642">
          <w:rPr>
            <w:rStyle w:val="Hyperlink"/>
            <w:noProof/>
          </w:rPr>
          <w:t>3.8.</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Denominations</w:t>
        </w:r>
        <w:r>
          <w:rPr>
            <w:noProof/>
          </w:rPr>
          <w:tab/>
        </w:r>
        <w:r>
          <w:rPr>
            <w:noProof/>
          </w:rPr>
          <w:fldChar w:fldCharType="begin"/>
        </w:r>
        <w:r>
          <w:rPr>
            <w:noProof/>
          </w:rPr>
          <w:instrText xml:space="preserve"> PAGEREF _Toc128718592 \h </w:instrText>
        </w:r>
        <w:r>
          <w:rPr>
            <w:noProof/>
          </w:rPr>
        </w:r>
        <w:r>
          <w:rPr>
            <w:noProof/>
          </w:rPr>
          <w:fldChar w:fldCharType="separate"/>
        </w:r>
        <w:r>
          <w:rPr>
            <w:noProof/>
          </w:rPr>
          <w:t>69</w:t>
        </w:r>
        <w:r>
          <w:rPr>
            <w:noProof/>
          </w:rPr>
          <w:fldChar w:fldCharType="end"/>
        </w:r>
      </w:hyperlink>
    </w:p>
    <w:p w14:paraId="4EF8CAF8" w14:textId="3C0C5EC2" w:rsidR="00E6439E" w:rsidRDefault="00E6439E">
      <w:pPr>
        <w:pStyle w:val="TOC2"/>
        <w:rPr>
          <w:rFonts w:asciiTheme="minorHAnsi" w:eastAsiaTheme="minorEastAsia" w:hAnsiTheme="minorHAnsi" w:cstheme="minorBidi"/>
          <w:noProof/>
          <w:sz w:val="22"/>
          <w:szCs w:val="22"/>
          <w:lang w:val="en-US"/>
        </w:rPr>
      </w:pPr>
      <w:hyperlink w:anchor="_Toc128718593" w:history="1">
        <w:r w:rsidRPr="00845642">
          <w:rPr>
            <w:rStyle w:val="Hyperlink"/>
            <w:noProof/>
          </w:rPr>
          <w:t>3.9.</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Denominations (Special Consideration for Advanced Devices)</w:t>
        </w:r>
        <w:r>
          <w:rPr>
            <w:noProof/>
          </w:rPr>
          <w:tab/>
        </w:r>
        <w:r>
          <w:rPr>
            <w:noProof/>
          </w:rPr>
          <w:fldChar w:fldCharType="begin"/>
        </w:r>
        <w:r>
          <w:rPr>
            <w:noProof/>
          </w:rPr>
          <w:instrText xml:space="preserve"> PAGEREF _Toc128718593 \h </w:instrText>
        </w:r>
        <w:r>
          <w:rPr>
            <w:noProof/>
          </w:rPr>
        </w:r>
        <w:r>
          <w:rPr>
            <w:noProof/>
          </w:rPr>
          <w:fldChar w:fldCharType="separate"/>
        </w:r>
        <w:r>
          <w:rPr>
            <w:noProof/>
          </w:rPr>
          <w:t>70</w:t>
        </w:r>
        <w:r>
          <w:rPr>
            <w:noProof/>
          </w:rPr>
          <w:fldChar w:fldCharType="end"/>
        </w:r>
      </w:hyperlink>
    </w:p>
    <w:p w14:paraId="398F5BF8" w14:textId="2012CA1F" w:rsidR="00E6439E" w:rsidRDefault="00E6439E">
      <w:pPr>
        <w:pStyle w:val="TOC2"/>
        <w:rPr>
          <w:rFonts w:asciiTheme="minorHAnsi" w:eastAsiaTheme="minorEastAsia" w:hAnsiTheme="minorHAnsi" w:cstheme="minorBidi"/>
          <w:noProof/>
          <w:sz w:val="22"/>
          <w:szCs w:val="22"/>
          <w:lang w:val="en-US"/>
        </w:rPr>
      </w:pPr>
      <w:hyperlink w:anchor="_Toc128718594" w:history="1">
        <w:r w:rsidRPr="00845642">
          <w:rPr>
            <w:rStyle w:val="Hyperlink"/>
            <w:noProof/>
          </w:rPr>
          <w:t>3.10.</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Non-Cash Media</w:t>
        </w:r>
        <w:r>
          <w:rPr>
            <w:noProof/>
          </w:rPr>
          <w:tab/>
        </w:r>
        <w:r>
          <w:rPr>
            <w:noProof/>
          </w:rPr>
          <w:fldChar w:fldCharType="begin"/>
        </w:r>
        <w:r>
          <w:rPr>
            <w:noProof/>
          </w:rPr>
          <w:instrText xml:space="preserve"> PAGEREF _Toc128718594 \h </w:instrText>
        </w:r>
        <w:r>
          <w:rPr>
            <w:noProof/>
          </w:rPr>
        </w:r>
        <w:r>
          <w:rPr>
            <w:noProof/>
          </w:rPr>
          <w:fldChar w:fldCharType="separate"/>
        </w:r>
        <w:r>
          <w:rPr>
            <w:noProof/>
          </w:rPr>
          <w:t>73</w:t>
        </w:r>
        <w:r>
          <w:rPr>
            <w:noProof/>
          </w:rPr>
          <w:fldChar w:fldCharType="end"/>
        </w:r>
      </w:hyperlink>
    </w:p>
    <w:p w14:paraId="4BC804B2" w14:textId="69C6644E" w:rsidR="00E6439E" w:rsidRDefault="00E6439E">
      <w:pPr>
        <w:pStyle w:val="TOC2"/>
        <w:rPr>
          <w:rFonts w:asciiTheme="minorHAnsi" w:eastAsiaTheme="minorEastAsia" w:hAnsiTheme="minorHAnsi" w:cstheme="minorBidi"/>
          <w:noProof/>
          <w:sz w:val="22"/>
          <w:szCs w:val="22"/>
          <w:lang w:val="en-US"/>
        </w:rPr>
      </w:pPr>
      <w:hyperlink w:anchor="_Toc128718595" w:history="1">
        <w:r w:rsidRPr="00845642">
          <w:rPr>
            <w:rStyle w:val="Hyperlink"/>
            <w:noProof/>
          </w:rPr>
          <w:t>3.11.</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Basic</w:t>
        </w:r>
        <w:r w:rsidRPr="00845642">
          <w:rPr>
            <w:rStyle w:val="Hyperlink"/>
            <w:rFonts w:ascii="Wingdings" w:hAnsi="Wingdings"/>
            <w:noProof/>
          </w:rPr>
          <w:t></w:t>
        </w:r>
        <w:r w:rsidRPr="00845642">
          <w:rPr>
            <w:rStyle w:val="Hyperlink"/>
            <w:noProof/>
          </w:rPr>
          <w:t>Linkage</w:t>
        </w:r>
        <w:r>
          <w:rPr>
            <w:noProof/>
          </w:rPr>
          <w:tab/>
        </w:r>
        <w:r>
          <w:rPr>
            <w:noProof/>
          </w:rPr>
          <w:fldChar w:fldCharType="begin"/>
        </w:r>
        <w:r>
          <w:rPr>
            <w:noProof/>
          </w:rPr>
          <w:instrText xml:space="preserve"> PAGEREF _Toc128718595 \h </w:instrText>
        </w:r>
        <w:r>
          <w:rPr>
            <w:noProof/>
          </w:rPr>
        </w:r>
        <w:r>
          <w:rPr>
            <w:noProof/>
          </w:rPr>
          <w:fldChar w:fldCharType="separate"/>
        </w:r>
        <w:r>
          <w:rPr>
            <w:noProof/>
          </w:rPr>
          <w:t>74</w:t>
        </w:r>
        <w:r>
          <w:rPr>
            <w:noProof/>
          </w:rPr>
          <w:fldChar w:fldCharType="end"/>
        </w:r>
      </w:hyperlink>
    </w:p>
    <w:p w14:paraId="53690511" w14:textId="1A49281A" w:rsidR="00E6439E" w:rsidRDefault="00E6439E">
      <w:pPr>
        <w:pStyle w:val="TOC2"/>
        <w:rPr>
          <w:rFonts w:asciiTheme="minorHAnsi" w:eastAsiaTheme="minorEastAsia" w:hAnsiTheme="minorHAnsi" w:cstheme="minorBidi"/>
          <w:noProof/>
          <w:sz w:val="22"/>
          <w:szCs w:val="22"/>
          <w:lang w:val="en-US"/>
        </w:rPr>
      </w:pPr>
      <w:hyperlink w:anchor="_Toc128718596" w:history="1">
        <w:r w:rsidRPr="00845642">
          <w:rPr>
            <w:rStyle w:val="Hyperlink"/>
            <w:noProof/>
          </w:rPr>
          <w:t>3.12.</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Advanced</w:t>
        </w:r>
        <w:r w:rsidRPr="00845642">
          <w:rPr>
            <w:rStyle w:val="Hyperlink"/>
            <w:rFonts w:ascii="Wingdings" w:hAnsi="Wingdings"/>
            <w:noProof/>
          </w:rPr>
          <w:t></w:t>
        </w:r>
        <w:r w:rsidRPr="00845642">
          <w:rPr>
            <w:rStyle w:val="Hyperlink"/>
            <w:noProof/>
          </w:rPr>
          <w:t>Costs</w:t>
        </w:r>
        <w:r>
          <w:rPr>
            <w:noProof/>
          </w:rPr>
          <w:tab/>
        </w:r>
        <w:r>
          <w:rPr>
            <w:noProof/>
          </w:rPr>
          <w:fldChar w:fldCharType="begin"/>
        </w:r>
        <w:r>
          <w:rPr>
            <w:noProof/>
          </w:rPr>
          <w:instrText xml:space="preserve"> PAGEREF _Toc128718596 \h </w:instrText>
        </w:r>
        <w:r>
          <w:rPr>
            <w:noProof/>
          </w:rPr>
        </w:r>
        <w:r>
          <w:rPr>
            <w:noProof/>
          </w:rPr>
          <w:fldChar w:fldCharType="separate"/>
        </w:r>
        <w:r>
          <w:rPr>
            <w:noProof/>
          </w:rPr>
          <w:t>77</w:t>
        </w:r>
        <w:r>
          <w:rPr>
            <w:noProof/>
          </w:rPr>
          <w:fldChar w:fldCharType="end"/>
        </w:r>
      </w:hyperlink>
    </w:p>
    <w:p w14:paraId="7EF4464C" w14:textId="5B12276F" w:rsidR="00E6439E" w:rsidRDefault="00E6439E">
      <w:pPr>
        <w:pStyle w:val="TOC2"/>
        <w:rPr>
          <w:rFonts w:asciiTheme="minorHAnsi" w:eastAsiaTheme="minorEastAsia" w:hAnsiTheme="minorHAnsi" w:cstheme="minorBidi"/>
          <w:noProof/>
          <w:sz w:val="22"/>
          <w:szCs w:val="22"/>
          <w:lang w:val="en-US"/>
        </w:rPr>
      </w:pPr>
      <w:hyperlink w:anchor="_Toc128718597" w:history="1">
        <w:r w:rsidRPr="00845642">
          <w:rPr>
            <w:rStyle w:val="Hyperlink"/>
            <w:noProof/>
          </w:rPr>
          <w:t>3.13.</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Advanced</w:t>
        </w:r>
        <w:r w:rsidRPr="00845642">
          <w:rPr>
            <w:rStyle w:val="Hyperlink"/>
            <w:rFonts w:ascii="Wingdings" w:hAnsi="Wingdings"/>
            <w:noProof/>
          </w:rPr>
          <w:t></w:t>
        </w:r>
        <w:r w:rsidRPr="00845642">
          <w:rPr>
            <w:rStyle w:val="Hyperlink"/>
            <w:noProof/>
          </w:rPr>
          <w:t>Parameters</w:t>
        </w:r>
        <w:r>
          <w:rPr>
            <w:noProof/>
          </w:rPr>
          <w:tab/>
        </w:r>
        <w:r>
          <w:rPr>
            <w:noProof/>
          </w:rPr>
          <w:fldChar w:fldCharType="begin"/>
        </w:r>
        <w:r>
          <w:rPr>
            <w:noProof/>
          </w:rPr>
          <w:instrText xml:space="preserve"> PAGEREF _Toc128718597 \h </w:instrText>
        </w:r>
        <w:r>
          <w:rPr>
            <w:noProof/>
          </w:rPr>
        </w:r>
        <w:r>
          <w:rPr>
            <w:noProof/>
          </w:rPr>
          <w:fldChar w:fldCharType="separate"/>
        </w:r>
        <w:r>
          <w:rPr>
            <w:noProof/>
          </w:rPr>
          <w:t>79</w:t>
        </w:r>
        <w:r>
          <w:rPr>
            <w:noProof/>
          </w:rPr>
          <w:fldChar w:fldCharType="end"/>
        </w:r>
      </w:hyperlink>
    </w:p>
    <w:p w14:paraId="7C39CBBD" w14:textId="27389DC9" w:rsidR="00E6439E" w:rsidRDefault="00E6439E">
      <w:pPr>
        <w:pStyle w:val="TOC2"/>
        <w:rPr>
          <w:rFonts w:asciiTheme="minorHAnsi" w:eastAsiaTheme="minorEastAsia" w:hAnsiTheme="minorHAnsi" w:cstheme="minorBidi"/>
          <w:noProof/>
          <w:sz w:val="22"/>
          <w:szCs w:val="22"/>
          <w:lang w:val="en-US"/>
        </w:rPr>
      </w:pPr>
      <w:hyperlink w:anchor="_Toc128718598" w:history="1">
        <w:r w:rsidRPr="00845642">
          <w:rPr>
            <w:rStyle w:val="Hyperlink"/>
            <w:noProof/>
          </w:rPr>
          <w:t>3.14.</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Advanced</w:t>
        </w:r>
        <w:r w:rsidRPr="00845642">
          <w:rPr>
            <w:rStyle w:val="Hyperlink"/>
            <w:rFonts w:ascii="Wingdings" w:hAnsi="Wingdings"/>
            <w:noProof/>
          </w:rPr>
          <w:t></w:t>
        </w:r>
        <w:r w:rsidRPr="00845642">
          <w:rPr>
            <w:rStyle w:val="Hyperlink"/>
            <w:noProof/>
          </w:rPr>
          <w:t>Foreign Currency Service Days</w:t>
        </w:r>
        <w:r>
          <w:rPr>
            <w:noProof/>
          </w:rPr>
          <w:tab/>
        </w:r>
        <w:r>
          <w:rPr>
            <w:noProof/>
          </w:rPr>
          <w:fldChar w:fldCharType="begin"/>
        </w:r>
        <w:r>
          <w:rPr>
            <w:noProof/>
          </w:rPr>
          <w:instrText xml:space="preserve"> PAGEREF _Toc128718598 \h </w:instrText>
        </w:r>
        <w:r>
          <w:rPr>
            <w:noProof/>
          </w:rPr>
        </w:r>
        <w:r>
          <w:rPr>
            <w:noProof/>
          </w:rPr>
          <w:fldChar w:fldCharType="separate"/>
        </w:r>
        <w:r>
          <w:rPr>
            <w:noProof/>
          </w:rPr>
          <w:t>81</w:t>
        </w:r>
        <w:r>
          <w:rPr>
            <w:noProof/>
          </w:rPr>
          <w:fldChar w:fldCharType="end"/>
        </w:r>
      </w:hyperlink>
    </w:p>
    <w:p w14:paraId="504A14DC" w14:textId="4C2B465D" w:rsidR="00E6439E" w:rsidRDefault="00E6439E">
      <w:pPr>
        <w:pStyle w:val="TOC2"/>
        <w:rPr>
          <w:rFonts w:asciiTheme="minorHAnsi" w:eastAsiaTheme="minorEastAsia" w:hAnsiTheme="minorHAnsi" w:cstheme="minorBidi"/>
          <w:noProof/>
          <w:sz w:val="22"/>
          <w:szCs w:val="22"/>
          <w:lang w:val="en-US"/>
        </w:rPr>
      </w:pPr>
      <w:hyperlink w:anchor="_Toc128718599" w:history="1">
        <w:r w:rsidRPr="00845642">
          <w:rPr>
            <w:rStyle w:val="Hyperlink"/>
            <w:noProof/>
          </w:rPr>
          <w:t>3.15.</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Advanced</w:t>
        </w:r>
        <w:r w:rsidRPr="00845642">
          <w:rPr>
            <w:rStyle w:val="Hyperlink"/>
            <w:rFonts w:ascii="Wingdings" w:hAnsi="Wingdings"/>
            <w:noProof/>
          </w:rPr>
          <w:t></w:t>
        </w:r>
        <w:r w:rsidRPr="00845642">
          <w:rPr>
            <w:rStyle w:val="Hyperlink"/>
            <w:noProof/>
          </w:rPr>
          <w:t>Linkage</w:t>
        </w:r>
        <w:r>
          <w:rPr>
            <w:noProof/>
          </w:rPr>
          <w:tab/>
        </w:r>
        <w:r>
          <w:rPr>
            <w:noProof/>
          </w:rPr>
          <w:fldChar w:fldCharType="begin"/>
        </w:r>
        <w:r>
          <w:rPr>
            <w:noProof/>
          </w:rPr>
          <w:instrText xml:space="preserve"> PAGEREF _Toc128718599 \h </w:instrText>
        </w:r>
        <w:r>
          <w:rPr>
            <w:noProof/>
          </w:rPr>
        </w:r>
        <w:r>
          <w:rPr>
            <w:noProof/>
          </w:rPr>
          <w:fldChar w:fldCharType="separate"/>
        </w:r>
        <w:r>
          <w:rPr>
            <w:noProof/>
          </w:rPr>
          <w:t>83</w:t>
        </w:r>
        <w:r>
          <w:rPr>
            <w:noProof/>
          </w:rPr>
          <w:fldChar w:fldCharType="end"/>
        </w:r>
      </w:hyperlink>
    </w:p>
    <w:p w14:paraId="450F17DC" w14:textId="2C73496D" w:rsidR="00E6439E" w:rsidRDefault="00E6439E">
      <w:pPr>
        <w:pStyle w:val="TOC2"/>
        <w:rPr>
          <w:rFonts w:asciiTheme="minorHAnsi" w:eastAsiaTheme="minorEastAsia" w:hAnsiTheme="minorHAnsi" w:cstheme="minorBidi"/>
          <w:noProof/>
          <w:sz w:val="22"/>
          <w:szCs w:val="22"/>
          <w:lang w:val="en-US"/>
        </w:rPr>
      </w:pPr>
      <w:hyperlink w:anchor="_Toc128718600" w:history="1">
        <w:r w:rsidRPr="00845642">
          <w:rPr>
            <w:rStyle w:val="Hyperlink"/>
            <w:noProof/>
          </w:rPr>
          <w:t>3.16.</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Advanced</w:t>
        </w:r>
        <w:r w:rsidRPr="00845642">
          <w:rPr>
            <w:rStyle w:val="Hyperlink"/>
            <w:rFonts w:ascii="Wingdings" w:hAnsi="Wingdings"/>
            <w:noProof/>
          </w:rPr>
          <w:t></w:t>
        </w:r>
        <w:r w:rsidRPr="00845642">
          <w:rPr>
            <w:rStyle w:val="Hyperlink"/>
            <w:noProof/>
          </w:rPr>
          <w:t>Linkage</w:t>
        </w:r>
        <w:r w:rsidRPr="00845642">
          <w:rPr>
            <w:rStyle w:val="Hyperlink"/>
            <w:rFonts w:ascii="Wingdings" w:hAnsi="Wingdings"/>
            <w:noProof/>
          </w:rPr>
          <w:t></w:t>
        </w:r>
        <w:r w:rsidRPr="00845642">
          <w:rPr>
            <w:rStyle w:val="Hyperlink"/>
            <w:noProof/>
          </w:rPr>
          <w:t>Add New</w:t>
        </w:r>
        <w:r>
          <w:rPr>
            <w:noProof/>
          </w:rPr>
          <w:tab/>
        </w:r>
        <w:r>
          <w:rPr>
            <w:noProof/>
          </w:rPr>
          <w:fldChar w:fldCharType="begin"/>
        </w:r>
        <w:r>
          <w:rPr>
            <w:noProof/>
          </w:rPr>
          <w:instrText xml:space="preserve"> PAGEREF _Toc128718600 \h </w:instrText>
        </w:r>
        <w:r>
          <w:rPr>
            <w:noProof/>
          </w:rPr>
        </w:r>
        <w:r>
          <w:rPr>
            <w:noProof/>
          </w:rPr>
          <w:fldChar w:fldCharType="separate"/>
        </w:r>
        <w:r>
          <w:rPr>
            <w:noProof/>
          </w:rPr>
          <w:t>84</w:t>
        </w:r>
        <w:r>
          <w:rPr>
            <w:noProof/>
          </w:rPr>
          <w:fldChar w:fldCharType="end"/>
        </w:r>
      </w:hyperlink>
    </w:p>
    <w:p w14:paraId="6F1327E3" w14:textId="71EFA9E6" w:rsidR="00E6439E" w:rsidRDefault="00E6439E">
      <w:pPr>
        <w:pStyle w:val="TOC2"/>
        <w:rPr>
          <w:rFonts w:asciiTheme="minorHAnsi" w:eastAsiaTheme="minorEastAsia" w:hAnsiTheme="minorHAnsi" w:cstheme="minorBidi"/>
          <w:noProof/>
          <w:sz w:val="22"/>
          <w:szCs w:val="22"/>
          <w:lang w:val="en-US"/>
        </w:rPr>
      </w:pPr>
      <w:hyperlink w:anchor="_Toc128718601" w:history="1">
        <w:r w:rsidRPr="00845642">
          <w:rPr>
            <w:rStyle w:val="Hyperlink"/>
            <w:noProof/>
          </w:rPr>
          <w:t>3.17.</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Advanced</w:t>
        </w:r>
        <w:r w:rsidRPr="00845642">
          <w:rPr>
            <w:rStyle w:val="Hyperlink"/>
            <w:rFonts w:ascii="Wingdings" w:hAnsi="Wingdings"/>
            <w:noProof/>
          </w:rPr>
          <w:t></w:t>
        </w:r>
        <w:r w:rsidRPr="00845642">
          <w:rPr>
            <w:rStyle w:val="Hyperlink"/>
            <w:noProof/>
          </w:rPr>
          <w:t>Linkage</w:t>
        </w:r>
        <w:r w:rsidRPr="00845642">
          <w:rPr>
            <w:rStyle w:val="Hyperlink"/>
            <w:rFonts w:ascii="Wingdings" w:hAnsi="Wingdings"/>
            <w:noProof/>
          </w:rPr>
          <w:t></w:t>
        </w:r>
        <w:r w:rsidRPr="00845642">
          <w:rPr>
            <w:rStyle w:val="Hyperlink"/>
            <w:noProof/>
          </w:rPr>
          <w:t>Funding Partners</w:t>
        </w:r>
        <w:r>
          <w:rPr>
            <w:noProof/>
          </w:rPr>
          <w:tab/>
        </w:r>
        <w:r>
          <w:rPr>
            <w:noProof/>
          </w:rPr>
          <w:fldChar w:fldCharType="begin"/>
        </w:r>
        <w:r>
          <w:rPr>
            <w:noProof/>
          </w:rPr>
          <w:instrText xml:space="preserve"> PAGEREF _Toc128718601 \h </w:instrText>
        </w:r>
        <w:r>
          <w:rPr>
            <w:noProof/>
          </w:rPr>
        </w:r>
        <w:r>
          <w:rPr>
            <w:noProof/>
          </w:rPr>
          <w:fldChar w:fldCharType="separate"/>
        </w:r>
        <w:r>
          <w:rPr>
            <w:noProof/>
          </w:rPr>
          <w:t>84</w:t>
        </w:r>
        <w:r>
          <w:rPr>
            <w:noProof/>
          </w:rPr>
          <w:fldChar w:fldCharType="end"/>
        </w:r>
      </w:hyperlink>
    </w:p>
    <w:p w14:paraId="4CEE2EEB" w14:textId="2BC42AAB" w:rsidR="00E6439E" w:rsidRDefault="00E6439E">
      <w:pPr>
        <w:pStyle w:val="TOC2"/>
        <w:rPr>
          <w:rFonts w:asciiTheme="minorHAnsi" w:eastAsiaTheme="minorEastAsia" w:hAnsiTheme="minorHAnsi" w:cstheme="minorBidi"/>
          <w:noProof/>
          <w:sz w:val="22"/>
          <w:szCs w:val="22"/>
          <w:lang w:val="en-US"/>
        </w:rPr>
      </w:pPr>
      <w:hyperlink w:anchor="_Toc128718602" w:history="1">
        <w:r w:rsidRPr="00845642">
          <w:rPr>
            <w:rStyle w:val="Hyperlink"/>
            <w:noProof/>
          </w:rPr>
          <w:t>3.18.</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Orders</w:t>
        </w:r>
        <w:r w:rsidRPr="00845642">
          <w:rPr>
            <w:rStyle w:val="Hyperlink"/>
            <w:rFonts w:ascii="Wingdings" w:hAnsi="Wingdings"/>
            <w:noProof/>
          </w:rPr>
          <w:t></w:t>
        </w:r>
        <w:r w:rsidRPr="00845642">
          <w:rPr>
            <w:rStyle w:val="Hyperlink"/>
            <w:noProof/>
          </w:rPr>
          <w:t>Order Overview</w:t>
        </w:r>
        <w:r>
          <w:rPr>
            <w:noProof/>
          </w:rPr>
          <w:tab/>
        </w:r>
        <w:r>
          <w:rPr>
            <w:noProof/>
          </w:rPr>
          <w:fldChar w:fldCharType="begin"/>
        </w:r>
        <w:r>
          <w:rPr>
            <w:noProof/>
          </w:rPr>
          <w:instrText xml:space="preserve"> PAGEREF _Toc128718602 \h </w:instrText>
        </w:r>
        <w:r>
          <w:rPr>
            <w:noProof/>
          </w:rPr>
        </w:r>
        <w:r>
          <w:rPr>
            <w:noProof/>
          </w:rPr>
          <w:fldChar w:fldCharType="separate"/>
        </w:r>
        <w:r>
          <w:rPr>
            <w:noProof/>
          </w:rPr>
          <w:t>85</w:t>
        </w:r>
        <w:r>
          <w:rPr>
            <w:noProof/>
          </w:rPr>
          <w:fldChar w:fldCharType="end"/>
        </w:r>
      </w:hyperlink>
    </w:p>
    <w:p w14:paraId="688AC629" w14:textId="0CFCF0F7"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3" w:history="1">
        <w:r w:rsidRPr="00845642">
          <w:rPr>
            <w:rStyle w:val="Hyperlink"/>
            <w:noProof/>
          </w:rPr>
          <w:t>3.18.1.</w:t>
        </w:r>
        <w:r>
          <w:rPr>
            <w:rFonts w:asciiTheme="minorHAnsi" w:eastAsiaTheme="minorEastAsia" w:hAnsiTheme="minorHAnsi" w:cstheme="minorBidi"/>
            <w:noProof/>
            <w:sz w:val="22"/>
            <w:szCs w:val="22"/>
            <w:lang w:val="en-US"/>
          </w:rPr>
          <w:tab/>
        </w:r>
        <w:r w:rsidRPr="00845642">
          <w:rPr>
            <w:rStyle w:val="Hyperlink"/>
            <w:noProof/>
          </w:rPr>
          <w:t>Order Details Page</w:t>
        </w:r>
        <w:r>
          <w:rPr>
            <w:noProof/>
          </w:rPr>
          <w:tab/>
        </w:r>
        <w:r>
          <w:rPr>
            <w:noProof/>
          </w:rPr>
          <w:fldChar w:fldCharType="begin"/>
        </w:r>
        <w:r>
          <w:rPr>
            <w:noProof/>
          </w:rPr>
          <w:instrText xml:space="preserve"> PAGEREF _Toc128718603 \h </w:instrText>
        </w:r>
        <w:r>
          <w:rPr>
            <w:noProof/>
          </w:rPr>
        </w:r>
        <w:r>
          <w:rPr>
            <w:noProof/>
          </w:rPr>
          <w:fldChar w:fldCharType="separate"/>
        </w:r>
        <w:r>
          <w:rPr>
            <w:noProof/>
          </w:rPr>
          <w:t>87</w:t>
        </w:r>
        <w:r>
          <w:rPr>
            <w:noProof/>
          </w:rPr>
          <w:fldChar w:fldCharType="end"/>
        </w:r>
      </w:hyperlink>
    </w:p>
    <w:p w14:paraId="2EE0F61A" w14:textId="3139C92D"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4" w:history="1">
        <w:r w:rsidRPr="00845642">
          <w:rPr>
            <w:rStyle w:val="Hyperlink"/>
            <w:noProof/>
          </w:rPr>
          <w:t>3.18.2.</w:t>
        </w:r>
        <w:r>
          <w:rPr>
            <w:rFonts w:asciiTheme="minorHAnsi" w:eastAsiaTheme="minorEastAsia" w:hAnsiTheme="minorHAnsi" w:cstheme="minorBidi"/>
            <w:noProof/>
            <w:sz w:val="22"/>
            <w:szCs w:val="22"/>
            <w:lang w:val="en-US"/>
          </w:rPr>
          <w:tab/>
        </w:r>
        <w:r w:rsidRPr="00845642">
          <w:rPr>
            <w:rStyle w:val="Hyperlink"/>
            <w:noProof/>
          </w:rPr>
          <w:t>Create New Order Page</w:t>
        </w:r>
        <w:r>
          <w:rPr>
            <w:noProof/>
          </w:rPr>
          <w:tab/>
        </w:r>
        <w:r>
          <w:rPr>
            <w:noProof/>
          </w:rPr>
          <w:fldChar w:fldCharType="begin"/>
        </w:r>
        <w:r>
          <w:rPr>
            <w:noProof/>
          </w:rPr>
          <w:instrText xml:space="preserve"> PAGEREF _Toc128718604 \h </w:instrText>
        </w:r>
        <w:r>
          <w:rPr>
            <w:noProof/>
          </w:rPr>
        </w:r>
        <w:r>
          <w:rPr>
            <w:noProof/>
          </w:rPr>
          <w:fldChar w:fldCharType="separate"/>
        </w:r>
        <w:r>
          <w:rPr>
            <w:noProof/>
          </w:rPr>
          <w:t>90</w:t>
        </w:r>
        <w:r>
          <w:rPr>
            <w:noProof/>
          </w:rPr>
          <w:fldChar w:fldCharType="end"/>
        </w:r>
      </w:hyperlink>
    </w:p>
    <w:p w14:paraId="074E09CF" w14:textId="5999EEE5"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5" w:history="1">
        <w:r w:rsidRPr="00845642">
          <w:rPr>
            <w:rStyle w:val="Hyperlink"/>
            <w:noProof/>
          </w:rPr>
          <w:t>3.18.3.</w:t>
        </w:r>
        <w:r>
          <w:rPr>
            <w:rFonts w:asciiTheme="minorHAnsi" w:eastAsiaTheme="minorEastAsia" w:hAnsiTheme="minorHAnsi" w:cstheme="minorBidi"/>
            <w:noProof/>
            <w:sz w:val="22"/>
            <w:szCs w:val="22"/>
            <w:lang w:val="en-US"/>
          </w:rPr>
          <w:tab/>
        </w:r>
        <w:r w:rsidRPr="00845642">
          <w:rPr>
            <w:rStyle w:val="Hyperlink"/>
            <w:noProof/>
          </w:rPr>
          <w:t>Manual Order Entry (Except Return Cash)</w:t>
        </w:r>
        <w:r>
          <w:rPr>
            <w:noProof/>
          </w:rPr>
          <w:tab/>
        </w:r>
        <w:r>
          <w:rPr>
            <w:noProof/>
          </w:rPr>
          <w:fldChar w:fldCharType="begin"/>
        </w:r>
        <w:r>
          <w:rPr>
            <w:noProof/>
          </w:rPr>
          <w:instrText xml:space="preserve"> PAGEREF _Toc128718605 \h </w:instrText>
        </w:r>
        <w:r>
          <w:rPr>
            <w:noProof/>
          </w:rPr>
        </w:r>
        <w:r>
          <w:rPr>
            <w:noProof/>
          </w:rPr>
          <w:fldChar w:fldCharType="separate"/>
        </w:r>
        <w:r>
          <w:rPr>
            <w:noProof/>
          </w:rPr>
          <w:t>91</w:t>
        </w:r>
        <w:r>
          <w:rPr>
            <w:noProof/>
          </w:rPr>
          <w:fldChar w:fldCharType="end"/>
        </w:r>
      </w:hyperlink>
    </w:p>
    <w:p w14:paraId="57DAECD1" w14:textId="2FBB498A"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6" w:history="1">
        <w:r w:rsidRPr="00845642">
          <w:rPr>
            <w:rStyle w:val="Hyperlink"/>
            <w:noProof/>
          </w:rPr>
          <w:t>3.18.4.</w:t>
        </w:r>
        <w:r>
          <w:rPr>
            <w:rFonts w:asciiTheme="minorHAnsi" w:eastAsiaTheme="minorEastAsia" w:hAnsiTheme="minorHAnsi" w:cstheme="minorBidi"/>
            <w:noProof/>
            <w:sz w:val="22"/>
            <w:szCs w:val="22"/>
            <w:lang w:val="en-US"/>
          </w:rPr>
          <w:tab/>
        </w:r>
        <w:r w:rsidRPr="00845642">
          <w:rPr>
            <w:rStyle w:val="Hyperlink"/>
            <w:noProof/>
          </w:rPr>
          <w:t>Manual Order Entry (Advanced Device Return Cash)</w:t>
        </w:r>
        <w:r>
          <w:rPr>
            <w:noProof/>
          </w:rPr>
          <w:tab/>
        </w:r>
        <w:r>
          <w:rPr>
            <w:noProof/>
          </w:rPr>
          <w:fldChar w:fldCharType="begin"/>
        </w:r>
        <w:r>
          <w:rPr>
            <w:noProof/>
          </w:rPr>
          <w:instrText xml:space="preserve"> PAGEREF _Toc128718606 \h </w:instrText>
        </w:r>
        <w:r>
          <w:rPr>
            <w:noProof/>
          </w:rPr>
        </w:r>
        <w:r>
          <w:rPr>
            <w:noProof/>
          </w:rPr>
          <w:fldChar w:fldCharType="separate"/>
        </w:r>
        <w:r>
          <w:rPr>
            <w:noProof/>
          </w:rPr>
          <w:t>93</w:t>
        </w:r>
        <w:r>
          <w:rPr>
            <w:noProof/>
          </w:rPr>
          <w:fldChar w:fldCharType="end"/>
        </w:r>
      </w:hyperlink>
    </w:p>
    <w:p w14:paraId="04BBE49F" w14:textId="734101B9"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7" w:history="1">
        <w:r w:rsidRPr="00845642">
          <w:rPr>
            <w:rStyle w:val="Hyperlink"/>
            <w:noProof/>
          </w:rPr>
          <w:t>3.18.5.</w:t>
        </w:r>
        <w:r>
          <w:rPr>
            <w:rFonts w:asciiTheme="minorHAnsi" w:eastAsiaTheme="minorEastAsia" w:hAnsiTheme="minorHAnsi" w:cstheme="minorBidi"/>
            <w:noProof/>
            <w:sz w:val="22"/>
            <w:szCs w:val="22"/>
            <w:lang w:val="en-US"/>
          </w:rPr>
          <w:tab/>
        </w:r>
        <w:r w:rsidRPr="00845642">
          <w:rPr>
            <w:rStyle w:val="Hyperlink"/>
            <w:noProof/>
          </w:rPr>
          <w:t>Branch Return Recommendation Review &amp; Manual Order Entry (Branch Return Cash)</w:t>
        </w:r>
        <w:r>
          <w:rPr>
            <w:noProof/>
          </w:rPr>
          <w:tab/>
        </w:r>
        <w:r>
          <w:rPr>
            <w:noProof/>
          </w:rPr>
          <w:fldChar w:fldCharType="begin"/>
        </w:r>
        <w:r>
          <w:rPr>
            <w:noProof/>
          </w:rPr>
          <w:instrText xml:space="preserve"> PAGEREF _Toc128718607 \h </w:instrText>
        </w:r>
        <w:r>
          <w:rPr>
            <w:noProof/>
          </w:rPr>
        </w:r>
        <w:r>
          <w:rPr>
            <w:noProof/>
          </w:rPr>
          <w:fldChar w:fldCharType="separate"/>
        </w:r>
        <w:r>
          <w:rPr>
            <w:noProof/>
          </w:rPr>
          <w:t>95</w:t>
        </w:r>
        <w:r>
          <w:rPr>
            <w:noProof/>
          </w:rPr>
          <w:fldChar w:fldCharType="end"/>
        </w:r>
      </w:hyperlink>
    </w:p>
    <w:p w14:paraId="373E614F" w14:textId="14611C9A"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8" w:history="1">
        <w:r w:rsidRPr="00845642">
          <w:rPr>
            <w:rStyle w:val="Hyperlink"/>
            <w:noProof/>
          </w:rPr>
          <w:t>3.18.6.</w:t>
        </w:r>
        <w:r>
          <w:rPr>
            <w:rFonts w:asciiTheme="minorHAnsi" w:eastAsiaTheme="minorEastAsia" w:hAnsiTheme="minorHAnsi" w:cstheme="minorBidi"/>
            <w:noProof/>
            <w:sz w:val="22"/>
            <w:szCs w:val="22"/>
            <w:lang w:val="en-US"/>
          </w:rPr>
          <w:tab/>
        </w:r>
        <w:r w:rsidRPr="00845642">
          <w:rPr>
            <w:rStyle w:val="Hyperlink"/>
            <w:noProof/>
          </w:rPr>
          <w:t>Order Confirmation</w:t>
        </w:r>
        <w:r>
          <w:rPr>
            <w:noProof/>
          </w:rPr>
          <w:tab/>
        </w:r>
        <w:r>
          <w:rPr>
            <w:noProof/>
          </w:rPr>
          <w:fldChar w:fldCharType="begin"/>
        </w:r>
        <w:r>
          <w:rPr>
            <w:noProof/>
          </w:rPr>
          <w:instrText xml:space="preserve"> PAGEREF _Toc128718608 \h </w:instrText>
        </w:r>
        <w:r>
          <w:rPr>
            <w:noProof/>
          </w:rPr>
        </w:r>
        <w:r>
          <w:rPr>
            <w:noProof/>
          </w:rPr>
          <w:fldChar w:fldCharType="separate"/>
        </w:r>
        <w:r>
          <w:rPr>
            <w:noProof/>
          </w:rPr>
          <w:t>96</w:t>
        </w:r>
        <w:r>
          <w:rPr>
            <w:noProof/>
          </w:rPr>
          <w:fldChar w:fldCharType="end"/>
        </w:r>
      </w:hyperlink>
    </w:p>
    <w:p w14:paraId="6F27DA5B" w14:textId="68E55D5F"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09" w:history="1">
        <w:r w:rsidRPr="00845642">
          <w:rPr>
            <w:rStyle w:val="Hyperlink"/>
            <w:noProof/>
          </w:rPr>
          <w:t>3.18.7.</w:t>
        </w:r>
        <w:r>
          <w:rPr>
            <w:rFonts w:asciiTheme="minorHAnsi" w:eastAsiaTheme="minorEastAsia" w:hAnsiTheme="minorHAnsi" w:cstheme="minorBidi"/>
            <w:noProof/>
            <w:sz w:val="22"/>
            <w:szCs w:val="22"/>
            <w:lang w:val="en-US"/>
          </w:rPr>
          <w:tab/>
        </w:r>
        <w:r w:rsidRPr="00845642">
          <w:rPr>
            <w:rStyle w:val="Hyperlink"/>
            <w:noProof/>
          </w:rPr>
          <w:t>Create New Transfer</w:t>
        </w:r>
        <w:r>
          <w:rPr>
            <w:noProof/>
          </w:rPr>
          <w:tab/>
        </w:r>
        <w:r>
          <w:rPr>
            <w:noProof/>
          </w:rPr>
          <w:fldChar w:fldCharType="begin"/>
        </w:r>
        <w:r>
          <w:rPr>
            <w:noProof/>
          </w:rPr>
          <w:instrText xml:space="preserve"> PAGEREF _Toc128718609 \h </w:instrText>
        </w:r>
        <w:r>
          <w:rPr>
            <w:noProof/>
          </w:rPr>
        </w:r>
        <w:r>
          <w:rPr>
            <w:noProof/>
          </w:rPr>
          <w:fldChar w:fldCharType="separate"/>
        </w:r>
        <w:r>
          <w:rPr>
            <w:noProof/>
          </w:rPr>
          <w:t>98</w:t>
        </w:r>
        <w:r>
          <w:rPr>
            <w:noProof/>
          </w:rPr>
          <w:fldChar w:fldCharType="end"/>
        </w:r>
      </w:hyperlink>
    </w:p>
    <w:p w14:paraId="66F0B9E9" w14:textId="4C22D148"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10" w:history="1">
        <w:r w:rsidRPr="00845642">
          <w:rPr>
            <w:rStyle w:val="Hyperlink"/>
            <w:noProof/>
          </w:rPr>
          <w:t>3.18.8.</w:t>
        </w:r>
        <w:r>
          <w:rPr>
            <w:rFonts w:asciiTheme="minorHAnsi" w:eastAsiaTheme="minorEastAsia" w:hAnsiTheme="minorHAnsi" w:cstheme="minorBidi"/>
            <w:noProof/>
            <w:sz w:val="22"/>
            <w:szCs w:val="22"/>
            <w:lang w:val="en-US"/>
          </w:rPr>
          <w:tab/>
        </w:r>
        <w:r w:rsidRPr="00845642">
          <w:rPr>
            <w:rStyle w:val="Hyperlink"/>
            <w:noProof/>
          </w:rPr>
          <w:t>Foreign Currency Order</w:t>
        </w:r>
        <w:r>
          <w:rPr>
            <w:noProof/>
          </w:rPr>
          <w:tab/>
        </w:r>
        <w:r>
          <w:rPr>
            <w:noProof/>
          </w:rPr>
          <w:fldChar w:fldCharType="begin"/>
        </w:r>
        <w:r>
          <w:rPr>
            <w:noProof/>
          </w:rPr>
          <w:instrText xml:space="preserve"> PAGEREF _Toc128718610 \h </w:instrText>
        </w:r>
        <w:r>
          <w:rPr>
            <w:noProof/>
          </w:rPr>
        </w:r>
        <w:r>
          <w:rPr>
            <w:noProof/>
          </w:rPr>
          <w:fldChar w:fldCharType="separate"/>
        </w:r>
        <w:r>
          <w:rPr>
            <w:noProof/>
          </w:rPr>
          <w:t>100</w:t>
        </w:r>
        <w:r>
          <w:rPr>
            <w:noProof/>
          </w:rPr>
          <w:fldChar w:fldCharType="end"/>
        </w:r>
      </w:hyperlink>
    </w:p>
    <w:p w14:paraId="3C190C5E" w14:textId="034D7500"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11" w:history="1">
        <w:r w:rsidRPr="00845642">
          <w:rPr>
            <w:rStyle w:val="Hyperlink"/>
            <w:noProof/>
          </w:rPr>
          <w:t>3.18.9.</w:t>
        </w:r>
        <w:r>
          <w:rPr>
            <w:rFonts w:asciiTheme="minorHAnsi" w:eastAsiaTheme="minorEastAsia" w:hAnsiTheme="minorHAnsi" w:cstheme="minorBidi"/>
            <w:noProof/>
            <w:sz w:val="22"/>
            <w:szCs w:val="22"/>
            <w:lang w:val="en-US"/>
          </w:rPr>
          <w:tab/>
        </w:r>
        <w:r w:rsidRPr="00845642">
          <w:rPr>
            <w:rStyle w:val="Hyperlink"/>
            <w:noProof/>
          </w:rPr>
          <w:t>Order Custom Fields</w:t>
        </w:r>
        <w:r>
          <w:rPr>
            <w:noProof/>
          </w:rPr>
          <w:tab/>
        </w:r>
        <w:r>
          <w:rPr>
            <w:noProof/>
          </w:rPr>
          <w:fldChar w:fldCharType="begin"/>
        </w:r>
        <w:r>
          <w:rPr>
            <w:noProof/>
          </w:rPr>
          <w:instrText xml:space="preserve"> PAGEREF _Toc128718611 \h </w:instrText>
        </w:r>
        <w:r>
          <w:rPr>
            <w:noProof/>
          </w:rPr>
        </w:r>
        <w:r>
          <w:rPr>
            <w:noProof/>
          </w:rPr>
          <w:fldChar w:fldCharType="separate"/>
        </w:r>
        <w:r>
          <w:rPr>
            <w:noProof/>
          </w:rPr>
          <w:t>102</w:t>
        </w:r>
        <w:r>
          <w:rPr>
            <w:noProof/>
          </w:rPr>
          <w:fldChar w:fldCharType="end"/>
        </w:r>
      </w:hyperlink>
    </w:p>
    <w:p w14:paraId="27FC3B21" w14:textId="2D3E765F"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612" w:history="1">
        <w:r w:rsidRPr="00845642">
          <w:rPr>
            <w:rStyle w:val="Hyperlink"/>
            <w:noProof/>
          </w:rPr>
          <w:t>3.18.10.</w:t>
        </w:r>
        <w:r>
          <w:rPr>
            <w:rFonts w:asciiTheme="minorHAnsi" w:eastAsiaTheme="minorEastAsia" w:hAnsiTheme="minorHAnsi" w:cstheme="minorBidi"/>
            <w:noProof/>
            <w:sz w:val="22"/>
            <w:szCs w:val="22"/>
            <w:lang w:val="en-US"/>
          </w:rPr>
          <w:tab/>
        </w:r>
        <w:r w:rsidRPr="00845642">
          <w:rPr>
            <w:rStyle w:val="Hyperlink"/>
            <w:noProof/>
          </w:rPr>
          <w:t>Order Workflow</w:t>
        </w:r>
        <w:r>
          <w:rPr>
            <w:noProof/>
          </w:rPr>
          <w:tab/>
        </w:r>
        <w:r>
          <w:rPr>
            <w:noProof/>
          </w:rPr>
          <w:fldChar w:fldCharType="begin"/>
        </w:r>
        <w:r>
          <w:rPr>
            <w:noProof/>
          </w:rPr>
          <w:instrText xml:space="preserve"> PAGEREF _Toc128718612 \h </w:instrText>
        </w:r>
        <w:r>
          <w:rPr>
            <w:noProof/>
          </w:rPr>
        </w:r>
        <w:r>
          <w:rPr>
            <w:noProof/>
          </w:rPr>
          <w:fldChar w:fldCharType="separate"/>
        </w:r>
        <w:r>
          <w:rPr>
            <w:noProof/>
          </w:rPr>
          <w:t>104</w:t>
        </w:r>
        <w:r>
          <w:rPr>
            <w:noProof/>
          </w:rPr>
          <w:fldChar w:fldCharType="end"/>
        </w:r>
      </w:hyperlink>
    </w:p>
    <w:p w14:paraId="127537AF" w14:textId="6F387813"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613" w:history="1">
        <w:r w:rsidRPr="00845642">
          <w:rPr>
            <w:rStyle w:val="Hyperlink"/>
            <w:noProof/>
          </w:rPr>
          <w:t>3.18.11.</w:t>
        </w:r>
        <w:r>
          <w:rPr>
            <w:rFonts w:asciiTheme="minorHAnsi" w:eastAsiaTheme="minorEastAsia" w:hAnsiTheme="minorHAnsi" w:cstheme="minorBidi"/>
            <w:noProof/>
            <w:sz w:val="22"/>
            <w:szCs w:val="22"/>
            <w:lang w:val="en-US"/>
          </w:rPr>
          <w:tab/>
        </w:r>
        <w:r w:rsidRPr="00845642">
          <w:rPr>
            <w:rStyle w:val="Hyperlink"/>
            <w:noProof/>
          </w:rPr>
          <w:t>Order Blog &amp; Blog History</w:t>
        </w:r>
        <w:r>
          <w:rPr>
            <w:noProof/>
          </w:rPr>
          <w:tab/>
        </w:r>
        <w:r>
          <w:rPr>
            <w:noProof/>
          </w:rPr>
          <w:fldChar w:fldCharType="begin"/>
        </w:r>
        <w:r>
          <w:rPr>
            <w:noProof/>
          </w:rPr>
          <w:instrText xml:space="preserve"> PAGEREF _Toc128718613 \h </w:instrText>
        </w:r>
        <w:r>
          <w:rPr>
            <w:noProof/>
          </w:rPr>
        </w:r>
        <w:r>
          <w:rPr>
            <w:noProof/>
          </w:rPr>
          <w:fldChar w:fldCharType="separate"/>
        </w:r>
        <w:r>
          <w:rPr>
            <w:noProof/>
          </w:rPr>
          <w:t>106</w:t>
        </w:r>
        <w:r>
          <w:rPr>
            <w:noProof/>
          </w:rPr>
          <w:fldChar w:fldCharType="end"/>
        </w:r>
      </w:hyperlink>
    </w:p>
    <w:p w14:paraId="35E5EE1F" w14:textId="6FF17CA1"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614" w:history="1">
        <w:r w:rsidRPr="00845642">
          <w:rPr>
            <w:rStyle w:val="Hyperlink"/>
            <w:noProof/>
          </w:rPr>
          <w:t>3.18.12.</w:t>
        </w:r>
        <w:r>
          <w:rPr>
            <w:rFonts w:asciiTheme="minorHAnsi" w:eastAsiaTheme="minorEastAsia" w:hAnsiTheme="minorHAnsi" w:cstheme="minorBidi"/>
            <w:noProof/>
            <w:sz w:val="22"/>
            <w:szCs w:val="22"/>
            <w:lang w:val="en-US"/>
          </w:rPr>
          <w:tab/>
        </w:r>
        <w:r w:rsidRPr="00845642">
          <w:rPr>
            <w:rStyle w:val="Hyperlink"/>
            <w:noProof/>
          </w:rPr>
          <w:t>Order Tracking ID</w:t>
        </w:r>
        <w:r>
          <w:rPr>
            <w:noProof/>
          </w:rPr>
          <w:tab/>
        </w:r>
        <w:r>
          <w:rPr>
            <w:noProof/>
          </w:rPr>
          <w:fldChar w:fldCharType="begin"/>
        </w:r>
        <w:r>
          <w:rPr>
            <w:noProof/>
          </w:rPr>
          <w:instrText xml:space="preserve"> PAGEREF _Toc128718614 \h </w:instrText>
        </w:r>
        <w:r>
          <w:rPr>
            <w:noProof/>
          </w:rPr>
        </w:r>
        <w:r>
          <w:rPr>
            <w:noProof/>
          </w:rPr>
          <w:fldChar w:fldCharType="separate"/>
        </w:r>
        <w:r>
          <w:rPr>
            <w:noProof/>
          </w:rPr>
          <w:t>107</w:t>
        </w:r>
        <w:r>
          <w:rPr>
            <w:noProof/>
          </w:rPr>
          <w:fldChar w:fldCharType="end"/>
        </w:r>
      </w:hyperlink>
    </w:p>
    <w:p w14:paraId="50ECE1EB" w14:textId="5E031197"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615" w:history="1">
        <w:r w:rsidRPr="00845642">
          <w:rPr>
            <w:rStyle w:val="Hyperlink"/>
            <w:noProof/>
          </w:rPr>
          <w:t>3.18.13.</w:t>
        </w:r>
        <w:r>
          <w:rPr>
            <w:rFonts w:asciiTheme="minorHAnsi" w:eastAsiaTheme="minorEastAsia" w:hAnsiTheme="minorHAnsi" w:cstheme="minorBidi"/>
            <w:noProof/>
            <w:sz w:val="22"/>
            <w:szCs w:val="22"/>
            <w:lang w:val="en-US"/>
          </w:rPr>
          <w:tab/>
        </w:r>
        <w:r w:rsidRPr="00845642">
          <w:rPr>
            <w:rStyle w:val="Hyperlink"/>
            <w:noProof/>
          </w:rPr>
          <w:t>Order details page (with claim management configured)</w:t>
        </w:r>
        <w:r>
          <w:rPr>
            <w:noProof/>
          </w:rPr>
          <w:tab/>
        </w:r>
        <w:r>
          <w:rPr>
            <w:noProof/>
          </w:rPr>
          <w:fldChar w:fldCharType="begin"/>
        </w:r>
        <w:r>
          <w:rPr>
            <w:noProof/>
          </w:rPr>
          <w:instrText xml:space="preserve"> PAGEREF _Toc128718615 \h </w:instrText>
        </w:r>
        <w:r>
          <w:rPr>
            <w:noProof/>
          </w:rPr>
        </w:r>
        <w:r>
          <w:rPr>
            <w:noProof/>
          </w:rPr>
          <w:fldChar w:fldCharType="separate"/>
        </w:r>
        <w:r>
          <w:rPr>
            <w:noProof/>
          </w:rPr>
          <w:t>109</w:t>
        </w:r>
        <w:r>
          <w:rPr>
            <w:noProof/>
          </w:rPr>
          <w:fldChar w:fldCharType="end"/>
        </w:r>
      </w:hyperlink>
    </w:p>
    <w:p w14:paraId="2AA3D93A" w14:textId="73C5B915" w:rsidR="00E6439E" w:rsidRDefault="00E6439E">
      <w:pPr>
        <w:pStyle w:val="TOC2"/>
        <w:rPr>
          <w:rFonts w:asciiTheme="minorHAnsi" w:eastAsiaTheme="minorEastAsia" w:hAnsiTheme="minorHAnsi" w:cstheme="minorBidi"/>
          <w:noProof/>
          <w:sz w:val="22"/>
          <w:szCs w:val="22"/>
          <w:lang w:val="en-US"/>
        </w:rPr>
      </w:pPr>
      <w:hyperlink w:anchor="_Toc128718616" w:history="1">
        <w:r w:rsidRPr="00845642">
          <w:rPr>
            <w:rStyle w:val="Hyperlink"/>
            <w:noProof/>
          </w:rPr>
          <w:t>3.19.</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Forecast</w:t>
        </w:r>
        <w:r w:rsidRPr="00845642">
          <w:rPr>
            <w:rStyle w:val="Hyperlink"/>
            <w:rFonts w:ascii="Wingdings" w:hAnsi="Wingdings"/>
            <w:noProof/>
          </w:rPr>
          <w:t></w:t>
        </w:r>
        <w:r w:rsidRPr="00845642">
          <w:rPr>
            <w:rStyle w:val="Hyperlink"/>
            <w:noProof/>
          </w:rPr>
          <w:t>View Forecast</w:t>
        </w:r>
        <w:r>
          <w:rPr>
            <w:noProof/>
          </w:rPr>
          <w:tab/>
        </w:r>
        <w:r>
          <w:rPr>
            <w:noProof/>
          </w:rPr>
          <w:fldChar w:fldCharType="begin"/>
        </w:r>
        <w:r>
          <w:rPr>
            <w:noProof/>
          </w:rPr>
          <w:instrText xml:space="preserve"> PAGEREF _Toc128718616 \h </w:instrText>
        </w:r>
        <w:r>
          <w:rPr>
            <w:noProof/>
          </w:rPr>
        </w:r>
        <w:r>
          <w:rPr>
            <w:noProof/>
          </w:rPr>
          <w:fldChar w:fldCharType="separate"/>
        </w:r>
        <w:r>
          <w:rPr>
            <w:noProof/>
          </w:rPr>
          <w:t>110</w:t>
        </w:r>
        <w:r>
          <w:rPr>
            <w:noProof/>
          </w:rPr>
          <w:fldChar w:fldCharType="end"/>
        </w:r>
      </w:hyperlink>
    </w:p>
    <w:p w14:paraId="6AD14C47" w14:textId="089099B6" w:rsidR="00E6439E" w:rsidRDefault="00E6439E">
      <w:pPr>
        <w:pStyle w:val="TOC2"/>
        <w:rPr>
          <w:rFonts w:asciiTheme="minorHAnsi" w:eastAsiaTheme="minorEastAsia" w:hAnsiTheme="minorHAnsi" w:cstheme="minorBidi"/>
          <w:noProof/>
          <w:sz w:val="22"/>
          <w:szCs w:val="22"/>
          <w:lang w:val="en-US"/>
        </w:rPr>
      </w:pPr>
      <w:hyperlink w:anchor="_Toc128718617" w:history="1">
        <w:r w:rsidRPr="00845642">
          <w:rPr>
            <w:rStyle w:val="Hyperlink"/>
            <w:noProof/>
          </w:rPr>
          <w:t>3.20.</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Forecast</w:t>
        </w:r>
        <w:r w:rsidRPr="00845642">
          <w:rPr>
            <w:rStyle w:val="Hyperlink"/>
            <w:rFonts w:ascii="Wingdings" w:hAnsi="Wingdings"/>
            <w:noProof/>
          </w:rPr>
          <w:t></w:t>
        </w:r>
        <w:r w:rsidRPr="00845642">
          <w:rPr>
            <w:rStyle w:val="Hyperlink"/>
            <w:noProof/>
          </w:rPr>
          <w:t>Generate Forecast</w:t>
        </w:r>
        <w:r>
          <w:rPr>
            <w:noProof/>
          </w:rPr>
          <w:tab/>
        </w:r>
        <w:r>
          <w:rPr>
            <w:noProof/>
          </w:rPr>
          <w:fldChar w:fldCharType="begin"/>
        </w:r>
        <w:r>
          <w:rPr>
            <w:noProof/>
          </w:rPr>
          <w:instrText xml:space="preserve"> PAGEREF _Toc128718617 \h </w:instrText>
        </w:r>
        <w:r>
          <w:rPr>
            <w:noProof/>
          </w:rPr>
        </w:r>
        <w:r>
          <w:rPr>
            <w:noProof/>
          </w:rPr>
          <w:fldChar w:fldCharType="separate"/>
        </w:r>
        <w:r>
          <w:rPr>
            <w:noProof/>
          </w:rPr>
          <w:t>114</w:t>
        </w:r>
        <w:r>
          <w:rPr>
            <w:noProof/>
          </w:rPr>
          <w:fldChar w:fldCharType="end"/>
        </w:r>
      </w:hyperlink>
    </w:p>
    <w:p w14:paraId="7A682132" w14:textId="38EDA437" w:rsidR="00E6439E" w:rsidRDefault="00E6439E">
      <w:pPr>
        <w:pStyle w:val="TOC2"/>
        <w:rPr>
          <w:rFonts w:asciiTheme="minorHAnsi" w:eastAsiaTheme="minorEastAsia" w:hAnsiTheme="minorHAnsi" w:cstheme="minorBidi"/>
          <w:noProof/>
          <w:sz w:val="22"/>
          <w:szCs w:val="22"/>
          <w:lang w:val="en-US"/>
        </w:rPr>
      </w:pPr>
      <w:hyperlink w:anchor="_Toc128718618" w:history="1">
        <w:r w:rsidRPr="00845642">
          <w:rPr>
            <w:rStyle w:val="Hyperlink"/>
            <w:noProof/>
          </w:rPr>
          <w:t>3.21.</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Forecast</w:t>
        </w:r>
        <w:r w:rsidRPr="00845642">
          <w:rPr>
            <w:rStyle w:val="Hyperlink"/>
            <w:rFonts w:ascii="Wingdings" w:hAnsi="Wingdings"/>
            <w:noProof/>
          </w:rPr>
          <w:t></w:t>
        </w:r>
        <w:r w:rsidRPr="00845642">
          <w:rPr>
            <w:rStyle w:val="Hyperlink"/>
            <w:noProof/>
          </w:rPr>
          <w:t>Analysis</w:t>
        </w:r>
        <w:r>
          <w:rPr>
            <w:noProof/>
          </w:rPr>
          <w:tab/>
        </w:r>
        <w:r>
          <w:rPr>
            <w:noProof/>
          </w:rPr>
          <w:fldChar w:fldCharType="begin"/>
        </w:r>
        <w:r>
          <w:rPr>
            <w:noProof/>
          </w:rPr>
          <w:instrText xml:space="preserve"> PAGEREF _Toc128718618 \h </w:instrText>
        </w:r>
        <w:r>
          <w:rPr>
            <w:noProof/>
          </w:rPr>
        </w:r>
        <w:r>
          <w:rPr>
            <w:noProof/>
          </w:rPr>
          <w:fldChar w:fldCharType="separate"/>
        </w:r>
        <w:r>
          <w:rPr>
            <w:noProof/>
          </w:rPr>
          <w:t>114</w:t>
        </w:r>
        <w:r>
          <w:rPr>
            <w:noProof/>
          </w:rPr>
          <w:fldChar w:fldCharType="end"/>
        </w:r>
      </w:hyperlink>
    </w:p>
    <w:p w14:paraId="07CE8077" w14:textId="05F4B9E8" w:rsidR="00E6439E" w:rsidRDefault="00E6439E">
      <w:pPr>
        <w:pStyle w:val="TOC2"/>
        <w:rPr>
          <w:rFonts w:asciiTheme="minorHAnsi" w:eastAsiaTheme="minorEastAsia" w:hAnsiTheme="minorHAnsi" w:cstheme="minorBidi"/>
          <w:noProof/>
          <w:sz w:val="22"/>
          <w:szCs w:val="22"/>
          <w:lang w:val="en-US"/>
        </w:rPr>
      </w:pPr>
      <w:hyperlink w:anchor="_Toc128718619" w:history="1">
        <w:r w:rsidRPr="00845642">
          <w:rPr>
            <w:rStyle w:val="Hyperlink"/>
            <w:noProof/>
          </w:rPr>
          <w:t>3.22.</w:t>
        </w:r>
        <w:r>
          <w:rPr>
            <w:rFonts w:asciiTheme="minorHAnsi" w:eastAsiaTheme="minorEastAsia" w:hAnsiTheme="minorHAnsi" w:cstheme="minorBidi"/>
            <w:noProof/>
            <w:sz w:val="22"/>
            <w:szCs w:val="22"/>
            <w:lang w:val="en-US"/>
          </w:rPr>
          <w:tab/>
        </w:r>
        <w:r w:rsidRPr="00845642">
          <w:rPr>
            <w:rStyle w:val="Hyperlink"/>
            <w:noProof/>
          </w:rPr>
          <w:t>Cashpoint</w:t>
        </w:r>
        <w:r w:rsidRPr="00845642">
          <w:rPr>
            <w:rStyle w:val="Hyperlink"/>
            <w:rFonts w:ascii="Wingdings" w:hAnsi="Wingdings"/>
            <w:noProof/>
          </w:rPr>
          <w:t></w:t>
        </w:r>
        <w:r w:rsidRPr="00845642">
          <w:rPr>
            <w:rStyle w:val="Hyperlink"/>
            <w:noProof/>
          </w:rPr>
          <w:t>Reports</w:t>
        </w:r>
        <w:r>
          <w:rPr>
            <w:noProof/>
          </w:rPr>
          <w:tab/>
        </w:r>
        <w:r>
          <w:rPr>
            <w:noProof/>
          </w:rPr>
          <w:fldChar w:fldCharType="begin"/>
        </w:r>
        <w:r>
          <w:rPr>
            <w:noProof/>
          </w:rPr>
          <w:instrText xml:space="preserve"> PAGEREF _Toc128718619 \h </w:instrText>
        </w:r>
        <w:r>
          <w:rPr>
            <w:noProof/>
          </w:rPr>
        </w:r>
        <w:r>
          <w:rPr>
            <w:noProof/>
          </w:rPr>
          <w:fldChar w:fldCharType="separate"/>
        </w:r>
        <w:r>
          <w:rPr>
            <w:noProof/>
          </w:rPr>
          <w:t>115</w:t>
        </w:r>
        <w:r>
          <w:rPr>
            <w:noProof/>
          </w:rPr>
          <w:fldChar w:fldCharType="end"/>
        </w:r>
      </w:hyperlink>
    </w:p>
    <w:p w14:paraId="18230E1B" w14:textId="0032B49B"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620" w:history="1">
        <w:r w:rsidRPr="00845642">
          <w:rPr>
            <w:rStyle w:val="Hyperlink"/>
            <w:noProof/>
          </w:rPr>
          <w:t>4.</w:t>
        </w:r>
        <w:r>
          <w:rPr>
            <w:rFonts w:asciiTheme="minorHAnsi" w:eastAsiaTheme="minorEastAsia" w:hAnsiTheme="minorHAnsi" w:cstheme="minorBidi"/>
            <w:b w:val="0"/>
            <w:noProof/>
            <w:szCs w:val="22"/>
            <w:lang w:val="en-US"/>
          </w:rPr>
          <w:tab/>
        </w:r>
        <w:r w:rsidRPr="00845642">
          <w:rPr>
            <w:rStyle w:val="Hyperlink"/>
            <w:noProof/>
          </w:rPr>
          <w:t>Today Tab</w:t>
        </w:r>
        <w:r>
          <w:rPr>
            <w:noProof/>
          </w:rPr>
          <w:tab/>
        </w:r>
        <w:r>
          <w:rPr>
            <w:noProof/>
          </w:rPr>
          <w:fldChar w:fldCharType="begin"/>
        </w:r>
        <w:r>
          <w:rPr>
            <w:noProof/>
          </w:rPr>
          <w:instrText xml:space="preserve"> PAGEREF _Toc128718620 \h </w:instrText>
        </w:r>
        <w:r>
          <w:rPr>
            <w:noProof/>
          </w:rPr>
        </w:r>
        <w:r>
          <w:rPr>
            <w:noProof/>
          </w:rPr>
          <w:fldChar w:fldCharType="separate"/>
        </w:r>
        <w:r>
          <w:rPr>
            <w:noProof/>
          </w:rPr>
          <w:t>116</w:t>
        </w:r>
        <w:r>
          <w:rPr>
            <w:noProof/>
          </w:rPr>
          <w:fldChar w:fldCharType="end"/>
        </w:r>
      </w:hyperlink>
    </w:p>
    <w:p w14:paraId="13E0D01E" w14:textId="4AB73071" w:rsidR="00E6439E" w:rsidRDefault="00E6439E">
      <w:pPr>
        <w:pStyle w:val="TOC2"/>
        <w:rPr>
          <w:rFonts w:asciiTheme="minorHAnsi" w:eastAsiaTheme="minorEastAsia" w:hAnsiTheme="minorHAnsi" w:cstheme="minorBidi"/>
          <w:noProof/>
          <w:sz w:val="22"/>
          <w:szCs w:val="22"/>
          <w:lang w:val="en-US"/>
        </w:rPr>
      </w:pPr>
      <w:hyperlink w:anchor="_Toc128718621" w:history="1">
        <w:r w:rsidRPr="00845642">
          <w:rPr>
            <w:rStyle w:val="Hyperlink"/>
            <w:noProof/>
          </w:rPr>
          <w:t>4.1.</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Dashboard Page</w:t>
        </w:r>
        <w:r>
          <w:rPr>
            <w:noProof/>
          </w:rPr>
          <w:tab/>
        </w:r>
        <w:r>
          <w:rPr>
            <w:noProof/>
          </w:rPr>
          <w:fldChar w:fldCharType="begin"/>
        </w:r>
        <w:r>
          <w:rPr>
            <w:noProof/>
          </w:rPr>
          <w:instrText xml:space="preserve"> PAGEREF _Toc128718621 \h </w:instrText>
        </w:r>
        <w:r>
          <w:rPr>
            <w:noProof/>
          </w:rPr>
        </w:r>
        <w:r>
          <w:rPr>
            <w:noProof/>
          </w:rPr>
          <w:fldChar w:fldCharType="separate"/>
        </w:r>
        <w:r>
          <w:rPr>
            <w:noProof/>
          </w:rPr>
          <w:t>117</w:t>
        </w:r>
        <w:r>
          <w:rPr>
            <w:noProof/>
          </w:rPr>
          <w:fldChar w:fldCharType="end"/>
        </w:r>
      </w:hyperlink>
    </w:p>
    <w:p w14:paraId="329CCC1E" w14:textId="488B50DD" w:rsidR="00E6439E" w:rsidRDefault="00E6439E">
      <w:pPr>
        <w:pStyle w:val="TOC2"/>
        <w:rPr>
          <w:rFonts w:asciiTheme="minorHAnsi" w:eastAsiaTheme="minorEastAsia" w:hAnsiTheme="minorHAnsi" w:cstheme="minorBidi"/>
          <w:noProof/>
          <w:sz w:val="22"/>
          <w:szCs w:val="22"/>
          <w:lang w:val="en-US"/>
        </w:rPr>
      </w:pPr>
      <w:hyperlink w:anchor="_Toc128718622" w:history="1">
        <w:r w:rsidRPr="00845642">
          <w:rPr>
            <w:rStyle w:val="Hyperlink"/>
            <w:noProof/>
          </w:rPr>
          <w:t>4.2.</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Current Balance Levels</w:t>
        </w:r>
        <w:r>
          <w:rPr>
            <w:noProof/>
          </w:rPr>
          <w:tab/>
        </w:r>
        <w:r>
          <w:rPr>
            <w:noProof/>
          </w:rPr>
          <w:fldChar w:fldCharType="begin"/>
        </w:r>
        <w:r>
          <w:rPr>
            <w:noProof/>
          </w:rPr>
          <w:instrText xml:space="preserve"> PAGEREF _Toc128718622 \h </w:instrText>
        </w:r>
        <w:r>
          <w:rPr>
            <w:noProof/>
          </w:rPr>
        </w:r>
        <w:r>
          <w:rPr>
            <w:noProof/>
          </w:rPr>
          <w:fldChar w:fldCharType="separate"/>
        </w:r>
        <w:r>
          <w:rPr>
            <w:noProof/>
          </w:rPr>
          <w:t>119</w:t>
        </w:r>
        <w:r>
          <w:rPr>
            <w:noProof/>
          </w:rPr>
          <w:fldChar w:fldCharType="end"/>
        </w:r>
      </w:hyperlink>
    </w:p>
    <w:p w14:paraId="444F5DBC" w14:textId="3E377699" w:rsidR="00E6439E" w:rsidRDefault="00E6439E">
      <w:pPr>
        <w:pStyle w:val="TOC2"/>
        <w:rPr>
          <w:rFonts w:asciiTheme="minorHAnsi" w:eastAsiaTheme="minorEastAsia" w:hAnsiTheme="minorHAnsi" w:cstheme="minorBidi"/>
          <w:noProof/>
          <w:sz w:val="22"/>
          <w:szCs w:val="22"/>
          <w:lang w:val="en-US"/>
        </w:rPr>
      </w:pPr>
      <w:hyperlink w:anchor="_Toc128718623" w:history="1">
        <w:r w:rsidRPr="00845642">
          <w:rPr>
            <w:rStyle w:val="Hyperlink"/>
            <w:noProof/>
          </w:rPr>
          <w:t>4.3.</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Last Load Snapshot Page</w:t>
        </w:r>
        <w:r>
          <w:rPr>
            <w:noProof/>
          </w:rPr>
          <w:tab/>
        </w:r>
        <w:r>
          <w:rPr>
            <w:noProof/>
          </w:rPr>
          <w:fldChar w:fldCharType="begin"/>
        </w:r>
        <w:r>
          <w:rPr>
            <w:noProof/>
          </w:rPr>
          <w:instrText xml:space="preserve"> PAGEREF _Toc128718623 \h </w:instrText>
        </w:r>
        <w:r>
          <w:rPr>
            <w:noProof/>
          </w:rPr>
        </w:r>
        <w:r>
          <w:rPr>
            <w:noProof/>
          </w:rPr>
          <w:fldChar w:fldCharType="separate"/>
        </w:r>
        <w:r>
          <w:rPr>
            <w:noProof/>
          </w:rPr>
          <w:t>121</w:t>
        </w:r>
        <w:r>
          <w:rPr>
            <w:noProof/>
          </w:rPr>
          <w:fldChar w:fldCharType="end"/>
        </w:r>
      </w:hyperlink>
    </w:p>
    <w:p w14:paraId="33CBD009" w14:textId="5A98616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24" w:history="1">
        <w:r w:rsidRPr="00845642">
          <w:rPr>
            <w:rStyle w:val="Hyperlink"/>
            <w:noProof/>
          </w:rPr>
          <w:t>4.3.1.</w:t>
        </w:r>
        <w:r>
          <w:rPr>
            <w:rFonts w:asciiTheme="minorHAnsi" w:eastAsiaTheme="minorEastAsia" w:hAnsiTheme="minorHAnsi" w:cstheme="minorBidi"/>
            <w:noProof/>
            <w:sz w:val="22"/>
            <w:szCs w:val="22"/>
            <w:lang w:val="en-US"/>
          </w:rPr>
          <w:tab/>
        </w:r>
        <w:r w:rsidRPr="00845642">
          <w:rPr>
            <w:rStyle w:val="Hyperlink"/>
            <w:noProof/>
          </w:rPr>
          <w:t>Dashboard</w:t>
        </w:r>
        <w:r w:rsidRPr="00845642">
          <w:rPr>
            <w:rStyle w:val="Hyperlink"/>
            <w:rFonts w:ascii="Wingdings" w:hAnsi="Wingdings"/>
            <w:noProof/>
          </w:rPr>
          <w:t></w:t>
        </w:r>
        <w:r w:rsidRPr="00845642">
          <w:rPr>
            <w:rStyle w:val="Hyperlink"/>
            <w:noProof/>
          </w:rPr>
          <w:t>To Do List</w:t>
        </w:r>
        <w:r>
          <w:rPr>
            <w:noProof/>
          </w:rPr>
          <w:tab/>
        </w:r>
        <w:r>
          <w:rPr>
            <w:noProof/>
          </w:rPr>
          <w:fldChar w:fldCharType="begin"/>
        </w:r>
        <w:r>
          <w:rPr>
            <w:noProof/>
          </w:rPr>
          <w:instrText xml:space="preserve"> PAGEREF _Toc128718624 \h </w:instrText>
        </w:r>
        <w:r>
          <w:rPr>
            <w:noProof/>
          </w:rPr>
        </w:r>
        <w:r>
          <w:rPr>
            <w:noProof/>
          </w:rPr>
          <w:fldChar w:fldCharType="separate"/>
        </w:r>
        <w:r>
          <w:rPr>
            <w:noProof/>
          </w:rPr>
          <w:t>123</w:t>
        </w:r>
        <w:r>
          <w:rPr>
            <w:noProof/>
          </w:rPr>
          <w:fldChar w:fldCharType="end"/>
        </w:r>
      </w:hyperlink>
    </w:p>
    <w:p w14:paraId="2CF8C1D6" w14:textId="703AD30D"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25" w:history="1">
        <w:r w:rsidRPr="00845642">
          <w:rPr>
            <w:rStyle w:val="Hyperlink"/>
            <w:noProof/>
          </w:rPr>
          <w:t>4.3.2.</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Data Alerts Page</w:t>
        </w:r>
        <w:r>
          <w:rPr>
            <w:noProof/>
          </w:rPr>
          <w:tab/>
        </w:r>
        <w:r>
          <w:rPr>
            <w:noProof/>
          </w:rPr>
          <w:fldChar w:fldCharType="begin"/>
        </w:r>
        <w:r>
          <w:rPr>
            <w:noProof/>
          </w:rPr>
          <w:instrText xml:space="preserve"> PAGEREF _Toc128718625 \h </w:instrText>
        </w:r>
        <w:r>
          <w:rPr>
            <w:noProof/>
          </w:rPr>
        </w:r>
        <w:r>
          <w:rPr>
            <w:noProof/>
          </w:rPr>
          <w:fldChar w:fldCharType="separate"/>
        </w:r>
        <w:r>
          <w:rPr>
            <w:noProof/>
          </w:rPr>
          <w:t>126</w:t>
        </w:r>
        <w:r>
          <w:rPr>
            <w:noProof/>
          </w:rPr>
          <w:fldChar w:fldCharType="end"/>
        </w:r>
      </w:hyperlink>
    </w:p>
    <w:p w14:paraId="5E30FD0A" w14:textId="6CBF09D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26" w:history="1">
        <w:r w:rsidRPr="00845642">
          <w:rPr>
            <w:rStyle w:val="Hyperlink"/>
            <w:noProof/>
          </w:rPr>
          <w:t>4.3.3.</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Forecast Health Summary Report</w:t>
        </w:r>
        <w:r>
          <w:rPr>
            <w:noProof/>
          </w:rPr>
          <w:tab/>
        </w:r>
        <w:r>
          <w:rPr>
            <w:noProof/>
          </w:rPr>
          <w:fldChar w:fldCharType="begin"/>
        </w:r>
        <w:r>
          <w:rPr>
            <w:noProof/>
          </w:rPr>
          <w:instrText xml:space="preserve"> PAGEREF _Toc128718626 \h </w:instrText>
        </w:r>
        <w:r>
          <w:rPr>
            <w:noProof/>
          </w:rPr>
        </w:r>
        <w:r>
          <w:rPr>
            <w:noProof/>
          </w:rPr>
          <w:fldChar w:fldCharType="separate"/>
        </w:r>
        <w:r>
          <w:rPr>
            <w:noProof/>
          </w:rPr>
          <w:t>128</w:t>
        </w:r>
        <w:r>
          <w:rPr>
            <w:noProof/>
          </w:rPr>
          <w:fldChar w:fldCharType="end"/>
        </w:r>
      </w:hyperlink>
    </w:p>
    <w:p w14:paraId="186861B8" w14:textId="18BEAD21"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27" w:history="1">
        <w:r w:rsidRPr="00845642">
          <w:rPr>
            <w:rStyle w:val="Hyperlink"/>
            <w:noProof/>
          </w:rPr>
          <w:t>4.3.4.</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Check Dynamic Forecast Results Report</w:t>
        </w:r>
        <w:r>
          <w:rPr>
            <w:noProof/>
          </w:rPr>
          <w:tab/>
        </w:r>
        <w:r>
          <w:rPr>
            <w:noProof/>
          </w:rPr>
          <w:fldChar w:fldCharType="begin"/>
        </w:r>
        <w:r>
          <w:rPr>
            <w:noProof/>
          </w:rPr>
          <w:instrText xml:space="preserve"> PAGEREF _Toc128718627 \h </w:instrText>
        </w:r>
        <w:r>
          <w:rPr>
            <w:noProof/>
          </w:rPr>
        </w:r>
        <w:r>
          <w:rPr>
            <w:noProof/>
          </w:rPr>
          <w:fldChar w:fldCharType="separate"/>
        </w:r>
        <w:r>
          <w:rPr>
            <w:noProof/>
          </w:rPr>
          <w:t>129</w:t>
        </w:r>
        <w:r>
          <w:rPr>
            <w:noProof/>
          </w:rPr>
          <w:fldChar w:fldCharType="end"/>
        </w:r>
      </w:hyperlink>
    </w:p>
    <w:p w14:paraId="777997B2" w14:textId="7B74B861" w:rsidR="00E6439E" w:rsidRDefault="00E6439E">
      <w:pPr>
        <w:pStyle w:val="TOC2"/>
        <w:rPr>
          <w:rFonts w:asciiTheme="minorHAnsi" w:eastAsiaTheme="minorEastAsia" w:hAnsiTheme="minorHAnsi" w:cstheme="minorBidi"/>
          <w:noProof/>
          <w:sz w:val="22"/>
          <w:szCs w:val="22"/>
          <w:lang w:val="en-US"/>
        </w:rPr>
      </w:pPr>
      <w:hyperlink w:anchor="_Toc128718628" w:history="1">
        <w:r w:rsidRPr="00845642">
          <w:rPr>
            <w:rStyle w:val="Hyperlink"/>
            <w:noProof/>
          </w:rPr>
          <w:t>4.4.</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Orders Page</w:t>
        </w:r>
        <w:r>
          <w:rPr>
            <w:noProof/>
          </w:rPr>
          <w:tab/>
        </w:r>
        <w:r>
          <w:rPr>
            <w:noProof/>
          </w:rPr>
          <w:fldChar w:fldCharType="begin"/>
        </w:r>
        <w:r>
          <w:rPr>
            <w:noProof/>
          </w:rPr>
          <w:instrText xml:space="preserve"> PAGEREF _Toc128718628 \h </w:instrText>
        </w:r>
        <w:r>
          <w:rPr>
            <w:noProof/>
          </w:rPr>
        </w:r>
        <w:r>
          <w:rPr>
            <w:noProof/>
          </w:rPr>
          <w:fldChar w:fldCharType="separate"/>
        </w:r>
        <w:r>
          <w:rPr>
            <w:noProof/>
          </w:rPr>
          <w:t>130</w:t>
        </w:r>
        <w:r>
          <w:rPr>
            <w:noProof/>
          </w:rPr>
          <w:fldChar w:fldCharType="end"/>
        </w:r>
      </w:hyperlink>
    </w:p>
    <w:p w14:paraId="0EBD8F4A" w14:textId="5F51CEC9" w:rsidR="00E6439E" w:rsidRDefault="00E6439E">
      <w:pPr>
        <w:pStyle w:val="TOC2"/>
        <w:rPr>
          <w:rFonts w:asciiTheme="minorHAnsi" w:eastAsiaTheme="minorEastAsia" w:hAnsiTheme="minorHAnsi" w:cstheme="minorBidi"/>
          <w:noProof/>
          <w:sz w:val="22"/>
          <w:szCs w:val="22"/>
          <w:lang w:val="en-US"/>
        </w:rPr>
      </w:pPr>
      <w:hyperlink w:anchor="_Toc128718629" w:history="1">
        <w:r w:rsidRPr="00845642">
          <w:rPr>
            <w:rStyle w:val="Hyperlink"/>
            <w:noProof/>
          </w:rPr>
          <w:t>4.5.</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Orders Workflow Page</w:t>
        </w:r>
        <w:r>
          <w:rPr>
            <w:noProof/>
          </w:rPr>
          <w:tab/>
        </w:r>
        <w:r>
          <w:rPr>
            <w:noProof/>
          </w:rPr>
          <w:fldChar w:fldCharType="begin"/>
        </w:r>
        <w:r>
          <w:rPr>
            <w:noProof/>
          </w:rPr>
          <w:instrText xml:space="preserve"> PAGEREF _Toc128718629 \h </w:instrText>
        </w:r>
        <w:r>
          <w:rPr>
            <w:noProof/>
          </w:rPr>
        </w:r>
        <w:r>
          <w:rPr>
            <w:noProof/>
          </w:rPr>
          <w:fldChar w:fldCharType="separate"/>
        </w:r>
        <w:r>
          <w:rPr>
            <w:noProof/>
          </w:rPr>
          <w:t>135</w:t>
        </w:r>
        <w:r>
          <w:rPr>
            <w:noProof/>
          </w:rPr>
          <w:fldChar w:fldCharType="end"/>
        </w:r>
      </w:hyperlink>
    </w:p>
    <w:p w14:paraId="192EB4AB" w14:textId="1621A557" w:rsidR="00E6439E" w:rsidRDefault="00E6439E">
      <w:pPr>
        <w:pStyle w:val="TOC2"/>
        <w:rPr>
          <w:rFonts w:asciiTheme="minorHAnsi" w:eastAsiaTheme="minorEastAsia" w:hAnsiTheme="minorHAnsi" w:cstheme="minorBidi"/>
          <w:noProof/>
          <w:sz w:val="22"/>
          <w:szCs w:val="22"/>
          <w:lang w:val="en-US"/>
        </w:rPr>
      </w:pPr>
      <w:hyperlink w:anchor="_Toc128718630" w:history="1">
        <w:r w:rsidRPr="00845642">
          <w:rPr>
            <w:rStyle w:val="Hyperlink"/>
            <w:noProof/>
          </w:rPr>
          <w:t>4.6.</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Pre-Emptive Alerts</w:t>
        </w:r>
        <w:r>
          <w:rPr>
            <w:noProof/>
          </w:rPr>
          <w:tab/>
        </w:r>
        <w:r>
          <w:rPr>
            <w:noProof/>
          </w:rPr>
          <w:fldChar w:fldCharType="begin"/>
        </w:r>
        <w:r>
          <w:rPr>
            <w:noProof/>
          </w:rPr>
          <w:instrText xml:space="preserve"> PAGEREF _Toc128718630 \h </w:instrText>
        </w:r>
        <w:r>
          <w:rPr>
            <w:noProof/>
          </w:rPr>
        </w:r>
        <w:r>
          <w:rPr>
            <w:noProof/>
          </w:rPr>
          <w:fldChar w:fldCharType="separate"/>
        </w:r>
        <w:r>
          <w:rPr>
            <w:noProof/>
          </w:rPr>
          <w:t>137</w:t>
        </w:r>
        <w:r>
          <w:rPr>
            <w:noProof/>
          </w:rPr>
          <w:fldChar w:fldCharType="end"/>
        </w:r>
      </w:hyperlink>
    </w:p>
    <w:p w14:paraId="2FD5D319" w14:textId="4905F208"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31" w:history="1">
        <w:r w:rsidRPr="00845642">
          <w:rPr>
            <w:rStyle w:val="Hyperlink"/>
            <w:noProof/>
          </w:rPr>
          <w:t>4.6.1.</w:t>
        </w:r>
        <w:r>
          <w:rPr>
            <w:rFonts w:asciiTheme="minorHAnsi" w:eastAsiaTheme="minorEastAsia" w:hAnsiTheme="minorHAnsi" w:cstheme="minorBidi"/>
            <w:noProof/>
            <w:sz w:val="22"/>
            <w:szCs w:val="22"/>
            <w:lang w:val="en-US"/>
          </w:rPr>
          <w:tab/>
        </w:r>
        <w:r w:rsidRPr="00845642">
          <w:rPr>
            <w:rStyle w:val="Hyperlink"/>
            <w:noProof/>
          </w:rPr>
          <w:t>Pre-Emptive Alert Report</w:t>
        </w:r>
        <w:r>
          <w:rPr>
            <w:noProof/>
          </w:rPr>
          <w:tab/>
        </w:r>
        <w:r>
          <w:rPr>
            <w:noProof/>
          </w:rPr>
          <w:fldChar w:fldCharType="begin"/>
        </w:r>
        <w:r>
          <w:rPr>
            <w:noProof/>
          </w:rPr>
          <w:instrText xml:space="preserve"> PAGEREF _Toc128718631 \h </w:instrText>
        </w:r>
        <w:r>
          <w:rPr>
            <w:noProof/>
          </w:rPr>
        </w:r>
        <w:r>
          <w:rPr>
            <w:noProof/>
          </w:rPr>
          <w:fldChar w:fldCharType="separate"/>
        </w:r>
        <w:r>
          <w:rPr>
            <w:noProof/>
          </w:rPr>
          <w:t>138</w:t>
        </w:r>
        <w:r>
          <w:rPr>
            <w:noProof/>
          </w:rPr>
          <w:fldChar w:fldCharType="end"/>
        </w:r>
      </w:hyperlink>
    </w:p>
    <w:p w14:paraId="39102ACB" w14:textId="443AB28E" w:rsidR="00E6439E" w:rsidRDefault="00E6439E">
      <w:pPr>
        <w:pStyle w:val="TOC2"/>
        <w:rPr>
          <w:rFonts w:asciiTheme="minorHAnsi" w:eastAsiaTheme="minorEastAsia" w:hAnsiTheme="minorHAnsi" w:cstheme="minorBidi"/>
          <w:noProof/>
          <w:sz w:val="22"/>
          <w:szCs w:val="22"/>
          <w:lang w:val="en-US"/>
        </w:rPr>
      </w:pPr>
      <w:hyperlink w:anchor="_Toc128718632" w:history="1">
        <w:r w:rsidRPr="00845642">
          <w:rPr>
            <w:rStyle w:val="Hyperlink"/>
            <w:noProof/>
          </w:rPr>
          <w:t>4.7.</w:t>
        </w:r>
        <w:r>
          <w:rPr>
            <w:rFonts w:asciiTheme="minorHAnsi" w:eastAsiaTheme="minorEastAsia" w:hAnsiTheme="minorHAnsi" w:cstheme="minorBidi"/>
            <w:noProof/>
            <w:sz w:val="22"/>
            <w:szCs w:val="22"/>
            <w:lang w:val="en-US"/>
          </w:rPr>
          <w:tab/>
        </w:r>
        <w:r w:rsidRPr="00845642">
          <w:rPr>
            <w:rStyle w:val="Hyperlink"/>
            <w:noProof/>
          </w:rPr>
          <w:t>Today</w:t>
        </w:r>
        <w:r w:rsidRPr="00845642">
          <w:rPr>
            <w:rStyle w:val="Hyperlink"/>
            <w:rFonts w:ascii="Wingdings" w:hAnsi="Wingdings"/>
            <w:noProof/>
          </w:rPr>
          <w:t></w:t>
        </w:r>
        <w:r w:rsidRPr="00845642">
          <w:rPr>
            <w:rStyle w:val="Hyperlink"/>
            <w:noProof/>
          </w:rPr>
          <w:t>Data Health</w:t>
        </w:r>
        <w:r>
          <w:rPr>
            <w:noProof/>
          </w:rPr>
          <w:tab/>
        </w:r>
        <w:r>
          <w:rPr>
            <w:noProof/>
          </w:rPr>
          <w:fldChar w:fldCharType="begin"/>
        </w:r>
        <w:r>
          <w:rPr>
            <w:noProof/>
          </w:rPr>
          <w:instrText xml:space="preserve"> PAGEREF _Toc128718632 \h </w:instrText>
        </w:r>
        <w:r>
          <w:rPr>
            <w:noProof/>
          </w:rPr>
        </w:r>
        <w:r>
          <w:rPr>
            <w:noProof/>
          </w:rPr>
          <w:fldChar w:fldCharType="separate"/>
        </w:r>
        <w:r>
          <w:rPr>
            <w:noProof/>
          </w:rPr>
          <w:t>141</w:t>
        </w:r>
        <w:r>
          <w:rPr>
            <w:noProof/>
          </w:rPr>
          <w:fldChar w:fldCharType="end"/>
        </w:r>
      </w:hyperlink>
    </w:p>
    <w:p w14:paraId="3C4676E0" w14:textId="7AA3718A"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33" w:history="1">
        <w:r w:rsidRPr="00845642">
          <w:rPr>
            <w:rStyle w:val="Hyperlink"/>
            <w:noProof/>
          </w:rPr>
          <w:t>4.7.1.</w:t>
        </w:r>
        <w:r>
          <w:rPr>
            <w:rFonts w:asciiTheme="minorHAnsi" w:eastAsiaTheme="minorEastAsia" w:hAnsiTheme="minorHAnsi" w:cstheme="minorBidi"/>
            <w:noProof/>
            <w:sz w:val="22"/>
            <w:szCs w:val="22"/>
            <w:lang w:val="en-US"/>
          </w:rPr>
          <w:tab/>
        </w:r>
        <w:r w:rsidRPr="00845642">
          <w:rPr>
            <w:rStyle w:val="Hyperlink"/>
            <w:noProof/>
          </w:rPr>
          <w:t>Data Health Summary</w:t>
        </w:r>
        <w:r>
          <w:rPr>
            <w:noProof/>
          </w:rPr>
          <w:tab/>
        </w:r>
        <w:r>
          <w:rPr>
            <w:noProof/>
          </w:rPr>
          <w:fldChar w:fldCharType="begin"/>
        </w:r>
        <w:r>
          <w:rPr>
            <w:noProof/>
          </w:rPr>
          <w:instrText xml:space="preserve"> PAGEREF _Toc128718633 \h </w:instrText>
        </w:r>
        <w:r>
          <w:rPr>
            <w:noProof/>
          </w:rPr>
        </w:r>
        <w:r>
          <w:rPr>
            <w:noProof/>
          </w:rPr>
          <w:fldChar w:fldCharType="separate"/>
        </w:r>
        <w:r>
          <w:rPr>
            <w:noProof/>
          </w:rPr>
          <w:t>141</w:t>
        </w:r>
        <w:r>
          <w:rPr>
            <w:noProof/>
          </w:rPr>
          <w:fldChar w:fldCharType="end"/>
        </w:r>
      </w:hyperlink>
    </w:p>
    <w:p w14:paraId="764B5400" w14:textId="3399D191"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34" w:history="1">
        <w:r w:rsidRPr="00845642">
          <w:rPr>
            <w:rStyle w:val="Hyperlink"/>
            <w:noProof/>
          </w:rPr>
          <w:t>4.7.2.</w:t>
        </w:r>
        <w:r>
          <w:rPr>
            <w:rFonts w:asciiTheme="minorHAnsi" w:eastAsiaTheme="minorEastAsia" w:hAnsiTheme="minorHAnsi" w:cstheme="minorBidi"/>
            <w:noProof/>
            <w:sz w:val="22"/>
            <w:szCs w:val="22"/>
            <w:lang w:val="en-US"/>
          </w:rPr>
          <w:tab/>
        </w:r>
        <w:r w:rsidRPr="00845642">
          <w:rPr>
            <w:rStyle w:val="Hyperlink"/>
            <w:noProof/>
          </w:rPr>
          <w:t>Run Data Health Check</w:t>
        </w:r>
        <w:r>
          <w:rPr>
            <w:noProof/>
          </w:rPr>
          <w:tab/>
        </w:r>
        <w:r>
          <w:rPr>
            <w:noProof/>
          </w:rPr>
          <w:fldChar w:fldCharType="begin"/>
        </w:r>
        <w:r>
          <w:rPr>
            <w:noProof/>
          </w:rPr>
          <w:instrText xml:space="preserve"> PAGEREF _Toc128718634 \h </w:instrText>
        </w:r>
        <w:r>
          <w:rPr>
            <w:noProof/>
          </w:rPr>
        </w:r>
        <w:r>
          <w:rPr>
            <w:noProof/>
          </w:rPr>
          <w:fldChar w:fldCharType="separate"/>
        </w:r>
        <w:r>
          <w:rPr>
            <w:noProof/>
          </w:rPr>
          <w:t>142</w:t>
        </w:r>
        <w:r>
          <w:rPr>
            <w:noProof/>
          </w:rPr>
          <w:fldChar w:fldCharType="end"/>
        </w:r>
      </w:hyperlink>
    </w:p>
    <w:p w14:paraId="42E28208" w14:textId="17EF0A8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35" w:history="1">
        <w:r w:rsidRPr="00845642">
          <w:rPr>
            <w:rStyle w:val="Hyperlink"/>
            <w:noProof/>
          </w:rPr>
          <w:t>4.7.3.</w:t>
        </w:r>
        <w:r>
          <w:rPr>
            <w:rFonts w:asciiTheme="minorHAnsi" w:eastAsiaTheme="minorEastAsia" w:hAnsiTheme="minorHAnsi" w:cstheme="minorBidi"/>
            <w:noProof/>
            <w:sz w:val="22"/>
            <w:szCs w:val="22"/>
            <w:lang w:val="en-US"/>
          </w:rPr>
          <w:tab/>
        </w:r>
        <w:r w:rsidRPr="00845642">
          <w:rPr>
            <w:rStyle w:val="Hyperlink"/>
            <w:noProof/>
          </w:rPr>
          <w:t>Data Health Indicator Status Details</w:t>
        </w:r>
        <w:r>
          <w:rPr>
            <w:noProof/>
          </w:rPr>
          <w:tab/>
        </w:r>
        <w:r>
          <w:rPr>
            <w:noProof/>
          </w:rPr>
          <w:fldChar w:fldCharType="begin"/>
        </w:r>
        <w:r>
          <w:rPr>
            <w:noProof/>
          </w:rPr>
          <w:instrText xml:space="preserve"> PAGEREF _Toc128718635 \h </w:instrText>
        </w:r>
        <w:r>
          <w:rPr>
            <w:noProof/>
          </w:rPr>
        </w:r>
        <w:r>
          <w:rPr>
            <w:noProof/>
          </w:rPr>
          <w:fldChar w:fldCharType="separate"/>
        </w:r>
        <w:r>
          <w:rPr>
            <w:noProof/>
          </w:rPr>
          <w:t>144</w:t>
        </w:r>
        <w:r>
          <w:rPr>
            <w:noProof/>
          </w:rPr>
          <w:fldChar w:fldCharType="end"/>
        </w:r>
      </w:hyperlink>
    </w:p>
    <w:p w14:paraId="06A33477" w14:textId="3728E58E"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636" w:history="1">
        <w:r w:rsidRPr="00845642">
          <w:rPr>
            <w:rStyle w:val="Hyperlink"/>
            <w:noProof/>
          </w:rPr>
          <w:t>5.</w:t>
        </w:r>
        <w:r>
          <w:rPr>
            <w:rFonts w:asciiTheme="minorHAnsi" w:eastAsiaTheme="minorEastAsia" w:hAnsiTheme="minorHAnsi" w:cstheme="minorBidi"/>
            <w:b w:val="0"/>
            <w:noProof/>
            <w:szCs w:val="22"/>
            <w:lang w:val="en-US"/>
          </w:rPr>
          <w:tab/>
        </w:r>
        <w:r w:rsidRPr="00845642">
          <w:rPr>
            <w:rStyle w:val="Hyperlink"/>
            <w:noProof/>
          </w:rPr>
          <w:t>Processing Tab</w:t>
        </w:r>
        <w:r>
          <w:rPr>
            <w:noProof/>
          </w:rPr>
          <w:tab/>
        </w:r>
        <w:r>
          <w:rPr>
            <w:noProof/>
          </w:rPr>
          <w:fldChar w:fldCharType="begin"/>
        </w:r>
        <w:r>
          <w:rPr>
            <w:noProof/>
          </w:rPr>
          <w:instrText xml:space="preserve"> PAGEREF _Toc128718636 \h </w:instrText>
        </w:r>
        <w:r>
          <w:rPr>
            <w:noProof/>
          </w:rPr>
        </w:r>
        <w:r>
          <w:rPr>
            <w:noProof/>
          </w:rPr>
          <w:fldChar w:fldCharType="separate"/>
        </w:r>
        <w:r>
          <w:rPr>
            <w:noProof/>
          </w:rPr>
          <w:t>145</w:t>
        </w:r>
        <w:r>
          <w:rPr>
            <w:noProof/>
          </w:rPr>
          <w:fldChar w:fldCharType="end"/>
        </w:r>
      </w:hyperlink>
    </w:p>
    <w:p w14:paraId="3E207E9D" w14:textId="2FD75C82" w:rsidR="00E6439E" w:rsidRDefault="00E6439E">
      <w:pPr>
        <w:pStyle w:val="TOC2"/>
        <w:rPr>
          <w:rFonts w:asciiTheme="minorHAnsi" w:eastAsiaTheme="minorEastAsia" w:hAnsiTheme="minorHAnsi" w:cstheme="minorBidi"/>
          <w:noProof/>
          <w:sz w:val="22"/>
          <w:szCs w:val="22"/>
          <w:lang w:val="en-US"/>
        </w:rPr>
      </w:pPr>
      <w:hyperlink w:anchor="_Toc128718637" w:history="1">
        <w:r w:rsidRPr="00845642">
          <w:rPr>
            <w:rStyle w:val="Hyperlink"/>
            <w:noProof/>
          </w:rPr>
          <w:t>5.1.</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Process Status</w:t>
        </w:r>
        <w:r>
          <w:rPr>
            <w:noProof/>
          </w:rPr>
          <w:tab/>
        </w:r>
        <w:r>
          <w:rPr>
            <w:noProof/>
          </w:rPr>
          <w:fldChar w:fldCharType="begin"/>
        </w:r>
        <w:r>
          <w:rPr>
            <w:noProof/>
          </w:rPr>
          <w:instrText xml:space="preserve"> PAGEREF _Toc128718637 \h </w:instrText>
        </w:r>
        <w:r>
          <w:rPr>
            <w:noProof/>
          </w:rPr>
        </w:r>
        <w:r>
          <w:rPr>
            <w:noProof/>
          </w:rPr>
          <w:fldChar w:fldCharType="separate"/>
        </w:r>
        <w:r>
          <w:rPr>
            <w:noProof/>
          </w:rPr>
          <w:t>146</w:t>
        </w:r>
        <w:r>
          <w:rPr>
            <w:noProof/>
          </w:rPr>
          <w:fldChar w:fldCharType="end"/>
        </w:r>
      </w:hyperlink>
    </w:p>
    <w:p w14:paraId="7FA62E83" w14:textId="6FD06A88" w:rsidR="00E6439E" w:rsidRDefault="00E6439E">
      <w:pPr>
        <w:pStyle w:val="TOC2"/>
        <w:rPr>
          <w:rFonts w:asciiTheme="minorHAnsi" w:eastAsiaTheme="minorEastAsia" w:hAnsiTheme="minorHAnsi" w:cstheme="minorBidi"/>
          <w:noProof/>
          <w:sz w:val="22"/>
          <w:szCs w:val="22"/>
          <w:lang w:val="en-US"/>
        </w:rPr>
      </w:pPr>
      <w:hyperlink w:anchor="_Toc128718638" w:history="1">
        <w:r w:rsidRPr="00845642">
          <w:rPr>
            <w:rStyle w:val="Hyperlink"/>
            <w:noProof/>
          </w:rPr>
          <w:t>5.2.</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Results</w:t>
        </w:r>
        <w:r>
          <w:rPr>
            <w:noProof/>
          </w:rPr>
          <w:tab/>
        </w:r>
        <w:r>
          <w:rPr>
            <w:noProof/>
          </w:rPr>
          <w:fldChar w:fldCharType="begin"/>
        </w:r>
        <w:r>
          <w:rPr>
            <w:noProof/>
          </w:rPr>
          <w:instrText xml:space="preserve"> PAGEREF _Toc128718638 \h </w:instrText>
        </w:r>
        <w:r>
          <w:rPr>
            <w:noProof/>
          </w:rPr>
        </w:r>
        <w:r>
          <w:rPr>
            <w:noProof/>
          </w:rPr>
          <w:fldChar w:fldCharType="separate"/>
        </w:r>
        <w:r>
          <w:rPr>
            <w:noProof/>
          </w:rPr>
          <w:t>147</w:t>
        </w:r>
        <w:r>
          <w:rPr>
            <w:noProof/>
          </w:rPr>
          <w:fldChar w:fldCharType="end"/>
        </w:r>
      </w:hyperlink>
    </w:p>
    <w:p w14:paraId="255363DC" w14:textId="535B659F"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39" w:history="1">
        <w:r w:rsidRPr="00845642">
          <w:rPr>
            <w:rStyle w:val="Hyperlink"/>
            <w:noProof/>
          </w:rPr>
          <w:t>5.2.1.</w:t>
        </w:r>
        <w:r>
          <w:rPr>
            <w:rFonts w:asciiTheme="minorHAnsi" w:eastAsiaTheme="minorEastAsia" w:hAnsiTheme="minorHAnsi" w:cstheme="minorBidi"/>
            <w:noProof/>
            <w:sz w:val="22"/>
            <w:szCs w:val="22"/>
            <w:lang w:val="en-US"/>
          </w:rPr>
          <w:tab/>
        </w:r>
        <w:r w:rsidRPr="00845642">
          <w:rPr>
            <w:rStyle w:val="Hyperlink"/>
            <w:noProof/>
          </w:rPr>
          <w:t>Result Details</w:t>
        </w:r>
        <w:r w:rsidRPr="00845642">
          <w:rPr>
            <w:rStyle w:val="Hyperlink"/>
            <w:rFonts w:ascii="Wingdings" w:hAnsi="Wingdings"/>
            <w:noProof/>
          </w:rPr>
          <w:t></w:t>
        </w:r>
        <w:r w:rsidRPr="00845642">
          <w:rPr>
            <w:rStyle w:val="Hyperlink"/>
            <w:noProof/>
          </w:rPr>
          <w:t>Forecast Snapshot Report</w:t>
        </w:r>
        <w:r>
          <w:rPr>
            <w:noProof/>
          </w:rPr>
          <w:tab/>
        </w:r>
        <w:r>
          <w:rPr>
            <w:noProof/>
          </w:rPr>
          <w:fldChar w:fldCharType="begin"/>
        </w:r>
        <w:r>
          <w:rPr>
            <w:noProof/>
          </w:rPr>
          <w:instrText xml:space="preserve"> PAGEREF _Toc128718639 \h </w:instrText>
        </w:r>
        <w:r>
          <w:rPr>
            <w:noProof/>
          </w:rPr>
        </w:r>
        <w:r>
          <w:rPr>
            <w:noProof/>
          </w:rPr>
          <w:fldChar w:fldCharType="separate"/>
        </w:r>
        <w:r>
          <w:rPr>
            <w:noProof/>
          </w:rPr>
          <w:t>149</w:t>
        </w:r>
        <w:r>
          <w:rPr>
            <w:noProof/>
          </w:rPr>
          <w:fldChar w:fldCharType="end"/>
        </w:r>
      </w:hyperlink>
    </w:p>
    <w:p w14:paraId="0B2AA39A" w14:textId="51F6852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40" w:history="1">
        <w:r w:rsidRPr="00845642">
          <w:rPr>
            <w:rStyle w:val="Hyperlink"/>
            <w:noProof/>
          </w:rPr>
          <w:t>5.2.2.</w:t>
        </w:r>
        <w:r>
          <w:rPr>
            <w:rFonts w:asciiTheme="minorHAnsi" w:eastAsiaTheme="minorEastAsia" w:hAnsiTheme="minorHAnsi" w:cstheme="minorBidi"/>
            <w:noProof/>
            <w:sz w:val="22"/>
            <w:szCs w:val="22"/>
            <w:lang w:val="en-US"/>
          </w:rPr>
          <w:tab/>
        </w:r>
        <w:r w:rsidRPr="00845642">
          <w:rPr>
            <w:rStyle w:val="Hyperlink"/>
            <w:noProof/>
          </w:rPr>
          <w:t>Result Details</w:t>
        </w:r>
        <w:r w:rsidRPr="00845642">
          <w:rPr>
            <w:rStyle w:val="Hyperlink"/>
            <w:rFonts w:ascii="Wingdings" w:hAnsi="Wingdings"/>
            <w:noProof/>
          </w:rPr>
          <w:t></w:t>
        </w:r>
        <w:r w:rsidRPr="00845642">
          <w:rPr>
            <w:rStyle w:val="Hyperlink"/>
            <w:noProof/>
          </w:rPr>
          <w:t>Recommendation Snapshot Report</w:t>
        </w:r>
        <w:r>
          <w:rPr>
            <w:noProof/>
          </w:rPr>
          <w:tab/>
        </w:r>
        <w:r>
          <w:rPr>
            <w:noProof/>
          </w:rPr>
          <w:fldChar w:fldCharType="begin"/>
        </w:r>
        <w:r>
          <w:rPr>
            <w:noProof/>
          </w:rPr>
          <w:instrText xml:space="preserve"> PAGEREF _Toc128718640 \h </w:instrText>
        </w:r>
        <w:r>
          <w:rPr>
            <w:noProof/>
          </w:rPr>
        </w:r>
        <w:r>
          <w:rPr>
            <w:noProof/>
          </w:rPr>
          <w:fldChar w:fldCharType="separate"/>
        </w:r>
        <w:r>
          <w:rPr>
            <w:noProof/>
          </w:rPr>
          <w:t>151</w:t>
        </w:r>
        <w:r>
          <w:rPr>
            <w:noProof/>
          </w:rPr>
          <w:fldChar w:fldCharType="end"/>
        </w:r>
      </w:hyperlink>
    </w:p>
    <w:p w14:paraId="7DD2F2A7" w14:textId="692A960F" w:rsidR="00E6439E" w:rsidRDefault="00E6439E">
      <w:pPr>
        <w:pStyle w:val="TOC2"/>
        <w:rPr>
          <w:rFonts w:asciiTheme="minorHAnsi" w:eastAsiaTheme="minorEastAsia" w:hAnsiTheme="minorHAnsi" w:cstheme="minorBidi"/>
          <w:noProof/>
          <w:sz w:val="22"/>
          <w:szCs w:val="22"/>
          <w:lang w:val="en-US"/>
        </w:rPr>
      </w:pPr>
      <w:hyperlink w:anchor="_Toc128718641" w:history="1">
        <w:r w:rsidRPr="00845642">
          <w:rPr>
            <w:rStyle w:val="Hyperlink"/>
            <w:noProof/>
          </w:rPr>
          <w:t>5.3.</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Load</w:t>
        </w:r>
        <w:r w:rsidRPr="00845642">
          <w:rPr>
            <w:rStyle w:val="Hyperlink"/>
            <w:rFonts w:ascii="Wingdings" w:hAnsi="Wingdings"/>
            <w:noProof/>
          </w:rPr>
          <w:t></w:t>
        </w:r>
        <w:r w:rsidRPr="00845642">
          <w:rPr>
            <w:rStyle w:val="Hyperlink"/>
            <w:noProof/>
          </w:rPr>
          <w:t>Load Balances Page</w:t>
        </w:r>
        <w:r>
          <w:rPr>
            <w:noProof/>
          </w:rPr>
          <w:tab/>
        </w:r>
        <w:r>
          <w:rPr>
            <w:noProof/>
          </w:rPr>
          <w:fldChar w:fldCharType="begin"/>
        </w:r>
        <w:r>
          <w:rPr>
            <w:noProof/>
          </w:rPr>
          <w:instrText xml:space="preserve"> PAGEREF _Toc128718641 \h </w:instrText>
        </w:r>
        <w:r>
          <w:rPr>
            <w:noProof/>
          </w:rPr>
        </w:r>
        <w:r>
          <w:rPr>
            <w:noProof/>
          </w:rPr>
          <w:fldChar w:fldCharType="separate"/>
        </w:r>
        <w:r>
          <w:rPr>
            <w:noProof/>
          </w:rPr>
          <w:t>152</w:t>
        </w:r>
        <w:r>
          <w:rPr>
            <w:noProof/>
          </w:rPr>
          <w:fldChar w:fldCharType="end"/>
        </w:r>
      </w:hyperlink>
    </w:p>
    <w:p w14:paraId="20B3FB36" w14:textId="7FD7C578" w:rsidR="00E6439E" w:rsidRDefault="00E6439E">
      <w:pPr>
        <w:pStyle w:val="TOC2"/>
        <w:rPr>
          <w:rFonts w:asciiTheme="minorHAnsi" w:eastAsiaTheme="minorEastAsia" w:hAnsiTheme="minorHAnsi" w:cstheme="minorBidi"/>
          <w:noProof/>
          <w:sz w:val="22"/>
          <w:szCs w:val="22"/>
          <w:lang w:val="en-US"/>
        </w:rPr>
      </w:pPr>
      <w:hyperlink w:anchor="_Toc128718642" w:history="1">
        <w:r w:rsidRPr="00845642">
          <w:rPr>
            <w:rStyle w:val="Hyperlink"/>
            <w:noProof/>
          </w:rPr>
          <w:t>5.4.</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Load</w:t>
        </w:r>
        <w:r w:rsidRPr="00845642">
          <w:rPr>
            <w:rStyle w:val="Hyperlink"/>
            <w:rFonts w:ascii="Wingdings" w:hAnsi="Wingdings"/>
            <w:noProof/>
          </w:rPr>
          <w:t></w:t>
        </w:r>
        <w:r w:rsidRPr="00845642">
          <w:rPr>
            <w:rStyle w:val="Hyperlink"/>
            <w:noProof/>
          </w:rPr>
          <w:t>Load Orders</w:t>
        </w:r>
        <w:r>
          <w:rPr>
            <w:noProof/>
          </w:rPr>
          <w:tab/>
        </w:r>
        <w:r>
          <w:rPr>
            <w:noProof/>
          </w:rPr>
          <w:fldChar w:fldCharType="begin"/>
        </w:r>
        <w:r>
          <w:rPr>
            <w:noProof/>
          </w:rPr>
          <w:instrText xml:space="preserve"> PAGEREF _Toc128718642 \h </w:instrText>
        </w:r>
        <w:r>
          <w:rPr>
            <w:noProof/>
          </w:rPr>
        </w:r>
        <w:r>
          <w:rPr>
            <w:noProof/>
          </w:rPr>
          <w:fldChar w:fldCharType="separate"/>
        </w:r>
        <w:r>
          <w:rPr>
            <w:noProof/>
          </w:rPr>
          <w:t>154</w:t>
        </w:r>
        <w:r>
          <w:rPr>
            <w:noProof/>
          </w:rPr>
          <w:fldChar w:fldCharType="end"/>
        </w:r>
      </w:hyperlink>
    </w:p>
    <w:p w14:paraId="33B91AEA" w14:textId="316F706F" w:rsidR="00E6439E" w:rsidRDefault="00E6439E">
      <w:pPr>
        <w:pStyle w:val="TOC2"/>
        <w:rPr>
          <w:rFonts w:asciiTheme="minorHAnsi" w:eastAsiaTheme="minorEastAsia" w:hAnsiTheme="minorHAnsi" w:cstheme="minorBidi"/>
          <w:noProof/>
          <w:sz w:val="22"/>
          <w:szCs w:val="22"/>
          <w:lang w:val="en-US"/>
        </w:rPr>
      </w:pPr>
      <w:hyperlink w:anchor="_Toc128718643" w:history="1">
        <w:r w:rsidRPr="00845642">
          <w:rPr>
            <w:rStyle w:val="Hyperlink"/>
            <w:noProof/>
          </w:rPr>
          <w:t>5.5.</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Load</w:t>
        </w:r>
        <w:r w:rsidRPr="00845642">
          <w:rPr>
            <w:rStyle w:val="Hyperlink"/>
            <w:rFonts w:ascii="Wingdings" w:hAnsi="Wingdings"/>
            <w:noProof/>
          </w:rPr>
          <w:t></w:t>
        </w:r>
        <w:r w:rsidRPr="00845642">
          <w:rPr>
            <w:rStyle w:val="Hyperlink"/>
            <w:noProof/>
          </w:rPr>
          <w:t>Load Downtime</w:t>
        </w:r>
        <w:r>
          <w:rPr>
            <w:noProof/>
          </w:rPr>
          <w:tab/>
        </w:r>
        <w:r>
          <w:rPr>
            <w:noProof/>
          </w:rPr>
          <w:fldChar w:fldCharType="begin"/>
        </w:r>
        <w:r>
          <w:rPr>
            <w:noProof/>
          </w:rPr>
          <w:instrText xml:space="preserve"> PAGEREF _Toc128718643 \h </w:instrText>
        </w:r>
        <w:r>
          <w:rPr>
            <w:noProof/>
          </w:rPr>
        </w:r>
        <w:r>
          <w:rPr>
            <w:noProof/>
          </w:rPr>
          <w:fldChar w:fldCharType="separate"/>
        </w:r>
        <w:r>
          <w:rPr>
            <w:noProof/>
          </w:rPr>
          <w:t>156</w:t>
        </w:r>
        <w:r>
          <w:rPr>
            <w:noProof/>
          </w:rPr>
          <w:fldChar w:fldCharType="end"/>
        </w:r>
      </w:hyperlink>
    </w:p>
    <w:p w14:paraId="5F4A43BF" w14:textId="7A69CC66" w:rsidR="00E6439E" w:rsidRDefault="00E6439E">
      <w:pPr>
        <w:pStyle w:val="TOC2"/>
        <w:rPr>
          <w:rFonts w:asciiTheme="minorHAnsi" w:eastAsiaTheme="minorEastAsia" w:hAnsiTheme="minorHAnsi" w:cstheme="minorBidi"/>
          <w:noProof/>
          <w:sz w:val="22"/>
          <w:szCs w:val="22"/>
          <w:lang w:val="en-US"/>
        </w:rPr>
      </w:pPr>
      <w:hyperlink w:anchor="_Toc128718644" w:history="1">
        <w:r w:rsidRPr="00845642">
          <w:rPr>
            <w:rStyle w:val="Hyperlink"/>
            <w:noProof/>
          </w:rPr>
          <w:t>5.6.</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Load</w:t>
        </w:r>
        <w:r w:rsidRPr="00845642">
          <w:rPr>
            <w:rStyle w:val="Hyperlink"/>
            <w:rFonts w:ascii="Wingdings" w:hAnsi="Wingdings"/>
            <w:noProof/>
          </w:rPr>
          <w:t></w:t>
        </w:r>
        <w:r w:rsidRPr="00845642">
          <w:rPr>
            <w:rStyle w:val="Hyperlink"/>
            <w:noProof/>
          </w:rPr>
          <w:t>Load Validation Settings Page</w:t>
        </w:r>
        <w:r>
          <w:rPr>
            <w:noProof/>
          </w:rPr>
          <w:tab/>
        </w:r>
        <w:r>
          <w:rPr>
            <w:noProof/>
          </w:rPr>
          <w:fldChar w:fldCharType="begin"/>
        </w:r>
        <w:r>
          <w:rPr>
            <w:noProof/>
          </w:rPr>
          <w:instrText xml:space="preserve"> PAGEREF _Toc128718644 \h </w:instrText>
        </w:r>
        <w:r>
          <w:rPr>
            <w:noProof/>
          </w:rPr>
        </w:r>
        <w:r>
          <w:rPr>
            <w:noProof/>
          </w:rPr>
          <w:fldChar w:fldCharType="separate"/>
        </w:r>
        <w:r>
          <w:rPr>
            <w:noProof/>
          </w:rPr>
          <w:t>158</w:t>
        </w:r>
        <w:r>
          <w:rPr>
            <w:noProof/>
          </w:rPr>
          <w:fldChar w:fldCharType="end"/>
        </w:r>
      </w:hyperlink>
    </w:p>
    <w:p w14:paraId="3F15CDD4" w14:textId="2B706A5A" w:rsidR="00E6439E" w:rsidRDefault="00E6439E">
      <w:pPr>
        <w:pStyle w:val="TOC2"/>
        <w:rPr>
          <w:rFonts w:asciiTheme="minorHAnsi" w:eastAsiaTheme="minorEastAsia" w:hAnsiTheme="minorHAnsi" w:cstheme="minorBidi"/>
          <w:noProof/>
          <w:sz w:val="22"/>
          <w:szCs w:val="22"/>
          <w:lang w:val="en-US"/>
        </w:rPr>
      </w:pPr>
      <w:hyperlink w:anchor="_Toc128718645" w:history="1">
        <w:r w:rsidRPr="00845642">
          <w:rPr>
            <w:rStyle w:val="Hyperlink"/>
            <w:noProof/>
          </w:rPr>
          <w:t>5.7.</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Recommendations</w:t>
        </w:r>
        <w:r>
          <w:rPr>
            <w:noProof/>
          </w:rPr>
          <w:tab/>
        </w:r>
        <w:r>
          <w:rPr>
            <w:noProof/>
          </w:rPr>
          <w:fldChar w:fldCharType="begin"/>
        </w:r>
        <w:r>
          <w:rPr>
            <w:noProof/>
          </w:rPr>
          <w:instrText xml:space="preserve"> PAGEREF _Toc128718645 \h </w:instrText>
        </w:r>
        <w:r>
          <w:rPr>
            <w:noProof/>
          </w:rPr>
        </w:r>
        <w:r>
          <w:rPr>
            <w:noProof/>
          </w:rPr>
          <w:fldChar w:fldCharType="separate"/>
        </w:r>
        <w:r>
          <w:rPr>
            <w:noProof/>
          </w:rPr>
          <w:t>162</w:t>
        </w:r>
        <w:r>
          <w:rPr>
            <w:noProof/>
          </w:rPr>
          <w:fldChar w:fldCharType="end"/>
        </w:r>
      </w:hyperlink>
    </w:p>
    <w:p w14:paraId="428616E1" w14:textId="6FFA5DED"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46" w:history="1">
        <w:r w:rsidRPr="00845642">
          <w:rPr>
            <w:rStyle w:val="Hyperlink"/>
            <w:noProof/>
          </w:rPr>
          <w:t>5.7.1.</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Recommendations</w:t>
        </w:r>
        <w:r w:rsidRPr="00845642">
          <w:rPr>
            <w:rStyle w:val="Hyperlink"/>
            <w:rFonts w:ascii="Wingdings" w:hAnsi="Wingdings"/>
            <w:noProof/>
          </w:rPr>
          <w:t></w:t>
        </w:r>
        <w:r w:rsidRPr="00845642">
          <w:rPr>
            <w:rStyle w:val="Hyperlink"/>
            <w:noProof/>
          </w:rPr>
          <w:t>Run Recommendations Page</w:t>
        </w:r>
        <w:r>
          <w:rPr>
            <w:noProof/>
          </w:rPr>
          <w:tab/>
        </w:r>
        <w:r>
          <w:rPr>
            <w:noProof/>
          </w:rPr>
          <w:fldChar w:fldCharType="begin"/>
        </w:r>
        <w:r>
          <w:rPr>
            <w:noProof/>
          </w:rPr>
          <w:instrText xml:space="preserve"> PAGEREF _Toc128718646 \h </w:instrText>
        </w:r>
        <w:r>
          <w:rPr>
            <w:noProof/>
          </w:rPr>
        </w:r>
        <w:r>
          <w:rPr>
            <w:noProof/>
          </w:rPr>
          <w:fldChar w:fldCharType="separate"/>
        </w:r>
        <w:r>
          <w:rPr>
            <w:noProof/>
          </w:rPr>
          <w:t>162</w:t>
        </w:r>
        <w:r>
          <w:rPr>
            <w:noProof/>
          </w:rPr>
          <w:fldChar w:fldCharType="end"/>
        </w:r>
      </w:hyperlink>
    </w:p>
    <w:p w14:paraId="2D289FEA" w14:textId="20A45371"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47" w:history="1">
        <w:r w:rsidRPr="00845642">
          <w:rPr>
            <w:rStyle w:val="Hyperlink"/>
            <w:noProof/>
          </w:rPr>
          <w:t>5.7.2.</w:t>
        </w:r>
        <w:r>
          <w:rPr>
            <w:rFonts w:asciiTheme="minorHAnsi" w:eastAsiaTheme="minorEastAsia" w:hAnsiTheme="minorHAnsi" w:cstheme="minorBidi"/>
            <w:noProof/>
            <w:sz w:val="22"/>
            <w:szCs w:val="22"/>
            <w:lang w:val="en-US"/>
          </w:rPr>
          <w:tab/>
        </w:r>
        <w:r w:rsidRPr="00845642">
          <w:rPr>
            <w:rStyle w:val="Hyperlink"/>
            <w:noProof/>
          </w:rPr>
          <w:t>Run Recommendations</w:t>
        </w:r>
        <w:r w:rsidRPr="00845642">
          <w:rPr>
            <w:rStyle w:val="Hyperlink"/>
            <w:rFonts w:ascii="Wingdings" w:hAnsi="Wingdings"/>
            <w:noProof/>
          </w:rPr>
          <w:t></w:t>
        </w:r>
        <w:r w:rsidRPr="00845642">
          <w:rPr>
            <w:rStyle w:val="Hyperlink"/>
            <w:noProof/>
          </w:rPr>
          <w:t>Recommendation Validation Report</w:t>
        </w:r>
        <w:r>
          <w:rPr>
            <w:noProof/>
          </w:rPr>
          <w:tab/>
        </w:r>
        <w:r>
          <w:rPr>
            <w:noProof/>
          </w:rPr>
          <w:fldChar w:fldCharType="begin"/>
        </w:r>
        <w:r>
          <w:rPr>
            <w:noProof/>
          </w:rPr>
          <w:instrText xml:space="preserve"> PAGEREF _Toc128718647 \h </w:instrText>
        </w:r>
        <w:r>
          <w:rPr>
            <w:noProof/>
          </w:rPr>
        </w:r>
        <w:r>
          <w:rPr>
            <w:noProof/>
          </w:rPr>
          <w:fldChar w:fldCharType="separate"/>
        </w:r>
        <w:r>
          <w:rPr>
            <w:noProof/>
          </w:rPr>
          <w:t>163</w:t>
        </w:r>
        <w:r>
          <w:rPr>
            <w:noProof/>
          </w:rPr>
          <w:fldChar w:fldCharType="end"/>
        </w:r>
      </w:hyperlink>
    </w:p>
    <w:p w14:paraId="0A8B963F" w14:textId="142EDB20"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48" w:history="1">
        <w:r w:rsidRPr="00845642">
          <w:rPr>
            <w:rStyle w:val="Hyperlink"/>
            <w:noProof/>
          </w:rPr>
          <w:t>5.7.3.</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Recommendations</w:t>
        </w:r>
        <w:r w:rsidRPr="00845642">
          <w:rPr>
            <w:rStyle w:val="Hyperlink"/>
            <w:rFonts w:ascii="Wingdings" w:hAnsi="Wingdings"/>
            <w:noProof/>
          </w:rPr>
          <w:t></w:t>
        </w:r>
        <w:r w:rsidRPr="00845642">
          <w:rPr>
            <w:rStyle w:val="Hyperlink"/>
            <w:noProof/>
          </w:rPr>
          <w:t>Settings Page</w:t>
        </w:r>
        <w:r>
          <w:rPr>
            <w:noProof/>
          </w:rPr>
          <w:tab/>
        </w:r>
        <w:r>
          <w:rPr>
            <w:noProof/>
          </w:rPr>
          <w:fldChar w:fldCharType="begin"/>
        </w:r>
        <w:r>
          <w:rPr>
            <w:noProof/>
          </w:rPr>
          <w:instrText xml:space="preserve"> PAGEREF _Toc128718648 \h </w:instrText>
        </w:r>
        <w:r>
          <w:rPr>
            <w:noProof/>
          </w:rPr>
        </w:r>
        <w:r>
          <w:rPr>
            <w:noProof/>
          </w:rPr>
          <w:fldChar w:fldCharType="separate"/>
        </w:r>
        <w:r>
          <w:rPr>
            <w:noProof/>
          </w:rPr>
          <w:t>168</w:t>
        </w:r>
        <w:r>
          <w:rPr>
            <w:noProof/>
          </w:rPr>
          <w:fldChar w:fldCharType="end"/>
        </w:r>
      </w:hyperlink>
    </w:p>
    <w:p w14:paraId="280FB83E" w14:textId="2B463B38"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49" w:history="1">
        <w:r w:rsidRPr="00845642">
          <w:rPr>
            <w:rStyle w:val="Hyperlink"/>
            <w:noProof/>
          </w:rPr>
          <w:t>5.7.4.</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Recommendations</w:t>
        </w:r>
        <w:r w:rsidRPr="00845642">
          <w:rPr>
            <w:rStyle w:val="Hyperlink"/>
            <w:rFonts w:ascii="Wingdings" w:hAnsi="Wingdings"/>
            <w:noProof/>
          </w:rPr>
          <w:t></w:t>
        </w:r>
        <w:r w:rsidRPr="00845642">
          <w:rPr>
            <w:rStyle w:val="Hyperlink"/>
            <w:noProof/>
          </w:rPr>
          <w:t>Institution Settings Page</w:t>
        </w:r>
        <w:r>
          <w:rPr>
            <w:noProof/>
          </w:rPr>
          <w:tab/>
        </w:r>
        <w:r>
          <w:rPr>
            <w:noProof/>
          </w:rPr>
          <w:fldChar w:fldCharType="begin"/>
        </w:r>
        <w:r>
          <w:rPr>
            <w:noProof/>
          </w:rPr>
          <w:instrText xml:space="preserve"> PAGEREF _Toc128718649 \h </w:instrText>
        </w:r>
        <w:r>
          <w:rPr>
            <w:noProof/>
          </w:rPr>
        </w:r>
        <w:r>
          <w:rPr>
            <w:noProof/>
          </w:rPr>
          <w:fldChar w:fldCharType="separate"/>
        </w:r>
        <w:r>
          <w:rPr>
            <w:noProof/>
          </w:rPr>
          <w:t>172</w:t>
        </w:r>
        <w:r>
          <w:rPr>
            <w:noProof/>
          </w:rPr>
          <w:fldChar w:fldCharType="end"/>
        </w:r>
      </w:hyperlink>
    </w:p>
    <w:p w14:paraId="7E1BF5B1" w14:textId="2882389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50" w:history="1">
        <w:r w:rsidRPr="00845642">
          <w:rPr>
            <w:rStyle w:val="Hyperlink"/>
            <w:noProof/>
          </w:rPr>
          <w:t>5.7.5.</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Recommendations</w:t>
        </w:r>
        <w:r w:rsidRPr="00845642">
          <w:rPr>
            <w:rStyle w:val="Hyperlink"/>
            <w:rFonts w:ascii="Wingdings" w:hAnsi="Wingdings"/>
            <w:noProof/>
          </w:rPr>
          <w:t></w:t>
        </w:r>
        <w:r w:rsidRPr="00845642">
          <w:rPr>
            <w:rStyle w:val="Hyperlink"/>
            <w:noProof/>
          </w:rPr>
          <w:t>Recommendation Output</w:t>
        </w:r>
        <w:r>
          <w:rPr>
            <w:noProof/>
          </w:rPr>
          <w:tab/>
        </w:r>
        <w:r>
          <w:rPr>
            <w:noProof/>
          </w:rPr>
          <w:fldChar w:fldCharType="begin"/>
        </w:r>
        <w:r>
          <w:rPr>
            <w:noProof/>
          </w:rPr>
          <w:instrText xml:space="preserve"> PAGEREF _Toc128718650 \h </w:instrText>
        </w:r>
        <w:r>
          <w:rPr>
            <w:noProof/>
          </w:rPr>
        </w:r>
        <w:r>
          <w:rPr>
            <w:noProof/>
          </w:rPr>
          <w:fldChar w:fldCharType="separate"/>
        </w:r>
        <w:r>
          <w:rPr>
            <w:noProof/>
          </w:rPr>
          <w:t>174</w:t>
        </w:r>
        <w:r>
          <w:rPr>
            <w:noProof/>
          </w:rPr>
          <w:fldChar w:fldCharType="end"/>
        </w:r>
      </w:hyperlink>
    </w:p>
    <w:p w14:paraId="11AD78F8" w14:textId="0A017FF5"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51" w:history="1">
        <w:r w:rsidRPr="00845642">
          <w:rPr>
            <w:rStyle w:val="Hyperlink"/>
            <w:noProof/>
          </w:rPr>
          <w:t>5.7.6.</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Recommendations</w:t>
        </w:r>
        <w:r w:rsidRPr="00845642">
          <w:rPr>
            <w:rStyle w:val="Hyperlink"/>
            <w:rFonts w:ascii="Wingdings" w:hAnsi="Wingdings"/>
            <w:noProof/>
          </w:rPr>
          <w:t></w:t>
        </w:r>
        <w:r w:rsidRPr="00845642">
          <w:rPr>
            <w:rStyle w:val="Hyperlink"/>
            <w:noProof/>
          </w:rPr>
          <w:t>Network Contraints Optimization</w:t>
        </w:r>
        <w:r>
          <w:rPr>
            <w:noProof/>
          </w:rPr>
          <w:tab/>
        </w:r>
        <w:r>
          <w:rPr>
            <w:noProof/>
          </w:rPr>
          <w:fldChar w:fldCharType="begin"/>
        </w:r>
        <w:r>
          <w:rPr>
            <w:noProof/>
          </w:rPr>
          <w:instrText xml:space="preserve"> PAGEREF _Toc128718651 \h </w:instrText>
        </w:r>
        <w:r>
          <w:rPr>
            <w:noProof/>
          </w:rPr>
        </w:r>
        <w:r>
          <w:rPr>
            <w:noProof/>
          </w:rPr>
          <w:fldChar w:fldCharType="separate"/>
        </w:r>
        <w:r>
          <w:rPr>
            <w:noProof/>
          </w:rPr>
          <w:t>175</w:t>
        </w:r>
        <w:r>
          <w:rPr>
            <w:noProof/>
          </w:rPr>
          <w:fldChar w:fldCharType="end"/>
        </w:r>
      </w:hyperlink>
    </w:p>
    <w:p w14:paraId="47068AB3" w14:textId="1545CF31" w:rsidR="00E6439E" w:rsidRDefault="00E6439E">
      <w:pPr>
        <w:pStyle w:val="TOC2"/>
        <w:rPr>
          <w:rFonts w:asciiTheme="minorHAnsi" w:eastAsiaTheme="minorEastAsia" w:hAnsiTheme="minorHAnsi" w:cstheme="minorBidi"/>
          <w:noProof/>
          <w:sz w:val="22"/>
          <w:szCs w:val="22"/>
          <w:lang w:val="en-US"/>
        </w:rPr>
      </w:pPr>
      <w:hyperlink w:anchor="_Toc128718652" w:history="1">
        <w:r w:rsidRPr="00845642">
          <w:rPr>
            <w:rStyle w:val="Hyperlink"/>
            <w:noProof/>
          </w:rPr>
          <w:t>5.8.</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Forecast</w:t>
        </w:r>
        <w:r>
          <w:rPr>
            <w:noProof/>
          </w:rPr>
          <w:tab/>
        </w:r>
        <w:r>
          <w:rPr>
            <w:noProof/>
          </w:rPr>
          <w:fldChar w:fldCharType="begin"/>
        </w:r>
        <w:r>
          <w:rPr>
            <w:noProof/>
          </w:rPr>
          <w:instrText xml:space="preserve"> PAGEREF _Toc128718652 \h </w:instrText>
        </w:r>
        <w:r>
          <w:rPr>
            <w:noProof/>
          </w:rPr>
        </w:r>
        <w:r>
          <w:rPr>
            <w:noProof/>
          </w:rPr>
          <w:fldChar w:fldCharType="separate"/>
        </w:r>
        <w:r>
          <w:rPr>
            <w:noProof/>
          </w:rPr>
          <w:t>177</w:t>
        </w:r>
        <w:r>
          <w:rPr>
            <w:noProof/>
          </w:rPr>
          <w:fldChar w:fldCharType="end"/>
        </w:r>
      </w:hyperlink>
    </w:p>
    <w:p w14:paraId="6103CF3D" w14:textId="3A1239C8"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53" w:history="1">
        <w:r w:rsidRPr="00845642">
          <w:rPr>
            <w:rStyle w:val="Hyperlink"/>
            <w:noProof/>
          </w:rPr>
          <w:t>5.8.1.</w:t>
        </w:r>
        <w:r>
          <w:rPr>
            <w:rFonts w:asciiTheme="minorHAnsi" w:eastAsiaTheme="minorEastAsia" w:hAnsiTheme="minorHAnsi" w:cstheme="minorBidi"/>
            <w:noProof/>
            <w:sz w:val="22"/>
            <w:szCs w:val="22"/>
            <w:lang w:val="en-US"/>
          </w:rPr>
          <w:tab/>
        </w:r>
        <w:r w:rsidRPr="00845642">
          <w:rPr>
            <w:rStyle w:val="Hyperlink"/>
            <w:noProof/>
          </w:rPr>
          <w:t>Forecast</w:t>
        </w:r>
        <w:r w:rsidRPr="00845642">
          <w:rPr>
            <w:rStyle w:val="Hyperlink"/>
            <w:rFonts w:ascii="Wingdings" w:hAnsi="Wingdings"/>
            <w:noProof/>
          </w:rPr>
          <w:t></w:t>
        </w:r>
        <w:r w:rsidRPr="00845642">
          <w:rPr>
            <w:rStyle w:val="Hyperlink"/>
            <w:noProof/>
          </w:rPr>
          <w:t>Forecast Institutional Settings</w:t>
        </w:r>
        <w:r>
          <w:rPr>
            <w:noProof/>
          </w:rPr>
          <w:tab/>
        </w:r>
        <w:r>
          <w:rPr>
            <w:noProof/>
          </w:rPr>
          <w:fldChar w:fldCharType="begin"/>
        </w:r>
        <w:r>
          <w:rPr>
            <w:noProof/>
          </w:rPr>
          <w:instrText xml:space="preserve"> PAGEREF _Toc128718653 \h </w:instrText>
        </w:r>
        <w:r>
          <w:rPr>
            <w:noProof/>
          </w:rPr>
        </w:r>
        <w:r>
          <w:rPr>
            <w:noProof/>
          </w:rPr>
          <w:fldChar w:fldCharType="separate"/>
        </w:r>
        <w:r>
          <w:rPr>
            <w:noProof/>
          </w:rPr>
          <w:t>179</w:t>
        </w:r>
        <w:r>
          <w:rPr>
            <w:noProof/>
          </w:rPr>
          <w:fldChar w:fldCharType="end"/>
        </w:r>
      </w:hyperlink>
    </w:p>
    <w:p w14:paraId="6A324BAC" w14:textId="07E977E2" w:rsidR="00E6439E" w:rsidRDefault="00E6439E">
      <w:pPr>
        <w:pStyle w:val="TOC2"/>
        <w:rPr>
          <w:rFonts w:asciiTheme="minorHAnsi" w:eastAsiaTheme="minorEastAsia" w:hAnsiTheme="minorHAnsi" w:cstheme="minorBidi"/>
          <w:noProof/>
          <w:sz w:val="22"/>
          <w:szCs w:val="22"/>
          <w:lang w:val="en-US"/>
        </w:rPr>
      </w:pPr>
      <w:hyperlink w:anchor="_Toc128718654" w:history="1">
        <w:r w:rsidRPr="00845642">
          <w:rPr>
            <w:rStyle w:val="Hyperlink"/>
            <w:noProof/>
          </w:rPr>
          <w:t>5.9.</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Orders Output Page</w:t>
        </w:r>
        <w:r>
          <w:rPr>
            <w:noProof/>
          </w:rPr>
          <w:tab/>
        </w:r>
        <w:r>
          <w:rPr>
            <w:noProof/>
          </w:rPr>
          <w:fldChar w:fldCharType="begin"/>
        </w:r>
        <w:r>
          <w:rPr>
            <w:noProof/>
          </w:rPr>
          <w:instrText xml:space="preserve"> PAGEREF _Toc128718654 \h </w:instrText>
        </w:r>
        <w:r>
          <w:rPr>
            <w:noProof/>
          </w:rPr>
        </w:r>
        <w:r>
          <w:rPr>
            <w:noProof/>
          </w:rPr>
          <w:fldChar w:fldCharType="separate"/>
        </w:r>
        <w:r>
          <w:rPr>
            <w:noProof/>
          </w:rPr>
          <w:t>180</w:t>
        </w:r>
        <w:r>
          <w:rPr>
            <w:noProof/>
          </w:rPr>
          <w:fldChar w:fldCharType="end"/>
        </w:r>
      </w:hyperlink>
    </w:p>
    <w:p w14:paraId="268DF0A2" w14:textId="163150B4" w:rsidR="00E6439E" w:rsidRDefault="00E6439E">
      <w:pPr>
        <w:pStyle w:val="TOC2"/>
        <w:rPr>
          <w:rFonts w:asciiTheme="minorHAnsi" w:eastAsiaTheme="minorEastAsia" w:hAnsiTheme="minorHAnsi" w:cstheme="minorBidi"/>
          <w:noProof/>
          <w:sz w:val="22"/>
          <w:szCs w:val="22"/>
          <w:lang w:val="en-US"/>
        </w:rPr>
      </w:pPr>
      <w:hyperlink w:anchor="_Toc128718655" w:history="1">
        <w:r w:rsidRPr="00845642">
          <w:rPr>
            <w:rStyle w:val="Hyperlink"/>
            <w:noProof/>
          </w:rPr>
          <w:t>5.10.</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Orders Output</w:t>
        </w:r>
        <w:r w:rsidRPr="00845642">
          <w:rPr>
            <w:rStyle w:val="Hyperlink"/>
            <w:rFonts w:ascii="Wingdings" w:hAnsi="Wingdings"/>
            <w:noProof/>
          </w:rPr>
          <w:t></w:t>
        </w:r>
        <w:r w:rsidRPr="00845642">
          <w:rPr>
            <w:rStyle w:val="Hyperlink"/>
            <w:noProof/>
          </w:rPr>
          <w:t>Settings</w:t>
        </w:r>
        <w:r>
          <w:rPr>
            <w:noProof/>
          </w:rPr>
          <w:tab/>
        </w:r>
        <w:r>
          <w:rPr>
            <w:noProof/>
          </w:rPr>
          <w:fldChar w:fldCharType="begin"/>
        </w:r>
        <w:r>
          <w:rPr>
            <w:noProof/>
          </w:rPr>
          <w:instrText xml:space="preserve"> PAGEREF _Toc128718655 \h </w:instrText>
        </w:r>
        <w:r>
          <w:rPr>
            <w:noProof/>
          </w:rPr>
        </w:r>
        <w:r>
          <w:rPr>
            <w:noProof/>
          </w:rPr>
          <w:fldChar w:fldCharType="separate"/>
        </w:r>
        <w:r>
          <w:rPr>
            <w:noProof/>
          </w:rPr>
          <w:t>182</w:t>
        </w:r>
        <w:r>
          <w:rPr>
            <w:noProof/>
          </w:rPr>
          <w:fldChar w:fldCharType="end"/>
        </w:r>
      </w:hyperlink>
    </w:p>
    <w:p w14:paraId="2E5546F4" w14:textId="75C5EF18" w:rsidR="00E6439E" w:rsidRDefault="00E6439E">
      <w:pPr>
        <w:pStyle w:val="TOC2"/>
        <w:rPr>
          <w:rFonts w:asciiTheme="minorHAnsi" w:eastAsiaTheme="minorEastAsia" w:hAnsiTheme="minorHAnsi" w:cstheme="minorBidi"/>
          <w:noProof/>
          <w:sz w:val="22"/>
          <w:szCs w:val="22"/>
          <w:lang w:val="en-US"/>
        </w:rPr>
      </w:pPr>
      <w:hyperlink w:anchor="_Toc128718656" w:history="1">
        <w:r w:rsidRPr="00845642">
          <w:rPr>
            <w:rStyle w:val="Hyperlink"/>
            <w:noProof/>
          </w:rPr>
          <w:t>5.11.</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Cost Calculation</w:t>
        </w:r>
        <w:r>
          <w:rPr>
            <w:noProof/>
          </w:rPr>
          <w:tab/>
        </w:r>
        <w:r>
          <w:rPr>
            <w:noProof/>
          </w:rPr>
          <w:fldChar w:fldCharType="begin"/>
        </w:r>
        <w:r>
          <w:rPr>
            <w:noProof/>
          </w:rPr>
          <w:instrText xml:space="preserve"> PAGEREF _Toc128718656 \h </w:instrText>
        </w:r>
        <w:r>
          <w:rPr>
            <w:noProof/>
          </w:rPr>
        </w:r>
        <w:r>
          <w:rPr>
            <w:noProof/>
          </w:rPr>
          <w:fldChar w:fldCharType="separate"/>
        </w:r>
        <w:r>
          <w:rPr>
            <w:noProof/>
          </w:rPr>
          <w:t>185</w:t>
        </w:r>
        <w:r>
          <w:rPr>
            <w:noProof/>
          </w:rPr>
          <w:fldChar w:fldCharType="end"/>
        </w:r>
      </w:hyperlink>
    </w:p>
    <w:p w14:paraId="188FB8CA" w14:textId="6898BB99"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57" w:history="1">
        <w:r w:rsidRPr="00845642">
          <w:rPr>
            <w:rStyle w:val="Hyperlink"/>
            <w:noProof/>
          </w:rPr>
          <w:t>5.11.1.</w:t>
        </w:r>
        <w:r>
          <w:rPr>
            <w:rFonts w:asciiTheme="minorHAnsi" w:eastAsiaTheme="minorEastAsia" w:hAnsiTheme="minorHAnsi" w:cstheme="minorBidi"/>
            <w:noProof/>
            <w:sz w:val="22"/>
            <w:szCs w:val="22"/>
            <w:lang w:val="en-US"/>
          </w:rPr>
          <w:tab/>
        </w:r>
        <w:r w:rsidRPr="00845642">
          <w:rPr>
            <w:rStyle w:val="Hyperlink"/>
            <w:noProof/>
          </w:rPr>
          <w:t>Cost Calculation</w:t>
        </w:r>
        <w:r w:rsidRPr="00845642">
          <w:rPr>
            <w:rStyle w:val="Hyperlink"/>
            <w:rFonts w:ascii="Wingdings" w:hAnsi="Wingdings"/>
            <w:noProof/>
          </w:rPr>
          <w:t></w:t>
        </w:r>
        <w:r w:rsidRPr="00845642">
          <w:rPr>
            <w:rStyle w:val="Hyperlink"/>
            <w:noProof/>
          </w:rPr>
          <w:t>Actual Costs/Projected Costs/Model Costs</w:t>
        </w:r>
        <w:r>
          <w:rPr>
            <w:noProof/>
          </w:rPr>
          <w:tab/>
        </w:r>
        <w:r>
          <w:rPr>
            <w:noProof/>
          </w:rPr>
          <w:fldChar w:fldCharType="begin"/>
        </w:r>
        <w:r>
          <w:rPr>
            <w:noProof/>
          </w:rPr>
          <w:instrText xml:space="preserve"> PAGEREF _Toc128718657 \h </w:instrText>
        </w:r>
        <w:r>
          <w:rPr>
            <w:noProof/>
          </w:rPr>
        </w:r>
        <w:r>
          <w:rPr>
            <w:noProof/>
          </w:rPr>
          <w:fldChar w:fldCharType="separate"/>
        </w:r>
        <w:r>
          <w:rPr>
            <w:noProof/>
          </w:rPr>
          <w:t>185</w:t>
        </w:r>
        <w:r>
          <w:rPr>
            <w:noProof/>
          </w:rPr>
          <w:fldChar w:fldCharType="end"/>
        </w:r>
      </w:hyperlink>
    </w:p>
    <w:p w14:paraId="5CB0CF0F" w14:textId="638D06DC"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58" w:history="1">
        <w:r w:rsidRPr="00845642">
          <w:rPr>
            <w:rStyle w:val="Hyperlink"/>
            <w:noProof/>
          </w:rPr>
          <w:t>5.11.2.</w:t>
        </w:r>
        <w:r>
          <w:rPr>
            <w:rFonts w:asciiTheme="minorHAnsi" w:eastAsiaTheme="minorEastAsia" w:hAnsiTheme="minorHAnsi" w:cstheme="minorBidi"/>
            <w:noProof/>
            <w:sz w:val="22"/>
            <w:szCs w:val="22"/>
            <w:lang w:val="en-US"/>
          </w:rPr>
          <w:tab/>
        </w:r>
        <w:r w:rsidRPr="00845642">
          <w:rPr>
            <w:rStyle w:val="Hyperlink"/>
            <w:noProof/>
          </w:rPr>
          <w:t>Cost Calculation</w:t>
        </w:r>
        <w:r w:rsidRPr="00845642">
          <w:rPr>
            <w:rStyle w:val="Hyperlink"/>
            <w:rFonts w:ascii="Wingdings" w:hAnsi="Wingdings"/>
            <w:noProof/>
          </w:rPr>
          <w:t></w:t>
        </w:r>
        <w:r w:rsidRPr="00845642">
          <w:rPr>
            <w:rStyle w:val="Hyperlink"/>
            <w:noProof/>
          </w:rPr>
          <w:t>Cost Options Page</w:t>
        </w:r>
        <w:r>
          <w:rPr>
            <w:noProof/>
          </w:rPr>
          <w:tab/>
        </w:r>
        <w:r>
          <w:rPr>
            <w:noProof/>
          </w:rPr>
          <w:fldChar w:fldCharType="begin"/>
        </w:r>
        <w:r>
          <w:rPr>
            <w:noProof/>
          </w:rPr>
          <w:instrText xml:space="preserve"> PAGEREF _Toc128718658 \h </w:instrText>
        </w:r>
        <w:r>
          <w:rPr>
            <w:noProof/>
          </w:rPr>
        </w:r>
        <w:r>
          <w:rPr>
            <w:noProof/>
          </w:rPr>
          <w:fldChar w:fldCharType="separate"/>
        </w:r>
        <w:r>
          <w:rPr>
            <w:noProof/>
          </w:rPr>
          <w:t>188</w:t>
        </w:r>
        <w:r>
          <w:rPr>
            <w:noProof/>
          </w:rPr>
          <w:fldChar w:fldCharType="end"/>
        </w:r>
      </w:hyperlink>
    </w:p>
    <w:p w14:paraId="06045CB4" w14:textId="4C06B747"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59" w:history="1">
        <w:r w:rsidRPr="00845642">
          <w:rPr>
            <w:rStyle w:val="Hyperlink"/>
            <w:noProof/>
          </w:rPr>
          <w:t>5.11.3.</w:t>
        </w:r>
        <w:r>
          <w:rPr>
            <w:rFonts w:asciiTheme="minorHAnsi" w:eastAsiaTheme="minorEastAsia" w:hAnsiTheme="minorHAnsi" w:cstheme="minorBidi"/>
            <w:noProof/>
            <w:sz w:val="22"/>
            <w:szCs w:val="22"/>
            <w:lang w:val="en-US"/>
          </w:rPr>
          <w:tab/>
        </w:r>
        <w:r w:rsidRPr="00845642">
          <w:rPr>
            <w:rStyle w:val="Hyperlink"/>
            <w:noProof/>
          </w:rPr>
          <w:t>Cost Calculation</w:t>
        </w:r>
        <w:r w:rsidRPr="00845642">
          <w:rPr>
            <w:rStyle w:val="Hyperlink"/>
            <w:rFonts w:ascii="Wingdings" w:hAnsi="Wingdings"/>
            <w:noProof/>
          </w:rPr>
          <w:t></w:t>
        </w:r>
        <w:r w:rsidRPr="00845642">
          <w:rPr>
            <w:rStyle w:val="Hyperlink"/>
            <w:noProof/>
          </w:rPr>
          <w:t>Cost Calculation Details Report</w:t>
        </w:r>
        <w:r>
          <w:rPr>
            <w:noProof/>
          </w:rPr>
          <w:tab/>
        </w:r>
        <w:r>
          <w:rPr>
            <w:noProof/>
          </w:rPr>
          <w:fldChar w:fldCharType="begin"/>
        </w:r>
        <w:r>
          <w:rPr>
            <w:noProof/>
          </w:rPr>
          <w:instrText xml:space="preserve"> PAGEREF _Toc128718659 \h </w:instrText>
        </w:r>
        <w:r>
          <w:rPr>
            <w:noProof/>
          </w:rPr>
        </w:r>
        <w:r>
          <w:rPr>
            <w:noProof/>
          </w:rPr>
          <w:fldChar w:fldCharType="separate"/>
        </w:r>
        <w:r>
          <w:rPr>
            <w:noProof/>
          </w:rPr>
          <w:t>190</w:t>
        </w:r>
        <w:r>
          <w:rPr>
            <w:noProof/>
          </w:rPr>
          <w:fldChar w:fldCharType="end"/>
        </w:r>
      </w:hyperlink>
    </w:p>
    <w:p w14:paraId="7065083B" w14:textId="28EE554D" w:rsidR="00E6439E" w:rsidRDefault="00E6439E">
      <w:pPr>
        <w:pStyle w:val="TOC2"/>
        <w:rPr>
          <w:rFonts w:asciiTheme="minorHAnsi" w:eastAsiaTheme="minorEastAsia" w:hAnsiTheme="minorHAnsi" w:cstheme="minorBidi"/>
          <w:noProof/>
          <w:sz w:val="22"/>
          <w:szCs w:val="22"/>
          <w:lang w:val="en-US"/>
        </w:rPr>
      </w:pPr>
      <w:hyperlink w:anchor="_Toc128718660" w:history="1">
        <w:r w:rsidRPr="00845642">
          <w:rPr>
            <w:rStyle w:val="Hyperlink"/>
            <w:noProof/>
          </w:rPr>
          <w:t>5.12.</w:t>
        </w:r>
        <w:r>
          <w:rPr>
            <w:rFonts w:asciiTheme="minorHAnsi" w:eastAsiaTheme="minorEastAsia" w:hAnsiTheme="minorHAnsi" w:cstheme="minorBidi"/>
            <w:noProof/>
            <w:sz w:val="22"/>
            <w:szCs w:val="22"/>
            <w:lang w:val="en-US"/>
          </w:rPr>
          <w:tab/>
        </w:r>
        <w:r w:rsidRPr="00845642">
          <w:rPr>
            <w:rStyle w:val="Hyperlink"/>
            <w:noProof/>
          </w:rPr>
          <w:t>Processing</w:t>
        </w:r>
        <w:r w:rsidRPr="00845642">
          <w:rPr>
            <w:rStyle w:val="Hyperlink"/>
            <w:rFonts w:ascii="Wingdings" w:hAnsi="Wingdings"/>
            <w:noProof/>
          </w:rPr>
          <w:t></w:t>
        </w:r>
        <w:r w:rsidRPr="00845642">
          <w:rPr>
            <w:rStyle w:val="Hyperlink"/>
            <w:noProof/>
          </w:rPr>
          <w:t>Custom Jobs</w:t>
        </w:r>
        <w:r>
          <w:rPr>
            <w:noProof/>
          </w:rPr>
          <w:tab/>
        </w:r>
        <w:r>
          <w:rPr>
            <w:noProof/>
          </w:rPr>
          <w:fldChar w:fldCharType="begin"/>
        </w:r>
        <w:r>
          <w:rPr>
            <w:noProof/>
          </w:rPr>
          <w:instrText xml:space="preserve"> PAGEREF _Toc128718660 \h </w:instrText>
        </w:r>
        <w:r>
          <w:rPr>
            <w:noProof/>
          </w:rPr>
        </w:r>
        <w:r>
          <w:rPr>
            <w:noProof/>
          </w:rPr>
          <w:fldChar w:fldCharType="separate"/>
        </w:r>
        <w:r>
          <w:rPr>
            <w:noProof/>
          </w:rPr>
          <w:t>191</w:t>
        </w:r>
        <w:r>
          <w:rPr>
            <w:noProof/>
          </w:rPr>
          <w:fldChar w:fldCharType="end"/>
        </w:r>
      </w:hyperlink>
    </w:p>
    <w:p w14:paraId="6EF9AB07" w14:textId="0A03D307"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661" w:history="1">
        <w:r w:rsidRPr="00845642">
          <w:rPr>
            <w:rStyle w:val="Hyperlink"/>
            <w:noProof/>
          </w:rPr>
          <w:t>6.</w:t>
        </w:r>
        <w:r>
          <w:rPr>
            <w:rFonts w:asciiTheme="minorHAnsi" w:eastAsiaTheme="minorEastAsia" w:hAnsiTheme="minorHAnsi" w:cstheme="minorBidi"/>
            <w:b w:val="0"/>
            <w:noProof/>
            <w:szCs w:val="22"/>
            <w:lang w:val="en-US"/>
          </w:rPr>
          <w:tab/>
        </w:r>
        <w:r w:rsidRPr="00845642">
          <w:rPr>
            <w:rStyle w:val="Hyperlink"/>
            <w:noProof/>
          </w:rPr>
          <w:t>Network Tab</w:t>
        </w:r>
        <w:r>
          <w:rPr>
            <w:noProof/>
          </w:rPr>
          <w:tab/>
        </w:r>
        <w:r>
          <w:rPr>
            <w:noProof/>
          </w:rPr>
          <w:fldChar w:fldCharType="begin"/>
        </w:r>
        <w:r>
          <w:rPr>
            <w:noProof/>
          </w:rPr>
          <w:instrText xml:space="preserve"> PAGEREF _Toc128718661 \h </w:instrText>
        </w:r>
        <w:r>
          <w:rPr>
            <w:noProof/>
          </w:rPr>
        </w:r>
        <w:r>
          <w:rPr>
            <w:noProof/>
          </w:rPr>
          <w:fldChar w:fldCharType="separate"/>
        </w:r>
        <w:r>
          <w:rPr>
            <w:noProof/>
          </w:rPr>
          <w:t>192</w:t>
        </w:r>
        <w:r>
          <w:rPr>
            <w:noProof/>
          </w:rPr>
          <w:fldChar w:fldCharType="end"/>
        </w:r>
      </w:hyperlink>
    </w:p>
    <w:p w14:paraId="7B232573" w14:textId="1DEB0F4E" w:rsidR="00E6439E" w:rsidRDefault="00E6439E">
      <w:pPr>
        <w:pStyle w:val="TOC2"/>
        <w:rPr>
          <w:rFonts w:asciiTheme="minorHAnsi" w:eastAsiaTheme="minorEastAsia" w:hAnsiTheme="minorHAnsi" w:cstheme="minorBidi"/>
          <w:noProof/>
          <w:sz w:val="22"/>
          <w:szCs w:val="22"/>
          <w:lang w:val="en-US"/>
        </w:rPr>
      </w:pPr>
      <w:hyperlink w:anchor="_Toc128718662" w:history="1">
        <w:r w:rsidRPr="00845642">
          <w:rPr>
            <w:rStyle w:val="Hyperlink"/>
            <w:noProof/>
          </w:rPr>
          <w:t>6.1.</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Cashpoints Page</w:t>
        </w:r>
        <w:r>
          <w:rPr>
            <w:noProof/>
          </w:rPr>
          <w:tab/>
        </w:r>
        <w:r>
          <w:rPr>
            <w:noProof/>
          </w:rPr>
          <w:fldChar w:fldCharType="begin"/>
        </w:r>
        <w:r>
          <w:rPr>
            <w:noProof/>
          </w:rPr>
          <w:instrText xml:space="preserve"> PAGEREF _Toc128718662 \h </w:instrText>
        </w:r>
        <w:r>
          <w:rPr>
            <w:noProof/>
          </w:rPr>
        </w:r>
        <w:r>
          <w:rPr>
            <w:noProof/>
          </w:rPr>
          <w:fldChar w:fldCharType="separate"/>
        </w:r>
        <w:r>
          <w:rPr>
            <w:noProof/>
          </w:rPr>
          <w:t>192</w:t>
        </w:r>
        <w:r>
          <w:rPr>
            <w:noProof/>
          </w:rPr>
          <w:fldChar w:fldCharType="end"/>
        </w:r>
      </w:hyperlink>
    </w:p>
    <w:p w14:paraId="0E609B00" w14:textId="643A683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63" w:history="1">
        <w:r w:rsidRPr="00845642">
          <w:rPr>
            <w:rStyle w:val="Hyperlink"/>
            <w:noProof/>
          </w:rPr>
          <w:t>6.1.1.</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Cashpoints</w:t>
        </w:r>
        <w:r w:rsidRPr="00845642">
          <w:rPr>
            <w:rStyle w:val="Hyperlink"/>
            <w:rFonts w:ascii="Wingdings" w:hAnsi="Wingdings"/>
            <w:noProof/>
          </w:rPr>
          <w:t></w:t>
        </w:r>
        <w:r w:rsidRPr="00845642">
          <w:rPr>
            <w:rStyle w:val="Hyperlink"/>
            <w:noProof/>
          </w:rPr>
          <w:t>Create Cashpoint Wizard</w:t>
        </w:r>
        <w:r>
          <w:rPr>
            <w:noProof/>
          </w:rPr>
          <w:tab/>
        </w:r>
        <w:r>
          <w:rPr>
            <w:noProof/>
          </w:rPr>
          <w:fldChar w:fldCharType="begin"/>
        </w:r>
        <w:r>
          <w:rPr>
            <w:noProof/>
          </w:rPr>
          <w:instrText xml:space="preserve"> PAGEREF _Toc128718663 \h </w:instrText>
        </w:r>
        <w:r>
          <w:rPr>
            <w:noProof/>
          </w:rPr>
        </w:r>
        <w:r>
          <w:rPr>
            <w:noProof/>
          </w:rPr>
          <w:fldChar w:fldCharType="separate"/>
        </w:r>
        <w:r>
          <w:rPr>
            <w:noProof/>
          </w:rPr>
          <w:t>195</w:t>
        </w:r>
        <w:r>
          <w:rPr>
            <w:noProof/>
          </w:rPr>
          <w:fldChar w:fldCharType="end"/>
        </w:r>
      </w:hyperlink>
    </w:p>
    <w:p w14:paraId="2B2709F8" w14:textId="127F8ADB" w:rsidR="00E6439E" w:rsidRDefault="00E6439E">
      <w:pPr>
        <w:pStyle w:val="TOC2"/>
        <w:rPr>
          <w:rFonts w:asciiTheme="minorHAnsi" w:eastAsiaTheme="minorEastAsia" w:hAnsiTheme="minorHAnsi" w:cstheme="minorBidi"/>
          <w:noProof/>
          <w:sz w:val="22"/>
          <w:szCs w:val="22"/>
          <w:lang w:val="en-US"/>
        </w:rPr>
      </w:pPr>
      <w:hyperlink w:anchor="_Toc128718664" w:history="1">
        <w:r w:rsidRPr="00845642">
          <w:rPr>
            <w:rStyle w:val="Hyperlink"/>
            <w:noProof/>
          </w:rPr>
          <w:t>6.2.</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 Page</w:t>
        </w:r>
        <w:r>
          <w:rPr>
            <w:noProof/>
          </w:rPr>
          <w:tab/>
        </w:r>
        <w:r>
          <w:rPr>
            <w:noProof/>
          </w:rPr>
          <w:fldChar w:fldCharType="begin"/>
        </w:r>
        <w:r>
          <w:rPr>
            <w:noProof/>
          </w:rPr>
          <w:instrText xml:space="preserve"> PAGEREF _Toc128718664 \h </w:instrText>
        </w:r>
        <w:r>
          <w:rPr>
            <w:noProof/>
          </w:rPr>
        </w:r>
        <w:r>
          <w:rPr>
            <w:noProof/>
          </w:rPr>
          <w:fldChar w:fldCharType="separate"/>
        </w:r>
        <w:r>
          <w:rPr>
            <w:noProof/>
          </w:rPr>
          <w:t>195</w:t>
        </w:r>
        <w:r>
          <w:rPr>
            <w:noProof/>
          </w:rPr>
          <w:fldChar w:fldCharType="end"/>
        </w:r>
      </w:hyperlink>
    </w:p>
    <w:p w14:paraId="13B64710" w14:textId="19FCB9F9" w:rsidR="00E6439E" w:rsidRDefault="00E6439E">
      <w:pPr>
        <w:pStyle w:val="TOC2"/>
        <w:rPr>
          <w:rFonts w:asciiTheme="minorHAnsi" w:eastAsiaTheme="minorEastAsia" w:hAnsiTheme="minorHAnsi" w:cstheme="minorBidi"/>
          <w:noProof/>
          <w:sz w:val="22"/>
          <w:szCs w:val="22"/>
          <w:lang w:val="en-US"/>
        </w:rPr>
      </w:pPr>
      <w:hyperlink w:anchor="_Toc128718665" w:history="1">
        <w:r w:rsidRPr="00845642">
          <w:rPr>
            <w:rStyle w:val="Hyperlink"/>
            <w:noProof/>
          </w:rPr>
          <w:t>6.3.</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Administer Default Settings</w:t>
        </w:r>
        <w:r>
          <w:rPr>
            <w:noProof/>
          </w:rPr>
          <w:tab/>
        </w:r>
        <w:r>
          <w:rPr>
            <w:noProof/>
          </w:rPr>
          <w:fldChar w:fldCharType="begin"/>
        </w:r>
        <w:r>
          <w:rPr>
            <w:noProof/>
          </w:rPr>
          <w:instrText xml:space="preserve"> PAGEREF _Toc128718665 \h </w:instrText>
        </w:r>
        <w:r>
          <w:rPr>
            <w:noProof/>
          </w:rPr>
        </w:r>
        <w:r>
          <w:rPr>
            <w:noProof/>
          </w:rPr>
          <w:fldChar w:fldCharType="separate"/>
        </w:r>
        <w:r>
          <w:rPr>
            <w:noProof/>
          </w:rPr>
          <w:t>196</w:t>
        </w:r>
        <w:r>
          <w:rPr>
            <w:noProof/>
          </w:rPr>
          <w:fldChar w:fldCharType="end"/>
        </w:r>
      </w:hyperlink>
    </w:p>
    <w:p w14:paraId="52D0EDBA" w14:textId="20291D7C"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66" w:history="1">
        <w:r w:rsidRPr="00845642">
          <w:rPr>
            <w:rStyle w:val="Hyperlink"/>
            <w:noProof/>
          </w:rPr>
          <w:t>6.3.1.</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Parameters</w:t>
        </w:r>
        <w:r>
          <w:rPr>
            <w:noProof/>
          </w:rPr>
          <w:tab/>
        </w:r>
        <w:r>
          <w:rPr>
            <w:noProof/>
          </w:rPr>
          <w:fldChar w:fldCharType="begin"/>
        </w:r>
        <w:r>
          <w:rPr>
            <w:noProof/>
          </w:rPr>
          <w:instrText xml:space="preserve"> PAGEREF _Toc128718666 \h </w:instrText>
        </w:r>
        <w:r>
          <w:rPr>
            <w:noProof/>
          </w:rPr>
        </w:r>
        <w:r>
          <w:rPr>
            <w:noProof/>
          </w:rPr>
          <w:fldChar w:fldCharType="separate"/>
        </w:r>
        <w:r>
          <w:rPr>
            <w:noProof/>
          </w:rPr>
          <w:t>197</w:t>
        </w:r>
        <w:r>
          <w:rPr>
            <w:noProof/>
          </w:rPr>
          <w:fldChar w:fldCharType="end"/>
        </w:r>
      </w:hyperlink>
    </w:p>
    <w:p w14:paraId="343CEC43" w14:textId="5DDC205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67" w:history="1">
        <w:r w:rsidRPr="00845642">
          <w:rPr>
            <w:rStyle w:val="Hyperlink"/>
            <w:noProof/>
          </w:rPr>
          <w:t>6.3.2.</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Costs</w:t>
        </w:r>
        <w:r>
          <w:rPr>
            <w:noProof/>
          </w:rPr>
          <w:tab/>
        </w:r>
        <w:r>
          <w:rPr>
            <w:noProof/>
          </w:rPr>
          <w:fldChar w:fldCharType="begin"/>
        </w:r>
        <w:r>
          <w:rPr>
            <w:noProof/>
          </w:rPr>
          <w:instrText xml:space="preserve"> PAGEREF _Toc128718667 \h </w:instrText>
        </w:r>
        <w:r>
          <w:rPr>
            <w:noProof/>
          </w:rPr>
        </w:r>
        <w:r>
          <w:rPr>
            <w:noProof/>
          </w:rPr>
          <w:fldChar w:fldCharType="separate"/>
        </w:r>
        <w:r>
          <w:rPr>
            <w:noProof/>
          </w:rPr>
          <w:t>197</w:t>
        </w:r>
        <w:r>
          <w:rPr>
            <w:noProof/>
          </w:rPr>
          <w:fldChar w:fldCharType="end"/>
        </w:r>
      </w:hyperlink>
    </w:p>
    <w:p w14:paraId="20408B34" w14:textId="48069A6B"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68" w:history="1">
        <w:r w:rsidRPr="00845642">
          <w:rPr>
            <w:rStyle w:val="Hyperlink"/>
            <w:noProof/>
          </w:rPr>
          <w:t>6.3.3.</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Denominations</w:t>
        </w:r>
        <w:r>
          <w:rPr>
            <w:noProof/>
          </w:rPr>
          <w:tab/>
        </w:r>
        <w:r>
          <w:rPr>
            <w:noProof/>
          </w:rPr>
          <w:fldChar w:fldCharType="begin"/>
        </w:r>
        <w:r>
          <w:rPr>
            <w:noProof/>
          </w:rPr>
          <w:instrText xml:space="preserve"> PAGEREF _Toc128718668 \h </w:instrText>
        </w:r>
        <w:r>
          <w:rPr>
            <w:noProof/>
          </w:rPr>
        </w:r>
        <w:r>
          <w:rPr>
            <w:noProof/>
          </w:rPr>
          <w:fldChar w:fldCharType="separate"/>
        </w:r>
        <w:r>
          <w:rPr>
            <w:noProof/>
          </w:rPr>
          <w:t>198</w:t>
        </w:r>
        <w:r>
          <w:rPr>
            <w:noProof/>
          </w:rPr>
          <w:fldChar w:fldCharType="end"/>
        </w:r>
      </w:hyperlink>
    </w:p>
    <w:p w14:paraId="6728FA98" w14:textId="541A30C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69" w:history="1">
        <w:r w:rsidRPr="00845642">
          <w:rPr>
            <w:rStyle w:val="Hyperlink"/>
            <w:noProof/>
          </w:rPr>
          <w:t>6.3.4.</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Advanced Parameters</w:t>
        </w:r>
        <w:r>
          <w:rPr>
            <w:noProof/>
          </w:rPr>
          <w:tab/>
        </w:r>
        <w:r>
          <w:rPr>
            <w:noProof/>
          </w:rPr>
          <w:fldChar w:fldCharType="begin"/>
        </w:r>
        <w:r>
          <w:rPr>
            <w:noProof/>
          </w:rPr>
          <w:instrText xml:space="preserve"> PAGEREF _Toc128718669 \h </w:instrText>
        </w:r>
        <w:r>
          <w:rPr>
            <w:noProof/>
          </w:rPr>
        </w:r>
        <w:r>
          <w:rPr>
            <w:noProof/>
          </w:rPr>
          <w:fldChar w:fldCharType="separate"/>
        </w:r>
        <w:r>
          <w:rPr>
            <w:noProof/>
          </w:rPr>
          <w:t>198</w:t>
        </w:r>
        <w:r>
          <w:rPr>
            <w:noProof/>
          </w:rPr>
          <w:fldChar w:fldCharType="end"/>
        </w:r>
      </w:hyperlink>
    </w:p>
    <w:p w14:paraId="2A22759B" w14:textId="54A637DB"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0" w:history="1">
        <w:r w:rsidRPr="00845642">
          <w:rPr>
            <w:rStyle w:val="Hyperlink"/>
            <w:noProof/>
          </w:rPr>
          <w:t>6.3.5.</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Service Exceptions</w:t>
        </w:r>
        <w:r>
          <w:rPr>
            <w:noProof/>
          </w:rPr>
          <w:tab/>
        </w:r>
        <w:r>
          <w:rPr>
            <w:noProof/>
          </w:rPr>
          <w:fldChar w:fldCharType="begin"/>
        </w:r>
        <w:r>
          <w:rPr>
            <w:noProof/>
          </w:rPr>
          <w:instrText xml:space="preserve"> PAGEREF _Toc128718670 \h </w:instrText>
        </w:r>
        <w:r>
          <w:rPr>
            <w:noProof/>
          </w:rPr>
        </w:r>
        <w:r>
          <w:rPr>
            <w:noProof/>
          </w:rPr>
          <w:fldChar w:fldCharType="separate"/>
        </w:r>
        <w:r>
          <w:rPr>
            <w:noProof/>
          </w:rPr>
          <w:t>199</w:t>
        </w:r>
        <w:r>
          <w:rPr>
            <w:noProof/>
          </w:rPr>
          <w:fldChar w:fldCharType="end"/>
        </w:r>
      </w:hyperlink>
    </w:p>
    <w:p w14:paraId="070693BA" w14:textId="0D1CE280"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1" w:history="1">
        <w:r w:rsidRPr="00845642">
          <w:rPr>
            <w:rStyle w:val="Hyperlink"/>
            <w:noProof/>
          </w:rPr>
          <w:t>6.3.6.</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Forecast Adjustments</w:t>
        </w:r>
        <w:r>
          <w:rPr>
            <w:noProof/>
          </w:rPr>
          <w:tab/>
        </w:r>
        <w:r>
          <w:rPr>
            <w:noProof/>
          </w:rPr>
          <w:fldChar w:fldCharType="begin"/>
        </w:r>
        <w:r>
          <w:rPr>
            <w:noProof/>
          </w:rPr>
          <w:instrText xml:space="preserve"> PAGEREF _Toc128718671 \h </w:instrText>
        </w:r>
        <w:r>
          <w:rPr>
            <w:noProof/>
          </w:rPr>
        </w:r>
        <w:r>
          <w:rPr>
            <w:noProof/>
          </w:rPr>
          <w:fldChar w:fldCharType="separate"/>
        </w:r>
        <w:r>
          <w:rPr>
            <w:noProof/>
          </w:rPr>
          <w:t>200</w:t>
        </w:r>
        <w:r>
          <w:rPr>
            <w:noProof/>
          </w:rPr>
          <w:fldChar w:fldCharType="end"/>
        </w:r>
      </w:hyperlink>
    </w:p>
    <w:p w14:paraId="225E06F0" w14:textId="6C262EA4"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2" w:history="1">
        <w:r w:rsidRPr="00845642">
          <w:rPr>
            <w:rStyle w:val="Hyperlink"/>
            <w:noProof/>
          </w:rPr>
          <w:t>6.3.7.</w:t>
        </w:r>
        <w:r>
          <w:rPr>
            <w:rFonts w:asciiTheme="minorHAnsi" w:eastAsiaTheme="minorEastAsia" w:hAnsiTheme="minorHAnsi" w:cstheme="minorBidi"/>
            <w:noProof/>
            <w:sz w:val="22"/>
            <w:szCs w:val="22"/>
            <w:lang w:val="en-US"/>
          </w:rPr>
          <w:tab/>
        </w:r>
        <w:r w:rsidRPr="00845642">
          <w:rPr>
            <w:rStyle w:val="Hyperlink"/>
            <w:noProof/>
          </w:rPr>
          <w:t>Mass Assigning</w:t>
        </w:r>
        <w:r>
          <w:rPr>
            <w:noProof/>
          </w:rPr>
          <w:tab/>
        </w:r>
        <w:r>
          <w:rPr>
            <w:noProof/>
          </w:rPr>
          <w:fldChar w:fldCharType="begin"/>
        </w:r>
        <w:r>
          <w:rPr>
            <w:noProof/>
          </w:rPr>
          <w:instrText xml:space="preserve"> PAGEREF _Toc128718672 \h </w:instrText>
        </w:r>
        <w:r>
          <w:rPr>
            <w:noProof/>
          </w:rPr>
        </w:r>
        <w:r>
          <w:rPr>
            <w:noProof/>
          </w:rPr>
          <w:fldChar w:fldCharType="separate"/>
        </w:r>
        <w:r>
          <w:rPr>
            <w:noProof/>
          </w:rPr>
          <w:t>200</w:t>
        </w:r>
        <w:r>
          <w:rPr>
            <w:noProof/>
          </w:rPr>
          <w:fldChar w:fldCharType="end"/>
        </w:r>
      </w:hyperlink>
    </w:p>
    <w:p w14:paraId="0C3CD9CA" w14:textId="21589BF9"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3" w:history="1">
        <w:r w:rsidRPr="00845642">
          <w:rPr>
            <w:rStyle w:val="Hyperlink"/>
            <w:noProof/>
          </w:rPr>
          <w:t>6.3.8.</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Defaults</w:t>
        </w:r>
        <w:r w:rsidRPr="00845642">
          <w:rPr>
            <w:rStyle w:val="Hyperlink"/>
            <w:rFonts w:ascii="Wingdings" w:hAnsi="Wingdings"/>
            <w:noProof/>
          </w:rPr>
          <w:t></w:t>
        </w:r>
        <w:r w:rsidRPr="00845642">
          <w:rPr>
            <w:rStyle w:val="Hyperlink"/>
            <w:noProof/>
          </w:rPr>
          <w:t>Assign Foreign Currency Settings Page</w:t>
        </w:r>
        <w:r>
          <w:rPr>
            <w:noProof/>
          </w:rPr>
          <w:tab/>
        </w:r>
        <w:r>
          <w:rPr>
            <w:noProof/>
          </w:rPr>
          <w:fldChar w:fldCharType="begin"/>
        </w:r>
        <w:r>
          <w:rPr>
            <w:noProof/>
          </w:rPr>
          <w:instrText xml:space="preserve"> PAGEREF _Toc128718673 \h </w:instrText>
        </w:r>
        <w:r>
          <w:rPr>
            <w:noProof/>
          </w:rPr>
        </w:r>
        <w:r>
          <w:rPr>
            <w:noProof/>
          </w:rPr>
          <w:fldChar w:fldCharType="separate"/>
        </w:r>
        <w:r>
          <w:rPr>
            <w:noProof/>
          </w:rPr>
          <w:t>200</w:t>
        </w:r>
        <w:r>
          <w:rPr>
            <w:noProof/>
          </w:rPr>
          <w:fldChar w:fldCharType="end"/>
        </w:r>
      </w:hyperlink>
    </w:p>
    <w:p w14:paraId="157BE17E" w14:textId="5D381E57" w:rsidR="00E6439E" w:rsidRDefault="00E6439E">
      <w:pPr>
        <w:pStyle w:val="TOC2"/>
        <w:rPr>
          <w:rFonts w:asciiTheme="minorHAnsi" w:eastAsiaTheme="minorEastAsia" w:hAnsiTheme="minorHAnsi" w:cstheme="minorBidi"/>
          <w:noProof/>
          <w:sz w:val="22"/>
          <w:szCs w:val="22"/>
          <w:lang w:val="en-US"/>
        </w:rPr>
      </w:pPr>
      <w:hyperlink w:anchor="_Toc128718674" w:history="1">
        <w:r w:rsidRPr="00845642">
          <w:rPr>
            <w:rStyle w:val="Hyperlink"/>
            <w:noProof/>
          </w:rPr>
          <w:t>6.4.</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Carriers Page</w:t>
        </w:r>
        <w:r>
          <w:rPr>
            <w:noProof/>
          </w:rPr>
          <w:tab/>
        </w:r>
        <w:r>
          <w:rPr>
            <w:noProof/>
          </w:rPr>
          <w:fldChar w:fldCharType="begin"/>
        </w:r>
        <w:r>
          <w:rPr>
            <w:noProof/>
          </w:rPr>
          <w:instrText xml:space="preserve"> PAGEREF _Toc128718674 \h </w:instrText>
        </w:r>
        <w:r>
          <w:rPr>
            <w:noProof/>
          </w:rPr>
        </w:r>
        <w:r>
          <w:rPr>
            <w:noProof/>
          </w:rPr>
          <w:fldChar w:fldCharType="separate"/>
        </w:r>
        <w:r>
          <w:rPr>
            <w:noProof/>
          </w:rPr>
          <w:t>203</w:t>
        </w:r>
        <w:r>
          <w:rPr>
            <w:noProof/>
          </w:rPr>
          <w:fldChar w:fldCharType="end"/>
        </w:r>
      </w:hyperlink>
    </w:p>
    <w:p w14:paraId="4C8660B6" w14:textId="6C4B32BA"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5" w:history="1">
        <w:r w:rsidRPr="00845642">
          <w:rPr>
            <w:rStyle w:val="Hyperlink"/>
            <w:noProof/>
          </w:rPr>
          <w:t>6.4.1.</w:t>
        </w:r>
        <w:r>
          <w:rPr>
            <w:rFonts w:asciiTheme="minorHAnsi" w:eastAsiaTheme="minorEastAsia" w:hAnsiTheme="minorHAnsi" w:cstheme="minorBidi"/>
            <w:noProof/>
            <w:sz w:val="22"/>
            <w:szCs w:val="22"/>
            <w:lang w:val="en-US"/>
          </w:rPr>
          <w:tab/>
        </w:r>
        <w:r w:rsidRPr="00845642">
          <w:rPr>
            <w:rStyle w:val="Hyperlink"/>
            <w:noProof/>
          </w:rPr>
          <w:t>Carriers</w:t>
        </w:r>
        <w:r w:rsidRPr="00845642">
          <w:rPr>
            <w:rStyle w:val="Hyperlink"/>
            <w:rFonts w:ascii="Wingdings" w:hAnsi="Wingdings"/>
            <w:noProof/>
          </w:rPr>
          <w:t></w:t>
        </w:r>
        <w:r w:rsidRPr="00845642">
          <w:rPr>
            <w:rStyle w:val="Hyperlink"/>
            <w:noProof/>
          </w:rPr>
          <w:t>Centers</w:t>
        </w:r>
        <w:r>
          <w:rPr>
            <w:noProof/>
          </w:rPr>
          <w:tab/>
        </w:r>
        <w:r>
          <w:rPr>
            <w:noProof/>
          </w:rPr>
          <w:fldChar w:fldCharType="begin"/>
        </w:r>
        <w:r>
          <w:rPr>
            <w:noProof/>
          </w:rPr>
          <w:instrText xml:space="preserve"> PAGEREF _Toc128718675 \h </w:instrText>
        </w:r>
        <w:r>
          <w:rPr>
            <w:noProof/>
          </w:rPr>
        </w:r>
        <w:r>
          <w:rPr>
            <w:noProof/>
          </w:rPr>
          <w:fldChar w:fldCharType="separate"/>
        </w:r>
        <w:r>
          <w:rPr>
            <w:noProof/>
          </w:rPr>
          <w:t>204</w:t>
        </w:r>
        <w:r>
          <w:rPr>
            <w:noProof/>
          </w:rPr>
          <w:fldChar w:fldCharType="end"/>
        </w:r>
      </w:hyperlink>
    </w:p>
    <w:p w14:paraId="5A38F9F6" w14:textId="4CADD093"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6" w:history="1">
        <w:r w:rsidRPr="00845642">
          <w:rPr>
            <w:rStyle w:val="Hyperlink"/>
            <w:noProof/>
          </w:rPr>
          <w:t>6.4.2.</w:t>
        </w:r>
        <w:r>
          <w:rPr>
            <w:rFonts w:asciiTheme="minorHAnsi" w:eastAsiaTheme="minorEastAsia" w:hAnsiTheme="minorHAnsi" w:cstheme="minorBidi"/>
            <w:noProof/>
            <w:sz w:val="22"/>
            <w:szCs w:val="22"/>
            <w:lang w:val="en-US"/>
          </w:rPr>
          <w:tab/>
        </w:r>
        <w:r w:rsidRPr="00845642">
          <w:rPr>
            <w:rStyle w:val="Hyperlink"/>
            <w:noProof/>
          </w:rPr>
          <w:t>Carriers</w:t>
        </w:r>
        <w:r w:rsidRPr="00845642">
          <w:rPr>
            <w:rStyle w:val="Hyperlink"/>
            <w:rFonts w:ascii="Wingdings" w:hAnsi="Wingdings"/>
            <w:noProof/>
          </w:rPr>
          <w:t></w:t>
        </w:r>
        <w:r w:rsidRPr="00845642">
          <w:rPr>
            <w:rStyle w:val="Hyperlink"/>
            <w:noProof/>
          </w:rPr>
          <w:t>Servicers</w:t>
        </w:r>
        <w:r>
          <w:rPr>
            <w:noProof/>
          </w:rPr>
          <w:tab/>
        </w:r>
        <w:r>
          <w:rPr>
            <w:noProof/>
          </w:rPr>
          <w:fldChar w:fldCharType="begin"/>
        </w:r>
        <w:r>
          <w:rPr>
            <w:noProof/>
          </w:rPr>
          <w:instrText xml:space="preserve"> PAGEREF _Toc128718676 \h </w:instrText>
        </w:r>
        <w:r>
          <w:rPr>
            <w:noProof/>
          </w:rPr>
        </w:r>
        <w:r>
          <w:rPr>
            <w:noProof/>
          </w:rPr>
          <w:fldChar w:fldCharType="separate"/>
        </w:r>
        <w:r>
          <w:rPr>
            <w:noProof/>
          </w:rPr>
          <w:t>205</w:t>
        </w:r>
        <w:r>
          <w:rPr>
            <w:noProof/>
          </w:rPr>
          <w:fldChar w:fldCharType="end"/>
        </w:r>
      </w:hyperlink>
    </w:p>
    <w:p w14:paraId="56DA3605" w14:textId="4AA51A44"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77" w:history="1">
        <w:r w:rsidRPr="00845642">
          <w:rPr>
            <w:rStyle w:val="Hyperlink"/>
            <w:noProof/>
          </w:rPr>
          <w:t>6.4.3.</w:t>
        </w:r>
        <w:r>
          <w:rPr>
            <w:rFonts w:asciiTheme="minorHAnsi" w:eastAsiaTheme="minorEastAsia" w:hAnsiTheme="minorHAnsi" w:cstheme="minorBidi"/>
            <w:noProof/>
            <w:sz w:val="22"/>
            <w:szCs w:val="22"/>
            <w:lang w:val="en-US"/>
          </w:rPr>
          <w:tab/>
        </w:r>
        <w:r w:rsidRPr="00845642">
          <w:rPr>
            <w:rStyle w:val="Hyperlink"/>
            <w:noProof/>
          </w:rPr>
          <w:t>Carriers</w:t>
        </w:r>
        <w:r w:rsidRPr="00845642">
          <w:rPr>
            <w:rStyle w:val="Hyperlink"/>
            <w:rFonts w:ascii="Wingdings" w:hAnsi="Wingdings"/>
            <w:noProof/>
          </w:rPr>
          <w:t></w:t>
        </w:r>
        <w:r w:rsidRPr="00845642">
          <w:rPr>
            <w:rStyle w:val="Hyperlink"/>
            <w:noProof/>
          </w:rPr>
          <w:t>Depots</w:t>
        </w:r>
        <w:r>
          <w:rPr>
            <w:noProof/>
          </w:rPr>
          <w:tab/>
        </w:r>
        <w:r>
          <w:rPr>
            <w:noProof/>
          </w:rPr>
          <w:fldChar w:fldCharType="begin"/>
        </w:r>
        <w:r>
          <w:rPr>
            <w:noProof/>
          </w:rPr>
          <w:instrText xml:space="preserve"> PAGEREF _Toc128718677 \h </w:instrText>
        </w:r>
        <w:r>
          <w:rPr>
            <w:noProof/>
          </w:rPr>
        </w:r>
        <w:r>
          <w:rPr>
            <w:noProof/>
          </w:rPr>
          <w:fldChar w:fldCharType="separate"/>
        </w:r>
        <w:r>
          <w:rPr>
            <w:noProof/>
          </w:rPr>
          <w:t>207</w:t>
        </w:r>
        <w:r>
          <w:rPr>
            <w:noProof/>
          </w:rPr>
          <w:fldChar w:fldCharType="end"/>
        </w:r>
      </w:hyperlink>
    </w:p>
    <w:p w14:paraId="0C574DFD" w14:textId="53A731F8"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678" w:history="1">
        <w:r w:rsidRPr="00845642">
          <w:rPr>
            <w:rStyle w:val="Hyperlink"/>
            <w:noProof/>
          </w:rPr>
          <w:t>6.4.3.1.</w:t>
        </w:r>
        <w:r>
          <w:rPr>
            <w:rFonts w:asciiTheme="minorHAnsi" w:eastAsiaTheme="minorEastAsia" w:hAnsiTheme="minorHAnsi" w:cstheme="minorBidi"/>
            <w:noProof/>
            <w:sz w:val="22"/>
            <w:szCs w:val="22"/>
            <w:lang w:bidi="ar-SA"/>
          </w:rPr>
          <w:tab/>
        </w:r>
        <w:r w:rsidRPr="00845642">
          <w:rPr>
            <w:rStyle w:val="Hyperlink"/>
            <w:noProof/>
          </w:rPr>
          <w:t>Depots</w:t>
        </w:r>
        <w:r w:rsidRPr="00845642">
          <w:rPr>
            <w:rStyle w:val="Hyperlink"/>
            <w:rFonts w:ascii="Wingdings" w:hAnsi="Wingdings"/>
            <w:noProof/>
          </w:rPr>
          <w:t></w:t>
        </w:r>
        <w:r w:rsidRPr="00845642">
          <w:rPr>
            <w:rStyle w:val="Hyperlink"/>
            <w:noProof/>
          </w:rPr>
          <w:t>Depot Add/Edit Page</w:t>
        </w:r>
        <w:r>
          <w:rPr>
            <w:noProof/>
          </w:rPr>
          <w:tab/>
        </w:r>
        <w:r>
          <w:rPr>
            <w:noProof/>
          </w:rPr>
          <w:fldChar w:fldCharType="begin"/>
        </w:r>
        <w:r>
          <w:rPr>
            <w:noProof/>
          </w:rPr>
          <w:instrText xml:space="preserve"> PAGEREF _Toc128718678 \h </w:instrText>
        </w:r>
        <w:r>
          <w:rPr>
            <w:noProof/>
          </w:rPr>
        </w:r>
        <w:r>
          <w:rPr>
            <w:noProof/>
          </w:rPr>
          <w:fldChar w:fldCharType="separate"/>
        </w:r>
        <w:r>
          <w:rPr>
            <w:noProof/>
          </w:rPr>
          <w:t>208</w:t>
        </w:r>
        <w:r>
          <w:rPr>
            <w:noProof/>
          </w:rPr>
          <w:fldChar w:fldCharType="end"/>
        </w:r>
      </w:hyperlink>
    </w:p>
    <w:p w14:paraId="0C57932B" w14:textId="0FF9C9C3"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679" w:history="1">
        <w:r w:rsidRPr="00845642">
          <w:rPr>
            <w:rStyle w:val="Hyperlink"/>
            <w:noProof/>
          </w:rPr>
          <w:t>6.4.3.2.</w:t>
        </w:r>
        <w:r>
          <w:rPr>
            <w:rFonts w:asciiTheme="minorHAnsi" w:eastAsiaTheme="minorEastAsia" w:hAnsiTheme="minorHAnsi" w:cstheme="minorBidi"/>
            <w:noProof/>
            <w:sz w:val="22"/>
            <w:szCs w:val="22"/>
            <w:lang w:bidi="ar-SA"/>
          </w:rPr>
          <w:tab/>
        </w:r>
        <w:r w:rsidRPr="00845642">
          <w:rPr>
            <w:rStyle w:val="Hyperlink"/>
            <w:noProof/>
          </w:rPr>
          <w:t>Depots</w:t>
        </w:r>
        <w:r w:rsidRPr="00845642">
          <w:rPr>
            <w:rStyle w:val="Hyperlink"/>
            <w:rFonts w:ascii="Wingdings" w:hAnsi="Wingdings"/>
            <w:noProof/>
          </w:rPr>
          <w:t></w:t>
        </w:r>
        <w:r w:rsidRPr="00845642">
          <w:rPr>
            <w:rStyle w:val="Hyperlink"/>
            <w:noProof/>
          </w:rPr>
          <w:t>Assign Service Costs</w:t>
        </w:r>
        <w:r>
          <w:rPr>
            <w:noProof/>
          </w:rPr>
          <w:tab/>
        </w:r>
        <w:r>
          <w:rPr>
            <w:noProof/>
          </w:rPr>
          <w:fldChar w:fldCharType="begin"/>
        </w:r>
        <w:r>
          <w:rPr>
            <w:noProof/>
          </w:rPr>
          <w:instrText xml:space="preserve"> PAGEREF _Toc128718679 \h </w:instrText>
        </w:r>
        <w:r>
          <w:rPr>
            <w:noProof/>
          </w:rPr>
        </w:r>
        <w:r>
          <w:rPr>
            <w:noProof/>
          </w:rPr>
          <w:fldChar w:fldCharType="separate"/>
        </w:r>
        <w:r>
          <w:rPr>
            <w:noProof/>
          </w:rPr>
          <w:t>211</w:t>
        </w:r>
        <w:r>
          <w:rPr>
            <w:noProof/>
          </w:rPr>
          <w:fldChar w:fldCharType="end"/>
        </w:r>
      </w:hyperlink>
    </w:p>
    <w:p w14:paraId="16B58B33" w14:textId="6A964BED"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680" w:history="1">
        <w:r w:rsidRPr="00845642">
          <w:rPr>
            <w:rStyle w:val="Hyperlink"/>
            <w:noProof/>
          </w:rPr>
          <w:t>6.4.3.3.</w:t>
        </w:r>
        <w:r>
          <w:rPr>
            <w:rFonts w:asciiTheme="minorHAnsi" w:eastAsiaTheme="minorEastAsia" w:hAnsiTheme="minorHAnsi" w:cstheme="minorBidi"/>
            <w:noProof/>
            <w:sz w:val="22"/>
            <w:szCs w:val="22"/>
            <w:lang w:bidi="ar-SA"/>
          </w:rPr>
          <w:tab/>
        </w:r>
        <w:r w:rsidRPr="00845642">
          <w:rPr>
            <w:rStyle w:val="Hyperlink"/>
            <w:noProof/>
          </w:rPr>
          <w:t>Depots</w:t>
        </w:r>
        <w:r w:rsidRPr="00845642">
          <w:rPr>
            <w:rStyle w:val="Hyperlink"/>
            <w:rFonts w:ascii="Wingdings" w:hAnsi="Wingdings"/>
            <w:noProof/>
          </w:rPr>
          <w:t></w:t>
        </w:r>
        <w:r w:rsidRPr="00845642">
          <w:rPr>
            <w:rStyle w:val="Hyperlink"/>
            <w:noProof/>
          </w:rPr>
          <w:t>Assign Service Days</w:t>
        </w:r>
        <w:r>
          <w:rPr>
            <w:noProof/>
          </w:rPr>
          <w:tab/>
        </w:r>
        <w:r>
          <w:rPr>
            <w:noProof/>
          </w:rPr>
          <w:fldChar w:fldCharType="begin"/>
        </w:r>
        <w:r>
          <w:rPr>
            <w:noProof/>
          </w:rPr>
          <w:instrText xml:space="preserve"> PAGEREF _Toc128718680 \h </w:instrText>
        </w:r>
        <w:r>
          <w:rPr>
            <w:noProof/>
          </w:rPr>
        </w:r>
        <w:r>
          <w:rPr>
            <w:noProof/>
          </w:rPr>
          <w:fldChar w:fldCharType="separate"/>
        </w:r>
        <w:r>
          <w:rPr>
            <w:noProof/>
          </w:rPr>
          <w:t>212</w:t>
        </w:r>
        <w:r>
          <w:rPr>
            <w:noProof/>
          </w:rPr>
          <w:fldChar w:fldCharType="end"/>
        </w:r>
      </w:hyperlink>
    </w:p>
    <w:p w14:paraId="4DA9EE4E" w14:textId="178817B6"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681" w:history="1">
        <w:r w:rsidRPr="00845642">
          <w:rPr>
            <w:rStyle w:val="Hyperlink"/>
            <w:noProof/>
          </w:rPr>
          <w:t>6.4.3.4.</w:t>
        </w:r>
        <w:r>
          <w:rPr>
            <w:rFonts w:asciiTheme="minorHAnsi" w:eastAsiaTheme="minorEastAsia" w:hAnsiTheme="minorHAnsi" w:cstheme="minorBidi"/>
            <w:noProof/>
            <w:sz w:val="22"/>
            <w:szCs w:val="22"/>
            <w:lang w:bidi="ar-SA"/>
          </w:rPr>
          <w:tab/>
        </w:r>
        <w:r w:rsidRPr="00845642">
          <w:rPr>
            <w:rStyle w:val="Hyperlink"/>
            <w:noProof/>
          </w:rPr>
          <w:t>Depots</w:t>
        </w:r>
        <w:r w:rsidRPr="00845642">
          <w:rPr>
            <w:rStyle w:val="Hyperlink"/>
            <w:rFonts w:ascii="Wingdings" w:hAnsi="Wingdings"/>
            <w:noProof/>
          </w:rPr>
          <w:t></w:t>
        </w:r>
        <w:r w:rsidRPr="00845642">
          <w:rPr>
            <w:rStyle w:val="Hyperlink"/>
            <w:noProof/>
          </w:rPr>
          <w:t>Assign Cashpoints</w:t>
        </w:r>
        <w:r>
          <w:rPr>
            <w:noProof/>
          </w:rPr>
          <w:tab/>
        </w:r>
        <w:r>
          <w:rPr>
            <w:noProof/>
          </w:rPr>
          <w:fldChar w:fldCharType="begin"/>
        </w:r>
        <w:r>
          <w:rPr>
            <w:noProof/>
          </w:rPr>
          <w:instrText xml:space="preserve"> PAGEREF _Toc128718681 \h </w:instrText>
        </w:r>
        <w:r>
          <w:rPr>
            <w:noProof/>
          </w:rPr>
        </w:r>
        <w:r>
          <w:rPr>
            <w:noProof/>
          </w:rPr>
          <w:fldChar w:fldCharType="separate"/>
        </w:r>
        <w:r>
          <w:rPr>
            <w:noProof/>
          </w:rPr>
          <w:t>214</w:t>
        </w:r>
        <w:r>
          <w:rPr>
            <w:noProof/>
          </w:rPr>
          <w:fldChar w:fldCharType="end"/>
        </w:r>
      </w:hyperlink>
    </w:p>
    <w:p w14:paraId="0B280AD1" w14:textId="6E9223A7"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682" w:history="1">
        <w:r w:rsidRPr="00845642">
          <w:rPr>
            <w:rStyle w:val="Hyperlink"/>
            <w:noProof/>
          </w:rPr>
          <w:t>6.4.3.5.</w:t>
        </w:r>
        <w:r>
          <w:rPr>
            <w:rFonts w:asciiTheme="minorHAnsi" w:eastAsiaTheme="minorEastAsia" w:hAnsiTheme="minorHAnsi" w:cstheme="minorBidi"/>
            <w:noProof/>
            <w:sz w:val="22"/>
            <w:szCs w:val="22"/>
            <w:lang w:bidi="ar-SA"/>
          </w:rPr>
          <w:tab/>
        </w:r>
        <w:r w:rsidRPr="00845642">
          <w:rPr>
            <w:rStyle w:val="Hyperlink"/>
            <w:noProof/>
          </w:rPr>
          <w:t>Depots</w:t>
        </w:r>
        <w:r w:rsidRPr="00845642">
          <w:rPr>
            <w:rStyle w:val="Hyperlink"/>
            <w:rFonts w:ascii="Wingdings" w:hAnsi="Wingdings"/>
            <w:noProof/>
          </w:rPr>
          <w:t></w:t>
        </w:r>
        <w:r w:rsidRPr="00845642">
          <w:rPr>
            <w:rStyle w:val="Hyperlink"/>
            <w:noProof/>
          </w:rPr>
          <w:t>Assign as Secondary Depot</w:t>
        </w:r>
        <w:r>
          <w:rPr>
            <w:noProof/>
          </w:rPr>
          <w:tab/>
        </w:r>
        <w:r>
          <w:rPr>
            <w:noProof/>
          </w:rPr>
          <w:fldChar w:fldCharType="begin"/>
        </w:r>
        <w:r>
          <w:rPr>
            <w:noProof/>
          </w:rPr>
          <w:instrText xml:space="preserve"> PAGEREF _Toc128718682 \h </w:instrText>
        </w:r>
        <w:r>
          <w:rPr>
            <w:noProof/>
          </w:rPr>
        </w:r>
        <w:r>
          <w:rPr>
            <w:noProof/>
          </w:rPr>
          <w:fldChar w:fldCharType="separate"/>
        </w:r>
        <w:r>
          <w:rPr>
            <w:noProof/>
          </w:rPr>
          <w:t>214</w:t>
        </w:r>
        <w:r>
          <w:rPr>
            <w:noProof/>
          </w:rPr>
          <w:fldChar w:fldCharType="end"/>
        </w:r>
      </w:hyperlink>
    </w:p>
    <w:p w14:paraId="1A33BDA8" w14:textId="3AEFAAA9"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83" w:history="1">
        <w:r w:rsidRPr="00845642">
          <w:rPr>
            <w:rStyle w:val="Hyperlink"/>
            <w:noProof/>
          </w:rPr>
          <w:t>6.4.4.</w:t>
        </w:r>
        <w:r>
          <w:rPr>
            <w:rFonts w:asciiTheme="minorHAnsi" w:eastAsiaTheme="minorEastAsia" w:hAnsiTheme="minorHAnsi" w:cstheme="minorBidi"/>
            <w:noProof/>
            <w:sz w:val="22"/>
            <w:szCs w:val="22"/>
            <w:lang w:val="en-US"/>
          </w:rPr>
          <w:tab/>
        </w:r>
        <w:r w:rsidRPr="00845642">
          <w:rPr>
            <w:rStyle w:val="Hyperlink"/>
            <w:noProof/>
          </w:rPr>
          <w:t>Carriers</w:t>
        </w:r>
        <w:r w:rsidRPr="00845642">
          <w:rPr>
            <w:rStyle w:val="Hyperlink"/>
            <w:rFonts w:ascii="Wingdings" w:hAnsi="Wingdings"/>
            <w:noProof/>
          </w:rPr>
          <w:t></w:t>
        </w:r>
        <w:r w:rsidRPr="00845642">
          <w:rPr>
            <w:rStyle w:val="Hyperlink"/>
            <w:noProof/>
          </w:rPr>
          <w:t>SLA Profile</w:t>
        </w:r>
        <w:r>
          <w:rPr>
            <w:noProof/>
          </w:rPr>
          <w:tab/>
        </w:r>
        <w:r>
          <w:rPr>
            <w:noProof/>
          </w:rPr>
          <w:fldChar w:fldCharType="begin"/>
        </w:r>
        <w:r>
          <w:rPr>
            <w:noProof/>
          </w:rPr>
          <w:instrText xml:space="preserve"> PAGEREF _Toc128718683 \h </w:instrText>
        </w:r>
        <w:r>
          <w:rPr>
            <w:noProof/>
          </w:rPr>
        </w:r>
        <w:r>
          <w:rPr>
            <w:noProof/>
          </w:rPr>
          <w:fldChar w:fldCharType="separate"/>
        </w:r>
        <w:r>
          <w:rPr>
            <w:noProof/>
          </w:rPr>
          <w:t>215</w:t>
        </w:r>
        <w:r>
          <w:rPr>
            <w:noProof/>
          </w:rPr>
          <w:fldChar w:fldCharType="end"/>
        </w:r>
      </w:hyperlink>
    </w:p>
    <w:p w14:paraId="4DFFA5AE" w14:textId="646E5FFB"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84" w:history="1">
        <w:r w:rsidRPr="00845642">
          <w:rPr>
            <w:rStyle w:val="Hyperlink"/>
            <w:noProof/>
          </w:rPr>
          <w:t>6.4.5.</w:t>
        </w:r>
        <w:r>
          <w:rPr>
            <w:rFonts w:asciiTheme="minorHAnsi" w:eastAsiaTheme="minorEastAsia" w:hAnsiTheme="minorHAnsi" w:cstheme="minorBidi"/>
            <w:noProof/>
            <w:sz w:val="22"/>
            <w:szCs w:val="22"/>
            <w:lang w:val="en-US"/>
          </w:rPr>
          <w:tab/>
        </w:r>
        <w:r w:rsidRPr="00845642">
          <w:rPr>
            <w:rStyle w:val="Hyperlink"/>
            <w:noProof/>
          </w:rPr>
          <w:t>Carriers</w:t>
        </w:r>
        <w:r w:rsidRPr="00845642">
          <w:rPr>
            <w:rStyle w:val="Hyperlink"/>
            <w:rFonts w:ascii="Wingdings" w:hAnsi="Wingdings"/>
            <w:noProof/>
          </w:rPr>
          <w:t></w:t>
        </w:r>
        <w:r w:rsidRPr="00845642">
          <w:rPr>
            <w:rStyle w:val="Hyperlink"/>
            <w:noProof/>
          </w:rPr>
          <w:t>Route Definitions</w:t>
        </w:r>
        <w:r>
          <w:rPr>
            <w:noProof/>
          </w:rPr>
          <w:tab/>
        </w:r>
        <w:r>
          <w:rPr>
            <w:noProof/>
          </w:rPr>
          <w:fldChar w:fldCharType="begin"/>
        </w:r>
        <w:r>
          <w:rPr>
            <w:noProof/>
          </w:rPr>
          <w:instrText xml:space="preserve"> PAGEREF _Toc128718684 \h </w:instrText>
        </w:r>
        <w:r>
          <w:rPr>
            <w:noProof/>
          </w:rPr>
        </w:r>
        <w:r>
          <w:rPr>
            <w:noProof/>
          </w:rPr>
          <w:fldChar w:fldCharType="separate"/>
        </w:r>
        <w:r>
          <w:rPr>
            <w:noProof/>
          </w:rPr>
          <w:t>217</w:t>
        </w:r>
        <w:r>
          <w:rPr>
            <w:noProof/>
          </w:rPr>
          <w:fldChar w:fldCharType="end"/>
        </w:r>
      </w:hyperlink>
    </w:p>
    <w:p w14:paraId="6383E145" w14:textId="588F903E"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685" w:history="1">
        <w:r w:rsidRPr="00845642">
          <w:rPr>
            <w:rStyle w:val="Hyperlink"/>
            <w:noProof/>
          </w:rPr>
          <w:t>6.4.5.1.</w:t>
        </w:r>
        <w:r>
          <w:rPr>
            <w:rFonts w:asciiTheme="minorHAnsi" w:eastAsiaTheme="minorEastAsia" w:hAnsiTheme="minorHAnsi" w:cstheme="minorBidi"/>
            <w:noProof/>
            <w:sz w:val="22"/>
            <w:szCs w:val="22"/>
            <w:lang w:bidi="ar-SA"/>
          </w:rPr>
          <w:tab/>
        </w:r>
        <w:r w:rsidRPr="00845642">
          <w:rPr>
            <w:rStyle w:val="Hyperlink"/>
            <w:noProof/>
          </w:rPr>
          <w:t>Carriers</w:t>
        </w:r>
        <w:r w:rsidRPr="00845642">
          <w:rPr>
            <w:rStyle w:val="Hyperlink"/>
            <w:rFonts w:ascii="Wingdings" w:hAnsi="Wingdings"/>
            <w:noProof/>
          </w:rPr>
          <w:t></w:t>
        </w:r>
        <w:r w:rsidRPr="00845642">
          <w:rPr>
            <w:rStyle w:val="Hyperlink"/>
            <w:noProof/>
          </w:rPr>
          <w:t>Route Definitions</w:t>
        </w:r>
        <w:r w:rsidRPr="00845642">
          <w:rPr>
            <w:rStyle w:val="Hyperlink"/>
            <w:rFonts w:ascii="Wingdings" w:hAnsi="Wingdings"/>
            <w:noProof/>
          </w:rPr>
          <w:t></w:t>
        </w:r>
        <w:r w:rsidRPr="00845642">
          <w:rPr>
            <w:rStyle w:val="Hyperlink"/>
            <w:noProof/>
          </w:rPr>
          <w:t>Add</w:t>
        </w:r>
        <w:r>
          <w:rPr>
            <w:noProof/>
          </w:rPr>
          <w:tab/>
        </w:r>
        <w:r>
          <w:rPr>
            <w:noProof/>
          </w:rPr>
          <w:fldChar w:fldCharType="begin"/>
        </w:r>
        <w:r>
          <w:rPr>
            <w:noProof/>
          </w:rPr>
          <w:instrText xml:space="preserve"> PAGEREF _Toc128718685 \h </w:instrText>
        </w:r>
        <w:r>
          <w:rPr>
            <w:noProof/>
          </w:rPr>
        </w:r>
        <w:r>
          <w:rPr>
            <w:noProof/>
          </w:rPr>
          <w:fldChar w:fldCharType="separate"/>
        </w:r>
        <w:r>
          <w:rPr>
            <w:noProof/>
          </w:rPr>
          <w:t>218</w:t>
        </w:r>
        <w:r>
          <w:rPr>
            <w:noProof/>
          </w:rPr>
          <w:fldChar w:fldCharType="end"/>
        </w:r>
      </w:hyperlink>
    </w:p>
    <w:p w14:paraId="556604D5" w14:textId="41A7B39A" w:rsidR="00E6439E" w:rsidRDefault="00E6439E">
      <w:pPr>
        <w:pStyle w:val="TOC2"/>
        <w:rPr>
          <w:rFonts w:asciiTheme="minorHAnsi" w:eastAsiaTheme="minorEastAsia" w:hAnsiTheme="minorHAnsi" w:cstheme="minorBidi"/>
          <w:noProof/>
          <w:sz w:val="22"/>
          <w:szCs w:val="22"/>
          <w:lang w:val="en-US"/>
        </w:rPr>
      </w:pPr>
      <w:hyperlink w:anchor="_Toc128718686" w:history="1">
        <w:r w:rsidRPr="00845642">
          <w:rPr>
            <w:rStyle w:val="Hyperlink"/>
            <w:noProof/>
          </w:rPr>
          <w:t>6.5.</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Regions Page</w:t>
        </w:r>
        <w:r>
          <w:rPr>
            <w:noProof/>
          </w:rPr>
          <w:tab/>
        </w:r>
        <w:r>
          <w:rPr>
            <w:noProof/>
          </w:rPr>
          <w:fldChar w:fldCharType="begin"/>
        </w:r>
        <w:r>
          <w:rPr>
            <w:noProof/>
          </w:rPr>
          <w:instrText xml:space="preserve"> PAGEREF _Toc128718686 \h </w:instrText>
        </w:r>
        <w:r>
          <w:rPr>
            <w:noProof/>
          </w:rPr>
        </w:r>
        <w:r>
          <w:rPr>
            <w:noProof/>
          </w:rPr>
          <w:fldChar w:fldCharType="separate"/>
        </w:r>
        <w:r>
          <w:rPr>
            <w:noProof/>
          </w:rPr>
          <w:t>219</w:t>
        </w:r>
        <w:r>
          <w:rPr>
            <w:noProof/>
          </w:rPr>
          <w:fldChar w:fldCharType="end"/>
        </w:r>
      </w:hyperlink>
    </w:p>
    <w:p w14:paraId="45D44761" w14:textId="44B6CC4C" w:rsidR="00E6439E" w:rsidRDefault="00E6439E">
      <w:pPr>
        <w:pStyle w:val="TOC2"/>
        <w:rPr>
          <w:rFonts w:asciiTheme="minorHAnsi" w:eastAsiaTheme="minorEastAsia" w:hAnsiTheme="minorHAnsi" w:cstheme="minorBidi"/>
          <w:noProof/>
          <w:sz w:val="22"/>
          <w:szCs w:val="22"/>
          <w:lang w:val="en-US"/>
        </w:rPr>
      </w:pPr>
      <w:hyperlink w:anchor="_Toc128718687" w:history="1">
        <w:r w:rsidRPr="00845642">
          <w:rPr>
            <w:rStyle w:val="Hyperlink"/>
            <w:noProof/>
          </w:rPr>
          <w:t>6.6.</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Groups page</w:t>
        </w:r>
        <w:r>
          <w:rPr>
            <w:noProof/>
          </w:rPr>
          <w:tab/>
        </w:r>
        <w:r>
          <w:rPr>
            <w:noProof/>
          </w:rPr>
          <w:fldChar w:fldCharType="begin"/>
        </w:r>
        <w:r>
          <w:rPr>
            <w:noProof/>
          </w:rPr>
          <w:instrText xml:space="preserve"> PAGEREF _Toc128718687 \h </w:instrText>
        </w:r>
        <w:r>
          <w:rPr>
            <w:noProof/>
          </w:rPr>
        </w:r>
        <w:r>
          <w:rPr>
            <w:noProof/>
          </w:rPr>
          <w:fldChar w:fldCharType="separate"/>
        </w:r>
        <w:r>
          <w:rPr>
            <w:noProof/>
          </w:rPr>
          <w:t>220</w:t>
        </w:r>
        <w:r>
          <w:rPr>
            <w:noProof/>
          </w:rPr>
          <w:fldChar w:fldCharType="end"/>
        </w:r>
      </w:hyperlink>
    </w:p>
    <w:p w14:paraId="7BC33292" w14:textId="3D12AE9B" w:rsidR="00E6439E" w:rsidRDefault="00E6439E">
      <w:pPr>
        <w:pStyle w:val="TOC2"/>
        <w:rPr>
          <w:rFonts w:asciiTheme="minorHAnsi" w:eastAsiaTheme="minorEastAsia" w:hAnsiTheme="minorHAnsi" w:cstheme="minorBidi"/>
          <w:noProof/>
          <w:sz w:val="22"/>
          <w:szCs w:val="22"/>
          <w:lang w:val="en-US"/>
        </w:rPr>
      </w:pPr>
      <w:hyperlink w:anchor="_Toc128718688" w:history="1">
        <w:r w:rsidRPr="00845642">
          <w:rPr>
            <w:rStyle w:val="Hyperlink"/>
            <w:noProof/>
          </w:rPr>
          <w:t>6.7.</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Clusters page</w:t>
        </w:r>
        <w:r>
          <w:rPr>
            <w:noProof/>
          </w:rPr>
          <w:tab/>
        </w:r>
        <w:r>
          <w:rPr>
            <w:noProof/>
          </w:rPr>
          <w:fldChar w:fldCharType="begin"/>
        </w:r>
        <w:r>
          <w:rPr>
            <w:noProof/>
          </w:rPr>
          <w:instrText xml:space="preserve"> PAGEREF _Toc128718688 \h </w:instrText>
        </w:r>
        <w:r>
          <w:rPr>
            <w:noProof/>
          </w:rPr>
        </w:r>
        <w:r>
          <w:rPr>
            <w:noProof/>
          </w:rPr>
          <w:fldChar w:fldCharType="separate"/>
        </w:r>
        <w:r>
          <w:rPr>
            <w:noProof/>
          </w:rPr>
          <w:t>222</w:t>
        </w:r>
        <w:r>
          <w:rPr>
            <w:noProof/>
          </w:rPr>
          <w:fldChar w:fldCharType="end"/>
        </w:r>
      </w:hyperlink>
    </w:p>
    <w:p w14:paraId="0A77FF2E" w14:textId="6F14AB91" w:rsidR="00E6439E" w:rsidRDefault="00E6439E">
      <w:pPr>
        <w:pStyle w:val="TOC2"/>
        <w:rPr>
          <w:rFonts w:asciiTheme="minorHAnsi" w:eastAsiaTheme="minorEastAsia" w:hAnsiTheme="minorHAnsi" w:cstheme="minorBidi"/>
          <w:noProof/>
          <w:sz w:val="22"/>
          <w:szCs w:val="22"/>
          <w:lang w:val="en-US"/>
        </w:rPr>
      </w:pPr>
      <w:hyperlink w:anchor="_Toc128718689" w:history="1">
        <w:r w:rsidRPr="00845642">
          <w:rPr>
            <w:rStyle w:val="Hyperlink"/>
            <w:noProof/>
          </w:rPr>
          <w:t>6.8.</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Balance Types</w:t>
        </w:r>
        <w:r>
          <w:rPr>
            <w:noProof/>
          </w:rPr>
          <w:tab/>
        </w:r>
        <w:r>
          <w:rPr>
            <w:noProof/>
          </w:rPr>
          <w:fldChar w:fldCharType="begin"/>
        </w:r>
        <w:r>
          <w:rPr>
            <w:noProof/>
          </w:rPr>
          <w:instrText xml:space="preserve"> PAGEREF _Toc128718689 \h </w:instrText>
        </w:r>
        <w:r>
          <w:rPr>
            <w:noProof/>
          </w:rPr>
        </w:r>
        <w:r>
          <w:rPr>
            <w:noProof/>
          </w:rPr>
          <w:fldChar w:fldCharType="separate"/>
        </w:r>
        <w:r>
          <w:rPr>
            <w:noProof/>
          </w:rPr>
          <w:t>224</w:t>
        </w:r>
        <w:r>
          <w:rPr>
            <w:noProof/>
          </w:rPr>
          <w:fldChar w:fldCharType="end"/>
        </w:r>
      </w:hyperlink>
    </w:p>
    <w:p w14:paraId="3885502B" w14:textId="55204FE0" w:rsidR="00E6439E" w:rsidRDefault="00E6439E">
      <w:pPr>
        <w:pStyle w:val="TOC2"/>
        <w:rPr>
          <w:rFonts w:asciiTheme="minorHAnsi" w:eastAsiaTheme="minorEastAsia" w:hAnsiTheme="minorHAnsi" w:cstheme="minorBidi"/>
          <w:noProof/>
          <w:sz w:val="22"/>
          <w:szCs w:val="22"/>
          <w:lang w:val="en-US"/>
        </w:rPr>
      </w:pPr>
      <w:hyperlink w:anchor="_Toc128718690" w:history="1">
        <w:r w:rsidRPr="00845642">
          <w:rPr>
            <w:rStyle w:val="Hyperlink"/>
            <w:noProof/>
          </w:rPr>
          <w:t>6.9.</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Commercials</w:t>
        </w:r>
        <w:r>
          <w:rPr>
            <w:noProof/>
          </w:rPr>
          <w:tab/>
        </w:r>
        <w:r>
          <w:rPr>
            <w:noProof/>
          </w:rPr>
          <w:fldChar w:fldCharType="begin"/>
        </w:r>
        <w:r>
          <w:rPr>
            <w:noProof/>
          </w:rPr>
          <w:instrText xml:space="preserve"> PAGEREF _Toc128718690 \h </w:instrText>
        </w:r>
        <w:r>
          <w:rPr>
            <w:noProof/>
          </w:rPr>
        </w:r>
        <w:r>
          <w:rPr>
            <w:noProof/>
          </w:rPr>
          <w:fldChar w:fldCharType="separate"/>
        </w:r>
        <w:r>
          <w:rPr>
            <w:noProof/>
          </w:rPr>
          <w:t>225</w:t>
        </w:r>
        <w:r>
          <w:rPr>
            <w:noProof/>
          </w:rPr>
          <w:fldChar w:fldCharType="end"/>
        </w:r>
      </w:hyperlink>
    </w:p>
    <w:p w14:paraId="6D614DE5" w14:textId="2F850D75"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91" w:history="1">
        <w:r w:rsidRPr="00845642">
          <w:rPr>
            <w:rStyle w:val="Hyperlink"/>
            <w:noProof/>
          </w:rPr>
          <w:t>6.9.1.</w:t>
        </w:r>
        <w:r>
          <w:rPr>
            <w:rFonts w:asciiTheme="minorHAnsi" w:eastAsiaTheme="minorEastAsia" w:hAnsiTheme="minorHAnsi" w:cstheme="minorBidi"/>
            <w:noProof/>
            <w:sz w:val="22"/>
            <w:szCs w:val="22"/>
            <w:lang w:val="en-US"/>
          </w:rPr>
          <w:tab/>
        </w:r>
        <w:r w:rsidRPr="00845642">
          <w:rPr>
            <w:rStyle w:val="Hyperlink"/>
            <w:noProof/>
          </w:rPr>
          <w:t>Commercials</w:t>
        </w:r>
        <w:r w:rsidRPr="00845642">
          <w:rPr>
            <w:rStyle w:val="Hyperlink"/>
            <w:rFonts w:ascii="Wingdings" w:hAnsi="Wingdings"/>
            <w:noProof/>
          </w:rPr>
          <w:t></w:t>
        </w:r>
        <w:r w:rsidRPr="00845642">
          <w:rPr>
            <w:rStyle w:val="Hyperlink"/>
            <w:noProof/>
          </w:rPr>
          <w:t>Corporate Page</w:t>
        </w:r>
        <w:r>
          <w:rPr>
            <w:noProof/>
          </w:rPr>
          <w:tab/>
        </w:r>
        <w:r>
          <w:rPr>
            <w:noProof/>
          </w:rPr>
          <w:fldChar w:fldCharType="begin"/>
        </w:r>
        <w:r>
          <w:rPr>
            <w:noProof/>
          </w:rPr>
          <w:instrText xml:space="preserve"> PAGEREF _Toc128718691 \h </w:instrText>
        </w:r>
        <w:r>
          <w:rPr>
            <w:noProof/>
          </w:rPr>
        </w:r>
        <w:r>
          <w:rPr>
            <w:noProof/>
          </w:rPr>
          <w:fldChar w:fldCharType="separate"/>
        </w:r>
        <w:r>
          <w:rPr>
            <w:noProof/>
          </w:rPr>
          <w:t>226</w:t>
        </w:r>
        <w:r>
          <w:rPr>
            <w:noProof/>
          </w:rPr>
          <w:fldChar w:fldCharType="end"/>
        </w:r>
      </w:hyperlink>
    </w:p>
    <w:p w14:paraId="48F646F2" w14:textId="37A83D2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92" w:history="1">
        <w:r w:rsidRPr="00845642">
          <w:rPr>
            <w:rStyle w:val="Hyperlink"/>
            <w:noProof/>
          </w:rPr>
          <w:t>6.9.2.</w:t>
        </w:r>
        <w:r>
          <w:rPr>
            <w:rFonts w:asciiTheme="minorHAnsi" w:eastAsiaTheme="minorEastAsia" w:hAnsiTheme="minorHAnsi" w:cstheme="minorBidi"/>
            <w:noProof/>
            <w:sz w:val="22"/>
            <w:szCs w:val="22"/>
            <w:lang w:val="en-US"/>
          </w:rPr>
          <w:tab/>
        </w:r>
        <w:r w:rsidRPr="00845642">
          <w:rPr>
            <w:rStyle w:val="Hyperlink"/>
            <w:noProof/>
          </w:rPr>
          <w:t>Commercials</w:t>
        </w:r>
        <w:r w:rsidRPr="00845642">
          <w:rPr>
            <w:rStyle w:val="Hyperlink"/>
            <w:rFonts w:ascii="Wingdings" w:hAnsi="Wingdings"/>
            <w:noProof/>
          </w:rPr>
          <w:t></w:t>
        </w:r>
        <w:r w:rsidRPr="00845642">
          <w:rPr>
            <w:rStyle w:val="Hyperlink"/>
            <w:noProof/>
          </w:rPr>
          <w:t>Client Page</w:t>
        </w:r>
        <w:r>
          <w:rPr>
            <w:noProof/>
          </w:rPr>
          <w:tab/>
        </w:r>
        <w:r>
          <w:rPr>
            <w:noProof/>
          </w:rPr>
          <w:fldChar w:fldCharType="begin"/>
        </w:r>
        <w:r>
          <w:rPr>
            <w:noProof/>
          </w:rPr>
          <w:instrText xml:space="preserve"> PAGEREF _Toc128718692 \h </w:instrText>
        </w:r>
        <w:r>
          <w:rPr>
            <w:noProof/>
          </w:rPr>
        </w:r>
        <w:r>
          <w:rPr>
            <w:noProof/>
          </w:rPr>
          <w:fldChar w:fldCharType="separate"/>
        </w:r>
        <w:r>
          <w:rPr>
            <w:noProof/>
          </w:rPr>
          <w:t>227</w:t>
        </w:r>
        <w:r>
          <w:rPr>
            <w:noProof/>
          </w:rPr>
          <w:fldChar w:fldCharType="end"/>
        </w:r>
      </w:hyperlink>
    </w:p>
    <w:p w14:paraId="2B0C9C64" w14:textId="1EE05358"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93" w:history="1">
        <w:r w:rsidRPr="00845642">
          <w:rPr>
            <w:rStyle w:val="Hyperlink"/>
            <w:noProof/>
          </w:rPr>
          <w:t>6.9.3.</w:t>
        </w:r>
        <w:r>
          <w:rPr>
            <w:rFonts w:asciiTheme="minorHAnsi" w:eastAsiaTheme="minorEastAsia" w:hAnsiTheme="minorHAnsi" w:cstheme="minorBidi"/>
            <w:noProof/>
            <w:sz w:val="22"/>
            <w:szCs w:val="22"/>
            <w:lang w:val="en-US"/>
          </w:rPr>
          <w:tab/>
        </w:r>
        <w:r w:rsidRPr="00845642">
          <w:rPr>
            <w:rStyle w:val="Hyperlink"/>
            <w:noProof/>
          </w:rPr>
          <w:t>Commercials</w:t>
        </w:r>
        <w:r w:rsidRPr="00845642">
          <w:rPr>
            <w:rStyle w:val="Hyperlink"/>
            <w:rFonts w:ascii="Wingdings" w:hAnsi="Wingdings"/>
            <w:noProof/>
          </w:rPr>
          <w:t></w:t>
        </w:r>
        <w:r w:rsidRPr="00845642">
          <w:rPr>
            <w:rStyle w:val="Hyperlink"/>
            <w:noProof/>
          </w:rPr>
          <w:t>Commercial Definitions Page</w:t>
        </w:r>
        <w:r>
          <w:rPr>
            <w:noProof/>
          </w:rPr>
          <w:tab/>
        </w:r>
        <w:r>
          <w:rPr>
            <w:noProof/>
          </w:rPr>
          <w:fldChar w:fldCharType="begin"/>
        </w:r>
        <w:r>
          <w:rPr>
            <w:noProof/>
          </w:rPr>
          <w:instrText xml:space="preserve"> PAGEREF _Toc128718693 \h </w:instrText>
        </w:r>
        <w:r>
          <w:rPr>
            <w:noProof/>
          </w:rPr>
        </w:r>
        <w:r>
          <w:rPr>
            <w:noProof/>
          </w:rPr>
          <w:fldChar w:fldCharType="separate"/>
        </w:r>
        <w:r>
          <w:rPr>
            <w:noProof/>
          </w:rPr>
          <w:t>229</w:t>
        </w:r>
        <w:r>
          <w:rPr>
            <w:noProof/>
          </w:rPr>
          <w:fldChar w:fldCharType="end"/>
        </w:r>
      </w:hyperlink>
    </w:p>
    <w:p w14:paraId="1DD86014" w14:textId="6022DDA2"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94" w:history="1">
        <w:r w:rsidRPr="00845642">
          <w:rPr>
            <w:rStyle w:val="Hyperlink"/>
            <w:noProof/>
          </w:rPr>
          <w:t>6.9.4.</w:t>
        </w:r>
        <w:r>
          <w:rPr>
            <w:rFonts w:asciiTheme="minorHAnsi" w:eastAsiaTheme="minorEastAsia" w:hAnsiTheme="minorHAnsi" w:cstheme="minorBidi"/>
            <w:noProof/>
            <w:sz w:val="22"/>
            <w:szCs w:val="22"/>
            <w:lang w:val="en-US"/>
          </w:rPr>
          <w:tab/>
        </w:r>
        <w:r w:rsidRPr="00845642">
          <w:rPr>
            <w:rStyle w:val="Hyperlink"/>
            <w:noProof/>
          </w:rPr>
          <w:t>Commercials</w:t>
        </w:r>
        <w:r w:rsidRPr="00845642">
          <w:rPr>
            <w:rStyle w:val="Hyperlink"/>
            <w:rFonts w:ascii="Wingdings" w:hAnsi="Wingdings"/>
            <w:noProof/>
          </w:rPr>
          <w:t></w:t>
        </w:r>
        <w:r w:rsidRPr="00845642">
          <w:rPr>
            <w:rStyle w:val="Hyperlink"/>
            <w:noProof/>
          </w:rPr>
          <w:t>Commercial Parameters Page</w:t>
        </w:r>
        <w:r>
          <w:rPr>
            <w:noProof/>
          </w:rPr>
          <w:tab/>
        </w:r>
        <w:r>
          <w:rPr>
            <w:noProof/>
          </w:rPr>
          <w:fldChar w:fldCharType="begin"/>
        </w:r>
        <w:r>
          <w:rPr>
            <w:noProof/>
          </w:rPr>
          <w:instrText xml:space="preserve"> PAGEREF _Toc128718694 \h </w:instrText>
        </w:r>
        <w:r>
          <w:rPr>
            <w:noProof/>
          </w:rPr>
        </w:r>
        <w:r>
          <w:rPr>
            <w:noProof/>
          </w:rPr>
          <w:fldChar w:fldCharType="separate"/>
        </w:r>
        <w:r>
          <w:rPr>
            <w:noProof/>
          </w:rPr>
          <w:t>231</w:t>
        </w:r>
        <w:r>
          <w:rPr>
            <w:noProof/>
          </w:rPr>
          <w:fldChar w:fldCharType="end"/>
        </w:r>
      </w:hyperlink>
    </w:p>
    <w:p w14:paraId="10EA9824" w14:textId="6297EB9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695" w:history="1">
        <w:r w:rsidRPr="00845642">
          <w:rPr>
            <w:rStyle w:val="Hyperlink"/>
            <w:noProof/>
          </w:rPr>
          <w:t>6.9.5.</w:t>
        </w:r>
        <w:r>
          <w:rPr>
            <w:rFonts w:asciiTheme="minorHAnsi" w:eastAsiaTheme="minorEastAsia" w:hAnsiTheme="minorHAnsi" w:cstheme="minorBidi"/>
            <w:noProof/>
            <w:sz w:val="22"/>
            <w:szCs w:val="22"/>
            <w:lang w:val="en-US"/>
          </w:rPr>
          <w:tab/>
        </w:r>
        <w:r w:rsidRPr="00845642">
          <w:rPr>
            <w:rStyle w:val="Hyperlink"/>
            <w:noProof/>
          </w:rPr>
          <w:t>Commercials</w:t>
        </w:r>
        <w:r w:rsidRPr="00845642">
          <w:rPr>
            <w:rStyle w:val="Hyperlink"/>
            <w:rFonts w:ascii="Wingdings" w:hAnsi="Wingdings"/>
            <w:noProof/>
          </w:rPr>
          <w:t></w:t>
        </w:r>
        <w:r w:rsidRPr="00845642">
          <w:rPr>
            <w:rStyle w:val="Hyperlink"/>
            <w:noProof/>
          </w:rPr>
          <w:t>Assign Clients to Branch Page</w:t>
        </w:r>
        <w:r>
          <w:rPr>
            <w:noProof/>
          </w:rPr>
          <w:tab/>
        </w:r>
        <w:r>
          <w:rPr>
            <w:noProof/>
          </w:rPr>
          <w:fldChar w:fldCharType="begin"/>
        </w:r>
        <w:r>
          <w:rPr>
            <w:noProof/>
          </w:rPr>
          <w:instrText xml:space="preserve"> PAGEREF _Toc128718695 \h </w:instrText>
        </w:r>
        <w:r>
          <w:rPr>
            <w:noProof/>
          </w:rPr>
        </w:r>
        <w:r>
          <w:rPr>
            <w:noProof/>
          </w:rPr>
          <w:fldChar w:fldCharType="separate"/>
        </w:r>
        <w:r>
          <w:rPr>
            <w:noProof/>
          </w:rPr>
          <w:t>233</w:t>
        </w:r>
        <w:r>
          <w:rPr>
            <w:noProof/>
          </w:rPr>
          <w:fldChar w:fldCharType="end"/>
        </w:r>
      </w:hyperlink>
    </w:p>
    <w:p w14:paraId="12DB4B63" w14:textId="6FA1448D" w:rsidR="00E6439E" w:rsidRDefault="00E6439E">
      <w:pPr>
        <w:pStyle w:val="TOC2"/>
        <w:rPr>
          <w:rFonts w:asciiTheme="minorHAnsi" w:eastAsiaTheme="minorEastAsia" w:hAnsiTheme="minorHAnsi" w:cstheme="minorBidi"/>
          <w:noProof/>
          <w:sz w:val="22"/>
          <w:szCs w:val="22"/>
          <w:lang w:val="en-US"/>
        </w:rPr>
      </w:pPr>
      <w:hyperlink w:anchor="_Toc128718696" w:history="1">
        <w:r w:rsidRPr="00845642">
          <w:rPr>
            <w:rStyle w:val="Hyperlink"/>
            <w:noProof/>
          </w:rPr>
          <w:t>6.10.</w:t>
        </w:r>
        <w:r>
          <w:rPr>
            <w:rFonts w:asciiTheme="minorHAnsi" w:eastAsiaTheme="minorEastAsia" w:hAnsiTheme="minorHAnsi" w:cstheme="minorBidi"/>
            <w:noProof/>
            <w:sz w:val="22"/>
            <w:szCs w:val="22"/>
            <w:lang w:val="en-US"/>
          </w:rPr>
          <w:tab/>
        </w:r>
        <w:r w:rsidRPr="00845642">
          <w:rPr>
            <w:rStyle w:val="Hyperlink"/>
            <w:noProof/>
          </w:rPr>
          <w:t>Network</w:t>
        </w:r>
        <w:r w:rsidRPr="00845642">
          <w:rPr>
            <w:rStyle w:val="Hyperlink"/>
            <w:rFonts w:ascii="Wingdings" w:hAnsi="Wingdings"/>
            <w:noProof/>
          </w:rPr>
          <w:t></w:t>
        </w:r>
        <w:r w:rsidRPr="00845642">
          <w:rPr>
            <w:rStyle w:val="Hyperlink"/>
            <w:noProof/>
          </w:rPr>
          <w:t>Network Monitoring</w:t>
        </w:r>
        <w:r>
          <w:rPr>
            <w:noProof/>
          </w:rPr>
          <w:tab/>
        </w:r>
        <w:r>
          <w:rPr>
            <w:noProof/>
          </w:rPr>
          <w:fldChar w:fldCharType="begin"/>
        </w:r>
        <w:r>
          <w:rPr>
            <w:noProof/>
          </w:rPr>
          <w:instrText xml:space="preserve"> PAGEREF _Toc128718696 \h </w:instrText>
        </w:r>
        <w:r>
          <w:rPr>
            <w:noProof/>
          </w:rPr>
        </w:r>
        <w:r>
          <w:rPr>
            <w:noProof/>
          </w:rPr>
          <w:fldChar w:fldCharType="separate"/>
        </w:r>
        <w:r>
          <w:rPr>
            <w:noProof/>
          </w:rPr>
          <w:t>234</w:t>
        </w:r>
        <w:r>
          <w:rPr>
            <w:noProof/>
          </w:rPr>
          <w:fldChar w:fldCharType="end"/>
        </w:r>
      </w:hyperlink>
    </w:p>
    <w:p w14:paraId="01E7D22F" w14:textId="474C0309"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697" w:history="1">
        <w:r w:rsidRPr="00845642">
          <w:rPr>
            <w:rStyle w:val="Hyperlink"/>
            <w:noProof/>
          </w:rPr>
          <w:t>6.10.1.</w:t>
        </w:r>
        <w:r>
          <w:rPr>
            <w:rFonts w:asciiTheme="minorHAnsi" w:eastAsiaTheme="minorEastAsia" w:hAnsiTheme="minorHAnsi" w:cstheme="minorBidi"/>
            <w:noProof/>
            <w:sz w:val="22"/>
            <w:szCs w:val="22"/>
            <w:lang w:val="en-US"/>
          </w:rPr>
          <w:tab/>
        </w:r>
        <w:r w:rsidRPr="00845642">
          <w:rPr>
            <w:rStyle w:val="Hyperlink"/>
            <w:noProof/>
          </w:rPr>
          <w:t>Network Monitoring</w:t>
        </w:r>
        <w:r w:rsidRPr="00845642">
          <w:rPr>
            <w:rStyle w:val="Hyperlink"/>
            <w:rFonts w:ascii="Wingdings" w:hAnsi="Wingdings"/>
            <w:noProof/>
          </w:rPr>
          <w:t></w:t>
        </w:r>
        <w:r w:rsidRPr="00845642">
          <w:rPr>
            <w:rStyle w:val="Hyperlink"/>
            <w:noProof/>
          </w:rPr>
          <w:t>New Rule</w:t>
        </w:r>
        <w:r>
          <w:rPr>
            <w:noProof/>
          </w:rPr>
          <w:tab/>
        </w:r>
        <w:r>
          <w:rPr>
            <w:noProof/>
          </w:rPr>
          <w:fldChar w:fldCharType="begin"/>
        </w:r>
        <w:r>
          <w:rPr>
            <w:noProof/>
          </w:rPr>
          <w:instrText xml:space="preserve"> PAGEREF _Toc128718697 \h </w:instrText>
        </w:r>
        <w:r>
          <w:rPr>
            <w:noProof/>
          </w:rPr>
        </w:r>
        <w:r>
          <w:rPr>
            <w:noProof/>
          </w:rPr>
          <w:fldChar w:fldCharType="separate"/>
        </w:r>
        <w:r>
          <w:rPr>
            <w:noProof/>
          </w:rPr>
          <w:t>236</w:t>
        </w:r>
        <w:r>
          <w:rPr>
            <w:noProof/>
          </w:rPr>
          <w:fldChar w:fldCharType="end"/>
        </w:r>
      </w:hyperlink>
    </w:p>
    <w:p w14:paraId="357717E9" w14:textId="6EAE6C0E"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698" w:history="1">
        <w:r w:rsidRPr="00845642">
          <w:rPr>
            <w:rStyle w:val="Hyperlink"/>
            <w:noProof/>
          </w:rPr>
          <w:t>7.</w:t>
        </w:r>
        <w:r>
          <w:rPr>
            <w:rFonts w:asciiTheme="minorHAnsi" w:eastAsiaTheme="minorEastAsia" w:hAnsiTheme="minorHAnsi" w:cstheme="minorBidi"/>
            <w:b w:val="0"/>
            <w:noProof/>
            <w:szCs w:val="22"/>
            <w:lang w:val="en-US"/>
          </w:rPr>
          <w:tab/>
        </w:r>
        <w:r w:rsidRPr="00845642">
          <w:rPr>
            <w:rStyle w:val="Hyperlink"/>
            <w:noProof/>
          </w:rPr>
          <w:t>Events Tab</w:t>
        </w:r>
        <w:r>
          <w:rPr>
            <w:noProof/>
          </w:rPr>
          <w:tab/>
        </w:r>
        <w:r>
          <w:rPr>
            <w:noProof/>
          </w:rPr>
          <w:fldChar w:fldCharType="begin"/>
        </w:r>
        <w:r>
          <w:rPr>
            <w:noProof/>
          </w:rPr>
          <w:instrText xml:space="preserve"> PAGEREF _Toc128718698 \h </w:instrText>
        </w:r>
        <w:r>
          <w:rPr>
            <w:noProof/>
          </w:rPr>
        </w:r>
        <w:r>
          <w:rPr>
            <w:noProof/>
          </w:rPr>
          <w:fldChar w:fldCharType="separate"/>
        </w:r>
        <w:r>
          <w:rPr>
            <w:noProof/>
          </w:rPr>
          <w:t>239</w:t>
        </w:r>
        <w:r>
          <w:rPr>
            <w:noProof/>
          </w:rPr>
          <w:fldChar w:fldCharType="end"/>
        </w:r>
      </w:hyperlink>
    </w:p>
    <w:p w14:paraId="34DD2063" w14:textId="324E8BAF" w:rsidR="00E6439E" w:rsidRDefault="00E6439E">
      <w:pPr>
        <w:pStyle w:val="TOC2"/>
        <w:rPr>
          <w:rFonts w:asciiTheme="minorHAnsi" w:eastAsiaTheme="minorEastAsia" w:hAnsiTheme="minorHAnsi" w:cstheme="minorBidi"/>
          <w:noProof/>
          <w:sz w:val="22"/>
          <w:szCs w:val="22"/>
          <w:lang w:val="en-US"/>
        </w:rPr>
      </w:pPr>
      <w:hyperlink w:anchor="_Toc128718699" w:history="1">
        <w:r w:rsidRPr="00845642">
          <w:rPr>
            <w:rStyle w:val="Hyperlink"/>
            <w:noProof/>
          </w:rPr>
          <w:t>7.1.</w:t>
        </w:r>
        <w:r>
          <w:rPr>
            <w:rFonts w:asciiTheme="minorHAnsi" w:eastAsiaTheme="minorEastAsia" w:hAnsiTheme="minorHAnsi" w:cstheme="minorBidi"/>
            <w:noProof/>
            <w:sz w:val="22"/>
            <w:szCs w:val="22"/>
            <w:lang w:val="en-US"/>
          </w:rPr>
          <w:tab/>
        </w:r>
        <w:r w:rsidRPr="00845642">
          <w:rPr>
            <w:rStyle w:val="Hyperlink"/>
            <w:noProof/>
          </w:rPr>
          <w:t>Events</w:t>
        </w:r>
        <w:r w:rsidRPr="00845642">
          <w:rPr>
            <w:rStyle w:val="Hyperlink"/>
            <w:rFonts w:ascii="Wingdings" w:hAnsi="Wingdings"/>
            <w:noProof/>
          </w:rPr>
          <w:t></w:t>
        </w:r>
        <w:r w:rsidRPr="00845642">
          <w:rPr>
            <w:rStyle w:val="Hyperlink"/>
            <w:noProof/>
          </w:rPr>
          <w:t>Calendar Page</w:t>
        </w:r>
        <w:r>
          <w:rPr>
            <w:noProof/>
          </w:rPr>
          <w:tab/>
        </w:r>
        <w:r>
          <w:rPr>
            <w:noProof/>
          </w:rPr>
          <w:fldChar w:fldCharType="begin"/>
        </w:r>
        <w:r>
          <w:rPr>
            <w:noProof/>
          </w:rPr>
          <w:instrText xml:space="preserve"> PAGEREF _Toc128718699 \h </w:instrText>
        </w:r>
        <w:r>
          <w:rPr>
            <w:noProof/>
          </w:rPr>
        </w:r>
        <w:r>
          <w:rPr>
            <w:noProof/>
          </w:rPr>
          <w:fldChar w:fldCharType="separate"/>
        </w:r>
        <w:r>
          <w:rPr>
            <w:noProof/>
          </w:rPr>
          <w:t>239</w:t>
        </w:r>
        <w:r>
          <w:rPr>
            <w:noProof/>
          </w:rPr>
          <w:fldChar w:fldCharType="end"/>
        </w:r>
      </w:hyperlink>
    </w:p>
    <w:p w14:paraId="22303F2C" w14:textId="03EB1F21"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00" w:history="1">
        <w:r w:rsidRPr="00845642">
          <w:rPr>
            <w:rStyle w:val="Hyperlink"/>
            <w:noProof/>
          </w:rPr>
          <w:t>7.1.1.</w:t>
        </w:r>
        <w:r>
          <w:rPr>
            <w:rFonts w:asciiTheme="minorHAnsi" w:eastAsiaTheme="minorEastAsia" w:hAnsiTheme="minorHAnsi" w:cstheme="minorBidi"/>
            <w:noProof/>
            <w:sz w:val="22"/>
            <w:szCs w:val="22"/>
            <w:lang w:val="en-US"/>
          </w:rPr>
          <w:tab/>
        </w:r>
        <w:r w:rsidRPr="00845642">
          <w:rPr>
            <w:rStyle w:val="Hyperlink"/>
            <w:noProof/>
          </w:rPr>
          <w:t>Calendars</w:t>
        </w:r>
        <w:r w:rsidRPr="00845642">
          <w:rPr>
            <w:rStyle w:val="Hyperlink"/>
            <w:rFonts w:ascii="Wingdings" w:hAnsi="Wingdings"/>
            <w:noProof/>
          </w:rPr>
          <w:t></w:t>
        </w:r>
        <w:r w:rsidRPr="00845642">
          <w:rPr>
            <w:rStyle w:val="Hyperlink"/>
            <w:noProof/>
          </w:rPr>
          <w:t>Cashpoints</w:t>
        </w:r>
        <w:r>
          <w:rPr>
            <w:noProof/>
          </w:rPr>
          <w:tab/>
        </w:r>
        <w:r>
          <w:rPr>
            <w:noProof/>
          </w:rPr>
          <w:fldChar w:fldCharType="begin"/>
        </w:r>
        <w:r>
          <w:rPr>
            <w:noProof/>
          </w:rPr>
          <w:instrText xml:space="preserve"> PAGEREF _Toc128718700 \h </w:instrText>
        </w:r>
        <w:r>
          <w:rPr>
            <w:noProof/>
          </w:rPr>
        </w:r>
        <w:r>
          <w:rPr>
            <w:noProof/>
          </w:rPr>
          <w:fldChar w:fldCharType="separate"/>
        </w:r>
        <w:r>
          <w:rPr>
            <w:noProof/>
          </w:rPr>
          <w:t>241</w:t>
        </w:r>
        <w:r>
          <w:rPr>
            <w:noProof/>
          </w:rPr>
          <w:fldChar w:fldCharType="end"/>
        </w:r>
      </w:hyperlink>
    </w:p>
    <w:p w14:paraId="2FF44038" w14:textId="0C91F153" w:rsidR="00E6439E" w:rsidRDefault="00E6439E">
      <w:pPr>
        <w:pStyle w:val="TOC2"/>
        <w:rPr>
          <w:rFonts w:asciiTheme="minorHAnsi" w:eastAsiaTheme="minorEastAsia" w:hAnsiTheme="minorHAnsi" w:cstheme="minorBidi"/>
          <w:noProof/>
          <w:sz w:val="22"/>
          <w:szCs w:val="22"/>
          <w:lang w:val="en-US"/>
        </w:rPr>
      </w:pPr>
      <w:hyperlink w:anchor="_Toc128718701" w:history="1">
        <w:r w:rsidRPr="00845642">
          <w:rPr>
            <w:rStyle w:val="Hyperlink"/>
            <w:noProof/>
          </w:rPr>
          <w:t>7.2.</w:t>
        </w:r>
        <w:r>
          <w:rPr>
            <w:rFonts w:asciiTheme="minorHAnsi" w:eastAsiaTheme="minorEastAsia" w:hAnsiTheme="minorHAnsi" w:cstheme="minorBidi"/>
            <w:noProof/>
            <w:sz w:val="22"/>
            <w:szCs w:val="22"/>
            <w:lang w:val="en-US"/>
          </w:rPr>
          <w:tab/>
        </w:r>
        <w:r w:rsidRPr="00845642">
          <w:rPr>
            <w:rStyle w:val="Hyperlink"/>
            <w:noProof/>
          </w:rPr>
          <w:t>Events</w:t>
        </w:r>
        <w:r w:rsidRPr="00845642">
          <w:rPr>
            <w:rStyle w:val="Hyperlink"/>
            <w:rFonts w:ascii="Wingdings" w:hAnsi="Wingdings"/>
            <w:noProof/>
          </w:rPr>
          <w:t></w:t>
        </w:r>
        <w:r w:rsidRPr="00845642">
          <w:rPr>
            <w:rStyle w:val="Hyperlink"/>
            <w:noProof/>
          </w:rPr>
          <w:t>Events Page</w:t>
        </w:r>
        <w:r>
          <w:rPr>
            <w:noProof/>
          </w:rPr>
          <w:tab/>
        </w:r>
        <w:r>
          <w:rPr>
            <w:noProof/>
          </w:rPr>
          <w:fldChar w:fldCharType="begin"/>
        </w:r>
        <w:r>
          <w:rPr>
            <w:noProof/>
          </w:rPr>
          <w:instrText xml:space="preserve"> PAGEREF _Toc128718701 \h </w:instrText>
        </w:r>
        <w:r>
          <w:rPr>
            <w:noProof/>
          </w:rPr>
        </w:r>
        <w:r>
          <w:rPr>
            <w:noProof/>
          </w:rPr>
          <w:fldChar w:fldCharType="separate"/>
        </w:r>
        <w:r>
          <w:rPr>
            <w:noProof/>
          </w:rPr>
          <w:t>243</w:t>
        </w:r>
        <w:r>
          <w:rPr>
            <w:noProof/>
          </w:rPr>
          <w:fldChar w:fldCharType="end"/>
        </w:r>
      </w:hyperlink>
    </w:p>
    <w:p w14:paraId="485077E3" w14:textId="5706B256"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02" w:history="1">
        <w:r w:rsidRPr="00845642">
          <w:rPr>
            <w:rStyle w:val="Hyperlink"/>
            <w:noProof/>
          </w:rPr>
          <w:t>7.2.1.</w:t>
        </w:r>
        <w:r>
          <w:rPr>
            <w:rFonts w:asciiTheme="minorHAnsi" w:eastAsiaTheme="minorEastAsia" w:hAnsiTheme="minorHAnsi" w:cstheme="minorBidi"/>
            <w:noProof/>
            <w:sz w:val="22"/>
            <w:szCs w:val="22"/>
            <w:lang w:val="en-US"/>
          </w:rPr>
          <w:tab/>
        </w:r>
        <w:r w:rsidRPr="00845642">
          <w:rPr>
            <w:rStyle w:val="Hyperlink"/>
            <w:noProof/>
          </w:rPr>
          <w:t>Events</w:t>
        </w:r>
        <w:r w:rsidRPr="00845642">
          <w:rPr>
            <w:rStyle w:val="Hyperlink"/>
            <w:rFonts w:ascii="Wingdings" w:hAnsi="Wingdings"/>
            <w:noProof/>
          </w:rPr>
          <w:t></w:t>
        </w:r>
        <w:r w:rsidRPr="00845642">
          <w:rPr>
            <w:rStyle w:val="Hyperlink"/>
            <w:noProof/>
          </w:rPr>
          <w:t>Add/Edit Event</w:t>
        </w:r>
        <w:r>
          <w:rPr>
            <w:noProof/>
          </w:rPr>
          <w:tab/>
        </w:r>
        <w:r>
          <w:rPr>
            <w:noProof/>
          </w:rPr>
          <w:fldChar w:fldCharType="begin"/>
        </w:r>
        <w:r>
          <w:rPr>
            <w:noProof/>
          </w:rPr>
          <w:instrText xml:space="preserve"> PAGEREF _Toc128718702 \h </w:instrText>
        </w:r>
        <w:r>
          <w:rPr>
            <w:noProof/>
          </w:rPr>
        </w:r>
        <w:r>
          <w:rPr>
            <w:noProof/>
          </w:rPr>
          <w:fldChar w:fldCharType="separate"/>
        </w:r>
        <w:r>
          <w:rPr>
            <w:noProof/>
          </w:rPr>
          <w:t>244</w:t>
        </w:r>
        <w:r>
          <w:rPr>
            <w:noProof/>
          </w:rPr>
          <w:fldChar w:fldCharType="end"/>
        </w:r>
      </w:hyperlink>
    </w:p>
    <w:p w14:paraId="52142D9C" w14:textId="783D8423" w:rsidR="00E6439E" w:rsidRDefault="00E6439E">
      <w:pPr>
        <w:pStyle w:val="TOC2"/>
        <w:rPr>
          <w:rFonts w:asciiTheme="minorHAnsi" w:eastAsiaTheme="minorEastAsia" w:hAnsiTheme="minorHAnsi" w:cstheme="minorBidi"/>
          <w:noProof/>
          <w:sz w:val="22"/>
          <w:szCs w:val="22"/>
          <w:lang w:val="en-US"/>
        </w:rPr>
      </w:pPr>
      <w:hyperlink w:anchor="_Toc128718703" w:history="1">
        <w:r w:rsidRPr="00845642">
          <w:rPr>
            <w:rStyle w:val="Hyperlink"/>
            <w:noProof/>
          </w:rPr>
          <w:t>7.3.</w:t>
        </w:r>
        <w:r>
          <w:rPr>
            <w:rFonts w:asciiTheme="minorHAnsi" w:eastAsiaTheme="minorEastAsia" w:hAnsiTheme="minorHAnsi" w:cstheme="minorBidi"/>
            <w:noProof/>
            <w:sz w:val="22"/>
            <w:szCs w:val="22"/>
            <w:lang w:val="en-US"/>
          </w:rPr>
          <w:tab/>
        </w:r>
        <w:r w:rsidRPr="00845642">
          <w:rPr>
            <w:rStyle w:val="Hyperlink"/>
            <w:noProof/>
          </w:rPr>
          <w:t>Events</w:t>
        </w:r>
        <w:r w:rsidRPr="00845642">
          <w:rPr>
            <w:rStyle w:val="Hyperlink"/>
            <w:rFonts w:ascii="Wingdings" w:hAnsi="Wingdings"/>
            <w:noProof/>
          </w:rPr>
          <w:t></w:t>
        </w:r>
        <w:r w:rsidRPr="00845642">
          <w:rPr>
            <w:rStyle w:val="Hyperlink"/>
            <w:noProof/>
          </w:rPr>
          <w:t>Year Type Page</w:t>
        </w:r>
        <w:r>
          <w:rPr>
            <w:noProof/>
          </w:rPr>
          <w:tab/>
        </w:r>
        <w:r>
          <w:rPr>
            <w:noProof/>
          </w:rPr>
          <w:fldChar w:fldCharType="begin"/>
        </w:r>
        <w:r>
          <w:rPr>
            <w:noProof/>
          </w:rPr>
          <w:instrText xml:space="preserve"> PAGEREF _Toc128718703 \h </w:instrText>
        </w:r>
        <w:r>
          <w:rPr>
            <w:noProof/>
          </w:rPr>
        </w:r>
        <w:r>
          <w:rPr>
            <w:noProof/>
          </w:rPr>
          <w:fldChar w:fldCharType="separate"/>
        </w:r>
        <w:r>
          <w:rPr>
            <w:noProof/>
          </w:rPr>
          <w:t>246</w:t>
        </w:r>
        <w:r>
          <w:rPr>
            <w:noProof/>
          </w:rPr>
          <w:fldChar w:fldCharType="end"/>
        </w:r>
      </w:hyperlink>
    </w:p>
    <w:p w14:paraId="6B2693F5" w14:textId="7A4140D7"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704" w:history="1">
        <w:r w:rsidRPr="00845642">
          <w:rPr>
            <w:rStyle w:val="Hyperlink"/>
            <w:noProof/>
          </w:rPr>
          <w:t>8.</w:t>
        </w:r>
        <w:r>
          <w:rPr>
            <w:rFonts w:asciiTheme="minorHAnsi" w:eastAsiaTheme="minorEastAsia" w:hAnsiTheme="minorHAnsi" w:cstheme="minorBidi"/>
            <w:b w:val="0"/>
            <w:noProof/>
            <w:szCs w:val="22"/>
            <w:lang w:val="en-US"/>
          </w:rPr>
          <w:tab/>
        </w:r>
        <w:r w:rsidRPr="00845642">
          <w:rPr>
            <w:rStyle w:val="Hyperlink"/>
            <w:noProof/>
          </w:rPr>
          <w:t>System Tab</w:t>
        </w:r>
        <w:r>
          <w:rPr>
            <w:noProof/>
          </w:rPr>
          <w:tab/>
        </w:r>
        <w:r>
          <w:rPr>
            <w:noProof/>
          </w:rPr>
          <w:fldChar w:fldCharType="begin"/>
        </w:r>
        <w:r>
          <w:rPr>
            <w:noProof/>
          </w:rPr>
          <w:instrText xml:space="preserve"> PAGEREF _Toc128718704 \h </w:instrText>
        </w:r>
        <w:r>
          <w:rPr>
            <w:noProof/>
          </w:rPr>
        </w:r>
        <w:r>
          <w:rPr>
            <w:noProof/>
          </w:rPr>
          <w:fldChar w:fldCharType="separate"/>
        </w:r>
        <w:r>
          <w:rPr>
            <w:noProof/>
          </w:rPr>
          <w:t>248</w:t>
        </w:r>
        <w:r>
          <w:rPr>
            <w:noProof/>
          </w:rPr>
          <w:fldChar w:fldCharType="end"/>
        </w:r>
      </w:hyperlink>
    </w:p>
    <w:p w14:paraId="4207197C" w14:textId="1A39D1C0" w:rsidR="00E6439E" w:rsidRDefault="00E6439E">
      <w:pPr>
        <w:pStyle w:val="TOC2"/>
        <w:rPr>
          <w:rFonts w:asciiTheme="minorHAnsi" w:eastAsiaTheme="minorEastAsia" w:hAnsiTheme="minorHAnsi" w:cstheme="minorBidi"/>
          <w:noProof/>
          <w:sz w:val="22"/>
          <w:szCs w:val="22"/>
          <w:lang w:val="en-US"/>
        </w:rPr>
      </w:pPr>
      <w:hyperlink w:anchor="_Toc128718705" w:history="1">
        <w:r w:rsidRPr="00845642">
          <w:rPr>
            <w:rStyle w:val="Hyperlink"/>
            <w:noProof/>
          </w:rPr>
          <w:t>8.1.</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Institution Page</w:t>
        </w:r>
        <w:r>
          <w:rPr>
            <w:noProof/>
          </w:rPr>
          <w:tab/>
        </w:r>
        <w:r>
          <w:rPr>
            <w:noProof/>
          </w:rPr>
          <w:fldChar w:fldCharType="begin"/>
        </w:r>
        <w:r>
          <w:rPr>
            <w:noProof/>
          </w:rPr>
          <w:instrText xml:space="preserve"> PAGEREF _Toc128718705 \h </w:instrText>
        </w:r>
        <w:r>
          <w:rPr>
            <w:noProof/>
          </w:rPr>
        </w:r>
        <w:r>
          <w:rPr>
            <w:noProof/>
          </w:rPr>
          <w:fldChar w:fldCharType="separate"/>
        </w:r>
        <w:r>
          <w:rPr>
            <w:noProof/>
          </w:rPr>
          <w:t>248</w:t>
        </w:r>
        <w:r>
          <w:rPr>
            <w:noProof/>
          </w:rPr>
          <w:fldChar w:fldCharType="end"/>
        </w:r>
      </w:hyperlink>
    </w:p>
    <w:p w14:paraId="25699113" w14:textId="39F0B083" w:rsidR="00E6439E" w:rsidRDefault="00E6439E">
      <w:pPr>
        <w:pStyle w:val="TOC2"/>
        <w:rPr>
          <w:rFonts w:asciiTheme="minorHAnsi" w:eastAsiaTheme="minorEastAsia" w:hAnsiTheme="minorHAnsi" w:cstheme="minorBidi"/>
          <w:noProof/>
          <w:sz w:val="22"/>
          <w:szCs w:val="22"/>
          <w:lang w:val="en-US"/>
        </w:rPr>
      </w:pPr>
      <w:hyperlink w:anchor="_Toc128718706" w:history="1">
        <w:r w:rsidRPr="00845642">
          <w:rPr>
            <w:rStyle w:val="Hyperlink"/>
            <w:noProof/>
          </w:rPr>
          <w:t>8.2.</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Privileges Page</w:t>
        </w:r>
        <w:r>
          <w:rPr>
            <w:noProof/>
          </w:rPr>
          <w:tab/>
        </w:r>
        <w:r>
          <w:rPr>
            <w:noProof/>
          </w:rPr>
          <w:fldChar w:fldCharType="begin"/>
        </w:r>
        <w:r>
          <w:rPr>
            <w:noProof/>
          </w:rPr>
          <w:instrText xml:space="preserve"> PAGEREF _Toc128718706 \h </w:instrText>
        </w:r>
        <w:r>
          <w:rPr>
            <w:noProof/>
          </w:rPr>
        </w:r>
        <w:r>
          <w:rPr>
            <w:noProof/>
          </w:rPr>
          <w:fldChar w:fldCharType="separate"/>
        </w:r>
        <w:r>
          <w:rPr>
            <w:noProof/>
          </w:rPr>
          <w:t>249</w:t>
        </w:r>
        <w:r>
          <w:rPr>
            <w:noProof/>
          </w:rPr>
          <w:fldChar w:fldCharType="end"/>
        </w:r>
      </w:hyperlink>
    </w:p>
    <w:p w14:paraId="5DEF5660" w14:textId="01A7380F"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07" w:history="1">
        <w:r w:rsidRPr="00845642">
          <w:rPr>
            <w:rStyle w:val="Hyperlink"/>
            <w:noProof/>
          </w:rPr>
          <w:t>8.2.1.</w:t>
        </w:r>
        <w:r>
          <w:rPr>
            <w:rFonts w:asciiTheme="minorHAnsi" w:eastAsiaTheme="minorEastAsia" w:hAnsiTheme="minorHAnsi" w:cstheme="minorBidi"/>
            <w:noProof/>
            <w:sz w:val="22"/>
            <w:szCs w:val="22"/>
            <w:lang w:val="en-US"/>
          </w:rPr>
          <w:tab/>
        </w:r>
        <w:r w:rsidRPr="00845642">
          <w:rPr>
            <w:rStyle w:val="Hyperlink"/>
            <w:noProof/>
          </w:rPr>
          <w:t>Privileges</w:t>
        </w:r>
        <w:r w:rsidRPr="00845642">
          <w:rPr>
            <w:rStyle w:val="Hyperlink"/>
            <w:rFonts w:ascii="Wingdings" w:hAnsi="Wingdings"/>
            <w:noProof/>
          </w:rPr>
          <w:t></w:t>
        </w:r>
        <w:r w:rsidRPr="00845642">
          <w:rPr>
            <w:rStyle w:val="Hyperlink"/>
            <w:noProof/>
          </w:rPr>
          <w:t>Users</w:t>
        </w:r>
        <w:r>
          <w:rPr>
            <w:noProof/>
          </w:rPr>
          <w:tab/>
        </w:r>
        <w:r>
          <w:rPr>
            <w:noProof/>
          </w:rPr>
          <w:fldChar w:fldCharType="begin"/>
        </w:r>
        <w:r>
          <w:rPr>
            <w:noProof/>
          </w:rPr>
          <w:instrText xml:space="preserve"> PAGEREF _Toc128718707 \h </w:instrText>
        </w:r>
        <w:r>
          <w:rPr>
            <w:noProof/>
          </w:rPr>
        </w:r>
        <w:r>
          <w:rPr>
            <w:noProof/>
          </w:rPr>
          <w:fldChar w:fldCharType="separate"/>
        </w:r>
        <w:r>
          <w:rPr>
            <w:noProof/>
          </w:rPr>
          <w:t>250</w:t>
        </w:r>
        <w:r>
          <w:rPr>
            <w:noProof/>
          </w:rPr>
          <w:fldChar w:fldCharType="end"/>
        </w:r>
      </w:hyperlink>
    </w:p>
    <w:p w14:paraId="41D17DDC" w14:textId="77E332F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08" w:history="1">
        <w:r w:rsidRPr="00845642">
          <w:rPr>
            <w:rStyle w:val="Hyperlink"/>
            <w:noProof/>
          </w:rPr>
          <w:t>8.2.2.</w:t>
        </w:r>
        <w:r>
          <w:rPr>
            <w:rFonts w:asciiTheme="minorHAnsi" w:eastAsiaTheme="minorEastAsia" w:hAnsiTheme="minorHAnsi" w:cstheme="minorBidi"/>
            <w:noProof/>
            <w:sz w:val="22"/>
            <w:szCs w:val="22"/>
            <w:lang w:val="en-US"/>
          </w:rPr>
          <w:tab/>
        </w:r>
        <w:r w:rsidRPr="00845642">
          <w:rPr>
            <w:rStyle w:val="Hyperlink"/>
            <w:noProof/>
          </w:rPr>
          <w:t>Privileges</w:t>
        </w:r>
        <w:r w:rsidRPr="00845642">
          <w:rPr>
            <w:rStyle w:val="Hyperlink"/>
            <w:rFonts w:ascii="Wingdings" w:hAnsi="Wingdings"/>
            <w:noProof/>
          </w:rPr>
          <w:t></w:t>
        </w:r>
        <w:r w:rsidRPr="00845642">
          <w:rPr>
            <w:rStyle w:val="Hyperlink"/>
            <w:noProof/>
          </w:rPr>
          <w:t>Business Units</w:t>
        </w:r>
        <w:r>
          <w:rPr>
            <w:noProof/>
          </w:rPr>
          <w:tab/>
        </w:r>
        <w:r>
          <w:rPr>
            <w:noProof/>
          </w:rPr>
          <w:fldChar w:fldCharType="begin"/>
        </w:r>
        <w:r>
          <w:rPr>
            <w:noProof/>
          </w:rPr>
          <w:instrText xml:space="preserve"> PAGEREF _Toc128718708 \h </w:instrText>
        </w:r>
        <w:r>
          <w:rPr>
            <w:noProof/>
          </w:rPr>
        </w:r>
        <w:r>
          <w:rPr>
            <w:noProof/>
          </w:rPr>
          <w:fldChar w:fldCharType="separate"/>
        </w:r>
        <w:r>
          <w:rPr>
            <w:noProof/>
          </w:rPr>
          <w:t>253</w:t>
        </w:r>
        <w:r>
          <w:rPr>
            <w:noProof/>
          </w:rPr>
          <w:fldChar w:fldCharType="end"/>
        </w:r>
      </w:hyperlink>
    </w:p>
    <w:p w14:paraId="1CD64AB9" w14:textId="3CDE023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09" w:history="1">
        <w:r w:rsidRPr="00845642">
          <w:rPr>
            <w:rStyle w:val="Hyperlink"/>
            <w:noProof/>
          </w:rPr>
          <w:t>8.2.3.</w:t>
        </w:r>
        <w:r>
          <w:rPr>
            <w:rFonts w:asciiTheme="minorHAnsi" w:eastAsiaTheme="minorEastAsia" w:hAnsiTheme="minorHAnsi" w:cstheme="minorBidi"/>
            <w:noProof/>
            <w:sz w:val="22"/>
            <w:szCs w:val="22"/>
            <w:lang w:val="en-US"/>
          </w:rPr>
          <w:tab/>
        </w:r>
        <w:r w:rsidRPr="00845642">
          <w:rPr>
            <w:rStyle w:val="Hyperlink"/>
            <w:noProof/>
          </w:rPr>
          <w:t>Privileges</w:t>
        </w:r>
        <w:r w:rsidRPr="00845642">
          <w:rPr>
            <w:rStyle w:val="Hyperlink"/>
            <w:rFonts w:ascii="Wingdings" w:hAnsi="Wingdings"/>
            <w:noProof/>
          </w:rPr>
          <w:t></w:t>
        </w:r>
        <w:r w:rsidRPr="00845642">
          <w:rPr>
            <w:rStyle w:val="Hyperlink"/>
            <w:noProof/>
          </w:rPr>
          <w:t>Business Units (Restricted and Global Privileges)</w:t>
        </w:r>
        <w:r>
          <w:rPr>
            <w:noProof/>
          </w:rPr>
          <w:tab/>
        </w:r>
        <w:r>
          <w:rPr>
            <w:noProof/>
          </w:rPr>
          <w:fldChar w:fldCharType="begin"/>
        </w:r>
        <w:r>
          <w:rPr>
            <w:noProof/>
          </w:rPr>
          <w:instrText xml:space="preserve"> PAGEREF _Toc128718709 \h </w:instrText>
        </w:r>
        <w:r>
          <w:rPr>
            <w:noProof/>
          </w:rPr>
        </w:r>
        <w:r>
          <w:rPr>
            <w:noProof/>
          </w:rPr>
          <w:fldChar w:fldCharType="separate"/>
        </w:r>
        <w:r>
          <w:rPr>
            <w:noProof/>
          </w:rPr>
          <w:t>257</w:t>
        </w:r>
        <w:r>
          <w:rPr>
            <w:noProof/>
          </w:rPr>
          <w:fldChar w:fldCharType="end"/>
        </w:r>
      </w:hyperlink>
    </w:p>
    <w:p w14:paraId="63FD60F7" w14:textId="4709AB77"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0" w:history="1">
        <w:r w:rsidRPr="00845642">
          <w:rPr>
            <w:rStyle w:val="Hyperlink"/>
            <w:noProof/>
          </w:rPr>
          <w:t>8.2.4.</w:t>
        </w:r>
        <w:r>
          <w:rPr>
            <w:rFonts w:asciiTheme="minorHAnsi" w:eastAsiaTheme="minorEastAsia" w:hAnsiTheme="minorHAnsi" w:cstheme="minorBidi"/>
            <w:noProof/>
            <w:sz w:val="22"/>
            <w:szCs w:val="22"/>
            <w:lang w:val="en-US"/>
          </w:rPr>
          <w:tab/>
        </w:r>
        <w:r w:rsidRPr="00845642">
          <w:rPr>
            <w:rStyle w:val="Hyperlink"/>
            <w:noProof/>
          </w:rPr>
          <w:t>Privileges</w:t>
        </w:r>
        <w:r w:rsidRPr="00845642">
          <w:rPr>
            <w:rStyle w:val="Hyperlink"/>
            <w:rFonts w:ascii="Wingdings" w:hAnsi="Wingdings"/>
            <w:noProof/>
          </w:rPr>
          <w:t></w:t>
        </w:r>
        <w:r w:rsidRPr="00845642">
          <w:rPr>
            <w:rStyle w:val="Hyperlink"/>
            <w:noProof/>
          </w:rPr>
          <w:t>OptiNet Workflow Profiles</w:t>
        </w:r>
        <w:r>
          <w:rPr>
            <w:noProof/>
          </w:rPr>
          <w:tab/>
        </w:r>
        <w:r>
          <w:rPr>
            <w:noProof/>
          </w:rPr>
          <w:fldChar w:fldCharType="begin"/>
        </w:r>
        <w:r>
          <w:rPr>
            <w:noProof/>
          </w:rPr>
          <w:instrText xml:space="preserve"> PAGEREF _Toc128718710 \h </w:instrText>
        </w:r>
        <w:r>
          <w:rPr>
            <w:noProof/>
          </w:rPr>
        </w:r>
        <w:r>
          <w:rPr>
            <w:noProof/>
          </w:rPr>
          <w:fldChar w:fldCharType="separate"/>
        </w:r>
        <w:r>
          <w:rPr>
            <w:noProof/>
          </w:rPr>
          <w:t>259</w:t>
        </w:r>
        <w:r>
          <w:rPr>
            <w:noProof/>
          </w:rPr>
          <w:fldChar w:fldCharType="end"/>
        </w:r>
      </w:hyperlink>
    </w:p>
    <w:p w14:paraId="0A7DC1B2" w14:textId="38C4B3FF" w:rsidR="00E6439E" w:rsidRDefault="00E6439E">
      <w:pPr>
        <w:pStyle w:val="TOC2"/>
        <w:rPr>
          <w:rFonts w:asciiTheme="minorHAnsi" w:eastAsiaTheme="minorEastAsia" w:hAnsiTheme="minorHAnsi" w:cstheme="minorBidi"/>
          <w:noProof/>
          <w:sz w:val="22"/>
          <w:szCs w:val="22"/>
          <w:lang w:val="en-US"/>
        </w:rPr>
      </w:pPr>
      <w:hyperlink w:anchor="_Toc128718711" w:history="1">
        <w:r w:rsidRPr="00845642">
          <w:rPr>
            <w:rStyle w:val="Hyperlink"/>
            <w:noProof/>
          </w:rPr>
          <w:t>8.3.</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Currencies/Denominations Page</w:t>
        </w:r>
        <w:r>
          <w:rPr>
            <w:noProof/>
          </w:rPr>
          <w:tab/>
        </w:r>
        <w:r>
          <w:rPr>
            <w:noProof/>
          </w:rPr>
          <w:fldChar w:fldCharType="begin"/>
        </w:r>
        <w:r>
          <w:rPr>
            <w:noProof/>
          </w:rPr>
          <w:instrText xml:space="preserve"> PAGEREF _Toc128718711 \h </w:instrText>
        </w:r>
        <w:r>
          <w:rPr>
            <w:noProof/>
          </w:rPr>
        </w:r>
        <w:r>
          <w:rPr>
            <w:noProof/>
          </w:rPr>
          <w:fldChar w:fldCharType="separate"/>
        </w:r>
        <w:r>
          <w:rPr>
            <w:noProof/>
          </w:rPr>
          <w:t>260</w:t>
        </w:r>
        <w:r>
          <w:rPr>
            <w:noProof/>
          </w:rPr>
          <w:fldChar w:fldCharType="end"/>
        </w:r>
      </w:hyperlink>
    </w:p>
    <w:p w14:paraId="157C749A" w14:textId="1F8DF8E6"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2" w:history="1">
        <w:r w:rsidRPr="00845642">
          <w:rPr>
            <w:rStyle w:val="Hyperlink"/>
            <w:noProof/>
          </w:rPr>
          <w:t>8.3.1.</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Currencies Page</w:t>
        </w:r>
        <w:r>
          <w:rPr>
            <w:noProof/>
          </w:rPr>
          <w:tab/>
        </w:r>
        <w:r>
          <w:rPr>
            <w:noProof/>
          </w:rPr>
          <w:fldChar w:fldCharType="begin"/>
        </w:r>
        <w:r>
          <w:rPr>
            <w:noProof/>
          </w:rPr>
          <w:instrText xml:space="preserve"> PAGEREF _Toc128718712 \h </w:instrText>
        </w:r>
        <w:r>
          <w:rPr>
            <w:noProof/>
          </w:rPr>
        </w:r>
        <w:r>
          <w:rPr>
            <w:noProof/>
          </w:rPr>
          <w:fldChar w:fldCharType="separate"/>
        </w:r>
        <w:r>
          <w:rPr>
            <w:noProof/>
          </w:rPr>
          <w:t>260</w:t>
        </w:r>
        <w:r>
          <w:rPr>
            <w:noProof/>
          </w:rPr>
          <w:fldChar w:fldCharType="end"/>
        </w:r>
      </w:hyperlink>
    </w:p>
    <w:p w14:paraId="6291EE7E" w14:textId="5284F470"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3" w:history="1">
        <w:r w:rsidRPr="00845642">
          <w:rPr>
            <w:rStyle w:val="Hyperlink"/>
            <w:noProof/>
          </w:rPr>
          <w:t>8.3.2.</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Denominations Page</w:t>
        </w:r>
        <w:r>
          <w:rPr>
            <w:noProof/>
          </w:rPr>
          <w:tab/>
        </w:r>
        <w:r>
          <w:rPr>
            <w:noProof/>
          </w:rPr>
          <w:fldChar w:fldCharType="begin"/>
        </w:r>
        <w:r>
          <w:rPr>
            <w:noProof/>
          </w:rPr>
          <w:instrText xml:space="preserve"> PAGEREF _Toc128718713 \h </w:instrText>
        </w:r>
        <w:r>
          <w:rPr>
            <w:noProof/>
          </w:rPr>
        </w:r>
        <w:r>
          <w:rPr>
            <w:noProof/>
          </w:rPr>
          <w:fldChar w:fldCharType="separate"/>
        </w:r>
        <w:r>
          <w:rPr>
            <w:noProof/>
          </w:rPr>
          <w:t>262</w:t>
        </w:r>
        <w:r>
          <w:rPr>
            <w:noProof/>
          </w:rPr>
          <w:fldChar w:fldCharType="end"/>
        </w:r>
      </w:hyperlink>
    </w:p>
    <w:p w14:paraId="13773A9B" w14:textId="61A12734"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4" w:history="1">
        <w:r w:rsidRPr="00845642">
          <w:rPr>
            <w:rStyle w:val="Hyperlink"/>
            <w:noProof/>
          </w:rPr>
          <w:t>8.3.3.</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Cash Qualities Page</w:t>
        </w:r>
        <w:r>
          <w:rPr>
            <w:noProof/>
          </w:rPr>
          <w:tab/>
        </w:r>
        <w:r>
          <w:rPr>
            <w:noProof/>
          </w:rPr>
          <w:fldChar w:fldCharType="begin"/>
        </w:r>
        <w:r>
          <w:rPr>
            <w:noProof/>
          </w:rPr>
          <w:instrText xml:space="preserve"> PAGEREF _Toc128718714 \h </w:instrText>
        </w:r>
        <w:r>
          <w:rPr>
            <w:noProof/>
          </w:rPr>
        </w:r>
        <w:r>
          <w:rPr>
            <w:noProof/>
          </w:rPr>
          <w:fldChar w:fldCharType="separate"/>
        </w:r>
        <w:r>
          <w:rPr>
            <w:noProof/>
          </w:rPr>
          <w:t>264</w:t>
        </w:r>
        <w:r>
          <w:rPr>
            <w:noProof/>
          </w:rPr>
          <w:fldChar w:fldCharType="end"/>
        </w:r>
      </w:hyperlink>
    </w:p>
    <w:p w14:paraId="60101630" w14:textId="462028FD"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5" w:history="1">
        <w:r w:rsidRPr="00845642">
          <w:rPr>
            <w:rStyle w:val="Hyperlink"/>
            <w:noProof/>
          </w:rPr>
          <w:t>8.3.4.</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Foreign Currency Denominations Page</w:t>
        </w:r>
        <w:r>
          <w:rPr>
            <w:noProof/>
          </w:rPr>
          <w:tab/>
        </w:r>
        <w:r>
          <w:rPr>
            <w:noProof/>
          </w:rPr>
          <w:fldChar w:fldCharType="begin"/>
        </w:r>
        <w:r>
          <w:rPr>
            <w:noProof/>
          </w:rPr>
          <w:instrText xml:space="preserve"> PAGEREF _Toc128718715 \h </w:instrText>
        </w:r>
        <w:r>
          <w:rPr>
            <w:noProof/>
          </w:rPr>
        </w:r>
        <w:r>
          <w:rPr>
            <w:noProof/>
          </w:rPr>
          <w:fldChar w:fldCharType="separate"/>
        </w:r>
        <w:r>
          <w:rPr>
            <w:noProof/>
          </w:rPr>
          <w:t>266</w:t>
        </w:r>
        <w:r>
          <w:rPr>
            <w:noProof/>
          </w:rPr>
          <w:fldChar w:fldCharType="end"/>
        </w:r>
      </w:hyperlink>
    </w:p>
    <w:p w14:paraId="64300D05" w14:textId="4B04C64B"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6" w:history="1">
        <w:r w:rsidRPr="00845642">
          <w:rPr>
            <w:rStyle w:val="Hyperlink"/>
            <w:noProof/>
          </w:rPr>
          <w:t>8.3.5.</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Non-Cash Media Page</w:t>
        </w:r>
        <w:r>
          <w:rPr>
            <w:noProof/>
          </w:rPr>
          <w:tab/>
        </w:r>
        <w:r>
          <w:rPr>
            <w:noProof/>
          </w:rPr>
          <w:fldChar w:fldCharType="begin"/>
        </w:r>
        <w:r>
          <w:rPr>
            <w:noProof/>
          </w:rPr>
          <w:instrText xml:space="preserve"> PAGEREF _Toc128718716 \h </w:instrText>
        </w:r>
        <w:r>
          <w:rPr>
            <w:noProof/>
          </w:rPr>
        </w:r>
        <w:r>
          <w:rPr>
            <w:noProof/>
          </w:rPr>
          <w:fldChar w:fldCharType="separate"/>
        </w:r>
        <w:r>
          <w:rPr>
            <w:noProof/>
          </w:rPr>
          <w:t>268</w:t>
        </w:r>
        <w:r>
          <w:rPr>
            <w:noProof/>
          </w:rPr>
          <w:fldChar w:fldCharType="end"/>
        </w:r>
      </w:hyperlink>
    </w:p>
    <w:p w14:paraId="22707400" w14:textId="29D306A0"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7" w:history="1">
        <w:r w:rsidRPr="00845642">
          <w:rPr>
            <w:rStyle w:val="Hyperlink"/>
            <w:noProof/>
          </w:rPr>
          <w:t>8.3.6.</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Exchange Rate Page</w:t>
        </w:r>
        <w:r>
          <w:rPr>
            <w:noProof/>
          </w:rPr>
          <w:tab/>
        </w:r>
        <w:r>
          <w:rPr>
            <w:noProof/>
          </w:rPr>
          <w:fldChar w:fldCharType="begin"/>
        </w:r>
        <w:r>
          <w:rPr>
            <w:noProof/>
          </w:rPr>
          <w:instrText xml:space="preserve"> PAGEREF _Toc128718717 \h </w:instrText>
        </w:r>
        <w:r>
          <w:rPr>
            <w:noProof/>
          </w:rPr>
        </w:r>
        <w:r>
          <w:rPr>
            <w:noProof/>
          </w:rPr>
          <w:fldChar w:fldCharType="separate"/>
        </w:r>
        <w:r>
          <w:rPr>
            <w:noProof/>
          </w:rPr>
          <w:t>270</w:t>
        </w:r>
        <w:r>
          <w:rPr>
            <w:noProof/>
          </w:rPr>
          <w:fldChar w:fldCharType="end"/>
        </w:r>
      </w:hyperlink>
    </w:p>
    <w:p w14:paraId="4F1EEF27" w14:textId="04A29F82"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8" w:history="1">
        <w:r w:rsidRPr="00845642">
          <w:rPr>
            <w:rStyle w:val="Hyperlink"/>
            <w:noProof/>
          </w:rPr>
          <w:t>8.3.7.</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Interest Rates</w:t>
        </w:r>
        <w:r>
          <w:rPr>
            <w:noProof/>
          </w:rPr>
          <w:tab/>
        </w:r>
        <w:r>
          <w:rPr>
            <w:noProof/>
          </w:rPr>
          <w:fldChar w:fldCharType="begin"/>
        </w:r>
        <w:r>
          <w:rPr>
            <w:noProof/>
          </w:rPr>
          <w:instrText xml:space="preserve"> PAGEREF _Toc128718718 \h </w:instrText>
        </w:r>
        <w:r>
          <w:rPr>
            <w:noProof/>
          </w:rPr>
        </w:r>
        <w:r>
          <w:rPr>
            <w:noProof/>
          </w:rPr>
          <w:fldChar w:fldCharType="separate"/>
        </w:r>
        <w:r>
          <w:rPr>
            <w:noProof/>
          </w:rPr>
          <w:t>271</w:t>
        </w:r>
        <w:r>
          <w:rPr>
            <w:noProof/>
          </w:rPr>
          <w:fldChar w:fldCharType="end"/>
        </w:r>
      </w:hyperlink>
    </w:p>
    <w:p w14:paraId="70C98C1F" w14:textId="11865005"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19" w:history="1">
        <w:r w:rsidRPr="00845642">
          <w:rPr>
            <w:rStyle w:val="Hyperlink"/>
            <w:noProof/>
          </w:rPr>
          <w:t>8.3.8.</w:t>
        </w:r>
        <w:r>
          <w:rPr>
            <w:rFonts w:asciiTheme="minorHAnsi" w:eastAsiaTheme="minorEastAsia" w:hAnsiTheme="minorHAnsi" w:cstheme="minorBidi"/>
            <w:noProof/>
            <w:sz w:val="22"/>
            <w:szCs w:val="22"/>
            <w:lang w:val="en-US"/>
          </w:rPr>
          <w:tab/>
        </w:r>
        <w:r w:rsidRPr="00845642">
          <w:rPr>
            <w:rStyle w:val="Hyperlink"/>
            <w:noProof/>
          </w:rPr>
          <w:t>Currencies/Denominations</w:t>
        </w:r>
        <w:r w:rsidRPr="00845642">
          <w:rPr>
            <w:rStyle w:val="Hyperlink"/>
            <w:rFonts w:ascii="Wingdings" w:hAnsi="Wingdings"/>
            <w:noProof/>
          </w:rPr>
          <w:t></w:t>
        </w:r>
        <w:r w:rsidRPr="00845642">
          <w:rPr>
            <w:rStyle w:val="Hyperlink"/>
            <w:noProof/>
          </w:rPr>
          <w:t>Inner Wallet Types</w:t>
        </w:r>
        <w:r>
          <w:rPr>
            <w:noProof/>
          </w:rPr>
          <w:tab/>
        </w:r>
        <w:r>
          <w:rPr>
            <w:noProof/>
          </w:rPr>
          <w:fldChar w:fldCharType="begin"/>
        </w:r>
        <w:r>
          <w:rPr>
            <w:noProof/>
          </w:rPr>
          <w:instrText xml:space="preserve"> PAGEREF _Toc128718719 \h </w:instrText>
        </w:r>
        <w:r>
          <w:rPr>
            <w:noProof/>
          </w:rPr>
        </w:r>
        <w:r>
          <w:rPr>
            <w:noProof/>
          </w:rPr>
          <w:fldChar w:fldCharType="separate"/>
        </w:r>
        <w:r>
          <w:rPr>
            <w:noProof/>
          </w:rPr>
          <w:t>272</w:t>
        </w:r>
        <w:r>
          <w:rPr>
            <w:noProof/>
          </w:rPr>
          <w:fldChar w:fldCharType="end"/>
        </w:r>
      </w:hyperlink>
    </w:p>
    <w:p w14:paraId="7F11831C" w14:textId="620696FF" w:rsidR="00E6439E" w:rsidRDefault="00E6439E">
      <w:pPr>
        <w:pStyle w:val="TOC2"/>
        <w:rPr>
          <w:rFonts w:asciiTheme="minorHAnsi" w:eastAsiaTheme="minorEastAsia" w:hAnsiTheme="minorHAnsi" w:cstheme="minorBidi"/>
          <w:noProof/>
          <w:sz w:val="22"/>
          <w:szCs w:val="22"/>
          <w:lang w:val="en-US"/>
        </w:rPr>
      </w:pPr>
      <w:hyperlink w:anchor="_Toc128718720" w:history="1">
        <w:r w:rsidRPr="00845642">
          <w:rPr>
            <w:rStyle w:val="Hyperlink"/>
            <w:noProof/>
          </w:rPr>
          <w:t>8.4.</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Order Settings Page</w:t>
        </w:r>
        <w:r>
          <w:rPr>
            <w:noProof/>
          </w:rPr>
          <w:tab/>
        </w:r>
        <w:r>
          <w:rPr>
            <w:noProof/>
          </w:rPr>
          <w:fldChar w:fldCharType="begin"/>
        </w:r>
        <w:r>
          <w:rPr>
            <w:noProof/>
          </w:rPr>
          <w:instrText xml:space="preserve"> PAGEREF _Toc128718720 \h </w:instrText>
        </w:r>
        <w:r>
          <w:rPr>
            <w:noProof/>
          </w:rPr>
        </w:r>
        <w:r>
          <w:rPr>
            <w:noProof/>
          </w:rPr>
          <w:fldChar w:fldCharType="separate"/>
        </w:r>
        <w:r>
          <w:rPr>
            <w:noProof/>
          </w:rPr>
          <w:t>274</w:t>
        </w:r>
        <w:r>
          <w:rPr>
            <w:noProof/>
          </w:rPr>
          <w:fldChar w:fldCharType="end"/>
        </w:r>
      </w:hyperlink>
    </w:p>
    <w:p w14:paraId="5DDFC121" w14:textId="2FD791A9"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21" w:history="1">
        <w:r w:rsidRPr="00845642">
          <w:rPr>
            <w:rStyle w:val="Hyperlink"/>
            <w:noProof/>
          </w:rPr>
          <w:t>8.4.1.</w:t>
        </w:r>
        <w:r>
          <w:rPr>
            <w:rFonts w:asciiTheme="minorHAnsi" w:eastAsiaTheme="minorEastAsia" w:hAnsiTheme="minorHAnsi" w:cstheme="minorBidi"/>
            <w:noProof/>
            <w:sz w:val="22"/>
            <w:szCs w:val="22"/>
            <w:lang w:val="en-US"/>
          </w:rPr>
          <w:tab/>
        </w:r>
        <w:r w:rsidRPr="00845642">
          <w:rPr>
            <w:rStyle w:val="Hyperlink"/>
            <w:noProof/>
          </w:rPr>
          <w:t>Order Settings</w:t>
        </w:r>
        <w:r w:rsidRPr="00845642">
          <w:rPr>
            <w:rStyle w:val="Hyperlink"/>
            <w:rFonts w:ascii="Wingdings" w:hAnsi="Wingdings"/>
            <w:noProof/>
          </w:rPr>
          <w:t></w:t>
        </w:r>
        <w:r w:rsidRPr="00845642">
          <w:rPr>
            <w:rStyle w:val="Hyperlink"/>
            <w:noProof/>
          </w:rPr>
          <w:t>Override Reasons</w:t>
        </w:r>
        <w:r>
          <w:rPr>
            <w:noProof/>
          </w:rPr>
          <w:tab/>
        </w:r>
        <w:r>
          <w:rPr>
            <w:noProof/>
          </w:rPr>
          <w:fldChar w:fldCharType="begin"/>
        </w:r>
        <w:r>
          <w:rPr>
            <w:noProof/>
          </w:rPr>
          <w:instrText xml:space="preserve"> PAGEREF _Toc128718721 \h </w:instrText>
        </w:r>
        <w:r>
          <w:rPr>
            <w:noProof/>
          </w:rPr>
        </w:r>
        <w:r>
          <w:rPr>
            <w:noProof/>
          </w:rPr>
          <w:fldChar w:fldCharType="separate"/>
        </w:r>
        <w:r>
          <w:rPr>
            <w:noProof/>
          </w:rPr>
          <w:t>275</w:t>
        </w:r>
        <w:r>
          <w:rPr>
            <w:noProof/>
          </w:rPr>
          <w:fldChar w:fldCharType="end"/>
        </w:r>
      </w:hyperlink>
    </w:p>
    <w:p w14:paraId="6C0107D8" w14:textId="7855AD24"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22" w:history="1">
        <w:r w:rsidRPr="00845642">
          <w:rPr>
            <w:rStyle w:val="Hyperlink"/>
            <w:noProof/>
          </w:rPr>
          <w:t>8.4.2.</w:t>
        </w:r>
        <w:r>
          <w:rPr>
            <w:rFonts w:asciiTheme="minorHAnsi" w:eastAsiaTheme="minorEastAsia" w:hAnsiTheme="minorHAnsi" w:cstheme="minorBidi"/>
            <w:noProof/>
            <w:sz w:val="22"/>
            <w:szCs w:val="22"/>
            <w:lang w:val="en-US"/>
          </w:rPr>
          <w:tab/>
        </w:r>
        <w:r w:rsidRPr="00845642">
          <w:rPr>
            <w:rStyle w:val="Hyperlink"/>
            <w:noProof/>
          </w:rPr>
          <w:t>Order Settings</w:t>
        </w:r>
        <w:r w:rsidRPr="00845642">
          <w:rPr>
            <w:rStyle w:val="Hyperlink"/>
            <w:rFonts w:ascii="Wingdings" w:hAnsi="Wingdings"/>
            <w:noProof/>
          </w:rPr>
          <w:t></w:t>
        </w:r>
        <w:r w:rsidRPr="00845642">
          <w:rPr>
            <w:rStyle w:val="Hyperlink"/>
            <w:noProof/>
          </w:rPr>
          <w:t>Order Workflow</w:t>
        </w:r>
        <w:r>
          <w:rPr>
            <w:noProof/>
          </w:rPr>
          <w:tab/>
        </w:r>
        <w:r>
          <w:rPr>
            <w:noProof/>
          </w:rPr>
          <w:fldChar w:fldCharType="begin"/>
        </w:r>
        <w:r>
          <w:rPr>
            <w:noProof/>
          </w:rPr>
          <w:instrText xml:space="preserve"> PAGEREF _Toc128718722 \h </w:instrText>
        </w:r>
        <w:r>
          <w:rPr>
            <w:noProof/>
          </w:rPr>
        </w:r>
        <w:r>
          <w:rPr>
            <w:noProof/>
          </w:rPr>
          <w:fldChar w:fldCharType="separate"/>
        </w:r>
        <w:r>
          <w:rPr>
            <w:noProof/>
          </w:rPr>
          <w:t>275</w:t>
        </w:r>
        <w:r>
          <w:rPr>
            <w:noProof/>
          </w:rPr>
          <w:fldChar w:fldCharType="end"/>
        </w:r>
      </w:hyperlink>
    </w:p>
    <w:p w14:paraId="7E96E925" w14:textId="5FD5EBAE"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23" w:history="1">
        <w:r w:rsidRPr="00845642">
          <w:rPr>
            <w:rStyle w:val="Hyperlink"/>
            <w:noProof/>
          </w:rPr>
          <w:t>8.4.3.</w:t>
        </w:r>
        <w:r>
          <w:rPr>
            <w:rFonts w:asciiTheme="minorHAnsi" w:eastAsiaTheme="minorEastAsia" w:hAnsiTheme="minorHAnsi" w:cstheme="minorBidi"/>
            <w:noProof/>
            <w:sz w:val="22"/>
            <w:szCs w:val="22"/>
            <w:lang w:val="en-US"/>
          </w:rPr>
          <w:tab/>
        </w:r>
        <w:r w:rsidRPr="00845642">
          <w:rPr>
            <w:rStyle w:val="Hyperlink"/>
            <w:noProof/>
          </w:rPr>
          <w:t>Order Workflow Editing</w:t>
        </w:r>
        <w:r>
          <w:rPr>
            <w:noProof/>
          </w:rPr>
          <w:tab/>
        </w:r>
        <w:r>
          <w:rPr>
            <w:noProof/>
          </w:rPr>
          <w:fldChar w:fldCharType="begin"/>
        </w:r>
        <w:r>
          <w:rPr>
            <w:noProof/>
          </w:rPr>
          <w:instrText xml:space="preserve"> PAGEREF _Toc128718723 \h </w:instrText>
        </w:r>
        <w:r>
          <w:rPr>
            <w:noProof/>
          </w:rPr>
        </w:r>
        <w:r>
          <w:rPr>
            <w:noProof/>
          </w:rPr>
          <w:fldChar w:fldCharType="separate"/>
        </w:r>
        <w:r>
          <w:rPr>
            <w:noProof/>
          </w:rPr>
          <w:t>278</w:t>
        </w:r>
        <w:r>
          <w:rPr>
            <w:noProof/>
          </w:rPr>
          <w:fldChar w:fldCharType="end"/>
        </w:r>
      </w:hyperlink>
    </w:p>
    <w:p w14:paraId="7E7B1E0F" w14:textId="31171AF2"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24" w:history="1">
        <w:r w:rsidRPr="00845642">
          <w:rPr>
            <w:rStyle w:val="Hyperlink"/>
            <w:noProof/>
          </w:rPr>
          <w:t>8.4.4.</w:t>
        </w:r>
        <w:r>
          <w:rPr>
            <w:rFonts w:asciiTheme="minorHAnsi" w:eastAsiaTheme="minorEastAsia" w:hAnsiTheme="minorHAnsi" w:cstheme="minorBidi"/>
            <w:noProof/>
            <w:sz w:val="22"/>
            <w:szCs w:val="22"/>
            <w:lang w:val="en-US"/>
          </w:rPr>
          <w:tab/>
        </w:r>
        <w:r w:rsidRPr="00845642">
          <w:rPr>
            <w:rStyle w:val="Hyperlink"/>
            <w:noProof/>
          </w:rPr>
          <w:t>Order Settings</w:t>
        </w:r>
        <w:r w:rsidRPr="00845642">
          <w:rPr>
            <w:rStyle w:val="Hyperlink"/>
            <w:rFonts w:ascii="Wingdings" w:hAnsi="Wingdings"/>
            <w:noProof/>
          </w:rPr>
          <w:t></w:t>
        </w:r>
        <w:r w:rsidRPr="00845642">
          <w:rPr>
            <w:rStyle w:val="Hyperlink"/>
            <w:noProof/>
          </w:rPr>
          <w:t>Order Custom Field Definitions</w:t>
        </w:r>
        <w:r>
          <w:rPr>
            <w:noProof/>
          </w:rPr>
          <w:tab/>
        </w:r>
        <w:r>
          <w:rPr>
            <w:noProof/>
          </w:rPr>
          <w:fldChar w:fldCharType="begin"/>
        </w:r>
        <w:r>
          <w:rPr>
            <w:noProof/>
          </w:rPr>
          <w:instrText xml:space="preserve"> PAGEREF _Toc128718724 \h </w:instrText>
        </w:r>
        <w:r>
          <w:rPr>
            <w:noProof/>
          </w:rPr>
        </w:r>
        <w:r>
          <w:rPr>
            <w:noProof/>
          </w:rPr>
          <w:fldChar w:fldCharType="separate"/>
        </w:r>
        <w:r>
          <w:rPr>
            <w:noProof/>
          </w:rPr>
          <w:t>281</w:t>
        </w:r>
        <w:r>
          <w:rPr>
            <w:noProof/>
          </w:rPr>
          <w:fldChar w:fldCharType="end"/>
        </w:r>
      </w:hyperlink>
    </w:p>
    <w:p w14:paraId="543D1BC3" w14:textId="5DAFBF73"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25" w:history="1">
        <w:r w:rsidRPr="00845642">
          <w:rPr>
            <w:rStyle w:val="Hyperlink"/>
            <w:noProof/>
          </w:rPr>
          <w:t>8.4.5.</w:t>
        </w:r>
        <w:r>
          <w:rPr>
            <w:rFonts w:asciiTheme="minorHAnsi" w:eastAsiaTheme="minorEastAsia" w:hAnsiTheme="minorHAnsi" w:cstheme="minorBidi"/>
            <w:noProof/>
            <w:sz w:val="22"/>
            <w:szCs w:val="22"/>
            <w:lang w:val="en-US"/>
          </w:rPr>
          <w:tab/>
        </w:r>
        <w:r w:rsidRPr="00845642">
          <w:rPr>
            <w:rStyle w:val="Hyperlink"/>
            <w:noProof/>
          </w:rPr>
          <w:t>Order Settings</w:t>
        </w:r>
        <w:r w:rsidRPr="00845642">
          <w:rPr>
            <w:rStyle w:val="Hyperlink"/>
            <w:rFonts w:ascii="Wingdings" w:hAnsi="Wingdings"/>
            <w:noProof/>
          </w:rPr>
          <w:t></w:t>
        </w:r>
        <w:r w:rsidRPr="00845642">
          <w:rPr>
            <w:rStyle w:val="Hyperlink"/>
            <w:noProof/>
          </w:rPr>
          <w:t>Custom Field to Order Linkage</w:t>
        </w:r>
        <w:r>
          <w:rPr>
            <w:noProof/>
          </w:rPr>
          <w:tab/>
        </w:r>
        <w:r>
          <w:rPr>
            <w:noProof/>
          </w:rPr>
          <w:fldChar w:fldCharType="begin"/>
        </w:r>
        <w:r>
          <w:rPr>
            <w:noProof/>
          </w:rPr>
          <w:instrText xml:space="preserve"> PAGEREF _Toc128718725 \h </w:instrText>
        </w:r>
        <w:r>
          <w:rPr>
            <w:noProof/>
          </w:rPr>
        </w:r>
        <w:r>
          <w:rPr>
            <w:noProof/>
          </w:rPr>
          <w:fldChar w:fldCharType="separate"/>
        </w:r>
        <w:r>
          <w:rPr>
            <w:noProof/>
          </w:rPr>
          <w:t>283</w:t>
        </w:r>
        <w:r>
          <w:rPr>
            <w:noProof/>
          </w:rPr>
          <w:fldChar w:fldCharType="end"/>
        </w:r>
      </w:hyperlink>
    </w:p>
    <w:p w14:paraId="475EDA7C" w14:textId="470E49BC"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726" w:history="1">
        <w:r w:rsidRPr="00845642">
          <w:rPr>
            <w:rStyle w:val="Hyperlink"/>
            <w:noProof/>
          </w:rPr>
          <w:t>9.</w:t>
        </w:r>
        <w:r>
          <w:rPr>
            <w:rFonts w:asciiTheme="minorHAnsi" w:eastAsiaTheme="minorEastAsia" w:hAnsiTheme="minorHAnsi" w:cstheme="minorBidi"/>
            <w:b w:val="0"/>
            <w:noProof/>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 Page</w:t>
        </w:r>
        <w:r>
          <w:rPr>
            <w:noProof/>
          </w:rPr>
          <w:tab/>
        </w:r>
        <w:r>
          <w:rPr>
            <w:noProof/>
          </w:rPr>
          <w:fldChar w:fldCharType="begin"/>
        </w:r>
        <w:r>
          <w:rPr>
            <w:noProof/>
          </w:rPr>
          <w:instrText xml:space="preserve"> PAGEREF _Toc128718726 \h </w:instrText>
        </w:r>
        <w:r>
          <w:rPr>
            <w:noProof/>
          </w:rPr>
        </w:r>
        <w:r>
          <w:rPr>
            <w:noProof/>
          </w:rPr>
          <w:fldChar w:fldCharType="separate"/>
        </w:r>
        <w:r>
          <w:rPr>
            <w:noProof/>
          </w:rPr>
          <w:t>285</w:t>
        </w:r>
        <w:r>
          <w:rPr>
            <w:noProof/>
          </w:rPr>
          <w:fldChar w:fldCharType="end"/>
        </w:r>
      </w:hyperlink>
    </w:p>
    <w:p w14:paraId="1CF0AE4D" w14:textId="6791BDF4" w:rsidR="00E6439E" w:rsidRDefault="00E6439E">
      <w:pPr>
        <w:pStyle w:val="TOC2"/>
        <w:rPr>
          <w:rFonts w:asciiTheme="minorHAnsi" w:eastAsiaTheme="minorEastAsia" w:hAnsiTheme="minorHAnsi" w:cstheme="minorBidi"/>
          <w:noProof/>
          <w:sz w:val="22"/>
          <w:szCs w:val="22"/>
          <w:lang w:val="en-US"/>
        </w:rPr>
      </w:pPr>
      <w:hyperlink w:anchor="_Toc128718727" w:history="1">
        <w:r w:rsidRPr="00845642">
          <w:rPr>
            <w:rStyle w:val="Hyperlink"/>
            <w:noProof/>
          </w:rPr>
          <w:t>9.1.</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Cashpoint Maintenance</w:t>
        </w:r>
        <w:r>
          <w:rPr>
            <w:noProof/>
          </w:rPr>
          <w:tab/>
        </w:r>
        <w:r>
          <w:rPr>
            <w:noProof/>
          </w:rPr>
          <w:fldChar w:fldCharType="begin"/>
        </w:r>
        <w:r>
          <w:rPr>
            <w:noProof/>
          </w:rPr>
          <w:instrText xml:space="preserve"> PAGEREF _Toc128718727 \h </w:instrText>
        </w:r>
        <w:r>
          <w:rPr>
            <w:noProof/>
          </w:rPr>
        </w:r>
        <w:r>
          <w:rPr>
            <w:noProof/>
          </w:rPr>
          <w:fldChar w:fldCharType="separate"/>
        </w:r>
        <w:r>
          <w:rPr>
            <w:noProof/>
          </w:rPr>
          <w:t>285</w:t>
        </w:r>
        <w:r>
          <w:rPr>
            <w:noProof/>
          </w:rPr>
          <w:fldChar w:fldCharType="end"/>
        </w:r>
      </w:hyperlink>
    </w:p>
    <w:p w14:paraId="585B7EFC" w14:textId="7AD9C48D"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729" w:history="1">
        <w:r w:rsidRPr="00845642">
          <w:rPr>
            <w:rStyle w:val="Hyperlink"/>
            <w:noProof/>
          </w:rPr>
          <w:t>9.1.1.1.</w:t>
        </w:r>
        <w:r>
          <w:rPr>
            <w:rFonts w:asciiTheme="minorHAnsi" w:eastAsiaTheme="minorEastAsia" w:hAnsiTheme="minorHAnsi" w:cstheme="minorBidi"/>
            <w:noProof/>
            <w:sz w:val="22"/>
            <w:szCs w:val="22"/>
            <w:lang w:bidi="ar-SA"/>
          </w:rPr>
          <w:tab/>
        </w:r>
        <w:r w:rsidRPr="00845642">
          <w:rPr>
            <w:rStyle w:val="Hyperlink"/>
            <w:noProof/>
          </w:rPr>
          <w:t>Cashpoint Maintenance</w:t>
        </w:r>
        <w:r w:rsidRPr="00845642">
          <w:rPr>
            <w:rStyle w:val="Hyperlink"/>
            <w:rFonts w:ascii="Wingdings" w:hAnsi="Wingdings"/>
            <w:noProof/>
          </w:rPr>
          <w:t></w:t>
        </w:r>
        <w:r w:rsidRPr="00845642">
          <w:rPr>
            <w:rStyle w:val="Hyperlink"/>
            <w:noProof/>
          </w:rPr>
          <w:t>Copy Cashpoint</w:t>
        </w:r>
        <w:r>
          <w:rPr>
            <w:noProof/>
          </w:rPr>
          <w:tab/>
        </w:r>
        <w:r>
          <w:rPr>
            <w:noProof/>
          </w:rPr>
          <w:fldChar w:fldCharType="begin"/>
        </w:r>
        <w:r>
          <w:rPr>
            <w:noProof/>
          </w:rPr>
          <w:instrText xml:space="preserve"> PAGEREF _Toc128718729 \h </w:instrText>
        </w:r>
        <w:r>
          <w:rPr>
            <w:noProof/>
          </w:rPr>
        </w:r>
        <w:r>
          <w:rPr>
            <w:noProof/>
          </w:rPr>
          <w:fldChar w:fldCharType="separate"/>
        </w:r>
        <w:r>
          <w:rPr>
            <w:noProof/>
          </w:rPr>
          <w:t>286</w:t>
        </w:r>
        <w:r>
          <w:rPr>
            <w:noProof/>
          </w:rPr>
          <w:fldChar w:fldCharType="end"/>
        </w:r>
      </w:hyperlink>
    </w:p>
    <w:p w14:paraId="49238088" w14:textId="757FD70C"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730" w:history="1">
        <w:r w:rsidRPr="00845642">
          <w:rPr>
            <w:rStyle w:val="Hyperlink"/>
            <w:noProof/>
          </w:rPr>
          <w:t>9.1.1.2.</w:t>
        </w:r>
        <w:r>
          <w:rPr>
            <w:rFonts w:asciiTheme="minorHAnsi" w:eastAsiaTheme="minorEastAsia" w:hAnsiTheme="minorHAnsi" w:cstheme="minorBidi"/>
            <w:noProof/>
            <w:sz w:val="22"/>
            <w:szCs w:val="22"/>
            <w:lang w:bidi="ar-SA"/>
          </w:rPr>
          <w:tab/>
        </w:r>
        <w:r w:rsidRPr="00845642">
          <w:rPr>
            <w:rStyle w:val="Hyperlink"/>
            <w:noProof/>
          </w:rPr>
          <w:t>Cashpoint Maintenance</w:t>
        </w:r>
        <w:r w:rsidRPr="00845642">
          <w:rPr>
            <w:rStyle w:val="Hyperlink"/>
            <w:rFonts w:ascii="Wingdings" w:hAnsi="Wingdings"/>
            <w:noProof/>
          </w:rPr>
          <w:t></w:t>
        </w:r>
        <w:r w:rsidRPr="00845642">
          <w:rPr>
            <w:rStyle w:val="Hyperlink"/>
            <w:noProof/>
          </w:rPr>
          <w:t>Rename Cashpoint</w:t>
        </w:r>
        <w:r>
          <w:rPr>
            <w:noProof/>
          </w:rPr>
          <w:tab/>
        </w:r>
        <w:r>
          <w:rPr>
            <w:noProof/>
          </w:rPr>
          <w:fldChar w:fldCharType="begin"/>
        </w:r>
        <w:r>
          <w:rPr>
            <w:noProof/>
          </w:rPr>
          <w:instrText xml:space="preserve"> PAGEREF _Toc128718730 \h </w:instrText>
        </w:r>
        <w:r>
          <w:rPr>
            <w:noProof/>
          </w:rPr>
        </w:r>
        <w:r>
          <w:rPr>
            <w:noProof/>
          </w:rPr>
          <w:fldChar w:fldCharType="separate"/>
        </w:r>
        <w:r>
          <w:rPr>
            <w:noProof/>
          </w:rPr>
          <w:t>286</w:t>
        </w:r>
        <w:r>
          <w:rPr>
            <w:noProof/>
          </w:rPr>
          <w:fldChar w:fldCharType="end"/>
        </w:r>
      </w:hyperlink>
    </w:p>
    <w:p w14:paraId="7206CC54" w14:textId="270A2511"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731" w:history="1">
        <w:r w:rsidRPr="00845642">
          <w:rPr>
            <w:rStyle w:val="Hyperlink"/>
            <w:noProof/>
          </w:rPr>
          <w:t>9.1.1.3.</w:t>
        </w:r>
        <w:r>
          <w:rPr>
            <w:rFonts w:asciiTheme="minorHAnsi" w:eastAsiaTheme="minorEastAsia" w:hAnsiTheme="minorHAnsi" w:cstheme="minorBidi"/>
            <w:noProof/>
            <w:sz w:val="22"/>
            <w:szCs w:val="22"/>
            <w:lang w:bidi="ar-SA"/>
          </w:rPr>
          <w:tab/>
        </w:r>
        <w:r w:rsidRPr="00845642">
          <w:rPr>
            <w:rStyle w:val="Hyperlink"/>
            <w:noProof/>
          </w:rPr>
          <w:t>Cashpoint Maintenance</w:t>
        </w:r>
        <w:r w:rsidRPr="00845642">
          <w:rPr>
            <w:rStyle w:val="Hyperlink"/>
            <w:rFonts w:ascii="Wingdings" w:hAnsi="Wingdings"/>
            <w:noProof/>
          </w:rPr>
          <w:t></w:t>
        </w:r>
        <w:r w:rsidRPr="00845642">
          <w:rPr>
            <w:rStyle w:val="Hyperlink"/>
            <w:noProof/>
          </w:rPr>
          <w:t>Delete Cashpoint</w:t>
        </w:r>
        <w:r>
          <w:rPr>
            <w:noProof/>
          </w:rPr>
          <w:tab/>
        </w:r>
        <w:r>
          <w:rPr>
            <w:noProof/>
          </w:rPr>
          <w:fldChar w:fldCharType="begin"/>
        </w:r>
        <w:r>
          <w:rPr>
            <w:noProof/>
          </w:rPr>
          <w:instrText xml:space="preserve"> PAGEREF _Toc128718731 \h </w:instrText>
        </w:r>
        <w:r>
          <w:rPr>
            <w:noProof/>
          </w:rPr>
        </w:r>
        <w:r>
          <w:rPr>
            <w:noProof/>
          </w:rPr>
          <w:fldChar w:fldCharType="separate"/>
        </w:r>
        <w:r>
          <w:rPr>
            <w:noProof/>
          </w:rPr>
          <w:t>287</w:t>
        </w:r>
        <w:r>
          <w:rPr>
            <w:noProof/>
          </w:rPr>
          <w:fldChar w:fldCharType="end"/>
        </w:r>
      </w:hyperlink>
    </w:p>
    <w:p w14:paraId="09D99413" w14:textId="5AF64026"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732" w:history="1">
        <w:r w:rsidRPr="00845642">
          <w:rPr>
            <w:rStyle w:val="Hyperlink"/>
            <w:noProof/>
          </w:rPr>
          <w:t>9.1.1.4.</w:t>
        </w:r>
        <w:r>
          <w:rPr>
            <w:rFonts w:asciiTheme="minorHAnsi" w:eastAsiaTheme="minorEastAsia" w:hAnsiTheme="minorHAnsi" w:cstheme="minorBidi"/>
            <w:noProof/>
            <w:sz w:val="22"/>
            <w:szCs w:val="22"/>
            <w:lang w:bidi="ar-SA"/>
          </w:rPr>
          <w:tab/>
        </w:r>
        <w:r w:rsidRPr="00845642">
          <w:rPr>
            <w:rStyle w:val="Hyperlink"/>
            <w:noProof/>
          </w:rPr>
          <w:t>Cashpoint Maintenance</w:t>
        </w:r>
        <w:r w:rsidRPr="00845642">
          <w:rPr>
            <w:rStyle w:val="Hyperlink"/>
            <w:rFonts w:ascii="Wingdings" w:hAnsi="Wingdings"/>
            <w:noProof/>
          </w:rPr>
          <w:t></w:t>
        </w:r>
        <w:r w:rsidRPr="00845642">
          <w:rPr>
            <w:rStyle w:val="Hyperlink"/>
            <w:noProof/>
          </w:rPr>
          <w:t>Activate/Deactivate Cashpoints</w:t>
        </w:r>
        <w:r>
          <w:rPr>
            <w:noProof/>
          </w:rPr>
          <w:tab/>
        </w:r>
        <w:r>
          <w:rPr>
            <w:noProof/>
          </w:rPr>
          <w:fldChar w:fldCharType="begin"/>
        </w:r>
        <w:r>
          <w:rPr>
            <w:noProof/>
          </w:rPr>
          <w:instrText xml:space="preserve"> PAGEREF _Toc128718732 \h </w:instrText>
        </w:r>
        <w:r>
          <w:rPr>
            <w:noProof/>
          </w:rPr>
        </w:r>
        <w:r>
          <w:rPr>
            <w:noProof/>
          </w:rPr>
          <w:fldChar w:fldCharType="separate"/>
        </w:r>
        <w:r>
          <w:rPr>
            <w:noProof/>
          </w:rPr>
          <w:t>288</w:t>
        </w:r>
        <w:r>
          <w:rPr>
            <w:noProof/>
          </w:rPr>
          <w:fldChar w:fldCharType="end"/>
        </w:r>
      </w:hyperlink>
    </w:p>
    <w:p w14:paraId="7B12638E" w14:textId="3F095D18"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733" w:history="1">
        <w:r w:rsidRPr="00845642">
          <w:rPr>
            <w:rStyle w:val="Hyperlink"/>
            <w:noProof/>
          </w:rPr>
          <w:t>9.1.1.5.</w:t>
        </w:r>
        <w:r>
          <w:rPr>
            <w:rFonts w:asciiTheme="minorHAnsi" w:eastAsiaTheme="minorEastAsia" w:hAnsiTheme="minorHAnsi" w:cstheme="minorBidi"/>
            <w:noProof/>
            <w:sz w:val="22"/>
            <w:szCs w:val="22"/>
            <w:lang w:bidi="ar-SA"/>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Copy History</w:t>
        </w:r>
        <w:r>
          <w:rPr>
            <w:noProof/>
          </w:rPr>
          <w:tab/>
        </w:r>
        <w:r>
          <w:rPr>
            <w:noProof/>
          </w:rPr>
          <w:fldChar w:fldCharType="begin"/>
        </w:r>
        <w:r>
          <w:rPr>
            <w:noProof/>
          </w:rPr>
          <w:instrText xml:space="preserve"> PAGEREF _Toc128718733 \h </w:instrText>
        </w:r>
        <w:r>
          <w:rPr>
            <w:noProof/>
          </w:rPr>
        </w:r>
        <w:r>
          <w:rPr>
            <w:noProof/>
          </w:rPr>
          <w:fldChar w:fldCharType="separate"/>
        </w:r>
        <w:r>
          <w:rPr>
            <w:noProof/>
          </w:rPr>
          <w:t>289</w:t>
        </w:r>
        <w:r>
          <w:rPr>
            <w:noProof/>
          </w:rPr>
          <w:fldChar w:fldCharType="end"/>
        </w:r>
      </w:hyperlink>
    </w:p>
    <w:p w14:paraId="0B8249CE" w14:textId="5643B8FF" w:rsidR="00E6439E" w:rsidRDefault="00E6439E">
      <w:pPr>
        <w:pStyle w:val="TOC2"/>
        <w:rPr>
          <w:rFonts w:asciiTheme="minorHAnsi" w:eastAsiaTheme="minorEastAsia" w:hAnsiTheme="minorHAnsi" w:cstheme="minorBidi"/>
          <w:noProof/>
          <w:sz w:val="22"/>
          <w:szCs w:val="22"/>
          <w:lang w:val="en-US"/>
        </w:rPr>
      </w:pPr>
      <w:hyperlink w:anchor="_Toc128718734" w:history="1">
        <w:r w:rsidRPr="00845642">
          <w:rPr>
            <w:rStyle w:val="Hyperlink"/>
            <w:noProof/>
          </w:rPr>
          <w:t>9.2.</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Purge Data</w:t>
        </w:r>
        <w:r>
          <w:rPr>
            <w:noProof/>
          </w:rPr>
          <w:tab/>
        </w:r>
        <w:r>
          <w:rPr>
            <w:noProof/>
          </w:rPr>
          <w:fldChar w:fldCharType="begin"/>
        </w:r>
        <w:r>
          <w:rPr>
            <w:noProof/>
          </w:rPr>
          <w:instrText xml:space="preserve"> PAGEREF _Toc128718734 \h </w:instrText>
        </w:r>
        <w:r>
          <w:rPr>
            <w:noProof/>
          </w:rPr>
        </w:r>
        <w:r>
          <w:rPr>
            <w:noProof/>
          </w:rPr>
          <w:fldChar w:fldCharType="separate"/>
        </w:r>
        <w:r>
          <w:rPr>
            <w:noProof/>
          </w:rPr>
          <w:t>290</w:t>
        </w:r>
        <w:r>
          <w:rPr>
            <w:noProof/>
          </w:rPr>
          <w:fldChar w:fldCharType="end"/>
        </w:r>
      </w:hyperlink>
    </w:p>
    <w:p w14:paraId="20562A32" w14:textId="5ADB9269" w:rsidR="00E6439E" w:rsidRDefault="00E6439E">
      <w:pPr>
        <w:pStyle w:val="TOC3"/>
        <w:tabs>
          <w:tab w:val="left" w:pos="2163"/>
        </w:tabs>
        <w:rPr>
          <w:rFonts w:asciiTheme="minorHAnsi" w:eastAsiaTheme="minorEastAsia" w:hAnsiTheme="minorHAnsi" w:cstheme="minorBidi"/>
          <w:noProof/>
          <w:sz w:val="22"/>
          <w:szCs w:val="22"/>
          <w:lang w:val="en-US"/>
        </w:rPr>
      </w:pPr>
      <w:hyperlink w:anchor="_Toc128718735" w:history="1">
        <w:r w:rsidRPr="00845642">
          <w:rPr>
            <w:rStyle w:val="Hyperlink"/>
            <w:noProof/>
          </w:rPr>
          <w:t>9.2.1.</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Include/Exclude History</w:t>
        </w:r>
        <w:r>
          <w:rPr>
            <w:noProof/>
          </w:rPr>
          <w:tab/>
        </w:r>
        <w:r>
          <w:rPr>
            <w:noProof/>
          </w:rPr>
          <w:fldChar w:fldCharType="begin"/>
        </w:r>
        <w:r>
          <w:rPr>
            <w:noProof/>
          </w:rPr>
          <w:instrText xml:space="preserve"> PAGEREF _Toc128718735 \h </w:instrText>
        </w:r>
        <w:r>
          <w:rPr>
            <w:noProof/>
          </w:rPr>
        </w:r>
        <w:r>
          <w:rPr>
            <w:noProof/>
          </w:rPr>
          <w:fldChar w:fldCharType="separate"/>
        </w:r>
        <w:r>
          <w:rPr>
            <w:noProof/>
          </w:rPr>
          <w:t>294</w:t>
        </w:r>
        <w:r>
          <w:rPr>
            <w:noProof/>
          </w:rPr>
          <w:fldChar w:fldCharType="end"/>
        </w:r>
      </w:hyperlink>
    </w:p>
    <w:p w14:paraId="249D8925" w14:textId="6E2BFF67" w:rsidR="00E6439E" w:rsidRDefault="00E6439E">
      <w:pPr>
        <w:pStyle w:val="TOC2"/>
        <w:rPr>
          <w:rFonts w:asciiTheme="minorHAnsi" w:eastAsiaTheme="minorEastAsia" w:hAnsiTheme="minorHAnsi" w:cstheme="minorBidi"/>
          <w:noProof/>
          <w:sz w:val="22"/>
          <w:szCs w:val="22"/>
          <w:lang w:val="en-US"/>
        </w:rPr>
      </w:pPr>
      <w:hyperlink w:anchor="_Toc128718736" w:history="1">
        <w:r w:rsidRPr="00845642">
          <w:rPr>
            <w:rStyle w:val="Hyperlink"/>
            <w:noProof/>
          </w:rPr>
          <w:t>9.3.</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JDBC</w:t>
        </w:r>
        <w:r w:rsidRPr="00845642">
          <w:rPr>
            <w:rStyle w:val="Hyperlink"/>
            <w:rFonts w:ascii="Wingdings" w:hAnsi="Wingdings"/>
            <w:noProof/>
          </w:rPr>
          <w:t></w:t>
        </w:r>
        <w:r w:rsidRPr="00845642">
          <w:rPr>
            <w:rStyle w:val="Hyperlink"/>
            <w:noProof/>
          </w:rPr>
          <w:t>Table Cleaning</w:t>
        </w:r>
        <w:r>
          <w:rPr>
            <w:noProof/>
          </w:rPr>
          <w:tab/>
        </w:r>
        <w:r>
          <w:rPr>
            <w:noProof/>
          </w:rPr>
          <w:fldChar w:fldCharType="begin"/>
        </w:r>
        <w:r>
          <w:rPr>
            <w:noProof/>
          </w:rPr>
          <w:instrText xml:space="preserve"> PAGEREF _Toc128718736 \h </w:instrText>
        </w:r>
        <w:r>
          <w:rPr>
            <w:noProof/>
          </w:rPr>
        </w:r>
        <w:r>
          <w:rPr>
            <w:noProof/>
          </w:rPr>
          <w:fldChar w:fldCharType="separate"/>
        </w:r>
        <w:r>
          <w:rPr>
            <w:noProof/>
          </w:rPr>
          <w:t>296</w:t>
        </w:r>
        <w:r>
          <w:rPr>
            <w:noProof/>
          </w:rPr>
          <w:fldChar w:fldCharType="end"/>
        </w:r>
      </w:hyperlink>
    </w:p>
    <w:p w14:paraId="4AA32722" w14:textId="391295A2" w:rsidR="00E6439E" w:rsidRDefault="00E6439E">
      <w:pPr>
        <w:pStyle w:val="TOC2"/>
        <w:rPr>
          <w:rFonts w:asciiTheme="minorHAnsi" w:eastAsiaTheme="minorEastAsia" w:hAnsiTheme="minorHAnsi" w:cstheme="minorBidi"/>
          <w:noProof/>
          <w:sz w:val="22"/>
          <w:szCs w:val="22"/>
          <w:lang w:val="en-US"/>
        </w:rPr>
      </w:pPr>
      <w:hyperlink w:anchor="_Toc128718737" w:history="1">
        <w:r w:rsidRPr="00845642">
          <w:rPr>
            <w:rStyle w:val="Hyperlink"/>
            <w:noProof/>
          </w:rPr>
          <w:t>9.4.</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ATM Side-by-Side Cluster Aggregation</w:t>
        </w:r>
        <w:r>
          <w:rPr>
            <w:noProof/>
          </w:rPr>
          <w:tab/>
        </w:r>
        <w:r>
          <w:rPr>
            <w:noProof/>
          </w:rPr>
          <w:fldChar w:fldCharType="begin"/>
        </w:r>
        <w:r>
          <w:rPr>
            <w:noProof/>
          </w:rPr>
          <w:instrText xml:space="preserve"> PAGEREF _Toc128718737 \h </w:instrText>
        </w:r>
        <w:r>
          <w:rPr>
            <w:noProof/>
          </w:rPr>
        </w:r>
        <w:r>
          <w:rPr>
            <w:noProof/>
          </w:rPr>
          <w:fldChar w:fldCharType="separate"/>
        </w:r>
        <w:r>
          <w:rPr>
            <w:noProof/>
          </w:rPr>
          <w:t>296</w:t>
        </w:r>
        <w:r>
          <w:rPr>
            <w:noProof/>
          </w:rPr>
          <w:fldChar w:fldCharType="end"/>
        </w:r>
      </w:hyperlink>
    </w:p>
    <w:p w14:paraId="70212342" w14:textId="581221FA" w:rsidR="00E6439E" w:rsidRDefault="00E6439E">
      <w:pPr>
        <w:pStyle w:val="TOC2"/>
        <w:rPr>
          <w:rFonts w:asciiTheme="minorHAnsi" w:eastAsiaTheme="minorEastAsia" w:hAnsiTheme="minorHAnsi" w:cstheme="minorBidi"/>
          <w:noProof/>
          <w:sz w:val="22"/>
          <w:szCs w:val="22"/>
          <w:lang w:val="en-US"/>
        </w:rPr>
      </w:pPr>
      <w:hyperlink w:anchor="_Toc128718738" w:history="1">
        <w:r w:rsidRPr="00845642">
          <w:rPr>
            <w:rStyle w:val="Hyperlink"/>
            <w:noProof/>
          </w:rPr>
          <w:t>9.5.</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Update Pre-service Amount</w:t>
        </w:r>
        <w:r>
          <w:rPr>
            <w:noProof/>
          </w:rPr>
          <w:tab/>
        </w:r>
        <w:r>
          <w:rPr>
            <w:noProof/>
          </w:rPr>
          <w:fldChar w:fldCharType="begin"/>
        </w:r>
        <w:r>
          <w:rPr>
            <w:noProof/>
          </w:rPr>
          <w:instrText xml:space="preserve"> PAGEREF _Toc128718738 \h </w:instrText>
        </w:r>
        <w:r>
          <w:rPr>
            <w:noProof/>
          </w:rPr>
        </w:r>
        <w:r>
          <w:rPr>
            <w:noProof/>
          </w:rPr>
          <w:fldChar w:fldCharType="separate"/>
        </w:r>
        <w:r>
          <w:rPr>
            <w:noProof/>
          </w:rPr>
          <w:t>296</w:t>
        </w:r>
        <w:r>
          <w:rPr>
            <w:noProof/>
          </w:rPr>
          <w:fldChar w:fldCharType="end"/>
        </w:r>
      </w:hyperlink>
    </w:p>
    <w:p w14:paraId="425287FF" w14:textId="648DEABF" w:rsidR="00E6439E" w:rsidRDefault="00E6439E">
      <w:pPr>
        <w:pStyle w:val="TOC2"/>
        <w:rPr>
          <w:rFonts w:asciiTheme="minorHAnsi" w:eastAsiaTheme="minorEastAsia" w:hAnsiTheme="minorHAnsi" w:cstheme="minorBidi"/>
          <w:noProof/>
          <w:sz w:val="22"/>
          <w:szCs w:val="22"/>
          <w:lang w:val="en-US"/>
        </w:rPr>
      </w:pPr>
      <w:hyperlink w:anchor="_Toc128718739" w:history="1">
        <w:r w:rsidRPr="00845642">
          <w:rPr>
            <w:rStyle w:val="Hyperlink"/>
            <w:noProof/>
          </w:rPr>
          <w:t>9.6.</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Maintenance</w:t>
        </w:r>
        <w:r w:rsidRPr="00845642">
          <w:rPr>
            <w:rStyle w:val="Hyperlink"/>
            <w:rFonts w:ascii="Wingdings" w:hAnsi="Wingdings"/>
            <w:noProof/>
          </w:rPr>
          <w:t></w:t>
        </w:r>
        <w:r w:rsidRPr="00845642">
          <w:rPr>
            <w:rStyle w:val="Hyperlink"/>
            <w:noProof/>
          </w:rPr>
          <w:t>Export Cashpoints</w:t>
        </w:r>
        <w:r>
          <w:rPr>
            <w:noProof/>
          </w:rPr>
          <w:tab/>
        </w:r>
        <w:r>
          <w:rPr>
            <w:noProof/>
          </w:rPr>
          <w:fldChar w:fldCharType="begin"/>
        </w:r>
        <w:r>
          <w:rPr>
            <w:noProof/>
          </w:rPr>
          <w:instrText xml:space="preserve"> PAGEREF _Toc128718739 \h </w:instrText>
        </w:r>
        <w:r>
          <w:rPr>
            <w:noProof/>
          </w:rPr>
        </w:r>
        <w:r>
          <w:rPr>
            <w:noProof/>
          </w:rPr>
          <w:fldChar w:fldCharType="separate"/>
        </w:r>
        <w:r>
          <w:rPr>
            <w:noProof/>
          </w:rPr>
          <w:t>297</w:t>
        </w:r>
        <w:r>
          <w:rPr>
            <w:noProof/>
          </w:rPr>
          <w:fldChar w:fldCharType="end"/>
        </w:r>
      </w:hyperlink>
    </w:p>
    <w:p w14:paraId="73382690" w14:textId="2C193067" w:rsidR="00E6439E" w:rsidRDefault="00E6439E">
      <w:pPr>
        <w:pStyle w:val="TOC2"/>
        <w:rPr>
          <w:rFonts w:asciiTheme="minorHAnsi" w:eastAsiaTheme="minorEastAsia" w:hAnsiTheme="minorHAnsi" w:cstheme="minorBidi"/>
          <w:noProof/>
          <w:sz w:val="22"/>
          <w:szCs w:val="22"/>
          <w:lang w:val="en-US"/>
        </w:rPr>
      </w:pPr>
      <w:hyperlink w:anchor="_Toc128718740" w:history="1">
        <w:r w:rsidRPr="00845642">
          <w:rPr>
            <w:rStyle w:val="Hyperlink"/>
            <w:noProof/>
          </w:rPr>
          <w:t>9.7.</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noProof/>
          </w:rPr>
          <w:t>View Logs</w:t>
        </w:r>
        <w:r>
          <w:rPr>
            <w:noProof/>
          </w:rPr>
          <w:tab/>
        </w:r>
        <w:r>
          <w:rPr>
            <w:noProof/>
          </w:rPr>
          <w:fldChar w:fldCharType="begin"/>
        </w:r>
        <w:r>
          <w:rPr>
            <w:noProof/>
          </w:rPr>
          <w:instrText xml:space="preserve"> PAGEREF _Toc128718740 \h </w:instrText>
        </w:r>
        <w:r>
          <w:rPr>
            <w:noProof/>
          </w:rPr>
        </w:r>
        <w:r>
          <w:rPr>
            <w:noProof/>
          </w:rPr>
          <w:fldChar w:fldCharType="separate"/>
        </w:r>
        <w:r>
          <w:rPr>
            <w:noProof/>
          </w:rPr>
          <w:t>297</w:t>
        </w:r>
        <w:r>
          <w:rPr>
            <w:noProof/>
          </w:rPr>
          <w:fldChar w:fldCharType="end"/>
        </w:r>
      </w:hyperlink>
    </w:p>
    <w:p w14:paraId="4C2C55DA" w14:textId="0CC580CB" w:rsidR="00E6439E" w:rsidRDefault="00E6439E">
      <w:pPr>
        <w:pStyle w:val="TOC2"/>
        <w:rPr>
          <w:rFonts w:asciiTheme="minorHAnsi" w:eastAsiaTheme="minorEastAsia" w:hAnsiTheme="minorHAnsi" w:cstheme="minorBidi"/>
          <w:noProof/>
          <w:sz w:val="22"/>
          <w:szCs w:val="22"/>
          <w:lang w:val="en-US"/>
        </w:rPr>
      </w:pPr>
      <w:hyperlink w:anchor="_Toc128718741" w:history="1">
        <w:r w:rsidRPr="00845642">
          <w:rPr>
            <w:rStyle w:val="Hyperlink"/>
            <w:noProof/>
          </w:rPr>
          <w:t>9.8.</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Audit Log Browser</w:t>
        </w:r>
        <w:r>
          <w:rPr>
            <w:noProof/>
          </w:rPr>
          <w:tab/>
        </w:r>
        <w:r>
          <w:rPr>
            <w:noProof/>
          </w:rPr>
          <w:fldChar w:fldCharType="begin"/>
        </w:r>
        <w:r>
          <w:rPr>
            <w:noProof/>
          </w:rPr>
          <w:instrText xml:space="preserve"> PAGEREF _Toc128718741 \h </w:instrText>
        </w:r>
        <w:r>
          <w:rPr>
            <w:noProof/>
          </w:rPr>
        </w:r>
        <w:r>
          <w:rPr>
            <w:noProof/>
          </w:rPr>
          <w:fldChar w:fldCharType="separate"/>
        </w:r>
        <w:r>
          <w:rPr>
            <w:noProof/>
          </w:rPr>
          <w:t>299</w:t>
        </w:r>
        <w:r>
          <w:rPr>
            <w:noProof/>
          </w:rPr>
          <w:fldChar w:fldCharType="end"/>
        </w:r>
      </w:hyperlink>
    </w:p>
    <w:p w14:paraId="5BE669A1" w14:textId="685F7FC9" w:rsidR="00E6439E" w:rsidRDefault="00E6439E">
      <w:pPr>
        <w:pStyle w:val="TOC2"/>
        <w:rPr>
          <w:rFonts w:asciiTheme="minorHAnsi" w:eastAsiaTheme="minorEastAsia" w:hAnsiTheme="minorHAnsi" w:cstheme="minorBidi"/>
          <w:noProof/>
          <w:sz w:val="22"/>
          <w:szCs w:val="22"/>
          <w:lang w:val="en-US"/>
        </w:rPr>
      </w:pPr>
      <w:hyperlink w:anchor="_Toc128718742" w:history="1">
        <w:r w:rsidRPr="00845642">
          <w:rPr>
            <w:rStyle w:val="Hyperlink"/>
            <w:noProof/>
          </w:rPr>
          <w:t>9.9.</w:t>
        </w:r>
        <w:r>
          <w:rPr>
            <w:rFonts w:asciiTheme="minorHAnsi" w:eastAsiaTheme="minorEastAsia" w:hAnsiTheme="minorHAnsi" w:cstheme="minorBidi"/>
            <w:noProof/>
            <w:sz w:val="22"/>
            <w:szCs w:val="22"/>
            <w:lang w:val="en-US"/>
          </w:rPr>
          <w:tab/>
        </w:r>
        <w:r w:rsidRPr="00845642">
          <w:rPr>
            <w:rStyle w:val="Hyperlink"/>
            <w:noProof/>
          </w:rPr>
          <w:t>System</w:t>
        </w:r>
        <w:r w:rsidRPr="00845642">
          <w:rPr>
            <w:rStyle w:val="Hyperlink"/>
            <w:rFonts w:ascii="Wingdings" w:hAnsi="Wingdings"/>
            <w:noProof/>
          </w:rPr>
          <w:t></w:t>
        </w:r>
        <w:r w:rsidRPr="00845642">
          <w:rPr>
            <w:rStyle w:val="Hyperlink"/>
            <w:noProof/>
          </w:rPr>
          <w:t>About Page</w:t>
        </w:r>
        <w:r>
          <w:rPr>
            <w:noProof/>
          </w:rPr>
          <w:tab/>
        </w:r>
        <w:r>
          <w:rPr>
            <w:noProof/>
          </w:rPr>
          <w:fldChar w:fldCharType="begin"/>
        </w:r>
        <w:r>
          <w:rPr>
            <w:noProof/>
          </w:rPr>
          <w:instrText xml:space="preserve"> PAGEREF _Toc128718742 \h </w:instrText>
        </w:r>
        <w:r>
          <w:rPr>
            <w:noProof/>
          </w:rPr>
        </w:r>
        <w:r>
          <w:rPr>
            <w:noProof/>
          </w:rPr>
          <w:fldChar w:fldCharType="separate"/>
        </w:r>
        <w:r>
          <w:rPr>
            <w:noProof/>
          </w:rPr>
          <w:t>302</w:t>
        </w:r>
        <w:r>
          <w:rPr>
            <w:noProof/>
          </w:rPr>
          <w:fldChar w:fldCharType="end"/>
        </w:r>
      </w:hyperlink>
    </w:p>
    <w:p w14:paraId="316F32BC" w14:textId="705DE3CD"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743" w:history="1">
        <w:r w:rsidRPr="00845642">
          <w:rPr>
            <w:rStyle w:val="Hyperlink"/>
            <w:noProof/>
          </w:rPr>
          <w:t>10.</w:t>
        </w:r>
        <w:r>
          <w:rPr>
            <w:rFonts w:asciiTheme="minorHAnsi" w:eastAsiaTheme="minorEastAsia" w:hAnsiTheme="minorHAnsi" w:cstheme="minorBidi"/>
            <w:b w:val="0"/>
            <w:noProof/>
            <w:szCs w:val="22"/>
            <w:lang w:val="en-US"/>
          </w:rPr>
          <w:tab/>
        </w:r>
        <w:r w:rsidRPr="00845642">
          <w:rPr>
            <w:rStyle w:val="Hyperlink"/>
            <w:noProof/>
          </w:rPr>
          <w:t>Virtual Analyst Tab</w:t>
        </w:r>
        <w:r>
          <w:rPr>
            <w:noProof/>
          </w:rPr>
          <w:tab/>
        </w:r>
        <w:r>
          <w:rPr>
            <w:noProof/>
          </w:rPr>
          <w:fldChar w:fldCharType="begin"/>
        </w:r>
        <w:r>
          <w:rPr>
            <w:noProof/>
          </w:rPr>
          <w:instrText xml:space="preserve"> PAGEREF _Toc128718743 \h </w:instrText>
        </w:r>
        <w:r>
          <w:rPr>
            <w:noProof/>
          </w:rPr>
        </w:r>
        <w:r>
          <w:rPr>
            <w:noProof/>
          </w:rPr>
          <w:fldChar w:fldCharType="separate"/>
        </w:r>
        <w:r>
          <w:rPr>
            <w:noProof/>
          </w:rPr>
          <w:t>303</w:t>
        </w:r>
        <w:r>
          <w:rPr>
            <w:noProof/>
          </w:rPr>
          <w:fldChar w:fldCharType="end"/>
        </w:r>
      </w:hyperlink>
    </w:p>
    <w:p w14:paraId="11FA29B2" w14:textId="76407696" w:rsidR="00E6439E" w:rsidRDefault="00E6439E">
      <w:pPr>
        <w:pStyle w:val="TOC2"/>
        <w:rPr>
          <w:rFonts w:asciiTheme="minorHAnsi" w:eastAsiaTheme="minorEastAsia" w:hAnsiTheme="minorHAnsi" w:cstheme="minorBidi"/>
          <w:noProof/>
          <w:sz w:val="22"/>
          <w:szCs w:val="22"/>
          <w:lang w:val="en-US"/>
        </w:rPr>
      </w:pPr>
      <w:hyperlink w:anchor="_Toc128718744" w:history="1">
        <w:r w:rsidRPr="00845642">
          <w:rPr>
            <w:rStyle w:val="Hyperlink"/>
            <w:noProof/>
          </w:rPr>
          <w:t>10.1.</w:t>
        </w:r>
        <w:r>
          <w:rPr>
            <w:rFonts w:asciiTheme="minorHAnsi" w:eastAsiaTheme="minorEastAsia" w:hAnsiTheme="minorHAnsi" w:cstheme="minorBidi"/>
            <w:noProof/>
            <w:sz w:val="22"/>
            <w:szCs w:val="22"/>
            <w:lang w:val="en-US"/>
          </w:rPr>
          <w:tab/>
        </w:r>
        <w:r w:rsidRPr="00845642">
          <w:rPr>
            <w:rStyle w:val="Hyperlink"/>
            <w:noProof/>
          </w:rPr>
          <w:t>Virtual Analyst</w:t>
        </w:r>
        <w:r w:rsidRPr="00845642">
          <w:rPr>
            <w:rStyle w:val="Hyperlink"/>
            <w:rFonts w:ascii="Wingdings" w:hAnsi="Wingdings"/>
            <w:noProof/>
          </w:rPr>
          <w:t></w:t>
        </w:r>
        <w:r w:rsidRPr="00845642">
          <w:rPr>
            <w:rStyle w:val="Hyperlink"/>
            <w:noProof/>
          </w:rPr>
          <w:t>Settings</w:t>
        </w:r>
        <w:r>
          <w:rPr>
            <w:noProof/>
          </w:rPr>
          <w:tab/>
        </w:r>
        <w:r>
          <w:rPr>
            <w:noProof/>
          </w:rPr>
          <w:fldChar w:fldCharType="begin"/>
        </w:r>
        <w:r>
          <w:rPr>
            <w:noProof/>
          </w:rPr>
          <w:instrText xml:space="preserve"> PAGEREF _Toc128718744 \h </w:instrText>
        </w:r>
        <w:r>
          <w:rPr>
            <w:noProof/>
          </w:rPr>
        </w:r>
        <w:r>
          <w:rPr>
            <w:noProof/>
          </w:rPr>
          <w:fldChar w:fldCharType="separate"/>
        </w:r>
        <w:r>
          <w:rPr>
            <w:noProof/>
          </w:rPr>
          <w:t>303</w:t>
        </w:r>
        <w:r>
          <w:rPr>
            <w:noProof/>
          </w:rPr>
          <w:fldChar w:fldCharType="end"/>
        </w:r>
      </w:hyperlink>
    </w:p>
    <w:p w14:paraId="451E4B82" w14:textId="6265C1E5" w:rsidR="00E6439E" w:rsidRDefault="00E6439E">
      <w:pPr>
        <w:pStyle w:val="TOC2"/>
        <w:rPr>
          <w:rFonts w:asciiTheme="minorHAnsi" w:eastAsiaTheme="minorEastAsia" w:hAnsiTheme="minorHAnsi" w:cstheme="minorBidi"/>
          <w:noProof/>
          <w:sz w:val="22"/>
          <w:szCs w:val="22"/>
          <w:lang w:val="en-US"/>
        </w:rPr>
      </w:pPr>
      <w:hyperlink w:anchor="_Toc128718745" w:history="1">
        <w:r w:rsidRPr="00845642">
          <w:rPr>
            <w:rStyle w:val="Hyperlink"/>
            <w:noProof/>
          </w:rPr>
          <w:t>10.2.</w:t>
        </w:r>
        <w:r>
          <w:rPr>
            <w:rFonts w:asciiTheme="minorHAnsi" w:eastAsiaTheme="minorEastAsia" w:hAnsiTheme="minorHAnsi" w:cstheme="minorBidi"/>
            <w:noProof/>
            <w:sz w:val="22"/>
            <w:szCs w:val="22"/>
            <w:lang w:val="en-US"/>
          </w:rPr>
          <w:tab/>
        </w:r>
        <w:r w:rsidRPr="00845642">
          <w:rPr>
            <w:rStyle w:val="Hyperlink"/>
            <w:noProof/>
          </w:rPr>
          <w:t>Virtual Analyst</w:t>
        </w:r>
        <w:r w:rsidRPr="00845642">
          <w:rPr>
            <w:rStyle w:val="Hyperlink"/>
            <w:rFonts w:ascii="Wingdings" w:hAnsi="Wingdings"/>
            <w:noProof/>
          </w:rPr>
          <w:t></w:t>
        </w:r>
        <w:r w:rsidRPr="00845642">
          <w:rPr>
            <w:rStyle w:val="Hyperlink"/>
            <w:noProof/>
          </w:rPr>
          <w:t>Reports</w:t>
        </w:r>
        <w:r>
          <w:rPr>
            <w:noProof/>
          </w:rPr>
          <w:tab/>
        </w:r>
        <w:r>
          <w:rPr>
            <w:noProof/>
          </w:rPr>
          <w:fldChar w:fldCharType="begin"/>
        </w:r>
        <w:r>
          <w:rPr>
            <w:noProof/>
          </w:rPr>
          <w:instrText xml:space="preserve"> PAGEREF _Toc128718745 \h </w:instrText>
        </w:r>
        <w:r>
          <w:rPr>
            <w:noProof/>
          </w:rPr>
        </w:r>
        <w:r>
          <w:rPr>
            <w:noProof/>
          </w:rPr>
          <w:fldChar w:fldCharType="separate"/>
        </w:r>
        <w:r>
          <w:rPr>
            <w:noProof/>
          </w:rPr>
          <w:t>306</w:t>
        </w:r>
        <w:r>
          <w:rPr>
            <w:noProof/>
          </w:rPr>
          <w:fldChar w:fldCharType="end"/>
        </w:r>
      </w:hyperlink>
    </w:p>
    <w:p w14:paraId="36439CC2" w14:textId="2D847FFD"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46" w:history="1">
        <w:r w:rsidRPr="00845642">
          <w:rPr>
            <w:rStyle w:val="Hyperlink"/>
            <w:noProof/>
          </w:rPr>
          <w:t>10.2.1.</w:t>
        </w:r>
        <w:r>
          <w:rPr>
            <w:rFonts w:asciiTheme="minorHAnsi" w:eastAsiaTheme="minorEastAsia" w:hAnsiTheme="minorHAnsi" w:cstheme="minorBidi"/>
            <w:noProof/>
            <w:sz w:val="22"/>
            <w:szCs w:val="22"/>
            <w:lang w:val="en-US"/>
          </w:rPr>
          <w:tab/>
        </w:r>
        <w:r w:rsidRPr="00845642">
          <w:rPr>
            <w:rStyle w:val="Hyperlink"/>
            <w:noProof/>
          </w:rPr>
          <w:t>Auto History Selection Results</w:t>
        </w:r>
        <w:r>
          <w:rPr>
            <w:noProof/>
          </w:rPr>
          <w:tab/>
        </w:r>
        <w:r>
          <w:rPr>
            <w:noProof/>
          </w:rPr>
          <w:fldChar w:fldCharType="begin"/>
        </w:r>
        <w:r>
          <w:rPr>
            <w:noProof/>
          </w:rPr>
          <w:instrText xml:space="preserve"> PAGEREF _Toc128718746 \h </w:instrText>
        </w:r>
        <w:r>
          <w:rPr>
            <w:noProof/>
          </w:rPr>
        </w:r>
        <w:r>
          <w:rPr>
            <w:noProof/>
          </w:rPr>
          <w:fldChar w:fldCharType="separate"/>
        </w:r>
        <w:r>
          <w:rPr>
            <w:noProof/>
          </w:rPr>
          <w:t>306</w:t>
        </w:r>
        <w:r>
          <w:rPr>
            <w:noProof/>
          </w:rPr>
          <w:fldChar w:fldCharType="end"/>
        </w:r>
      </w:hyperlink>
    </w:p>
    <w:p w14:paraId="5AE192D8" w14:textId="51B5122D"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747" w:history="1">
        <w:r w:rsidRPr="00845642">
          <w:rPr>
            <w:rStyle w:val="Hyperlink"/>
            <w:noProof/>
          </w:rPr>
          <w:t>11.</w:t>
        </w:r>
        <w:r>
          <w:rPr>
            <w:rFonts w:asciiTheme="minorHAnsi" w:eastAsiaTheme="minorEastAsia" w:hAnsiTheme="minorHAnsi" w:cstheme="minorBidi"/>
            <w:b w:val="0"/>
            <w:noProof/>
            <w:szCs w:val="22"/>
            <w:lang w:val="en-US"/>
          </w:rPr>
          <w:tab/>
        </w:r>
        <w:r w:rsidRPr="00845642">
          <w:rPr>
            <w:rStyle w:val="Hyperlink"/>
            <w:noProof/>
          </w:rPr>
          <w:t>Reports Tab</w:t>
        </w:r>
        <w:r>
          <w:rPr>
            <w:noProof/>
          </w:rPr>
          <w:tab/>
        </w:r>
        <w:r>
          <w:rPr>
            <w:noProof/>
          </w:rPr>
          <w:fldChar w:fldCharType="begin"/>
        </w:r>
        <w:r>
          <w:rPr>
            <w:noProof/>
          </w:rPr>
          <w:instrText xml:space="preserve"> PAGEREF _Toc128718747 \h </w:instrText>
        </w:r>
        <w:r>
          <w:rPr>
            <w:noProof/>
          </w:rPr>
        </w:r>
        <w:r>
          <w:rPr>
            <w:noProof/>
          </w:rPr>
          <w:fldChar w:fldCharType="separate"/>
        </w:r>
        <w:r>
          <w:rPr>
            <w:noProof/>
          </w:rPr>
          <w:t>308</w:t>
        </w:r>
        <w:r>
          <w:rPr>
            <w:noProof/>
          </w:rPr>
          <w:fldChar w:fldCharType="end"/>
        </w:r>
      </w:hyperlink>
    </w:p>
    <w:p w14:paraId="1ACB568A" w14:textId="6271D0EC" w:rsidR="00E6439E" w:rsidRDefault="00E6439E">
      <w:pPr>
        <w:pStyle w:val="TOC2"/>
        <w:rPr>
          <w:rFonts w:asciiTheme="minorHAnsi" w:eastAsiaTheme="minorEastAsia" w:hAnsiTheme="minorHAnsi" w:cstheme="minorBidi"/>
          <w:noProof/>
          <w:sz w:val="22"/>
          <w:szCs w:val="22"/>
          <w:lang w:val="en-US"/>
        </w:rPr>
      </w:pPr>
      <w:hyperlink w:anchor="_Toc128718748" w:history="1">
        <w:r w:rsidRPr="00845642">
          <w:rPr>
            <w:rStyle w:val="Hyperlink"/>
            <w:rFonts w:eastAsia="MS Mincho"/>
            <w:noProof/>
          </w:rPr>
          <w:t>11.1.</w:t>
        </w:r>
        <w:r>
          <w:rPr>
            <w:rFonts w:asciiTheme="minorHAnsi" w:eastAsiaTheme="minorEastAsia" w:hAnsiTheme="minorHAnsi" w:cstheme="minorBidi"/>
            <w:noProof/>
            <w:sz w:val="22"/>
            <w:szCs w:val="22"/>
            <w:lang w:val="en-US"/>
          </w:rPr>
          <w:tab/>
        </w:r>
        <w:r w:rsidRPr="00845642">
          <w:rPr>
            <w:rStyle w:val="Hyperlink"/>
            <w:rFonts w:eastAsia="MS Mincho"/>
            <w:noProof/>
          </w:rPr>
          <w:t>Reports Overview</w:t>
        </w:r>
        <w:r>
          <w:rPr>
            <w:noProof/>
          </w:rPr>
          <w:tab/>
        </w:r>
        <w:r>
          <w:rPr>
            <w:noProof/>
          </w:rPr>
          <w:fldChar w:fldCharType="begin"/>
        </w:r>
        <w:r>
          <w:rPr>
            <w:noProof/>
          </w:rPr>
          <w:instrText xml:space="preserve"> PAGEREF _Toc128718748 \h </w:instrText>
        </w:r>
        <w:r>
          <w:rPr>
            <w:noProof/>
          </w:rPr>
        </w:r>
        <w:r>
          <w:rPr>
            <w:noProof/>
          </w:rPr>
          <w:fldChar w:fldCharType="separate"/>
        </w:r>
        <w:r>
          <w:rPr>
            <w:noProof/>
          </w:rPr>
          <w:t>308</w:t>
        </w:r>
        <w:r>
          <w:rPr>
            <w:noProof/>
          </w:rPr>
          <w:fldChar w:fldCharType="end"/>
        </w:r>
      </w:hyperlink>
    </w:p>
    <w:p w14:paraId="05C3BF75" w14:textId="3247F547" w:rsidR="00E6439E" w:rsidRDefault="00E6439E">
      <w:pPr>
        <w:pStyle w:val="TOC2"/>
        <w:rPr>
          <w:rFonts w:asciiTheme="minorHAnsi" w:eastAsiaTheme="minorEastAsia" w:hAnsiTheme="minorHAnsi" w:cstheme="minorBidi"/>
          <w:noProof/>
          <w:sz w:val="22"/>
          <w:szCs w:val="22"/>
          <w:lang w:val="en-US"/>
        </w:rPr>
      </w:pPr>
      <w:hyperlink w:anchor="_Toc128718749" w:history="1">
        <w:r w:rsidRPr="00845642">
          <w:rPr>
            <w:rStyle w:val="Hyperlink"/>
            <w:noProof/>
          </w:rPr>
          <w:t>11.2.</w:t>
        </w:r>
        <w:r>
          <w:rPr>
            <w:rFonts w:asciiTheme="minorHAnsi" w:eastAsiaTheme="minorEastAsia" w:hAnsiTheme="minorHAnsi" w:cstheme="minorBidi"/>
            <w:noProof/>
            <w:sz w:val="22"/>
            <w:szCs w:val="22"/>
            <w:lang w:val="en-US"/>
          </w:rPr>
          <w:tab/>
        </w:r>
        <w:r w:rsidRPr="00845642">
          <w:rPr>
            <w:rStyle w:val="Hyperlink"/>
            <w:noProof/>
          </w:rPr>
          <w:t>Report Basics</w:t>
        </w:r>
        <w:r>
          <w:rPr>
            <w:noProof/>
          </w:rPr>
          <w:tab/>
        </w:r>
        <w:r>
          <w:rPr>
            <w:noProof/>
          </w:rPr>
          <w:fldChar w:fldCharType="begin"/>
        </w:r>
        <w:r>
          <w:rPr>
            <w:noProof/>
          </w:rPr>
          <w:instrText xml:space="preserve"> PAGEREF _Toc128718749 \h </w:instrText>
        </w:r>
        <w:r>
          <w:rPr>
            <w:noProof/>
          </w:rPr>
        </w:r>
        <w:r>
          <w:rPr>
            <w:noProof/>
          </w:rPr>
          <w:fldChar w:fldCharType="separate"/>
        </w:r>
        <w:r>
          <w:rPr>
            <w:noProof/>
          </w:rPr>
          <w:t>313</w:t>
        </w:r>
        <w:r>
          <w:rPr>
            <w:noProof/>
          </w:rPr>
          <w:fldChar w:fldCharType="end"/>
        </w:r>
      </w:hyperlink>
    </w:p>
    <w:p w14:paraId="41949E61" w14:textId="612991AE" w:rsidR="00E6439E" w:rsidRDefault="00E6439E">
      <w:pPr>
        <w:pStyle w:val="TOC2"/>
        <w:rPr>
          <w:rFonts w:asciiTheme="minorHAnsi" w:eastAsiaTheme="minorEastAsia" w:hAnsiTheme="minorHAnsi" w:cstheme="minorBidi"/>
          <w:noProof/>
          <w:sz w:val="22"/>
          <w:szCs w:val="22"/>
          <w:lang w:val="en-US"/>
        </w:rPr>
      </w:pPr>
      <w:hyperlink w:anchor="_Toc128718750" w:history="1">
        <w:r w:rsidRPr="00845642">
          <w:rPr>
            <w:rStyle w:val="Hyperlink"/>
            <w:rFonts w:eastAsia="MS Mincho"/>
            <w:noProof/>
          </w:rPr>
          <w:t>11.3.</w:t>
        </w:r>
        <w:r>
          <w:rPr>
            <w:rFonts w:asciiTheme="minorHAnsi" w:eastAsiaTheme="minorEastAsia" w:hAnsiTheme="minorHAnsi" w:cstheme="minorBidi"/>
            <w:noProof/>
            <w:sz w:val="22"/>
            <w:szCs w:val="22"/>
            <w:lang w:val="en-US"/>
          </w:rPr>
          <w:tab/>
        </w:r>
        <w:r w:rsidRPr="00845642">
          <w:rPr>
            <w:rStyle w:val="Hyperlink"/>
            <w:rFonts w:eastAsia="MS Mincho"/>
            <w:noProof/>
          </w:rPr>
          <w:t>System Settings Reports</w:t>
        </w:r>
        <w:r>
          <w:rPr>
            <w:noProof/>
          </w:rPr>
          <w:tab/>
        </w:r>
        <w:r>
          <w:rPr>
            <w:noProof/>
          </w:rPr>
          <w:fldChar w:fldCharType="begin"/>
        </w:r>
        <w:r>
          <w:rPr>
            <w:noProof/>
          </w:rPr>
          <w:instrText xml:space="preserve"> PAGEREF _Toc128718750 \h </w:instrText>
        </w:r>
        <w:r>
          <w:rPr>
            <w:noProof/>
          </w:rPr>
        </w:r>
        <w:r>
          <w:rPr>
            <w:noProof/>
          </w:rPr>
          <w:fldChar w:fldCharType="separate"/>
        </w:r>
        <w:r>
          <w:rPr>
            <w:noProof/>
          </w:rPr>
          <w:t>315</w:t>
        </w:r>
        <w:r>
          <w:rPr>
            <w:noProof/>
          </w:rPr>
          <w:fldChar w:fldCharType="end"/>
        </w:r>
      </w:hyperlink>
    </w:p>
    <w:p w14:paraId="7D8CD5E3" w14:textId="1021A592"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1" w:history="1">
        <w:r w:rsidRPr="00845642">
          <w:rPr>
            <w:rStyle w:val="Hyperlink"/>
            <w:rFonts w:eastAsia="MS Mincho"/>
            <w:noProof/>
          </w:rPr>
          <w:t>11.3.1.</w:t>
        </w:r>
        <w:r>
          <w:rPr>
            <w:rFonts w:asciiTheme="minorHAnsi" w:eastAsiaTheme="minorEastAsia" w:hAnsiTheme="minorHAnsi" w:cstheme="minorBidi"/>
            <w:noProof/>
            <w:sz w:val="22"/>
            <w:szCs w:val="22"/>
            <w:lang w:val="en-US"/>
          </w:rPr>
          <w:tab/>
        </w:r>
        <w:r w:rsidRPr="00845642">
          <w:rPr>
            <w:rStyle w:val="Hyperlink"/>
            <w:rFonts w:eastAsia="MS Mincho"/>
            <w:noProof/>
          </w:rPr>
          <w:t>Cashpoint Contacts</w:t>
        </w:r>
        <w:r>
          <w:rPr>
            <w:noProof/>
          </w:rPr>
          <w:tab/>
        </w:r>
        <w:r>
          <w:rPr>
            <w:noProof/>
          </w:rPr>
          <w:fldChar w:fldCharType="begin"/>
        </w:r>
        <w:r>
          <w:rPr>
            <w:noProof/>
          </w:rPr>
          <w:instrText xml:space="preserve"> PAGEREF _Toc128718751 \h </w:instrText>
        </w:r>
        <w:r>
          <w:rPr>
            <w:noProof/>
          </w:rPr>
        </w:r>
        <w:r>
          <w:rPr>
            <w:noProof/>
          </w:rPr>
          <w:fldChar w:fldCharType="separate"/>
        </w:r>
        <w:r>
          <w:rPr>
            <w:noProof/>
          </w:rPr>
          <w:t>315</w:t>
        </w:r>
        <w:r>
          <w:rPr>
            <w:noProof/>
          </w:rPr>
          <w:fldChar w:fldCharType="end"/>
        </w:r>
      </w:hyperlink>
    </w:p>
    <w:p w14:paraId="1EF65FD3" w14:textId="7D3BB87C"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2" w:history="1">
        <w:r w:rsidRPr="00845642">
          <w:rPr>
            <w:rStyle w:val="Hyperlink"/>
            <w:rFonts w:eastAsia="MS Mincho"/>
            <w:noProof/>
          </w:rPr>
          <w:t>11.3.2.</w:t>
        </w:r>
        <w:r>
          <w:rPr>
            <w:rFonts w:asciiTheme="minorHAnsi" w:eastAsiaTheme="minorEastAsia" w:hAnsiTheme="minorHAnsi" w:cstheme="minorBidi"/>
            <w:noProof/>
            <w:sz w:val="22"/>
            <w:szCs w:val="22"/>
            <w:lang w:val="en-US"/>
          </w:rPr>
          <w:tab/>
        </w:r>
        <w:r w:rsidRPr="00845642">
          <w:rPr>
            <w:rStyle w:val="Hyperlink"/>
            <w:rFonts w:eastAsia="MS Mincho"/>
            <w:noProof/>
          </w:rPr>
          <w:t>Cashpoint Details</w:t>
        </w:r>
        <w:r>
          <w:rPr>
            <w:noProof/>
          </w:rPr>
          <w:tab/>
        </w:r>
        <w:r>
          <w:rPr>
            <w:noProof/>
          </w:rPr>
          <w:fldChar w:fldCharType="begin"/>
        </w:r>
        <w:r>
          <w:rPr>
            <w:noProof/>
          </w:rPr>
          <w:instrText xml:space="preserve"> PAGEREF _Toc128718752 \h </w:instrText>
        </w:r>
        <w:r>
          <w:rPr>
            <w:noProof/>
          </w:rPr>
        </w:r>
        <w:r>
          <w:rPr>
            <w:noProof/>
          </w:rPr>
          <w:fldChar w:fldCharType="separate"/>
        </w:r>
        <w:r>
          <w:rPr>
            <w:noProof/>
          </w:rPr>
          <w:t>316</w:t>
        </w:r>
        <w:r>
          <w:rPr>
            <w:noProof/>
          </w:rPr>
          <w:fldChar w:fldCharType="end"/>
        </w:r>
      </w:hyperlink>
    </w:p>
    <w:p w14:paraId="6CC6ECF4" w14:textId="210E9227"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3" w:history="1">
        <w:r w:rsidRPr="00845642">
          <w:rPr>
            <w:rStyle w:val="Hyperlink"/>
            <w:rFonts w:eastAsia="MS Mincho"/>
            <w:noProof/>
          </w:rPr>
          <w:t>11.3.3.</w:t>
        </w:r>
        <w:r>
          <w:rPr>
            <w:rFonts w:asciiTheme="minorHAnsi" w:eastAsiaTheme="minorEastAsia" w:hAnsiTheme="minorHAnsi" w:cstheme="minorBidi"/>
            <w:noProof/>
            <w:sz w:val="22"/>
            <w:szCs w:val="22"/>
            <w:lang w:val="en-US"/>
          </w:rPr>
          <w:tab/>
        </w:r>
        <w:r w:rsidRPr="00845642">
          <w:rPr>
            <w:rStyle w:val="Hyperlink"/>
            <w:rFonts w:eastAsia="MS Mincho"/>
            <w:noProof/>
          </w:rPr>
          <w:t>Cashpoint Parameters</w:t>
        </w:r>
        <w:r>
          <w:rPr>
            <w:noProof/>
          </w:rPr>
          <w:tab/>
        </w:r>
        <w:r>
          <w:rPr>
            <w:noProof/>
          </w:rPr>
          <w:fldChar w:fldCharType="begin"/>
        </w:r>
        <w:r>
          <w:rPr>
            <w:noProof/>
          </w:rPr>
          <w:instrText xml:space="preserve"> PAGEREF _Toc128718753 \h </w:instrText>
        </w:r>
        <w:r>
          <w:rPr>
            <w:noProof/>
          </w:rPr>
        </w:r>
        <w:r>
          <w:rPr>
            <w:noProof/>
          </w:rPr>
          <w:fldChar w:fldCharType="separate"/>
        </w:r>
        <w:r>
          <w:rPr>
            <w:noProof/>
          </w:rPr>
          <w:t>317</w:t>
        </w:r>
        <w:r>
          <w:rPr>
            <w:noProof/>
          </w:rPr>
          <w:fldChar w:fldCharType="end"/>
        </w:r>
      </w:hyperlink>
    </w:p>
    <w:p w14:paraId="267D3B89" w14:textId="2A16BA13"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4" w:history="1">
        <w:r w:rsidRPr="00845642">
          <w:rPr>
            <w:rStyle w:val="Hyperlink"/>
            <w:rFonts w:eastAsia="MS Mincho"/>
            <w:noProof/>
          </w:rPr>
          <w:t>11.3.4.</w:t>
        </w:r>
        <w:r>
          <w:rPr>
            <w:rFonts w:asciiTheme="minorHAnsi" w:eastAsiaTheme="minorEastAsia" w:hAnsiTheme="minorHAnsi" w:cstheme="minorBidi"/>
            <w:noProof/>
            <w:sz w:val="22"/>
            <w:szCs w:val="22"/>
            <w:lang w:val="en-US"/>
          </w:rPr>
          <w:tab/>
        </w:r>
        <w:r w:rsidRPr="00845642">
          <w:rPr>
            <w:rStyle w:val="Hyperlink"/>
            <w:rFonts w:eastAsia="MS Mincho"/>
            <w:noProof/>
          </w:rPr>
          <w:t>Cashpoint Denominations</w:t>
        </w:r>
        <w:r>
          <w:rPr>
            <w:noProof/>
          </w:rPr>
          <w:tab/>
        </w:r>
        <w:r>
          <w:rPr>
            <w:noProof/>
          </w:rPr>
          <w:fldChar w:fldCharType="begin"/>
        </w:r>
        <w:r>
          <w:rPr>
            <w:noProof/>
          </w:rPr>
          <w:instrText xml:space="preserve"> PAGEREF _Toc128718754 \h </w:instrText>
        </w:r>
        <w:r>
          <w:rPr>
            <w:noProof/>
          </w:rPr>
        </w:r>
        <w:r>
          <w:rPr>
            <w:noProof/>
          </w:rPr>
          <w:fldChar w:fldCharType="separate"/>
        </w:r>
        <w:r>
          <w:rPr>
            <w:noProof/>
          </w:rPr>
          <w:t>318</w:t>
        </w:r>
        <w:r>
          <w:rPr>
            <w:noProof/>
          </w:rPr>
          <w:fldChar w:fldCharType="end"/>
        </w:r>
      </w:hyperlink>
    </w:p>
    <w:p w14:paraId="2D61CA04" w14:textId="57E3DA6B"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5" w:history="1">
        <w:r w:rsidRPr="00845642">
          <w:rPr>
            <w:rStyle w:val="Hyperlink"/>
            <w:rFonts w:eastAsia="MS Mincho"/>
            <w:noProof/>
          </w:rPr>
          <w:t>11.3.5.</w:t>
        </w:r>
        <w:r>
          <w:rPr>
            <w:rFonts w:asciiTheme="minorHAnsi" w:eastAsiaTheme="minorEastAsia" w:hAnsiTheme="minorHAnsi" w:cstheme="minorBidi"/>
            <w:noProof/>
            <w:sz w:val="22"/>
            <w:szCs w:val="22"/>
            <w:lang w:val="en-US"/>
          </w:rPr>
          <w:tab/>
        </w:r>
        <w:r w:rsidRPr="00845642">
          <w:rPr>
            <w:rStyle w:val="Hyperlink"/>
            <w:rFonts w:eastAsia="MS Mincho"/>
            <w:noProof/>
          </w:rPr>
          <w:t>Advanced Device Components</w:t>
        </w:r>
        <w:r>
          <w:rPr>
            <w:noProof/>
          </w:rPr>
          <w:tab/>
        </w:r>
        <w:r>
          <w:rPr>
            <w:noProof/>
          </w:rPr>
          <w:fldChar w:fldCharType="begin"/>
        </w:r>
        <w:r>
          <w:rPr>
            <w:noProof/>
          </w:rPr>
          <w:instrText xml:space="preserve"> PAGEREF _Toc128718755 \h </w:instrText>
        </w:r>
        <w:r>
          <w:rPr>
            <w:noProof/>
          </w:rPr>
        </w:r>
        <w:r>
          <w:rPr>
            <w:noProof/>
          </w:rPr>
          <w:fldChar w:fldCharType="separate"/>
        </w:r>
        <w:r>
          <w:rPr>
            <w:noProof/>
          </w:rPr>
          <w:t>319</w:t>
        </w:r>
        <w:r>
          <w:rPr>
            <w:noProof/>
          </w:rPr>
          <w:fldChar w:fldCharType="end"/>
        </w:r>
      </w:hyperlink>
    </w:p>
    <w:p w14:paraId="1B8FCDBA" w14:textId="0D3F110E"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6" w:history="1">
        <w:r w:rsidRPr="00845642">
          <w:rPr>
            <w:rStyle w:val="Hyperlink"/>
            <w:rFonts w:eastAsia="MS Mincho"/>
            <w:noProof/>
          </w:rPr>
          <w:t>11.3.6.</w:t>
        </w:r>
        <w:r>
          <w:rPr>
            <w:rFonts w:asciiTheme="minorHAnsi" w:eastAsiaTheme="minorEastAsia" w:hAnsiTheme="minorHAnsi" w:cstheme="minorBidi"/>
            <w:noProof/>
            <w:sz w:val="22"/>
            <w:szCs w:val="22"/>
            <w:lang w:val="en-US"/>
          </w:rPr>
          <w:tab/>
        </w:r>
        <w:r w:rsidRPr="00845642">
          <w:rPr>
            <w:rStyle w:val="Hyperlink"/>
            <w:rFonts w:eastAsia="MS Mincho"/>
            <w:noProof/>
          </w:rPr>
          <w:t>Recycler and Recommendation Enhancement</w:t>
        </w:r>
        <w:r>
          <w:rPr>
            <w:noProof/>
          </w:rPr>
          <w:tab/>
        </w:r>
        <w:r>
          <w:rPr>
            <w:noProof/>
          </w:rPr>
          <w:fldChar w:fldCharType="begin"/>
        </w:r>
        <w:r>
          <w:rPr>
            <w:noProof/>
          </w:rPr>
          <w:instrText xml:space="preserve"> PAGEREF _Toc128718756 \h </w:instrText>
        </w:r>
        <w:r>
          <w:rPr>
            <w:noProof/>
          </w:rPr>
        </w:r>
        <w:r>
          <w:rPr>
            <w:noProof/>
          </w:rPr>
          <w:fldChar w:fldCharType="separate"/>
        </w:r>
        <w:r>
          <w:rPr>
            <w:noProof/>
          </w:rPr>
          <w:t>320</w:t>
        </w:r>
        <w:r>
          <w:rPr>
            <w:noProof/>
          </w:rPr>
          <w:fldChar w:fldCharType="end"/>
        </w:r>
      </w:hyperlink>
    </w:p>
    <w:p w14:paraId="76D41CFA" w14:textId="5BDF166D"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7" w:history="1">
        <w:r w:rsidRPr="00845642">
          <w:rPr>
            <w:rStyle w:val="Hyperlink"/>
            <w:noProof/>
          </w:rPr>
          <w:t>11.3.7.</w:t>
        </w:r>
        <w:r>
          <w:rPr>
            <w:rFonts w:asciiTheme="minorHAnsi" w:eastAsiaTheme="minorEastAsia" w:hAnsiTheme="minorHAnsi" w:cstheme="minorBidi"/>
            <w:noProof/>
            <w:sz w:val="22"/>
            <w:szCs w:val="22"/>
            <w:lang w:val="en-US"/>
          </w:rPr>
          <w:tab/>
        </w:r>
        <w:r w:rsidRPr="00845642">
          <w:rPr>
            <w:rStyle w:val="Hyperlink"/>
            <w:noProof/>
          </w:rPr>
          <w:t>Cashpoint Service Costs</w:t>
        </w:r>
        <w:r>
          <w:rPr>
            <w:noProof/>
          </w:rPr>
          <w:tab/>
        </w:r>
        <w:r>
          <w:rPr>
            <w:noProof/>
          </w:rPr>
          <w:fldChar w:fldCharType="begin"/>
        </w:r>
        <w:r>
          <w:rPr>
            <w:noProof/>
          </w:rPr>
          <w:instrText xml:space="preserve"> PAGEREF _Toc128718757 \h </w:instrText>
        </w:r>
        <w:r>
          <w:rPr>
            <w:noProof/>
          </w:rPr>
        </w:r>
        <w:r>
          <w:rPr>
            <w:noProof/>
          </w:rPr>
          <w:fldChar w:fldCharType="separate"/>
        </w:r>
        <w:r>
          <w:rPr>
            <w:noProof/>
          </w:rPr>
          <w:t>323</w:t>
        </w:r>
        <w:r>
          <w:rPr>
            <w:noProof/>
          </w:rPr>
          <w:fldChar w:fldCharType="end"/>
        </w:r>
      </w:hyperlink>
    </w:p>
    <w:p w14:paraId="42689CCE" w14:textId="7F923B8B"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59" w:history="1">
        <w:r w:rsidRPr="00845642">
          <w:rPr>
            <w:rStyle w:val="Hyperlink"/>
            <w:rFonts w:eastAsia="MS Mincho"/>
            <w:noProof/>
          </w:rPr>
          <w:t>11.3.8.</w:t>
        </w:r>
        <w:r>
          <w:rPr>
            <w:rFonts w:asciiTheme="minorHAnsi" w:eastAsiaTheme="minorEastAsia" w:hAnsiTheme="minorHAnsi" w:cstheme="minorBidi"/>
            <w:noProof/>
            <w:sz w:val="22"/>
            <w:szCs w:val="22"/>
            <w:lang w:val="en-US"/>
          </w:rPr>
          <w:tab/>
        </w:r>
        <w:r w:rsidRPr="00845642">
          <w:rPr>
            <w:rStyle w:val="Hyperlink"/>
            <w:rFonts w:eastAsia="MS Mincho"/>
            <w:noProof/>
          </w:rPr>
          <w:t>Cashpoint Service Days</w:t>
        </w:r>
        <w:r>
          <w:rPr>
            <w:noProof/>
          </w:rPr>
          <w:tab/>
        </w:r>
        <w:r>
          <w:rPr>
            <w:noProof/>
          </w:rPr>
          <w:fldChar w:fldCharType="begin"/>
        </w:r>
        <w:r>
          <w:rPr>
            <w:noProof/>
          </w:rPr>
          <w:instrText xml:space="preserve"> PAGEREF _Toc128718759 \h </w:instrText>
        </w:r>
        <w:r>
          <w:rPr>
            <w:noProof/>
          </w:rPr>
        </w:r>
        <w:r>
          <w:rPr>
            <w:noProof/>
          </w:rPr>
          <w:fldChar w:fldCharType="separate"/>
        </w:r>
        <w:r>
          <w:rPr>
            <w:noProof/>
          </w:rPr>
          <w:t>324</w:t>
        </w:r>
        <w:r>
          <w:rPr>
            <w:noProof/>
          </w:rPr>
          <w:fldChar w:fldCharType="end"/>
        </w:r>
      </w:hyperlink>
    </w:p>
    <w:p w14:paraId="42545996" w14:textId="04557856"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760" w:history="1">
        <w:r w:rsidRPr="00845642">
          <w:rPr>
            <w:rStyle w:val="Hyperlink"/>
            <w:noProof/>
          </w:rPr>
          <w:t>11.3.9.</w:t>
        </w:r>
        <w:r>
          <w:rPr>
            <w:rFonts w:asciiTheme="minorHAnsi" w:eastAsiaTheme="minorEastAsia" w:hAnsiTheme="minorHAnsi" w:cstheme="minorBidi"/>
            <w:noProof/>
            <w:sz w:val="22"/>
            <w:szCs w:val="22"/>
            <w:lang w:val="en-US"/>
          </w:rPr>
          <w:tab/>
        </w:r>
        <w:r w:rsidRPr="00845642">
          <w:rPr>
            <w:rStyle w:val="Hyperlink"/>
            <w:noProof/>
          </w:rPr>
          <w:t>Cashpoint Service Exceptions</w:t>
        </w:r>
        <w:r>
          <w:rPr>
            <w:noProof/>
          </w:rPr>
          <w:tab/>
        </w:r>
        <w:r>
          <w:rPr>
            <w:noProof/>
          </w:rPr>
          <w:fldChar w:fldCharType="begin"/>
        </w:r>
        <w:r>
          <w:rPr>
            <w:noProof/>
          </w:rPr>
          <w:instrText xml:space="preserve"> PAGEREF _Toc128718760 \h </w:instrText>
        </w:r>
        <w:r>
          <w:rPr>
            <w:noProof/>
          </w:rPr>
        </w:r>
        <w:r>
          <w:rPr>
            <w:noProof/>
          </w:rPr>
          <w:fldChar w:fldCharType="separate"/>
        </w:r>
        <w:r>
          <w:rPr>
            <w:noProof/>
          </w:rPr>
          <w:t>324</w:t>
        </w:r>
        <w:r>
          <w:rPr>
            <w:noProof/>
          </w:rPr>
          <w:fldChar w:fldCharType="end"/>
        </w:r>
      </w:hyperlink>
    </w:p>
    <w:p w14:paraId="38FDA5A9" w14:textId="09F4C8B0"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1" w:history="1">
        <w:r w:rsidRPr="00845642">
          <w:rPr>
            <w:rStyle w:val="Hyperlink"/>
            <w:rFonts w:eastAsia="MS Mincho"/>
            <w:noProof/>
          </w:rPr>
          <w:t>11.3.10.</w:t>
        </w:r>
        <w:r>
          <w:rPr>
            <w:rFonts w:asciiTheme="minorHAnsi" w:eastAsiaTheme="minorEastAsia" w:hAnsiTheme="minorHAnsi" w:cstheme="minorBidi"/>
            <w:noProof/>
            <w:sz w:val="22"/>
            <w:szCs w:val="22"/>
            <w:lang w:val="en-US"/>
          </w:rPr>
          <w:tab/>
        </w:r>
        <w:r w:rsidRPr="00845642">
          <w:rPr>
            <w:rStyle w:val="Hyperlink"/>
            <w:rFonts w:eastAsia="MS Mincho"/>
            <w:noProof/>
          </w:rPr>
          <w:t>Cashpoint Service Schedules</w:t>
        </w:r>
        <w:r>
          <w:rPr>
            <w:noProof/>
          </w:rPr>
          <w:tab/>
        </w:r>
        <w:r>
          <w:rPr>
            <w:noProof/>
          </w:rPr>
          <w:fldChar w:fldCharType="begin"/>
        </w:r>
        <w:r>
          <w:rPr>
            <w:noProof/>
          </w:rPr>
          <w:instrText xml:space="preserve"> PAGEREF _Toc128718761 \h </w:instrText>
        </w:r>
        <w:r>
          <w:rPr>
            <w:noProof/>
          </w:rPr>
        </w:r>
        <w:r>
          <w:rPr>
            <w:noProof/>
          </w:rPr>
          <w:fldChar w:fldCharType="separate"/>
        </w:r>
        <w:r>
          <w:rPr>
            <w:noProof/>
          </w:rPr>
          <w:t>325</w:t>
        </w:r>
        <w:r>
          <w:rPr>
            <w:noProof/>
          </w:rPr>
          <w:fldChar w:fldCharType="end"/>
        </w:r>
      </w:hyperlink>
    </w:p>
    <w:p w14:paraId="75C919E2" w14:textId="54014B3E"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2" w:history="1">
        <w:r w:rsidRPr="00845642">
          <w:rPr>
            <w:rStyle w:val="Hyperlink"/>
            <w:noProof/>
          </w:rPr>
          <w:t>11.3.11.</w:t>
        </w:r>
        <w:r>
          <w:rPr>
            <w:rFonts w:asciiTheme="minorHAnsi" w:eastAsiaTheme="minorEastAsia" w:hAnsiTheme="minorHAnsi" w:cstheme="minorBidi"/>
            <w:noProof/>
            <w:sz w:val="22"/>
            <w:szCs w:val="22"/>
            <w:lang w:val="en-US"/>
          </w:rPr>
          <w:tab/>
        </w:r>
        <w:r w:rsidRPr="00845642">
          <w:rPr>
            <w:rStyle w:val="Hyperlink"/>
            <w:noProof/>
          </w:rPr>
          <w:t>Cashpoint Event Collisions</w:t>
        </w:r>
        <w:r>
          <w:rPr>
            <w:noProof/>
          </w:rPr>
          <w:tab/>
        </w:r>
        <w:r>
          <w:rPr>
            <w:noProof/>
          </w:rPr>
          <w:fldChar w:fldCharType="begin"/>
        </w:r>
        <w:r>
          <w:rPr>
            <w:noProof/>
          </w:rPr>
          <w:instrText xml:space="preserve"> PAGEREF _Toc128718762 \h </w:instrText>
        </w:r>
        <w:r>
          <w:rPr>
            <w:noProof/>
          </w:rPr>
        </w:r>
        <w:r>
          <w:rPr>
            <w:noProof/>
          </w:rPr>
          <w:fldChar w:fldCharType="separate"/>
        </w:r>
        <w:r>
          <w:rPr>
            <w:noProof/>
          </w:rPr>
          <w:t>327</w:t>
        </w:r>
        <w:r>
          <w:rPr>
            <w:noProof/>
          </w:rPr>
          <w:fldChar w:fldCharType="end"/>
        </w:r>
      </w:hyperlink>
    </w:p>
    <w:p w14:paraId="3EF2FCF8" w14:textId="0DE6AF81"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3" w:history="1">
        <w:r w:rsidRPr="00845642">
          <w:rPr>
            <w:rStyle w:val="Hyperlink"/>
            <w:rFonts w:eastAsia="MS Mincho"/>
            <w:noProof/>
          </w:rPr>
          <w:t>11.3.12.</w:t>
        </w:r>
        <w:r>
          <w:rPr>
            <w:rFonts w:asciiTheme="minorHAnsi" w:eastAsiaTheme="minorEastAsia" w:hAnsiTheme="minorHAnsi" w:cstheme="minorBidi"/>
            <w:noProof/>
            <w:sz w:val="22"/>
            <w:szCs w:val="22"/>
            <w:lang w:val="en-US"/>
          </w:rPr>
          <w:tab/>
        </w:r>
        <w:r w:rsidRPr="00845642">
          <w:rPr>
            <w:rStyle w:val="Hyperlink"/>
            <w:rFonts w:eastAsia="MS Mincho"/>
            <w:noProof/>
          </w:rPr>
          <w:t>Cashpoint Events</w:t>
        </w:r>
        <w:r>
          <w:rPr>
            <w:noProof/>
          </w:rPr>
          <w:tab/>
        </w:r>
        <w:r>
          <w:rPr>
            <w:noProof/>
          </w:rPr>
          <w:fldChar w:fldCharType="begin"/>
        </w:r>
        <w:r>
          <w:rPr>
            <w:noProof/>
          </w:rPr>
          <w:instrText xml:space="preserve"> PAGEREF _Toc128718763 \h </w:instrText>
        </w:r>
        <w:r>
          <w:rPr>
            <w:noProof/>
          </w:rPr>
        </w:r>
        <w:r>
          <w:rPr>
            <w:noProof/>
          </w:rPr>
          <w:fldChar w:fldCharType="separate"/>
        </w:r>
        <w:r>
          <w:rPr>
            <w:noProof/>
          </w:rPr>
          <w:t>328</w:t>
        </w:r>
        <w:r>
          <w:rPr>
            <w:noProof/>
          </w:rPr>
          <w:fldChar w:fldCharType="end"/>
        </w:r>
      </w:hyperlink>
    </w:p>
    <w:p w14:paraId="0ADF9854" w14:textId="4CAD1988"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4" w:history="1">
        <w:r w:rsidRPr="00845642">
          <w:rPr>
            <w:rStyle w:val="Hyperlink"/>
            <w:rFonts w:eastAsia="MS Mincho"/>
            <w:noProof/>
          </w:rPr>
          <w:t>11.3.13.</w:t>
        </w:r>
        <w:r>
          <w:rPr>
            <w:rFonts w:asciiTheme="minorHAnsi" w:eastAsiaTheme="minorEastAsia" w:hAnsiTheme="minorHAnsi" w:cstheme="minorBidi"/>
            <w:noProof/>
            <w:sz w:val="22"/>
            <w:szCs w:val="22"/>
            <w:lang w:val="en-US"/>
          </w:rPr>
          <w:tab/>
        </w:r>
        <w:r w:rsidRPr="00845642">
          <w:rPr>
            <w:rStyle w:val="Hyperlink"/>
            <w:rFonts w:eastAsia="MS Mincho"/>
            <w:noProof/>
          </w:rPr>
          <w:t>Cashpoint Clusters</w:t>
        </w:r>
        <w:r>
          <w:rPr>
            <w:noProof/>
          </w:rPr>
          <w:tab/>
        </w:r>
        <w:r>
          <w:rPr>
            <w:noProof/>
          </w:rPr>
          <w:fldChar w:fldCharType="begin"/>
        </w:r>
        <w:r>
          <w:rPr>
            <w:noProof/>
          </w:rPr>
          <w:instrText xml:space="preserve"> PAGEREF _Toc128718764 \h </w:instrText>
        </w:r>
        <w:r>
          <w:rPr>
            <w:noProof/>
          </w:rPr>
        </w:r>
        <w:r>
          <w:rPr>
            <w:noProof/>
          </w:rPr>
          <w:fldChar w:fldCharType="separate"/>
        </w:r>
        <w:r>
          <w:rPr>
            <w:noProof/>
          </w:rPr>
          <w:t>329</w:t>
        </w:r>
        <w:r>
          <w:rPr>
            <w:noProof/>
          </w:rPr>
          <w:fldChar w:fldCharType="end"/>
        </w:r>
      </w:hyperlink>
    </w:p>
    <w:p w14:paraId="3EE38703" w14:textId="04A1881E"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5" w:history="1">
        <w:r w:rsidRPr="00845642">
          <w:rPr>
            <w:rStyle w:val="Hyperlink"/>
            <w:rFonts w:eastAsia="MS Mincho"/>
            <w:noProof/>
          </w:rPr>
          <w:t>11.3.14.</w:t>
        </w:r>
        <w:r>
          <w:rPr>
            <w:rFonts w:asciiTheme="minorHAnsi" w:eastAsiaTheme="minorEastAsia" w:hAnsiTheme="minorHAnsi" w:cstheme="minorBidi"/>
            <w:noProof/>
            <w:sz w:val="22"/>
            <w:szCs w:val="22"/>
            <w:lang w:val="en-US"/>
          </w:rPr>
          <w:tab/>
        </w:r>
        <w:r w:rsidRPr="00845642">
          <w:rPr>
            <w:rStyle w:val="Hyperlink"/>
            <w:rFonts w:eastAsia="MS Mincho"/>
            <w:noProof/>
          </w:rPr>
          <w:t>Cashpoint Groups</w:t>
        </w:r>
        <w:r>
          <w:rPr>
            <w:noProof/>
          </w:rPr>
          <w:tab/>
        </w:r>
        <w:r>
          <w:rPr>
            <w:noProof/>
          </w:rPr>
          <w:fldChar w:fldCharType="begin"/>
        </w:r>
        <w:r>
          <w:rPr>
            <w:noProof/>
          </w:rPr>
          <w:instrText xml:space="preserve"> PAGEREF _Toc128718765 \h </w:instrText>
        </w:r>
        <w:r>
          <w:rPr>
            <w:noProof/>
          </w:rPr>
        </w:r>
        <w:r>
          <w:rPr>
            <w:noProof/>
          </w:rPr>
          <w:fldChar w:fldCharType="separate"/>
        </w:r>
        <w:r>
          <w:rPr>
            <w:noProof/>
          </w:rPr>
          <w:t>330</w:t>
        </w:r>
        <w:r>
          <w:rPr>
            <w:noProof/>
          </w:rPr>
          <w:fldChar w:fldCharType="end"/>
        </w:r>
      </w:hyperlink>
    </w:p>
    <w:p w14:paraId="39BF5648" w14:textId="2D757970"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6" w:history="1">
        <w:r w:rsidRPr="00845642">
          <w:rPr>
            <w:rStyle w:val="Hyperlink"/>
            <w:rFonts w:eastAsia="MS Mincho"/>
            <w:noProof/>
          </w:rPr>
          <w:t>11.3.15.</w:t>
        </w:r>
        <w:r>
          <w:rPr>
            <w:rFonts w:asciiTheme="minorHAnsi" w:eastAsiaTheme="minorEastAsia" w:hAnsiTheme="minorHAnsi" w:cstheme="minorBidi"/>
            <w:noProof/>
            <w:sz w:val="22"/>
            <w:szCs w:val="22"/>
            <w:lang w:val="en-US"/>
          </w:rPr>
          <w:tab/>
        </w:r>
        <w:r w:rsidRPr="00845642">
          <w:rPr>
            <w:rStyle w:val="Hyperlink"/>
            <w:rFonts w:eastAsia="MS Mincho"/>
            <w:noProof/>
          </w:rPr>
          <w:t>Commercial Cashpoint Groups</w:t>
        </w:r>
        <w:r>
          <w:rPr>
            <w:noProof/>
          </w:rPr>
          <w:tab/>
        </w:r>
        <w:r>
          <w:rPr>
            <w:noProof/>
          </w:rPr>
          <w:fldChar w:fldCharType="begin"/>
        </w:r>
        <w:r>
          <w:rPr>
            <w:noProof/>
          </w:rPr>
          <w:instrText xml:space="preserve"> PAGEREF _Toc128718766 \h </w:instrText>
        </w:r>
        <w:r>
          <w:rPr>
            <w:noProof/>
          </w:rPr>
        </w:r>
        <w:r>
          <w:rPr>
            <w:noProof/>
          </w:rPr>
          <w:fldChar w:fldCharType="separate"/>
        </w:r>
        <w:r>
          <w:rPr>
            <w:noProof/>
          </w:rPr>
          <w:t>330</w:t>
        </w:r>
        <w:r>
          <w:rPr>
            <w:noProof/>
          </w:rPr>
          <w:fldChar w:fldCharType="end"/>
        </w:r>
      </w:hyperlink>
    </w:p>
    <w:p w14:paraId="7C5DD9F9" w14:textId="4FE099F6"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7" w:history="1">
        <w:r w:rsidRPr="00845642">
          <w:rPr>
            <w:rStyle w:val="Hyperlink"/>
            <w:noProof/>
          </w:rPr>
          <w:t>11.3.16.</w:t>
        </w:r>
        <w:r>
          <w:rPr>
            <w:rFonts w:asciiTheme="minorHAnsi" w:eastAsiaTheme="minorEastAsia" w:hAnsiTheme="minorHAnsi" w:cstheme="minorBidi"/>
            <w:noProof/>
            <w:sz w:val="22"/>
            <w:szCs w:val="22"/>
            <w:lang w:val="en-US"/>
          </w:rPr>
          <w:tab/>
        </w:r>
        <w:r w:rsidRPr="00845642">
          <w:rPr>
            <w:rStyle w:val="Hyperlink"/>
            <w:noProof/>
          </w:rPr>
          <w:t>Cashpoint Linkage</w:t>
        </w:r>
        <w:r>
          <w:rPr>
            <w:noProof/>
          </w:rPr>
          <w:tab/>
        </w:r>
        <w:r>
          <w:rPr>
            <w:noProof/>
          </w:rPr>
          <w:fldChar w:fldCharType="begin"/>
        </w:r>
        <w:r>
          <w:rPr>
            <w:noProof/>
          </w:rPr>
          <w:instrText xml:space="preserve"> PAGEREF _Toc128718767 \h </w:instrText>
        </w:r>
        <w:r>
          <w:rPr>
            <w:noProof/>
          </w:rPr>
        </w:r>
        <w:r>
          <w:rPr>
            <w:noProof/>
          </w:rPr>
          <w:fldChar w:fldCharType="separate"/>
        </w:r>
        <w:r>
          <w:rPr>
            <w:noProof/>
          </w:rPr>
          <w:t>331</w:t>
        </w:r>
        <w:r>
          <w:rPr>
            <w:noProof/>
          </w:rPr>
          <w:fldChar w:fldCharType="end"/>
        </w:r>
      </w:hyperlink>
    </w:p>
    <w:p w14:paraId="37803326" w14:textId="42957FAE"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8" w:history="1">
        <w:r w:rsidRPr="00845642">
          <w:rPr>
            <w:rStyle w:val="Hyperlink"/>
            <w:rFonts w:eastAsia="MS Mincho"/>
            <w:noProof/>
          </w:rPr>
          <w:t>11.3.17.</w:t>
        </w:r>
        <w:r>
          <w:rPr>
            <w:rFonts w:asciiTheme="minorHAnsi" w:eastAsiaTheme="minorEastAsia" w:hAnsiTheme="minorHAnsi" w:cstheme="minorBidi"/>
            <w:noProof/>
            <w:sz w:val="22"/>
            <w:szCs w:val="22"/>
            <w:lang w:val="en-US"/>
          </w:rPr>
          <w:tab/>
        </w:r>
        <w:r w:rsidRPr="00845642">
          <w:rPr>
            <w:rStyle w:val="Hyperlink"/>
            <w:rFonts w:eastAsia="MS Mincho"/>
            <w:noProof/>
          </w:rPr>
          <w:t>Institution Details</w:t>
        </w:r>
        <w:r>
          <w:rPr>
            <w:noProof/>
          </w:rPr>
          <w:tab/>
        </w:r>
        <w:r>
          <w:rPr>
            <w:noProof/>
          </w:rPr>
          <w:fldChar w:fldCharType="begin"/>
        </w:r>
        <w:r>
          <w:rPr>
            <w:noProof/>
          </w:rPr>
          <w:instrText xml:space="preserve"> PAGEREF _Toc128718768 \h </w:instrText>
        </w:r>
        <w:r>
          <w:rPr>
            <w:noProof/>
          </w:rPr>
        </w:r>
        <w:r>
          <w:rPr>
            <w:noProof/>
          </w:rPr>
          <w:fldChar w:fldCharType="separate"/>
        </w:r>
        <w:r>
          <w:rPr>
            <w:noProof/>
          </w:rPr>
          <w:t>332</w:t>
        </w:r>
        <w:r>
          <w:rPr>
            <w:noProof/>
          </w:rPr>
          <w:fldChar w:fldCharType="end"/>
        </w:r>
      </w:hyperlink>
    </w:p>
    <w:p w14:paraId="4C36FEDD" w14:textId="6974FF16"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69" w:history="1">
        <w:r w:rsidRPr="00845642">
          <w:rPr>
            <w:rStyle w:val="Hyperlink"/>
            <w:rFonts w:eastAsia="MS Mincho"/>
            <w:noProof/>
          </w:rPr>
          <w:t>11.3.18.</w:t>
        </w:r>
        <w:r>
          <w:rPr>
            <w:rFonts w:asciiTheme="minorHAnsi" w:eastAsiaTheme="minorEastAsia" w:hAnsiTheme="minorHAnsi" w:cstheme="minorBidi"/>
            <w:noProof/>
            <w:sz w:val="22"/>
            <w:szCs w:val="22"/>
            <w:lang w:val="en-US"/>
          </w:rPr>
          <w:tab/>
        </w:r>
        <w:r w:rsidRPr="00845642">
          <w:rPr>
            <w:rStyle w:val="Hyperlink"/>
            <w:rFonts w:eastAsia="MS Mincho"/>
            <w:noProof/>
          </w:rPr>
          <w:t>Network Contacts</w:t>
        </w:r>
        <w:r>
          <w:rPr>
            <w:noProof/>
          </w:rPr>
          <w:tab/>
        </w:r>
        <w:r>
          <w:rPr>
            <w:noProof/>
          </w:rPr>
          <w:fldChar w:fldCharType="begin"/>
        </w:r>
        <w:r>
          <w:rPr>
            <w:noProof/>
          </w:rPr>
          <w:instrText xml:space="preserve"> PAGEREF _Toc128718769 \h </w:instrText>
        </w:r>
        <w:r>
          <w:rPr>
            <w:noProof/>
          </w:rPr>
        </w:r>
        <w:r>
          <w:rPr>
            <w:noProof/>
          </w:rPr>
          <w:fldChar w:fldCharType="separate"/>
        </w:r>
        <w:r>
          <w:rPr>
            <w:noProof/>
          </w:rPr>
          <w:t>333</w:t>
        </w:r>
        <w:r>
          <w:rPr>
            <w:noProof/>
          </w:rPr>
          <w:fldChar w:fldCharType="end"/>
        </w:r>
      </w:hyperlink>
    </w:p>
    <w:p w14:paraId="74DC37C1" w14:textId="15D21DF7"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770" w:history="1">
        <w:r w:rsidRPr="00845642">
          <w:rPr>
            <w:rStyle w:val="Hyperlink"/>
            <w:rFonts w:eastAsia="MS Mincho"/>
            <w:noProof/>
          </w:rPr>
          <w:t>11.3.19.</w:t>
        </w:r>
        <w:r>
          <w:rPr>
            <w:rFonts w:asciiTheme="minorHAnsi" w:eastAsiaTheme="minorEastAsia" w:hAnsiTheme="minorHAnsi" w:cstheme="minorBidi"/>
            <w:noProof/>
            <w:sz w:val="22"/>
            <w:szCs w:val="22"/>
            <w:lang w:val="en-US"/>
          </w:rPr>
          <w:tab/>
        </w:r>
        <w:r w:rsidRPr="00845642">
          <w:rPr>
            <w:rStyle w:val="Hyperlink"/>
            <w:rFonts w:eastAsia="MS Mincho"/>
            <w:noProof/>
          </w:rPr>
          <w:t>BUSINESS UNITS</w:t>
        </w:r>
        <w:r>
          <w:rPr>
            <w:noProof/>
          </w:rPr>
          <w:tab/>
        </w:r>
        <w:r>
          <w:rPr>
            <w:noProof/>
          </w:rPr>
          <w:fldChar w:fldCharType="begin"/>
        </w:r>
        <w:r>
          <w:rPr>
            <w:noProof/>
          </w:rPr>
          <w:instrText xml:space="preserve"> PAGEREF _Toc128718770 \h </w:instrText>
        </w:r>
        <w:r>
          <w:rPr>
            <w:noProof/>
          </w:rPr>
        </w:r>
        <w:r>
          <w:rPr>
            <w:noProof/>
          </w:rPr>
          <w:fldChar w:fldCharType="separate"/>
        </w:r>
        <w:r>
          <w:rPr>
            <w:noProof/>
          </w:rPr>
          <w:t>333</w:t>
        </w:r>
        <w:r>
          <w:rPr>
            <w:noProof/>
          </w:rPr>
          <w:fldChar w:fldCharType="end"/>
        </w:r>
      </w:hyperlink>
    </w:p>
    <w:p w14:paraId="3F53CE4A" w14:textId="6A7F7AE4"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771" w:history="1">
        <w:r w:rsidRPr="00845642">
          <w:rPr>
            <w:rStyle w:val="Hyperlink"/>
            <w:noProof/>
          </w:rPr>
          <w:t>12.</w:t>
        </w:r>
        <w:r>
          <w:rPr>
            <w:rFonts w:asciiTheme="minorHAnsi" w:eastAsiaTheme="minorEastAsia" w:hAnsiTheme="minorHAnsi" w:cstheme="minorBidi"/>
            <w:b w:val="0"/>
            <w:noProof/>
            <w:szCs w:val="22"/>
            <w:lang w:val="en-US"/>
          </w:rPr>
          <w:tab/>
        </w:r>
        <w:r w:rsidRPr="00845642">
          <w:rPr>
            <w:rStyle w:val="Hyperlink"/>
            <w:noProof/>
          </w:rPr>
          <w:t>Historical Reports</w:t>
        </w:r>
        <w:r>
          <w:rPr>
            <w:noProof/>
          </w:rPr>
          <w:tab/>
        </w:r>
        <w:r>
          <w:rPr>
            <w:noProof/>
          </w:rPr>
          <w:fldChar w:fldCharType="begin"/>
        </w:r>
        <w:r>
          <w:rPr>
            <w:noProof/>
          </w:rPr>
          <w:instrText xml:space="preserve"> PAGEREF _Toc128718771 \h </w:instrText>
        </w:r>
        <w:r>
          <w:rPr>
            <w:noProof/>
          </w:rPr>
        </w:r>
        <w:r>
          <w:rPr>
            <w:noProof/>
          </w:rPr>
          <w:fldChar w:fldCharType="separate"/>
        </w:r>
        <w:r>
          <w:rPr>
            <w:noProof/>
          </w:rPr>
          <w:t>334</w:t>
        </w:r>
        <w:r>
          <w:rPr>
            <w:noProof/>
          </w:rPr>
          <w:fldChar w:fldCharType="end"/>
        </w:r>
      </w:hyperlink>
    </w:p>
    <w:p w14:paraId="0D1DCB5F" w14:textId="3B45484D" w:rsidR="00E6439E" w:rsidRDefault="00E6439E">
      <w:pPr>
        <w:pStyle w:val="TOC2"/>
        <w:rPr>
          <w:rFonts w:asciiTheme="minorHAnsi" w:eastAsiaTheme="minorEastAsia" w:hAnsiTheme="minorHAnsi" w:cstheme="minorBidi"/>
          <w:noProof/>
          <w:sz w:val="22"/>
          <w:szCs w:val="22"/>
          <w:lang w:val="en-US"/>
        </w:rPr>
      </w:pPr>
      <w:hyperlink w:anchor="_Toc128718772" w:history="1">
        <w:r w:rsidRPr="00845642">
          <w:rPr>
            <w:rStyle w:val="Hyperlink"/>
            <w:rFonts w:eastAsia="MS Mincho"/>
            <w:noProof/>
          </w:rPr>
          <w:t>12.1.</w:t>
        </w:r>
        <w:r>
          <w:rPr>
            <w:rFonts w:asciiTheme="minorHAnsi" w:eastAsiaTheme="minorEastAsia" w:hAnsiTheme="minorHAnsi" w:cstheme="minorBidi"/>
            <w:noProof/>
            <w:sz w:val="22"/>
            <w:szCs w:val="22"/>
            <w:lang w:val="en-US"/>
          </w:rPr>
          <w:tab/>
        </w:r>
        <w:r w:rsidRPr="00845642">
          <w:rPr>
            <w:rStyle w:val="Hyperlink"/>
            <w:rFonts w:eastAsia="MS Mincho"/>
            <w:noProof/>
          </w:rPr>
          <w:t>History</w:t>
        </w:r>
        <w:r>
          <w:rPr>
            <w:noProof/>
          </w:rPr>
          <w:tab/>
        </w:r>
        <w:r>
          <w:rPr>
            <w:noProof/>
          </w:rPr>
          <w:fldChar w:fldCharType="begin"/>
        </w:r>
        <w:r>
          <w:rPr>
            <w:noProof/>
          </w:rPr>
          <w:instrText xml:space="preserve"> PAGEREF _Toc128718772 \h </w:instrText>
        </w:r>
        <w:r>
          <w:rPr>
            <w:noProof/>
          </w:rPr>
        </w:r>
        <w:r>
          <w:rPr>
            <w:noProof/>
          </w:rPr>
          <w:fldChar w:fldCharType="separate"/>
        </w:r>
        <w:r>
          <w:rPr>
            <w:noProof/>
          </w:rPr>
          <w:t>334</w:t>
        </w:r>
        <w:r>
          <w:rPr>
            <w:noProof/>
          </w:rPr>
          <w:fldChar w:fldCharType="end"/>
        </w:r>
      </w:hyperlink>
    </w:p>
    <w:p w14:paraId="4B0FB0DC" w14:textId="0143515A" w:rsidR="00E6439E" w:rsidRDefault="00E6439E">
      <w:pPr>
        <w:pStyle w:val="TOC2"/>
        <w:rPr>
          <w:rFonts w:asciiTheme="minorHAnsi" w:eastAsiaTheme="minorEastAsia" w:hAnsiTheme="minorHAnsi" w:cstheme="minorBidi"/>
          <w:noProof/>
          <w:sz w:val="22"/>
          <w:szCs w:val="22"/>
          <w:lang w:val="en-US"/>
        </w:rPr>
      </w:pPr>
      <w:hyperlink w:anchor="_Toc128718774" w:history="1">
        <w:r w:rsidRPr="00845642">
          <w:rPr>
            <w:rStyle w:val="Hyperlink"/>
            <w:rFonts w:eastAsia="MS Mincho"/>
            <w:noProof/>
          </w:rPr>
          <w:t>12.2.</w:t>
        </w:r>
        <w:r>
          <w:rPr>
            <w:rFonts w:asciiTheme="minorHAnsi" w:eastAsiaTheme="minorEastAsia" w:hAnsiTheme="minorHAnsi" w:cstheme="minorBidi"/>
            <w:noProof/>
            <w:sz w:val="22"/>
            <w:szCs w:val="22"/>
            <w:lang w:val="en-US"/>
          </w:rPr>
          <w:tab/>
        </w:r>
        <w:r w:rsidRPr="00845642">
          <w:rPr>
            <w:rStyle w:val="Hyperlink"/>
            <w:rFonts w:eastAsia="MS Mincho"/>
            <w:noProof/>
          </w:rPr>
          <w:t>Linked History</w:t>
        </w:r>
        <w:r>
          <w:rPr>
            <w:noProof/>
          </w:rPr>
          <w:tab/>
        </w:r>
        <w:r>
          <w:rPr>
            <w:noProof/>
          </w:rPr>
          <w:fldChar w:fldCharType="begin"/>
        </w:r>
        <w:r>
          <w:rPr>
            <w:noProof/>
          </w:rPr>
          <w:instrText xml:space="preserve"> PAGEREF _Toc128718774 \h </w:instrText>
        </w:r>
        <w:r>
          <w:rPr>
            <w:noProof/>
          </w:rPr>
        </w:r>
        <w:r>
          <w:rPr>
            <w:noProof/>
          </w:rPr>
          <w:fldChar w:fldCharType="separate"/>
        </w:r>
        <w:r>
          <w:rPr>
            <w:noProof/>
          </w:rPr>
          <w:t>337</w:t>
        </w:r>
        <w:r>
          <w:rPr>
            <w:noProof/>
          </w:rPr>
          <w:fldChar w:fldCharType="end"/>
        </w:r>
      </w:hyperlink>
    </w:p>
    <w:p w14:paraId="3400CE5A" w14:textId="338F8F92" w:rsidR="00E6439E" w:rsidRDefault="00E6439E">
      <w:pPr>
        <w:pStyle w:val="TOC2"/>
        <w:rPr>
          <w:rFonts w:asciiTheme="minorHAnsi" w:eastAsiaTheme="minorEastAsia" w:hAnsiTheme="minorHAnsi" w:cstheme="minorBidi"/>
          <w:noProof/>
          <w:sz w:val="22"/>
          <w:szCs w:val="22"/>
          <w:lang w:val="en-US"/>
        </w:rPr>
      </w:pPr>
      <w:hyperlink w:anchor="_Toc128718775" w:history="1">
        <w:r w:rsidRPr="00845642">
          <w:rPr>
            <w:rStyle w:val="Hyperlink"/>
            <w:rFonts w:eastAsia="MS Mincho"/>
            <w:noProof/>
          </w:rPr>
          <w:t>12.3.</w:t>
        </w:r>
        <w:r>
          <w:rPr>
            <w:rFonts w:asciiTheme="minorHAnsi" w:eastAsiaTheme="minorEastAsia" w:hAnsiTheme="minorHAnsi" w:cstheme="minorBidi"/>
            <w:noProof/>
            <w:sz w:val="22"/>
            <w:szCs w:val="22"/>
            <w:lang w:val="en-US"/>
          </w:rPr>
          <w:tab/>
        </w:r>
        <w:r w:rsidRPr="00845642">
          <w:rPr>
            <w:rStyle w:val="Hyperlink"/>
            <w:rFonts w:eastAsia="MS Mincho"/>
            <w:noProof/>
          </w:rPr>
          <w:t>History By Denomination</w:t>
        </w:r>
        <w:r>
          <w:rPr>
            <w:noProof/>
          </w:rPr>
          <w:tab/>
        </w:r>
        <w:r>
          <w:rPr>
            <w:noProof/>
          </w:rPr>
          <w:fldChar w:fldCharType="begin"/>
        </w:r>
        <w:r>
          <w:rPr>
            <w:noProof/>
          </w:rPr>
          <w:instrText xml:space="preserve"> PAGEREF _Toc128718775 \h </w:instrText>
        </w:r>
        <w:r>
          <w:rPr>
            <w:noProof/>
          </w:rPr>
        </w:r>
        <w:r>
          <w:rPr>
            <w:noProof/>
          </w:rPr>
          <w:fldChar w:fldCharType="separate"/>
        </w:r>
        <w:r>
          <w:rPr>
            <w:noProof/>
          </w:rPr>
          <w:t>338</w:t>
        </w:r>
        <w:r>
          <w:rPr>
            <w:noProof/>
          </w:rPr>
          <w:fldChar w:fldCharType="end"/>
        </w:r>
      </w:hyperlink>
    </w:p>
    <w:p w14:paraId="1DF911CA" w14:textId="02C7A4C4" w:rsidR="00E6439E" w:rsidRDefault="00E6439E">
      <w:pPr>
        <w:pStyle w:val="TOC2"/>
        <w:rPr>
          <w:rFonts w:asciiTheme="minorHAnsi" w:eastAsiaTheme="minorEastAsia" w:hAnsiTheme="minorHAnsi" w:cstheme="minorBidi"/>
          <w:noProof/>
          <w:sz w:val="22"/>
          <w:szCs w:val="22"/>
          <w:lang w:val="en-US"/>
        </w:rPr>
      </w:pPr>
      <w:hyperlink w:anchor="_Toc128718776" w:history="1">
        <w:r w:rsidRPr="00845642">
          <w:rPr>
            <w:rStyle w:val="Hyperlink"/>
            <w:rFonts w:eastAsia="MS Mincho"/>
            <w:noProof/>
          </w:rPr>
          <w:t>12.4.</w:t>
        </w:r>
        <w:r>
          <w:rPr>
            <w:rFonts w:asciiTheme="minorHAnsi" w:eastAsiaTheme="minorEastAsia" w:hAnsiTheme="minorHAnsi" w:cstheme="minorBidi"/>
            <w:noProof/>
            <w:sz w:val="22"/>
            <w:szCs w:val="22"/>
            <w:lang w:val="en-US"/>
          </w:rPr>
          <w:tab/>
        </w:r>
        <w:r w:rsidRPr="00845642">
          <w:rPr>
            <w:rStyle w:val="Hyperlink"/>
            <w:rFonts w:eastAsia="MS Mincho"/>
            <w:noProof/>
          </w:rPr>
          <w:t>Enhanced ATM History</w:t>
        </w:r>
        <w:r>
          <w:rPr>
            <w:noProof/>
          </w:rPr>
          <w:tab/>
        </w:r>
        <w:r>
          <w:rPr>
            <w:noProof/>
          </w:rPr>
          <w:fldChar w:fldCharType="begin"/>
        </w:r>
        <w:r>
          <w:rPr>
            <w:noProof/>
          </w:rPr>
          <w:instrText xml:space="preserve"> PAGEREF _Toc128718776 \h </w:instrText>
        </w:r>
        <w:r>
          <w:rPr>
            <w:noProof/>
          </w:rPr>
        </w:r>
        <w:r>
          <w:rPr>
            <w:noProof/>
          </w:rPr>
          <w:fldChar w:fldCharType="separate"/>
        </w:r>
        <w:r>
          <w:rPr>
            <w:noProof/>
          </w:rPr>
          <w:t>340</w:t>
        </w:r>
        <w:r>
          <w:rPr>
            <w:noProof/>
          </w:rPr>
          <w:fldChar w:fldCharType="end"/>
        </w:r>
      </w:hyperlink>
    </w:p>
    <w:p w14:paraId="772C239C" w14:textId="15B2279D" w:rsidR="00E6439E" w:rsidRDefault="00E6439E">
      <w:pPr>
        <w:pStyle w:val="TOC2"/>
        <w:rPr>
          <w:rFonts w:asciiTheme="minorHAnsi" w:eastAsiaTheme="minorEastAsia" w:hAnsiTheme="minorHAnsi" w:cstheme="minorBidi"/>
          <w:noProof/>
          <w:sz w:val="22"/>
          <w:szCs w:val="22"/>
          <w:lang w:val="en-US"/>
        </w:rPr>
      </w:pPr>
      <w:hyperlink w:anchor="_Toc128718777" w:history="1">
        <w:r w:rsidRPr="00845642">
          <w:rPr>
            <w:rStyle w:val="Hyperlink"/>
            <w:rFonts w:eastAsia="MS Mincho"/>
            <w:noProof/>
          </w:rPr>
          <w:t>12.5.</w:t>
        </w:r>
        <w:r>
          <w:rPr>
            <w:rFonts w:asciiTheme="minorHAnsi" w:eastAsiaTheme="minorEastAsia" w:hAnsiTheme="minorHAnsi" w:cstheme="minorBidi"/>
            <w:noProof/>
            <w:sz w:val="22"/>
            <w:szCs w:val="22"/>
            <w:lang w:val="en-US"/>
          </w:rPr>
          <w:tab/>
        </w:r>
        <w:r w:rsidRPr="00845642">
          <w:rPr>
            <w:rStyle w:val="Hyperlink"/>
            <w:rFonts w:eastAsia="MS Mincho"/>
            <w:noProof/>
          </w:rPr>
          <w:t>Intraday History</w:t>
        </w:r>
        <w:r>
          <w:rPr>
            <w:noProof/>
          </w:rPr>
          <w:tab/>
        </w:r>
        <w:r>
          <w:rPr>
            <w:noProof/>
          </w:rPr>
          <w:fldChar w:fldCharType="begin"/>
        </w:r>
        <w:r>
          <w:rPr>
            <w:noProof/>
          </w:rPr>
          <w:instrText xml:space="preserve"> PAGEREF _Toc128718777 \h </w:instrText>
        </w:r>
        <w:r>
          <w:rPr>
            <w:noProof/>
          </w:rPr>
        </w:r>
        <w:r>
          <w:rPr>
            <w:noProof/>
          </w:rPr>
          <w:fldChar w:fldCharType="separate"/>
        </w:r>
        <w:r>
          <w:rPr>
            <w:noProof/>
          </w:rPr>
          <w:t>341</w:t>
        </w:r>
        <w:r>
          <w:rPr>
            <w:noProof/>
          </w:rPr>
          <w:fldChar w:fldCharType="end"/>
        </w:r>
      </w:hyperlink>
    </w:p>
    <w:p w14:paraId="735EFE78" w14:textId="6E1B09B9" w:rsidR="00E6439E" w:rsidRDefault="00E6439E">
      <w:pPr>
        <w:pStyle w:val="TOC2"/>
        <w:rPr>
          <w:rFonts w:asciiTheme="minorHAnsi" w:eastAsiaTheme="minorEastAsia" w:hAnsiTheme="minorHAnsi" w:cstheme="minorBidi"/>
          <w:noProof/>
          <w:sz w:val="22"/>
          <w:szCs w:val="22"/>
          <w:lang w:val="en-US"/>
        </w:rPr>
      </w:pPr>
      <w:hyperlink w:anchor="_Toc128718778" w:history="1">
        <w:r w:rsidRPr="00845642">
          <w:rPr>
            <w:rStyle w:val="Hyperlink"/>
            <w:rFonts w:eastAsia="MS Mincho"/>
            <w:noProof/>
          </w:rPr>
          <w:t>12.6.</w:t>
        </w:r>
        <w:r>
          <w:rPr>
            <w:rFonts w:asciiTheme="minorHAnsi" w:eastAsiaTheme="minorEastAsia" w:hAnsiTheme="minorHAnsi" w:cstheme="minorBidi"/>
            <w:noProof/>
            <w:sz w:val="22"/>
            <w:szCs w:val="22"/>
            <w:lang w:val="en-US"/>
          </w:rPr>
          <w:tab/>
        </w:r>
        <w:r w:rsidRPr="00845642">
          <w:rPr>
            <w:rStyle w:val="Hyperlink"/>
            <w:rFonts w:eastAsia="MS Mincho"/>
            <w:noProof/>
          </w:rPr>
          <w:t>Downtime</w:t>
        </w:r>
        <w:r>
          <w:rPr>
            <w:noProof/>
          </w:rPr>
          <w:tab/>
        </w:r>
        <w:r>
          <w:rPr>
            <w:noProof/>
          </w:rPr>
          <w:fldChar w:fldCharType="begin"/>
        </w:r>
        <w:r>
          <w:rPr>
            <w:noProof/>
          </w:rPr>
          <w:instrText xml:space="preserve"> PAGEREF _Toc128718778 \h </w:instrText>
        </w:r>
        <w:r>
          <w:rPr>
            <w:noProof/>
          </w:rPr>
        </w:r>
        <w:r>
          <w:rPr>
            <w:noProof/>
          </w:rPr>
          <w:fldChar w:fldCharType="separate"/>
        </w:r>
        <w:r>
          <w:rPr>
            <w:noProof/>
          </w:rPr>
          <w:t>342</w:t>
        </w:r>
        <w:r>
          <w:rPr>
            <w:noProof/>
          </w:rPr>
          <w:fldChar w:fldCharType="end"/>
        </w:r>
      </w:hyperlink>
    </w:p>
    <w:p w14:paraId="1E5549E4" w14:textId="3ED47FC5" w:rsidR="00E6439E" w:rsidRDefault="00E6439E">
      <w:pPr>
        <w:pStyle w:val="TOC2"/>
        <w:rPr>
          <w:rFonts w:asciiTheme="minorHAnsi" w:eastAsiaTheme="minorEastAsia" w:hAnsiTheme="minorHAnsi" w:cstheme="minorBidi"/>
          <w:noProof/>
          <w:sz w:val="22"/>
          <w:szCs w:val="22"/>
          <w:lang w:val="en-US"/>
        </w:rPr>
      </w:pPr>
      <w:hyperlink w:anchor="_Toc128718779" w:history="1">
        <w:r w:rsidRPr="00845642">
          <w:rPr>
            <w:rStyle w:val="Hyperlink"/>
            <w:rFonts w:eastAsia="MS Mincho"/>
            <w:noProof/>
          </w:rPr>
          <w:t>12.7.</w:t>
        </w:r>
        <w:r>
          <w:rPr>
            <w:rFonts w:asciiTheme="minorHAnsi" w:eastAsiaTheme="minorEastAsia" w:hAnsiTheme="minorHAnsi" w:cstheme="minorBidi"/>
            <w:noProof/>
            <w:sz w:val="22"/>
            <w:szCs w:val="22"/>
            <w:lang w:val="en-US"/>
          </w:rPr>
          <w:tab/>
        </w:r>
        <w:r w:rsidRPr="00845642">
          <w:rPr>
            <w:rStyle w:val="Hyperlink"/>
            <w:rFonts w:eastAsia="MS Mincho"/>
            <w:noProof/>
          </w:rPr>
          <w:t>Orders</w:t>
        </w:r>
        <w:r>
          <w:rPr>
            <w:noProof/>
          </w:rPr>
          <w:tab/>
        </w:r>
        <w:r>
          <w:rPr>
            <w:noProof/>
          </w:rPr>
          <w:fldChar w:fldCharType="begin"/>
        </w:r>
        <w:r>
          <w:rPr>
            <w:noProof/>
          </w:rPr>
          <w:instrText xml:space="preserve"> PAGEREF _Toc128718779 \h </w:instrText>
        </w:r>
        <w:r>
          <w:rPr>
            <w:noProof/>
          </w:rPr>
        </w:r>
        <w:r>
          <w:rPr>
            <w:noProof/>
          </w:rPr>
          <w:fldChar w:fldCharType="separate"/>
        </w:r>
        <w:r>
          <w:rPr>
            <w:noProof/>
          </w:rPr>
          <w:t>343</w:t>
        </w:r>
        <w:r>
          <w:rPr>
            <w:noProof/>
          </w:rPr>
          <w:fldChar w:fldCharType="end"/>
        </w:r>
      </w:hyperlink>
    </w:p>
    <w:p w14:paraId="490072E4" w14:textId="0C8B9D11" w:rsidR="00E6439E" w:rsidRDefault="00E6439E">
      <w:pPr>
        <w:pStyle w:val="TOC2"/>
        <w:rPr>
          <w:rFonts w:asciiTheme="minorHAnsi" w:eastAsiaTheme="minorEastAsia" w:hAnsiTheme="minorHAnsi" w:cstheme="minorBidi"/>
          <w:noProof/>
          <w:sz w:val="22"/>
          <w:szCs w:val="22"/>
          <w:lang w:val="en-US"/>
        </w:rPr>
      </w:pPr>
      <w:hyperlink w:anchor="_Toc128718780" w:history="1">
        <w:r w:rsidRPr="00845642">
          <w:rPr>
            <w:rStyle w:val="Hyperlink"/>
            <w:rFonts w:eastAsia="MS Mincho"/>
            <w:noProof/>
          </w:rPr>
          <w:t>12.8.</w:t>
        </w:r>
        <w:r>
          <w:rPr>
            <w:rFonts w:asciiTheme="minorHAnsi" w:eastAsiaTheme="minorEastAsia" w:hAnsiTheme="minorHAnsi" w:cstheme="minorBidi"/>
            <w:noProof/>
            <w:sz w:val="22"/>
            <w:szCs w:val="22"/>
            <w:lang w:val="en-US"/>
          </w:rPr>
          <w:tab/>
        </w:r>
        <w:r w:rsidRPr="00845642">
          <w:rPr>
            <w:rStyle w:val="Hyperlink"/>
            <w:rFonts w:eastAsia="MS Mincho"/>
            <w:noProof/>
          </w:rPr>
          <w:t>Ordered Denominations</w:t>
        </w:r>
        <w:r>
          <w:rPr>
            <w:noProof/>
          </w:rPr>
          <w:tab/>
        </w:r>
        <w:r>
          <w:rPr>
            <w:noProof/>
          </w:rPr>
          <w:fldChar w:fldCharType="begin"/>
        </w:r>
        <w:r>
          <w:rPr>
            <w:noProof/>
          </w:rPr>
          <w:instrText xml:space="preserve"> PAGEREF _Toc128718780 \h </w:instrText>
        </w:r>
        <w:r>
          <w:rPr>
            <w:noProof/>
          </w:rPr>
        </w:r>
        <w:r>
          <w:rPr>
            <w:noProof/>
          </w:rPr>
          <w:fldChar w:fldCharType="separate"/>
        </w:r>
        <w:r>
          <w:rPr>
            <w:noProof/>
          </w:rPr>
          <w:t>344</w:t>
        </w:r>
        <w:r>
          <w:rPr>
            <w:noProof/>
          </w:rPr>
          <w:fldChar w:fldCharType="end"/>
        </w:r>
      </w:hyperlink>
    </w:p>
    <w:p w14:paraId="31445E1C" w14:textId="36D57BC6" w:rsidR="00E6439E" w:rsidRDefault="00E6439E">
      <w:pPr>
        <w:pStyle w:val="TOC2"/>
        <w:rPr>
          <w:rFonts w:asciiTheme="minorHAnsi" w:eastAsiaTheme="minorEastAsia" w:hAnsiTheme="minorHAnsi" w:cstheme="minorBidi"/>
          <w:noProof/>
          <w:sz w:val="22"/>
          <w:szCs w:val="22"/>
          <w:lang w:val="en-US"/>
        </w:rPr>
      </w:pPr>
      <w:hyperlink w:anchor="_Toc128718781" w:history="1">
        <w:r w:rsidRPr="00845642">
          <w:rPr>
            <w:rStyle w:val="Hyperlink"/>
            <w:rFonts w:eastAsia="MS Mincho"/>
            <w:noProof/>
          </w:rPr>
          <w:t>12.9.</w:t>
        </w:r>
        <w:r>
          <w:rPr>
            <w:rFonts w:asciiTheme="minorHAnsi" w:eastAsiaTheme="minorEastAsia" w:hAnsiTheme="minorHAnsi" w:cstheme="minorBidi"/>
            <w:noProof/>
            <w:sz w:val="22"/>
            <w:szCs w:val="22"/>
            <w:lang w:val="en-US"/>
          </w:rPr>
          <w:tab/>
        </w:r>
        <w:r w:rsidRPr="00845642">
          <w:rPr>
            <w:rStyle w:val="Hyperlink"/>
            <w:rFonts w:eastAsia="MS Mincho"/>
            <w:noProof/>
          </w:rPr>
          <w:t>Commercial Orders</w:t>
        </w:r>
        <w:r>
          <w:rPr>
            <w:noProof/>
          </w:rPr>
          <w:tab/>
        </w:r>
        <w:r>
          <w:rPr>
            <w:noProof/>
          </w:rPr>
          <w:fldChar w:fldCharType="begin"/>
        </w:r>
        <w:r>
          <w:rPr>
            <w:noProof/>
          </w:rPr>
          <w:instrText xml:space="preserve"> PAGEREF _Toc128718781 \h </w:instrText>
        </w:r>
        <w:r>
          <w:rPr>
            <w:noProof/>
          </w:rPr>
        </w:r>
        <w:r>
          <w:rPr>
            <w:noProof/>
          </w:rPr>
          <w:fldChar w:fldCharType="separate"/>
        </w:r>
        <w:r>
          <w:rPr>
            <w:noProof/>
          </w:rPr>
          <w:t>345</w:t>
        </w:r>
        <w:r>
          <w:rPr>
            <w:noProof/>
          </w:rPr>
          <w:fldChar w:fldCharType="end"/>
        </w:r>
      </w:hyperlink>
    </w:p>
    <w:p w14:paraId="26DB2460" w14:textId="3B780402" w:rsidR="00E6439E" w:rsidRDefault="00E6439E">
      <w:pPr>
        <w:pStyle w:val="TOC2"/>
        <w:rPr>
          <w:rFonts w:asciiTheme="minorHAnsi" w:eastAsiaTheme="minorEastAsia" w:hAnsiTheme="minorHAnsi" w:cstheme="minorBidi"/>
          <w:noProof/>
          <w:sz w:val="22"/>
          <w:szCs w:val="22"/>
          <w:lang w:val="en-US"/>
        </w:rPr>
      </w:pPr>
      <w:hyperlink w:anchor="_Toc128718782" w:history="1">
        <w:r w:rsidRPr="00845642">
          <w:rPr>
            <w:rStyle w:val="Hyperlink"/>
            <w:noProof/>
          </w:rPr>
          <w:t>12.10.</w:t>
        </w:r>
        <w:r>
          <w:rPr>
            <w:rFonts w:asciiTheme="minorHAnsi" w:eastAsiaTheme="minorEastAsia" w:hAnsiTheme="minorHAnsi" w:cstheme="minorBidi"/>
            <w:noProof/>
            <w:sz w:val="22"/>
            <w:szCs w:val="22"/>
            <w:lang w:val="en-US"/>
          </w:rPr>
          <w:tab/>
        </w:r>
        <w:r w:rsidRPr="00845642">
          <w:rPr>
            <w:rStyle w:val="Hyperlink"/>
            <w:noProof/>
          </w:rPr>
          <w:t>Order Custom Fields</w:t>
        </w:r>
        <w:r>
          <w:rPr>
            <w:noProof/>
          </w:rPr>
          <w:tab/>
        </w:r>
        <w:r>
          <w:rPr>
            <w:noProof/>
          </w:rPr>
          <w:fldChar w:fldCharType="begin"/>
        </w:r>
        <w:r>
          <w:rPr>
            <w:noProof/>
          </w:rPr>
          <w:instrText xml:space="preserve"> PAGEREF _Toc128718782 \h </w:instrText>
        </w:r>
        <w:r>
          <w:rPr>
            <w:noProof/>
          </w:rPr>
        </w:r>
        <w:r>
          <w:rPr>
            <w:noProof/>
          </w:rPr>
          <w:fldChar w:fldCharType="separate"/>
        </w:r>
        <w:r>
          <w:rPr>
            <w:noProof/>
          </w:rPr>
          <w:t>346</w:t>
        </w:r>
        <w:r>
          <w:rPr>
            <w:noProof/>
          </w:rPr>
          <w:fldChar w:fldCharType="end"/>
        </w:r>
      </w:hyperlink>
    </w:p>
    <w:p w14:paraId="400F464D" w14:textId="5A4542C4" w:rsidR="00E6439E" w:rsidRDefault="00E6439E">
      <w:pPr>
        <w:pStyle w:val="TOC2"/>
        <w:rPr>
          <w:rFonts w:asciiTheme="minorHAnsi" w:eastAsiaTheme="minorEastAsia" w:hAnsiTheme="minorHAnsi" w:cstheme="minorBidi"/>
          <w:noProof/>
          <w:sz w:val="22"/>
          <w:szCs w:val="22"/>
          <w:lang w:val="en-US"/>
        </w:rPr>
      </w:pPr>
      <w:hyperlink w:anchor="_Toc128718783" w:history="1">
        <w:r w:rsidRPr="00845642">
          <w:rPr>
            <w:rStyle w:val="Hyperlink"/>
            <w:noProof/>
          </w:rPr>
          <w:t>12.11.</w:t>
        </w:r>
        <w:r>
          <w:rPr>
            <w:rFonts w:asciiTheme="minorHAnsi" w:eastAsiaTheme="minorEastAsia" w:hAnsiTheme="minorHAnsi" w:cstheme="minorBidi"/>
            <w:noProof/>
            <w:sz w:val="22"/>
            <w:szCs w:val="22"/>
            <w:lang w:val="en-US"/>
          </w:rPr>
          <w:tab/>
        </w:r>
        <w:r w:rsidRPr="00845642">
          <w:rPr>
            <w:rStyle w:val="Hyperlink"/>
            <w:noProof/>
          </w:rPr>
          <w:t>Bag Reference Numbers</w:t>
        </w:r>
        <w:r>
          <w:rPr>
            <w:noProof/>
          </w:rPr>
          <w:tab/>
        </w:r>
        <w:r>
          <w:rPr>
            <w:noProof/>
          </w:rPr>
          <w:fldChar w:fldCharType="begin"/>
        </w:r>
        <w:r>
          <w:rPr>
            <w:noProof/>
          </w:rPr>
          <w:instrText xml:space="preserve"> PAGEREF _Toc128718783 \h </w:instrText>
        </w:r>
        <w:r>
          <w:rPr>
            <w:noProof/>
          </w:rPr>
        </w:r>
        <w:r>
          <w:rPr>
            <w:noProof/>
          </w:rPr>
          <w:fldChar w:fldCharType="separate"/>
        </w:r>
        <w:r>
          <w:rPr>
            <w:noProof/>
          </w:rPr>
          <w:t>347</w:t>
        </w:r>
        <w:r>
          <w:rPr>
            <w:noProof/>
          </w:rPr>
          <w:fldChar w:fldCharType="end"/>
        </w:r>
      </w:hyperlink>
    </w:p>
    <w:p w14:paraId="2508C021" w14:textId="31598466" w:rsidR="00E6439E" w:rsidRDefault="00E6439E">
      <w:pPr>
        <w:pStyle w:val="TOC2"/>
        <w:rPr>
          <w:rFonts w:asciiTheme="minorHAnsi" w:eastAsiaTheme="minorEastAsia" w:hAnsiTheme="minorHAnsi" w:cstheme="minorBidi"/>
          <w:noProof/>
          <w:sz w:val="22"/>
          <w:szCs w:val="22"/>
          <w:lang w:val="en-US"/>
        </w:rPr>
      </w:pPr>
      <w:hyperlink w:anchor="_Toc128718784" w:history="1">
        <w:r w:rsidRPr="00845642">
          <w:rPr>
            <w:rStyle w:val="Hyperlink"/>
            <w:noProof/>
          </w:rPr>
          <w:t>12.12.</w:t>
        </w:r>
        <w:r>
          <w:rPr>
            <w:rFonts w:asciiTheme="minorHAnsi" w:eastAsiaTheme="minorEastAsia" w:hAnsiTheme="minorHAnsi" w:cstheme="minorBidi"/>
            <w:noProof/>
            <w:sz w:val="22"/>
            <w:szCs w:val="22"/>
            <w:lang w:val="en-US"/>
          </w:rPr>
          <w:tab/>
        </w:r>
        <w:r w:rsidRPr="00845642">
          <w:rPr>
            <w:rStyle w:val="Hyperlink"/>
            <w:noProof/>
          </w:rPr>
          <w:t>Special Orders</w:t>
        </w:r>
        <w:r>
          <w:rPr>
            <w:noProof/>
          </w:rPr>
          <w:tab/>
        </w:r>
        <w:r>
          <w:rPr>
            <w:noProof/>
          </w:rPr>
          <w:fldChar w:fldCharType="begin"/>
        </w:r>
        <w:r>
          <w:rPr>
            <w:noProof/>
          </w:rPr>
          <w:instrText xml:space="preserve"> PAGEREF _Toc128718784 \h </w:instrText>
        </w:r>
        <w:r>
          <w:rPr>
            <w:noProof/>
          </w:rPr>
        </w:r>
        <w:r>
          <w:rPr>
            <w:noProof/>
          </w:rPr>
          <w:fldChar w:fldCharType="separate"/>
        </w:r>
        <w:r>
          <w:rPr>
            <w:noProof/>
          </w:rPr>
          <w:t>348</w:t>
        </w:r>
        <w:r>
          <w:rPr>
            <w:noProof/>
          </w:rPr>
          <w:fldChar w:fldCharType="end"/>
        </w:r>
      </w:hyperlink>
    </w:p>
    <w:p w14:paraId="5BBF88C1" w14:textId="1559F5D2" w:rsidR="00E6439E" w:rsidRDefault="00E6439E">
      <w:pPr>
        <w:pStyle w:val="TOC2"/>
        <w:rPr>
          <w:rFonts w:asciiTheme="minorHAnsi" w:eastAsiaTheme="minorEastAsia" w:hAnsiTheme="minorHAnsi" w:cstheme="minorBidi"/>
          <w:noProof/>
          <w:sz w:val="22"/>
          <w:szCs w:val="22"/>
          <w:lang w:val="en-US"/>
        </w:rPr>
      </w:pPr>
      <w:hyperlink w:anchor="_Toc128718785" w:history="1">
        <w:r w:rsidRPr="00845642">
          <w:rPr>
            <w:rStyle w:val="Hyperlink"/>
            <w:rFonts w:eastAsia="MS Mincho"/>
            <w:noProof/>
          </w:rPr>
          <w:t>12.13.</w:t>
        </w:r>
        <w:r>
          <w:rPr>
            <w:rFonts w:asciiTheme="minorHAnsi" w:eastAsiaTheme="minorEastAsia" w:hAnsiTheme="minorHAnsi" w:cstheme="minorBidi"/>
            <w:noProof/>
            <w:sz w:val="22"/>
            <w:szCs w:val="22"/>
            <w:lang w:val="en-US"/>
          </w:rPr>
          <w:tab/>
        </w:r>
        <w:r w:rsidRPr="00845642">
          <w:rPr>
            <w:rStyle w:val="Hyperlink"/>
            <w:rFonts w:eastAsia="MS Mincho"/>
            <w:noProof/>
          </w:rPr>
          <w:t>ATM Residuals</w:t>
        </w:r>
        <w:r>
          <w:rPr>
            <w:noProof/>
          </w:rPr>
          <w:tab/>
        </w:r>
        <w:r>
          <w:rPr>
            <w:noProof/>
          </w:rPr>
          <w:fldChar w:fldCharType="begin"/>
        </w:r>
        <w:r>
          <w:rPr>
            <w:noProof/>
          </w:rPr>
          <w:instrText xml:space="preserve"> PAGEREF _Toc128718785 \h </w:instrText>
        </w:r>
        <w:r>
          <w:rPr>
            <w:noProof/>
          </w:rPr>
        </w:r>
        <w:r>
          <w:rPr>
            <w:noProof/>
          </w:rPr>
          <w:fldChar w:fldCharType="separate"/>
        </w:r>
        <w:r>
          <w:rPr>
            <w:noProof/>
          </w:rPr>
          <w:t>348</w:t>
        </w:r>
        <w:r>
          <w:rPr>
            <w:noProof/>
          </w:rPr>
          <w:fldChar w:fldCharType="end"/>
        </w:r>
      </w:hyperlink>
    </w:p>
    <w:p w14:paraId="5DEE3AFD" w14:textId="5BECCBE4" w:rsidR="00E6439E" w:rsidRDefault="00E6439E">
      <w:pPr>
        <w:pStyle w:val="TOC2"/>
        <w:rPr>
          <w:rFonts w:asciiTheme="minorHAnsi" w:eastAsiaTheme="minorEastAsia" w:hAnsiTheme="minorHAnsi" w:cstheme="minorBidi"/>
          <w:noProof/>
          <w:sz w:val="22"/>
          <w:szCs w:val="22"/>
          <w:lang w:val="en-US"/>
        </w:rPr>
      </w:pPr>
      <w:hyperlink w:anchor="_Toc128718786" w:history="1">
        <w:r w:rsidRPr="00845642">
          <w:rPr>
            <w:rStyle w:val="Hyperlink"/>
            <w:rFonts w:eastAsia="MS Mincho"/>
            <w:noProof/>
          </w:rPr>
          <w:t>12.14.</w:t>
        </w:r>
        <w:r>
          <w:rPr>
            <w:rFonts w:asciiTheme="minorHAnsi" w:eastAsiaTheme="minorEastAsia" w:hAnsiTheme="minorHAnsi" w:cstheme="minorBidi"/>
            <w:noProof/>
            <w:sz w:val="22"/>
            <w:szCs w:val="22"/>
            <w:lang w:val="en-US"/>
          </w:rPr>
          <w:tab/>
        </w:r>
        <w:r w:rsidRPr="00845642">
          <w:rPr>
            <w:rStyle w:val="Hyperlink"/>
            <w:rFonts w:eastAsia="MS Mincho"/>
            <w:noProof/>
          </w:rPr>
          <w:t>Linked Orders</w:t>
        </w:r>
        <w:r>
          <w:rPr>
            <w:noProof/>
          </w:rPr>
          <w:tab/>
        </w:r>
        <w:r>
          <w:rPr>
            <w:noProof/>
          </w:rPr>
          <w:fldChar w:fldCharType="begin"/>
        </w:r>
        <w:r>
          <w:rPr>
            <w:noProof/>
          </w:rPr>
          <w:instrText xml:space="preserve"> PAGEREF _Toc128718786 \h </w:instrText>
        </w:r>
        <w:r>
          <w:rPr>
            <w:noProof/>
          </w:rPr>
        </w:r>
        <w:r>
          <w:rPr>
            <w:noProof/>
          </w:rPr>
          <w:fldChar w:fldCharType="separate"/>
        </w:r>
        <w:r>
          <w:rPr>
            <w:noProof/>
          </w:rPr>
          <w:t>349</w:t>
        </w:r>
        <w:r>
          <w:rPr>
            <w:noProof/>
          </w:rPr>
          <w:fldChar w:fldCharType="end"/>
        </w:r>
      </w:hyperlink>
    </w:p>
    <w:p w14:paraId="1759E4D0" w14:textId="7370490B" w:rsidR="00E6439E" w:rsidRDefault="00E6439E">
      <w:pPr>
        <w:pStyle w:val="TOC2"/>
        <w:rPr>
          <w:rFonts w:asciiTheme="minorHAnsi" w:eastAsiaTheme="minorEastAsia" w:hAnsiTheme="minorHAnsi" w:cstheme="minorBidi"/>
          <w:noProof/>
          <w:sz w:val="22"/>
          <w:szCs w:val="22"/>
          <w:lang w:val="en-US"/>
        </w:rPr>
      </w:pPr>
      <w:hyperlink w:anchor="_Toc128718787" w:history="1">
        <w:r w:rsidRPr="00845642">
          <w:rPr>
            <w:rStyle w:val="Hyperlink"/>
            <w:rFonts w:eastAsia="MS Mincho"/>
            <w:noProof/>
          </w:rPr>
          <w:t>12.15.</w:t>
        </w:r>
        <w:r>
          <w:rPr>
            <w:rFonts w:asciiTheme="minorHAnsi" w:eastAsiaTheme="minorEastAsia" w:hAnsiTheme="minorHAnsi" w:cstheme="minorBidi"/>
            <w:noProof/>
            <w:sz w:val="22"/>
            <w:szCs w:val="22"/>
            <w:lang w:val="en-US"/>
          </w:rPr>
          <w:tab/>
        </w:r>
        <w:r w:rsidRPr="00845642">
          <w:rPr>
            <w:rStyle w:val="Hyperlink"/>
            <w:rFonts w:eastAsia="MS Mincho"/>
            <w:noProof/>
          </w:rPr>
          <w:t>Recommendations</w:t>
        </w:r>
        <w:r>
          <w:rPr>
            <w:noProof/>
          </w:rPr>
          <w:tab/>
        </w:r>
        <w:r>
          <w:rPr>
            <w:noProof/>
          </w:rPr>
          <w:fldChar w:fldCharType="begin"/>
        </w:r>
        <w:r>
          <w:rPr>
            <w:noProof/>
          </w:rPr>
          <w:instrText xml:space="preserve"> PAGEREF _Toc128718787 \h </w:instrText>
        </w:r>
        <w:r>
          <w:rPr>
            <w:noProof/>
          </w:rPr>
        </w:r>
        <w:r>
          <w:rPr>
            <w:noProof/>
          </w:rPr>
          <w:fldChar w:fldCharType="separate"/>
        </w:r>
        <w:r>
          <w:rPr>
            <w:noProof/>
          </w:rPr>
          <w:t>350</w:t>
        </w:r>
        <w:r>
          <w:rPr>
            <w:noProof/>
          </w:rPr>
          <w:fldChar w:fldCharType="end"/>
        </w:r>
      </w:hyperlink>
    </w:p>
    <w:p w14:paraId="6EABBE6D" w14:textId="7EE46201" w:rsidR="00E6439E" w:rsidRDefault="00E6439E">
      <w:pPr>
        <w:pStyle w:val="TOC2"/>
        <w:rPr>
          <w:rFonts w:asciiTheme="minorHAnsi" w:eastAsiaTheme="minorEastAsia" w:hAnsiTheme="minorHAnsi" w:cstheme="minorBidi"/>
          <w:noProof/>
          <w:sz w:val="22"/>
          <w:szCs w:val="22"/>
          <w:lang w:val="en-US"/>
        </w:rPr>
      </w:pPr>
      <w:hyperlink w:anchor="_Toc128718788" w:history="1">
        <w:r w:rsidRPr="00845642">
          <w:rPr>
            <w:rStyle w:val="Hyperlink"/>
            <w:noProof/>
          </w:rPr>
          <w:t>12.16.</w:t>
        </w:r>
        <w:r>
          <w:rPr>
            <w:rFonts w:asciiTheme="minorHAnsi" w:eastAsiaTheme="minorEastAsia" w:hAnsiTheme="minorHAnsi" w:cstheme="minorBidi"/>
            <w:noProof/>
            <w:sz w:val="22"/>
            <w:szCs w:val="22"/>
            <w:lang w:val="en-US"/>
          </w:rPr>
          <w:tab/>
        </w:r>
        <w:r w:rsidRPr="00845642">
          <w:rPr>
            <w:rStyle w:val="Hyperlink"/>
            <w:noProof/>
          </w:rPr>
          <w:t>Special Requirements</w:t>
        </w:r>
        <w:r>
          <w:rPr>
            <w:noProof/>
          </w:rPr>
          <w:tab/>
        </w:r>
        <w:r>
          <w:rPr>
            <w:noProof/>
          </w:rPr>
          <w:fldChar w:fldCharType="begin"/>
        </w:r>
        <w:r>
          <w:rPr>
            <w:noProof/>
          </w:rPr>
          <w:instrText xml:space="preserve"> PAGEREF _Toc128718788 \h </w:instrText>
        </w:r>
        <w:r>
          <w:rPr>
            <w:noProof/>
          </w:rPr>
        </w:r>
        <w:r>
          <w:rPr>
            <w:noProof/>
          </w:rPr>
          <w:fldChar w:fldCharType="separate"/>
        </w:r>
        <w:r>
          <w:rPr>
            <w:noProof/>
          </w:rPr>
          <w:t>351</w:t>
        </w:r>
        <w:r>
          <w:rPr>
            <w:noProof/>
          </w:rPr>
          <w:fldChar w:fldCharType="end"/>
        </w:r>
      </w:hyperlink>
    </w:p>
    <w:p w14:paraId="4DB544A6" w14:textId="353FAAA8" w:rsidR="00E6439E" w:rsidRDefault="00E6439E">
      <w:pPr>
        <w:pStyle w:val="TOC2"/>
        <w:rPr>
          <w:rFonts w:asciiTheme="minorHAnsi" w:eastAsiaTheme="minorEastAsia" w:hAnsiTheme="minorHAnsi" w:cstheme="minorBidi"/>
          <w:noProof/>
          <w:sz w:val="22"/>
          <w:szCs w:val="22"/>
          <w:lang w:val="en-US"/>
        </w:rPr>
      </w:pPr>
      <w:hyperlink w:anchor="_Toc128718789" w:history="1">
        <w:r w:rsidRPr="00845642">
          <w:rPr>
            <w:rStyle w:val="Hyperlink"/>
            <w:rFonts w:eastAsia="MS Mincho"/>
            <w:noProof/>
          </w:rPr>
          <w:t>12.17.</w:t>
        </w:r>
        <w:r>
          <w:rPr>
            <w:rFonts w:asciiTheme="minorHAnsi" w:eastAsiaTheme="minorEastAsia" w:hAnsiTheme="minorHAnsi" w:cstheme="minorBidi"/>
            <w:noProof/>
            <w:sz w:val="22"/>
            <w:szCs w:val="22"/>
            <w:lang w:val="en-US"/>
          </w:rPr>
          <w:tab/>
        </w:r>
        <w:r w:rsidRPr="00845642">
          <w:rPr>
            <w:rStyle w:val="Hyperlink"/>
            <w:rFonts w:eastAsia="MS Mincho"/>
            <w:noProof/>
          </w:rPr>
          <w:t>Target vs. Historical Balance</w:t>
        </w:r>
        <w:r>
          <w:rPr>
            <w:noProof/>
          </w:rPr>
          <w:tab/>
        </w:r>
        <w:r>
          <w:rPr>
            <w:noProof/>
          </w:rPr>
          <w:fldChar w:fldCharType="begin"/>
        </w:r>
        <w:r>
          <w:rPr>
            <w:noProof/>
          </w:rPr>
          <w:instrText xml:space="preserve"> PAGEREF _Toc128718789 \h </w:instrText>
        </w:r>
        <w:r>
          <w:rPr>
            <w:noProof/>
          </w:rPr>
        </w:r>
        <w:r>
          <w:rPr>
            <w:noProof/>
          </w:rPr>
          <w:fldChar w:fldCharType="separate"/>
        </w:r>
        <w:r>
          <w:rPr>
            <w:noProof/>
          </w:rPr>
          <w:t>352</w:t>
        </w:r>
        <w:r>
          <w:rPr>
            <w:noProof/>
          </w:rPr>
          <w:fldChar w:fldCharType="end"/>
        </w:r>
      </w:hyperlink>
    </w:p>
    <w:p w14:paraId="3E176142" w14:textId="3EC56AB8" w:rsidR="00E6439E" w:rsidRDefault="00E6439E">
      <w:pPr>
        <w:pStyle w:val="TOC2"/>
        <w:rPr>
          <w:rFonts w:asciiTheme="minorHAnsi" w:eastAsiaTheme="minorEastAsia" w:hAnsiTheme="minorHAnsi" w:cstheme="minorBidi"/>
          <w:noProof/>
          <w:sz w:val="22"/>
          <w:szCs w:val="22"/>
          <w:lang w:val="en-US"/>
        </w:rPr>
      </w:pPr>
      <w:hyperlink w:anchor="_Toc128718790" w:history="1">
        <w:r w:rsidRPr="00845642">
          <w:rPr>
            <w:rStyle w:val="Hyperlink"/>
            <w:noProof/>
          </w:rPr>
          <w:t>12.18.</w:t>
        </w:r>
        <w:r>
          <w:rPr>
            <w:rFonts w:asciiTheme="minorHAnsi" w:eastAsiaTheme="minorEastAsia" w:hAnsiTheme="minorHAnsi" w:cstheme="minorBidi"/>
            <w:noProof/>
            <w:sz w:val="22"/>
            <w:szCs w:val="22"/>
            <w:lang w:val="en-US"/>
          </w:rPr>
          <w:tab/>
        </w:r>
        <w:r w:rsidRPr="00845642">
          <w:rPr>
            <w:rStyle w:val="Hyperlink"/>
            <w:noProof/>
          </w:rPr>
          <w:t>Target Balance vs. Historical Recommendation</w:t>
        </w:r>
        <w:r>
          <w:rPr>
            <w:noProof/>
          </w:rPr>
          <w:tab/>
        </w:r>
        <w:r>
          <w:rPr>
            <w:noProof/>
          </w:rPr>
          <w:fldChar w:fldCharType="begin"/>
        </w:r>
        <w:r>
          <w:rPr>
            <w:noProof/>
          </w:rPr>
          <w:instrText xml:space="preserve"> PAGEREF _Toc128718790 \h </w:instrText>
        </w:r>
        <w:r>
          <w:rPr>
            <w:noProof/>
          </w:rPr>
        </w:r>
        <w:r>
          <w:rPr>
            <w:noProof/>
          </w:rPr>
          <w:fldChar w:fldCharType="separate"/>
        </w:r>
        <w:r>
          <w:rPr>
            <w:noProof/>
          </w:rPr>
          <w:t>352</w:t>
        </w:r>
        <w:r>
          <w:rPr>
            <w:noProof/>
          </w:rPr>
          <w:fldChar w:fldCharType="end"/>
        </w:r>
      </w:hyperlink>
    </w:p>
    <w:p w14:paraId="21FAE95C" w14:textId="7054DCDD" w:rsidR="00E6439E" w:rsidRDefault="00E6439E">
      <w:pPr>
        <w:pStyle w:val="TOC2"/>
        <w:rPr>
          <w:rFonts w:asciiTheme="minorHAnsi" w:eastAsiaTheme="minorEastAsia" w:hAnsiTheme="minorHAnsi" w:cstheme="minorBidi"/>
          <w:noProof/>
          <w:sz w:val="22"/>
          <w:szCs w:val="22"/>
          <w:lang w:val="en-US"/>
        </w:rPr>
      </w:pPr>
      <w:hyperlink w:anchor="_Toc128718791" w:history="1">
        <w:r w:rsidRPr="00845642">
          <w:rPr>
            <w:rStyle w:val="Hyperlink"/>
            <w:noProof/>
          </w:rPr>
          <w:t>12.19.</w:t>
        </w:r>
        <w:r>
          <w:rPr>
            <w:rFonts w:asciiTheme="minorHAnsi" w:eastAsiaTheme="minorEastAsia" w:hAnsiTheme="minorHAnsi" w:cstheme="minorBidi"/>
            <w:noProof/>
            <w:sz w:val="22"/>
            <w:szCs w:val="22"/>
            <w:lang w:val="en-US"/>
          </w:rPr>
          <w:tab/>
        </w:r>
        <w:r w:rsidRPr="00845642">
          <w:rPr>
            <w:rStyle w:val="Hyperlink"/>
            <w:noProof/>
          </w:rPr>
          <w:t>Order Notification Report</w:t>
        </w:r>
        <w:r>
          <w:rPr>
            <w:noProof/>
          </w:rPr>
          <w:tab/>
        </w:r>
        <w:r>
          <w:rPr>
            <w:noProof/>
          </w:rPr>
          <w:fldChar w:fldCharType="begin"/>
        </w:r>
        <w:r>
          <w:rPr>
            <w:noProof/>
          </w:rPr>
          <w:instrText xml:space="preserve"> PAGEREF _Toc128718791 \h </w:instrText>
        </w:r>
        <w:r>
          <w:rPr>
            <w:noProof/>
          </w:rPr>
        </w:r>
        <w:r>
          <w:rPr>
            <w:noProof/>
          </w:rPr>
          <w:fldChar w:fldCharType="separate"/>
        </w:r>
        <w:r>
          <w:rPr>
            <w:noProof/>
          </w:rPr>
          <w:t>353</w:t>
        </w:r>
        <w:r>
          <w:rPr>
            <w:noProof/>
          </w:rPr>
          <w:fldChar w:fldCharType="end"/>
        </w:r>
      </w:hyperlink>
    </w:p>
    <w:p w14:paraId="31D733BB" w14:textId="72555A23" w:rsidR="00E6439E" w:rsidRDefault="00E6439E">
      <w:pPr>
        <w:pStyle w:val="TOC2"/>
        <w:rPr>
          <w:rFonts w:asciiTheme="minorHAnsi" w:eastAsiaTheme="minorEastAsia" w:hAnsiTheme="minorHAnsi" w:cstheme="minorBidi"/>
          <w:noProof/>
          <w:sz w:val="22"/>
          <w:szCs w:val="22"/>
          <w:lang w:val="en-US"/>
        </w:rPr>
      </w:pPr>
      <w:hyperlink w:anchor="_Toc128718792" w:history="1">
        <w:r w:rsidRPr="00845642">
          <w:rPr>
            <w:rStyle w:val="Hyperlink"/>
            <w:noProof/>
          </w:rPr>
          <w:t>12.20.</w:t>
        </w:r>
        <w:r>
          <w:rPr>
            <w:rFonts w:asciiTheme="minorHAnsi" w:eastAsiaTheme="minorEastAsia" w:hAnsiTheme="minorHAnsi" w:cstheme="minorBidi"/>
            <w:noProof/>
            <w:sz w:val="22"/>
            <w:szCs w:val="22"/>
            <w:lang w:val="en-US"/>
          </w:rPr>
          <w:tab/>
        </w:r>
        <w:r w:rsidRPr="00845642">
          <w:rPr>
            <w:rStyle w:val="Hyperlink"/>
            <w:noProof/>
          </w:rPr>
          <w:t>Cash Levels Report</w:t>
        </w:r>
        <w:r>
          <w:rPr>
            <w:noProof/>
          </w:rPr>
          <w:tab/>
        </w:r>
        <w:r>
          <w:rPr>
            <w:noProof/>
          </w:rPr>
          <w:fldChar w:fldCharType="begin"/>
        </w:r>
        <w:r>
          <w:rPr>
            <w:noProof/>
          </w:rPr>
          <w:instrText xml:space="preserve"> PAGEREF _Toc128718792 \h </w:instrText>
        </w:r>
        <w:r>
          <w:rPr>
            <w:noProof/>
          </w:rPr>
        </w:r>
        <w:r>
          <w:rPr>
            <w:noProof/>
          </w:rPr>
          <w:fldChar w:fldCharType="separate"/>
        </w:r>
        <w:r>
          <w:rPr>
            <w:noProof/>
          </w:rPr>
          <w:t>354</w:t>
        </w:r>
        <w:r>
          <w:rPr>
            <w:noProof/>
          </w:rPr>
          <w:fldChar w:fldCharType="end"/>
        </w:r>
      </w:hyperlink>
    </w:p>
    <w:p w14:paraId="27E86773" w14:textId="1DBB26FC" w:rsidR="00E6439E" w:rsidRDefault="00E6439E">
      <w:pPr>
        <w:pStyle w:val="TOC2"/>
        <w:rPr>
          <w:rFonts w:asciiTheme="minorHAnsi" w:eastAsiaTheme="minorEastAsia" w:hAnsiTheme="minorHAnsi" w:cstheme="minorBidi"/>
          <w:noProof/>
          <w:sz w:val="22"/>
          <w:szCs w:val="22"/>
          <w:lang w:val="en-US"/>
        </w:rPr>
      </w:pPr>
      <w:hyperlink w:anchor="_Toc128718793" w:history="1">
        <w:r w:rsidRPr="00845642">
          <w:rPr>
            <w:rStyle w:val="Hyperlink"/>
            <w:noProof/>
          </w:rPr>
          <w:t>12.21.</w:t>
        </w:r>
        <w:r>
          <w:rPr>
            <w:rFonts w:asciiTheme="minorHAnsi" w:eastAsiaTheme="minorEastAsia" w:hAnsiTheme="minorHAnsi" w:cstheme="minorBidi"/>
            <w:noProof/>
            <w:sz w:val="22"/>
            <w:szCs w:val="22"/>
            <w:lang w:val="en-US"/>
          </w:rPr>
          <w:tab/>
        </w:r>
        <w:r w:rsidRPr="00845642">
          <w:rPr>
            <w:rStyle w:val="Hyperlink"/>
            <w:noProof/>
          </w:rPr>
          <w:t>Order Blog History Report</w:t>
        </w:r>
        <w:r>
          <w:rPr>
            <w:noProof/>
          </w:rPr>
          <w:tab/>
        </w:r>
        <w:r>
          <w:rPr>
            <w:noProof/>
          </w:rPr>
          <w:fldChar w:fldCharType="begin"/>
        </w:r>
        <w:r>
          <w:rPr>
            <w:noProof/>
          </w:rPr>
          <w:instrText xml:space="preserve"> PAGEREF _Toc128718793 \h </w:instrText>
        </w:r>
        <w:r>
          <w:rPr>
            <w:noProof/>
          </w:rPr>
        </w:r>
        <w:r>
          <w:rPr>
            <w:noProof/>
          </w:rPr>
          <w:fldChar w:fldCharType="separate"/>
        </w:r>
        <w:r>
          <w:rPr>
            <w:noProof/>
          </w:rPr>
          <w:t>355</w:t>
        </w:r>
        <w:r>
          <w:rPr>
            <w:noProof/>
          </w:rPr>
          <w:fldChar w:fldCharType="end"/>
        </w:r>
      </w:hyperlink>
    </w:p>
    <w:p w14:paraId="19D56A71" w14:textId="59D8303F"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794" w:history="1">
        <w:r w:rsidRPr="00845642">
          <w:rPr>
            <w:rStyle w:val="Hyperlink"/>
            <w:noProof/>
          </w:rPr>
          <w:t>13.</w:t>
        </w:r>
        <w:r>
          <w:rPr>
            <w:rFonts w:asciiTheme="minorHAnsi" w:eastAsiaTheme="minorEastAsia" w:hAnsiTheme="minorHAnsi" w:cstheme="minorBidi"/>
            <w:b w:val="0"/>
            <w:noProof/>
            <w:szCs w:val="22"/>
            <w:lang w:val="en-US"/>
          </w:rPr>
          <w:tab/>
        </w:r>
        <w:r w:rsidRPr="00845642">
          <w:rPr>
            <w:rStyle w:val="Hyperlink"/>
            <w:noProof/>
          </w:rPr>
          <w:t>Planning Reports</w:t>
        </w:r>
        <w:r>
          <w:rPr>
            <w:noProof/>
          </w:rPr>
          <w:tab/>
        </w:r>
        <w:r>
          <w:rPr>
            <w:noProof/>
          </w:rPr>
          <w:fldChar w:fldCharType="begin"/>
        </w:r>
        <w:r>
          <w:rPr>
            <w:noProof/>
          </w:rPr>
          <w:instrText xml:space="preserve"> PAGEREF _Toc128718794 \h </w:instrText>
        </w:r>
        <w:r>
          <w:rPr>
            <w:noProof/>
          </w:rPr>
        </w:r>
        <w:r>
          <w:rPr>
            <w:noProof/>
          </w:rPr>
          <w:fldChar w:fldCharType="separate"/>
        </w:r>
        <w:r>
          <w:rPr>
            <w:noProof/>
          </w:rPr>
          <w:t>356</w:t>
        </w:r>
        <w:r>
          <w:rPr>
            <w:noProof/>
          </w:rPr>
          <w:fldChar w:fldCharType="end"/>
        </w:r>
      </w:hyperlink>
    </w:p>
    <w:p w14:paraId="2B61255A" w14:textId="36177267" w:rsidR="00E6439E" w:rsidRDefault="00E6439E">
      <w:pPr>
        <w:pStyle w:val="TOC2"/>
        <w:rPr>
          <w:rFonts w:asciiTheme="minorHAnsi" w:eastAsiaTheme="minorEastAsia" w:hAnsiTheme="minorHAnsi" w:cstheme="minorBidi"/>
          <w:noProof/>
          <w:sz w:val="22"/>
          <w:szCs w:val="22"/>
          <w:lang w:val="en-US"/>
        </w:rPr>
      </w:pPr>
      <w:hyperlink w:anchor="_Toc128718795" w:history="1">
        <w:r w:rsidRPr="00845642">
          <w:rPr>
            <w:rStyle w:val="Hyperlink"/>
            <w:noProof/>
          </w:rPr>
          <w:t>13.1.</w:t>
        </w:r>
        <w:r>
          <w:rPr>
            <w:rFonts w:asciiTheme="minorHAnsi" w:eastAsiaTheme="minorEastAsia" w:hAnsiTheme="minorHAnsi" w:cstheme="minorBidi"/>
            <w:noProof/>
            <w:sz w:val="22"/>
            <w:szCs w:val="22"/>
            <w:lang w:val="en-US"/>
          </w:rPr>
          <w:tab/>
        </w:r>
        <w:r w:rsidRPr="00845642">
          <w:rPr>
            <w:rStyle w:val="Hyperlink"/>
            <w:noProof/>
          </w:rPr>
          <w:t>Forecast Average Cycle Discrepancy</w:t>
        </w:r>
        <w:r>
          <w:rPr>
            <w:noProof/>
          </w:rPr>
          <w:tab/>
        </w:r>
        <w:r>
          <w:rPr>
            <w:noProof/>
          </w:rPr>
          <w:fldChar w:fldCharType="begin"/>
        </w:r>
        <w:r>
          <w:rPr>
            <w:noProof/>
          </w:rPr>
          <w:instrText xml:space="preserve"> PAGEREF _Toc128718795 \h </w:instrText>
        </w:r>
        <w:r>
          <w:rPr>
            <w:noProof/>
          </w:rPr>
        </w:r>
        <w:r>
          <w:rPr>
            <w:noProof/>
          </w:rPr>
          <w:fldChar w:fldCharType="separate"/>
        </w:r>
        <w:r>
          <w:rPr>
            <w:noProof/>
          </w:rPr>
          <w:t>356</w:t>
        </w:r>
        <w:r>
          <w:rPr>
            <w:noProof/>
          </w:rPr>
          <w:fldChar w:fldCharType="end"/>
        </w:r>
      </w:hyperlink>
    </w:p>
    <w:p w14:paraId="48E2BF4B" w14:textId="7FD334D6" w:rsidR="00E6439E" w:rsidRDefault="00E6439E">
      <w:pPr>
        <w:pStyle w:val="TOC2"/>
        <w:rPr>
          <w:rFonts w:asciiTheme="minorHAnsi" w:eastAsiaTheme="minorEastAsia" w:hAnsiTheme="minorHAnsi" w:cstheme="minorBidi"/>
          <w:noProof/>
          <w:sz w:val="22"/>
          <w:szCs w:val="22"/>
          <w:lang w:val="en-US"/>
        </w:rPr>
      </w:pPr>
      <w:hyperlink w:anchor="_Toc128718796" w:history="1">
        <w:r w:rsidRPr="00845642">
          <w:rPr>
            <w:rStyle w:val="Hyperlink"/>
            <w:rFonts w:eastAsia="MS Mincho"/>
            <w:noProof/>
          </w:rPr>
          <w:t>13.2.</w:t>
        </w:r>
        <w:r>
          <w:rPr>
            <w:rFonts w:asciiTheme="minorHAnsi" w:eastAsiaTheme="minorEastAsia" w:hAnsiTheme="minorHAnsi" w:cstheme="minorBidi"/>
            <w:noProof/>
            <w:sz w:val="22"/>
            <w:szCs w:val="22"/>
            <w:lang w:val="en-US"/>
          </w:rPr>
          <w:tab/>
        </w:r>
        <w:r w:rsidRPr="00845642">
          <w:rPr>
            <w:rStyle w:val="Hyperlink"/>
            <w:rFonts w:eastAsia="MS Mincho"/>
            <w:noProof/>
          </w:rPr>
          <w:t>Forecast Comparison</w:t>
        </w:r>
        <w:r>
          <w:rPr>
            <w:noProof/>
          </w:rPr>
          <w:tab/>
        </w:r>
        <w:r>
          <w:rPr>
            <w:noProof/>
          </w:rPr>
          <w:fldChar w:fldCharType="begin"/>
        </w:r>
        <w:r>
          <w:rPr>
            <w:noProof/>
          </w:rPr>
          <w:instrText xml:space="preserve"> PAGEREF _Toc128718796 \h </w:instrText>
        </w:r>
        <w:r>
          <w:rPr>
            <w:noProof/>
          </w:rPr>
        </w:r>
        <w:r>
          <w:rPr>
            <w:noProof/>
          </w:rPr>
          <w:fldChar w:fldCharType="separate"/>
        </w:r>
        <w:r>
          <w:rPr>
            <w:noProof/>
          </w:rPr>
          <w:t>358</w:t>
        </w:r>
        <w:r>
          <w:rPr>
            <w:noProof/>
          </w:rPr>
          <w:fldChar w:fldCharType="end"/>
        </w:r>
      </w:hyperlink>
    </w:p>
    <w:p w14:paraId="3DD172AB" w14:textId="2A9D6641" w:rsidR="00E6439E" w:rsidRDefault="00E6439E">
      <w:pPr>
        <w:pStyle w:val="TOC2"/>
        <w:rPr>
          <w:rFonts w:asciiTheme="minorHAnsi" w:eastAsiaTheme="minorEastAsia" w:hAnsiTheme="minorHAnsi" w:cstheme="minorBidi"/>
          <w:noProof/>
          <w:sz w:val="22"/>
          <w:szCs w:val="22"/>
          <w:lang w:val="en-US"/>
        </w:rPr>
      </w:pPr>
      <w:hyperlink w:anchor="_Toc128718797" w:history="1">
        <w:r w:rsidRPr="00845642">
          <w:rPr>
            <w:rStyle w:val="Hyperlink"/>
            <w:rFonts w:eastAsia="MS Mincho"/>
            <w:noProof/>
          </w:rPr>
          <w:t>13.3.</w:t>
        </w:r>
        <w:r>
          <w:rPr>
            <w:rFonts w:asciiTheme="minorHAnsi" w:eastAsiaTheme="minorEastAsia" w:hAnsiTheme="minorHAnsi" w:cstheme="minorBidi"/>
            <w:noProof/>
            <w:sz w:val="22"/>
            <w:szCs w:val="22"/>
            <w:lang w:val="en-US"/>
          </w:rPr>
          <w:tab/>
        </w:r>
        <w:r w:rsidRPr="00845642">
          <w:rPr>
            <w:rStyle w:val="Hyperlink"/>
            <w:rFonts w:eastAsia="MS Mincho"/>
            <w:noProof/>
          </w:rPr>
          <w:t>Forecast Details</w:t>
        </w:r>
        <w:r>
          <w:rPr>
            <w:noProof/>
          </w:rPr>
          <w:tab/>
        </w:r>
        <w:r>
          <w:rPr>
            <w:noProof/>
          </w:rPr>
          <w:fldChar w:fldCharType="begin"/>
        </w:r>
        <w:r>
          <w:rPr>
            <w:noProof/>
          </w:rPr>
          <w:instrText xml:space="preserve"> PAGEREF _Toc128718797 \h </w:instrText>
        </w:r>
        <w:r>
          <w:rPr>
            <w:noProof/>
          </w:rPr>
        </w:r>
        <w:r>
          <w:rPr>
            <w:noProof/>
          </w:rPr>
          <w:fldChar w:fldCharType="separate"/>
        </w:r>
        <w:r>
          <w:rPr>
            <w:noProof/>
          </w:rPr>
          <w:t>358</w:t>
        </w:r>
        <w:r>
          <w:rPr>
            <w:noProof/>
          </w:rPr>
          <w:fldChar w:fldCharType="end"/>
        </w:r>
      </w:hyperlink>
    </w:p>
    <w:p w14:paraId="2728DC78" w14:textId="09CDD13E" w:rsidR="00E6439E" w:rsidRDefault="00E6439E">
      <w:pPr>
        <w:pStyle w:val="TOC2"/>
        <w:rPr>
          <w:rFonts w:asciiTheme="minorHAnsi" w:eastAsiaTheme="minorEastAsia" w:hAnsiTheme="minorHAnsi" w:cstheme="minorBidi"/>
          <w:noProof/>
          <w:sz w:val="22"/>
          <w:szCs w:val="22"/>
          <w:lang w:val="en-US"/>
        </w:rPr>
      </w:pPr>
      <w:hyperlink w:anchor="_Toc128718798" w:history="1">
        <w:r w:rsidRPr="00845642">
          <w:rPr>
            <w:rStyle w:val="Hyperlink"/>
            <w:rFonts w:eastAsia="MS Mincho"/>
            <w:noProof/>
          </w:rPr>
          <w:t>13.4.</w:t>
        </w:r>
        <w:r>
          <w:rPr>
            <w:rFonts w:asciiTheme="minorHAnsi" w:eastAsiaTheme="minorEastAsia" w:hAnsiTheme="minorHAnsi" w:cstheme="minorBidi"/>
            <w:noProof/>
            <w:sz w:val="22"/>
            <w:szCs w:val="22"/>
            <w:lang w:val="en-US"/>
          </w:rPr>
          <w:tab/>
        </w:r>
        <w:r w:rsidRPr="00845642">
          <w:rPr>
            <w:rStyle w:val="Hyperlink"/>
            <w:rFonts w:eastAsia="MS Mincho"/>
            <w:noProof/>
          </w:rPr>
          <w:t>Forecast Definition</w:t>
        </w:r>
        <w:r>
          <w:rPr>
            <w:noProof/>
          </w:rPr>
          <w:tab/>
        </w:r>
        <w:r>
          <w:rPr>
            <w:noProof/>
          </w:rPr>
          <w:fldChar w:fldCharType="begin"/>
        </w:r>
        <w:r>
          <w:rPr>
            <w:noProof/>
          </w:rPr>
          <w:instrText xml:space="preserve"> PAGEREF _Toc128718798 \h </w:instrText>
        </w:r>
        <w:r>
          <w:rPr>
            <w:noProof/>
          </w:rPr>
        </w:r>
        <w:r>
          <w:rPr>
            <w:noProof/>
          </w:rPr>
          <w:fldChar w:fldCharType="separate"/>
        </w:r>
        <w:r>
          <w:rPr>
            <w:noProof/>
          </w:rPr>
          <w:t>359</w:t>
        </w:r>
        <w:r>
          <w:rPr>
            <w:noProof/>
          </w:rPr>
          <w:fldChar w:fldCharType="end"/>
        </w:r>
      </w:hyperlink>
    </w:p>
    <w:p w14:paraId="659EB2F8" w14:textId="2072C47E" w:rsidR="00E6439E" w:rsidRDefault="00E6439E">
      <w:pPr>
        <w:pStyle w:val="TOC2"/>
        <w:rPr>
          <w:rFonts w:asciiTheme="minorHAnsi" w:eastAsiaTheme="minorEastAsia" w:hAnsiTheme="minorHAnsi" w:cstheme="minorBidi"/>
          <w:noProof/>
          <w:sz w:val="22"/>
          <w:szCs w:val="22"/>
          <w:lang w:val="en-US"/>
        </w:rPr>
      </w:pPr>
      <w:hyperlink w:anchor="_Toc128718799" w:history="1">
        <w:r w:rsidRPr="00845642">
          <w:rPr>
            <w:rStyle w:val="Hyperlink"/>
            <w:rFonts w:eastAsia="MS Mincho"/>
            <w:noProof/>
          </w:rPr>
          <w:t>13.5.</w:t>
        </w:r>
        <w:r>
          <w:rPr>
            <w:rFonts w:asciiTheme="minorHAnsi" w:eastAsiaTheme="minorEastAsia" w:hAnsiTheme="minorHAnsi" w:cstheme="minorBidi"/>
            <w:noProof/>
            <w:sz w:val="22"/>
            <w:szCs w:val="22"/>
            <w:lang w:val="en-US"/>
          </w:rPr>
          <w:tab/>
        </w:r>
        <w:r w:rsidRPr="00845642">
          <w:rPr>
            <w:rStyle w:val="Hyperlink"/>
            <w:rFonts w:eastAsia="MS Mincho"/>
            <w:noProof/>
          </w:rPr>
          <w:t>Expired Forecasts</w:t>
        </w:r>
        <w:r>
          <w:rPr>
            <w:noProof/>
          </w:rPr>
          <w:tab/>
        </w:r>
        <w:r>
          <w:rPr>
            <w:noProof/>
          </w:rPr>
          <w:fldChar w:fldCharType="begin"/>
        </w:r>
        <w:r>
          <w:rPr>
            <w:noProof/>
          </w:rPr>
          <w:instrText xml:space="preserve"> PAGEREF _Toc128718799 \h </w:instrText>
        </w:r>
        <w:r>
          <w:rPr>
            <w:noProof/>
          </w:rPr>
        </w:r>
        <w:r>
          <w:rPr>
            <w:noProof/>
          </w:rPr>
          <w:fldChar w:fldCharType="separate"/>
        </w:r>
        <w:r>
          <w:rPr>
            <w:noProof/>
          </w:rPr>
          <w:t>360</w:t>
        </w:r>
        <w:r>
          <w:rPr>
            <w:noProof/>
          </w:rPr>
          <w:fldChar w:fldCharType="end"/>
        </w:r>
      </w:hyperlink>
    </w:p>
    <w:p w14:paraId="1444C9F5" w14:textId="4E4E6192" w:rsidR="00E6439E" w:rsidRDefault="00E6439E">
      <w:pPr>
        <w:pStyle w:val="TOC2"/>
        <w:rPr>
          <w:rFonts w:asciiTheme="minorHAnsi" w:eastAsiaTheme="minorEastAsia" w:hAnsiTheme="minorHAnsi" w:cstheme="minorBidi"/>
          <w:noProof/>
          <w:sz w:val="22"/>
          <w:szCs w:val="22"/>
          <w:lang w:val="en-US"/>
        </w:rPr>
      </w:pPr>
      <w:hyperlink w:anchor="_Toc128718800" w:history="1">
        <w:r w:rsidRPr="00845642">
          <w:rPr>
            <w:rStyle w:val="Hyperlink"/>
            <w:rFonts w:eastAsia="MS Mincho"/>
            <w:noProof/>
          </w:rPr>
          <w:t>13.6.</w:t>
        </w:r>
        <w:r>
          <w:rPr>
            <w:rFonts w:asciiTheme="minorHAnsi" w:eastAsiaTheme="minorEastAsia" w:hAnsiTheme="minorHAnsi" w:cstheme="minorBidi"/>
            <w:noProof/>
            <w:sz w:val="22"/>
            <w:szCs w:val="22"/>
            <w:lang w:val="en-US"/>
          </w:rPr>
          <w:tab/>
        </w:r>
        <w:r w:rsidRPr="00845642">
          <w:rPr>
            <w:rStyle w:val="Hyperlink"/>
            <w:rFonts w:eastAsia="MS Mincho"/>
            <w:noProof/>
          </w:rPr>
          <w:t>Forecast Health</w:t>
        </w:r>
        <w:r>
          <w:rPr>
            <w:noProof/>
          </w:rPr>
          <w:tab/>
        </w:r>
        <w:r>
          <w:rPr>
            <w:noProof/>
          </w:rPr>
          <w:fldChar w:fldCharType="begin"/>
        </w:r>
        <w:r>
          <w:rPr>
            <w:noProof/>
          </w:rPr>
          <w:instrText xml:space="preserve"> PAGEREF _Toc128718800 \h </w:instrText>
        </w:r>
        <w:r>
          <w:rPr>
            <w:noProof/>
          </w:rPr>
        </w:r>
        <w:r>
          <w:rPr>
            <w:noProof/>
          </w:rPr>
          <w:fldChar w:fldCharType="separate"/>
        </w:r>
        <w:r>
          <w:rPr>
            <w:noProof/>
          </w:rPr>
          <w:t>361</w:t>
        </w:r>
        <w:r>
          <w:rPr>
            <w:noProof/>
          </w:rPr>
          <w:fldChar w:fldCharType="end"/>
        </w:r>
      </w:hyperlink>
    </w:p>
    <w:p w14:paraId="2E048B21" w14:textId="251E65FD" w:rsidR="00E6439E" w:rsidRDefault="00E6439E">
      <w:pPr>
        <w:pStyle w:val="TOC2"/>
        <w:rPr>
          <w:rFonts w:asciiTheme="minorHAnsi" w:eastAsiaTheme="minorEastAsia" w:hAnsiTheme="minorHAnsi" w:cstheme="minorBidi"/>
          <w:noProof/>
          <w:sz w:val="22"/>
          <w:szCs w:val="22"/>
          <w:lang w:val="en-US"/>
        </w:rPr>
      </w:pPr>
      <w:hyperlink w:anchor="_Toc128718801" w:history="1">
        <w:r w:rsidRPr="00845642">
          <w:rPr>
            <w:rStyle w:val="Hyperlink"/>
            <w:noProof/>
          </w:rPr>
          <w:t>13.7.</w:t>
        </w:r>
        <w:r>
          <w:rPr>
            <w:rFonts w:asciiTheme="minorHAnsi" w:eastAsiaTheme="minorEastAsia" w:hAnsiTheme="minorHAnsi" w:cstheme="minorBidi"/>
            <w:noProof/>
            <w:sz w:val="22"/>
            <w:szCs w:val="22"/>
            <w:lang w:val="en-US"/>
          </w:rPr>
          <w:tab/>
        </w:r>
        <w:r w:rsidRPr="00845642">
          <w:rPr>
            <w:rStyle w:val="Hyperlink"/>
            <w:noProof/>
          </w:rPr>
          <w:t>Forecast Health (Calculated)</w:t>
        </w:r>
        <w:r>
          <w:rPr>
            <w:noProof/>
          </w:rPr>
          <w:tab/>
        </w:r>
        <w:r>
          <w:rPr>
            <w:noProof/>
          </w:rPr>
          <w:fldChar w:fldCharType="begin"/>
        </w:r>
        <w:r>
          <w:rPr>
            <w:noProof/>
          </w:rPr>
          <w:instrText xml:space="preserve"> PAGEREF _Toc128718801 \h </w:instrText>
        </w:r>
        <w:r>
          <w:rPr>
            <w:noProof/>
          </w:rPr>
        </w:r>
        <w:r>
          <w:rPr>
            <w:noProof/>
          </w:rPr>
          <w:fldChar w:fldCharType="separate"/>
        </w:r>
        <w:r>
          <w:rPr>
            <w:noProof/>
          </w:rPr>
          <w:t>362</w:t>
        </w:r>
        <w:r>
          <w:rPr>
            <w:noProof/>
          </w:rPr>
          <w:fldChar w:fldCharType="end"/>
        </w:r>
      </w:hyperlink>
    </w:p>
    <w:p w14:paraId="7F5A43A1" w14:textId="4890F6AC" w:rsidR="00E6439E" w:rsidRDefault="00E6439E">
      <w:pPr>
        <w:pStyle w:val="TOC2"/>
        <w:rPr>
          <w:rFonts w:asciiTheme="minorHAnsi" w:eastAsiaTheme="minorEastAsia" w:hAnsiTheme="minorHAnsi" w:cstheme="minorBidi"/>
          <w:noProof/>
          <w:sz w:val="22"/>
          <w:szCs w:val="22"/>
          <w:lang w:val="en-US"/>
        </w:rPr>
      </w:pPr>
      <w:hyperlink w:anchor="_Toc128718802" w:history="1">
        <w:r w:rsidRPr="00845642">
          <w:rPr>
            <w:rStyle w:val="Hyperlink"/>
            <w:rFonts w:eastAsia="MS Mincho"/>
            <w:noProof/>
          </w:rPr>
          <w:t>13.8.</w:t>
        </w:r>
        <w:r>
          <w:rPr>
            <w:rFonts w:asciiTheme="minorHAnsi" w:eastAsiaTheme="minorEastAsia" w:hAnsiTheme="minorHAnsi" w:cstheme="minorBidi"/>
            <w:noProof/>
            <w:sz w:val="22"/>
            <w:szCs w:val="22"/>
            <w:lang w:val="en-US"/>
          </w:rPr>
          <w:tab/>
        </w:r>
        <w:r w:rsidRPr="00845642">
          <w:rPr>
            <w:rStyle w:val="Hyperlink"/>
            <w:rFonts w:eastAsia="MS Mincho"/>
            <w:noProof/>
          </w:rPr>
          <w:t>Horizons</w:t>
        </w:r>
        <w:r>
          <w:rPr>
            <w:noProof/>
          </w:rPr>
          <w:tab/>
        </w:r>
        <w:r>
          <w:rPr>
            <w:noProof/>
          </w:rPr>
          <w:fldChar w:fldCharType="begin"/>
        </w:r>
        <w:r>
          <w:rPr>
            <w:noProof/>
          </w:rPr>
          <w:instrText xml:space="preserve"> PAGEREF _Toc128718802 \h </w:instrText>
        </w:r>
        <w:r>
          <w:rPr>
            <w:noProof/>
          </w:rPr>
        </w:r>
        <w:r>
          <w:rPr>
            <w:noProof/>
          </w:rPr>
          <w:fldChar w:fldCharType="separate"/>
        </w:r>
        <w:r>
          <w:rPr>
            <w:noProof/>
          </w:rPr>
          <w:t>363</w:t>
        </w:r>
        <w:r>
          <w:rPr>
            <w:noProof/>
          </w:rPr>
          <w:fldChar w:fldCharType="end"/>
        </w:r>
      </w:hyperlink>
    </w:p>
    <w:p w14:paraId="44E1851A" w14:textId="0DC8D001" w:rsidR="00E6439E" w:rsidRDefault="00E6439E">
      <w:pPr>
        <w:pStyle w:val="TOC2"/>
        <w:rPr>
          <w:rFonts w:asciiTheme="minorHAnsi" w:eastAsiaTheme="minorEastAsia" w:hAnsiTheme="minorHAnsi" w:cstheme="minorBidi"/>
          <w:noProof/>
          <w:sz w:val="22"/>
          <w:szCs w:val="22"/>
          <w:lang w:val="en-US"/>
        </w:rPr>
      </w:pPr>
      <w:hyperlink w:anchor="_Toc128718803" w:history="1">
        <w:r w:rsidRPr="00845642">
          <w:rPr>
            <w:rStyle w:val="Hyperlink"/>
            <w:noProof/>
          </w:rPr>
          <w:t>13.9.</w:t>
        </w:r>
        <w:r>
          <w:rPr>
            <w:rFonts w:asciiTheme="minorHAnsi" w:eastAsiaTheme="minorEastAsia" w:hAnsiTheme="minorHAnsi" w:cstheme="minorBidi"/>
            <w:noProof/>
            <w:sz w:val="22"/>
            <w:szCs w:val="22"/>
            <w:lang w:val="en-US"/>
          </w:rPr>
          <w:tab/>
        </w:r>
        <w:r w:rsidRPr="00845642">
          <w:rPr>
            <w:rStyle w:val="Hyperlink"/>
            <w:noProof/>
          </w:rPr>
          <w:t>Linked Horizon</w:t>
        </w:r>
        <w:r>
          <w:rPr>
            <w:noProof/>
          </w:rPr>
          <w:tab/>
        </w:r>
        <w:r>
          <w:rPr>
            <w:noProof/>
          </w:rPr>
          <w:fldChar w:fldCharType="begin"/>
        </w:r>
        <w:r>
          <w:rPr>
            <w:noProof/>
          </w:rPr>
          <w:instrText xml:space="preserve"> PAGEREF _Toc128718803 \h </w:instrText>
        </w:r>
        <w:r>
          <w:rPr>
            <w:noProof/>
          </w:rPr>
        </w:r>
        <w:r>
          <w:rPr>
            <w:noProof/>
          </w:rPr>
          <w:fldChar w:fldCharType="separate"/>
        </w:r>
        <w:r>
          <w:rPr>
            <w:noProof/>
          </w:rPr>
          <w:t>364</w:t>
        </w:r>
        <w:r>
          <w:rPr>
            <w:noProof/>
          </w:rPr>
          <w:fldChar w:fldCharType="end"/>
        </w:r>
      </w:hyperlink>
    </w:p>
    <w:p w14:paraId="1ABC1BFA" w14:textId="07B181F6" w:rsidR="00E6439E" w:rsidRDefault="00E6439E">
      <w:pPr>
        <w:pStyle w:val="TOC2"/>
        <w:rPr>
          <w:rFonts w:asciiTheme="minorHAnsi" w:eastAsiaTheme="minorEastAsia" w:hAnsiTheme="minorHAnsi" w:cstheme="minorBidi"/>
          <w:noProof/>
          <w:sz w:val="22"/>
          <w:szCs w:val="22"/>
          <w:lang w:val="en-US"/>
        </w:rPr>
      </w:pPr>
      <w:hyperlink w:anchor="_Toc128718804" w:history="1">
        <w:r w:rsidRPr="00845642">
          <w:rPr>
            <w:rStyle w:val="Hyperlink"/>
            <w:noProof/>
          </w:rPr>
          <w:t>13.10.</w:t>
        </w:r>
        <w:r>
          <w:rPr>
            <w:rFonts w:asciiTheme="minorHAnsi" w:eastAsiaTheme="minorEastAsia" w:hAnsiTheme="minorHAnsi" w:cstheme="minorBidi"/>
            <w:noProof/>
            <w:sz w:val="22"/>
            <w:szCs w:val="22"/>
            <w:lang w:val="en-US"/>
          </w:rPr>
          <w:tab/>
        </w:r>
        <w:r w:rsidRPr="00845642">
          <w:rPr>
            <w:rStyle w:val="Hyperlink"/>
            <w:noProof/>
          </w:rPr>
          <w:t>Advanced Device Horizon</w:t>
        </w:r>
        <w:r>
          <w:rPr>
            <w:noProof/>
          </w:rPr>
          <w:tab/>
        </w:r>
        <w:r>
          <w:rPr>
            <w:noProof/>
          </w:rPr>
          <w:fldChar w:fldCharType="begin"/>
        </w:r>
        <w:r>
          <w:rPr>
            <w:noProof/>
          </w:rPr>
          <w:instrText xml:space="preserve"> PAGEREF _Toc128718804 \h </w:instrText>
        </w:r>
        <w:r>
          <w:rPr>
            <w:noProof/>
          </w:rPr>
        </w:r>
        <w:r>
          <w:rPr>
            <w:noProof/>
          </w:rPr>
          <w:fldChar w:fldCharType="separate"/>
        </w:r>
        <w:r>
          <w:rPr>
            <w:noProof/>
          </w:rPr>
          <w:t>365</w:t>
        </w:r>
        <w:r>
          <w:rPr>
            <w:noProof/>
          </w:rPr>
          <w:fldChar w:fldCharType="end"/>
        </w:r>
      </w:hyperlink>
    </w:p>
    <w:p w14:paraId="3D89FE04" w14:textId="28806DE5" w:rsidR="00E6439E" w:rsidRDefault="00E6439E">
      <w:pPr>
        <w:pStyle w:val="TOC2"/>
        <w:rPr>
          <w:rFonts w:asciiTheme="minorHAnsi" w:eastAsiaTheme="minorEastAsia" w:hAnsiTheme="minorHAnsi" w:cstheme="minorBidi"/>
          <w:noProof/>
          <w:sz w:val="22"/>
          <w:szCs w:val="22"/>
          <w:lang w:val="en-US"/>
        </w:rPr>
      </w:pPr>
      <w:hyperlink w:anchor="_Toc128718805" w:history="1">
        <w:r w:rsidRPr="00845642">
          <w:rPr>
            <w:rStyle w:val="Hyperlink"/>
            <w:noProof/>
          </w:rPr>
          <w:t>13.11.</w:t>
        </w:r>
        <w:r>
          <w:rPr>
            <w:rFonts w:asciiTheme="minorHAnsi" w:eastAsiaTheme="minorEastAsia" w:hAnsiTheme="minorHAnsi" w:cstheme="minorBidi"/>
            <w:noProof/>
            <w:sz w:val="22"/>
            <w:szCs w:val="22"/>
            <w:lang w:val="en-US"/>
          </w:rPr>
          <w:tab/>
        </w:r>
        <w:r w:rsidRPr="00845642">
          <w:rPr>
            <w:rStyle w:val="Hyperlink"/>
            <w:noProof/>
          </w:rPr>
          <w:t>Emergency Recommendation Analysis</w:t>
        </w:r>
        <w:r>
          <w:rPr>
            <w:noProof/>
          </w:rPr>
          <w:tab/>
        </w:r>
        <w:r>
          <w:rPr>
            <w:noProof/>
          </w:rPr>
          <w:fldChar w:fldCharType="begin"/>
        </w:r>
        <w:r>
          <w:rPr>
            <w:noProof/>
          </w:rPr>
          <w:instrText xml:space="preserve"> PAGEREF _Toc128718805 \h </w:instrText>
        </w:r>
        <w:r>
          <w:rPr>
            <w:noProof/>
          </w:rPr>
        </w:r>
        <w:r>
          <w:rPr>
            <w:noProof/>
          </w:rPr>
          <w:fldChar w:fldCharType="separate"/>
        </w:r>
        <w:r>
          <w:rPr>
            <w:noProof/>
          </w:rPr>
          <w:t>366</w:t>
        </w:r>
        <w:r>
          <w:rPr>
            <w:noProof/>
          </w:rPr>
          <w:fldChar w:fldCharType="end"/>
        </w:r>
      </w:hyperlink>
    </w:p>
    <w:p w14:paraId="71E2C222" w14:textId="03071D97" w:rsidR="00E6439E" w:rsidRDefault="00E6439E">
      <w:pPr>
        <w:pStyle w:val="TOC2"/>
        <w:rPr>
          <w:rFonts w:asciiTheme="minorHAnsi" w:eastAsiaTheme="minorEastAsia" w:hAnsiTheme="minorHAnsi" w:cstheme="minorBidi"/>
          <w:noProof/>
          <w:sz w:val="22"/>
          <w:szCs w:val="22"/>
          <w:lang w:val="en-US"/>
        </w:rPr>
      </w:pPr>
      <w:hyperlink w:anchor="_Toc128718806" w:history="1">
        <w:r w:rsidRPr="00845642">
          <w:rPr>
            <w:rStyle w:val="Hyperlink"/>
            <w:rFonts w:eastAsia="MS Mincho"/>
            <w:noProof/>
          </w:rPr>
          <w:t>13.12.</w:t>
        </w:r>
        <w:r>
          <w:rPr>
            <w:rFonts w:asciiTheme="minorHAnsi" w:eastAsiaTheme="minorEastAsia" w:hAnsiTheme="minorHAnsi" w:cstheme="minorBidi"/>
            <w:noProof/>
            <w:sz w:val="22"/>
            <w:szCs w:val="22"/>
            <w:lang w:val="en-US"/>
          </w:rPr>
          <w:tab/>
        </w:r>
        <w:r w:rsidRPr="00845642">
          <w:rPr>
            <w:rStyle w:val="Hyperlink"/>
            <w:rFonts w:eastAsia="MS Mincho"/>
            <w:noProof/>
          </w:rPr>
          <w:t>Downtime Order Impact Analysis</w:t>
        </w:r>
        <w:r>
          <w:rPr>
            <w:noProof/>
          </w:rPr>
          <w:tab/>
        </w:r>
        <w:r>
          <w:rPr>
            <w:noProof/>
          </w:rPr>
          <w:fldChar w:fldCharType="begin"/>
        </w:r>
        <w:r>
          <w:rPr>
            <w:noProof/>
          </w:rPr>
          <w:instrText xml:space="preserve"> PAGEREF _Toc128718806 \h </w:instrText>
        </w:r>
        <w:r>
          <w:rPr>
            <w:noProof/>
          </w:rPr>
        </w:r>
        <w:r>
          <w:rPr>
            <w:noProof/>
          </w:rPr>
          <w:fldChar w:fldCharType="separate"/>
        </w:r>
        <w:r>
          <w:rPr>
            <w:noProof/>
          </w:rPr>
          <w:t>367</w:t>
        </w:r>
        <w:r>
          <w:rPr>
            <w:noProof/>
          </w:rPr>
          <w:fldChar w:fldCharType="end"/>
        </w:r>
      </w:hyperlink>
    </w:p>
    <w:p w14:paraId="233E74A9" w14:textId="2AF27698" w:rsidR="00E6439E" w:rsidRDefault="00E6439E">
      <w:pPr>
        <w:pStyle w:val="TOC2"/>
        <w:rPr>
          <w:rFonts w:asciiTheme="minorHAnsi" w:eastAsiaTheme="minorEastAsia" w:hAnsiTheme="minorHAnsi" w:cstheme="minorBidi"/>
          <w:noProof/>
          <w:sz w:val="22"/>
          <w:szCs w:val="22"/>
          <w:lang w:val="en-US"/>
        </w:rPr>
      </w:pPr>
      <w:hyperlink w:anchor="_Toc128718807" w:history="1">
        <w:r w:rsidRPr="00845642">
          <w:rPr>
            <w:rStyle w:val="Hyperlink"/>
            <w:rFonts w:eastAsia="MS Mincho"/>
            <w:noProof/>
          </w:rPr>
          <w:t>13.13.</w:t>
        </w:r>
        <w:r>
          <w:rPr>
            <w:rFonts w:asciiTheme="minorHAnsi" w:eastAsiaTheme="minorEastAsia" w:hAnsiTheme="minorHAnsi" w:cstheme="minorBidi"/>
            <w:noProof/>
            <w:sz w:val="22"/>
            <w:szCs w:val="22"/>
            <w:lang w:val="en-US"/>
          </w:rPr>
          <w:tab/>
        </w:r>
        <w:r w:rsidRPr="00845642">
          <w:rPr>
            <w:rStyle w:val="Hyperlink"/>
            <w:rFonts w:eastAsia="MS Mincho"/>
            <w:noProof/>
          </w:rPr>
          <w:t>Downtime Recommendation Impact Analysis</w:t>
        </w:r>
        <w:r>
          <w:rPr>
            <w:noProof/>
          </w:rPr>
          <w:tab/>
        </w:r>
        <w:r>
          <w:rPr>
            <w:noProof/>
          </w:rPr>
          <w:fldChar w:fldCharType="begin"/>
        </w:r>
        <w:r>
          <w:rPr>
            <w:noProof/>
          </w:rPr>
          <w:instrText xml:space="preserve"> PAGEREF _Toc128718807 \h </w:instrText>
        </w:r>
        <w:r>
          <w:rPr>
            <w:noProof/>
          </w:rPr>
        </w:r>
        <w:r>
          <w:rPr>
            <w:noProof/>
          </w:rPr>
          <w:fldChar w:fldCharType="separate"/>
        </w:r>
        <w:r>
          <w:rPr>
            <w:noProof/>
          </w:rPr>
          <w:t>368</w:t>
        </w:r>
        <w:r>
          <w:rPr>
            <w:noProof/>
          </w:rPr>
          <w:fldChar w:fldCharType="end"/>
        </w:r>
      </w:hyperlink>
    </w:p>
    <w:p w14:paraId="2E0E36DC" w14:textId="2D81898B" w:rsidR="00E6439E" w:rsidRDefault="00E6439E">
      <w:pPr>
        <w:pStyle w:val="TOC2"/>
        <w:rPr>
          <w:rFonts w:asciiTheme="minorHAnsi" w:eastAsiaTheme="minorEastAsia" w:hAnsiTheme="minorHAnsi" w:cstheme="minorBidi"/>
          <w:noProof/>
          <w:sz w:val="22"/>
          <w:szCs w:val="22"/>
          <w:lang w:val="en-US"/>
        </w:rPr>
      </w:pPr>
      <w:hyperlink w:anchor="_Toc128718808" w:history="1">
        <w:r w:rsidRPr="00845642">
          <w:rPr>
            <w:rStyle w:val="Hyperlink"/>
            <w:noProof/>
          </w:rPr>
          <w:t>13.14.</w:t>
        </w:r>
        <w:r>
          <w:rPr>
            <w:rFonts w:asciiTheme="minorHAnsi" w:eastAsiaTheme="minorEastAsia" w:hAnsiTheme="minorHAnsi" w:cstheme="minorBidi"/>
            <w:noProof/>
            <w:sz w:val="22"/>
            <w:szCs w:val="22"/>
            <w:lang w:val="en-US"/>
          </w:rPr>
          <w:tab/>
        </w:r>
        <w:r w:rsidRPr="00845642">
          <w:rPr>
            <w:rStyle w:val="Hyperlink"/>
            <w:noProof/>
          </w:rPr>
          <w:t>Linked Recommendations</w:t>
        </w:r>
        <w:r>
          <w:rPr>
            <w:noProof/>
          </w:rPr>
          <w:tab/>
        </w:r>
        <w:r>
          <w:rPr>
            <w:noProof/>
          </w:rPr>
          <w:fldChar w:fldCharType="begin"/>
        </w:r>
        <w:r>
          <w:rPr>
            <w:noProof/>
          </w:rPr>
          <w:instrText xml:space="preserve"> PAGEREF _Toc128718808 \h </w:instrText>
        </w:r>
        <w:r>
          <w:rPr>
            <w:noProof/>
          </w:rPr>
        </w:r>
        <w:r>
          <w:rPr>
            <w:noProof/>
          </w:rPr>
          <w:fldChar w:fldCharType="separate"/>
        </w:r>
        <w:r>
          <w:rPr>
            <w:noProof/>
          </w:rPr>
          <w:t>369</w:t>
        </w:r>
        <w:r>
          <w:rPr>
            <w:noProof/>
          </w:rPr>
          <w:fldChar w:fldCharType="end"/>
        </w:r>
      </w:hyperlink>
    </w:p>
    <w:p w14:paraId="725B69FD" w14:textId="383A8616" w:rsidR="00E6439E" w:rsidRDefault="00E6439E">
      <w:pPr>
        <w:pStyle w:val="TOC4"/>
        <w:tabs>
          <w:tab w:val="left" w:pos="1680"/>
          <w:tab w:val="right" w:leader="dot" w:pos="9350"/>
        </w:tabs>
        <w:rPr>
          <w:rFonts w:asciiTheme="minorHAnsi" w:eastAsiaTheme="minorEastAsia" w:hAnsiTheme="minorHAnsi" w:cstheme="minorBidi"/>
          <w:noProof/>
          <w:sz w:val="22"/>
          <w:szCs w:val="22"/>
          <w:lang w:bidi="ar-SA"/>
        </w:rPr>
      </w:pPr>
      <w:hyperlink w:anchor="_Toc128718809" w:history="1">
        <w:r w:rsidRPr="00845642">
          <w:rPr>
            <w:rStyle w:val="Hyperlink"/>
            <w:noProof/>
          </w:rPr>
          <w:t>13.14.1.1.</w:t>
        </w:r>
        <w:r>
          <w:rPr>
            <w:rFonts w:asciiTheme="minorHAnsi" w:eastAsiaTheme="minorEastAsia" w:hAnsiTheme="minorHAnsi" w:cstheme="minorBidi"/>
            <w:noProof/>
            <w:sz w:val="22"/>
            <w:szCs w:val="22"/>
            <w:lang w:bidi="ar-SA"/>
          </w:rPr>
          <w:tab/>
        </w:r>
        <w:r w:rsidRPr="00845642">
          <w:rPr>
            <w:rStyle w:val="Hyperlink"/>
            <w:noProof/>
          </w:rPr>
          <w:t>Routes Trips</w:t>
        </w:r>
        <w:r>
          <w:rPr>
            <w:noProof/>
          </w:rPr>
          <w:tab/>
        </w:r>
        <w:r>
          <w:rPr>
            <w:noProof/>
          </w:rPr>
          <w:fldChar w:fldCharType="begin"/>
        </w:r>
        <w:r>
          <w:rPr>
            <w:noProof/>
          </w:rPr>
          <w:instrText xml:space="preserve"> PAGEREF _Toc128718809 \h </w:instrText>
        </w:r>
        <w:r>
          <w:rPr>
            <w:noProof/>
          </w:rPr>
        </w:r>
        <w:r>
          <w:rPr>
            <w:noProof/>
          </w:rPr>
          <w:fldChar w:fldCharType="separate"/>
        </w:r>
        <w:r>
          <w:rPr>
            <w:noProof/>
          </w:rPr>
          <w:t>370</w:t>
        </w:r>
        <w:r>
          <w:rPr>
            <w:noProof/>
          </w:rPr>
          <w:fldChar w:fldCharType="end"/>
        </w:r>
      </w:hyperlink>
    </w:p>
    <w:p w14:paraId="37FE0778" w14:textId="408B3F9E" w:rsidR="00E6439E" w:rsidRDefault="00E6439E">
      <w:pPr>
        <w:pStyle w:val="TOC2"/>
        <w:rPr>
          <w:rFonts w:asciiTheme="minorHAnsi" w:eastAsiaTheme="minorEastAsia" w:hAnsiTheme="minorHAnsi" w:cstheme="minorBidi"/>
          <w:noProof/>
          <w:sz w:val="22"/>
          <w:szCs w:val="22"/>
          <w:lang w:val="en-US"/>
        </w:rPr>
      </w:pPr>
      <w:hyperlink w:anchor="_Toc128718810" w:history="1">
        <w:r w:rsidRPr="00845642">
          <w:rPr>
            <w:rStyle w:val="Hyperlink"/>
            <w:noProof/>
          </w:rPr>
          <w:t>13.15.</w:t>
        </w:r>
        <w:r>
          <w:rPr>
            <w:rFonts w:asciiTheme="minorHAnsi" w:eastAsiaTheme="minorEastAsia" w:hAnsiTheme="minorHAnsi" w:cstheme="minorBidi"/>
            <w:noProof/>
            <w:sz w:val="22"/>
            <w:szCs w:val="22"/>
            <w:lang w:val="en-US"/>
          </w:rPr>
          <w:tab/>
        </w:r>
        <w:r w:rsidRPr="00845642">
          <w:rPr>
            <w:rStyle w:val="Hyperlink"/>
            <w:noProof/>
          </w:rPr>
          <w:t>Transportation Details</w:t>
        </w:r>
        <w:r>
          <w:rPr>
            <w:noProof/>
          </w:rPr>
          <w:tab/>
        </w:r>
        <w:r>
          <w:rPr>
            <w:noProof/>
          </w:rPr>
          <w:fldChar w:fldCharType="begin"/>
        </w:r>
        <w:r>
          <w:rPr>
            <w:noProof/>
          </w:rPr>
          <w:instrText xml:space="preserve"> PAGEREF _Toc128718810 \h </w:instrText>
        </w:r>
        <w:r>
          <w:rPr>
            <w:noProof/>
          </w:rPr>
        </w:r>
        <w:r>
          <w:rPr>
            <w:noProof/>
          </w:rPr>
          <w:fldChar w:fldCharType="separate"/>
        </w:r>
        <w:r>
          <w:rPr>
            <w:noProof/>
          </w:rPr>
          <w:t>371</w:t>
        </w:r>
        <w:r>
          <w:rPr>
            <w:noProof/>
          </w:rPr>
          <w:fldChar w:fldCharType="end"/>
        </w:r>
      </w:hyperlink>
    </w:p>
    <w:p w14:paraId="27716A7A" w14:textId="24127DE3" w:rsidR="00E6439E" w:rsidRDefault="00E6439E">
      <w:pPr>
        <w:pStyle w:val="TOC2"/>
        <w:rPr>
          <w:rFonts w:asciiTheme="minorHAnsi" w:eastAsiaTheme="minorEastAsia" w:hAnsiTheme="minorHAnsi" w:cstheme="minorBidi"/>
          <w:noProof/>
          <w:sz w:val="22"/>
          <w:szCs w:val="22"/>
          <w:lang w:val="en-US"/>
        </w:rPr>
      </w:pPr>
      <w:hyperlink w:anchor="_Toc128718811" w:history="1">
        <w:r w:rsidRPr="00845642">
          <w:rPr>
            <w:rStyle w:val="Hyperlink"/>
            <w:noProof/>
          </w:rPr>
          <w:t>13.16.</w:t>
        </w:r>
        <w:r>
          <w:rPr>
            <w:rFonts w:asciiTheme="minorHAnsi" w:eastAsiaTheme="minorEastAsia" w:hAnsiTheme="minorHAnsi" w:cstheme="minorBidi"/>
            <w:noProof/>
            <w:sz w:val="22"/>
            <w:szCs w:val="22"/>
            <w:lang w:val="en-US"/>
          </w:rPr>
          <w:tab/>
        </w:r>
        <w:r w:rsidRPr="00845642">
          <w:rPr>
            <w:rStyle w:val="Hyperlink"/>
            <w:noProof/>
          </w:rPr>
          <w:t>Driving Directions</w:t>
        </w:r>
        <w:r>
          <w:rPr>
            <w:noProof/>
          </w:rPr>
          <w:tab/>
        </w:r>
        <w:r>
          <w:rPr>
            <w:noProof/>
          </w:rPr>
          <w:fldChar w:fldCharType="begin"/>
        </w:r>
        <w:r>
          <w:rPr>
            <w:noProof/>
          </w:rPr>
          <w:instrText xml:space="preserve"> PAGEREF _Toc128718811 \h </w:instrText>
        </w:r>
        <w:r>
          <w:rPr>
            <w:noProof/>
          </w:rPr>
        </w:r>
        <w:r>
          <w:rPr>
            <w:noProof/>
          </w:rPr>
          <w:fldChar w:fldCharType="separate"/>
        </w:r>
        <w:r>
          <w:rPr>
            <w:noProof/>
          </w:rPr>
          <w:t>371</w:t>
        </w:r>
        <w:r>
          <w:rPr>
            <w:noProof/>
          </w:rPr>
          <w:fldChar w:fldCharType="end"/>
        </w:r>
      </w:hyperlink>
    </w:p>
    <w:p w14:paraId="450E82AB" w14:textId="012E7969"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812" w:history="1">
        <w:r w:rsidRPr="00845642">
          <w:rPr>
            <w:rStyle w:val="Hyperlink"/>
            <w:noProof/>
          </w:rPr>
          <w:t>14.</w:t>
        </w:r>
        <w:r>
          <w:rPr>
            <w:rFonts w:asciiTheme="minorHAnsi" w:eastAsiaTheme="minorEastAsia" w:hAnsiTheme="minorHAnsi" w:cstheme="minorBidi"/>
            <w:b w:val="0"/>
            <w:noProof/>
            <w:szCs w:val="22"/>
            <w:lang w:val="en-US"/>
          </w:rPr>
          <w:tab/>
        </w:r>
        <w:r w:rsidRPr="00845642">
          <w:rPr>
            <w:rStyle w:val="Hyperlink"/>
            <w:noProof/>
          </w:rPr>
          <w:t>Metrics &amp; MI Reports</w:t>
        </w:r>
        <w:r>
          <w:rPr>
            <w:noProof/>
          </w:rPr>
          <w:tab/>
        </w:r>
        <w:r>
          <w:rPr>
            <w:noProof/>
          </w:rPr>
          <w:fldChar w:fldCharType="begin"/>
        </w:r>
        <w:r>
          <w:rPr>
            <w:noProof/>
          </w:rPr>
          <w:instrText xml:space="preserve"> PAGEREF _Toc128718812 \h </w:instrText>
        </w:r>
        <w:r>
          <w:rPr>
            <w:noProof/>
          </w:rPr>
        </w:r>
        <w:r>
          <w:rPr>
            <w:noProof/>
          </w:rPr>
          <w:fldChar w:fldCharType="separate"/>
        </w:r>
        <w:r>
          <w:rPr>
            <w:noProof/>
          </w:rPr>
          <w:t>373</w:t>
        </w:r>
        <w:r>
          <w:rPr>
            <w:noProof/>
          </w:rPr>
          <w:fldChar w:fldCharType="end"/>
        </w:r>
      </w:hyperlink>
    </w:p>
    <w:p w14:paraId="58B7A460" w14:textId="43BCCF5C" w:rsidR="00E6439E" w:rsidRDefault="00E6439E">
      <w:pPr>
        <w:pStyle w:val="TOC2"/>
        <w:rPr>
          <w:rFonts w:asciiTheme="minorHAnsi" w:eastAsiaTheme="minorEastAsia" w:hAnsiTheme="minorHAnsi" w:cstheme="minorBidi"/>
          <w:noProof/>
          <w:sz w:val="22"/>
          <w:szCs w:val="22"/>
          <w:lang w:val="en-US"/>
        </w:rPr>
      </w:pPr>
      <w:hyperlink w:anchor="_Toc128718813" w:history="1">
        <w:r w:rsidRPr="00845642">
          <w:rPr>
            <w:rStyle w:val="Hyperlink"/>
            <w:rFonts w:eastAsia="MS Mincho"/>
            <w:noProof/>
          </w:rPr>
          <w:t>14.1.</w:t>
        </w:r>
        <w:r>
          <w:rPr>
            <w:rFonts w:asciiTheme="minorHAnsi" w:eastAsiaTheme="minorEastAsia" w:hAnsiTheme="minorHAnsi" w:cstheme="minorBidi"/>
            <w:noProof/>
            <w:sz w:val="22"/>
            <w:szCs w:val="22"/>
            <w:lang w:val="en-US"/>
          </w:rPr>
          <w:tab/>
        </w:r>
        <w:r w:rsidRPr="00845642">
          <w:rPr>
            <w:rStyle w:val="Hyperlink"/>
            <w:rFonts w:eastAsia="MS Mincho"/>
            <w:noProof/>
          </w:rPr>
          <w:t>Cash Position</w:t>
        </w:r>
        <w:r>
          <w:rPr>
            <w:noProof/>
          </w:rPr>
          <w:tab/>
        </w:r>
        <w:r>
          <w:rPr>
            <w:noProof/>
          </w:rPr>
          <w:fldChar w:fldCharType="begin"/>
        </w:r>
        <w:r>
          <w:rPr>
            <w:noProof/>
          </w:rPr>
          <w:instrText xml:space="preserve"> PAGEREF _Toc128718813 \h </w:instrText>
        </w:r>
        <w:r>
          <w:rPr>
            <w:noProof/>
          </w:rPr>
        </w:r>
        <w:r>
          <w:rPr>
            <w:noProof/>
          </w:rPr>
          <w:fldChar w:fldCharType="separate"/>
        </w:r>
        <w:r>
          <w:rPr>
            <w:noProof/>
          </w:rPr>
          <w:t>373</w:t>
        </w:r>
        <w:r>
          <w:rPr>
            <w:noProof/>
          </w:rPr>
          <w:fldChar w:fldCharType="end"/>
        </w:r>
      </w:hyperlink>
    </w:p>
    <w:p w14:paraId="1829D0F1" w14:textId="28CEDBA4" w:rsidR="00E6439E" w:rsidRDefault="00E6439E">
      <w:pPr>
        <w:pStyle w:val="TOC2"/>
        <w:rPr>
          <w:rFonts w:asciiTheme="minorHAnsi" w:eastAsiaTheme="minorEastAsia" w:hAnsiTheme="minorHAnsi" w:cstheme="minorBidi"/>
          <w:noProof/>
          <w:sz w:val="22"/>
          <w:szCs w:val="22"/>
          <w:lang w:val="en-US"/>
        </w:rPr>
      </w:pPr>
      <w:hyperlink w:anchor="_Toc128718814" w:history="1">
        <w:r w:rsidRPr="00845642">
          <w:rPr>
            <w:rStyle w:val="Hyperlink"/>
            <w:noProof/>
          </w:rPr>
          <w:t>14.2.</w:t>
        </w:r>
        <w:r>
          <w:rPr>
            <w:rFonts w:asciiTheme="minorHAnsi" w:eastAsiaTheme="minorEastAsia" w:hAnsiTheme="minorHAnsi" w:cstheme="minorBidi"/>
            <w:noProof/>
            <w:sz w:val="22"/>
            <w:szCs w:val="22"/>
            <w:lang w:val="en-US"/>
          </w:rPr>
          <w:tab/>
        </w:r>
        <w:r w:rsidRPr="00845642">
          <w:rPr>
            <w:rStyle w:val="Hyperlink"/>
            <w:noProof/>
          </w:rPr>
          <w:t>Cash Utilization</w:t>
        </w:r>
        <w:r>
          <w:rPr>
            <w:noProof/>
          </w:rPr>
          <w:tab/>
        </w:r>
        <w:r>
          <w:rPr>
            <w:noProof/>
          </w:rPr>
          <w:fldChar w:fldCharType="begin"/>
        </w:r>
        <w:r>
          <w:rPr>
            <w:noProof/>
          </w:rPr>
          <w:instrText xml:space="preserve"> PAGEREF _Toc128718814 \h </w:instrText>
        </w:r>
        <w:r>
          <w:rPr>
            <w:noProof/>
          </w:rPr>
        </w:r>
        <w:r>
          <w:rPr>
            <w:noProof/>
          </w:rPr>
          <w:fldChar w:fldCharType="separate"/>
        </w:r>
        <w:r>
          <w:rPr>
            <w:noProof/>
          </w:rPr>
          <w:t>374</w:t>
        </w:r>
        <w:r>
          <w:rPr>
            <w:noProof/>
          </w:rPr>
          <w:fldChar w:fldCharType="end"/>
        </w:r>
      </w:hyperlink>
    </w:p>
    <w:p w14:paraId="17416DC4" w14:textId="1C552547" w:rsidR="00E6439E" w:rsidRDefault="00E6439E">
      <w:pPr>
        <w:pStyle w:val="TOC2"/>
        <w:rPr>
          <w:rFonts w:asciiTheme="minorHAnsi" w:eastAsiaTheme="minorEastAsia" w:hAnsiTheme="minorHAnsi" w:cstheme="minorBidi"/>
          <w:noProof/>
          <w:sz w:val="22"/>
          <w:szCs w:val="22"/>
          <w:lang w:val="en-US"/>
        </w:rPr>
      </w:pPr>
      <w:hyperlink w:anchor="_Toc128718815" w:history="1">
        <w:r w:rsidRPr="00845642">
          <w:rPr>
            <w:rStyle w:val="Hyperlink"/>
            <w:rFonts w:eastAsia="MS Mincho"/>
            <w:noProof/>
          </w:rPr>
          <w:t>14.3.</w:t>
        </w:r>
        <w:r>
          <w:rPr>
            <w:rFonts w:asciiTheme="minorHAnsi" w:eastAsiaTheme="minorEastAsia" w:hAnsiTheme="minorHAnsi" w:cstheme="minorBidi"/>
            <w:noProof/>
            <w:sz w:val="22"/>
            <w:szCs w:val="22"/>
            <w:lang w:val="en-US"/>
          </w:rPr>
          <w:tab/>
        </w:r>
        <w:r w:rsidRPr="00845642">
          <w:rPr>
            <w:rStyle w:val="Hyperlink"/>
            <w:rFonts w:eastAsia="MS Mincho"/>
            <w:noProof/>
          </w:rPr>
          <w:t>Costs (Actual)</w:t>
        </w:r>
        <w:r>
          <w:rPr>
            <w:noProof/>
          </w:rPr>
          <w:tab/>
        </w:r>
        <w:r>
          <w:rPr>
            <w:noProof/>
          </w:rPr>
          <w:fldChar w:fldCharType="begin"/>
        </w:r>
        <w:r>
          <w:rPr>
            <w:noProof/>
          </w:rPr>
          <w:instrText xml:space="preserve"> PAGEREF _Toc128718815 \h </w:instrText>
        </w:r>
        <w:r>
          <w:rPr>
            <w:noProof/>
          </w:rPr>
        </w:r>
        <w:r>
          <w:rPr>
            <w:noProof/>
          </w:rPr>
          <w:fldChar w:fldCharType="separate"/>
        </w:r>
        <w:r>
          <w:rPr>
            <w:noProof/>
          </w:rPr>
          <w:t>380</w:t>
        </w:r>
        <w:r>
          <w:rPr>
            <w:noProof/>
          </w:rPr>
          <w:fldChar w:fldCharType="end"/>
        </w:r>
      </w:hyperlink>
    </w:p>
    <w:p w14:paraId="441CC53B" w14:textId="2CD6B7E8" w:rsidR="00E6439E" w:rsidRDefault="00E6439E">
      <w:pPr>
        <w:pStyle w:val="TOC2"/>
        <w:rPr>
          <w:rFonts w:asciiTheme="minorHAnsi" w:eastAsiaTheme="minorEastAsia" w:hAnsiTheme="minorHAnsi" w:cstheme="minorBidi"/>
          <w:noProof/>
          <w:sz w:val="22"/>
          <w:szCs w:val="22"/>
          <w:lang w:val="en-US"/>
        </w:rPr>
      </w:pPr>
      <w:hyperlink w:anchor="_Toc128718816" w:history="1">
        <w:r w:rsidRPr="00845642">
          <w:rPr>
            <w:rStyle w:val="Hyperlink"/>
            <w:rFonts w:eastAsia="MS Mincho"/>
            <w:noProof/>
          </w:rPr>
          <w:t>14.4.</w:t>
        </w:r>
        <w:r>
          <w:rPr>
            <w:rFonts w:asciiTheme="minorHAnsi" w:eastAsiaTheme="minorEastAsia" w:hAnsiTheme="minorHAnsi" w:cstheme="minorBidi"/>
            <w:noProof/>
            <w:sz w:val="22"/>
            <w:szCs w:val="22"/>
            <w:lang w:val="en-US"/>
          </w:rPr>
          <w:tab/>
        </w:r>
        <w:r w:rsidRPr="00845642">
          <w:rPr>
            <w:rStyle w:val="Hyperlink"/>
            <w:rFonts w:eastAsia="MS Mincho"/>
            <w:noProof/>
          </w:rPr>
          <w:t>Costs (Charted Actual)</w:t>
        </w:r>
        <w:r>
          <w:rPr>
            <w:noProof/>
          </w:rPr>
          <w:tab/>
        </w:r>
        <w:r>
          <w:rPr>
            <w:noProof/>
          </w:rPr>
          <w:fldChar w:fldCharType="begin"/>
        </w:r>
        <w:r>
          <w:rPr>
            <w:noProof/>
          </w:rPr>
          <w:instrText xml:space="preserve"> PAGEREF _Toc128718816 \h </w:instrText>
        </w:r>
        <w:r>
          <w:rPr>
            <w:noProof/>
          </w:rPr>
        </w:r>
        <w:r>
          <w:rPr>
            <w:noProof/>
          </w:rPr>
          <w:fldChar w:fldCharType="separate"/>
        </w:r>
        <w:r>
          <w:rPr>
            <w:noProof/>
          </w:rPr>
          <w:t>382</w:t>
        </w:r>
        <w:r>
          <w:rPr>
            <w:noProof/>
          </w:rPr>
          <w:fldChar w:fldCharType="end"/>
        </w:r>
      </w:hyperlink>
    </w:p>
    <w:p w14:paraId="1EC737C9" w14:textId="630010AD" w:rsidR="00E6439E" w:rsidRDefault="00E6439E">
      <w:pPr>
        <w:pStyle w:val="TOC2"/>
        <w:rPr>
          <w:rFonts w:asciiTheme="minorHAnsi" w:eastAsiaTheme="minorEastAsia" w:hAnsiTheme="minorHAnsi" w:cstheme="minorBidi"/>
          <w:noProof/>
          <w:sz w:val="22"/>
          <w:szCs w:val="22"/>
          <w:lang w:val="en-US"/>
        </w:rPr>
      </w:pPr>
      <w:hyperlink w:anchor="_Toc128718817" w:history="1">
        <w:r w:rsidRPr="00845642">
          <w:rPr>
            <w:rStyle w:val="Hyperlink"/>
            <w:noProof/>
          </w:rPr>
          <w:t>14.5.</w:t>
        </w:r>
        <w:r>
          <w:rPr>
            <w:rFonts w:asciiTheme="minorHAnsi" w:eastAsiaTheme="minorEastAsia" w:hAnsiTheme="minorHAnsi" w:cstheme="minorBidi"/>
            <w:noProof/>
            <w:sz w:val="22"/>
            <w:szCs w:val="22"/>
            <w:lang w:val="en-US"/>
          </w:rPr>
          <w:tab/>
        </w:r>
        <w:r w:rsidRPr="00845642">
          <w:rPr>
            <w:rStyle w:val="Hyperlink"/>
            <w:noProof/>
          </w:rPr>
          <w:t>Costs (Actual vs. Projected)</w:t>
        </w:r>
        <w:r>
          <w:rPr>
            <w:noProof/>
          </w:rPr>
          <w:tab/>
        </w:r>
        <w:r>
          <w:rPr>
            <w:noProof/>
          </w:rPr>
          <w:fldChar w:fldCharType="begin"/>
        </w:r>
        <w:r>
          <w:rPr>
            <w:noProof/>
          </w:rPr>
          <w:instrText xml:space="preserve"> PAGEREF _Toc128718817 \h </w:instrText>
        </w:r>
        <w:r>
          <w:rPr>
            <w:noProof/>
          </w:rPr>
        </w:r>
        <w:r>
          <w:rPr>
            <w:noProof/>
          </w:rPr>
          <w:fldChar w:fldCharType="separate"/>
        </w:r>
        <w:r>
          <w:rPr>
            <w:noProof/>
          </w:rPr>
          <w:t>382</w:t>
        </w:r>
        <w:r>
          <w:rPr>
            <w:noProof/>
          </w:rPr>
          <w:fldChar w:fldCharType="end"/>
        </w:r>
      </w:hyperlink>
    </w:p>
    <w:p w14:paraId="5BB3DB35" w14:textId="2F728BA5" w:rsidR="00E6439E" w:rsidRDefault="00E6439E">
      <w:pPr>
        <w:pStyle w:val="TOC2"/>
        <w:rPr>
          <w:rFonts w:asciiTheme="minorHAnsi" w:eastAsiaTheme="minorEastAsia" w:hAnsiTheme="minorHAnsi" w:cstheme="minorBidi"/>
          <w:noProof/>
          <w:sz w:val="22"/>
          <w:szCs w:val="22"/>
          <w:lang w:val="en-US"/>
        </w:rPr>
      </w:pPr>
      <w:hyperlink w:anchor="_Toc128718818" w:history="1">
        <w:r w:rsidRPr="00845642">
          <w:rPr>
            <w:rStyle w:val="Hyperlink"/>
            <w:rFonts w:eastAsia="MS Mincho"/>
            <w:noProof/>
          </w:rPr>
          <w:t>14.6.</w:t>
        </w:r>
        <w:r>
          <w:rPr>
            <w:rFonts w:asciiTheme="minorHAnsi" w:eastAsiaTheme="minorEastAsia" w:hAnsiTheme="minorHAnsi" w:cstheme="minorBidi"/>
            <w:noProof/>
            <w:sz w:val="22"/>
            <w:szCs w:val="22"/>
            <w:lang w:val="en-US"/>
          </w:rPr>
          <w:tab/>
        </w:r>
        <w:r w:rsidRPr="00845642">
          <w:rPr>
            <w:rStyle w:val="Hyperlink"/>
            <w:rFonts w:eastAsia="MS Mincho"/>
            <w:noProof/>
          </w:rPr>
          <w:t>Order Override Reasons</w:t>
        </w:r>
        <w:r>
          <w:rPr>
            <w:noProof/>
          </w:rPr>
          <w:tab/>
        </w:r>
        <w:r>
          <w:rPr>
            <w:noProof/>
          </w:rPr>
          <w:fldChar w:fldCharType="begin"/>
        </w:r>
        <w:r>
          <w:rPr>
            <w:noProof/>
          </w:rPr>
          <w:instrText xml:space="preserve"> PAGEREF _Toc128718818 \h </w:instrText>
        </w:r>
        <w:r>
          <w:rPr>
            <w:noProof/>
          </w:rPr>
        </w:r>
        <w:r>
          <w:rPr>
            <w:noProof/>
          </w:rPr>
          <w:fldChar w:fldCharType="separate"/>
        </w:r>
        <w:r>
          <w:rPr>
            <w:noProof/>
          </w:rPr>
          <w:t>382</w:t>
        </w:r>
        <w:r>
          <w:rPr>
            <w:noProof/>
          </w:rPr>
          <w:fldChar w:fldCharType="end"/>
        </w:r>
      </w:hyperlink>
    </w:p>
    <w:p w14:paraId="1DED5B25" w14:textId="28A4C103" w:rsidR="00E6439E" w:rsidRDefault="00E6439E">
      <w:pPr>
        <w:pStyle w:val="TOC2"/>
        <w:rPr>
          <w:rFonts w:asciiTheme="minorHAnsi" w:eastAsiaTheme="minorEastAsia" w:hAnsiTheme="minorHAnsi" w:cstheme="minorBidi"/>
          <w:noProof/>
          <w:sz w:val="22"/>
          <w:szCs w:val="22"/>
          <w:lang w:val="en-US"/>
        </w:rPr>
      </w:pPr>
      <w:hyperlink w:anchor="_Toc128718819" w:history="1">
        <w:r w:rsidRPr="00845642">
          <w:rPr>
            <w:rStyle w:val="Hyperlink"/>
            <w:rFonts w:eastAsia="MS Mincho"/>
            <w:noProof/>
          </w:rPr>
          <w:t>14.7.</w:t>
        </w:r>
        <w:r>
          <w:rPr>
            <w:rFonts w:asciiTheme="minorHAnsi" w:eastAsiaTheme="minorEastAsia" w:hAnsiTheme="minorHAnsi" w:cstheme="minorBidi"/>
            <w:noProof/>
            <w:sz w:val="22"/>
            <w:szCs w:val="22"/>
            <w:lang w:val="en-US"/>
          </w:rPr>
          <w:tab/>
        </w:r>
        <w:r w:rsidRPr="00845642">
          <w:rPr>
            <w:rStyle w:val="Hyperlink"/>
            <w:rFonts w:eastAsia="MS Mincho"/>
            <w:noProof/>
          </w:rPr>
          <w:t>Order Status</w:t>
        </w:r>
        <w:r>
          <w:rPr>
            <w:noProof/>
          </w:rPr>
          <w:tab/>
        </w:r>
        <w:r>
          <w:rPr>
            <w:noProof/>
          </w:rPr>
          <w:fldChar w:fldCharType="begin"/>
        </w:r>
        <w:r>
          <w:rPr>
            <w:noProof/>
          </w:rPr>
          <w:instrText xml:space="preserve"> PAGEREF _Toc128718819 \h </w:instrText>
        </w:r>
        <w:r>
          <w:rPr>
            <w:noProof/>
          </w:rPr>
        </w:r>
        <w:r>
          <w:rPr>
            <w:noProof/>
          </w:rPr>
          <w:fldChar w:fldCharType="separate"/>
        </w:r>
        <w:r>
          <w:rPr>
            <w:noProof/>
          </w:rPr>
          <w:t>383</w:t>
        </w:r>
        <w:r>
          <w:rPr>
            <w:noProof/>
          </w:rPr>
          <w:fldChar w:fldCharType="end"/>
        </w:r>
      </w:hyperlink>
    </w:p>
    <w:p w14:paraId="35CE5A95" w14:textId="10B3844E" w:rsidR="00E6439E" w:rsidRDefault="00E6439E">
      <w:pPr>
        <w:pStyle w:val="TOC2"/>
        <w:rPr>
          <w:rFonts w:asciiTheme="minorHAnsi" w:eastAsiaTheme="minorEastAsia" w:hAnsiTheme="minorHAnsi" w:cstheme="minorBidi"/>
          <w:noProof/>
          <w:sz w:val="22"/>
          <w:szCs w:val="22"/>
          <w:lang w:val="en-US"/>
        </w:rPr>
      </w:pPr>
      <w:hyperlink w:anchor="_Toc128718820" w:history="1">
        <w:r w:rsidRPr="00845642">
          <w:rPr>
            <w:rStyle w:val="Hyperlink"/>
            <w:rFonts w:eastAsia="MS Mincho"/>
            <w:noProof/>
          </w:rPr>
          <w:t>14.8.</w:t>
        </w:r>
        <w:r>
          <w:rPr>
            <w:rFonts w:asciiTheme="minorHAnsi" w:eastAsiaTheme="minorEastAsia" w:hAnsiTheme="minorHAnsi" w:cstheme="minorBidi"/>
            <w:noProof/>
            <w:sz w:val="22"/>
            <w:szCs w:val="22"/>
            <w:lang w:val="en-US"/>
          </w:rPr>
          <w:tab/>
        </w:r>
        <w:r w:rsidRPr="00845642">
          <w:rPr>
            <w:rStyle w:val="Hyperlink"/>
            <w:rFonts w:eastAsia="MS Mincho"/>
            <w:noProof/>
          </w:rPr>
          <w:t>Order Disputes</w:t>
        </w:r>
        <w:r>
          <w:rPr>
            <w:noProof/>
          </w:rPr>
          <w:tab/>
        </w:r>
        <w:r>
          <w:rPr>
            <w:noProof/>
          </w:rPr>
          <w:fldChar w:fldCharType="begin"/>
        </w:r>
        <w:r>
          <w:rPr>
            <w:noProof/>
          </w:rPr>
          <w:instrText xml:space="preserve"> PAGEREF _Toc128718820 \h </w:instrText>
        </w:r>
        <w:r>
          <w:rPr>
            <w:noProof/>
          </w:rPr>
        </w:r>
        <w:r>
          <w:rPr>
            <w:noProof/>
          </w:rPr>
          <w:fldChar w:fldCharType="separate"/>
        </w:r>
        <w:r>
          <w:rPr>
            <w:noProof/>
          </w:rPr>
          <w:t>384</w:t>
        </w:r>
        <w:r>
          <w:rPr>
            <w:noProof/>
          </w:rPr>
          <w:fldChar w:fldCharType="end"/>
        </w:r>
      </w:hyperlink>
    </w:p>
    <w:p w14:paraId="4875CC30" w14:textId="182CB3C0" w:rsidR="00E6439E" w:rsidRDefault="00E6439E">
      <w:pPr>
        <w:pStyle w:val="TOC2"/>
        <w:rPr>
          <w:rFonts w:asciiTheme="minorHAnsi" w:eastAsiaTheme="minorEastAsia" w:hAnsiTheme="minorHAnsi" w:cstheme="minorBidi"/>
          <w:noProof/>
          <w:sz w:val="22"/>
          <w:szCs w:val="22"/>
          <w:lang w:val="en-US"/>
        </w:rPr>
      </w:pPr>
      <w:hyperlink w:anchor="_Toc128718821" w:history="1">
        <w:r w:rsidRPr="00845642">
          <w:rPr>
            <w:rStyle w:val="Hyperlink"/>
            <w:rFonts w:eastAsia="MS Mincho"/>
            <w:noProof/>
          </w:rPr>
          <w:t>14.9.</w:t>
        </w:r>
        <w:r>
          <w:rPr>
            <w:rFonts w:asciiTheme="minorHAnsi" w:eastAsiaTheme="minorEastAsia" w:hAnsiTheme="minorHAnsi" w:cstheme="minorBidi"/>
            <w:noProof/>
            <w:sz w:val="22"/>
            <w:szCs w:val="22"/>
            <w:lang w:val="en-US"/>
          </w:rPr>
          <w:tab/>
        </w:r>
        <w:r w:rsidRPr="00845642">
          <w:rPr>
            <w:rStyle w:val="Hyperlink"/>
            <w:rFonts w:eastAsia="MS Mincho"/>
            <w:noProof/>
          </w:rPr>
          <w:t>Orders Compliance</w:t>
        </w:r>
        <w:r>
          <w:rPr>
            <w:noProof/>
          </w:rPr>
          <w:tab/>
        </w:r>
        <w:r>
          <w:rPr>
            <w:noProof/>
          </w:rPr>
          <w:fldChar w:fldCharType="begin"/>
        </w:r>
        <w:r>
          <w:rPr>
            <w:noProof/>
          </w:rPr>
          <w:instrText xml:space="preserve"> PAGEREF _Toc128718821 \h </w:instrText>
        </w:r>
        <w:r>
          <w:rPr>
            <w:noProof/>
          </w:rPr>
        </w:r>
        <w:r>
          <w:rPr>
            <w:noProof/>
          </w:rPr>
          <w:fldChar w:fldCharType="separate"/>
        </w:r>
        <w:r>
          <w:rPr>
            <w:noProof/>
          </w:rPr>
          <w:t>384</w:t>
        </w:r>
        <w:r>
          <w:rPr>
            <w:noProof/>
          </w:rPr>
          <w:fldChar w:fldCharType="end"/>
        </w:r>
      </w:hyperlink>
    </w:p>
    <w:p w14:paraId="6A2720E8" w14:textId="23EEDA29" w:rsidR="00E6439E" w:rsidRDefault="00E6439E">
      <w:pPr>
        <w:pStyle w:val="TOC2"/>
        <w:rPr>
          <w:rFonts w:asciiTheme="minorHAnsi" w:eastAsiaTheme="minorEastAsia" w:hAnsiTheme="minorHAnsi" w:cstheme="minorBidi"/>
          <w:noProof/>
          <w:sz w:val="22"/>
          <w:szCs w:val="22"/>
          <w:lang w:val="en-US"/>
        </w:rPr>
      </w:pPr>
      <w:hyperlink w:anchor="_Toc128718822" w:history="1">
        <w:r w:rsidRPr="00845642">
          <w:rPr>
            <w:rStyle w:val="Hyperlink"/>
            <w:rFonts w:eastAsia="MS Mincho"/>
            <w:noProof/>
          </w:rPr>
          <w:t>14.10.</w:t>
        </w:r>
        <w:r>
          <w:rPr>
            <w:rFonts w:asciiTheme="minorHAnsi" w:eastAsiaTheme="minorEastAsia" w:hAnsiTheme="minorHAnsi" w:cstheme="minorBidi"/>
            <w:noProof/>
            <w:sz w:val="22"/>
            <w:szCs w:val="22"/>
            <w:lang w:val="en-US"/>
          </w:rPr>
          <w:tab/>
        </w:r>
        <w:r w:rsidRPr="00845642">
          <w:rPr>
            <w:rStyle w:val="Hyperlink"/>
            <w:rFonts w:eastAsia="MS Mincho"/>
            <w:noProof/>
          </w:rPr>
          <w:t>Recommendation Compliance</w:t>
        </w:r>
        <w:r>
          <w:rPr>
            <w:noProof/>
          </w:rPr>
          <w:tab/>
        </w:r>
        <w:r>
          <w:rPr>
            <w:noProof/>
          </w:rPr>
          <w:fldChar w:fldCharType="begin"/>
        </w:r>
        <w:r>
          <w:rPr>
            <w:noProof/>
          </w:rPr>
          <w:instrText xml:space="preserve"> PAGEREF _Toc128718822 \h </w:instrText>
        </w:r>
        <w:r>
          <w:rPr>
            <w:noProof/>
          </w:rPr>
        </w:r>
        <w:r>
          <w:rPr>
            <w:noProof/>
          </w:rPr>
          <w:fldChar w:fldCharType="separate"/>
        </w:r>
        <w:r>
          <w:rPr>
            <w:noProof/>
          </w:rPr>
          <w:t>386</w:t>
        </w:r>
        <w:r>
          <w:rPr>
            <w:noProof/>
          </w:rPr>
          <w:fldChar w:fldCharType="end"/>
        </w:r>
      </w:hyperlink>
    </w:p>
    <w:p w14:paraId="7A264B74" w14:textId="282BA64B" w:rsidR="00E6439E" w:rsidRDefault="00E6439E">
      <w:pPr>
        <w:pStyle w:val="TOC2"/>
        <w:rPr>
          <w:rFonts w:asciiTheme="minorHAnsi" w:eastAsiaTheme="minorEastAsia" w:hAnsiTheme="minorHAnsi" w:cstheme="minorBidi"/>
          <w:noProof/>
          <w:sz w:val="22"/>
          <w:szCs w:val="22"/>
          <w:lang w:val="en-US"/>
        </w:rPr>
      </w:pPr>
      <w:hyperlink w:anchor="_Toc128718823" w:history="1">
        <w:r w:rsidRPr="00845642">
          <w:rPr>
            <w:rStyle w:val="Hyperlink"/>
            <w:rFonts w:eastAsia="MS Mincho"/>
            <w:noProof/>
          </w:rPr>
          <w:t>14.11.</w:t>
        </w:r>
        <w:r>
          <w:rPr>
            <w:rFonts w:asciiTheme="minorHAnsi" w:eastAsiaTheme="minorEastAsia" w:hAnsiTheme="minorHAnsi" w:cstheme="minorBidi"/>
            <w:noProof/>
            <w:sz w:val="22"/>
            <w:szCs w:val="22"/>
            <w:lang w:val="en-US"/>
          </w:rPr>
          <w:tab/>
        </w:r>
        <w:r w:rsidRPr="00845642">
          <w:rPr>
            <w:rStyle w:val="Hyperlink"/>
            <w:rFonts w:eastAsia="MS Mincho"/>
            <w:noProof/>
          </w:rPr>
          <w:t>Target Balance Lost Opportunity</w:t>
        </w:r>
        <w:r>
          <w:rPr>
            <w:noProof/>
          </w:rPr>
          <w:tab/>
        </w:r>
        <w:r>
          <w:rPr>
            <w:noProof/>
          </w:rPr>
          <w:fldChar w:fldCharType="begin"/>
        </w:r>
        <w:r>
          <w:rPr>
            <w:noProof/>
          </w:rPr>
          <w:instrText xml:space="preserve"> PAGEREF _Toc128718823 \h </w:instrText>
        </w:r>
        <w:r>
          <w:rPr>
            <w:noProof/>
          </w:rPr>
        </w:r>
        <w:r>
          <w:rPr>
            <w:noProof/>
          </w:rPr>
          <w:fldChar w:fldCharType="separate"/>
        </w:r>
        <w:r>
          <w:rPr>
            <w:noProof/>
          </w:rPr>
          <w:t>387</w:t>
        </w:r>
        <w:r>
          <w:rPr>
            <w:noProof/>
          </w:rPr>
          <w:fldChar w:fldCharType="end"/>
        </w:r>
      </w:hyperlink>
    </w:p>
    <w:p w14:paraId="2A29A5EA" w14:textId="281EBBE0" w:rsidR="00E6439E" w:rsidRDefault="00E6439E">
      <w:pPr>
        <w:pStyle w:val="TOC2"/>
        <w:rPr>
          <w:rFonts w:asciiTheme="minorHAnsi" w:eastAsiaTheme="minorEastAsia" w:hAnsiTheme="minorHAnsi" w:cstheme="minorBidi"/>
          <w:noProof/>
          <w:sz w:val="22"/>
          <w:szCs w:val="22"/>
          <w:lang w:val="en-US"/>
        </w:rPr>
      </w:pPr>
      <w:hyperlink w:anchor="_Toc128718824" w:history="1">
        <w:r w:rsidRPr="00845642">
          <w:rPr>
            <w:rStyle w:val="Hyperlink"/>
            <w:rFonts w:eastAsia="MS Mincho"/>
            <w:noProof/>
          </w:rPr>
          <w:t>14.12.</w:t>
        </w:r>
        <w:r>
          <w:rPr>
            <w:rFonts w:asciiTheme="minorHAnsi" w:eastAsiaTheme="minorEastAsia" w:hAnsiTheme="minorHAnsi" w:cstheme="minorBidi"/>
            <w:noProof/>
            <w:sz w:val="22"/>
            <w:szCs w:val="22"/>
            <w:lang w:val="en-US"/>
          </w:rPr>
          <w:tab/>
        </w:r>
        <w:r w:rsidRPr="00845642">
          <w:rPr>
            <w:rStyle w:val="Hyperlink"/>
            <w:rFonts w:eastAsia="MS Mincho"/>
            <w:noProof/>
          </w:rPr>
          <w:t>Target Balance Lost Opportunity with Linked ATMs</w:t>
        </w:r>
        <w:r>
          <w:rPr>
            <w:noProof/>
          </w:rPr>
          <w:tab/>
        </w:r>
        <w:r>
          <w:rPr>
            <w:noProof/>
          </w:rPr>
          <w:fldChar w:fldCharType="begin"/>
        </w:r>
        <w:r>
          <w:rPr>
            <w:noProof/>
          </w:rPr>
          <w:instrText xml:space="preserve"> PAGEREF _Toc128718824 \h </w:instrText>
        </w:r>
        <w:r>
          <w:rPr>
            <w:noProof/>
          </w:rPr>
        </w:r>
        <w:r>
          <w:rPr>
            <w:noProof/>
          </w:rPr>
          <w:fldChar w:fldCharType="separate"/>
        </w:r>
        <w:r>
          <w:rPr>
            <w:noProof/>
          </w:rPr>
          <w:t>388</w:t>
        </w:r>
        <w:r>
          <w:rPr>
            <w:noProof/>
          </w:rPr>
          <w:fldChar w:fldCharType="end"/>
        </w:r>
      </w:hyperlink>
    </w:p>
    <w:p w14:paraId="1ACED6C1" w14:textId="414962A4" w:rsidR="00E6439E" w:rsidRDefault="00E6439E">
      <w:pPr>
        <w:pStyle w:val="TOC2"/>
        <w:rPr>
          <w:rFonts w:asciiTheme="minorHAnsi" w:eastAsiaTheme="minorEastAsia" w:hAnsiTheme="minorHAnsi" w:cstheme="minorBidi"/>
          <w:noProof/>
          <w:sz w:val="22"/>
          <w:szCs w:val="22"/>
          <w:lang w:val="en-US"/>
        </w:rPr>
      </w:pPr>
      <w:hyperlink w:anchor="_Toc128718825" w:history="1">
        <w:r w:rsidRPr="00845642">
          <w:rPr>
            <w:rStyle w:val="Hyperlink"/>
            <w:rFonts w:eastAsia="MS Mincho"/>
            <w:noProof/>
          </w:rPr>
          <w:t>14.13.</w:t>
        </w:r>
        <w:r>
          <w:rPr>
            <w:rFonts w:asciiTheme="minorHAnsi" w:eastAsiaTheme="minorEastAsia" w:hAnsiTheme="minorHAnsi" w:cstheme="minorBidi"/>
            <w:noProof/>
            <w:sz w:val="22"/>
            <w:szCs w:val="22"/>
            <w:lang w:val="en-US"/>
          </w:rPr>
          <w:tab/>
        </w:r>
        <w:r w:rsidRPr="00845642">
          <w:rPr>
            <w:rStyle w:val="Hyperlink"/>
            <w:rFonts w:eastAsia="MS Mincho"/>
            <w:noProof/>
          </w:rPr>
          <w:t>Target Balance Branch Cash Lost Opportunity Summary</w:t>
        </w:r>
        <w:r>
          <w:rPr>
            <w:noProof/>
          </w:rPr>
          <w:tab/>
        </w:r>
        <w:r>
          <w:rPr>
            <w:noProof/>
          </w:rPr>
          <w:fldChar w:fldCharType="begin"/>
        </w:r>
        <w:r>
          <w:rPr>
            <w:noProof/>
          </w:rPr>
          <w:instrText xml:space="preserve"> PAGEREF _Toc128718825 \h </w:instrText>
        </w:r>
        <w:r>
          <w:rPr>
            <w:noProof/>
          </w:rPr>
        </w:r>
        <w:r>
          <w:rPr>
            <w:noProof/>
          </w:rPr>
          <w:fldChar w:fldCharType="separate"/>
        </w:r>
        <w:r>
          <w:rPr>
            <w:noProof/>
          </w:rPr>
          <w:t>390</w:t>
        </w:r>
        <w:r>
          <w:rPr>
            <w:noProof/>
          </w:rPr>
          <w:fldChar w:fldCharType="end"/>
        </w:r>
      </w:hyperlink>
    </w:p>
    <w:p w14:paraId="0C116E4D" w14:textId="314E03DC" w:rsidR="00E6439E" w:rsidRDefault="00E6439E">
      <w:pPr>
        <w:pStyle w:val="TOC2"/>
        <w:rPr>
          <w:rFonts w:asciiTheme="minorHAnsi" w:eastAsiaTheme="minorEastAsia" w:hAnsiTheme="minorHAnsi" w:cstheme="minorBidi"/>
          <w:noProof/>
          <w:sz w:val="22"/>
          <w:szCs w:val="22"/>
          <w:lang w:val="en-US"/>
        </w:rPr>
      </w:pPr>
      <w:hyperlink w:anchor="_Toc128718826" w:history="1">
        <w:r w:rsidRPr="00845642">
          <w:rPr>
            <w:rStyle w:val="Hyperlink"/>
            <w:rFonts w:eastAsia="MS Mincho"/>
            <w:noProof/>
          </w:rPr>
          <w:t>14.14.</w:t>
        </w:r>
        <w:r>
          <w:rPr>
            <w:rFonts w:asciiTheme="minorHAnsi" w:eastAsiaTheme="minorEastAsia" w:hAnsiTheme="minorHAnsi" w:cstheme="minorBidi"/>
            <w:noProof/>
            <w:sz w:val="22"/>
            <w:szCs w:val="22"/>
            <w:lang w:val="en-US"/>
          </w:rPr>
          <w:tab/>
        </w:r>
        <w:r w:rsidRPr="00845642">
          <w:rPr>
            <w:rStyle w:val="Hyperlink"/>
            <w:rFonts w:eastAsia="MS Mincho"/>
            <w:noProof/>
          </w:rPr>
          <w:t>Horizon Comparison</w:t>
        </w:r>
        <w:r>
          <w:rPr>
            <w:noProof/>
          </w:rPr>
          <w:tab/>
        </w:r>
        <w:r>
          <w:rPr>
            <w:noProof/>
          </w:rPr>
          <w:fldChar w:fldCharType="begin"/>
        </w:r>
        <w:r>
          <w:rPr>
            <w:noProof/>
          </w:rPr>
          <w:instrText xml:space="preserve"> PAGEREF _Toc128718826 \h </w:instrText>
        </w:r>
        <w:r>
          <w:rPr>
            <w:noProof/>
          </w:rPr>
        </w:r>
        <w:r>
          <w:rPr>
            <w:noProof/>
          </w:rPr>
          <w:fldChar w:fldCharType="separate"/>
        </w:r>
        <w:r>
          <w:rPr>
            <w:noProof/>
          </w:rPr>
          <w:t>391</w:t>
        </w:r>
        <w:r>
          <w:rPr>
            <w:noProof/>
          </w:rPr>
          <w:fldChar w:fldCharType="end"/>
        </w:r>
      </w:hyperlink>
    </w:p>
    <w:p w14:paraId="13C13EB1" w14:textId="283FAE3C" w:rsidR="00E6439E" w:rsidRDefault="00E6439E">
      <w:pPr>
        <w:pStyle w:val="TOC2"/>
        <w:rPr>
          <w:rFonts w:asciiTheme="minorHAnsi" w:eastAsiaTheme="minorEastAsia" w:hAnsiTheme="minorHAnsi" w:cstheme="minorBidi"/>
          <w:noProof/>
          <w:sz w:val="22"/>
          <w:szCs w:val="22"/>
          <w:lang w:val="en-US"/>
        </w:rPr>
      </w:pPr>
      <w:hyperlink w:anchor="_Toc128718827" w:history="1">
        <w:r w:rsidRPr="00845642">
          <w:rPr>
            <w:rStyle w:val="Hyperlink"/>
            <w:rFonts w:eastAsia="MS Mincho"/>
            <w:noProof/>
          </w:rPr>
          <w:t>14.15.</w:t>
        </w:r>
        <w:r>
          <w:rPr>
            <w:rFonts w:asciiTheme="minorHAnsi" w:eastAsiaTheme="minorEastAsia" w:hAnsiTheme="minorHAnsi" w:cstheme="minorBidi"/>
            <w:noProof/>
            <w:sz w:val="22"/>
            <w:szCs w:val="22"/>
            <w:lang w:val="en-US"/>
          </w:rPr>
          <w:tab/>
        </w:r>
        <w:r w:rsidRPr="00845642">
          <w:rPr>
            <w:rStyle w:val="Hyperlink"/>
            <w:rFonts w:eastAsia="MS Mincho"/>
            <w:noProof/>
          </w:rPr>
          <w:t>Carriers SLA Compliance Report</w:t>
        </w:r>
        <w:r>
          <w:rPr>
            <w:noProof/>
          </w:rPr>
          <w:tab/>
        </w:r>
        <w:r>
          <w:rPr>
            <w:noProof/>
          </w:rPr>
          <w:fldChar w:fldCharType="begin"/>
        </w:r>
        <w:r>
          <w:rPr>
            <w:noProof/>
          </w:rPr>
          <w:instrText xml:space="preserve"> PAGEREF _Toc128718827 \h </w:instrText>
        </w:r>
        <w:r>
          <w:rPr>
            <w:noProof/>
          </w:rPr>
        </w:r>
        <w:r>
          <w:rPr>
            <w:noProof/>
          </w:rPr>
          <w:fldChar w:fldCharType="separate"/>
        </w:r>
        <w:r>
          <w:rPr>
            <w:noProof/>
          </w:rPr>
          <w:t>393</w:t>
        </w:r>
        <w:r>
          <w:rPr>
            <w:noProof/>
          </w:rPr>
          <w:fldChar w:fldCharType="end"/>
        </w:r>
      </w:hyperlink>
    </w:p>
    <w:p w14:paraId="778EC10C" w14:textId="250EE0A3"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828" w:history="1">
        <w:r w:rsidRPr="00845642">
          <w:rPr>
            <w:rStyle w:val="Hyperlink"/>
            <w:rFonts w:eastAsia="MS Mincho"/>
            <w:noProof/>
          </w:rPr>
          <w:t>15.</w:t>
        </w:r>
        <w:r>
          <w:rPr>
            <w:rFonts w:asciiTheme="minorHAnsi" w:eastAsiaTheme="minorEastAsia" w:hAnsiTheme="minorHAnsi" w:cstheme="minorBidi"/>
            <w:b w:val="0"/>
            <w:noProof/>
            <w:szCs w:val="22"/>
            <w:lang w:val="en-US"/>
          </w:rPr>
          <w:tab/>
        </w:r>
        <w:r w:rsidRPr="00845642">
          <w:rPr>
            <w:rStyle w:val="Hyperlink"/>
            <w:rFonts w:eastAsia="MS Mincho"/>
            <w:noProof/>
          </w:rPr>
          <w:t>Models Tab</w:t>
        </w:r>
        <w:r>
          <w:rPr>
            <w:noProof/>
          </w:rPr>
          <w:tab/>
        </w:r>
        <w:r>
          <w:rPr>
            <w:noProof/>
          </w:rPr>
          <w:fldChar w:fldCharType="begin"/>
        </w:r>
        <w:r>
          <w:rPr>
            <w:noProof/>
          </w:rPr>
          <w:instrText xml:space="preserve"> PAGEREF _Toc128718828 \h </w:instrText>
        </w:r>
        <w:r>
          <w:rPr>
            <w:noProof/>
          </w:rPr>
        </w:r>
        <w:r>
          <w:rPr>
            <w:noProof/>
          </w:rPr>
          <w:fldChar w:fldCharType="separate"/>
        </w:r>
        <w:r>
          <w:rPr>
            <w:noProof/>
          </w:rPr>
          <w:t>395</w:t>
        </w:r>
        <w:r>
          <w:rPr>
            <w:noProof/>
          </w:rPr>
          <w:fldChar w:fldCharType="end"/>
        </w:r>
      </w:hyperlink>
    </w:p>
    <w:p w14:paraId="3A90E4C4" w14:textId="41B7C0CF" w:rsidR="00E6439E" w:rsidRDefault="00E6439E">
      <w:pPr>
        <w:pStyle w:val="TOC2"/>
        <w:rPr>
          <w:rFonts w:asciiTheme="minorHAnsi" w:eastAsiaTheme="minorEastAsia" w:hAnsiTheme="minorHAnsi" w:cstheme="minorBidi"/>
          <w:noProof/>
          <w:sz w:val="22"/>
          <w:szCs w:val="22"/>
          <w:lang w:val="en-US"/>
        </w:rPr>
      </w:pPr>
      <w:hyperlink w:anchor="_Toc128718829" w:history="1">
        <w:r w:rsidRPr="00845642">
          <w:rPr>
            <w:rStyle w:val="Hyperlink"/>
            <w:noProof/>
          </w:rPr>
          <w:t>15.1.</w:t>
        </w:r>
        <w:r>
          <w:rPr>
            <w:rFonts w:asciiTheme="minorHAnsi" w:eastAsiaTheme="minorEastAsia" w:hAnsiTheme="minorHAnsi" w:cstheme="minorBidi"/>
            <w:noProof/>
            <w:sz w:val="22"/>
            <w:szCs w:val="22"/>
            <w:lang w:val="en-US"/>
          </w:rPr>
          <w:tab/>
        </w:r>
        <w:r w:rsidRPr="00845642">
          <w:rPr>
            <w:rStyle w:val="Hyperlink"/>
            <w:noProof/>
          </w:rPr>
          <w:t>Model Overview</w:t>
        </w:r>
        <w:r>
          <w:rPr>
            <w:noProof/>
          </w:rPr>
          <w:tab/>
        </w:r>
        <w:r>
          <w:rPr>
            <w:noProof/>
          </w:rPr>
          <w:fldChar w:fldCharType="begin"/>
        </w:r>
        <w:r>
          <w:rPr>
            <w:noProof/>
          </w:rPr>
          <w:instrText xml:space="preserve"> PAGEREF _Toc128718829 \h </w:instrText>
        </w:r>
        <w:r>
          <w:rPr>
            <w:noProof/>
          </w:rPr>
        </w:r>
        <w:r>
          <w:rPr>
            <w:noProof/>
          </w:rPr>
          <w:fldChar w:fldCharType="separate"/>
        </w:r>
        <w:r>
          <w:rPr>
            <w:noProof/>
          </w:rPr>
          <w:t>395</w:t>
        </w:r>
        <w:r>
          <w:rPr>
            <w:noProof/>
          </w:rPr>
          <w:fldChar w:fldCharType="end"/>
        </w:r>
      </w:hyperlink>
    </w:p>
    <w:p w14:paraId="63A51356" w14:textId="169EE62E" w:rsidR="00E6439E" w:rsidRDefault="00E6439E">
      <w:pPr>
        <w:pStyle w:val="TOC2"/>
        <w:rPr>
          <w:rFonts w:asciiTheme="minorHAnsi" w:eastAsiaTheme="minorEastAsia" w:hAnsiTheme="minorHAnsi" w:cstheme="minorBidi"/>
          <w:noProof/>
          <w:sz w:val="22"/>
          <w:szCs w:val="22"/>
          <w:lang w:val="en-US"/>
        </w:rPr>
      </w:pPr>
      <w:hyperlink w:anchor="_Toc128718830" w:history="1">
        <w:r w:rsidRPr="00845642">
          <w:rPr>
            <w:rStyle w:val="Hyperlink"/>
            <w:noProof/>
          </w:rPr>
          <w:t>15.2.</w:t>
        </w:r>
        <w:r>
          <w:rPr>
            <w:rFonts w:asciiTheme="minorHAnsi" w:eastAsiaTheme="minorEastAsia" w:hAnsiTheme="minorHAnsi" w:cstheme="minorBidi"/>
            <w:noProof/>
            <w:sz w:val="22"/>
            <w:szCs w:val="22"/>
            <w:lang w:val="en-US"/>
          </w:rPr>
          <w:tab/>
        </w:r>
        <w:r w:rsidRPr="00845642">
          <w:rPr>
            <w:rStyle w:val="Hyperlink"/>
            <w:noProof/>
          </w:rPr>
          <w:t>Modelling Requirements</w:t>
        </w:r>
        <w:r>
          <w:rPr>
            <w:noProof/>
          </w:rPr>
          <w:tab/>
        </w:r>
        <w:r>
          <w:rPr>
            <w:noProof/>
          </w:rPr>
          <w:fldChar w:fldCharType="begin"/>
        </w:r>
        <w:r>
          <w:rPr>
            <w:noProof/>
          </w:rPr>
          <w:instrText xml:space="preserve"> PAGEREF _Toc128718830 \h </w:instrText>
        </w:r>
        <w:r>
          <w:rPr>
            <w:noProof/>
          </w:rPr>
        </w:r>
        <w:r>
          <w:rPr>
            <w:noProof/>
          </w:rPr>
          <w:fldChar w:fldCharType="separate"/>
        </w:r>
        <w:r>
          <w:rPr>
            <w:noProof/>
          </w:rPr>
          <w:t>396</w:t>
        </w:r>
        <w:r>
          <w:rPr>
            <w:noProof/>
          </w:rPr>
          <w:fldChar w:fldCharType="end"/>
        </w:r>
      </w:hyperlink>
    </w:p>
    <w:p w14:paraId="4EE3A5CE" w14:textId="672D4742" w:rsidR="00E6439E" w:rsidRDefault="00E6439E">
      <w:pPr>
        <w:pStyle w:val="TOC2"/>
        <w:rPr>
          <w:rFonts w:asciiTheme="minorHAnsi" w:eastAsiaTheme="minorEastAsia" w:hAnsiTheme="minorHAnsi" w:cstheme="minorBidi"/>
          <w:noProof/>
          <w:sz w:val="22"/>
          <w:szCs w:val="22"/>
          <w:lang w:val="en-US"/>
        </w:rPr>
      </w:pPr>
      <w:hyperlink w:anchor="_Toc128718831" w:history="1">
        <w:r w:rsidRPr="00845642">
          <w:rPr>
            <w:rStyle w:val="Hyperlink"/>
            <w:noProof/>
          </w:rPr>
          <w:t>15.3.</w:t>
        </w:r>
        <w:r>
          <w:rPr>
            <w:rFonts w:asciiTheme="minorHAnsi" w:eastAsiaTheme="minorEastAsia" w:hAnsiTheme="minorHAnsi" w:cstheme="minorBidi"/>
            <w:noProof/>
            <w:sz w:val="22"/>
            <w:szCs w:val="22"/>
            <w:lang w:val="en-US"/>
          </w:rPr>
          <w:tab/>
        </w:r>
        <w:r w:rsidRPr="00845642">
          <w:rPr>
            <w:rStyle w:val="Hyperlink"/>
            <w:noProof/>
          </w:rPr>
          <w:t>Model Types</w:t>
        </w:r>
        <w:r>
          <w:rPr>
            <w:noProof/>
          </w:rPr>
          <w:tab/>
        </w:r>
        <w:r>
          <w:rPr>
            <w:noProof/>
          </w:rPr>
          <w:fldChar w:fldCharType="begin"/>
        </w:r>
        <w:r>
          <w:rPr>
            <w:noProof/>
          </w:rPr>
          <w:instrText xml:space="preserve"> PAGEREF _Toc128718831 \h </w:instrText>
        </w:r>
        <w:r>
          <w:rPr>
            <w:noProof/>
          </w:rPr>
        </w:r>
        <w:r>
          <w:rPr>
            <w:noProof/>
          </w:rPr>
          <w:fldChar w:fldCharType="separate"/>
        </w:r>
        <w:r>
          <w:rPr>
            <w:noProof/>
          </w:rPr>
          <w:t>397</w:t>
        </w:r>
        <w:r>
          <w:rPr>
            <w:noProof/>
          </w:rPr>
          <w:fldChar w:fldCharType="end"/>
        </w:r>
      </w:hyperlink>
    </w:p>
    <w:p w14:paraId="0E5CA854" w14:textId="19930065" w:rsidR="00E6439E" w:rsidRDefault="00E6439E">
      <w:pPr>
        <w:pStyle w:val="TOC2"/>
        <w:rPr>
          <w:rFonts w:asciiTheme="minorHAnsi" w:eastAsiaTheme="minorEastAsia" w:hAnsiTheme="minorHAnsi" w:cstheme="minorBidi"/>
          <w:noProof/>
          <w:sz w:val="22"/>
          <w:szCs w:val="22"/>
          <w:lang w:val="en-US"/>
        </w:rPr>
      </w:pPr>
      <w:hyperlink w:anchor="_Toc128718832" w:history="1">
        <w:r w:rsidRPr="00845642">
          <w:rPr>
            <w:rStyle w:val="Hyperlink"/>
            <w:noProof/>
          </w:rPr>
          <w:t>15.4.</w:t>
        </w:r>
        <w:r>
          <w:rPr>
            <w:rFonts w:asciiTheme="minorHAnsi" w:eastAsiaTheme="minorEastAsia" w:hAnsiTheme="minorHAnsi" w:cstheme="minorBidi"/>
            <w:noProof/>
            <w:sz w:val="22"/>
            <w:szCs w:val="22"/>
            <w:lang w:val="en-US"/>
          </w:rPr>
          <w:tab/>
        </w:r>
        <w:r w:rsidRPr="00845642">
          <w:rPr>
            <w:rStyle w:val="Hyperlink"/>
            <w:noProof/>
          </w:rPr>
          <w:t>General Modelling Rules</w:t>
        </w:r>
        <w:r>
          <w:rPr>
            <w:noProof/>
          </w:rPr>
          <w:tab/>
        </w:r>
        <w:r>
          <w:rPr>
            <w:noProof/>
          </w:rPr>
          <w:fldChar w:fldCharType="begin"/>
        </w:r>
        <w:r>
          <w:rPr>
            <w:noProof/>
          </w:rPr>
          <w:instrText xml:space="preserve"> PAGEREF _Toc128718832 \h </w:instrText>
        </w:r>
        <w:r>
          <w:rPr>
            <w:noProof/>
          </w:rPr>
        </w:r>
        <w:r>
          <w:rPr>
            <w:noProof/>
          </w:rPr>
          <w:fldChar w:fldCharType="separate"/>
        </w:r>
        <w:r>
          <w:rPr>
            <w:noProof/>
          </w:rPr>
          <w:t>400</w:t>
        </w:r>
        <w:r>
          <w:rPr>
            <w:noProof/>
          </w:rPr>
          <w:fldChar w:fldCharType="end"/>
        </w:r>
      </w:hyperlink>
    </w:p>
    <w:p w14:paraId="13B265DA" w14:textId="628048EC"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833" w:history="1">
        <w:r w:rsidRPr="00845642">
          <w:rPr>
            <w:rStyle w:val="Hyperlink"/>
            <w:noProof/>
          </w:rPr>
          <w:t>15.4.1.</w:t>
        </w:r>
        <w:r>
          <w:rPr>
            <w:rFonts w:asciiTheme="minorHAnsi" w:eastAsiaTheme="minorEastAsia" w:hAnsiTheme="minorHAnsi" w:cstheme="minorBidi"/>
            <w:noProof/>
            <w:sz w:val="22"/>
            <w:szCs w:val="22"/>
            <w:lang w:val="en-US"/>
          </w:rPr>
          <w:tab/>
        </w:r>
        <w:r w:rsidRPr="00845642">
          <w:rPr>
            <w:rStyle w:val="Hyperlink"/>
            <w:noProof/>
          </w:rPr>
          <w:t>Why it is necessary to have all cashpoints forecasted prior to Simulations?</w:t>
        </w:r>
        <w:r>
          <w:rPr>
            <w:noProof/>
          </w:rPr>
          <w:tab/>
        </w:r>
        <w:r>
          <w:rPr>
            <w:noProof/>
          </w:rPr>
          <w:fldChar w:fldCharType="begin"/>
        </w:r>
        <w:r>
          <w:rPr>
            <w:noProof/>
          </w:rPr>
          <w:instrText xml:space="preserve"> PAGEREF _Toc128718833 \h </w:instrText>
        </w:r>
        <w:r>
          <w:rPr>
            <w:noProof/>
          </w:rPr>
        </w:r>
        <w:r>
          <w:rPr>
            <w:noProof/>
          </w:rPr>
          <w:fldChar w:fldCharType="separate"/>
        </w:r>
        <w:r>
          <w:rPr>
            <w:noProof/>
          </w:rPr>
          <w:t>400</w:t>
        </w:r>
        <w:r>
          <w:rPr>
            <w:noProof/>
          </w:rPr>
          <w:fldChar w:fldCharType="end"/>
        </w:r>
      </w:hyperlink>
    </w:p>
    <w:p w14:paraId="3DFA0CAD" w14:textId="024232D1"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834" w:history="1">
        <w:r w:rsidRPr="00845642">
          <w:rPr>
            <w:rStyle w:val="Hyperlink"/>
            <w:noProof/>
          </w:rPr>
          <w:t>15.4.2.</w:t>
        </w:r>
        <w:r>
          <w:rPr>
            <w:rFonts w:asciiTheme="minorHAnsi" w:eastAsiaTheme="minorEastAsia" w:hAnsiTheme="minorHAnsi" w:cstheme="minorBidi"/>
            <w:noProof/>
            <w:sz w:val="22"/>
            <w:szCs w:val="22"/>
            <w:lang w:val="en-US"/>
          </w:rPr>
          <w:tab/>
        </w:r>
        <w:r w:rsidRPr="00845642">
          <w:rPr>
            <w:rStyle w:val="Hyperlink"/>
            <w:noProof/>
          </w:rPr>
          <w:t>Would the Model be created with the current cashpoint settings?</w:t>
        </w:r>
        <w:r>
          <w:rPr>
            <w:noProof/>
          </w:rPr>
          <w:tab/>
        </w:r>
        <w:r>
          <w:rPr>
            <w:noProof/>
          </w:rPr>
          <w:fldChar w:fldCharType="begin"/>
        </w:r>
        <w:r>
          <w:rPr>
            <w:noProof/>
          </w:rPr>
          <w:instrText xml:space="preserve"> PAGEREF _Toc128718834 \h </w:instrText>
        </w:r>
        <w:r>
          <w:rPr>
            <w:noProof/>
          </w:rPr>
        </w:r>
        <w:r>
          <w:rPr>
            <w:noProof/>
          </w:rPr>
          <w:fldChar w:fldCharType="separate"/>
        </w:r>
        <w:r>
          <w:rPr>
            <w:noProof/>
          </w:rPr>
          <w:t>400</w:t>
        </w:r>
        <w:r>
          <w:rPr>
            <w:noProof/>
          </w:rPr>
          <w:fldChar w:fldCharType="end"/>
        </w:r>
      </w:hyperlink>
    </w:p>
    <w:p w14:paraId="3CC51054" w14:textId="160B0AC9" w:rsidR="00E6439E" w:rsidRDefault="00E6439E">
      <w:pPr>
        <w:pStyle w:val="TOC3"/>
        <w:tabs>
          <w:tab w:val="left" w:pos="2277"/>
        </w:tabs>
        <w:rPr>
          <w:rFonts w:asciiTheme="minorHAnsi" w:eastAsiaTheme="minorEastAsia" w:hAnsiTheme="minorHAnsi" w:cstheme="minorBidi"/>
          <w:noProof/>
          <w:sz w:val="22"/>
          <w:szCs w:val="22"/>
          <w:lang w:val="en-US"/>
        </w:rPr>
      </w:pPr>
      <w:hyperlink w:anchor="_Toc128718835" w:history="1">
        <w:r w:rsidRPr="00845642">
          <w:rPr>
            <w:rStyle w:val="Hyperlink"/>
            <w:noProof/>
          </w:rPr>
          <w:t>15.4.3.</w:t>
        </w:r>
        <w:r>
          <w:rPr>
            <w:rFonts w:asciiTheme="minorHAnsi" w:eastAsiaTheme="minorEastAsia" w:hAnsiTheme="minorHAnsi" w:cstheme="minorBidi"/>
            <w:noProof/>
            <w:sz w:val="22"/>
            <w:szCs w:val="22"/>
            <w:lang w:val="en-US"/>
          </w:rPr>
          <w:tab/>
        </w:r>
        <w:r w:rsidRPr="00845642">
          <w:rPr>
            <w:rStyle w:val="Hyperlink"/>
            <w:noProof/>
          </w:rPr>
          <w:t>Emergencies in the beginning of generated horizons</w:t>
        </w:r>
        <w:r>
          <w:rPr>
            <w:noProof/>
          </w:rPr>
          <w:tab/>
        </w:r>
        <w:r>
          <w:rPr>
            <w:noProof/>
          </w:rPr>
          <w:fldChar w:fldCharType="begin"/>
        </w:r>
        <w:r>
          <w:rPr>
            <w:noProof/>
          </w:rPr>
          <w:instrText xml:space="preserve"> PAGEREF _Toc128718835 \h </w:instrText>
        </w:r>
        <w:r>
          <w:rPr>
            <w:noProof/>
          </w:rPr>
        </w:r>
        <w:r>
          <w:rPr>
            <w:noProof/>
          </w:rPr>
          <w:fldChar w:fldCharType="separate"/>
        </w:r>
        <w:r>
          <w:rPr>
            <w:noProof/>
          </w:rPr>
          <w:t>400</w:t>
        </w:r>
        <w:r>
          <w:rPr>
            <w:noProof/>
          </w:rPr>
          <w:fldChar w:fldCharType="end"/>
        </w:r>
      </w:hyperlink>
    </w:p>
    <w:p w14:paraId="6F104B4B" w14:textId="57211B2C" w:rsidR="00E6439E" w:rsidRDefault="00E6439E">
      <w:pPr>
        <w:pStyle w:val="TOC2"/>
        <w:rPr>
          <w:rFonts w:asciiTheme="minorHAnsi" w:eastAsiaTheme="minorEastAsia" w:hAnsiTheme="minorHAnsi" w:cstheme="minorBidi"/>
          <w:noProof/>
          <w:sz w:val="22"/>
          <w:szCs w:val="22"/>
          <w:lang w:val="en-US"/>
        </w:rPr>
      </w:pPr>
      <w:hyperlink w:anchor="_Toc128718836" w:history="1">
        <w:r w:rsidRPr="00845642">
          <w:rPr>
            <w:rStyle w:val="Hyperlink"/>
            <w:noProof/>
          </w:rPr>
          <w:t>15.5.</w:t>
        </w:r>
        <w:r>
          <w:rPr>
            <w:rFonts w:asciiTheme="minorHAnsi" w:eastAsiaTheme="minorEastAsia" w:hAnsiTheme="minorHAnsi" w:cstheme="minorBidi"/>
            <w:noProof/>
            <w:sz w:val="22"/>
            <w:szCs w:val="22"/>
            <w:lang w:val="en-US"/>
          </w:rPr>
          <w:tab/>
        </w:r>
        <w:r w:rsidRPr="00845642">
          <w:rPr>
            <w:rStyle w:val="Hyperlink"/>
            <w:noProof/>
          </w:rPr>
          <w:t>Getting Started</w:t>
        </w:r>
        <w:r>
          <w:rPr>
            <w:noProof/>
          </w:rPr>
          <w:tab/>
        </w:r>
        <w:r>
          <w:rPr>
            <w:noProof/>
          </w:rPr>
          <w:fldChar w:fldCharType="begin"/>
        </w:r>
        <w:r>
          <w:rPr>
            <w:noProof/>
          </w:rPr>
          <w:instrText xml:space="preserve"> PAGEREF _Toc128718836 \h </w:instrText>
        </w:r>
        <w:r>
          <w:rPr>
            <w:noProof/>
          </w:rPr>
        </w:r>
        <w:r>
          <w:rPr>
            <w:noProof/>
          </w:rPr>
          <w:fldChar w:fldCharType="separate"/>
        </w:r>
        <w:r>
          <w:rPr>
            <w:noProof/>
          </w:rPr>
          <w:t>401</w:t>
        </w:r>
        <w:r>
          <w:rPr>
            <w:noProof/>
          </w:rPr>
          <w:fldChar w:fldCharType="end"/>
        </w:r>
      </w:hyperlink>
    </w:p>
    <w:p w14:paraId="5F2561D9" w14:textId="11B28DB7" w:rsidR="00E6439E" w:rsidRDefault="00E6439E">
      <w:pPr>
        <w:pStyle w:val="TOC2"/>
        <w:rPr>
          <w:rFonts w:asciiTheme="minorHAnsi" w:eastAsiaTheme="minorEastAsia" w:hAnsiTheme="minorHAnsi" w:cstheme="minorBidi"/>
          <w:noProof/>
          <w:sz w:val="22"/>
          <w:szCs w:val="22"/>
          <w:lang w:val="en-US"/>
        </w:rPr>
      </w:pPr>
      <w:hyperlink w:anchor="_Toc128718837" w:history="1">
        <w:r w:rsidRPr="00845642">
          <w:rPr>
            <w:rStyle w:val="Hyperlink"/>
            <w:noProof/>
          </w:rPr>
          <w:t>15.6.</w:t>
        </w:r>
        <w:r>
          <w:rPr>
            <w:rFonts w:asciiTheme="minorHAnsi" w:eastAsiaTheme="minorEastAsia" w:hAnsiTheme="minorHAnsi" w:cstheme="minorBidi"/>
            <w:noProof/>
            <w:sz w:val="22"/>
            <w:szCs w:val="22"/>
            <w:lang w:val="en-US"/>
          </w:rPr>
          <w:tab/>
        </w:r>
        <w:r w:rsidRPr="00845642">
          <w:rPr>
            <w:rStyle w:val="Hyperlink"/>
            <w:noProof/>
          </w:rPr>
          <w:t>Creating a New Model</w:t>
        </w:r>
        <w:r>
          <w:rPr>
            <w:noProof/>
          </w:rPr>
          <w:tab/>
        </w:r>
        <w:r>
          <w:rPr>
            <w:noProof/>
          </w:rPr>
          <w:fldChar w:fldCharType="begin"/>
        </w:r>
        <w:r>
          <w:rPr>
            <w:noProof/>
          </w:rPr>
          <w:instrText xml:space="preserve"> PAGEREF _Toc128718837 \h </w:instrText>
        </w:r>
        <w:r>
          <w:rPr>
            <w:noProof/>
          </w:rPr>
        </w:r>
        <w:r>
          <w:rPr>
            <w:noProof/>
          </w:rPr>
          <w:fldChar w:fldCharType="separate"/>
        </w:r>
        <w:r>
          <w:rPr>
            <w:noProof/>
          </w:rPr>
          <w:t>402</w:t>
        </w:r>
        <w:r>
          <w:rPr>
            <w:noProof/>
          </w:rPr>
          <w:fldChar w:fldCharType="end"/>
        </w:r>
      </w:hyperlink>
    </w:p>
    <w:p w14:paraId="3827A75C" w14:textId="6D052DB3" w:rsidR="00E6439E" w:rsidRDefault="00E6439E">
      <w:pPr>
        <w:pStyle w:val="TOC2"/>
        <w:rPr>
          <w:rFonts w:asciiTheme="minorHAnsi" w:eastAsiaTheme="minorEastAsia" w:hAnsiTheme="minorHAnsi" w:cstheme="minorBidi"/>
          <w:noProof/>
          <w:sz w:val="22"/>
          <w:szCs w:val="22"/>
          <w:lang w:val="en-US"/>
        </w:rPr>
      </w:pPr>
      <w:hyperlink w:anchor="_Toc128718838" w:history="1">
        <w:r w:rsidRPr="00845642">
          <w:rPr>
            <w:rStyle w:val="Hyperlink"/>
            <w:noProof/>
          </w:rPr>
          <w:t>15.7.</w:t>
        </w:r>
        <w:r>
          <w:rPr>
            <w:rFonts w:asciiTheme="minorHAnsi" w:eastAsiaTheme="minorEastAsia" w:hAnsiTheme="minorHAnsi" w:cstheme="minorBidi"/>
            <w:noProof/>
            <w:sz w:val="22"/>
            <w:szCs w:val="22"/>
            <w:lang w:val="en-US"/>
          </w:rPr>
          <w:tab/>
        </w:r>
        <w:r w:rsidRPr="00845642">
          <w:rPr>
            <w:rStyle w:val="Hyperlink"/>
            <w:noProof/>
          </w:rPr>
          <w:t>Models</w:t>
        </w:r>
        <w:r w:rsidRPr="00845642">
          <w:rPr>
            <w:rStyle w:val="Hyperlink"/>
            <w:rFonts w:ascii="Wingdings" w:hAnsi="Wingdings"/>
            <w:noProof/>
          </w:rPr>
          <w:t></w:t>
        </w:r>
        <w:r w:rsidRPr="00845642">
          <w:rPr>
            <w:rStyle w:val="Hyperlink"/>
            <w:noProof/>
          </w:rPr>
          <w:t>Overview</w:t>
        </w:r>
        <w:r>
          <w:rPr>
            <w:noProof/>
          </w:rPr>
          <w:tab/>
        </w:r>
        <w:r>
          <w:rPr>
            <w:noProof/>
          </w:rPr>
          <w:fldChar w:fldCharType="begin"/>
        </w:r>
        <w:r>
          <w:rPr>
            <w:noProof/>
          </w:rPr>
          <w:instrText xml:space="preserve"> PAGEREF _Toc128718838 \h </w:instrText>
        </w:r>
        <w:r>
          <w:rPr>
            <w:noProof/>
          </w:rPr>
        </w:r>
        <w:r>
          <w:rPr>
            <w:noProof/>
          </w:rPr>
          <w:fldChar w:fldCharType="separate"/>
        </w:r>
        <w:r>
          <w:rPr>
            <w:noProof/>
          </w:rPr>
          <w:t>403</w:t>
        </w:r>
        <w:r>
          <w:rPr>
            <w:noProof/>
          </w:rPr>
          <w:fldChar w:fldCharType="end"/>
        </w:r>
      </w:hyperlink>
    </w:p>
    <w:p w14:paraId="644C52FB" w14:textId="2364A67E" w:rsidR="00E6439E" w:rsidRDefault="00E6439E">
      <w:pPr>
        <w:pStyle w:val="TOC2"/>
        <w:rPr>
          <w:rFonts w:asciiTheme="minorHAnsi" w:eastAsiaTheme="minorEastAsia" w:hAnsiTheme="minorHAnsi" w:cstheme="minorBidi"/>
          <w:noProof/>
          <w:sz w:val="22"/>
          <w:szCs w:val="22"/>
          <w:lang w:val="en-US"/>
        </w:rPr>
      </w:pPr>
      <w:hyperlink w:anchor="_Toc128718839" w:history="1">
        <w:r w:rsidRPr="00845642">
          <w:rPr>
            <w:rStyle w:val="Hyperlink"/>
            <w:noProof/>
          </w:rPr>
          <w:t>15.8.</w:t>
        </w:r>
        <w:r>
          <w:rPr>
            <w:rFonts w:asciiTheme="minorHAnsi" w:eastAsiaTheme="minorEastAsia" w:hAnsiTheme="minorHAnsi" w:cstheme="minorBidi"/>
            <w:noProof/>
            <w:sz w:val="22"/>
            <w:szCs w:val="22"/>
            <w:lang w:val="en-US"/>
          </w:rPr>
          <w:tab/>
        </w:r>
        <w:r w:rsidRPr="00845642">
          <w:rPr>
            <w:rStyle w:val="Hyperlink"/>
            <w:noProof/>
          </w:rPr>
          <w:t>Models</w:t>
        </w:r>
        <w:r w:rsidRPr="00845642">
          <w:rPr>
            <w:rStyle w:val="Hyperlink"/>
            <w:rFonts w:ascii="Wingdings" w:hAnsi="Wingdings"/>
            <w:noProof/>
          </w:rPr>
          <w:t></w:t>
        </w:r>
        <w:r w:rsidRPr="00845642">
          <w:rPr>
            <w:rStyle w:val="Hyperlink"/>
            <w:noProof/>
          </w:rPr>
          <w:t>PROCESSING</w:t>
        </w:r>
        <w:r>
          <w:rPr>
            <w:noProof/>
          </w:rPr>
          <w:tab/>
        </w:r>
        <w:r>
          <w:rPr>
            <w:noProof/>
          </w:rPr>
          <w:fldChar w:fldCharType="begin"/>
        </w:r>
        <w:r>
          <w:rPr>
            <w:noProof/>
          </w:rPr>
          <w:instrText xml:space="preserve"> PAGEREF _Toc128718839 \h </w:instrText>
        </w:r>
        <w:r>
          <w:rPr>
            <w:noProof/>
          </w:rPr>
        </w:r>
        <w:r>
          <w:rPr>
            <w:noProof/>
          </w:rPr>
          <w:fldChar w:fldCharType="separate"/>
        </w:r>
        <w:r>
          <w:rPr>
            <w:noProof/>
          </w:rPr>
          <w:t>407</w:t>
        </w:r>
        <w:r>
          <w:rPr>
            <w:noProof/>
          </w:rPr>
          <w:fldChar w:fldCharType="end"/>
        </w:r>
      </w:hyperlink>
    </w:p>
    <w:p w14:paraId="5F1849DD" w14:textId="1CEB5523" w:rsidR="00E6439E" w:rsidRDefault="00E6439E">
      <w:pPr>
        <w:pStyle w:val="TOC2"/>
        <w:rPr>
          <w:rFonts w:asciiTheme="minorHAnsi" w:eastAsiaTheme="minorEastAsia" w:hAnsiTheme="minorHAnsi" w:cstheme="minorBidi"/>
          <w:noProof/>
          <w:sz w:val="22"/>
          <w:szCs w:val="22"/>
          <w:lang w:val="en-US"/>
        </w:rPr>
      </w:pPr>
      <w:hyperlink w:anchor="_Toc128718840" w:history="1">
        <w:r w:rsidRPr="00845642">
          <w:rPr>
            <w:rStyle w:val="Hyperlink"/>
            <w:noProof/>
          </w:rPr>
          <w:t>15.9.</w:t>
        </w:r>
        <w:r>
          <w:rPr>
            <w:rFonts w:asciiTheme="minorHAnsi" w:eastAsiaTheme="minorEastAsia" w:hAnsiTheme="minorHAnsi" w:cstheme="minorBidi"/>
            <w:noProof/>
            <w:sz w:val="22"/>
            <w:szCs w:val="22"/>
            <w:lang w:val="en-US"/>
          </w:rPr>
          <w:tab/>
        </w:r>
        <w:r w:rsidRPr="00845642">
          <w:rPr>
            <w:rStyle w:val="Hyperlink"/>
            <w:noProof/>
          </w:rPr>
          <w:t>Models</w:t>
        </w:r>
        <w:r w:rsidRPr="00845642">
          <w:rPr>
            <w:rStyle w:val="Hyperlink"/>
            <w:rFonts w:ascii="Wingdings" w:hAnsi="Wingdings"/>
            <w:noProof/>
          </w:rPr>
          <w:t></w:t>
        </w:r>
        <w:r w:rsidRPr="00845642">
          <w:rPr>
            <w:rStyle w:val="Hyperlink"/>
            <w:noProof/>
          </w:rPr>
          <w:t>Results</w:t>
        </w:r>
        <w:r>
          <w:rPr>
            <w:noProof/>
          </w:rPr>
          <w:tab/>
        </w:r>
        <w:r>
          <w:rPr>
            <w:noProof/>
          </w:rPr>
          <w:fldChar w:fldCharType="begin"/>
        </w:r>
        <w:r>
          <w:rPr>
            <w:noProof/>
          </w:rPr>
          <w:instrText xml:space="preserve"> PAGEREF _Toc128718840 \h </w:instrText>
        </w:r>
        <w:r>
          <w:rPr>
            <w:noProof/>
          </w:rPr>
        </w:r>
        <w:r>
          <w:rPr>
            <w:noProof/>
          </w:rPr>
          <w:fldChar w:fldCharType="separate"/>
        </w:r>
        <w:r>
          <w:rPr>
            <w:noProof/>
          </w:rPr>
          <w:t>408</w:t>
        </w:r>
        <w:r>
          <w:rPr>
            <w:noProof/>
          </w:rPr>
          <w:fldChar w:fldCharType="end"/>
        </w:r>
      </w:hyperlink>
    </w:p>
    <w:p w14:paraId="41D68597" w14:textId="2D67D3A6" w:rsidR="00E6439E" w:rsidRDefault="00E6439E">
      <w:pPr>
        <w:pStyle w:val="TOC2"/>
        <w:rPr>
          <w:rFonts w:asciiTheme="minorHAnsi" w:eastAsiaTheme="minorEastAsia" w:hAnsiTheme="minorHAnsi" w:cstheme="minorBidi"/>
          <w:noProof/>
          <w:sz w:val="22"/>
          <w:szCs w:val="22"/>
          <w:lang w:val="en-US"/>
        </w:rPr>
      </w:pPr>
      <w:hyperlink w:anchor="_Toc128718841" w:history="1">
        <w:r w:rsidRPr="00845642">
          <w:rPr>
            <w:rStyle w:val="Hyperlink"/>
            <w:noProof/>
          </w:rPr>
          <w:t>15.10.</w:t>
        </w:r>
        <w:r>
          <w:rPr>
            <w:rFonts w:asciiTheme="minorHAnsi" w:eastAsiaTheme="minorEastAsia" w:hAnsiTheme="minorHAnsi" w:cstheme="minorBidi"/>
            <w:noProof/>
            <w:sz w:val="22"/>
            <w:szCs w:val="22"/>
            <w:lang w:val="en-US"/>
          </w:rPr>
          <w:tab/>
        </w:r>
        <w:r w:rsidRPr="00845642">
          <w:rPr>
            <w:rStyle w:val="Hyperlink"/>
            <w:noProof/>
          </w:rPr>
          <w:t>Models</w:t>
        </w:r>
        <w:r w:rsidRPr="00845642">
          <w:rPr>
            <w:rStyle w:val="Hyperlink"/>
            <w:rFonts w:ascii="Wingdings" w:hAnsi="Wingdings"/>
            <w:noProof/>
          </w:rPr>
          <w:t></w:t>
        </w:r>
        <w:r w:rsidRPr="00845642">
          <w:rPr>
            <w:rStyle w:val="Hyperlink"/>
            <w:noProof/>
          </w:rPr>
          <w:t>Simulations</w:t>
        </w:r>
        <w:r>
          <w:rPr>
            <w:noProof/>
          </w:rPr>
          <w:tab/>
        </w:r>
        <w:r>
          <w:rPr>
            <w:noProof/>
          </w:rPr>
          <w:fldChar w:fldCharType="begin"/>
        </w:r>
        <w:r>
          <w:rPr>
            <w:noProof/>
          </w:rPr>
          <w:instrText xml:space="preserve"> PAGEREF _Toc128718841 \h </w:instrText>
        </w:r>
        <w:r>
          <w:rPr>
            <w:noProof/>
          </w:rPr>
        </w:r>
        <w:r>
          <w:rPr>
            <w:noProof/>
          </w:rPr>
          <w:fldChar w:fldCharType="separate"/>
        </w:r>
        <w:r>
          <w:rPr>
            <w:noProof/>
          </w:rPr>
          <w:t>408</w:t>
        </w:r>
        <w:r>
          <w:rPr>
            <w:noProof/>
          </w:rPr>
          <w:fldChar w:fldCharType="end"/>
        </w:r>
      </w:hyperlink>
    </w:p>
    <w:p w14:paraId="5DCFD7AE" w14:textId="15DBF47A"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842" w:history="1">
        <w:r w:rsidRPr="00845642">
          <w:rPr>
            <w:rStyle w:val="Hyperlink"/>
            <w:noProof/>
          </w:rPr>
          <w:t>15.10.1.</w:t>
        </w:r>
        <w:r>
          <w:rPr>
            <w:rFonts w:asciiTheme="minorHAnsi" w:eastAsiaTheme="minorEastAsia" w:hAnsiTheme="minorHAnsi" w:cstheme="minorBidi"/>
            <w:noProof/>
            <w:sz w:val="22"/>
            <w:szCs w:val="22"/>
            <w:lang w:val="en-US"/>
          </w:rPr>
          <w:tab/>
        </w:r>
        <w:r w:rsidRPr="00845642">
          <w:rPr>
            <w:rStyle w:val="Hyperlink"/>
            <w:noProof/>
          </w:rPr>
          <w:t>Models</w:t>
        </w:r>
        <w:r w:rsidRPr="00845642">
          <w:rPr>
            <w:rStyle w:val="Hyperlink"/>
            <w:rFonts w:ascii="Wingdings" w:hAnsi="Wingdings"/>
            <w:noProof/>
          </w:rPr>
          <w:t></w:t>
        </w:r>
        <w:r w:rsidRPr="00845642">
          <w:rPr>
            <w:rStyle w:val="Hyperlink"/>
            <w:noProof/>
          </w:rPr>
          <w:t>Simulations</w:t>
        </w:r>
        <w:r w:rsidRPr="00845642">
          <w:rPr>
            <w:rStyle w:val="Hyperlink"/>
            <w:rFonts w:ascii="Wingdings" w:hAnsi="Wingdings"/>
            <w:noProof/>
          </w:rPr>
          <w:t></w:t>
        </w:r>
        <w:r w:rsidRPr="00845642">
          <w:rPr>
            <w:rStyle w:val="Hyperlink"/>
            <w:noProof/>
          </w:rPr>
          <w:t>Settings</w:t>
        </w:r>
        <w:r>
          <w:rPr>
            <w:noProof/>
          </w:rPr>
          <w:tab/>
        </w:r>
        <w:r>
          <w:rPr>
            <w:noProof/>
          </w:rPr>
          <w:fldChar w:fldCharType="begin"/>
        </w:r>
        <w:r>
          <w:rPr>
            <w:noProof/>
          </w:rPr>
          <w:instrText xml:space="preserve"> PAGEREF _Toc128718842 \h </w:instrText>
        </w:r>
        <w:r>
          <w:rPr>
            <w:noProof/>
          </w:rPr>
        </w:r>
        <w:r>
          <w:rPr>
            <w:noProof/>
          </w:rPr>
          <w:fldChar w:fldCharType="separate"/>
        </w:r>
        <w:r>
          <w:rPr>
            <w:noProof/>
          </w:rPr>
          <w:t>409</w:t>
        </w:r>
        <w:r>
          <w:rPr>
            <w:noProof/>
          </w:rPr>
          <w:fldChar w:fldCharType="end"/>
        </w:r>
      </w:hyperlink>
    </w:p>
    <w:p w14:paraId="099228A6" w14:textId="6D326257" w:rsidR="00E6439E" w:rsidRDefault="00E6439E">
      <w:pPr>
        <w:pStyle w:val="TOC2"/>
        <w:rPr>
          <w:rFonts w:asciiTheme="minorHAnsi" w:eastAsiaTheme="minorEastAsia" w:hAnsiTheme="minorHAnsi" w:cstheme="minorBidi"/>
          <w:noProof/>
          <w:sz w:val="22"/>
          <w:szCs w:val="22"/>
          <w:lang w:val="en-US"/>
        </w:rPr>
      </w:pPr>
      <w:hyperlink w:anchor="_Toc128718843" w:history="1">
        <w:r w:rsidRPr="00845642">
          <w:rPr>
            <w:rStyle w:val="Hyperlink"/>
            <w:noProof/>
          </w:rPr>
          <w:t>15.11.</w:t>
        </w:r>
        <w:r>
          <w:rPr>
            <w:rFonts w:asciiTheme="minorHAnsi" w:eastAsiaTheme="minorEastAsia" w:hAnsiTheme="minorHAnsi" w:cstheme="minorBidi"/>
            <w:noProof/>
            <w:sz w:val="22"/>
            <w:szCs w:val="22"/>
            <w:lang w:val="en-US"/>
          </w:rPr>
          <w:tab/>
        </w:r>
        <w:r w:rsidRPr="00845642">
          <w:rPr>
            <w:rStyle w:val="Hyperlink"/>
            <w:noProof/>
          </w:rPr>
          <w:t>Model Cost Calculations</w:t>
        </w:r>
        <w:r>
          <w:rPr>
            <w:noProof/>
          </w:rPr>
          <w:tab/>
        </w:r>
        <w:r>
          <w:rPr>
            <w:noProof/>
          </w:rPr>
          <w:fldChar w:fldCharType="begin"/>
        </w:r>
        <w:r>
          <w:rPr>
            <w:noProof/>
          </w:rPr>
          <w:instrText xml:space="preserve"> PAGEREF _Toc128718843 \h </w:instrText>
        </w:r>
        <w:r>
          <w:rPr>
            <w:noProof/>
          </w:rPr>
        </w:r>
        <w:r>
          <w:rPr>
            <w:noProof/>
          </w:rPr>
          <w:fldChar w:fldCharType="separate"/>
        </w:r>
        <w:r>
          <w:rPr>
            <w:noProof/>
          </w:rPr>
          <w:t>410</w:t>
        </w:r>
        <w:r>
          <w:rPr>
            <w:noProof/>
          </w:rPr>
          <w:fldChar w:fldCharType="end"/>
        </w:r>
      </w:hyperlink>
    </w:p>
    <w:p w14:paraId="472E1423" w14:textId="51335415" w:rsidR="00E6439E" w:rsidRDefault="00E6439E">
      <w:pPr>
        <w:pStyle w:val="TOC2"/>
        <w:rPr>
          <w:rFonts w:asciiTheme="minorHAnsi" w:eastAsiaTheme="minorEastAsia" w:hAnsiTheme="minorHAnsi" w:cstheme="minorBidi"/>
          <w:noProof/>
          <w:sz w:val="22"/>
          <w:szCs w:val="22"/>
          <w:lang w:val="en-US"/>
        </w:rPr>
      </w:pPr>
      <w:hyperlink w:anchor="_Toc128718844" w:history="1">
        <w:r w:rsidRPr="00845642">
          <w:rPr>
            <w:rStyle w:val="Hyperlink"/>
            <w:noProof/>
          </w:rPr>
          <w:t>15.12.</w:t>
        </w:r>
        <w:r>
          <w:rPr>
            <w:rFonts w:asciiTheme="minorHAnsi" w:eastAsiaTheme="minorEastAsia" w:hAnsiTheme="minorHAnsi" w:cstheme="minorBidi"/>
            <w:noProof/>
            <w:sz w:val="22"/>
            <w:szCs w:val="22"/>
            <w:lang w:val="en-US"/>
          </w:rPr>
          <w:tab/>
        </w:r>
        <w:r w:rsidRPr="00845642">
          <w:rPr>
            <w:rStyle w:val="Hyperlink"/>
            <w:noProof/>
          </w:rPr>
          <w:t>Models</w:t>
        </w:r>
        <w:r w:rsidRPr="00845642">
          <w:rPr>
            <w:rStyle w:val="Hyperlink"/>
            <w:rFonts w:ascii="Wingdings" w:hAnsi="Wingdings"/>
            <w:noProof/>
          </w:rPr>
          <w:t></w:t>
        </w:r>
        <w:r w:rsidRPr="00845642">
          <w:rPr>
            <w:rStyle w:val="Hyperlink"/>
            <w:noProof/>
          </w:rPr>
          <w:t>Network Settings</w:t>
        </w:r>
        <w:r>
          <w:rPr>
            <w:noProof/>
          </w:rPr>
          <w:tab/>
        </w:r>
        <w:r>
          <w:rPr>
            <w:noProof/>
          </w:rPr>
          <w:fldChar w:fldCharType="begin"/>
        </w:r>
        <w:r>
          <w:rPr>
            <w:noProof/>
          </w:rPr>
          <w:instrText xml:space="preserve"> PAGEREF _Toc128718844 \h </w:instrText>
        </w:r>
        <w:r>
          <w:rPr>
            <w:noProof/>
          </w:rPr>
        </w:r>
        <w:r>
          <w:rPr>
            <w:noProof/>
          </w:rPr>
          <w:fldChar w:fldCharType="separate"/>
        </w:r>
        <w:r>
          <w:rPr>
            <w:noProof/>
          </w:rPr>
          <w:t>411</w:t>
        </w:r>
        <w:r>
          <w:rPr>
            <w:noProof/>
          </w:rPr>
          <w:fldChar w:fldCharType="end"/>
        </w:r>
      </w:hyperlink>
    </w:p>
    <w:p w14:paraId="4DC76685" w14:textId="2ECA1D83"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845" w:history="1">
        <w:r w:rsidRPr="00845642">
          <w:rPr>
            <w:rStyle w:val="Hyperlink"/>
            <w:noProof/>
          </w:rPr>
          <w:t>15.12.1.</w:t>
        </w:r>
        <w:r>
          <w:rPr>
            <w:rFonts w:asciiTheme="minorHAnsi" w:eastAsiaTheme="minorEastAsia" w:hAnsiTheme="minorHAnsi" w:cstheme="minorBidi"/>
            <w:noProof/>
            <w:sz w:val="22"/>
            <w:szCs w:val="22"/>
            <w:lang w:val="en-US"/>
          </w:rPr>
          <w:tab/>
        </w:r>
        <w:r w:rsidRPr="00845642">
          <w:rPr>
            <w:rStyle w:val="Hyperlink"/>
            <w:noProof/>
          </w:rPr>
          <w:t>Costs</w:t>
        </w:r>
        <w:r>
          <w:rPr>
            <w:noProof/>
          </w:rPr>
          <w:tab/>
        </w:r>
        <w:r>
          <w:rPr>
            <w:noProof/>
          </w:rPr>
          <w:fldChar w:fldCharType="begin"/>
        </w:r>
        <w:r>
          <w:rPr>
            <w:noProof/>
          </w:rPr>
          <w:instrText xml:space="preserve"> PAGEREF _Toc128718845 \h </w:instrText>
        </w:r>
        <w:r>
          <w:rPr>
            <w:noProof/>
          </w:rPr>
        </w:r>
        <w:r>
          <w:rPr>
            <w:noProof/>
          </w:rPr>
          <w:fldChar w:fldCharType="separate"/>
        </w:r>
        <w:r>
          <w:rPr>
            <w:noProof/>
          </w:rPr>
          <w:t>413</w:t>
        </w:r>
        <w:r>
          <w:rPr>
            <w:noProof/>
          </w:rPr>
          <w:fldChar w:fldCharType="end"/>
        </w:r>
      </w:hyperlink>
    </w:p>
    <w:p w14:paraId="75B4D40E" w14:textId="4087398F"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846" w:history="1">
        <w:r w:rsidRPr="00845642">
          <w:rPr>
            <w:rStyle w:val="Hyperlink"/>
            <w:noProof/>
          </w:rPr>
          <w:t>15.12.2.</w:t>
        </w:r>
        <w:r>
          <w:rPr>
            <w:rFonts w:asciiTheme="minorHAnsi" w:eastAsiaTheme="minorEastAsia" w:hAnsiTheme="minorHAnsi" w:cstheme="minorBidi"/>
            <w:noProof/>
            <w:sz w:val="22"/>
            <w:szCs w:val="22"/>
            <w:lang w:val="en-US"/>
          </w:rPr>
          <w:tab/>
        </w:r>
        <w:r w:rsidRPr="00845642">
          <w:rPr>
            <w:rStyle w:val="Hyperlink"/>
            <w:noProof/>
          </w:rPr>
          <w:t>Advanced Parameters</w:t>
        </w:r>
        <w:r>
          <w:rPr>
            <w:noProof/>
          </w:rPr>
          <w:tab/>
        </w:r>
        <w:r>
          <w:rPr>
            <w:noProof/>
          </w:rPr>
          <w:fldChar w:fldCharType="begin"/>
        </w:r>
        <w:r>
          <w:rPr>
            <w:noProof/>
          </w:rPr>
          <w:instrText xml:space="preserve"> PAGEREF _Toc128718846 \h </w:instrText>
        </w:r>
        <w:r>
          <w:rPr>
            <w:noProof/>
          </w:rPr>
        </w:r>
        <w:r>
          <w:rPr>
            <w:noProof/>
          </w:rPr>
          <w:fldChar w:fldCharType="separate"/>
        </w:r>
        <w:r>
          <w:rPr>
            <w:noProof/>
          </w:rPr>
          <w:t>414</w:t>
        </w:r>
        <w:r>
          <w:rPr>
            <w:noProof/>
          </w:rPr>
          <w:fldChar w:fldCharType="end"/>
        </w:r>
      </w:hyperlink>
    </w:p>
    <w:p w14:paraId="353811D3" w14:textId="57034264"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847" w:history="1">
        <w:r w:rsidRPr="00845642">
          <w:rPr>
            <w:rStyle w:val="Hyperlink"/>
            <w:noProof/>
          </w:rPr>
          <w:t>15.12.3.</w:t>
        </w:r>
        <w:r>
          <w:rPr>
            <w:rFonts w:asciiTheme="minorHAnsi" w:eastAsiaTheme="minorEastAsia" w:hAnsiTheme="minorHAnsi" w:cstheme="minorBidi"/>
            <w:noProof/>
            <w:sz w:val="22"/>
            <w:szCs w:val="22"/>
            <w:lang w:val="en-US"/>
          </w:rPr>
          <w:tab/>
        </w:r>
        <w:r w:rsidRPr="00845642">
          <w:rPr>
            <w:rStyle w:val="Hyperlink"/>
            <w:noProof/>
          </w:rPr>
          <w:t>Carriers</w:t>
        </w:r>
        <w:r>
          <w:rPr>
            <w:noProof/>
          </w:rPr>
          <w:tab/>
        </w:r>
        <w:r>
          <w:rPr>
            <w:noProof/>
          </w:rPr>
          <w:fldChar w:fldCharType="begin"/>
        </w:r>
        <w:r>
          <w:rPr>
            <w:noProof/>
          </w:rPr>
          <w:instrText xml:space="preserve"> PAGEREF _Toc128718847 \h </w:instrText>
        </w:r>
        <w:r>
          <w:rPr>
            <w:noProof/>
          </w:rPr>
        </w:r>
        <w:r>
          <w:rPr>
            <w:noProof/>
          </w:rPr>
          <w:fldChar w:fldCharType="separate"/>
        </w:r>
        <w:r>
          <w:rPr>
            <w:noProof/>
          </w:rPr>
          <w:t>414</w:t>
        </w:r>
        <w:r>
          <w:rPr>
            <w:noProof/>
          </w:rPr>
          <w:fldChar w:fldCharType="end"/>
        </w:r>
      </w:hyperlink>
    </w:p>
    <w:p w14:paraId="4310A57E" w14:textId="15A4A3A4" w:rsidR="00E6439E" w:rsidRDefault="00E6439E">
      <w:pPr>
        <w:pStyle w:val="TOC3"/>
        <w:tabs>
          <w:tab w:val="left" w:pos="2391"/>
        </w:tabs>
        <w:rPr>
          <w:rFonts w:asciiTheme="minorHAnsi" w:eastAsiaTheme="minorEastAsia" w:hAnsiTheme="minorHAnsi" w:cstheme="minorBidi"/>
          <w:noProof/>
          <w:sz w:val="22"/>
          <w:szCs w:val="22"/>
          <w:lang w:val="en-US"/>
        </w:rPr>
      </w:pPr>
      <w:hyperlink w:anchor="_Toc128718848" w:history="1">
        <w:r w:rsidRPr="00845642">
          <w:rPr>
            <w:rStyle w:val="Hyperlink"/>
            <w:noProof/>
          </w:rPr>
          <w:t>15.12.4.</w:t>
        </w:r>
        <w:r>
          <w:rPr>
            <w:rFonts w:asciiTheme="minorHAnsi" w:eastAsiaTheme="minorEastAsia" w:hAnsiTheme="minorHAnsi" w:cstheme="minorBidi"/>
            <w:noProof/>
            <w:sz w:val="22"/>
            <w:szCs w:val="22"/>
            <w:lang w:val="en-US"/>
          </w:rPr>
          <w:tab/>
        </w:r>
        <w:r w:rsidRPr="00845642">
          <w:rPr>
            <w:rStyle w:val="Hyperlink"/>
            <w:noProof/>
          </w:rPr>
          <w:t>Currencies</w:t>
        </w:r>
        <w:r>
          <w:rPr>
            <w:noProof/>
          </w:rPr>
          <w:tab/>
        </w:r>
        <w:r>
          <w:rPr>
            <w:noProof/>
          </w:rPr>
          <w:fldChar w:fldCharType="begin"/>
        </w:r>
        <w:r>
          <w:rPr>
            <w:noProof/>
          </w:rPr>
          <w:instrText xml:space="preserve"> PAGEREF _Toc128718848 \h </w:instrText>
        </w:r>
        <w:r>
          <w:rPr>
            <w:noProof/>
          </w:rPr>
        </w:r>
        <w:r>
          <w:rPr>
            <w:noProof/>
          </w:rPr>
          <w:fldChar w:fldCharType="separate"/>
        </w:r>
        <w:r>
          <w:rPr>
            <w:noProof/>
          </w:rPr>
          <w:t>415</w:t>
        </w:r>
        <w:r>
          <w:rPr>
            <w:noProof/>
          </w:rPr>
          <w:fldChar w:fldCharType="end"/>
        </w:r>
      </w:hyperlink>
    </w:p>
    <w:p w14:paraId="70A9A471" w14:textId="1316F38C"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849" w:history="1">
        <w:r w:rsidRPr="00845642">
          <w:rPr>
            <w:rStyle w:val="Hyperlink"/>
            <w:noProof/>
          </w:rPr>
          <w:t>16.</w:t>
        </w:r>
        <w:r>
          <w:rPr>
            <w:rFonts w:asciiTheme="minorHAnsi" w:eastAsiaTheme="minorEastAsia" w:hAnsiTheme="minorHAnsi" w:cstheme="minorBidi"/>
            <w:b w:val="0"/>
            <w:noProof/>
            <w:szCs w:val="22"/>
            <w:lang w:val="en-US"/>
          </w:rPr>
          <w:tab/>
        </w:r>
        <w:r w:rsidRPr="00845642">
          <w:rPr>
            <w:rStyle w:val="Hyperlink"/>
            <w:noProof/>
          </w:rPr>
          <w:t>Reports</w:t>
        </w:r>
        <w:r>
          <w:rPr>
            <w:noProof/>
          </w:rPr>
          <w:tab/>
        </w:r>
        <w:r>
          <w:rPr>
            <w:noProof/>
          </w:rPr>
          <w:fldChar w:fldCharType="begin"/>
        </w:r>
        <w:r>
          <w:rPr>
            <w:noProof/>
          </w:rPr>
          <w:instrText xml:space="preserve"> PAGEREF _Toc128718849 \h </w:instrText>
        </w:r>
        <w:r>
          <w:rPr>
            <w:noProof/>
          </w:rPr>
        </w:r>
        <w:r>
          <w:rPr>
            <w:noProof/>
          </w:rPr>
          <w:fldChar w:fldCharType="separate"/>
        </w:r>
        <w:r>
          <w:rPr>
            <w:noProof/>
          </w:rPr>
          <w:t>416</w:t>
        </w:r>
        <w:r>
          <w:rPr>
            <w:noProof/>
          </w:rPr>
          <w:fldChar w:fldCharType="end"/>
        </w:r>
      </w:hyperlink>
    </w:p>
    <w:p w14:paraId="371682CE" w14:textId="5FCD78E9" w:rsidR="00E6439E" w:rsidRDefault="00E6439E">
      <w:pPr>
        <w:pStyle w:val="TOC2"/>
        <w:rPr>
          <w:rFonts w:asciiTheme="minorHAnsi" w:eastAsiaTheme="minorEastAsia" w:hAnsiTheme="minorHAnsi" w:cstheme="minorBidi"/>
          <w:noProof/>
          <w:sz w:val="22"/>
          <w:szCs w:val="22"/>
          <w:lang w:val="en-US"/>
        </w:rPr>
      </w:pPr>
      <w:hyperlink w:anchor="_Toc128718850" w:history="1">
        <w:r w:rsidRPr="00845642">
          <w:rPr>
            <w:rStyle w:val="Hyperlink"/>
            <w:rFonts w:eastAsia="MS Mincho"/>
            <w:noProof/>
          </w:rPr>
          <w:t>16.1.</w:t>
        </w:r>
        <w:r>
          <w:rPr>
            <w:rFonts w:asciiTheme="minorHAnsi" w:eastAsiaTheme="minorEastAsia" w:hAnsiTheme="minorHAnsi" w:cstheme="minorBidi"/>
            <w:noProof/>
            <w:sz w:val="22"/>
            <w:szCs w:val="22"/>
            <w:lang w:val="en-US"/>
          </w:rPr>
          <w:tab/>
        </w:r>
        <w:r w:rsidRPr="00845642">
          <w:rPr>
            <w:rStyle w:val="Hyperlink"/>
            <w:rFonts w:eastAsia="MS Mincho"/>
            <w:noProof/>
          </w:rPr>
          <w:t>Charted Model Costs</w:t>
        </w:r>
        <w:r>
          <w:rPr>
            <w:noProof/>
          </w:rPr>
          <w:tab/>
        </w:r>
        <w:r>
          <w:rPr>
            <w:noProof/>
          </w:rPr>
          <w:fldChar w:fldCharType="begin"/>
        </w:r>
        <w:r>
          <w:rPr>
            <w:noProof/>
          </w:rPr>
          <w:instrText xml:space="preserve"> PAGEREF _Toc128718850 \h </w:instrText>
        </w:r>
        <w:r>
          <w:rPr>
            <w:noProof/>
          </w:rPr>
        </w:r>
        <w:r>
          <w:rPr>
            <w:noProof/>
          </w:rPr>
          <w:fldChar w:fldCharType="separate"/>
        </w:r>
        <w:r>
          <w:rPr>
            <w:noProof/>
          </w:rPr>
          <w:t>417</w:t>
        </w:r>
        <w:r>
          <w:rPr>
            <w:noProof/>
          </w:rPr>
          <w:fldChar w:fldCharType="end"/>
        </w:r>
      </w:hyperlink>
    </w:p>
    <w:p w14:paraId="75A4E722" w14:textId="28DC2A16" w:rsidR="00E6439E" w:rsidRDefault="00E6439E">
      <w:pPr>
        <w:pStyle w:val="TOC2"/>
        <w:rPr>
          <w:rFonts w:asciiTheme="minorHAnsi" w:eastAsiaTheme="minorEastAsia" w:hAnsiTheme="minorHAnsi" w:cstheme="minorBidi"/>
          <w:noProof/>
          <w:sz w:val="22"/>
          <w:szCs w:val="22"/>
          <w:lang w:val="en-US"/>
        </w:rPr>
      </w:pPr>
      <w:hyperlink w:anchor="_Toc128718851" w:history="1">
        <w:r w:rsidRPr="00845642">
          <w:rPr>
            <w:rStyle w:val="Hyperlink"/>
            <w:rFonts w:eastAsia="MS Mincho"/>
            <w:noProof/>
          </w:rPr>
          <w:t>16.2.</w:t>
        </w:r>
        <w:r>
          <w:rPr>
            <w:rFonts w:asciiTheme="minorHAnsi" w:eastAsiaTheme="minorEastAsia" w:hAnsiTheme="minorHAnsi" w:cstheme="minorBidi"/>
            <w:noProof/>
            <w:sz w:val="22"/>
            <w:szCs w:val="22"/>
            <w:lang w:val="en-US"/>
          </w:rPr>
          <w:tab/>
        </w:r>
        <w:r w:rsidRPr="00845642">
          <w:rPr>
            <w:rStyle w:val="Hyperlink"/>
            <w:rFonts w:eastAsia="MS Mincho"/>
            <w:noProof/>
          </w:rPr>
          <w:t>Savings (Cost Comparison) Report</w:t>
        </w:r>
        <w:r>
          <w:rPr>
            <w:noProof/>
          </w:rPr>
          <w:tab/>
        </w:r>
        <w:r>
          <w:rPr>
            <w:noProof/>
          </w:rPr>
          <w:fldChar w:fldCharType="begin"/>
        </w:r>
        <w:r>
          <w:rPr>
            <w:noProof/>
          </w:rPr>
          <w:instrText xml:space="preserve"> PAGEREF _Toc128718851 \h </w:instrText>
        </w:r>
        <w:r>
          <w:rPr>
            <w:noProof/>
          </w:rPr>
        </w:r>
        <w:r>
          <w:rPr>
            <w:noProof/>
          </w:rPr>
          <w:fldChar w:fldCharType="separate"/>
        </w:r>
        <w:r>
          <w:rPr>
            <w:noProof/>
          </w:rPr>
          <w:t>418</w:t>
        </w:r>
        <w:r>
          <w:rPr>
            <w:noProof/>
          </w:rPr>
          <w:fldChar w:fldCharType="end"/>
        </w:r>
      </w:hyperlink>
    </w:p>
    <w:p w14:paraId="5243FC6F" w14:textId="607136EE" w:rsidR="00E6439E" w:rsidRDefault="00E6439E">
      <w:pPr>
        <w:pStyle w:val="TOC2"/>
        <w:rPr>
          <w:rFonts w:asciiTheme="minorHAnsi" w:eastAsiaTheme="minorEastAsia" w:hAnsiTheme="minorHAnsi" w:cstheme="minorBidi"/>
          <w:noProof/>
          <w:sz w:val="22"/>
          <w:szCs w:val="22"/>
          <w:lang w:val="en-US"/>
        </w:rPr>
      </w:pPr>
      <w:hyperlink w:anchor="_Toc128718852" w:history="1">
        <w:r w:rsidRPr="00845642">
          <w:rPr>
            <w:rStyle w:val="Hyperlink"/>
            <w:rFonts w:eastAsia="MS Mincho"/>
            <w:noProof/>
          </w:rPr>
          <w:t>16.3.</w:t>
        </w:r>
        <w:r>
          <w:rPr>
            <w:rFonts w:asciiTheme="minorHAnsi" w:eastAsiaTheme="minorEastAsia" w:hAnsiTheme="minorHAnsi" w:cstheme="minorBidi"/>
            <w:noProof/>
            <w:sz w:val="22"/>
            <w:szCs w:val="22"/>
            <w:lang w:val="en-US"/>
          </w:rPr>
          <w:tab/>
        </w:r>
        <w:r w:rsidRPr="00845642">
          <w:rPr>
            <w:rStyle w:val="Hyperlink"/>
            <w:rFonts w:eastAsia="MS Mincho"/>
            <w:noProof/>
          </w:rPr>
          <w:t>Cash Utilization Comparison</w:t>
        </w:r>
        <w:r>
          <w:rPr>
            <w:noProof/>
          </w:rPr>
          <w:tab/>
        </w:r>
        <w:r>
          <w:rPr>
            <w:noProof/>
          </w:rPr>
          <w:fldChar w:fldCharType="begin"/>
        </w:r>
        <w:r>
          <w:rPr>
            <w:noProof/>
          </w:rPr>
          <w:instrText xml:space="preserve"> PAGEREF _Toc128718852 \h </w:instrText>
        </w:r>
        <w:r>
          <w:rPr>
            <w:noProof/>
          </w:rPr>
        </w:r>
        <w:r>
          <w:rPr>
            <w:noProof/>
          </w:rPr>
          <w:fldChar w:fldCharType="separate"/>
        </w:r>
        <w:r>
          <w:rPr>
            <w:noProof/>
          </w:rPr>
          <w:t>419</w:t>
        </w:r>
        <w:r>
          <w:rPr>
            <w:noProof/>
          </w:rPr>
          <w:fldChar w:fldCharType="end"/>
        </w:r>
      </w:hyperlink>
    </w:p>
    <w:p w14:paraId="15381C8C" w14:textId="3706265E" w:rsidR="00E6439E" w:rsidRDefault="00E6439E">
      <w:pPr>
        <w:pStyle w:val="TOC2"/>
        <w:rPr>
          <w:rFonts w:asciiTheme="minorHAnsi" w:eastAsiaTheme="minorEastAsia" w:hAnsiTheme="minorHAnsi" w:cstheme="minorBidi"/>
          <w:noProof/>
          <w:sz w:val="22"/>
          <w:szCs w:val="22"/>
          <w:lang w:val="en-US"/>
        </w:rPr>
      </w:pPr>
      <w:hyperlink w:anchor="_Toc128718853" w:history="1">
        <w:r w:rsidRPr="00845642">
          <w:rPr>
            <w:rStyle w:val="Hyperlink"/>
            <w:rFonts w:eastAsia="MS Mincho"/>
            <w:noProof/>
          </w:rPr>
          <w:t>16.4.</w:t>
        </w:r>
        <w:r>
          <w:rPr>
            <w:rFonts w:asciiTheme="minorHAnsi" w:eastAsiaTheme="minorEastAsia" w:hAnsiTheme="minorHAnsi" w:cstheme="minorBidi"/>
            <w:noProof/>
            <w:sz w:val="22"/>
            <w:szCs w:val="22"/>
            <w:lang w:val="en-US"/>
          </w:rPr>
          <w:tab/>
        </w:r>
        <w:r w:rsidRPr="00845642">
          <w:rPr>
            <w:rStyle w:val="Hyperlink"/>
            <w:rFonts w:eastAsia="MS Mincho"/>
            <w:noProof/>
          </w:rPr>
          <w:t>Delivery Day Utilization</w:t>
        </w:r>
        <w:r>
          <w:rPr>
            <w:noProof/>
          </w:rPr>
          <w:tab/>
        </w:r>
        <w:r>
          <w:rPr>
            <w:noProof/>
          </w:rPr>
          <w:fldChar w:fldCharType="begin"/>
        </w:r>
        <w:r>
          <w:rPr>
            <w:noProof/>
          </w:rPr>
          <w:instrText xml:space="preserve"> PAGEREF _Toc128718853 \h </w:instrText>
        </w:r>
        <w:r>
          <w:rPr>
            <w:noProof/>
          </w:rPr>
        </w:r>
        <w:r>
          <w:rPr>
            <w:noProof/>
          </w:rPr>
          <w:fldChar w:fldCharType="separate"/>
        </w:r>
        <w:r>
          <w:rPr>
            <w:noProof/>
          </w:rPr>
          <w:t>421</w:t>
        </w:r>
        <w:r>
          <w:rPr>
            <w:noProof/>
          </w:rPr>
          <w:fldChar w:fldCharType="end"/>
        </w:r>
      </w:hyperlink>
    </w:p>
    <w:p w14:paraId="24ABE1C1" w14:textId="1BAB8A27" w:rsidR="00E6439E" w:rsidRDefault="00E6439E">
      <w:pPr>
        <w:pStyle w:val="TOC2"/>
        <w:rPr>
          <w:rFonts w:asciiTheme="minorHAnsi" w:eastAsiaTheme="minorEastAsia" w:hAnsiTheme="minorHAnsi" w:cstheme="minorBidi"/>
          <w:noProof/>
          <w:sz w:val="22"/>
          <w:szCs w:val="22"/>
          <w:lang w:val="en-US"/>
        </w:rPr>
      </w:pPr>
      <w:hyperlink w:anchor="_Toc128718854" w:history="1">
        <w:r w:rsidRPr="00845642">
          <w:rPr>
            <w:rStyle w:val="Hyperlink"/>
            <w:rFonts w:eastAsia="MS Mincho"/>
            <w:noProof/>
          </w:rPr>
          <w:t>16.5.</w:t>
        </w:r>
        <w:r>
          <w:rPr>
            <w:rFonts w:asciiTheme="minorHAnsi" w:eastAsiaTheme="minorEastAsia" w:hAnsiTheme="minorHAnsi" w:cstheme="minorBidi"/>
            <w:noProof/>
            <w:sz w:val="22"/>
            <w:szCs w:val="22"/>
            <w:lang w:val="en-US"/>
          </w:rPr>
          <w:tab/>
        </w:r>
        <w:r w:rsidRPr="00845642">
          <w:rPr>
            <w:rStyle w:val="Hyperlink"/>
            <w:rFonts w:eastAsia="MS Mincho"/>
            <w:noProof/>
          </w:rPr>
          <w:t>Horizon Comparison</w:t>
        </w:r>
        <w:r>
          <w:rPr>
            <w:noProof/>
          </w:rPr>
          <w:tab/>
        </w:r>
        <w:r>
          <w:rPr>
            <w:noProof/>
          </w:rPr>
          <w:fldChar w:fldCharType="begin"/>
        </w:r>
        <w:r>
          <w:rPr>
            <w:noProof/>
          </w:rPr>
          <w:instrText xml:space="preserve"> PAGEREF _Toc128718854 \h </w:instrText>
        </w:r>
        <w:r>
          <w:rPr>
            <w:noProof/>
          </w:rPr>
        </w:r>
        <w:r>
          <w:rPr>
            <w:noProof/>
          </w:rPr>
          <w:fldChar w:fldCharType="separate"/>
        </w:r>
        <w:r>
          <w:rPr>
            <w:noProof/>
          </w:rPr>
          <w:t>421</w:t>
        </w:r>
        <w:r>
          <w:rPr>
            <w:noProof/>
          </w:rPr>
          <w:fldChar w:fldCharType="end"/>
        </w:r>
      </w:hyperlink>
    </w:p>
    <w:p w14:paraId="71007A1C" w14:textId="6531C2EC" w:rsidR="00E6439E" w:rsidRDefault="00E6439E">
      <w:pPr>
        <w:pStyle w:val="TOC4"/>
        <w:tabs>
          <w:tab w:val="left" w:pos="1621"/>
          <w:tab w:val="right" w:leader="dot" w:pos="9350"/>
        </w:tabs>
        <w:rPr>
          <w:rFonts w:asciiTheme="minorHAnsi" w:eastAsiaTheme="minorEastAsia" w:hAnsiTheme="minorHAnsi" w:cstheme="minorBidi"/>
          <w:noProof/>
          <w:sz w:val="22"/>
          <w:szCs w:val="22"/>
          <w:lang w:bidi="ar-SA"/>
        </w:rPr>
      </w:pPr>
      <w:hyperlink w:anchor="_Toc128718855" w:history="1">
        <w:r w:rsidRPr="00845642">
          <w:rPr>
            <w:rStyle w:val="Hyperlink"/>
            <w:rFonts w:eastAsia="MS Mincho"/>
            <w:noProof/>
          </w:rPr>
          <w:t>16.5.1.1.</w:t>
        </w:r>
        <w:r>
          <w:rPr>
            <w:rFonts w:asciiTheme="minorHAnsi" w:eastAsiaTheme="minorEastAsia" w:hAnsiTheme="minorHAnsi" w:cstheme="minorBidi"/>
            <w:noProof/>
            <w:sz w:val="22"/>
            <w:szCs w:val="22"/>
            <w:lang w:bidi="ar-SA"/>
          </w:rPr>
          <w:tab/>
        </w:r>
        <w:r w:rsidRPr="00845642">
          <w:rPr>
            <w:rStyle w:val="Hyperlink"/>
            <w:rFonts w:eastAsia="MS Mincho"/>
            <w:noProof/>
          </w:rPr>
          <w:t>Parameters</w:t>
        </w:r>
        <w:r>
          <w:rPr>
            <w:noProof/>
          </w:rPr>
          <w:tab/>
        </w:r>
        <w:r>
          <w:rPr>
            <w:noProof/>
          </w:rPr>
          <w:fldChar w:fldCharType="begin"/>
        </w:r>
        <w:r>
          <w:rPr>
            <w:noProof/>
          </w:rPr>
          <w:instrText xml:space="preserve"> PAGEREF _Toc128718855 \h </w:instrText>
        </w:r>
        <w:r>
          <w:rPr>
            <w:noProof/>
          </w:rPr>
        </w:r>
        <w:r>
          <w:rPr>
            <w:noProof/>
          </w:rPr>
          <w:fldChar w:fldCharType="separate"/>
        </w:r>
        <w:r>
          <w:rPr>
            <w:noProof/>
          </w:rPr>
          <w:t>424</w:t>
        </w:r>
        <w:r>
          <w:rPr>
            <w:noProof/>
          </w:rPr>
          <w:fldChar w:fldCharType="end"/>
        </w:r>
      </w:hyperlink>
    </w:p>
    <w:p w14:paraId="3A596B93" w14:textId="33F6FC47" w:rsidR="00E6439E" w:rsidRDefault="00E6439E">
      <w:pPr>
        <w:pStyle w:val="TOC2"/>
        <w:rPr>
          <w:rFonts w:asciiTheme="minorHAnsi" w:eastAsiaTheme="minorEastAsia" w:hAnsiTheme="minorHAnsi" w:cstheme="minorBidi"/>
          <w:noProof/>
          <w:sz w:val="22"/>
          <w:szCs w:val="22"/>
          <w:lang w:val="en-US"/>
        </w:rPr>
      </w:pPr>
      <w:hyperlink w:anchor="_Toc128718856" w:history="1">
        <w:r w:rsidRPr="00845642">
          <w:rPr>
            <w:rStyle w:val="Hyperlink"/>
            <w:rFonts w:eastAsia="MS Mincho"/>
            <w:noProof/>
          </w:rPr>
          <w:t>16.6.</w:t>
        </w:r>
        <w:r>
          <w:rPr>
            <w:rFonts w:asciiTheme="minorHAnsi" w:eastAsiaTheme="minorEastAsia" w:hAnsiTheme="minorHAnsi" w:cstheme="minorBidi"/>
            <w:noProof/>
            <w:sz w:val="22"/>
            <w:szCs w:val="22"/>
            <w:lang w:val="en-US"/>
          </w:rPr>
          <w:tab/>
        </w:r>
        <w:r w:rsidRPr="00845642">
          <w:rPr>
            <w:rStyle w:val="Hyperlink"/>
            <w:rFonts w:eastAsia="MS Mincho"/>
            <w:noProof/>
          </w:rPr>
          <w:t>Service Costs</w:t>
        </w:r>
        <w:r>
          <w:rPr>
            <w:noProof/>
          </w:rPr>
          <w:tab/>
        </w:r>
        <w:r>
          <w:rPr>
            <w:noProof/>
          </w:rPr>
          <w:fldChar w:fldCharType="begin"/>
        </w:r>
        <w:r>
          <w:rPr>
            <w:noProof/>
          </w:rPr>
          <w:instrText xml:space="preserve"> PAGEREF _Toc128718856 \h </w:instrText>
        </w:r>
        <w:r>
          <w:rPr>
            <w:noProof/>
          </w:rPr>
        </w:r>
        <w:r>
          <w:rPr>
            <w:noProof/>
          </w:rPr>
          <w:fldChar w:fldCharType="separate"/>
        </w:r>
        <w:r>
          <w:rPr>
            <w:noProof/>
          </w:rPr>
          <w:t>425</w:t>
        </w:r>
        <w:r>
          <w:rPr>
            <w:noProof/>
          </w:rPr>
          <w:fldChar w:fldCharType="end"/>
        </w:r>
      </w:hyperlink>
    </w:p>
    <w:p w14:paraId="1380B35B" w14:textId="5A4748AB" w:rsidR="00E6439E" w:rsidRDefault="00E6439E">
      <w:pPr>
        <w:pStyle w:val="TOC2"/>
        <w:rPr>
          <w:rFonts w:asciiTheme="minorHAnsi" w:eastAsiaTheme="minorEastAsia" w:hAnsiTheme="minorHAnsi" w:cstheme="minorBidi"/>
          <w:noProof/>
          <w:sz w:val="22"/>
          <w:szCs w:val="22"/>
          <w:lang w:val="en-US"/>
        </w:rPr>
      </w:pPr>
      <w:hyperlink w:anchor="_Toc128718857" w:history="1">
        <w:r w:rsidRPr="00845642">
          <w:rPr>
            <w:rStyle w:val="Hyperlink"/>
            <w:rFonts w:eastAsia="MS Mincho"/>
            <w:noProof/>
          </w:rPr>
          <w:t>16.7.</w:t>
        </w:r>
        <w:r>
          <w:rPr>
            <w:rFonts w:asciiTheme="minorHAnsi" w:eastAsiaTheme="minorEastAsia" w:hAnsiTheme="minorHAnsi" w:cstheme="minorBidi"/>
            <w:noProof/>
            <w:sz w:val="22"/>
            <w:szCs w:val="22"/>
            <w:lang w:val="en-US"/>
          </w:rPr>
          <w:tab/>
        </w:r>
        <w:r w:rsidRPr="00845642">
          <w:rPr>
            <w:rStyle w:val="Hyperlink"/>
            <w:rFonts w:eastAsia="MS Mincho"/>
            <w:noProof/>
          </w:rPr>
          <w:t>Service Days</w:t>
        </w:r>
        <w:r>
          <w:rPr>
            <w:noProof/>
          </w:rPr>
          <w:tab/>
        </w:r>
        <w:r>
          <w:rPr>
            <w:noProof/>
          </w:rPr>
          <w:fldChar w:fldCharType="begin"/>
        </w:r>
        <w:r>
          <w:rPr>
            <w:noProof/>
          </w:rPr>
          <w:instrText xml:space="preserve"> PAGEREF _Toc128718857 \h </w:instrText>
        </w:r>
        <w:r>
          <w:rPr>
            <w:noProof/>
          </w:rPr>
        </w:r>
        <w:r>
          <w:rPr>
            <w:noProof/>
          </w:rPr>
          <w:fldChar w:fldCharType="separate"/>
        </w:r>
        <w:r>
          <w:rPr>
            <w:noProof/>
          </w:rPr>
          <w:t>425</w:t>
        </w:r>
        <w:r>
          <w:rPr>
            <w:noProof/>
          </w:rPr>
          <w:fldChar w:fldCharType="end"/>
        </w:r>
      </w:hyperlink>
    </w:p>
    <w:p w14:paraId="4B6D7270" w14:textId="1FEDF0E9" w:rsidR="00E6439E" w:rsidRDefault="00E6439E">
      <w:pPr>
        <w:pStyle w:val="TOC2"/>
        <w:rPr>
          <w:rFonts w:asciiTheme="minorHAnsi" w:eastAsiaTheme="minorEastAsia" w:hAnsiTheme="minorHAnsi" w:cstheme="minorBidi"/>
          <w:noProof/>
          <w:sz w:val="22"/>
          <w:szCs w:val="22"/>
          <w:lang w:val="en-US"/>
        </w:rPr>
      </w:pPr>
      <w:hyperlink w:anchor="_Toc128718858" w:history="1">
        <w:r w:rsidRPr="00845642">
          <w:rPr>
            <w:rStyle w:val="Hyperlink"/>
            <w:rFonts w:eastAsia="MS Mincho"/>
            <w:noProof/>
          </w:rPr>
          <w:t>16.8.</w:t>
        </w:r>
        <w:r>
          <w:rPr>
            <w:rFonts w:asciiTheme="minorHAnsi" w:eastAsiaTheme="minorEastAsia" w:hAnsiTheme="minorHAnsi" w:cstheme="minorBidi"/>
            <w:noProof/>
            <w:sz w:val="22"/>
            <w:szCs w:val="22"/>
            <w:lang w:val="en-US"/>
          </w:rPr>
          <w:tab/>
        </w:r>
        <w:r w:rsidRPr="00845642">
          <w:rPr>
            <w:rStyle w:val="Hyperlink"/>
            <w:rFonts w:eastAsia="MS Mincho"/>
            <w:noProof/>
          </w:rPr>
          <w:t>Cashpoint Service Schedule</w:t>
        </w:r>
        <w:r>
          <w:rPr>
            <w:noProof/>
          </w:rPr>
          <w:tab/>
        </w:r>
        <w:r>
          <w:rPr>
            <w:noProof/>
          </w:rPr>
          <w:fldChar w:fldCharType="begin"/>
        </w:r>
        <w:r>
          <w:rPr>
            <w:noProof/>
          </w:rPr>
          <w:instrText xml:space="preserve"> PAGEREF _Toc128718858 \h </w:instrText>
        </w:r>
        <w:r>
          <w:rPr>
            <w:noProof/>
          </w:rPr>
        </w:r>
        <w:r>
          <w:rPr>
            <w:noProof/>
          </w:rPr>
          <w:fldChar w:fldCharType="separate"/>
        </w:r>
        <w:r>
          <w:rPr>
            <w:noProof/>
          </w:rPr>
          <w:t>425</w:t>
        </w:r>
        <w:r>
          <w:rPr>
            <w:noProof/>
          </w:rPr>
          <w:fldChar w:fldCharType="end"/>
        </w:r>
      </w:hyperlink>
    </w:p>
    <w:p w14:paraId="40CC1E5C" w14:textId="7CE69DA8"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859" w:history="1">
        <w:r w:rsidRPr="00845642">
          <w:rPr>
            <w:rStyle w:val="Hyperlink"/>
            <w:noProof/>
          </w:rPr>
          <w:t>17.</w:t>
        </w:r>
        <w:r>
          <w:rPr>
            <w:rFonts w:asciiTheme="minorHAnsi" w:eastAsiaTheme="minorEastAsia" w:hAnsiTheme="minorHAnsi" w:cstheme="minorBidi"/>
            <w:b w:val="0"/>
            <w:noProof/>
            <w:szCs w:val="22"/>
            <w:lang w:val="en-US"/>
          </w:rPr>
          <w:tab/>
        </w:r>
        <w:r w:rsidRPr="00845642">
          <w:rPr>
            <w:rStyle w:val="Hyperlink"/>
            <w:noProof/>
          </w:rPr>
          <w:t>Glossary</w:t>
        </w:r>
        <w:r>
          <w:rPr>
            <w:noProof/>
          </w:rPr>
          <w:tab/>
        </w:r>
        <w:r>
          <w:rPr>
            <w:noProof/>
          </w:rPr>
          <w:fldChar w:fldCharType="begin"/>
        </w:r>
        <w:r>
          <w:rPr>
            <w:noProof/>
          </w:rPr>
          <w:instrText xml:space="preserve"> PAGEREF _Toc128718859 \h </w:instrText>
        </w:r>
        <w:r>
          <w:rPr>
            <w:noProof/>
          </w:rPr>
        </w:r>
        <w:r>
          <w:rPr>
            <w:noProof/>
          </w:rPr>
          <w:fldChar w:fldCharType="separate"/>
        </w:r>
        <w:r>
          <w:rPr>
            <w:noProof/>
          </w:rPr>
          <w:t>427</w:t>
        </w:r>
        <w:r>
          <w:rPr>
            <w:noProof/>
          </w:rPr>
          <w:fldChar w:fldCharType="end"/>
        </w:r>
      </w:hyperlink>
    </w:p>
    <w:p w14:paraId="71B589EF" w14:textId="055DF464"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860" w:history="1">
        <w:r w:rsidRPr="00845642">
          <w:rPr>
            <w:rStyle w:val="Hyperlink"/>
            <w:noProof/>
          </w:rPr>
          <w:t>18.</w:t>
        </w:r>
        <w:r>
          <w:rPr>
            <w:rFonts w:asciiTheme="minorHAnsi" w:eastAsiaTheme="minorEastAsia" w:hAnsiTheme="minorHAnsi" w:cstheme="minorBidi"/>
            <w:b w:val="0"/>
            <w:noProof/>
            <w:szCs w:val="22"/>
            <w:lang w:val="en-US"/>
          </w:rPr>
          <w:tab/>
        </w:r>
        <w:r w:rsidRPr="00845642">
          <w:rPr>
            <w:rStyle w:val="Hyperlink"/>
            <w:noProof/>
          </w:rPr>
          <w:t>Table of Figures</w:t>
        </w:r>
        <w:r>
          <w:rPr>
            <w:noProof/>
          </w:rPr>
          <w:tab/>
        </w:r>
        <w:r>
          <w:rPr>
            <w:noProof/>
          </w:rPr>
          <w:fldChar w:fldCharType="begin"/>
        </w:r>
        <w:r>
          <w:rPr>
            <w:noProof/>
          </w:rPr>
          <w:instrText xml:space="preserve"> PAGEREF _Toc128718860 \h </w:instrText>
        </w:r>
        <w:r>
          <w:rPr>
            <w:noProof/>
          </w:rPr>
        </w:r>
        <w:r>
          <w:rPr>
            <w:noProof/>
          </w:rPr>
          <w:fldChar w:fldCharType="separate"/>
        </w:r>
        <w:r>
          <w:rPr>
            <w:noProof/>
          </w:rPr>
          <w:t>434</w:t>
        </w:r>
        <w:r>
          <w:rPr>
            <w:noProof/>
          </w:rPr>
          <w:fldChar w:fldCharType="end"/>
        </w:r>
      </w:hyperlink>
    </w:p>
    <w:p w14:paraId="5C797FD9" w14:textId="515C4DE4" w:rsidR="00E6439E" w:rsidRDefault="00E6439E">
      <w:pPr>
        <w:pStyle w:val="TOC1"/>
        <w:tabs>
          <w:tab w:val="left" w:pos="1258"/>
        </w:tabs>
        <w:rPr>
          <w:rFonts w:asciiTheme="minorHAnsi" w:eastAsiaTheme="minorEastAsia" w:hAnsiTheme="minorHAnsi" w:cstheme="minorBidi"/>
          <w:b w:val="0"/>
          <w:noProof/>
          <w:szCs w:val="22"/>
          <w:lang w:val="en-US"/>
        </w:rPr>
      </w:pPr>
      <w:hyperlink w:anchor="_Toc128718861" w:history="1">
        <w:r w:rsidRPr="00845642">
          <w:rPr>
            <w:rStyle w:val="Hyperlink"/>
            <w:noProof/>
          </w:rPr>
          <w:t>19.</w:t>
        </w:r>
        <w:r>
          <w:rPr>
            <w:rFonts w:asciiTheme="minorHAnsi" w:eastAsiaTheme="minorEastAsia" w:hAnsiTheme="minorHAnsi" w:cstheme="minorBidi"/>
            <w:b w:val="0"/>
            <w:noProof/>
            <w:szCs w:val="22"/>
            <w:lang w:val="en-US"/>
          </w:rPr>
          <w:tab/>
        </w:r>
        <w:r w:rsidRPr="00845642">
          <w:rPr>
            <w:rStyle w:val="Hyperlink"/>
            <w:noProof/>
          </w:rPr>
          <w:t>Table of Descriptions</w:t>
        </w:r>
        <w:r>
          <w:rPr>
            <w:noProof/>
          </w:rPr>
          <w:tab/>
        </w:r>
        <w:r>
          <w:rPr>
            <w:noProof/>
          </w:rPr>
          <w:fldChar w:fldCharType="begin"/>
        </w:r>
        <w:r>
          <w:rPr>
            <w:noProof/>
          </w:rPr>
          <w:instrText xml:space="preserve"> PAGEREF _Toc128718861 \h </w:instrText>
        </w:r>
        <w:r>
          <w:rPr>
            <w:noProof/>
          </w:rPr>
        </w:r>
        <w:r>
          <w:rPr>
            <w:noProof/>
          </w:rPr>
          <w:fldChar w:fldCharType="separate"/>
        </w:r>
        <w:r>
          <w:rPr>
            <w:noProof/>
          </w:rPr>
          <w:t>439</w:t>
        </w:r>
        <w:r>
          <w:rPr>
            <w:noProof/>
          </w:rPr>
          <w:fldChar w:fldCharType="end"/>
        </w:r>
      </w:hyperlink>
    </w:p>
    <w:p w14:paraId="61BA3CCE" w14:textId="3C2A8292" w:rsidR="00916881" w:rsidRPr="00A72159" w:rsidRDefault="00027408" w:rsidP="003B5D4F">
      <w:pPr>
        <w:pStyle w:val="ChapterTitle"/>
      </w:pPr>
      <w:r>
        <w:fldChar w:fldCharType="end"/>
      </w:r>
      <w:bookmarkStart w:id="34" w:name="_Toc128718561"/>
      <w:r w:rsidR="00916881" w:rsidRPr="00A72159">
        <w:t>Introduction to OptiCash</w:t>
      </w:r>
      <w:bookmarkEnd w:id="34"/>
    </w:p>
    <w:p w14:paraId="40BB8AD2" w14:textId="785D1BD0" w:rsidR="00916881" w:rsidRPr="004C0791" w:rsidRDefault="00916881" w:rsidP="004C0791">
      <w:pPr>
        <w:pStyle w:val="BodyText"/>
      </w:pPr>
      <w:r w:rsidRPr="004C0791">
        <w:t xml:space="preserve">OptiCash is the solution for lowering costs through more effective currency management.  OptiCash is a comprehensive system designed to optimize currency ordering and clearing for financial institutions with branches, branch ATMs, and standalone ATMs.  Based on historical cash-demand data, OptiCash will forecast currency requirements </w:t>
      </w:r>
      <w:r w:rsidR="00871AD9" w:rsidRPr="004C0791">
        <w:t>considering</w:t>
      </w:r>
      <w:r w:rsidRPr="004C0791">
        <w:t xml:space="preserve"> important factors such as seasonality, holidays, special events, and trends. </w:t>
      </w:r>
    </w:p>
    <w:p w14:paraId="75C967E9" w14:textId="5DF789A8" w:rsidR="00916881" w:rsidRPr="004C0791" w:rsidRDefault="00916881" w:rsidP="004C0791">
      <w:pPr>
        <w:pStyle w:val="BodyText"/>
      </w:pPr>
      <w:r w:rsidRPr="004C0791">
        <w:t>Additionally, forecasted currency requirements are evaluated against various cost components associated with ordering, holding, and delivering currency to a Cashpoint.  The overriding objective: calculate the optimal amount of cash required for Cashpoints and reduce operating costs.</w:t>
      </w:r>
    </w:p>
    <w:p w14:paraId="7C68CA12" w14:textId="77777777" w:rsidR="00871AD9" w:rsidRDefault="00871AD9" w:rsidP="004C0791">
      <w:pPr>
        <w:pStyle w:val="BodyText"/>
      </w:pPr>
    </w:p>
    <w:tbl>
      <w:tblPr>
        <w:tblW w:w="8654" w:type="dxa"/>
        <w:tblInd w:w="469" w:type="dxa"/>
        <w:tblLayout w:type="fixed"/>
        <w:tblCellMar>
          <w:left w:w="79" w:type="dxa"/>
          <w:right w:w="79" w:type="dxa"/>
        </w:tblCellMar>
        <w:tblLook w:val="0000" w:firstRow="0" w:lastRow="0" w:firstColumn="0" w:lastColumn="0" w:noHBand="0" w:noVBand="0"/>
      </w:tblPr>
      <w:tblGrid>
        <w:gridCol w:w="1308"/>
        <w:gridCol w:w="7346"/>
      </w:tblGrid>
      <w:tr w:rsidR="00916881" w14:paraId="2F751711" w14:textId="77777777" w:rsidTr="004C0791">
        <w:trPr>
          <w:cantSplit/>
          <w:trHeight w:val="1219"/>
        </w:trPr>
        <w:tc>
          <w:tcPr>
            <w:tcW w:w="1308" w:type="dxa"/>
            <w:tcBorders>
              <w:top w:val="single" w:sz="4" w:space="0" w:color="000000" w:themeColor="text1"/>
              <w:left w:val="single" w:sz="4" w:space="0" w:color="000000" w:themeColor="text1"/>
              <w:bottom w:val="single" w:sz="4" w:space="0" w:color="000000" w:themeColor="text1"/>
            </w:tcBorders>
          </w:tcPr>
          <w:p w14:paraId="4AA45CB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5737D75" wp14:editId="4AA0C20D">
                  <wp:extent cx="652145" cy="652145"/>
                  <wp:effectExtent l="0" t="0" r="0" b="0"/>
                  <wp:docPr id="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2145" cy="652145"/>
                          </a:xfrm>
                          <a:prstGeom prst="rect">
                            <a:avLst/>
                          </a:prstGeom>
                          <a:solidFill>
                            <a:srgbClr val="FFFFFF"/>
                          </a:solidFill>
                          <a:ln>
                            <a:noFill/>
                          </a:ln>
                        </pic:spPr>
                      </pic:pic>
                    </a:graphicData>
                  </a:graphic>
                </wp:inline>
              </w:drawing>
            </w:r>
          </w:p>
        </w:tc>
        <w:tc>
          <w:tcPr>
            <w:tcW w:w="73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86ABAF" w14:textId="3FFAE5AD" w:rsidR="00916881" w:rsidRDefault="00916881" w:rsidP="004060B4">
            <w:pPr>
              <w:pStyle w:val="Warning"/>
              <w:ind w:left="1440" w:hanging="360"/>
            </w:pPr>
            <w:r>
              <w:rPr>
                <w:b/>
                <w:bCs/>
              </w:rPr>
              <w:t>Caution:</w:t>
            </w:r>
            <w:r>
              <w:t xml:space="preserve">  OptiCash is a live application. Changes that are made in the application are permanent and can affect the operation of the system. There </w:t>
            </w:r>
            <w:r w:rsidR="00C00953">
              <w:t>are</w:t>
            </w:r>
            <w:r>
              <w:t xml:space="preserve"> limited undo capabilities for the users; </w:t>
            </w:r>
            <w:r w:rsidR="00D96F52">
              <w:t>therefore,</w:t>
            </w:r>
            <w:r>
              <w:t xml:space="preserve"> be sure to consult this manual before deleting or changing system parameters.</w:t>
            </w:r>
          </w:p>
        </w:tc>
      </w:tr>
    </w:tbl>
    <w:p w14:paraId="611C85E5" w14:textId="77777777" w:rsidR="0007167B" w:rsidRDefault="0007167B">
      <w:pPr>
        <w:rPr>
          <w:rFonts w:eastAsiaTheme="majorEastAsia" w:cstheme="majorBidi"/>
          <w:b/>
          <w:sz w:val="48"/>
          <w:szCs w:val="56"/>
          <w:lang w:val="en-GB"/>
        </w:rPr>
      </w:pPr>
      <w:bookmarkStart w:id="35" w:name="_Ref22622099"/>
      <w:bookmarkStart w:id="36" w:name="_Ref58912276"/>
      <w:r>
        <w:br w:type="page"/>
      </w:r>
    </w:p>
    <w:p w14:paraId="13C26A03" w14:textId="12F1CB9A" w:rsidR="00916881" w:rsidRPr="0072526D" w:rsidRDefault="00916881" w:rsidP="00D42326">
      <w:pPr>
        <w:pStyle w:val="ChapterTitle"/>
      </w:pPr>
      <w:bookmarkStart w:id="37" w:name="_Toc128718562"/>
      <w:r w:rsidRPr="0072526D">
        <w:lastRenderedPageBreak/>
        <w:t xml:space="preserve">Conventions Used in this Help </w:t>
      </w:r>
      <w:bookmarkEnd w:id="35"/>
      <w:r w:rsidRPr="0072526D">
        <w:t>Documentation</w:t>
      </w:r>
      <w:bookmarkEnd w:id="36"/>
      <w:bookmarkEnd w:id="37"/>
    </w:p>
    <w:p w14:paraId="2469ADAA" w14:textId="77777777" w:rsidR="00916881" w:rsidRPr="00D96F52" w:rsidRDefault="00916881" w:rsidP="00667A03">
      <w:pPr>
        <w:pStyle w:val="BodyText"/>
      </w:pPr>
      <w:r w:rsidRPr="00D96F52">
        <w:t>The conventions used in this help documentation are shown in the table below.</w:t>
      </w:r>
    </w:p>
    <w:p w14:paraId="05380B8F" w14:textId="30D42956" w:rsidR="00916881" w:rsidRDefault="00916881" w:rsidP="00667A03">
      <w:pPr>
        <w:pStyle w:val="TableCaption"/>
      </w:pPr>
      <w:r>
        <w:t xml:space="preserve"> Conventions</w:t>
      </w:r>
    </w:p>
    <w:tbl>
      <w:tblPr>
        <w:tblW w:w="0" w:type="auto"/>
        <w:tblInd w:w="467" w:type="dxa"/>
        <w:tblLayout w:type="fixed"/>
        <w:tblCellMar>
          <w:left w:w="79" w:type="dxa"/>
          <w:right w:w="79" w:type="dxa"/>
        </w:tblCellMar>
        <w:tblLook w:val="0000" w:firstRow="0" w:lastRow="0" w:firstColumn="0" w:lastColumn="0" w:noHBand="0" w:noVBand="0"/>
      </w:tblPr>
      <w:tblGrid>
        <w:gridCol w:w="1322"/>
        <w:gridCol w:w="6753"/>
      </w:tblGrid>
      <w:tr w:rsidR="00916881" w14:paraId="12C2792C" w14:textId="77777777" w:rsidTr="5BB73BD3">
        <w:trPr>
          <w:cantSplit/>
          <w:tblHeader/>
        </w:trPr>
        <w:tc>
          <w:tcPr>
            <w:tcW w:w="1322" w:type="dxa"/>
            <w:tcBorders>
              <w:top w:val="single" w:sz="4" w:space="0" w:color="000000" w:themeColor="text1"/>
              <w:left w:val="single" w:sz="4" w:space="0" w:color="000000" w:themeColor="text1"/>
              <w:bottom w:val="double" w:sz="1" w:space="0" w:color="000000" w:themeColor="text1"/>
            </w:tcBorders>
            <w:shd w:val="clear" w:color="auto" w:fill="60C03A"/>
          </w:tcPr>
          <w:p w14:paraId="52201449" w14:textId="77777777" w:rsidR="00916881" w:rsidRDefault="00916881" w:rsidP="00667A03">
            <w:pPr>
              <w:pStyle w:val="TableHeading"/>
            </w:pPr>
            <w:r>
              <w:t>Convention</w:t>
            </w:r>
          </w:p>
        </w:tc>
        <w:tc>
          <w:tcPr>
            <w:tcW w:w="6753" w:type="dxa"/>
            <w:tcBorders>
              <w:top w:val="single" w:sz="4" w:space="0" w:color="000000" w:themeColor="text1"/>
              <w:left w:val="single" w:sz="4" w:space="0" w:color="000000" w:themeColor="text1"/>
              <w:bottom w:val="double" w:sz="1" w:space="0" w:color="000000" w:themeColor="text1"/>
              <w:right w:val="single" w:sz="4" w:space="0" w:color="000000" w:themeColor="text1"/>
            </w:tcBorders>
            <w:shd w:val="clear" w:color="auto" w:fill="60C03A"/>
          </w:tcPr>
          <w:p w14:paraId="33B71C39" w14:textId="77777777" w:rsidR="00916881" w:rsidRDefault="00916881" w:rsidP="00667A03">
            <w:pPr>
              <w:pStyle w:val="TableHeading"/>
            </w:pPr>
            <w:r>
              <w:t>Use</w:t>
            </w:r>
          </w:p>
        </w:tc>
      </w:tr>
      <w:tr w:rsidR="00916881" w14:paraId="6349AF12"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49AF44E1" w14:textId="77777777" w:rsidR="00916881" w:rsidRPr="00904A42" w:rsidRDefault="00916881" w:rsidP="00F63174">
            <w:pPr>
              <w:pStyle w:val="TopofSection"/>
              <w:snapToGrid w:val="0"/>
              <w:spacing w:before="0" w:after="120" w:line="240" w:lineRule="auto"/>
              <w:ind w:left="187" w:hanging="187"/>
              <w:outlineLvl w:val="0"/>
              <w:rPr>
                <w:rFonts w:cs="Open Sans"/>
                <w:sz w:val="24"/>
                <w:szCs w:val="24"/>
              </w:rPr>
            </w:pPr>
            <w:r w:rsidRPr="00904A42">
              <w:rPr>
                <w:rStyle w:val="CharChar6"/>
                <w:rFonts w:ascii="Open Sans" w:hAnsi="Open Sans" w:cs="Open Sans"/>
              </w:rPr>
              <w:t>Green</w:t>
            </w:r>
            <w:r w:rsidRPr="00904A42">
              <w:rPr>
                <w:rFonts w:cs="Open Sans"/>
                <w:szCs w:val="24"/>
              </w:rPr>
              <w:t xml:space="preserv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F258E8" w14:textId="56428CA7" w:rsidR="00916881" w:rsidRDefault="00916881" w:rsidP="00667A03">
            <w:pPr>
              <w:pStyle w:val="TableBody"/>
            </w:pPr>
            <w:r>
              <w:t xml:space="preserve">Indicates a link to the top of the current section. These links can be clicked to quickly navigate through this document. (In some </w:t>
            </w:r>
            <w:r w:rsidR="00C00953">
              <w:t>cases,</w:t>
            </w:r>
            <w:r>
              <w:t xml:space="preserve"> you may need to hold the CTRL key to click the link)</w:t>
            </w:r>
          </w:p>
        </w:tc>
      </w:tr>
      <w:tr w:rsidR="00916881" w14:paraId="3DB6B5BA"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1CCE29DF" w14:textId="77777777" w:rsidR="00916881" w:rsidRPr="00904A42" w:rsidRDefault="00916881" w:rsidP="00F63174">
            <w:pPr>
              <w:pStyle w:val="CrossReference"/>
              <w:snapToGrid w:val="0"/>
              <w:spacing w:after="120" w:line="240" w:lineRule="auto"/>
              <w:ind w:left="187" w:hanging="187"/>
              <w:outlineLvl w:val="0"/>
              <w:rPr>
                <w:rStyle w:val="TopicCrossReference"/>
                <w:szCs w:val="22"/>
              </w:rPr>
            </w:pPr>
            <w:r w:rsidRPr="00904A42">
              <w:rPr>
                <w:rStyle w:val="TopicCrossReference"/>
                <w:szCs w:val="22"/>
              </w:rPr>
              <w:t>Blue Text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90BCE" w14:textId="451AAF47" w:rsidR="00916881" w:rsidRDefault="00916881" w:rsidP="001A65CF">
            <w:pPr>
              <w:pStyle w:val="TableBody"/>
            </w:pPr>
            <w:r>
              <w:t xml:space="preserve">Indicates </w:t>
            </w:r>
            <w:r w:rsidR="00134694">
              <w:t xml:space="preserve">a </w:t>
            </w:r>
            <w:r>
              <w:t xml:space="preserve">link to </w:t>
            </w:r>
            <w:r w:rsidR="00134694">
              <w:t xml:space="preserve">a </w:t>
            </w:r>
            <w:r>
              <w:t xml:space="preserve">different topic or section. These links can be clicked to quickly navigate through this document. (In some </w:t>
            </w:r>
            <w:r w:rsidR="00B61826">
              <w:t>cases,</w:t>
            </w:r>
            <w:r>
              <w:t xml:space="preserve"> you may need to hold the CTRL key to click the link)</w:t>
            </w:r>
          </w:p>
        </w:tc>
      </w:tr>
      <w:tr w:rsidR="00916881" w14:paraId="7414D4B4"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5667CE2" w14:textId="77777777" w:rsidR="00916881" w:rsidRDefault="00916881" w:rsidP="00F63174">
            <w:pPr>
              <w:pStyle w:val="TableCellText"/>
              <w:snapToGrid w:val="0"/>
              <w:spacing w:before="0" w:after="120" w:line="240" w:lineRule="auto"/>
              <w:ind w:left="187" w:hanging="187"/>
              <w:outlineLvl w:val="0"/>
              <w:rPr>
                <w:rFonts w:ascii="Wingdings" w:hAnsi="Wingdings"/>
              </w:rPr>
            </w:pPr>
            <w:r>
              <w:rPr>
                <w:rFonts w:ascii="Wingdings" w:hAnsi="Wingdings"/>
              </w:rPr>
              <w:t></w: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D1BB8C" w14:textId="079D587C" w:rsidR="00916881" w:rsidRDefault="00916881" w:rsidP="001A65CF">
            <w:pPr>
              <w:pStyle w:val="TableBody"/>
            </w:pPr>
            <w:r>
              <w:t xml:space="preserve">The “arrow” sign indicates a menu choice.  For example, </w:t>
            </w:r>
            <w:r w:rsidR="00A4229F">
              <w:t>“</w:t>
            </w:r>
            <w:r>
              <w:rPr>
                <w:b/>
                <w:bCs/>
              </w:rPr>
              <w:t xml:space="preserve">Choose File </w:t>
            </w:r>
            <w:r>
              <w:rPr>
                <w:rFonts w:ascii="Wingdings" w:hAnsi="Wingdings"/>
                <w:b/>
                <w:bCs/>
              </w:rPr>
              <w:t></w:t>
            </w:r>
            <w:r>
              <w:rPr>
                <w:b/>
                <w:bCs/>
              </w:rPr>
              <w:t xml:space="preserve"> Open</w:t>
            </w:r>
            <w:r w:rsidR="00A4229F">
              <w:t>”</w:t>
            </w:r>
            <w:r>
              <w:t xml:space="preserve"> means </w:t>
            </w:r>
            <w:r w:rsidR="00A4229F">
              <w:t>“</w:t>
            </w:r>
            <w:r>
              <w:t>click the File menu, and then click Open.</w:t>
            </w:r>
            <w:r w:rsidR="00A4229F">
              <w:t>”</w:t>
            </w:r>
          </w:p>
        </w:tc>
      </w:tr>
      <w:tr w:rsidR="00916881" w14:paraId="70AFE3FE"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5E30FE5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144150AE" wp14:editId="28C0E287">
                  <wp:extent cx="476885" cy="476885"/>
                  <wp:effectExtent l="0" t="0" r="0" b="0"/>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9A40AD" w14:textId="3C22047F" w:rsidR="00916881" w:rsidRDefault="00916881" w:rsidP="00173E2D">
            <w:pPr>
              <w:pStyle w:val="TableCaution"/>
            </w:pPr>
            <w:r>
              <w:t>Used to warn users of potential problems or to take caution when making changes to setting</w:t>
            </w:r>
            <w:r w:rsidR="00DF29B5">
              <w:t>s</w:t>
            </w:r>
            <w:r>
              <w:t xml:space="preserve"> and parameters.</w:t>
            </w:r>
          </w:p>
        </w:tc>
      </w:tr>
      <w:tr w:rsidR="00916881" w14:paraId="5AE4AF07" w14:textId="77777777" w:rsidTr="5BB73BD3">
        <w:trPr>
          <w:cantSplit/>
        </w:trPr>
        <w:tc>
          <w:tcPr>
            <w:tcW w:w="1322" w:type="dxa"/>
            <w:tcBorders>
              <w:top w:val="single" w:sz="4" w:space="0" w:color="000000" w:themeColor="text1"/>
              <w:left w:val="single" w:sz="4" w:space="0" w:color="000000" w:themeColor="text1"/>
              <w:bottom w:val="single" w:sz="4" w:space="0" w:color="000000" w:themeColor="text1"/>
            </w:tcBorders>
          </w:tcPr>
          <w:p w14:paraId="26CA7B7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ABF1B2E" wp14:editId="608267C9">
                      <wp:extent cx="565785" cy="504190"/>
                      <wp:effectExtent l="1270" t="1905" r="4445" b="8255"/>
                      <wp:docPr id="47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785" cy="504190"/>
                                <a:chOff x="0" y="0"/>
                                <a:chExt cx="781" cy="793"/>
                              </a:xfrm>
                            </wpg:grpSpPr>
                            <wps:wsp>
                              <wps:cNvPr id="473" name="Freeform 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5" name="Freeform 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49B99F6" id="Group 2" o:spid="_x0000_s1026" style="width:44.55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">
                      <v:shape id="Freeform 3" o:spid="_x0000_s1027"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 o:spid="_x0000_s1028"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75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F039C2" w14:textId="3A584757" w:rsidR="00916881" w:rsidRDefault="00916881" w:rsidP="00173E2D">
            <w:pPr>
              <w:pStyle w:val="TableBody"/>
            </w:pPr>
            <w:r>
              <w:t xml:space="preserve">Tips or information that may </w:t>
            </w:r>
            <w:r w:rsidR="00DF29B5">
              <w:t>help use</w:t>
            </w:r>
            <w:r>
              <w:t xml:space="preserve"> the functionality.</w:t>
            </w:r>
          </w:p>
        </w:tc>
      </w:tr>
    </w:tbl>
    <w:p w14:paraId="55F7690F" w14:textId="77777777" w:rsidR="00624EA3" w:rsidRDefault="00624EA3">
      <w:pPr>
        <w:rPr>
          <w:rFonts w:eastAsia="Times New Roman"/>
          <w:b/>
          <w:sz w:val="34"/>
          <w:szCs w:val="28"/>
          <w:lang w:val="en-GB"/>
        </w:rPr>
        <w:sectPr w:rsidR="00624EA3" w:rsidSect="00305211">
          <w:headerReference w:type="default" r:id="rId17"/>
          <w:footerReference w:type="default" r:id="rId18"/>
          <w:footnotePr>
            <w:pos w:val="beneathText"/>
          </w:footnotePr>
          <w:pgSz w:w="12240" w:h="15840"/>
          <w:pgMar w:top="1440" w:right="1440" w:bottom="1440" w:left="1440" w:header="720" w:footer="515" w:gutter="0"/>
          <w:pgNumType w:start="1"/>
          <w:cols w:space="720"/>
          <w:docGrid w:linePitch="360"/>
        </w:sectPr>
      </w:pPr>
    </w:p>
    <w:p w14:paraId="4334B477" w14:textId="0F9CBFCD" w:rsidR="00916881" w:rsidRDefault="00916881" w:rsidP="00CF2372">
      <w:pPr>
        <w:pStyle w:val="Heading1"/>
        <w:numPr>
          <w:ilvl w:val="0"/>
          <w:numId w:val="17"/>
        </w:numPr>
      </w:pPr>
      <w:bookmarkStart w:id="38" w:name="_Toc128718563"/>
      <w:r>
        <w:lastRenderedPageBreak/>
        <w:t>Getting Started</w:t>
      </w:r>
      <w:bookmarkEnd w:id="38"/>
    </w:p>
    <w:p w14:paraId="57FBFF4A" w14:textId="787AEEB4" w:rsidR="00916881" w:rsidRDefault="00916881" w:rsidP="00B61826">
      <w:pPr>
        <w:pStyle w:val="BodyText"/>
      </w:pPr>
      <w:r>
        <w:t>OptiCash is a web-based application operating in a multi-user environment and producing daily recommendations for the amount and frequency of currency orders.  The recommendations are distributed from a central location.  For branches, a host-based application typically passes these recommendations to the branches for their review, acceptance or update, and return. Resulting updates are then re-imported into the system as actual orders that can then be printed or passed electronically to the cash provider.  NCR Cash Management will assist in getting the application properly configured.</w:t>
      </w:r>
    </w:p>
    <w:p w14:paraId="1F246BB3" w14:textId="77777777" w:rsidR="005858CD" w:rsidRDefault="005858CD" w:rsidP="00B61826">
      <w:pPr>
        <w:pStyle w:val="BodyText"/>
      </w:pPr>
    </w:p>
    <w:p w14:paraId="797D8D5A" w14:textId="0097FF5F" w:rsidR="00916881" w:rsidRDefault="00916881" w:rsidP="00972FD9">
      <w:pPr>
        <w:pStyle w:val="Heading2"/>
      </w:pPr>
      <w:bookmarkStart w:id="39" w:name="_Toc128718564"/>
      <w:r>
        <w:t>Screen Resolution</w:t>
      </w:r>
      <w:bookmarkEnd w:id="39"/>
    </w:p>
    <w:p w14:paraId="60A49CDF" w14:textId="67B5BA95" w:rsidR="00916881" w:rsidRDefault="00916881" w:rsidP="00B61826">
      <w:pPr>
        <w:pStyle w:val="BodyText"/>
      </w:pPr>
      <w:r>
        <w:t>Because OptiCash runs in a browser, the user may choose any valid desktop resolution, and OptiCash will resize automatically.  1024x768 resolution and larger is recommended to minimize scrolling on some of the screens containing large amounts of information.</w:t>
      </w:r>
    </w:p>
    <w:p w14:paraId="5F9A22CE" w14:textId="77777777" w:rsidR="005858CD" w:rsidRDefault="005858CD" w:rsidP="00B61826">
      <w:pPr>
        <w:pStyle w:val="BodyText"/>
      </w:pPr>
    </w:p>
    <w:p w14:paraId="2622F580" w14:textId="492256D0" w:rsidR="00916881" w:rsidRDefault="00916881" w:rsidP="00972FD9">
      <w:pPr>
        <w:pStyle w:val="Heading2"/>
      </w:pPr>
      <w:bookmarkStart w:id="40" w:name="_Ref28770822"/>
      <w:bookmarkStart w:id="41" w:name="_Toc128718565"/>
      <w:r>
        <w:t>Navigation Tips</w:t>
      </w:r>
      <w:bookmarkEnd w:id="40"/>
      <w:bookmarkEnd w:id="41"/>
    </w:p>
    <w:p w14:paraId="2630E4DA" w14:textId="0642DD08" w:rsidR="00916881" w:rsidRDefault="00916881" w:rsidP="00B61826">
      <w:pPr>
        <w:pStyle w:val="BodyText"/>
      </w:pPr>
      <w:r>
        <w:t xml:space="preserve">When using OptiCash, avoid using the Back and Forward buttons </w:t>
      </w:r>
      <w:r w:rsidR="00446BCA">
        <w:rPr>
          <w:noProof/>
        </w:rPr>
        <w:drawing>
          <wp:inline distT="0" distB="0" distL="0" distR="0" wp14:anchorId="05D46D14" wp14:editId="416950B0">
            <wp:extent cx="596265" cy="286385"/>
            <wp:effectExtent l="0" t="0" r="0" b="0"/>
            <wp:docPr id="2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 cy="286385"/>
                    </a:xfrm>
                    <a:prstGeom prst="rect">
                      <a:avLst/>
                    </a:prstGeom>
                    <a:solidFill>
                      <a:srgbClr val="FFFFFF"/>
                    </a:solidFill>
                    <a:ln>
                      <a:noFill/>
                    </a:ln>
                  </pic:spPr>
                </pic:pic>
              </a:graphicData>
            </a:graphic>
          </wp:inline>
        </w:drawing>
      </w:r>
      <w:r>
        <w:t xml:space="preserve"> in the browser.  All navigation should occur within the application via the menu or icons thereby insuring </w:t>
      </w:r>
      <w:r w:rsidR="00DF29B5">
        <w:t xml:space="preserve">the </w:t>
      </w:r>
      <w:r>
        <w:t>successful processing of the OptiCash system.</w:t>
      </w:r>
    </w:p>
    <w:p w14:paraId="4E263274" w14:textId="77777777" w:rsidR="005858CD" w:rsidRDefault="005858CD" w:rsidP="00B61826">
      <w:pPr>
        <w:pStyle w:val="BodyText"/>
      </w:pPr>
    </w:p>
    <w:p w14:paraId="3CC83F42" w14:textId="57D31C90" w:rsidR="00916881" w:rsidRDefault="00916881" w:rsidP="00972FD9">
      <w:pPr>
        <w:pStyle w:val="Heading2"/>
      </w:pPr>
      <w:bookmarkStart w:id="42" w:name="_Ref26084971"/>
      <w:bookmarkStart w:id="43" w:name="_Ref58912280"/>
      <w:bookmarkStart w:id="44" w:name="_Toc128718566"/>
      <w:r>
        <w:t>Accessing OptiCash</w:t>
      </w:r>
      <w:bookmarkEnd w:id="42"/>
      <w:bookmarkEnd w:id="43"/>
      <w:bookmarkEnd w:id="44"/>
      <w:r>
        <w:t xml:space="preserve"> </w:t>
      </w:r>
    </w:p>
    <w:p w14:paraId="692FAC6D" w14:textId="77777777" w:rsidR="00916881" w:rsidRDefault="00916881" w:rsidP="00B61826">
      <w:pPr>
        <w:pStyle w:val="BodyText"/>
      </w:pPr>
      <w:r>
        <w:t xml:space="preserve">To begin using the application, enter the required OptiCash URL in the Browser. </w:t>
      </w:r>
    </w:p>
    <w:tbl>
      <w:tblPr>
        <w:tblW w:w="0" w:type="auto"/>
        <w:tblInd w:w="427" w:type="dxa"/>
        <w:tblLayout w:type="fixed"/>
        <w:tblCellMar>
          <w:left w:w="72" w:type="dxa"/>
          <w:right w:w="72" w:type="dxa"/>
        </w:tblCellMar>
        <w:tblLook w:val="0000" w:firstRow="0" w:lastRow="0" w:firstColumn="0" w:lastColumn="0" w:noHBand="0" w:noVBand="0"/>
      </w:tblPr>
      <w:tblGrid>
        <w:gridCol w:w="1080"/>
        <w:gridCol w:w="7304"/>
      </w:tblGrid>
      <w:tr w:rsidR="00916881" w14:paraId="7136371C" w14:textId="77777777" w:rsidTr="0009567D">
        <w:trPr>
          <w:cantSplit/>
          <w:trHeight w:val="840"/>
        </w:trPr>
        <w:tc>
          <w:tcPr>
            <w:tcW w:w="1080" w:type="dxa"/>
            <w:tcBorders>
              <w:top w:val="single" w:sz="4" w:space="0" w:color="000000"/>
              <w:left w:val="single" w:sz="4" w:space="0" w:color="000000"/>
              <w:bottom w:val="single" w:sz="4" w:space="0" w:color="000000"/>
            </w:tcBorders>
            <w:vAlign w:val="center"/>
          </w:tcPr>
          <w:p w14:paraId="64F6CF8D"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049412A" wp14:editId="155597D7">
                      <wp:extent cx="496570" cy="504190"/>
                      <wp:effectExtent l="6350" t="1270" r="1905" b="8890"/>
                      <wp:docPr id="467"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8" name="Rectangle 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0" name="Freeform 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71" name="Freeform 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40F1B7D" id="Group 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1DynBoAAA2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">
                      <v:rect id="Rectangle 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" filled="f" stroked="f">
                        <v:stroke joinstyle="round"/>
                      </v:rect>
                      <v:shape id="Freeform 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7304" w:type="dxa"/>
            <w:tcBorders>
              <w:top w:val="single" w:sz="4" w:space="0" w:color="000000"/>
              <w:left w:val="single" w:sz="4" w:space="0" w:color="000000"/>
              <w:bottom w:val="single" w:sz="4" w:space="0" w:color="000000"/>
              <w:right w:val="single" w:sz="4" w:space="0" w:color="000000"/>
            </w:tcBorders>
            <w:vAlign w:val="center"/>
          </w:tcPr>
          <w:p w14:paraId="6B853B06" w14:textId="77777777" w:rsidR="00916881" w:rsidRDefault="00916881" w:rsidP="00624EA3">
            <w:pPr>
              <w:pStyle w:val="TableNote"/>
            </w:pPr>
            <w:r>
              <w:rPr>
                <w:b/>
                <w:bCs/>
              </w:rPr>
              <w:t>Suggestion:</w:t>
            </w:r>
            <w:r>
              <w:t xml:space="preserve"> save the OptiCash URL in the Favorites folder for easier future access.</w:t>
            </w:r>
          </w:p>
        </w:tc>
      </w:tr>
    </w:tbl>
    <w:p w14:paraId="2793E9D6" w14:textId="77777777" w:rsidR="005858CD" w:rsidRDefault="005858CD" w:rsidP="002C61C0">
      <w:pPr>
        <w:pStyle w:val="BodyText"/>
      </w:pPr>
      <w:bookmarkStart w:id="45" w:name="_Ref22622143"/>
      <w:bookmarkStart w:id="46" w:name="_Ref26084973"/>
    </w:p>
    <w:p w14:paraId="30922E5C" w14:textId="5EEF90D3" w:rsidR="00916881" w:rsidRDefault="00916881" w:rsidP="000622AD">
      <w:pPr>
        <w:pStyle w:val="Heading2"/>
      </w:pPr>
      <w:bookmarkStart w:id="47" w:name="_Toc128718567"/>
      <w:r>
        <w:t xml:space="preserve">Logging </w:t>
      </w:r>
      <w:bookmarkEnd w:id="45"/>
      <w:r>
        <w:t>into OptiCash</w:t>
      </w:r>
      <w:bookmarkEnd w:id="46"/>
      <w:bookmarkEnd w:id="47"/>
      <w:r>
        <w:t xml:space="preserve">  </w:t>
      </w:r>
    </w:p>
    <w:p w14:paraId="73094ADF" w14:textId="2F5DBB48" w:rsidR="00916881" w:rsidRDefault="00916881" w:rsidP="00A425B7">
      <w:pPr>
        <w:pStyle w:val="BodyText"/>
      </w:pPr>
      <w:r>
        <w:t>Once OptiCash has been launched, the login screen will appear as shown below.  To log</w:t>
      </w:r>
      <w:r w:rsidR="00602B46">
        <w:t xml:space="preserve"> </w:t>
      </w:r>
      <w:r>
        <w:t>in, enter your Username and Password and click Login.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01AEAB9"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68A49D8"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0FAED3B3" wp14:editId="40FC2B89">
                      <wp:extent cx="496570" cy="504190"/>
                      <wp:effectExtent l="6350" t="8890" r="1905" b="1270"/>
                      <wp:docPr id="46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4" name="Rectangle 1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5" name="Freeform 1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6" name="Freeform 1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B99EB57" id="Group 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z9o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mRM/aLAaAAAQkwAADgAAAAAAAAAAAAAAAAAuAgAA&#10;ZHJzL2Uyb0RvYy54bWxQSwECLQAUAAYACAAAACEAdcdCnNsAAAADAQAADwAAAAAAAAAAAAAAAAAK&#10;HQAAZHJzL2Rvd25yZXYueG1sUEsFBgAAAAAEAAQA8wAAABIeAAAAAA==&#10;">
                      <v:rect id="Rectangle 1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" filled="f" stroked="f">
                        <v:stroke joinstyle="round"/>
                      </v:rect>
                      <v:shape id="Freeform 1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423FAE9F" w14:textId="5D231046" w:rsidR="00916881" w:rsidRDefault="00916881" w:rsidP="00FE7036">
            <w:pPr>
              <w:pStyle w:val="TableNote"/>
            </w:pPr>
            <w:r>
              <w:rPr>
                <w:b/>
                <w:bCs/>
              </w:rPr>
              <w:t xml:space="preserve">Note: </w:t>
            </w:r>
            <w:r>
              <w:t xml:space="preserve"> For external authentication, the Login prompt will not be displayed. Login will be automatic based on network authentication.  </w:t>
            </w:r>
          </w:p>
        </w:tc>
      </w:tr>
    </w:tbl>
    <w:p w14:paraId="23013E67" w14:textId="1B3AD036" w:rsidR="00916881" w:rsidRDefault="00916881" w:rsidP="00F63174">
      <w:pPr>
        <w:pStyle w:val="Caption"/>
        <w:spacing w:before="0" w:after="120"/>
        <w:ind w:left="187" w:hanging="187"/>
        <w:outlineLvl w:val="0"/>
      </w:pPr>
      <w:bookmarkStart w:id="48" w:name="_Toc128632321"/>
      <w:r>
        <w:lastRenderedPageBreak/>
        <w:t xml:space="preserve">Figure </w:t>
      </w:r>
      <w:ins w:id="49" w:author="Robbie Moses" w:date="2023-03-02T06:45:00Z">
        <w:r w:rsidR="00624EA3">
          <w:fldChar w:fldCharType="begin"/>
        </w:r>
        <w:r w:rsidR="00624EA3">
          <w:instrText xml:space="preserve"> SEQ Figure \* ARABIC </w:instrText>
        </w:r>
      </w:ins>
      <w:r w:rsidR="00624EA3">
        <w:fldChar w:fldCharType="separate"/>
      </w:r>
      <w:r w:rsidR="00624EA3">
        <w:rPr>
          <w:noProof/>
        </w:rPr>
        <w:t>1</w:t>
      </w:r>
      <w:ins w:id="50" w:author="Robbie Moses" w:date="2023-03-02T06:45:00Z">
        <w:r w:rsidR="00624EA3">
          <w:fldChar w:fldCharType="end"/>
        </w:r>
      </w:ins>
      <w:ins w:id="51" w:author="Moses, Robbie" w:date="2023-02-22T02:39:00Z">
        <w:del w:id="52" w:author="Robbie Moses" w:date="2023-03-02T06:45:00Z">
          <w:r w:rsidR="003B5D4F" w:rsidDel="00624EA3">
            <w:fldChar w:fldCharType="begin"/>
          </w:r>
          <w:r w:rsidR="003B5D4F" w:rsidDel="00624EA3">
            <w:delInstrText xml:space="preserve"> SEQ Figure \* ARABIC </w:delInstrText>
          </w:r>
        </w:del>
      </w:ins>
      <w:del w:id="53" w:author="Robbie Moses" w:date="2023-03-02T06:45:00Z">
        <w:r w:rsidR="003B5D4F" w:rsidDel="00624EA3">
          <w:fldChar w:fldCharType="separate"/>
        </w:r>
      </w:del>
      <w:ins w:id="54" w:author="Moses, Robbie" w:date="2023-02-22T02:39:00Z">
        <w:del w:id="55" w:author="Robbie Moses" w:date="2023-03-02T06:45:00Z">
          <w:r w:rsidR="003B5D4F" w:rsidDel="00624EA3">
            <w:rPr>
              <w:noProof/>
            </w:rPr>
            <w:delText>1</w:delText>
          </w:r>
          <w:r w:rsidR="003B5D4F" w:rsidDel="00624EA3">
            <w:fldChar w:fldCharType="end"/>
          </w:r>
        </w:del>
      </w:ins>
      <w:del w:id="56" w:author="Moses, Robbie" w:date="2023-02-22T02:39:00Z">
        <w:r w:rsidRPr="7312628D" w:rsidDel="003B5D4F">
          <w:fldChar w:fldCharType="begin"/>
        </w:r>
        <w:r w:rsidDel="003B5D4F">
          <w:delInstrText xml:space="preserve"> SEQ "Figure" \*Arabic </w:delInstrText>
        </w:r>
        <w:r w:rsidRPr="7312628D" w:rsidDel="003B5D4F">
          <w:fldChar w:fldCharType="separate"/>
        </w:r>
        <w:r w:rsidR="00D57607" w:rsidDel="003B5D4F">
          <w:rPr>
            <w:noProof/>
          </w:rPr>
          <w:delText>1</w:delText>
        </w:r>
        <w:r w:rsidRPr="7312628D" w:rsidDel="003B5D4F">
          <w:rPr>
            <w:noProof/>
          </w:rPr>
          <w:fldChar w:fldCharType="end"/>
        </w:r>
      </w:del>
      <w:r>
        <w:t>: OptiCash Login Screen</w:t>
      </w:r>
      <w:bookmarkEnd w:id="48"/>
    </w:p>
    <w:p w14:paraId="01C3C0E0" w14:textId="5DCA7CDC" w:rsidR="00916881" w:rsidRDefault="25279C9A" w:rsidP="00B953E8">
      <w:pPr>
        <w:pStyle w:val="BodyText"/>
        <w:jc w:val="center"/>
      </w:pPr>
      <w:r>
        <w:rPr>
          <w:noProof/>
        </w:rPr>
        <w:drawing>
          <wp:inline distT="0" distB="0" distL="0" distR="0" wp14:anchorId="1A92A2A2" wp14:editId="3457D30C">
            <wp:extent cx="3700669" cy="3150354"/>
            <wp:effectExtent l="76200" t="76200" r="128905" b="126365"/>
            <wp:docPr id="1005432113" name="Picture 100543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1557" cy="3151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F9596D" w14:textId="77777777" w:rsidR="003B5D4F" w:rsidRPr="00624EA3" w:rsidRDefault="00EB5561" w:rsidP="00624EA3">
      <w:pPr>
        <w:pStyle w:val="BodyText"/>
        <w:rPr>
          <w:ins w:id="57" w:author="Moses, Robbie" w:date="2023-02-22T01:10:00Z"/>
        </w:rPr>
        <w:pPrChange w:id="58" w:author="Robbie Moses" w:date="2023-03-02T06:36:00Z">
          <w:pPr>
            <w:pStyle w:val="BodyText"/>
            <w:ind w:left="0"/>
          </w:pPr>
        </w:pPrChange>
      </w:pPr>
      <w:del w:id="59" w:author="Moses, Robbie" w:date="2023-02-22T01:09:00Z">
        <w:r w:rsidRPr="00624EA3" w:rsidDel="003B5D4F">
          <w:delText xml:space="preserve">             </w:delText>
        </w:r>
      </w:del>
      <w:r w:rsidRPr="00624EA3">
        <w:t xml:space="preserve">Starting 10.0 version, User should login to EPSS portal </w:t>
      </w:r>
      <w:del w:id="60" w:author="Moses, Robbie" w:date="2023-02-22T01:10:00Z">
        <w:r w:rsidRPr="00624EA3" w:rsidDel="003B5D4F">
          <w:delText xml:space="preserve">and </w:delText>
        </w:r>
      </w:del>
    </w:p>
    <w:p w14:paraId="447B049A" w14:textId="79BE5275" w:rsidR="000B3043" w:rsidRDefault="003B5D4F">
      <w:pPr>
        <w:pStyle w:val="Note"/>
        <w:pPrChange w:id="61" w:author="Moses, Robbie" w:date="2023-02-22T01:11:00Z">
          <w:pPr>
            <w:pStyle w:val="BodyText"/>
            <w:ind w:left="0"/>
          </w:pPr>
        </w:pPrChange>
      </w:pPr>
      <w:ins w:id="62" w:author="Moses, Robbie" w:date="2023-02-22T01:10:00Z">
        <w:r w:rsidRPr="003B5D4F">
          <w:rPr>
            <w:b/>
            <w:bCs/>
            <w:rPrChange w:id="63" w:author="Moses, Robbie" w:date="2023-02-22T01:11:00Z">
              <w:rPr/>
            </w:rPrChange>
          </w:rPr>
          <w:t>Note:</w:t>
        </w:r>
        <w:r>
          <w:t xml:space="preserve"> </w:t>
        </w:r>
      </w:ins>
      <w:del w:id="64" w:author="Moses, Robbie" w:date="2023-02-22T01:10:00Z">
        <w:r w:rsidR="00EB5561" w:rsidDel="003B5D4F">
          <w:delText>t</w:delText>
        </w:r>
      </w:del>
      <w:ins w:id="65" w:author="Moses, Robbie" w:date="2023-02-22T01:10:00Z">
        <w:r>
          <w:t>T</w:t>
        </w:r>
      </w:ins>
      <w:r w:rsidR="00EB5561">
        <w:t xml:space="preserve">he above login screen is not visible. </w:t>
      </w:r>
      <w:r w:rsidR="00F97CF0">
        <w:t>If e</w:t>
      </w:r>
      <w:r w:rsidR="00BE46B5">
        <w:t>xternal IDP is configured, then the IDP login form is displayed.</w:t>
      </w:r>
      <w:r w:rsidR="000B3043">
        <w:t xml:space="preserve"> </w:t>
      </w:r>
    </w:p>
    <w:p w14:paraId="3C24FDE8" w14:textId="4654F655" w:rsidR="002C61C0" w:rsidRPr="00624EA3" w:rsidRDefault="000B3043" w:rsidP="00624EA3">
      <w:pPr>
        <w:pStyle w:val="BodyText"/>
        <w:pPrChange w:id="66" w:author="Robbie Moses" w:date="2023-03-02T06:36:00Z">
          <w:pPr>
            <w:pStyle w:val="BodyText"/>
            <w:ind w:left="0"/>
          </w:pPr>
        </w:pPrChange>
      </w:pPr>
      <w:r w:rsidRPr="00624EA3">
        <w:t>EPSS login screen is shown as below</w:t>
      </w:r>
    </w:p>
    <w:p w14:paraId="59C1FD4D" w14:textId="77777777" w:rsidR="00182F45" w:rsidRDefault="00182F45" w:rsidP="00624EA3">
      <w:pPr>
        <w:pStyle w:val="BodyText"/>
        <w:ind w:left="0"/>
        <w:jc w:val="center"/>
        <w:pPrChange w:id="67" w:author="Robbie Moses" w:date="2023-03-02T06:46:00Z">
          <w:pPr>
            <w:pStyle w:val="BodyText"/>
            <w:ind w:left="0"/>
          </w:pPr>
        </w:pPrChange>
      </w:pPr>
      <w:r>
        <w:rPr>
          <w:noProof/>
        </w:rPr>
        <w:drawing>
          <wp:inline distT="0" distB="0" distL="0" distR="0" wp14:anchorId="4C699D30" wp14:editId="1BA7E64E">
            <wp:extent cx="3772231" cy="2951053"/>
            <wp:effectExtent l="76200" t="76200" r="133350" b="135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7013" cy="29547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B904F6" w14:textId="080C3AB1" w:rsidR="00182F45" w:rsidRPr="00624EA3" w:rsidRDefault="003E2229" w:rsidP="00624EA3">
      <w:pPr>
        <w:pStyle w:val="BodyText"/>
        <w:pPrChange w:id="68" w:author="Robbie Moses" w:date="2023-03-02T06:39:00Z">
          <w:pPr>
            <w:pStyle w:val="BodyText"/>
            <w:ind w:left="0"/>
          </w:pPr>
        </w:pPrChange>
      </w:pPr>
      <w:r w:rsidRPr="00624EA3">
        <w:t xml:space="preserve">If </w:t>
      </w:r>
      <w:r w:rsidRPr="00624EA3">
        <w:rPr>
          <w:b/>
          <w:bCs/>
          <w:rPrChange w:id="69" w:author="Robbie Moses" w:date="2023-03-02T06:39:00Z">
            <w:rPr/>
          </w:rPrChange>
        </w:rPr>
        <w:t>Keycloak IDP</w:t>
      </w:r>
      <w:r w:rsidRPr="00624EA3">
        <w:t xml:space="preserve"> is integrated with EPSS, the login screen will be as shown below</w:t>
      </w:r>
    </w:p>
    <w:p w14:paraId="07BEE703" w14:textId="6466C86D" w:rsidR="00624EA3" w:rsidRDefault="00624EA3" w:rsidP="00624EA3">
      <w:pPr>
        <w:pStyle w:val="Caption"/>
      </w:pPr>
      <w:r>
        <w:lastRenderedPageBreak/>
        <w:t xml:space="preserve">Figure </w:t>
      </w:r>
      <w:r>
        <w:fldChar w:fldCharType="begin"/>
      </w:r>
      <w:r>
        <w:instrText xml:space="preserve"> SEQ Figure \* ARABIC </w:instrText>
      </w:r>
      <w:r>
        <w:fldChar w:fldCharType="separate"/>
      </w:r>
      <w:r>
        <w:rPr>
          <w:noProof/>
        </w:rPr>
        <w:t>2</w:t>
      </w:r>
      <w:r>
        <w:fldChar w:fldCharType="end"/>
      </w:r>
      <w:r>
        <w:t>: KEYCloak IDP</w:t>
      </w:r>
    </w:p>
    <w:p w14:paraId="6B8DA8F8" w14:textId="020D4E41" w:rsidR="003E2229" w:rsidRDefault="008243D8" w:rsidP="00624EA3">
      <w:pPr>
        <w:pStyle w:val="BodyText"/>
        <w:ind w:left="0"/>
        <w:jc w:val="center"/>
        <w:pPrChange w:id="70" w:author="Robbie Moses" w:date="2023-03-02T06:40:00Z">
          <w:pPr>
            <w:pStyle w:val="BodyText"/>
            <w:ind w:left="0"/>
          </w:pPr>
        </w:pPrChange>
      </w:pPr>
      <w:r>
        <w:rPr>
          <w:noProof/>
        </w:rPr>
        <w:drawing>
          <wp:inline distT="0" distB="0" distL="0" distR="0" wp14:anchorId="537FB6FB" wp14:editId="2DA86A32">
            <wp:extent cx="3872285" cy="35057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3180" cy="3506552"/>
                    </a:xfrm>
                    <a:prstGeom prst="rect">
                      <a:avLst/>
                    </a:prstGeom>
                  </pic:spPr>
                </pic:pic>
              </a:graphicData>
            </a:graphic>
          </wp:inline>
        </w:drawing>
      </w:r>
    </w:p>
    <w:p w14:paraId="60A23A29" w14:textId="77777777" w:rsidR="000B3043" w:rsidRDefault="000B3043" w:rsidP="00EB5561">
      <w:pPr>
        <w:pStyle w:val="BodyText"/>
        <w:ind w:left="0"/>
      </w:pPr>
    </w:p>
    <w:p w14:paraId="4DCB017A" w14:textId="74F33281" w:rsidR="00916881" w:rsidRDefault="00916881" w:rsidP="000622AD">
      <w:pPr>
        <w:pStyle w:val="Heading2"/>
      </w:pPr>
      <w:bookmarkStart w:id="71" w:name="_Ref26084974"/>
      <w:bookmarkStart w:id="72" w:name="_Toc128718568"/>
      <w:r>
        <w:t xml:space="preserve">Logging Out </w:t>
      </w:r>
      <w:r w:rsidR="00FE7036">
        <w:t>of</w:t>
      </w:r>
      <w:r>
        <w:t xml:space="preserve"> OptiCash</w:t>
      </w:r>
      <w:bookmarkEnd w:id="71"/>
      <w:bookmarkEnd w:id="72"/>
      <w:r>
        <w:t xml:space="preserve">  </w:t>
      </w:r>
    </w:p>
    <w:p w14:paraId="000496B2" w14:textId="6B0A9098" w:rsidR="00916881" w:rsidRDefault="00916881" w:rsidP="006E7643">
      <w:pPr>
        <w:pStyle w:val="BodyText"/>
      </w:pPr>
      <w:r>
        <w:t>To log</w:t>
      </w:r>
      <w:r w:rsidR="00E766A3">
        <w:t xml:space="preserve"> </w:t>
      </w:r>
      <w:r>
        <w:t xml:space="preserve">out, click the Logout button </w:t>
      </w:r>
      <w:r w:rsidR="00446BCA">
        <w:rPr>
          <w:noProof/>
        </w:rPr>
        <w:drawing>
          <wp:inline distT="0" distB="0" distL="0" distR="0" wp14:anchorId="356765C4" wp14:editId="5AB7E10D">
            <wp:extent cx="151130" cy="151130"/>
            <wp:effectExtent l="0" t="0" r="1270" b="1270"/>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t xml:space="preserve"> located in the top </w:t>
      </w:r>
      <w:r w:rsidR="00E766A3">
        <w:t>right-</w:t>
      </w:r>
      <w:r>
        <w:t xml:space="preserve">hand corner of the screen.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CA9BE5C"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4B15C7F6" w14:textId="77777777" w:rsidR="00916881" w:rsidRDefault="00A66A19" w:rsidP="00F63174">
            <w:pPr>
              <w:pStyle w:val="Index8"/>
              <w:snapToGrid w:val="0"/>
              <w:spacing w:after="120" w:line="240" w:lineRule="auto"/>
              <w:ind w:left="187" w:hanging="187"/>
              <w:jc w:val="left"/>
              <w:outlineLvl w:val="0"/>
              <w:rPr>
                <w:b/>
                <w:bCs/>
              </w:rPr>
            </w:pPr>
            <w:r>
              <w:rPr>
                <w:noProof/>
                <w:lang w:bidi="ar-SA"/>
              </w:rPr>
              <mc:AlternateContent>
                <mc:Choice Requires="wpg">
                  <w:drawing>
                    <wp:inline distT="0" distB="0" distL="0" distR="0" wp14:anchorId="5B418930" wp14:editId="7C38CBA1">
                      <wp:extent cx="496570" cy="504190"/>
                      <wp:effectExtent l="6350" t="8890" r="1905" b="1270"/>
                      <wp:docPr id="45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60" name="Rectangle 1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1" name="Freeform 1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62" name="Freeform 1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A6D8F75" id="Group 1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wrMrh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DhHCsyuGgAAEJMAAA4AAAAAAAAAAAAAAAAALgIAAGRy&#10;cy9lMm9Eb2MueG1sUEsBAi0AFAAGAAgAAAAhAHXHQpzbAAAAAwEAAA8AAAAAAAAAAAAAAAAACB0A&#10;AGRycy9kb3ducmV2LnhtbFBLBQYAAAAABAAEAPMAAAAQHgAAAAA=&#10;">
                      <v:rect id="Rectangle 1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" filled="f" stroked="f">
                        <v:stroke joinstyle="round"/>
                      </v:rect>
                      <v:shape id="Freeform 1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DA50309" w14:textId="46876F1F" w:rsidR="00916881" w:rsidDel="003B5D4F" w:rsidRDefault="00916881" w:rsidP="003B5D4F">
            <w:pPr>
              <w:pStyle w:val="TableNote"/>
              <w:rPr>
                <w:del w:id="73" w:author="Moses, Robbie" w:date="2023-02-22T01:13:00Z"/>
              </w:rPr>
            </w:pPr>
            <w:r>
              <w:rPr>
                <w:b/>
                <w:bCs/>
              </w:rPr>
              <w:t xml:space="preserve">Note: </w:t>
            </w:r>
            <w:r>
              <w:t xml:space="preserve"> To ensure </w:t>
            </w:r>
            <w:r w:rsidR="00E766A3">
              <w:t xml:space="preserve">the </w:t>
            </w:r>
            <w:r>
              <w:t xml:space="preserve">successful processing of the OptiCash system, do not use the </w:t>
            </w:r>
            <w:r>
              <w:rPr>
                <w:b/>
                <w:bCs/>
              </w:rPr>
              <w:t>Close</w:t>
            </w:r>
            <w:r>
              <w:t xml:space="preserve"> button in the browser; always use the OptiCash Logout icon instead. </w:t>
            </w:r>
          </w:p>
          <w:p w14:paraId="5E72295D" w14:textId="77777777" w:rsidR="00916881" w:rsidRDefault="00916881" w:rsidP="003B5D4F">
            <w:pPr>
              <w:pStyle w:val="TableNote"/>
            </w:pPr>
            <w:r>
              <w:t xml:space="preserve">For external authentication only, the Logout button will not be displayed. Simply close your browser to close the application window. </w:t>
            </w:r>
          </w:p>
        </w:tc>
      </w:tr>
    </w:tbl>
    <w:p w14:paraId="76F8A6A3" w14:textId="77777777" w:rsidR="00916881" w:rsidRDefault="00916881" w:rsidP="00656A2C">
      <w:pPr>
        <w:pStyle w:val="BodyText"/>
      </w:pPr>
    </w:p>
    <w:p w14:paraId="3C1DA58A" w14:textId="0D5405CE" w:rsidR="00916881" w:rsidRPr="000622AD" w:rsidRDefault="00916881" w:rsidP="00906D78">
      <w:pPr>
        <w:pStyle w:val="TOCHeading"/>
      </w:pPr>
      <w:bookmarkStart w:id="74" w:name="_Conventions_Used_in"/>
      <w:bookmarkStart w:id="75" w:name="_Ref231747033"/>
      <w:bookmarkStart w:id="76" w:name="_Ref231747905"/>
      <w:bookmarkStart w:id="77" w:name="_Toc128718569"/>
      <w:bookmarkEnd w:id="74"/>
      <w:r w:rsidRPr="000622AD">
        <w:lastRenderedPageBreak/>
        <w:t>Introduction to the Interface</w:t>
      </w:r>
      <w:bookmarkEnd w:id="75"/>
      <w:bookmarkEnd w:id="76"/>
      <w:bookmarkEnd w:id="77"/>
    </w:p>
    <w:p w14:paraId="58646F61" w14:textId="0F5A11CE" w:rsidR="00916881" w:rsidRDefault="00916881" w:rsidP="006E7643">
      <w:pPr>
        <w:pStyle w:val="BodyText"/>
      </w:pPr>
      <w:r>
        <w:t xml:space="preserve">The following section will show examples of most of the OptiCash interface pages and </w:t>
      </w:r>
      <w:r w:rsidR="00E766A3">
        <w:t>explain</w:t>
      </w:r>
      <w:r w:rsidR="009A1B2E">
        <w:t>s</w:t>
      </w:r>
      <w:r>
        <w:t xml:space="preserve"> the functionality, purpose, or use of each page. This section is to be used as a reference when working with the application </w:t>
      </w:r>
      <w:r w:rsidR="006E7643">
        <w:t>daily</w:t>
      </w:r>
      <w:r>
        <w:t xml:space="preserve">. </w:t>
      </w:r>
    </w:p>
    <w:p w14:paraId="2011CAAF" w14:textId="2DCEA6DF" w:rsidR="00916881" w:rsidRDefault="00404342" w:rsidP="006E7643">
      <w:pPr>
        <w:pStyle w:val="BodyText"/>
      </w:pPr>
      <w:r>
        <w:t>T</w:t>
      </w:r>
      <w:r w:rsidR="00916881">
        <w:t xml:space="preserve">o keep this manual as succinct as possible, the user interface is described in detail in this section. Other chapters throughout the manual will then refer to the appropriate section of the user interface to avoid having duplicate screen images and text. </w:t>
      </w:r>
    </w:p>
    <w:p w14:paraId="65996B5F" w14:textId="77777777" w:rsidR="00916881" w:rsidRDefault="00916881" w:rsidP="006E7643">
      <w:pPr>
        <w:pStyle w:val="BodyText"/>
      </w:pPr>
      <w:r>
        <w:t xml:space="preserve">This chapter has been broken out into different sections to make it easier for readers to find the information they are seeking. The General topics are broken out by the main Tabs or functions with all associated information contained beneath those sections. The following is a summary of the information that will be covered along with hyperlinks to each topic. </w:t>
      </w:r>
    </w:p>
    <w:p w14:paraId="49B90682" w14:textId="6627B0E2"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_Ref221779281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00916881" w:rsidRPr="005D00A0">
        <w:rPr>
          <w:color w:val="1F497D" w:themeColor="text2"/>
        </w:rPr>
        <w:t xml:space="preserve"> </w:t>
      </w:r>
    </w:p>
    <w:p w14:paraId="5A3B91C0" w14:textId="1BB9BFC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 xml:space="preserve">Cashpoint </w:t>
      </w:r>
      <w:r w:rsidRPr="005D00A0">
        <w:rPr>
          <w:color w:val="1F497D" w:themeColor="text2"/>
        </w:rPr>
        <w:fldChar w:fldCharType="end"/>
      </w:r>
    </w:p>
    <w:p w14:paraId="3A535B80" w14:textId="3FFEB11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_Ref221779286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Today Tab</w:t>
      </w:r>
      <w:r w:rsidRPr="005D00A0">
        <w:rPr>
          <w:color w:val="1F497D" w:themeColor="text2"/>
        </w:rPr>
        <w:fldChar w:fldCharType="end"/>
      </w:r>
      <w:r w:rsidR="00916881" w:rsidRPr="005D00A0">
        <w:rPr>
          <w:color w:val="1F497D" w:themeColor="text2"/>
        </w:rPr>
        <w:t xml:space="preserve"> </w:t>
      </w:r>
    </w:p>
    <w:p w14:paraId="2AEA14CB" w14:textId="28DCDF54"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_Ref221779292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Processing Tab</w:t>
      </w:r>
      <w:r w:rsidRPr="005D00A0">
        <w:rPr>
          <w:color w:val="1F497D" w:themeColor="text2"/>
        </w:rPr>
        <w:fldChar w:fldCharType="end"/>
      </w:r>
      <w:r w:rsidR="00916881" w:rsidRPr="005D00A0">
        <w:rPr>
          <w:color w:val="1F497D" w:themeColor="text2"/>
        </w:rPr>
        <w:t xml:space="preserve"> </w:t>
      </w:r>
    </w:p>
    <w:p w14:paraId="712C7AAC" w14:textId="3C706BCA"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_Ref221779302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Network Tab</w:t>
      </w:r>
      <w:r w:rsidRPr="005D00A0">
        <w:rPr>
          <w:color w:val="1F497D" w:themeColor="text2"/>
        </w:rPr>
        <w:fldChar w:fldCharType="end"/>
      </w:r>
      <w:r w:rsidR="00916881" w:rsidRPr="005D00A0">
        <w:rPr>
          <w:color w:val="1F497D" w:themeColor="text2"/>
        </w:rPr>
        <w:t xml:space="preserve"> </w:t>
      </w:r>
    </w:p>
    <w:p w14:paraId="526B0AE6" w14:textId="3FE3E8CB"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_Ref251840278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Events Tab</w:t>
      </w:r>
      <w:r w:rsidRPr="005D00A0">
        <w:rPr>
          <w:color w:val="1F497D" w:themeColor="text2"/>
        </w:rPr>
        <w:fldChar w:fldCharType="end"/>
      </w:r>
    </w:p>
    <w:p w14:paraId="6F8E017A" w14:textId="2566875E"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_Ref221779307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System Tab</w:t>
      </w:r>
      <w:r w:rsidRPr="005D00A0">
        <w:rPr>
          <w:color w:val="1F497D" w:themeColor="text2"/>
        </w:rPr>
        <w:fldChar w:fldCharType="end"/>
      </w:r>
      <w:r w:rsidR="00916881" w:rsidRPr="005D00A0">
        <w:rPr>
          <w:color w:val="1F497D" w:themeColor="text2"/>
        </w:rPr>
        <w:t xml:space="preserve"> </w:t>
      </w:r>
    </w:p>
    <w:p w14:paraId="35DBA30D" w14:textId="6963EFE5"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_Ref251847915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Virtual Analyst Tab</w:t>
      </w:r>
      <w:r w:rsidRPr="005D00A0">
        <w:rPr>
          <w:color w:val="1F497D" w:themeColor="text2"/>
        </w:rPr>
        <w:fldChar w:fldCharType="end"/>
      </w:r>
    </w:p>
    <w:p w14:paraId="460AFBC5" w14:textId="39F720B9" w:rsidR="00916881"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_Ref251847920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Reports Tab</w:t>
      </w:r>
      <w:r w:rsidRPr="005D00A0">
        <w:rPr>
          <w:color w:val="1F497D" w:themeColor="text2"/>
        </w:rPr>
        <w:fldChar w:fldCharType="end"/>
      </w:r>
    </w:p>
    <w:p w14:paraId="2E698A70" w14:textId="58AF2EB3" w:rsidR="00CE423A" w:rsidRPr="005D00A0" w:rsidRDefault="00027408" w:rsidP="00DB0BEE">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_Ref251848036 \h </w:instrText>
      </w:r>
      <w:r w:rsidR="00DB0BEE"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rFonts w:eastAsia="MS Mincho"/>
          <w:color w:val="1F497D" w:themeColor="text2"/>
        </w:rPr>
        <w:t>Models Tab</w:t>
      </w:r>
      <w:r w:rsidRPr="005D00A0">
        <w:rPr>
          <w:color w:val="1F497D" w:themeColor="text2"/>
        </w:rPr>
        <w:fldChar w:fldCharType="end"/>
      </w:r>
    </w:p>
    <w:p w14:paraId="1A91BF94" w14:textId="77777777" w:rsidR="00FE7036" w:rsidRDefault="00FE7036" w:rsidP="00656A2C">
      <w:pPr>
        <w:pStyle w:val="BodyText"/>
      </w:pPr>
      <w:bookmarkStart w:id="78" w:name="_Ref221779281"/>
      <w:bookmarkStart w:id="79" w:name="_Ref236037783"/>
    </w:p>
    <w:p w14:paraId="703F1274" w14:textId="77777777" w:rsidR="005D00A0" w:rsidRDefault="005D00A0">
      <w:pPr>
        <w:rPr>
          <w:rFonts w:eastAsia="Times New Roman"/>
          <w:b/>
          <w:sz w:val="34"/>
          <w:szCs w:val="28"/>
          <w:lang w:val="en-GB"/>
        </w:rPr>
      </w:pPr>
      <w:r>
        <w:br w:type="page"/>
      </w:r>
    </w:p>
    <w:p w14:paraId="21F0A44F" w14:textId="5A76B3DD" w:rsidR="00916881" w:rsidRPr="000622AD" w:rsidRDefault="00916881" w:rsidP="00CF2372">
      <w:pPr>
        <w:pStyle w:val="Heading2"/>
        <w:numPr>
          <w:ilvl w:val="1"/>
          <w:numId w:val="18"/>
        </w:numPr>
      </w:pPr>
      <w:bookmarkStart w:id="80" w:name="_Toc128718570"/>
      <w:r w:rsidRPr="000622AD">
        <w:lastRenderedPageBreak/>
        <w:t>General OptiCash Pages</w:t>
      </w:r>
      <w:bookmarkEnd w:id="78"/>
      <w:bookmarkEnd w:id="79"/>
      <w:bookmarkEnd w:id="80"/>
    </w:p>
    <w:p w14:paraId="27DC3854" w14:textId="77777777" w:rsidR="00916881" w:rsidRDefault="00916881" w:rsidP="00DB0BEE">
      <w:pPr>
        <w:pStyle w:val="BodyText"/>
      </w:pPr>
      <w:r>
        <w:t xml:space="preserve">Users of OptiCash will encounter several pages that are common throughout the application. The user should become familiar with these pages as they are used quite frequently when working in OptiCash. </w:t>
      </w:r>
    </w:p>
    <w:p w14:paraId="4669A8E2" w14:textId="77777777" w:rsidR="00916881" w:rsidRDefault="00916881" w:rsidP="00DB0BEE">
      <w:pPr>
        <w:pStyle w:val="BodyText"/>
      </w:pPr>
      <w:r>
        <w:t xml:space="preserve">The following is a summary of the information that will be covered along with hyperlinks to each topic. </w:t>
      </w:r>
    </w:p>
    <w:p w14:paraId="33311812" w14:textId="42309882" w:rsidR="00D57607"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_Ref236037783 \h </w:instrText>
      </w:r>
      <w:r w:rsidRPr="005D00A0">
        <w:rPr>
          <w:color w:val="1F497D" w:themeColor="text2"/>
        </w:rPr>
      </w:r>
      <w:r w:rsidRPr="005D00A0">
        <w:rPr>
          <w:color w:val="1F497D" w:themeColor="text2"/>
        </w:rPr>
        <w:fldChar w:fldCharType="separate"/>
      </w:r>
      <w:r w:rsidR="00D57607" w:rsidRPr="005D00A0">
        <w:rPr>
          <w:color w:val="1F497D" w:themeColor="text2"/>
        </w:rPr>
        <w:t>General OptiCash Pages</w:t>
      </w:r>
      <w:r w:rsidRPr="005D00A0">
        <w:rPr>
          <w:color w:val="1F497D" w:themeColor="text2"/>
        </w:rPr>
        <w:fldChar w:fldCharType="end"/>
      </w:r>
      <w:r w:rsidRPr="005D00A0">
        <w:rPr>
          <w:rFonts w:cs="Cambria"/>
          <w:b/>
          <w:caps/>
          <w:color w:val="1F497D" w:themeColor="text2"/>
          <w:sz w:val="24"/>
          <w:szCs w:val="24"/>
        </w:rPr>
        <w:fldChar w:fldCharType="begin"/>
      </w:r>
      <w:r w:rsidR="00916881" w:rsidRPr="005D00A0">
        <w:rPr>
          <w:color w:val="1F497D" w:themeColor="text2"/>
        </w:rPr>
        <w:instrText xml:space="preserve"> REF _Ref221779721 \h </w:instrText>
      </w:r>
      <w:r w:rsidR="00C829BD" w:rsidRPr="005D00A0">
        <w:rPr>
          <w:rFonts w:cs="Cambria"/>
          <w:caps/>
          <w:color w:val="1F497D" w:themeColor="text2"/>
          <w:sz w:val="24"/>
        </w:rPr>
        <w:instrText xml:space="preserve"> \* MERGEFORMAT </w:instrText>
      </w:r>
      <w:r w:rsidRPr="005D00A0">
        <w:rPr>
          <w:rFonts w:cs="Cambria"/>
          <w:b/>
          <w:caps/>
          <w:color w:val="1F497D" w:themeColor="text2"/>
          <w:sz w:val="24"/>
          <w:szCs w:val="24"/>
        </w:rPr>
      </w:r>
      <w:r w:rsidRPr="005D00A0">
        <w:rPr>
          <w:rFonts w:cs="Cambria"/>
          <w:b/>
          <w:caps/>
          <w:color w:val="1F497D" w:themeColor="text2"/>
          <w:sz w:val="24"/>
          <w:szCs w:val="24"/>
        </w:rPr>
        <w:fldChar w:fldCharType="separate"/>
      </w:r>
    </w:p>
    <w:p w14:paraId="0F2D513F" w14:textId="159C5C9F" w:rsidR="00916881" w:rsidRPr="005D00A0" w:rsidRDefault="00D57607" w:rsidP="00C829BD">
      <w:pPr>
        <w:pStyle w:val="ListBullet"/>
        <w:rPr>
          <w:color w:val="1F497D" w:themeColor="text2"/>
        </w:rPr>
      </w:pPr>
      <w:r w:rsidRPr="005D00A0">
        <w:rPr>
          <w:color w:val="1F497D" w:themeColor="text2"/>
        </w:rPr>
        <w:t>Common OptiCash Icons</w:t>
      </w:r>
      <w:r w:rsidR="00027408" w:rsidRPr="005D00A0">
        <w:rPr>
          <w:color w:val="1F497D" w:themeColor="text2"/>
        </w:rPr>
        <w:fldChar w:fldCharType="end"/>
      </w:r>
    </w:p>
    <w:p w14:paraId="5892A837" w14:textId="5D57942F" w:rsidR="008F5606"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_Ref236037796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Common OptiCash Buttons</w:t>
      </w:r>
      <w:r w:rsidRPr="005D00A0">
        <w:rPr>
          <w:color w:val="1F497D" w:themeColor="text2"/>
        </w:rPr>
        <w:fldChar w:fldCharType="end"/>
      </w:r>
      <w:r w:rsidR="008F5606" w:rsidRPr="005D00A0">
        <w:rPr>
          <w:color w:val="1F497D" w:themeColor="text2"/>
        </w:rPr>
        <w:t xml:space="preserve"> </w:t>
      </w:r>
    </w:p>
    <w:p w14:paraId="0D4C2704" w14:textId="77777777" w:rsidR="00916881" w:rsidRPr="005D00A0" w:rsidRDefault="008F5606" w:rsidP="00C829BD">
      <w:pPr>
        <w:pStyle w:val="ListBullet"/>
        <w:rPr>
          <w:color w:val="1F497D" w:themeColor="text2"/>
        </w:rPr>
      </w:pPr>
      <w:r w:rsidRPr="005D00A0">
        <w:rPr>
          <w:color w:val="1F497D" w:themeColor="text2"/>
        </w:rPr>
        <w:t>Date Selector</w:t>
      </w:r>
    </w:p>
    <w:p w14:paraId="3D81808C" w14:textId="03DCAA91"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_Ref236037806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Search</w:t>
      </w:r>
      <w:r w:rsidRPr="005D00A0">
        <w:rPr>
          <w:color w:val="1F497D" w:themeColor="text2"/>
        </w:rPr>
        <w:fldChar w:fldCharType="end"/>
      </w:r>
    </w:p>
    <w:p w14:paraId="2C2D4843" w14:textId="438827D6" w:rsidR="00916881" w:rsidRPr="005D00A0" w:rsidRDefault="00027408" w:rsidP="00C829BD">
      <w:pPr>
        <w:pStyle w:val="ListBullet"/>
        <w:rPr>
          <w:color w:val="1F497D" w:themeColor="text2"/>
        </w:rPr>
      </w:pPr>
      <w:r w:rsidRPr="005D00A0">
        <w:rPr>
          <w:color w:val="1F497D" w:themeColor="text2"/>
        </w:rPr>
        <w:fldChar w:fldCharType="begin"/>
      </w:r>
      <w:r w:rsidR="00916881" w:rsidRPr="005D00A0">
        <w:rPr>
          <w:color w:val="1F497D" w:themeColor="text2"/>
        </w:rPr>
        <w:instrText xml:space="preserve"> REF _Ref236037811 \h </w:instrText>
      </w:r>
      <w:r w:rsidR="00C829BD" w:rsidRPr="005D00A0">
        <w:rPr>
          <w:color w:val="1F497D" w:themeColor="text2"/>
        </w:rPr>
        <w:instrText xml:space="preserve"> \* MERGEFORMAT </w:instrText>
      </w:r>
      <w:r w:rsidRPr="005D00A0">
        <w:rPr>
          <w:color w:val="1F497D" w:themeColor="text2"/>
        </w:rPr>
      </w:r>
      <w:r w:rsidRPr="005D00A0">
        <w:rPr>
          <w:color w:val="1F497D" w:themeColor="text2"/>
        </w:rPr>
        <w:fldChar w:fldCharType="separate"/>
      </w:r>
      <w:r w:rsidR="00D57607" w:rsidRPr="005D00A0">
        <w:rPr>
          <w:color w:val="1F497D" w:themeColor="text2"/>
        </w:rPr>
        <w:t>Cashpoint Selector</w:t>
      </w:r>
      <w:r w:rsidRPr="005D00A0">
        <w:rPr>
          <w:color w:val="1F497D" w:themeColor="text2"/>
        </w:rPr>
        <w:fldChar w:fldCharType="end"/>
      </w:r>
    </w:p>
    <w:p w14:paraId="6039FE2A" w14:textId="0DE90F3F" w:rsidR="004F76E3" w:rsidRPr="005D00A0" w:rsidRDefault="000A4235" w:rsidP="00C829BD">
      <w:pPr>
        <w:pStyle w:val="ListBullet"/>
        <w:rPr>
          <w:color w:val="1F497D" w:themeColor="text2"/>
        </w:rPr>
      </w:pPr>
      <w:hyperlink w:anchor="_Language_Selector" w:history="1">
        <w:r w:rsidR="004F76E3" w:rsidRPr="005D00A0">
          <w:rPr>
            <w:color w:val="1F497D" w:themeColor="text2"/>
          </w:rPr>
          <w:t>Language Selector</w:t>
        </w:r>
      </w:hyperlink>
    </w:p>
    <w:p w14:paraId="59FED294" w14:textId="41E68EA1" w:rsidR="00916881" w:rsidRPr="005D00A0" w:rsidRDefault="00916881" w:rsidP="00C81640">
      <w:pPr>
        <w:pStyle w:val="ListBullet"/>
        <w:rPr>
          <w:color w:val="1F497D" w:themeColor="text2"/>
        </w:rPr>
      </w:pPr>
      <w:r w:rsidRPr="005D00A0">
        <w:rPr>
          <w:color w:val="1F497D" w:themeColor="text2"/>
        </w:rPr>
        <w:t xml:space="preserve">Return To: </w:t>
      </w:r>
      <w:r w:rsidR="00027408" w:rsidRPr="005D00A0">
        <w:rPr>
          <w:color w:val="1F497D" w:themeColor="text2"/>
        </w:rPr>
        <w:fldChar w:fldCharType="begin"/>
      </w:r>
      <w:r w:rsidRPr="005D00A0">
        <w:rPr>
          <w:color w:val="1F497D" w:themeColor="text2"/>
        </w:rPr>
        <w:instrText xml:space="preserve"> REF _Ref231747033 \h </w:instrText>
      </w:r>
      <w:r w:rsidR="00C81640" w:rsidRPr="005D00A0">
        <w:rPr>
          <w:color w:val="1F497D" w:themeColor="text2"/>
        </w:rPr>
        <w:instrText xml:space="preserve"> \* MERGEFORMAT </w:instrText>
      </w:r>
      <w:r w:rsidR="00027408" w:rsidRPr="005D00A0">
        <w:rPr>
          <w:color w:val="1F497D" w:themeColor="text2"/>
        </w:rPr>
      </w:r>
      <w:r w:rsidR="00027408" w:rsidRPr="005D00A0">
        <w:rPr>
          <w:color w:val="1F497D" w:themeColor="text2"/>
        </w:rPr>
        <w:fldChar w:fldCharType="separate"/>
      </w:r>
      <w:r w:rsidR="00D57607" w:rsidRPr="005D00A0">
        <w:rPr>
          <w:color w:val="1F497D" w:themeColor="text2"/>
        </w:rPr>
        <w:t>Introduction to the Interface</w:t>
      </w:r>
      <w:r w:rsidR="00027408" w:rsidRPr="005D00A0">
        <w:rPr>
          <w:color w:val="1F497D" w:themeColor="text2"/>
        </w:rPr>
        <w:fldChar w:fldCharType="end"/>
      </w:r>
    </w:p>
    <w:p w14:paraId="44FAA036" w14:textId="77777777" w:rsidR="00C81640" w:rsidRDefault="00C81640" w:rsidP="00C81640">
      <w:pPr>
        <w:pStyle w:val="ListBullet"/>
        <w:numPr>
          <w:ilvl w:val="0"/>
          <w:numId w:val="0"/>
        </w:numPr>
        <w:ind w:left="1077"/>
      </w:pPr>
    </w:p>
    <w:p w14:paraId="1FE17041" w14:textId="6A27907F" w:rsidR="00916881" w:rsidRDefault="00916881" w:rsidP="00F63174">
      <w:pPr>
        <w:pStyle w:val="Heading3"/>
        <w:spacing w:before="0"/>
        <w:ind w:left="187" w:hanging="187"/>
      </w:pPr>
      <w:bookmarkStart w:id="81" w:name="_Ref221779719"/>
      <w:bookmarkStart w:id="82" w:name="_Toc128718571"/>
      <w:r>
        <w:t>Main Menu Tabs</w:t>
      </w:r>
      <w:bookmarkEnd w:id="81"/>
      <w:bookmarkEnd w:id="82"/>
    </w:p>
    <w:p w14:paraId="269C2417" w14:textId="6BE49180" w:rsidR="008F5606" w:rsidRDefault="00916881" w:rsidP="009D3F41">
      <w:pPr>
        <w:pStyle w:val="BodyText"/>
      </w:pPr>
      <w:r>
        <w:t xml:space="preserve">The user </w:t>
      </w:r>
      <w:r w:rsidR="00EE7FA4">
        <w:t>can</w:t>
      </w:r>
      <w:r>
        <w:t xml:space="preserve"> control the OptiCash operations through the main menu tabs displayed in the picture below. After selecting the menu items, additional options are displayed, until a final menu option is reached, allowing full access to all functions of OptiCash.</w:t>
      </w:r>
    </w:p>
    <w:p w14:paraId="49020E8F" w14:textId="69F9F2DC" w:rsidR="00175E70" w:rsidRDefault="00916881" w:rsidP="00F63174">
      <w:pPr>
        <w:spacing w:after="120"/>
        <w:ind w:left="187" w:hanging="187"/>
        <w:outlineLvl w:val="0"/>
      </w:pPr>
      <w:bookmarkStart w:id="83" w:name="_Toc128632322"/>
      <w:r>
        <w:t xml:space="preserve">Figure </w:t>
      </w:r>
      <w:ins w:id="84" w:author="Robbie Moses" w:date="2023-03-02T06:45:00Z">
        <w:r w:rsidR="00624EA3">
          <w:fldChar w:fldCharType="begin"/>
        </w:r>
        <w:r w:rsidR="00624EA3">
          <w:instrText xml:space="preserve"> SEQ Figure \* ARABIC </w:instrText>
        </w:r>
      </w:ins>
      <w:r w:rsidR="00624EA3">
        <w:fldChar w:fldCharType="separate"/>
      </w:r>
      <w:ins w:id="85" w:author="Robbie Moses" w:date="2023-03-02T06:45:00Z">
        <w:r w:rsidR="00624EA3">
          <w:rPr>
            <w:noProof/>
          </w:rPr>
          <w:t>3</w:t>
        </w:r>
        <w:r w:rsidR="00624EA3">
          <w:fldChar w:fldCharType="end"/>
        </w:r>
      </w:ins>
      <w:ins w:id="86" w:author="Moses, Robbie" w:date="2023-02-22T02:39:00Z">
        <w:del w:id="87" w:author="Robbie Moses" w:date="2023-03-02T06:45:00Z">
          <w:r w:rsidR="003B5D4F" w:rsidDel="00624EA3">
            <w:fldChar w:fldCharType="begin"/>
          </w:r>
          <w:r w:rsidR="003B5D4F" w:rsidDel="00624EA3">
            <w:delInstrText xml:space="preserve"> SEQ Figure \* ARABIC </w:delInstrText>
          </w:r>
        </w:del>
      </w:ins>
      <w:del w:id="88" w:author="Robbie Moses" w:date="2023-03-02T06:45:00Z">
        <w:r w:rsidR="003B5D4F" w:rsidDel="00624EA3">
          <w:fldChar w:fldCharType="separate"/>
        </w:r>
      </w:del>
      <w:ins w:id="89" w:author="Moses, Robbie" w:date="2023-02-22T02:39:00Z">
        <w:del w:id="90" w:author="Robbie Moses" w:date="2023-03-02T06:45:00Z">
          <w:r w:rsidR="003B5D4F" w:rsidDel="00624EA3">
            <w:rPr>
              <w:noProof/>
            </w:rPr>
            <w:delText>2</w:delText>
          </w:r>
          <w:r w:rsidR="003B5D4F" w:rsidDel="00624EA3">
            <w:fldChar w:fldCharType="end"/>
          </w:r>
        </w:del>
      </w:ins>
      <w:del w:id="91" w:author="Moses, Robbie" w:date="2023-02-22T02:39:00Z">
        <w:r w:rsidRPr="7312628D" w:rsidDel="003B5D4F">
          <w:rPr>
            <w:noProof/>
          </w:rPr>
          <w:fldChar w:fldCharType="begin"/>
        </w:r>
        <w:r w:rsidRPr="7312628D" w:rsidDel="003B5D4F">
          <w:rPr>
            <w:noProof/>
          </w:rPr>
          <w:delInstrText xml:space="preserve"> SEQ "Figure" \*Arabic </w:delInstrText>
        </w:r>
        <w:r w:rsidRPr="7312628D" w:rsidDel="003B5D4F">
          <w:rPr>
            <w:noProof/>
          </w:rPr>
          <w:fldChar w:fldCharType="separate"/>
        </w:r>
        <w:r w:rsidR="00D57607" w:rsidDel="003B5D4F">
          <w:rPr>
            <w:noProof/>
          </w:rPr>
          <w:delText>2</w:delText>
        </w:r>
        <w:r w:rsidRPr="7312628D" w:rsidDel="003B5D4F">
          <w:rPr>
            <w:noProof/>
          </w:rPr>
          <w:fldChar w:fldCharType="end"/>
        </w:r>
      </w:del>
      <w:r w:rsidR="00175E70">
        <w:t>: Navigation Tabs</w:t>
      </w:r>
      <w:bookmarkEnd w:id="83"/>
    </w:p>
    <w:p w14:paraId="6EF56128" w14:textId="7CFD9E85" w:rsidR="00916881" w:rsidRDefault="59850381" w:rsidP="00656A2C">
      <w:pPr>
        <w:pStyle w:val="BodyText"/>
        <w:jc w:val="center"/>
      </w:pPr>
      <w:r>
        <w:rPr>
          <w:noProof/>
        </w:rPr>
        <w:drawing>
          <wp:inline distT="0" distB="0" distL="0" distR="0" wp14:anchorId="75339DB9" wp14:editId="71253555">
            <wp:extent cx="3905250" cy="2424510"/>
            <wp:effectExtent l="76200" t="76200" r="133350" b="128270"/>
            <wp:docPr id="290530200" name="Picture 29053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907874" cy="2426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CFEFA1" w14:textId="3AAEC932" w:rsidR="00916881" w:rsidRDefault="00916881" w:rsidP="00F63174">
      <w:pPr>
        <w:pStyle w:val="Caption"/>
        <w:spacing w:before="0" w:after="120"/>
        <w:ind w:left="187" w:hanging="187"/>
        <w:outlineLvl w:val="0"/>
      </w:pPr>
      <w:bookmarkStart w:id="92" w:name="_Toc128630956"/>
      <w:r>
        <w:lastRenderedPageBreak/>
        <w:t xml:space="preserve">Table </w:t>
      </w:r>
      <w:r w:rsidR="00027408">
        <w:fldChar w:fldCharType="begin"/>
      </w:r>
      <w:r>
        <w:instrText xml:space="preserve"> SEQ "Table" \*Arabic </w:instrText>
      </w:r>
      <w:r w:rsidR="00027408">
        <w:fldChar w:fldCharType="separate"/>
      </w:r>
      <w:r w:rsidR="00D57607">
        <w:rPr>
          <w:noProof/>
        </w:rPr>
        <w:t>2</w:t>
      </w:r>
      <w:r w:rsidR="00027408">
        <w:rPr>
          <w:noProof/>
        </w:rPr>
        <w:fldChar w:fldCharType="end"/>
      </w:r>
      <w:r>
        <w:t>: Main Menu Tabs</w:t>
      </w:r>
      <w:bookmarkEnd w:id="92"/>
    </w:p>
    <w:tbl>
      <w:tblPr>
        <w:tblW w:w="0" w:type="auto"/>
        <w:tblInd w:w="467" w:type="dxa"/>
        <w:tblLayout w:type="fixed"/>
        <w:tblCellMar>
          <w:left w:w="79" w:type="dxa"/>
          <w:right w:w="79" w:type="dxa"/>
        </w:tblCellMar>
        <w:tblLook w:val="0000" w:firstRow="0" w:lastRow="0" w:firstColumn="0" w:lastColumn="0" w:noHBand="0" w:noVBand="0"/>
      </w:tblPr>
      <w:tblGrid>
        <w:gridCol w:w="1580"/>
        <w:gridCol w:w="6495"/>
      </w:tblGrid>
      <w:tr w:rsidR="00916881" w14:paraId="0DF63402" w14:textId="77777777" w:rsidTr="0055337E">
        <w:trPr>
          <w:cantSplit/>
          <w:tblHeader/>
        </w:trPr>
        <w:tc>
          <w:tcPr>
            <w:tcW w:w="1580" w:type="dxa"/>
            <w:tcBorders>
              <w:top w:val="single" w:sz="4" w:space="0" w:color="000000"/>
              <w:left w:val="single" w:sz="4" w:space="0" w:color="000000"/>
              <w:bottom w:val="double" w:sz="2" w:space="0" w:color="000000"/>
            </w:tcBorders>
            <w:shd w:val="clear" w:color="auto" w:fill="60C03A"/>
          </w:tcPr>
          <w:p w14:paraId="0C28D98B"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TABS</w:t>
            </w:r>
          </w:p>
        </w:tc>
        <w:tc>
          <w:tcPr>
            <w:tcW w:w="6495" w:type="dxa"/>
            <w:tcBorders>
              <w:top w:val="single" w:sz="4" w:space="0" w:color="000000"/>
              <w:left w:val="single" w:sz="4" w:space="0" w:color="000000"/>
              <w:bottom w:val="double" w:sz="2" w:space="0" w:color="000000"/>
              <w:right w:val="single" w:sz="4" w:space="0" w:color="000000"/>
            </w:tcBorders>
            <w:shd w:val="clear" w:color="auto" w:fill="60C03A"/>
          </w:tcPr>
          <w:p w14:paraId="162E6C1C" w14:textId="77777777" w:rsidR="00916881" w:rsidRPr="0009567D" w:rsidRDefault="0009567D" w:rsidP="00F63174">
            <w:pPr>
              <w:pStyle w:val="TableHeader"/>
              <w:snapToGrid w:val="0"/>
              <w:spacing w:before="0" w:after="120"/>
              <w:ind w:left="187" w:hanging="187"/>
              <w:jc w:val="left"/>
              <w:outlineLvl w:val="0"/>
              <w:rPr>
                <w:b/>
                <w:color w:val="FFFFFF" w:themeColor="background1"/>
                <w:sz w:val="18"/>
              </w:rPr>
            </w:pPr>
            <w:r w:rsidRPr="0009567D">
              <w:rPr>
                <w:b/>
                <w:color w:val="FFFFFF" w:themeColor="background1"/>
                <w:sz w:val="18"/>
              </w:rPr>
              <w:t>DESCRIPTION</w:t>
            </w:r>
          </w:p>
        </w:tc>
      </w:tr>
      <w:tr w:rsidR="00916881" w14:paraId="12205586" w14:textId="77777777" w:rsidTr="0009567D">
        <w:trPr>
          <w:cantSplit/>
        </w:trPr>
        <w:tc>
          <w:tcPr>
            <w:tcW w:w="1580" w:type="dxa"/>
            <w:tcBorders>
              <w:top w:val="double" w:sz="2" w:space="0" w:color="000000"/>
              <w:left w:val="single" w:sz="4" w:space="0" w:color="000000"/>
              <w:bottom w:val="single" w:sz="4" w:space="0" w:color="000000"/>
            </w:tcBorders>
          </w:tcPr>
          <w:p w14:paraId="3935EF4B" w14:textId="77777777" w:rsidR="00916881" w:rsidRPr="00F37DCB" w:rsidRDefault="00916881" w:rsidP="00F37DCB">
            <w:pPr>
              <w:pStyle w:val="TableHeader"/>
              <w:rPr>
                <w:b/>
                <w:bCs/>
              </w:rPr>
            </w:pPr>
            <w:r w:rsidRPr="00F37DCB">
              <w:rPr>
                <w:b/>
                <w:bCs/>
              </w:rPr>
              <w:t>Today</w:t>
            </w:r>
          </w:p>
        </w:tc>
        <w:tc>
          <w:tcPr>
            <w:tcW w:w="6495" w:type="dxa"/>
            <w:tcBorders>
              <w:top w:val="double" w:sz="2" w:space="0" w:color="000000"/>
              <w:left w:val="single" w:sz="4" w:space="0" w:color="000000"/>
              <w:bottom w:val="single" w:sz="4" w:space="0" w:color="000000"/>
              <w:right w:val="single" w:sz="4" w:space="0" w:color="000000"/>
            </w:tcBorders>
          </w:tcPr>
          <w:p w14:paraId="6529DD6C" w14:textId="4CE756AC" w:rsidR="00916881" w:rsidRDefault="00916881" w:rsidP="009D3F41">
            <w:pPr>
              <w:pStyle w:val="TableBody"/>
            </w:pPr>
            <w:r>
              <w:t xml:space="preserve">Shows daily Cashpoint and order </w:t>
            </w:r>
            <w:r w:rsidR="003D19E8">
              <w:t>status and</w:t>
            </w:r>
            <w:r>
              <w:t xml:space="preserve"> lists the processes or tasks to be executed </w:t>
            </w:r>
            <w:r w:rsidR="00EE7FA4">
              <w:t>daily</w:t>
            </w:r>
            <w:r>
              <w:t xml:space="preserve"> by users. </w:t>
            </w:r>
          </w:p>
        </w:tc>
      </w:tr>
      <w:tr w:rsidR="00916881" w14:paraId="124D1760" w14:textId="77777777" w:rsidTr="0009567D">
        <w:trPr>
          <w:cantSplit/>
        </w:trPr>
        <w:tc>
          <w:tcPr>
            <w:tcW w:w="1580" w:type="dxa"/>
            <w:tcBorders>
              <w:top w:val="single" w:sz="4" w:space="0" w:color="000000"/>
              <w:left w:val="single" w:sz="4" w:space="0" w:color="000000"/>
              <w:bottom w:val="single" w:sz="4" w:space="0" w:color="000000"/>
            </w:tcBorders>
          </w:tcPr>
          <w:p w14:paraId="7D7DAE9F" w14:textId="77777777" w:rsidR="00916881" w:rsidRPr="00F37DCB" w:rsidRDefault="00916881" w:rsidP="00F37DCB">
            <w:pPr>
              <w:pStyle w:val="TableHeader"/>
              <w:rPr>
                <w:b/>
                <w:bCs/>
              </w:rPr>
            </w:pPr>
            <w:r w:rsidRPr="00F37DCB">
              <w:rPr>
                <w:b/>
                <w:bCs/>
              </w:rPr>
              <w:t>Processing</w:t>
            </w:r>
          </w:p>
        </w:tc>
        <w:tc>
          <w:tcPr>
            <w:tcW w:w="6495" w:type="dxa"/>
            <w:tcBorders>
              <w:top w:val="single" w:sz="4" w:space="0" w:color="000000"/>
              <w:left w:val="single" w:sz="4" w:space="0" w:color="000000"/>
              <w:bottom w:val="single" w:sz="4" w:space="0" w:color="000000"/>
              <w:right w:val="single" w:sz="4" w:space="0" w:color="000000"/>
            </w:tcBorders>
          </w:tcPr>
          <w:p w14:paraId="59A10BC3" w14:textId="77777777" w:rsidR="00916881" w:rsidRDefault="00916881" w:rsidP="009D3F41">
            <w:pPr>
              <w:pStyle w:val="TableBody"/>
            </w:pPr>
            <w:r>
              <w:t>Contains main OptiCash processes: balance load, recommendations, forecast, etc.</w:t>
            </w:r>
          </w:p>
        </w:tc>
      </w:tr>
      <w:tr w:rsidR="00916881" w14:paraId="1C905369" w14:textId="77777777" w:rsidTr="0009567D">
        <w:trPr>
          <w:cantSplit/>
        </w:trPr>
        <w:tc>
          <w:tcPr>
            <w:tcW w:w="1580" w:type="dxa"/>
            <w:tcBorders>
              <w:top w:val="single" w:sz="4" w:space="0" w:color="000000"/>
              <w:left w:val="single" w:sz="4" w:space="0" w:color="000000"/>
              <w:bottom w:val="single" w:sz="4" w:space="0" w:color="000000"/>
            </w:tcBorders>
          </w:tcPr>
          <w:p w14:paraId="3286880E" w14:textId="77777777" w:rsidR="00916881" w:rsidRPr="00F37DCB" w:rsidRDefault="00916881" w:rsidP="00F37DCB">
            <w:pPr>
              <w:pStyle w:val="TableHeader"/>
              <w:rPr>
                <w:b/>
                <w:bCs/>
              </w:rPr>
            </w:pPr>
            <w:r w:rsidRPr="00F37DCB">
              <w:rPr>
                <w:b/>
                <w:bCs/>
              </w:rPr>
              <w:t>Network</w:t>
            </w:r>
          </w:p>
        </w:tc>
        <w:tc>
          <w:tcPr>
            <w:tcW w:w="6495" w:type="dxa"/>
            <w:tcBorders>
              <w:top w:val="single" w:sz="4" w:space="0" w:color="000000"/>
              <w:left w:val="single" w:sz="4" w:space="0" w:color="000000"/>
              <w:bottom w:val="single" w:sz="4" w:space="0" w:color="000000"/>
              <w:right w:val="single" w:sz="4" w:space="0" w:color="000000"/>
            </w:tcBorders>
          </w:tcPr>
          <w:p w14:paraId="6E1E542E" w14:textId="77777777" w:rsidR="00916881" w:rsidRDefault="00916881" w:rsidP="009D3F41">
            <w:pPr>
              <w:pStyle w:val="TableBody"/>
            </w:pPr>
            <w:r>
              <w:t xml:space="preserve">Organizing Cashpoints. </w:t>
            </w:r>
          </w:p>
        </w:tc>
      </w:tr>
      <w:tr w:rsidR="00916881" w14:paraId="75462DF9" w14:textId="77777777" w:rsidTr="0009567D">
        <w:trPr>
          <w:cantSplit/>
        </w:trPr>
        <w:tc>
          <w:tcPr>
            <w:tcW w:w="1580" w:type="dxa"/>
            <w:tcBorders>
              <w:top w:val="single" w:sz="4" w:space="0" w:color="000000"/>
              <w:left w:val="single" w:sz="4" w:space="0" w:color="000000"/>
              <w:bottom w:val="single" w:sz="4" w:space="0" w:color="000000"/>
            </w:tcBorders>
          </w:tcPr>
          <w:p w14:paraId="67DCAFCB" w14:textId="77777777" w:rsidR="00916881" w:rsidRPr="00F37DCB" w:rsidRDefault="00916881" w:rsidP="00F37DCB">
            <w:pPr>
              <w:pStyle w:val="TableHeader"/>
              <w:rPr>
                <w:b/>
                <w:bCs/>
              </w:rPr>
            </w:pPr>
            <w:r w:rsidRPr="00F37DCB">
              <w:rPr>
                <w:b/>
                <w:bCs/>
              </w:rPr>
              <w:t>Events</w:t>
            </w:r>
          </w:p>
        </w:tc>
        <w:tc>
          <w:tcPr>
            <w:tcW w:w="6495" w:type="dxa"/>
            <w:tcBorders>
              <w:top w:val="single" w:sz="4" w:space="0" w:color="000000"/>
              <w:left w:val="single" w:sz="4" w:space="0" w:color="000000"/>
              <w:bottom w:val="single" w:sz="4" w:space="0" w:color="000000"/>
              <w:right w:val="single" w:sz="4" w:space="0" w:color="000000"/>
            </w:tcBorders>
          </w:tcPr>
          <w:p w14:paraId="1850F7FC" w14:textId="77777777" w:rsidR="00916881" w:rsidRDefault="00916881" w:rsidP="009D3F41">
            <w:pPr>
              <w:pStyle w:val="TableBody"/>
            </w:pPr>
            <w:r>
              <w:t>Calendars and event definition.</w:t>
            </w:r>
          </w:p>
        </w:tc>
      </w:tr>
      <w:tr w:rsidR="00916881" w14:paraId="4879FAC5" w14:textId="77777777" w:rsidTr="0009567D">
        <w:trPr>
          <w:cantSplit/>
        </w:trPr>
        <w:tc>
          <w:tcPr>
            <w:tcW w:w="1580" w:type="dxa"/>
            <w:tcBorders>
              <w:top w:val="single" w:sz="4" w:space="0" w:color="000000"/>
              <w:left w:val="single" w:sz="4" w:space="0" w:color="000000"/>
              <w:bottom w:val="single" w:sz="4" w:space="0" w:color="000000"/>
            </w:tcBorders>
          </w:tcPr>
          <w:p w14:paraId="205EA8D6" w14:textId="77777777" w:rsidR="00916881" w:rsidRPr="00F37DCB" w:rsidRDefault="00916881" w:rsidP="00F37DCB">
            <w:pPr>
              <w:pStyle w:val="TableHeader"/>
              <w:rPr>
                <w:b/>
                <w:bCs/>
              </w:rPr>
            </w:pPr>
            <w:r w:rsidRPr="00F37DCB">
              <w:rPr>
                <w:b/>
                <w:bCs/>
              </w:rPr>
              <w:t>System</w:t>
            </w:r>
          </w:p>
        </w:tc>
        <w:tc>
          <w:tcPr>
            <w:tcW w:w="6495" w:type="dxa"/>
            <w:tcBorders>
              <w:top w:val="single" w:sz="4" w:space="0" w:color="000000"/>
              <w:left w:val="single" w:sz="4" w:space="0" w:color="000000"/>
              <w:bottom w:val="single" w:sz="4" w:space="0" w:color="000000"/>
              <w:right w:val="single" w:sz="4" w:space="0" w:color="000000"/>
            </w:tcBorders>
          </w:tcPr>
          <w:p w14:paraId="6A7FEB7D" w14:textId="77777777" w:rsidR="00916881" w:rsidRDefault="00916881" w:rsidP="009D3F41">
            <w:pPr>
              <w:pStyle w:val="TableBody"/>
            </w:pPr>
            <w:r>
              <w:t>System maintenance and institutional setup.</w:t>
            </w:r>
          </w:p>
        </w:tc>
      </w:tr>
      <w:tr w:rsidR="00916881" w14:paraId="7710427D" w14:textId="77777777" w:rsidTr="0009567D">
        <w:trPr>
          <w:cantSplit/>
        </w:trPr>
        <w:tc>
          <w:tcPr>
            <w:tcW w:w="1580" w:type="dxa"/>
            <w:tcBorders>
              <w:top w:val="single" w:sz="4" w:space="0" w:color="000000"/>
              <w:left w:val="single" w:sz="4" w:space="0" w:color="000000"/>
              <w:bottom w:val="single" w:sz="4" w:space="0" w:color="000000"/>
            </w:tcBorders>
          </w:tcPr>
          <w:p w14:paraId="0A9621AD" w14:textId="77777777" w:rsidR="00916881" w:rsidRPr="00F37DCB" w:rsidRDefault="00916881" w:rsidP="00F37DCB">
            <w:pPr>
              <w:pStyle w:val="TableHeader"/>
              <w:rPr>
                <w:b/>
                <w:bCs/>
              </w:rPr>
            </w:pPr>
            <w:r w:rsidRPr="00F37DCB">
              <w:rPr>
                <w:b/>
                <w:bCs/>
              </w:rPr>
              <w:t>Models</w:t>
            </w:r>
          </w:p>
        </w:tc>
        <w:tc>
          <w:tcPr>
            <w:tcW w:w="6495" w:type="dxa"/>
            <w:tcBorders>
              <w:top w:val="single" w:sz="4" w:space="0" w:color="000000"/>
              <w:left w:val="single" w:sz="4" w:space="0" w:color="000000"/>
              <w:bottom w:val="single" w:sz="4" w:space="0" w:color="000000"/>
              <w:right w:val="single" w:sz="4" w:space="0" w:color="000000"/>
            </w:tcBorders>
          </w:tcPr>
          <w:p w14:paraId="3C968F9D" w14:textId="77777777" w:rsidR="00916881" w:rsidRDefault="00916881" w:rsidP="009D3F41">
            <w:pPr>
              <w:pStyle w:val="TableBody"/>
            </w:pPr>
            <w:r>
              <w:t>OptiCash simulation models.</w:t>
            </w:r>
          </w:p>
        </w:tc>
      </w:tr>
      <w:tr w:rsidR="00916881" w14:paraId="0F82EFAE" w14:textId="77777777" w:rsidTr="0009567D">
        <w:trPr>
          <w:cantSplit/>
        </w:trPr>
        <w:tc>
          <w:tcPr>
            <w:tcW w:w="1580" w:type="dxa"/>
            <w:tcBorders>
              <w:top w:val="single" w:sz="4" w:space="0" w:color="000000"/>
              <w:left w:val="single" w:sz="4" w:space="0" w:color="000000"/>
              <w:bottom w:val="single" w:sz="4" w:space="0" w:color="000000"/>
            </w:tcBorders>
          </w:tcPr>
          <w:p w14:paraId="45D3A80D" w14:textId="77777777" w:rsidR="00916881" w:rsidRPr="00F37DCB" w:rsidRDefault="00916881" w:rsidP="00F37DCB">
            <w:pPr>
              <w:pStyle w:val="TableHeader"/>
              <w:rPr>
                <w:b/>
                <w:bCs/>
              </w:rPr>
            </w:pPr>
            <w:r w:rsidRPr="00F37DCB">
              <w:rPr>
                <w:b/>
                <w:bCs/>
              </w:rPr>
              <w:t>Virtual Analyst</w:t>
            </w:r>
          </w:p>
        </w:tc>
        <w:tc>
          <w:tcPr>
            <w:tcW w:w="6495" w:type="dxa"/>
            <w:tcBorders>
              <w:top w:val="single" w:sz="4" w:space="0" w:color="000000"/>
              <w:left w:val="single" w:sz="4" w:space="0" w:color="000000"/>
              <w:bottom w:val="single" w:sz="4" w:space="0" w:color="000000"/>
              <w:right w:val="single" w:sz="4" w:space="0" w:color="000000"/>
            </w:tcBorders>
          </w:tcPr>
          <w:p w14:paraId="63E2D143" w14:textId="77777777" w:rsidR="00916881" w:rsidRDefault="00916881" w:rsidP="00F37DCB">
            <w:pPr>
              <w:pStyle w:val="TableBody"/>
            </w:pPr>
            <w:r>
              <w:t>Features to automate fine-tuning of forecast process.</w:t>
            </w:r>
          </w:p>
        </w:tc>
      </w:tr>
      <w:tr w:rsidR="00916881" w14:paraId="2664C407" w14:textId="77777777" w:rsidTr="0009567D">
        <w:trPr>
          <w:cantSplit/>
        </w:trPr>
        <w:tc>
          <w:tcPr>
            <w:tcW w:w="1580" w:type="dxa"/>
            <w:tcBorders>
              <w:top w:val="single" w:sz="4" w:space="0" w:color="000000"/>
              <w:left w:val="single" w:sz="4" w:space="0" w:color="000000"/>
              <w:bottom w:val="single" w:sz="4" w:space="0" w:color="000000"/>
            </w:tcBorders>
          </w:tcPr>
          <w:p w14:paraId="2D318EC0" w14:textId="77777777" w:rsidR="00916881" w:rsidRPr="00F37DCB" w:rsidRDefault="00916881" w:rsidP="00F37DCB">
            <w:pPr>
              <w:pStyle w:val="TableHeader"/>
              <w:rPr>
                <w:b/>
                <w:bCs/>
              </w:rPr>
            </w:pPr>
            <w:r w:rsidRPr="00F37DCB">
              <w:rPr>
                <w:b/>
                <w:bCs/>
              </w:rPr>
              <w:t>Reports</w:t>
            </w:r>
          </w:p>
        </w:tc>
        <w:tc>
          <w:tcPr>
            <w:tcW w:w="6495" w:type="dxa"/>
            <w:tcBorders>
              <w:top w:val="single" w:sz="4" w:space="0" w:color="000000"/>
              <w:left w:val="single" w:sz="4" w:space="0" w:color="000000"/>
              <w:bottom w:val="single" w:sz="4" w:space="0" w:color="000000"/>
              <w:right w:val="single" w:sz="4" w:space="0" w:color="000000"/>
            </w:tcBorders>
          </w:tcPr>
          <w:p w14:paraId="613E197D" w14:textId="77777777" w:rsidR="00916881" w:rsidRDefault="00916881" w:rsidP="00F37DCB">
            <w:pPr>
              <w:pStyle w:val="TableBody"/>
            </w:pPr>
            <w:r>
              <w:t>OptiCash reports.</w:t>
            </w:r>
          </w:p>
        </w:tc>
      </w:tr>
    </w:tbl>
    <w:p w14:paraId="02C0FE70" w14:textId="6B6CFA4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4EC9FBDD" w14:textId="77777777" w:rsidR="00656A2C" w:rsidRDefault="00656A2C" w:rsidP="00656A2C">
      <w:pPr>
        <w:pStyle w:val="BodyText"/>
      </w:pPr>
    </w:p>
    <w:p w14:paraId="7C72549A" w14:textId="3040CEF5" w:rsidR="00916881" w:rsidRDefault="00916881" w:rsidP="00F63174">
      <w:pPr>
        <w:pStyle w:val="Heading3"/>
        <w:spacing w:before="0"/>
        <w:ind w:left="187" w:hanging="187"/>
      </w:pPr>
      <w:bookmarkStart w:id="93" w:name="_Ref221779721"/>
      <w:bookmarkStart w:id="94" w:name="_Toc128718572"/>
      <w:r>
        <w:t>Common OptiCash Icons</w:t>
      </w:r>
      <w:bookmarkEnd w:id="93"/>
      <w:bookmarkEnd w:id="94"/>
    </w:p>
    <w:p w14:paraId="49248AE3" w14:textId="61F4E72A" w:rsidR="00916881" w:rsidRDefault="00916881" w:rsidP="00C83433">
      <w:pPr>
        <w:pStyle w:val="BodyText"/>
      </w:pPr>
      <w:r>
        <w:t xml:space="preserve">Some common icons are used throughout the application with which the user should become familiar. </w:t>
      </w:r>
      <w:r w:rsidR="00027408" w:rsidRPr="00624EA3">
        <w:rPr>
          <w:color w:val="4F81BD" w:themeColor="accent1"/>
        </w:rPr>
        <w:fldChar w:fldCharType="begin"/>
      </w:r>
      <w:r w:rsidRPr="00624EA3">
        <w:rPr>
          <w:color w:val="4F81BD" w:themeColor="accent1"/>
        </w:rPr>
        <w:instrText xml:space="preserve"> REF _Ref221690067 \h </w:instrText>
      </w:r>
      <w:r w:rsidR="00C83433"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 xml:space="preserve">Table </w:t>
      </w:r>
      <w:r w:rsidR="00D57607" w:rsidRPr="00624EA3">
        <w:rPr>
          <w:noProof/>
          <w:color w:val="4F81BD" w:themeColor="accent1"/>
        </w:rPr>
        <w:t>3</w:t>
      </w:r>
      <w:r w:rsidR="00D57607" w:rsidRPr="00624EA3">
        <w:rPr>
          <w:color w:val="4F81BD" w:themeColor="accent1"/>
        </w:rPr>
        <w:t>: OptiCash Icons</w:t>
      </w:r>
      <w:r w:rsidR="00027408" w:rsidRPr="00624EA3">
        <w:rPr>
          <w:color w:val="4F81BD" w:themeColor="accent1"/>
        </w:rPr>
        <w:fldChar w:fldCharType="end"/>
      </w:r>
      <w:r>
        <w:t xml:space="preserve"> gives an overview of these icons and their functions.</w:t>
      </w:r>
    </w:p>
    <w:p w14:paraId="19F0F285" w14:textId="0B551891" w:rsidR="00916881" w:rsidRDefault="00916881" w:rsidP="00F63174">
      <w:pPr>
        <w:pStyle w:val="Caption"/>
        <w:spacing w:before="0" w:after="120"/>
        <w:ind w:left="187" w:hanging="187"/>
        <w:outlineLvl w:val="0"/>
      </w:pPr>
      <w:bookmarkStart w:id="95" w:name="_Ref221690067"/>
      <w:bookmarkStart w:id="96" w:name="_Toc128630957"/>
      <w:r>
        <w:t xml:space="preserve">Table </w:t>
      </w:r>
      <w:r w:rsidR="00027408">
        <w:fldChar w:fldCharType="begin"/>
      </w:r>
      <w:r>
        <w:instrText xml:space="preserve"> SEQ "Table" \*Arabic </w:instrText>
      </w:r>
      <w:r w:rsidR="00027408">
        <w:fldChar w:fldCharType="separate"/>
      </w:r>
      <w:r w:rsidR="00D57607">
        <w:rPr>
          <w:noProof/>
        </w:rPr>
        <w:t>3</w:t>
      </w:r>
      <w:r w:rsidR="00027408">
        <w:rPr>
          <w:noProof/>
        </w:rPr>
        <w:fldChar w:fldCharType="end"/>
      </w:r>
      <w:r>
        <w:t>: OptiCash Icons</w:t>
      </w:r>
      <w:bookmarkEnd w:id="95"/>
      <w:bookmarkEnd w:id="96"/>
    </w:p>
    <w:tbl>
      <w:tblPr>
        <w:tblW w:w="0" w:type="auto"/>
        <w:tblInd w:w="464" w:type="dxa"/>
        <w:tblLayout w:type="fixed"/>
        <w:tblCellMar>
          <w:left w:w="0" w:type="dxa"/>
          <w:right w:w="0" w:type="dxa"/>
        </w:tblCellMar>
        <w:tblLook w:val="0000" w:firstRow="0" w:lastRow="0" w:firstColumn="0" w:lastColumn="0" w:noHBand="0" w:noVBand="0"/>
      </w:tblPr>
      <w:tblGrid>
        <w:gridCol w:w="1400"/>
        <w:gridCol w:w="6675"/>
      </w:tblGrid>
      <w:tr w:rsidR="00916881" w14:paraId="298F87D1" w14:textId="77777777" w:rsidTr="5BB73BD3">
        <w:trPr>
          <w:cantSplit/>
          <w:tblHeader/>
        </w:trPr>
        <w:tc>
          <w:tcPr>
            <w:tcW w:w="1400" w:type="dxa"/>
            <w:tcBorders>
              <w:top w:val="single" w:sz="4" w:space="0" w:color="000000" w:themeColor="text1"/>
              <w:left w:val="single" w:sz="4" w:space="0" w:color="000000" w:themeColor="text1"/>
              <w:bottom w:val="double" w:sz="2" w:space="0" w:color="000000" w:themeColor="text1"/>
            </w:tcBorders>
            <w:shd w:val="clear" w:color="auto" w:fill="60C03A"/>
          </w:tcPr>
          <w:p w14:paraId="4B9499CE"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ICON</w:t>
            </w:r>
          </w:p>
        </w:tc>
        <w:tc>
          <w:tcPr>
            <w:tcW w:w="6675"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1EDD443D"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5E375372" w14:textId="77777777" w:rsidTr="5BB73BD3">
        <w:trPr>
          <w:cantSplit/>
        </w:trPr>
        <w:tc>
          <w:tcPr>
            <w:tcW w:w="1400" w:type="dxa"/>
            <w:tcBorders>
              <w:top w:val="double" w:sz="2" w:space="0" w:color="000000" w:themeColor="text1"/>
              <w:left w:val="single" w:sz="4" w:space="0" w:color="000000" w:themeColor="text1"/>
              <w:bottom w:val="single" w:sz="4" w:space="0" w:color="000000" w:themeColor="text1"/>
            </w:tcBorders>
            <w:vAlign w:val="center"/>
          </w:tcPr>
          <w:p w14:paraId="025A247D"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80A586A" wp14:editId="1FEEC0CA">
                  <wp:extent cx="135255" cy="135255"/>
                  <wp:effectExtent l="0" t="0" r="0" b="0"/>
                  <wp:docPr id="2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57366E6E" w14:textId="1C607B4E" w:rsidR="00916881" w:rsidRDefault="00916881" w:rsidP="00C83433">
            <w:pPr>
              <w:pStyle w:val="TableBody"/>
            </w:pPr>
            <w:r>
              <w:rPr>
                <w:b/>
                <w:bCs/>
              </w:rPr>
              <w:t xml:space="preserve">Search Icon: </w:t>
            </w:r>
            <w:r>
              <w:t xml:space="preserve">provides access to search for Cashpoints by ID, </w:t>
            </w:r>
            <w:r w:rsidR="00FD63CB">
              <w:t>Name,</w:t>
            </w:r>
            <w:r>
              <w:t xml:space="preserve"> and type.</w:t>
            </w:r>
          </w:p>
        </w:tc>
      </w:tr>
      <w:tr w:rsidR="00916881" w14:paraId="0549CFB9"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912F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66B68A" wp14:editId="7075859A">
                  <wp:extent cx="135255" cy="135255"/>
                  <wp:effectExtent l="0" t="0" r="0" b="0"/>
                  <wp:docPr id="2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A912FA" w14:textId="015BBC38" w:rsidR="00916881" w:rsidRDefault="00916881" w:rsidP="00C83433">
            <w:pPr>
              <w:pStyle w:val="TableBody"/>
            </w:pPr>
            <w:r>
              <w:rPr>
                <w:b/>
                <w:bCs/>
              </w:rPr>
              <w:t>Help Icon</w:t>
            </w:r>
            <w:r>
              <w:t>: Displays OptiVault Online help.</w:t>
            </w:r>
          </w:p>
        </w:tc>
      </w:tr>
      <w:tr w:rsidR="00916881" w14:paraId="6737CB5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B2A9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7934AFF" wp14:editId="18B101C4">
                  <wp:extent cx="135255" cy="135255"/>
                  <wp:effectExtent l="0" t="0" r="0" b="0"/>
                  <wp:docPr id="2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2E9C88" w14:textId="705536B4" w:rsidR="00916881" w:rsidRDefault="00916881" w:rsidP="00C83433">
            <w:pPr>
              <w:pStyle w:val="TableBody"/>
            </w:pPr>
            <w:r>
              <w:rPr>
                <w:b/>
                <w:bCs/>
              </w:rPr>
              <w:t xml:space="preserve">Print Icon:  </w:t>
            </w:r>
            <w:r>
              <w:t>Print from any of the screen</w:t>
            </w:r>
            <w:r w:rsidR="00AD75DD">
              <w:t>s</w:t>
            </w:r>
            <w:r>
              <w:t>. This function will only print what is currently displayed in the browser. Any text that is not visible will not be printed.</w:t>
            </w:r>
          </w:p>
        </w:tc>
      </w:tr>
      <w:tr w:rsidR="00916881" w14:paraId="48F66C67"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6281DDAA"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9D699C" wp14:editId="06E9625D">
                  <wp:extent cx="135255" cy="135255"/>
                  <wp:effectExtent l="0" t="0" r="0" b="0"/>
                  <wp:docPr id="2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21C103" w14:textId="77777777" w:rsidR="00916881" w:rsidRDefault="00916881" w:rsidP="00C83433">
            <w:pPr>
              <w:pStyle w:val="TableBody"/>
            </w:pPr>
            <w:r>
              <w:rPr>
                <w:b/>
                <w:bCs/>
              </w:rPr>
              <w:t xml:space="preserve">Logout Icon: </w:t>
            </w:r>
            <w:r>
              <w:t xml:space="preserve">Logs the user out of OptiVault and redirects to the Login Screen. </w:t>
            </w:r>
          </w:p>
        </w:tc>
      </w:tr>
      <w:tr w:rsidR="00916881" w14:paraId="29BF93F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0A97CD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6F3159" wp14:editId="3EC4F993">
                  <wp:extent cx="135255" cy="135255"/>
                  <wp:effectExtent l="0" t="0" r="0" b="0"/>
                  <wp:docPr id="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81521" w14:textId="77777777" w:rsidR="00916881" w:rsidRDefault="00916881" w:rsidP="00C83433">
            <w:pPr>
              <w:pStyle w:val="TableBody"/>
            </w:pPr>
            <w:r>
              <w:rPr>
                <w:b/>
                <w:bCs/>
              </w:rPr>
              <w:t xml:space="preserve">Home Icon: </w:t>
            </w:r>
            <w:r>
              <w:t>Return to the main OptiVault screen.</w:t>
            </w:r>
          </w:p>
        </w:tc>
      </w:tr>
      <w:tr w:rsidR="00916881" w14:paraId="7E8DEF79"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59B4F41"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5A758DE" wp14:editId="2008F5AC">
                  <wp:extent cx="191135" cy="191135"/>
                  <wp:effectExtent l="0" t="0" r="0" b="0"/>
                  <wp:docPr id="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3C4E20" w14:textId="77777777" w:rsidR="00916881" w:rsidRDefault="00916881" w:rsidP="00C83433">
            <w:pPr>
              <w:pStyle w:val="TableBody"/>
              <w:rPr>
                <w:bCs/>
              </w:rPr>
            </w:pPr>
            <w:r>
              <w:rPr>
                <w:b/>
                <w:bCs/>
              </w:rPr>
              <w:t xml:space="preserve">Download icon: </w:t>
            </w:r>
            <w:r>
              <w:rPr>
                <w:bCs/>
              </w:rPr>
              <w:t>Allows the user to download the file to the local system.</w:t>
            </w:r>
          </w:p>
        </w:tc>
      </w:tr>
      <w:tr w:rsidR="00916881" w14:paraId="02D0BC3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628EA99"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2C583BB" wp14:editId="3E5B51E9">
                  <wp:extent cx="191135" cy="191135"/>
                  <wp:effectExtent l="0" t="0" r="0" b="0"/>
                  <wp:docPr id="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CA9F4" w14:textId="77777777" w:rsidR="00916881" w:rsidRDefault="00916881" w:rsidP="00C83433">
            <w:pPr>
              <w:pStyle w:val="TableBody"/>
              <w:rPr>
                <w:bCs/>
              </w:rPr>
            </w:pPr>
            <w:r>
              <w:rPr>
                <w:b/>
                <w:bCs/>
              </w:rPr>
              <w:t xml:space="preserve">View icon: </w:t>
            </w:r>
            <w:r>
              <w:rPr>
                <w:bCs/>
              </w:rPr>
              <w:t>Allows the user to view a file that is hosted on the server.</w:t>
            </w:r>
          </w:p>
        </w:tc>
      </w:tr>
      <w:tr w:rsidR="00916881" w14:paraId="7D1DF3E4"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CD1B49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0621B3B" wp14:editId="5EBB7A20">
                  <wp:extent cx="135255" cy="135255"/>
                  <wp:effectExtent l="0" t="0" r="0" b="0"/>
                  <wp:docPr id="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255" cy="13525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9F58D" w14:textId="77777777" w:rsidR="00916881" w:rsidRDefault="00916881" w:rsidP="00C83433">
            <w:pPr>
              <w:pStyle w:val="TableBody"/>
              <w:rPr>
                <w:bCs/>
              </w:rPr>
            </w:pPr>
            <w:r>
              <w:rPr>
                <w:b/>
                <w:bCs/>
              </w:rPr>
              <w:t xml:space="preserve">Exit icon: </w:t>
            </w:r>
            <w:r>
              <w:rPr>
                <w:bCs/>
              </w:rPr>
              <w:t xml:space="preserve">Closes the Cashpoint window. </w:t>
            </w:r>
          </w:p>
        </w:tc>
      </w:tr>
      <w:tr w:rsidR="00916881" w14:paraId="4E6461AF"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01227196"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94919B4" wp14:editId="646C06CC">
                  <wp:extent cx="135255" cy="127000"/>
                  <wp:effectExtent l="0" t="0" r="0" b="6350"/>
                  <wp:docPr id="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 cy="12700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6C2F6E" w14:textId="77777777" w:rsidR="00916881" w:rsidRDefault="00916881" w:rsidP="00C83433">
            <w:pPr>
              <w:pStyle w:val="TableBody"/>
              <w:rPr>
                <w:bCs/>
              </w:rPr>
            </w:pPr>
            <w:r>
              <w:rPr>
                <w:b/>
                <w:bCs/>
              </w:rPr>
              <w:t xml:space="preserve">Edit: </w:t>
            </w:r>
            <w:r>
              <w:rPr>
                <w:bCs/>
              </w:rPr>
              <w:t>Allows the analyst to edit the parameters or settings.</w:t>
            </w:r>
          </w:p>
        </w:tc>
      </w:tr>
      <w:tr w:rsidR="00916881" w14:paraId="32E29AA5"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7C0449EE" w14:textId="77777777" w:rsidR="00916881" w:rsidRDefault="00446BCA" w:rsidP="00F63174">
            <w:pPr>
              <w:pStyle w:val="TableCellText"/>
              <w:snapToGrid w:val="0"/>
              <w:spacing w:before="0" w:after="120" w:line="240" w:lineRule="auto"/>
              <w:ind w:left="187" w:hanging="187"/>
              <w:outlineLvl w:val="0"/>
              <w:rPr>
                <w:b/>
                <w:bCs/>
              </w:rPr>
            </w:pPr>
            <w:r>
              <w:rPr>
                <w:noProof/>
                <w:lang w:bidi="ar-SA"/>
              </w:rPr>
              <w:lastRenderedPageBreak/>
              <w:drawing>
                <wp:inline distT="0" distB="0" distL="0" distR="0" wp14:anchorId="1F4DBC58" wp14:editId="043F3598">
                  <wp:extent cx="158750" cy="158750"/>
                  <wp:effectExtent l="0" t="0" r="0" b="0"/>
                  <wp:docPr id="2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951F67" w14:textId="77777777" w:rsidR="00916881" w:rsidRDefault="00916881" w:rsidP="00C83433">
            <w:pPr>
              <w:pStyle w:val="TableBody"/>
              <w:rPr>
                <w:bCs/>
              </w:rPr>
            </w:pPr>
            <w:r>
              <w:rPr>
                <w:b/>
                <w:bCs/>
              </w:rPr>
              <w:t xml:space="preserve">Purple Ball: </w:t>
            </w:r>
            <w:r>
              <w:rPr>
                <w:bCs/>
              </w:rPr>
              <w:t>Holiday Indicator to denote days that have holiday events</w:t>
            </w:r>
          </w:p>
        </w:tc>
      </w:tr>
      <w:tr w:rsidR="00916881" w14:paraId="7DCFAFD1"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3A5378D2" w14:textId="77777777" w:rsidR="00916881" w:rsidRDefault="00446BCA" w:rsidP="00F63174">
            <w:pPr>
              <w:pStyle w:val="TableCellText"/>
              <w:snapToGrid w:val="0"/>
              <w:spacing w:before="0" w:after="120" w:line="240" w:lineRule="auto"/>
              <w:ind w:left="187" w:hanging="187"/>
              <w:outlineLvl w:val="0"/>
              <w:rPr>
                <w:b/>
                <w:bCs/>
              </w:rPr>
            </w:pPr>
            <w:r>
              <w:rPr>
                <w:b/>
                <w:noProof/>
                <w:lang w:bidi="ar-SA"/>
              </w:rPr>
              <w:drawing>
                <wp:inline distT="0" distB="0" distL="0" distR="0" wp14:anchorId="07F7AF7C" wp14:editId="4413E26B">
                  <wp:extent cx="158750" cy="158750"/>
                  <wp:effectExtent l="0" t="0" r="0" b="0"/>
                  <wp:docPr id="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4ED1B4" w14:textId="77777777" w:rsidR="00916881" w:rsidRDefault="00916881" w:rsidP="00C83433">
            <w:pPr>
              <w:pStyle w:val="TableBody"/>
              <w:rPr>
                <w:bCs/>
              </w:rPr>
            </w:pPr>
            <w:r>
              <w:rPr>
                <w:b/>
                <w:bCs/>
              </w:rPr>
              <w:t xml:space="preserve">Orange Ball: </w:t>
            </w:r>
            <w:r>
              <w:rPr>
                <w:bCs/>
              </w:rPr>
              <w:t>Event indicator to denote days that have normal events</w:t>
            </w:r>
          </w:p>
        </w:tc>
      </w:tr>
      <w:tr w:rsidR="00916881" w14:paraId="7BC55837"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2398E56E"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9E1E974" wp14:editId="7AC5E506">
                  <wp:extent cx="158750" cy="158750"/>
                  <wp:effectExtent l="0" t="0" r="0" b="0"/>
                  <wp:docPr id="2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A67438" w14:textId="77777777" w:rsidR="00916881" w:rsidRDefault="00916881" w:rsidP="00C83433">
            <w:pPr>
              <w:pStyle w:val="TableBody"/>
              <w:rPr>
                <w:bCs/>
              </w:rPr>
            </w:pPr>
            <w:r>
              <w:rPr>
                <w:b/>
                <w:bCs/>
              </w:rPr>
              <w:t xml:space="preserve">Red Ball: </w:t>
            </w:r>
            <w:r>
              <w:rPr>
                <w:bCs/>
              </w:rPr>
              <w:t>Indicator that the process or action is incomplete</w:t>
            </w:r>
          </w:p>
        </w:tc>
      </w:tr>
      <w:tr w:rsidR="00916881" w14:paraId="5FD7136B"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CD627F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4F007E0" wp14:editId="576AD70B">
                  <wp:extent cx="158750" cy="158750"/>
                  <wp:effectExtent l="0" t="0" r="0"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C75365" w14:textId="77777777" w:rsidR="00916881" w:rsidRDefault="00916881" w:rsidP="00C83433">
            <w:pPr>
              <w:pStyle w:val="TableBody"/>
              <w:rPr>
                <w:bCs/>
              </w:rPr>
            </w:pPr>
            <w:r>
              <w:rPr>
                <w:b/>
                <w:bCs/>
              </w:rPr>
              <w:t xml:space="preserve">Green Ball: </w:t>
            </w:r>
            <w:r>
              <w:rPr>
                <w:bCs/>
              </w:rPr>
              <w:t>Indicator that the process or action is complete</w:t>
            </w:r>
          </w:p>
        </w:tc>
      </w:tr>
      <w:tr w:rsidR="00916881" w14:paraId="2D23D1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910E5E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38C8A374" wp14:editId="0433668C">
                  <wp:extent cx="158750" cy="158750"/>
                  <wp:effectExtent l="0" t="0" r="0" b="0"/>
                  <wp:docPr id="2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4FEC29" w14:textId="10208FA7" w:rsidR="00916881" w:rsidRDefault="00916881" w:rsidP="00C83433">
            <w:pPr>
              <w:pStyle w:val="TableBody"/>
              <w:rPr>
                <w:bCs/>
              </w:rPr>
            </w:pPr>
            <w:r>
              <w:rPr>
                <w:b/>
                <w:bCs/>
              </w:rPr>
              <w:t xml:space="preserve">Yellow Ball: </w:t>
            </w:r>
            <w:r>
              <w:rPr>
                <w:bCs/>
              </w:rPr>
              <w:t xml:space="preserve">Indicator that the process has </w:t>
            </w:r>
            <w:r w:rsidR="00AD75DD">
              <w:rPr>
                <w:bCs/>
              </w:rPr>
              <w:t xml:space="preserve">been </w:t>
            </w:r>
            <w:r>
              <w:rPr>
                <w:bCs/>
              </w:rPr>
              <w:t>completed but there still may be actions that need to be completed</w:t>
            </w:r>
          </w:p>
        </w:tc>
      </w:tr>
      <w:tr w:rsidR="00916881" w14:paraId="3A350936"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522F287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42F1AE53" wp14:editId="4CB97919">
                  <wp:extent cx="151130" cy="151130"/>
                  <wp:effectExtent l="0" t="0" r="1270" b="1270"/>
                  <wp:docPr id="2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3068E5" w14:textId="77777777" w:rsidR="00916881" w:rsidRDefault="00916881" w:rsidP="00C83433">
            <w:pPr>
              <w:pStyle w:val="TableBody"/>
              <w:rPr>
                <w:bCs/>
              </w:rPr>
            </w:pPr>
            <w:r>
              <w:rPr>
                <w:b/>
                <w:bCs/>
              </w:rPr>
              <w:t xml:space="preserve">Alert Indicator: </w:t>
            </w:r>
            <w:r>
              <w:rPr>
                <w:bCs/>
              </w:rPr>
              <w:t>Informs the user that there is a possible problem with the action or process</w:t>
            </w:r>
          </w:p>
        </w:tc>
      </w:tr>
      <w:tr w:rsidR="00916881" w14:paraId="452F60AA" w14:textId="77777777" w:rsidTr="5BB73BD3">
        <w:trPr>
          <w:cantSplit/>
          <w:trHeight w:val="297"/>
        </w:trPr>
        <w:tc>
          <w:tcPr>
            <w:tcW w:w="1400" w:type="dxa"/>
            <w:tcBorders>
              <w:top w:val="single" w:sz="4" w:space="0" w:color="000000" w:themeColor="text1"/>
              <w:left w:val="single" w:sz="4" w:space="0" w:color="000000" w:themeColor="text1"/>
              <w:bottom w:val="single" w:sz="4" w:space="0" w:color="000000" w:themeColor="text1"/>
            </w:tcBorders>
            <w:vAlign w:val="center"/>
          </w:tcPr>
          <w:p w14:paraId="1FAF2560"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26790D9" wp14:editId="5A2C835C">
                  <wp:extent cx="182880" cy="182880"/>
                  <wp:effectExtent l="0" t="0" r="7620" b="7620"/>
                  <wp:docPr id="2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3995AA" w14:textId="37506AA4" w:rsidR="00916881" w:rsidRDefault="00916881" w:rsidP="00C83433">
            <w:pPr>
              <w:pStyle w:val="TableBody"/>
            </w:pPr>
            <w:r>
              <w:rPr>
                <w:b/>
                <w:bCs/>
              </w:rPr>
              <w:t>Question Mark Icon</w:t>
            </w:r>
            <w:r>
              <w:t>: Help tips and information for each field in the application (to close it, click on the top right corner of the note).</w:t>
            </w:r>
          </w:p>
        </w:tc>
      </w:tr>
      <w:tr w:rsidR="00916881" w14:paraId="1C01B4A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459C45A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78B858E8" wp14:editId="5337B01F">
                  <wp:extent cx="182880" cy="182880"/>
                  <wp:effectExtent l="0" t="0" r="7620" b="7620"/>
                  <wp:docPr id="2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90717" w14:textId="77777777" w:rsidR="00916881" w:rsidRDefault="00916881" w:rsidP="00C83433">
            <w:pPr>
              <w:pStyle w:val="TableBody"/>
            </w:pPr>
            <w:r>
              <w:rPr>
                <w:b/>
                <w:bCs/>
              </w:rPr>
              <w:t xml:space="preserve">Radio button: </w:t>
            </w:r>
            <w:r>
              <w:t xml:space="preserve">Used for selecting items.  </w:t>
            </w:r>
          </w:p>
        </w:tc>
      </w:tr>
      <w:tr w:rsidR="00916881" w14:paraId="181F121B"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87C4675"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1A6C6836" wp14:editId="4BE69604">
                  <wp:extent cx="182880" cy="182880"/>
                  <wp:effectExtent l="0" t="0" r="7620" b="7620"/>
                  <wp:docPr id="2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A7BD8A" w14:textId="77777777" w:rsidR="00916881" w:rsidRDefault="00916881" w:rsidP="00C83433">
            <w:pPr>
              <w:pStyle w:val="TableBody"/>
            </w:pPr>
            <w:r>
              <w:rPr>
                <w:b/>
                <w:bCs/>
              </w:rPr>
              <w:t xml:space="preserve">Check box: </w:t>
            </w:r>
            <w:r>
              <w:t xml:space="preserve">Used for selecting items.  </w:t>
            </w:r>
          </w:p>
        </w:tc>
      </w:tr>
      <w:tr w:rsidR="00916881" w14:paraId="6775A4FF"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7B064768"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6815EC58" wp14:editId="2C18E474">
                  <wp:extent cx="151130" cy="151130"/>
                  <wp:effectExtent l="0" t="0" r="1270" b="1270"/>
                  <wp:docPr id="2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E6A6D" w14:textId="77777777" w:rsidR="00916881" w:rsidRDefault="00916881" w:rsidP="00C83433">
            <w:pPr>
              <w:pStyle w:val="TableBody"/>
              <w:rPr>
                <w:bCs/>
              </w:rPr>
            </w:pPr>
            <w:r>
              <w:rPr>
                <w:b/>
                <w:bCs/>
              </w:rPr>
              <w:t xml:space="preserve">Link: </w:t>
            </w:r>
            <w:r>
              <w:rPr>
                <w:bCs/>
              </w:rPr>
              <w:t>Identifies a Cashpoint as being linked to another Cashpoint(s)</w:t>
            </w:r>
          </w:p>
        </w:tc>
      </w:tr>
      <w:tr w:rsidR="00916881" w14:paraId="29ED312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747BCD4"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520112FA" wp14:editId="0E41DCB0">
                  <wp:extent cx="151130" cy="151130"/>
                  <wp:effectExtent l="0" t="0" r="1270" b="1270"/>
                  <wp:docPr id="2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0FBBF394" wp14:editId="387C2B9D">
                  <wp:extent cx="151130" cy="151130"/>
                  <wp:effectExtent l="0" t="0" r="1270" b="1270"/>
                  <wp:docPr id="2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3E3F7" w14:textId="77777777" w:rsidR="00916881" w:rsidRDefault="00916881" w:rsidP="00C83433">
            <w:pPr>
              <w:pStyle w:val="TableBody"/>
            </w:pPr>
            <w:r>
              <w:rPr>
                <w:b/>
                <w:bCs/>
              </w:rPr>
              <w:t xml:space="preserve">Single Arrow Icon: </w:t>
            </w:r>
            <w:r>
              <w:t xml:space="preserve">Move to the next page of the list.  </w:t>
            </w:r>
          </w:p>
        </w:tc>
      </w:tr>
      <w:tr w:rsidR="00916881" w14:paraId="0637C28C" w14:textId="77777777" w:rsidTr="5BB73BD3">
        <w:trPr>
          <w:cantSplit/>
          <w:trHeight w:val="561"/>
        </w:trPr>
        <w:tc>
          <w:tcPr>
            <w:tcW w:w="1400" w:type="dxa"/>
            <w:tcBorders>
              <w:top w:val="single" w:sz="4" w:space="0" w:color="000000" w:themeColor="text1"/>
              <w:left w:val="single" w:sz="4" w:space="0" w:color="000000" w:themeColor="text1"/>
              <w:bottom w:val="single" w:sz="4" w:space="0" w:color="000000" w:themeColor="text1"/>
            </w:tcBorders>
            <w:vAlign w:val="center"/>
          </w:tcPr>
          <w:p w14:paraId="0B8293E3"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A1FE61" wp14:editId="77A888A1">
                  <wp:extent cx="151130" cy="151130"/>
                  <wp:effectExtent l="0" t="0" r="1270" b="1270"/>
                  <wp:docPr id="2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r>
              <w:rPr>
                <w:noProof/>
                <w:lang w:bidi="ar-SA"/>
              </w:rPr>
              <w:drawing>
                <wp:inline distT="0" distB="0" distL="0" distR="0" wp14:anchorId="178E8DF0" wp14:editId="52E7F6FE">
                  <wp:extent cx="151130" cy="151130"/>
                  <wp:effectExtent l="0" t="0" r="1270" b="1270"/>
                  <wp:docPr id="24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701739" w14:textId="77777777" w:rsidR="00916881" w:rsidRDefault="00916881" w:rsidP="00C83433">
            <w:pPr>
              <w:pStyle w:val="TableBody"/>
            </w:pPr>
            <w:r>
              <w:rPr>
                <w:b/>
                <w:bCs/>
              </w:rPr>
              <w:t xml:space="preserve">Double Arrow Icon: </w:t>
            </w:r>
            <w:r>
              <w:t xml:space="preserve">Move to the first or last page of the list.  </w:t>
            </w:r>
          </w:p>
        </w:tc>
      </w:tr>
      <w:tr w:rsidR="00916881" w14:paraId="7739E171"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242F2A5C"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27FB6111" wp14:editId="71C78724">
                  <wp:extent cx="262255" cy="230505"/>
                  <wp:effectExtent l="0" t="0" r="4445" b="0"/>
                  <wp:docPr id="2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78D96C" w14:textId="7899D2AD" w:rsidR="00916881" w:rsidRDefault="00916881" w:rsidP="00C83433">
            <w:pPr>
              <w:pStyle w:val="TableBody"/>
            </w:pPr>
            <w:r>
              <w:rPr>
                <w:b/>
                <w:bCs/>
              </w:rPr>
              <w:t xml:space="preserve">Date Selector Icon: </w:t>
            </w:r>
            <w:r>
              <w:t xml:space="preserve">Used to select a date from a calendar box.  This option will allow you to enter </w:t>
            </w:r>
            <w:r w:rsidR="00AD75DD">
              <w:t xml:space="preserve">the </w:t>
            </w:r>
            <w:r>
              <w:t xml:space="preserve">date in “YYYY-MM-DD” format.  </w:t>
            </w:r>
          </w:p>
        </w:tc>
      </w:tr>
      <w:tr w:rsidR="00916881" w14:paraId="61E362F8" w14:textId="77777777" w:rsidTr="5BB73BD3">
        <w:trPr>
          <w:cantSplit/>
        </w:trPr>
        <w:tc>
          <w:tcPr>
            <w:tcW w:w="1400" w:type="dxa"/>
            <w:tcBorders>
              <w:top w:val="single" w:sz="4" w:space="0" w:color="000000" w:themeColor="text1"/>
              <w:left w:val="single" w:sz="4" w:space="0" w:color="000000" w:themeColor="text1"/>
              <w:bottom w:val="single" w:sz="4" w:space="0" w:color="000000" w:themeColor="text1"/>
            </w:tcBorders>
            <w:vAlign w:val="center"/>
          </w:tcPr>
          <w:p w14:paraId="028AAAC2" w14:textId="77777777" w:rsidR="00916881" w:rsidRDefault="00446BCA" w:rsidP="00F63174">
            <w:pPr>
              <w:pStyle w:val="TableCellText"/>
              <w:snapToGrid w:val="0"/>
              <w:spacing w:before="0" w:after="120" w:line="240" w:lineRule="auto"/>
              <w:ind w:left="187" w:hanging="187"/>
              <w:outlineLvl w:val="0"/>
              <w:rPr>
                <w:b/>
                <w:bCs/>
              </w:rPr>
            </w:pPr>
            <w:r>
              <w:rPr>
                <w:noProof/>
                <w:lang w:bidi="ar-SA"/>
              </w:rPr>
              <w:drawing>
                <wp:inline distT="0" distB="0" distL="0" distR="0" wp14:anchorId="0E98523D" wp14:editId="04979FD7">
                  <wp:extent cx="182880" cy="182880"/>
                  <wp:effectExtent l="0" t="0" r="7620" b="7620"/>
                  <wp:docPr id="2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solidFill>
                            <a:srgbClr val="FFFFFF"/>
                          </a:solidFill>
                          <a:ln>
                            <a:noFill/>
                          </a:ln>
                        </pic:spPr>
                      </pic:pic>
                    </a:graphicData>
                  </a:graphic>
                </wp:inline>
              </w:drawing>
            </w:r>
          </w:p>
        </w:tc>
        <w:tc>
          <w:tcPr>
            <w:tcW w:w="6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58DF3" w14:textId="77777777" w:rsidR="00916881" w:rsidRDefault="00916881" w:rsidP="00C83433">
            <w:pPr>
              <w:pStyle w:val="TableBody"/>
            </w:pPr>
            <w:r>
              <w:rPr>
                <w:b/>
                <w:bCs/>
              </w:rPr>
              <w:t>Calculator Icon: A</w:t>
            </w:r>
            <w:r>
              <w:t xml:space="preserve">utomatically calculates certain values using the history data.  </w:t>
            </w:r>
          </w:p>
        </w:tc>
      </w:tr>
    </w:tbl>
    <w:p w14:paraId="6B589DB5" w14:textId="3A3E29E3" w:rsidR="00916881" w:rsidRDefault="00916881" w:rsidP="00F63174">
      <w:pPr>
        <w:pStyle w:val="TopofSection"/>
        <w:spacing w:before="0" w:after="120" w:line="240" w:lineRule="auto"/>
        <w:ind w:left="187" w:hanging="187"/>
        <w:outlineLvl w:val="0"/>
      </w:pPr>
      <w:bookmarkStart w:id="97" w:name="_Ref28770821"/>
      <w:bookmarkStart w:id="98" w:name="_Ref2926527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bookmarkStart w:id="99" w:name="_Ref221779723"/>
    </w:p>
    <w:p w14:paraId="41A70BE2" w14:textId="77777777" w:rsidR="00BF71F1" w:rsidRDefault="00BF71F1" w:rsidP="00656A2C">
      <w:pPr>
        <w:pStyle w:val="BodyText"/>
      </w:pPr>
    </w:p>
    <w:p w14:paraId="0065F889" w14:textId="77777777" w:rsidR="00916881" w:rsidRDefault="00916881" w:rsidP="00F63174">
      <w:pPr>
        <w:pStyle w:val="Heading3"/>
        <w:spacing w:before="0"/>
        <w:ind w:left="187" w:hanging="187"/>
      </w:pPr>
      <w:bookmarkStart w:id="100" w:name="_Ref236037796"/>
      <w:bookmarkStart w:id="101" w:name="_Toc128718573"/>
      <w:r>
        <w:t>Common OptiCash Buttons</w:t>
      </w:r>
      <w:bookmarkEnd w:id="99"/>
      <w:bookmarkEnd w:id="100"/>
      <w:bookmarkEnd w:id="101"/>
    </w:p>
    <w:p w14:paraId="62FC4B9A" w14:textId="77777777" w:rsidR="00916881" w:rsidRDefault="00916881" w:rsidP="00C83433">
      <w:pPr>
        <w:pStyle w:val="BodyText"/>
      </w:pPr>
      <w:r>
        <w:t>The buttons in the following table will appear in most of the windows when executing daily or weekly tasks:</w:t>
      </w:r>
    </w:p>
    <w:p w14:paraId="03ED36C1" w14:textId="2317D532" w:rsidR="00916881" w:rsidRDefault="00916881" w:rsidP="00F63174">
      <w:pPr>
        <w:pStyle w:val="Caption"/>
        <w:spacing w:before="0" w:after="120"/>
        <w:ind w:left="187" w:hanging="187"/>
        <w:outlineLvl w:val="0"/>
      </w:pPr>
      <w:bookmarkStart w:id="102" w:name="_Toc128630958"/>
      <w:r>
        <w:t xml:space="preserve">Table </w:t>
      </w:r>
      <w:r w:rsidR="00027408">
        <w:fldChar w:fldCharType="begin"/>
      </w:r>
      <w:r>
        <w:instrText xml:space="preserve"> SEQ "Table" \*Arabic </w:instrText>
      </w:r>
      <w:r w:rsidR="00027408">
        <w:fldChar w:fldCharType="separate"/>
      </w:r>
      <w:r w:rsidR="00D57607">
        <w:rPr>
          <w:noProof/>
        </w:rPr>
        <w:t>4</w:t>
      </w:r>
      <w:r w:rsidR="00027408">
        <w:rPr>
          <w:noProof/>
        </w:rPr>
        <w:fldChar w:fldCharType="end"/>
      </w:r>
      <w:r>
        <w:t>:  OptiCash Buttons</w:t>
      </w:r>
      <w:bookmarkEnd w:id="102"/>
    </w:p>
    <w:tbl>
      <w:tblPr>
        <w:tblW w:w="0" w:type="auto"/>
        <w:tblInd w:w="467" w:type="dxa"/>
        <w:tblLayout w:type="fixed"/>
        <w:tblCellMar>
          <w:left w:w="79" w:type="dxa"/>
          <w:right w:w="79" w:type="dxa"/>
        </w:tblCellMar>
        <w:tblLook w:val="0000" w:firstRow="0" w:lastRow="0" w:firstColumn="0" w:lastColumn="0" w:noHBand="0" w:noVBand="0"/>
      </w:tblPr>
      <w:tblGrid>
        <w:gridCol w:w="1682"/>
        <w:gridCol w:w="6393"/>
      </w:tblGrid>
      <w:tr w:rsidR="00916881" w14:paraId="75EC3980" w14:textId="77777777" w:rsidTr="5BB73BD3">
        <w:trPr>
          <w:cantSplit/>
          <w:tblHeader/>
        </w:trPr>
        <w:tc>
          <w:tcPr>
            <w:tcW w:w="1682" w:type="dxa"/>
            <w:tcBorders>
              <w:top w:val="single" w:sz="4" w:space="0" w:color="000000" w:themeColor="text1"/>
              <w:left w:val="single" w:sz="4" w:space="0" w:color="000000" w:themeColor="text1"/>
              <w:bottom w:val="double" w:sz="2" w:space="0" w:color="000000" w:themeColor="text1"/>
            </w:tcBorders>
            <w:shd w:val="clear" w:color="auto" w:fill="60C03A"/>
          </w:tcPr>
          <w:p w14:paraId="3E5A49E1"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Pr>
                <w:b/>
                <w:color w:val="FFFFFF" w:themeColor="background1"/>
                <w:sz w:val="18"/>
              </w:rPr>
              <w:t>BUTTON</w:t>
            </w:r>
          </w:p>
        </w:tc>
        <w:tc>
          <w:tcPr>
            <w:tcW w:w="6393" w:type="dxa"/>
            <w:tcBorders>
              <w:top w:val="single" w:sz="4" w:space="0" w:color="000000" w:themeColor="text1"/>
              <w:left w:val="single" w:sz="4" w:space="0" w:color="000000" w:themeColor="text1"/>
              <w:bottom w:val="double" w:sz="2" w:space="0" w:color="000000" w:themeColor="text1"/>
              <w:right w:val="single" w:sz="4" w:space="0" w:color="000000" w:themeColor="text1"/>
            </w:tcBorders>
            <w:shd w:val="clear" w:color="auto" w:fill="60C03A"/>
          </w:tcPr>
          <w:p w14:paraId="28D10652" w14:textId="77777777" w:rsidR="00916881" w:rsidRPr="0055337E" w:rsidRDefault="0055337E" w:rsidP="00F63174">
            <w:pPr>
              <w:pStyle w:val="TableHeader"/>
              <w:snapToGrid w:val="0"/>
              <w:spacing w:before="0" w:after="120"/>
              <w:ind w:left="187" w:hanging="187"/>
              <w:jc w:val="left"/>
              <w:outlineLvl w:val="0"/>
              <w:rPr>
                <w:b/>
                <w:color w:val="FFFFFF" w:themeColor="background1"/>
                <w:sz w:val="18"/>
              </w:rPr>
            </w:pPr>
            <w:r w:rsidRPr="0055337E">
              <w:rPr>
                <w:b/>
                <w:color w:val="FFFFFF" w:themeColor="background1"/>
                <w:sz w:val="18"/>
              </w:rPr>
              <w:t>DESCRIPTION</w:t>
            </w:r>
          </w:p>
        </w:tc>
      </w:tr>
      <w:tr w:rsidR="00916881" w14:paraId="7146BA74" w14:textId="77777777" w:rsidTr="5BB73BD3">
        <w:trPr>
          <w:cantSplit/>
        </w:trPr>
        <w:tc>
          <w:tcPr>
            <w:tcW w:w="1682" w:type="dxa"/>
            <w:tcBorders>
              <w:top w:val="double" w:sz="2" w:space="0" w:color="000000" w:themeColor="text1"/>
              <w:left w:val="single" w:sz="4" w:space="0" w:color="000000" w:themeColor="text1"/>
              <w:bottom w:val="single" w:sz="4" w:space="0" w:color="000000" w:themeColor="text1"/>
            </w:tcBorders>
          </w:tcPr>
          <w:p w14:paraId="0266C8C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47DBBEFE" wp14:editId="543ADF7A">
                  <wp:extent cx="381635" cy="222885"/>
                  <wp:effectExtent l="0" t="0" r="0" b="5715"/>
                  <wp:docPr id="2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635" cy="222885"/>
                          </a:xfrm>
                          <a:prstGeom prst="rect">
                            <a:avLst/>
                          </a:prstGeom>
                          <a:solidFill>
                            <a:srgbClr val="FFFFFF"/>
                          </a:solidFill>
                          <a:ln>
                            <a:noFill/>
                          </a:ln>
                        </pic:spPr>
                      </pic:pic>
                    </a:graphicData>
                  </a:graphic>
                </wp:inline>
              </w:drawing>
            </w:r>
          </w:p>
        </w:tc>
        <w:tc>
          <w:tcPr>
            <w:tcW w:w="6393" w:type="dxa"/>
            <w:tcBorders>
              <w:top w:val="double" w:sz="2" w:space="0" w:color="000000" w:themeColor="text1"/>
              <w:left w:val="single" w:sz="4" w:space="0" w:color="000000" w:themeColor="text1"/>
              <w:bottom w:val="single" w:sz="4" w:space="0" w:color="000000" w:themeColor="text1"/>
              <w:right w:val="single" w:sz="4" w:space="0" w:color="000000" w:themeColor="text1"/>
            </w:tcBorders>
          </w:tcPr>
          <w:p w14:paraId="3C32507E" w14:textId="77777777" w:rsidR="00916881" w:rsidRDefault="00916881" w:rsidP="00C83433">
            <w:pPr>
              <w:pStyle w:val="TableBody"/>
            </w:pPr>
            <w:r>
              <w:t xml:space="preserve">Exit the window. </w:t>
            </w:r>
          </w:p>
        </w:tc>
      </w:tr>
      <w:tr w:rsidR="00916881" w14:paraId="55361BAA" w14:textId="77777777" w:rsidTr="5BB73BD3">
        <w:trPr>
          <w:cantSplit/>
        </w:trPr>
        <w:tc>
          <w:tcPr>
            <w:tcW w:w="1682" w:type="dxa"/>
            <w:tcBorders>
              <w:left w:val="single" w:sz="4" w:space="0" w:color="000000" w:themeColor="text1"/>
              <w:bottom w:val="single" w:sz="4" w:space="0" w:color="000000" w:themeColor="text1"/>
            </w:tcBorders>
          </w:tcPr>
          <w:p w14:paraId="416BEC53"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9C36EA" wp14:editId="10F3A8EB">
                  <wp:extent cx="357505" cy="198755"/>
                  <wp:effectExtent l="0" t="0" r="4445" b="0"/>
                  <wp:docPr id="2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50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456137A" w14:textId="77777777" w:rsidR="00916881" w:rsidRDefault="00916881" w:rsidP="00C83433">
            <w:pPr>
              <w:pStyle w:val="TableBody"/>
            </w:pPr>
            <w:r>
              <w:t xml:space="preserve">Save the changes made in the fields. </w:t>
            </w:r>
          </w:p>
        </w:tc>
      </w:tr>
      <w:tr w:rsidR="00916881" w14:paraId="5ECFD37C" w14:textId="77777777" w:rsidTr="5BB73BD3">
        <w:trPr>
          <w:cantSplit/>
        </w:trPr>
        <w:tc>
          <w:tcPr>
            <w:tcW w:w="1682" w:type="dxa"/>
            <w:tcBorders>
              <w:left w:val="single" w:sz="4" w:space="0" w:color="000000" w:themeColor="text1"/>
              <w:bottom w:val="single" w:sz="4" w:space="0" w:color="000000" w:themeColor="text1"/>
            </w:tcBorders>
          </w:tcPr>
          <w:p w14:paraId="17D03BA0"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6EA4073A" wp14:editId="25B61D54">
                  <wp:extent cx="437515" cy="222885"/>
                  <wp:effectExtent l="0" t="0" r="635" b="5715"/>
                  <wp:docPr id="2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751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2A8C2E10" w14:textId="77777777" w:rsidR="00916881" w:rsidRDefault="00916881" w:rsidP="00C83433">
            <w:pPr>
              <w:pStyle w:val="TableBody"/>
            </w:pPr>
            <w:r>
              <w:t xml:space="preserve">Exit without saving changes. </w:t>
            </w:r>
          </w:p>
        </w:tc>
      </w:tr>
      <w:tr w:rsidR="00916881" w14:paraId="14DDA367" w14:textId="77777777" w:rsidTr="5BB73BD3">
        <w:trPr>
          <w:cantSplit/>
        </w:trPr>
        <w:tc>
          <w:tcPr>
            <w:tcW w:w="1682" w:type="dxa"/>
            <w:tcBorders>
              <w:left w:val="single" w:sz="4" w:space="0" w:color="000000" w:themeColor="text1"/>
              <w:bottom w:val="single" w:sz="4" w:space="0" w:color="000000" w:themeColor="text1"/>
            </w:tcBorders>
          </w:tcPr>
          <w:p w14:paraId="65F1144F"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8FF0A9" wp14:editId="6B1078BB">
                  <wp:extent cx="476885" cy="222885"/>
                  <wp:effectExtent l="0" t="0" r="0" b="5715"/>
                  <wp:docPr id="2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6CA519DA" w14:textId="77777777" w:rsidR="00916881" w:rsidRDefault="00916881" w:rsidP="00C83433">
            <w:pPr>
              <w:pStyle w:val="TableBody"/>
            </w:pPr>
            <w:r>
              <w:t xml:space="preserve">Update the changes made in the fields. </w:t>
            </w:r>
          </w:p>
        </w:tc>
      </w:tr>
      <w:tr w:rsidR="00916881" w14:paraId="5C866F1F" w14:textId="77777777" w:rsidTr="5BB73BD3">
        <w:trPr>
          <w:cantSplit/>
        </w:trPr>
        <w:tc>
          <w:tcPr>
            <w:tcW w:w="1682" w:type="dxa"/>
            <w:tcBorders>
              <w:left w:val="single" w:sz="4" w:space="0" w:color="000000" w:themeColor="text1"/>
              <w:bottom w:val="single" w:sz="4" w:space="0" w:color="000000" w:themeColor="text1"/>
            </w:tcBorders>
          </w:tcPr>
          <w:p w14:paraId="15D26CC7"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71F48901" wp14:editId="4D38DAEE">
                  <wp:extent cx="588645" cy="198755"/>
                  <wp:effectExtent l="0" t="0" r="1905" b="0"/>
                  <wp:docPr id="2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8645" cy="198755"/>
                          </a:xfrm>
                          <a:prstGeom prst="rect">
                            <a:avLst/>
                          </a:prstGeom>
                          <a:solidFill>
                            <a:srgbClr val="FFFFFF"/>
                          </a:solidFill>
                          <a:ln>
                            <a:noFill/>
                          </a:ln>
                        </pic:spPr>
                      </pic:pic>
                    </a:graphicData>
                  </a:graphic>
                </wp:inline>
              </w:drawing>
            </w:r>
          </w:p>
        </w:tc>
        <w:tc>
          <w:tcPr>
            <w:tcW w:w="6393" w:type="dxa"/>
            <w:tcBorders>
              <w:left w:val="single" w:sz="4" w:space="0" w:color="000000" w:themeColor="text1"/>
              <w:bottom w:val="single" w:sz="4" w:space="0" w:color="000000" w:themeColor="text1"/>
              <w:right w:val="single" w:sz="4" w:space="0" w:color="000000" w:themeColor="text1"/>
            </w:tcBorders>
          </w:tcPr>
          <w:p w14:paraId="44A3D746" w14:textId="77777777" w:rsidR="00916881" w:rsidRDefault="00916881" w:rsidP="00C83433">
            <w:pPr>
              <w:pStyle w:val="TableBody"/>
            </w:pPr>
            <w:r>
              <w:t xml:space="preserve">Select all the items listed on the screen.  </w:t>
            </w:r>
          </w:p>
        </w:tc>
      </w:tr>
      <w:tr w:rsidR="00916881" w14:paraId="0E6D366F"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2C61D82C" w14:textId="77777777" w:rsidR="00916881" w:rsidRDefault="00446BCA" w:rsidP="00F63174">
            <w:pPr>
              <w:pStyle w:val="TableCellText"/>
              <w:snapToGrid w:val="0"/>
              <w:spacing w:before="0" w:after="120" w:line="240" w:lineRule="auto"/>
              <w:ind w:left="187" w:hanging="187"/>
              <w:outlineLvl w:val="0"/>
            </w:pPr>
            <w:r>
              <w:rPr>
                <w:noProof/>
                <w:lang w:bidi="ar-SA"/>
              </w:rPr>
              <w:lastRenderedPageBreak/>
              <w:drawing>
                <wp:inline distT="0" distB="0" distL="0" distR="0" wp14:anchorId="1933C823" wp14:editId="72919ADD">
                  <wp:extent cx="501015" cy="191135"/>
                  <wp:effectExtent l="0" t="0" r="0" b="0"/>
                  <wp:docPr id="2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l="8813" t="21066"/>
                          <a:stretch>
                            <a:fillRect/>
                          </a:stretch>
                        </pic:blipFill>
                        <pic:spPr bwMode="auto">
                          <a:xfrm>
                            <a:off x="0" y="0"/>
                            <a:ext cx="501015" cy="19113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0AED6A4" w14:textId="77777777" w:rsidR="00916881" w:rsidRDefault="00916881" w:rsidP="00C83433">
            <w:pPr>
              <w:pStyle w:val="TableBody"/>
            </w:pPr>
            <w:r>
              <w:t xml:space="preserve">Display the default values in the fields.   </w:t>
            </w:r>
          </w:p>
        </w:tc>
      </w:tr>
      <w:tr w:rsidR="00916881" w14:paraId="1A3DBA80"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0ECE0689"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6EEFA4F" wp14:editId="29058370">
                  <wp:extent cx="476885" cy="222885"/>
                  <wp:effectExtent l="0" t="0" r="0" b="5715"/>
                  <wp:docPr id="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DD70D1" w14:textId="77777777" w:rsidR="00916881" w:rsidRDefault="00916881" w:rsidP="00C83433">
            <w:pPr>
              <w:pStyle w:val="TableBody"/>
            </w:pPr>
            <w:r>
              <w:t>Submits the request for the function on the current screen to be processed</w:t>
            </w:r>
          </w:p>
        </w:tc>
      </w:tr>
      <w:tr w:rsidR="00916881" w14:paraId="47448C66" w14:textId="77777777" w:rsidTr="5BB73BD3">
        <w:trPr>
          <w:cantSplit/>
        </w:trPr>
        <w:tc>
          <w:tcPr>
            <w:tcW w:w="1682" w:type="dxa"/>
            <w:tcBorders>
              <w:top w:val="single" w:sz="4" w:space="0" w:color="000000" w:themeColor="text1"/>
              <w:left w:val="single" w:sz="4" w:space="0" w:color="000000" w:themeColor="text1"/>
              <w:bottom w:val="single" w:sz="4" w:space="0" w:color="000000" w:themeColor="text1"/>
            </w:tcBorders>
          </w:tcPr>
          <w:p w14:paraId="4D28794C" w14:textId="77777777" w:rsidR="00916881" w:rsidRDefault="00446BCA" w:rsidP="00F63174">
            <w:pPr>
              <w:pStyle w:val="TableCellText"/>
              <w:snapToGrid w:val="0"/>
              <w:spacing w:before="0" w:after="120" w:line="240" w:lineRule="auto"/>
              <w:ind w:left="187" w:hanging="187"/>
              <w:outlineLvl w:val="0"/>
            </w:pPr>
            <w:r>
              <w:rPr>
                <w:noProof/>
                <w:lang w:bidi="ar-SA"/>
              </w:rPr>
              <w:drawing>
                <wp:inline distT="0" distB="0" distL="0" distR="0" wp14:anchorId="53903840" wp14:editId="5ECAE3E9">
                  <wp:extent cx="349885" cy="222885"/>
                  <wp:effectExtent l="0" t="0" r="0" b="5715"/>
                  <wp:docPr id="2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885" cy="222885"/>
                          </a:xfrm>
                          <a:prstGeom prst="rect">
                            <a:avLst/>
                          </a:prstGeom>
                          <a:solidFill>
                            <a:srgbClr val="FFFFFF"/>
                          </a:solidFill>
                          <a:ln>
                            <a:noFill/>
                          </a:ln>
                        </pic:spPr>
                      </pic:pic>
                    </a:graphicData>
                  </a:graphic>
                </wp:inline>
              </w:drawing>
            </w:r>
          </w:p>
        </w:tc>
        <w:tc>
          <w:tcPr>
            <w:tcW w:w="639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C22650" w14:textId="77777777" w:rsidR="00916881" w:rsidRDefault="00916881" w:rsidP="00C83433">
            <w:pPr>
              <w:pStyle w:val="TableBody"/>
            </w:pPr>
            <w:r>
              <w:t>Finalizes the selection of Cashpoints or functions to allow the user to move to the next step in the process</w:t>
            </w:r>
          </w:p>
        </w:tc>
      </w:tr>
    </w:tbl>
    <w:bookmarkEnd w:id="97"/>
    <w:bookmarkEnd w:id="98"/>
    <w:p w14:paraId="2BCB0DE2" w14:textId="67B019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9CF96B9" w14:textId="77777777" w:rsidR="00EA02FE" w:rsidRDefault="00EA02FE" w:rsidP="00656A2C">
      <w:pPr>
        <w:pStyle w:val="BodyText"/>
      </w:pPr>
    </w:p>
    <w:p w14:paraId="634379CE" w14:textId="7B19672B" w:rsidR="00916881" w:rsidRDefault="00916881" w:rsidP="004C2E90">
      <w:pPr>
        <w:pStyle w:val="Heading3"/>
        <w:spacing w:before="0"/>
        <w:ind w:left="187" w:hanging="187"/>
      </w:pPr>
      <w:bookmarkStart w:id="103" w:name="_Ref221779724"/>
      <w:bookmarkStart w:id="104" w:name="_Toc128718574"/>
      <w:r>
        <w:t>Date Selector</w:t>
      </w:r>
      <w:bookmarkEnd w:id="103"/>
      <w:bookmarkEnd w:id="104"/>
    </w:p>
    <w:p w14:paraId="2EA4C6A1" w14:textId="77777777" w:rsidR="00916881" w:rsidRDefault="00916881" w:rsidP="00B44FD4">
      <w:pPr>
        <w:pStyle w:val="BodyText"/>
      </w:pPr>
      <w:r>
        <w:rPr>
          <w:lang w:eastAsia="ar-SA"/>
        </w:rPr>
        <w:t xml:space="preserve">In several areas of the application, it may be necessary to select or change a date for reports, orders, etc. Date fields can only be changed by accessing a Date Selector by clicking the Date Selector icon </w:t>
      </w:r>
      <w:r w:rsidR="00446BCA">
        <w:rPr>
          <w:noProof/>
        </w:rPr>
        <w:drawing>
          <wp:inline distT="0" distB="0" distL="0" distR="0" wp14:anchorId="28965ABB" wp14:editId="2B237FCB">
            <wp:extent cx="262255" cy="230505"/>
            <wp:effectExtent l="0" t="0" r="4445" b="0"/>
            <wp:docPr id="23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2255" cy="230505"/>
                    </a:xfrm>
                    <a:prstGeom prst="rect">
                      <a:avLst/>
                    </a:prstGeom>
                    <a:solidFill>
                      <a:srgbClr val="FFFFFF"/>
                    </a:solidFill>
                    <a:ln>
                      <a:noFill/>
                    </a:ln>
                  </pic:spPr>
                </pic:pic>
              </a:graphicData>
            </a:graphic>
          </wp:inline>
        </w:drawing>
      </w:r>
    </w:p>
    <w:p w14:paraId="0264CC75" w14:textId="6C8D165F" w:rsidR="00916881" w:rsidRDefault="00916881" w:rsidP="00F63174">
      <w:pPr>
        <w:pStyle w:val="Caption"/>
        <w:spacing w:before="0" w:after="120"/>
        <w:ind w:left="187" w:hanging="187"/>
        <w:outlineLvl w:val="0"/>
      </w:pPr>
      <w:bookmarkStart w:id="105" w:name="_Toc128632323"/>
      <w:r>
        <w:t xml:space="preserve">Figure </w:t>
      </w:r>
      <w:ins w:id="106" w:author="Robbie Moses" w:date="2023-03-02T06:45:00Z">
        <w:r w:rsidR="00624EA3">
          <w:fldChar w:fldCharType="begin"/>
        </w:r>
        <w:r w:rsidR="00624EA3">
          <w:instrText xml:space="preserve"> SEQ Figure \* ARABIC </w:instrText>
        </w:r>
      </w:ins>
      <w:r w:rsidR="00624EA3">
        <w:fldChar w:fldCharType="separate"/>
      </w:r>
      <w:ins w:id="107" w:author="Robbie Moses" w:date="2023-03-02T06:45:00Z">
        <w:r w:rsidR="00624EA3">
          <w:rPr>
            <w:noProof/>
          </w:rPr>
          <w:t>4</w:t>
        </w:r>
        <w:r w:rsidR="00624EA3">
          <w:fldChar w:fldCharType="end"/>
        </w:r>
      </w:ins>
      <w:ins w:id="108" w:author="Moses, Robbie" w:date="2023-02-22T02:39:00Z">
        <w:del w:id="109" w:author="Robbie Moses" w:date="2023-03-02T06:45:00Z">
          <w:r w:rsidR="003B5D4F" w:rsidDel="00624EA3">
            <w:fldChar w:fldCharType="begin"/>
          </w:r>
          <w:r w:rsidR="003B5D4F" w:rsidDel="00624EA3">
            <w:delInstrText xml:space="preserve"> SEQ Figure \* ARABIC </w:delInstrText>
          </w:r>
        </w:del>
      </w:ins>
      <w:del w:id="110" w:author="Robbie Moses" w:date="2023-03-02T06:45:00Z">
        <w:r w:rsidR="003B5D4F" w:rsidDel="00624EA3">
          <w:fldChar w:fldCharType="separate"/>
        </w:r>
      </w:del>
      <w:ins w:id="111" w:author="Moses, Robbie" w:date="2023-02-22T02:39:00Z">
        <w:del w:id="112" w:author="Robbie Moses" w:date="2023-03-02T06:45:00Z">
          <w:r w:rsidR="003B5D4F" w:rsidDel="00624EA3">
            <w:rPr>
              <w:noProof/>
            </w:rPr>
            <w:delText>3</w:delText>
          </w:r>
          <w:r w:rsidR="003B5D4F" w:rsidDel="00624EA3">
            <w:fldChar w:fldCharType="end"/>
          </w:r>
        </w:del>
      </w:ins>
      <w:del w:id="113" w:author="Moses, Robbie" w:date="2023-02-22T02:39:00Z">
        <w:r w:rsidRPr="7312628D" w:rsidDel="003B5D4F">
          <w:fldChar w:fldCharType="begin"/>
        </w:r>
        <w:r w:rsidDel="003B5D4F">
          <w:delInstrText xml:space="preserve"> SEQ "Figure" \*Arabic </w:delInstrText>
        </w:r>
        <w:r w:rsidRPr="7312628D" w:rsidDel="003B5D4F">
          <w:fldChar w:fldCharType="separate"/>
        </w:r>
        <w:r w:rsidR="00D57607" w:rsidDel="003B5D4F">
          <w:rPr>
            <w:noProof/>
          </w:rPr>
          <w:delText>3</w:delText>
        </w:r>
        <w:r w:rsidRPr="7312628D" w:rsidDel="003B5D4F">
          <w:rPr>
            <w:noProof/>
          </w:rPr>
          <w:fldChar w:fldCharType="end"/>
        </w:r>
      </w:del>
      <w:r>
        <w:t>: Date Selector</w:t>
      </w:r>
      <w:bookmarkEnd w:id="105"/>
    </w:p>
    <w:p w14:paraId="7004604B" w14:textId="1B353CB2" w:rsidR="00916881" w:rsidRDefault="40514FE1" w:rsidP="00656A2C">
      <w:pPr>
        <w:pStyle w:val="BodyText"/>
        <w:jc w:val="center"/>
      </w:pPr>
      <w:r>
        <w:rPr>
          <w:noProof/>
        </w:rPr>
        <w:drawing>
          <wp:inline distT="0" distB="0" distL="0" distR="0" wp14:anchorId="057CC32F" wp14:editId="16364B38">
            <wp:extent cx="1762125" cy="2066925"/>
            <wp:effectExtent l="76200" t="76200" r="142875" b="142875"/>
            <wp:docPr id="583769349" name="Picture 5837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7621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EF1B80" w14:textId="2977F6EE" w:rsidR="00916881" w:rsidRDefault="00916881" w:rsidP="00F63174">
      <w:pPr>
        <w:pStyle w:val="Caption"/>
        <w:spacing w:before="0" w:after="120"/>
        <w:ind w:left="187" w:hanging="187"/>
        <w:outlineLvl w:val="0"/>
      </w:pPr>
      <w:bookmarkStart w:id="114" w:name="_Toc128630959"/>
      <w:r>
        <w:t xml:space="preserve">Table </w:t>
      </w:r>
      <w:r w:rsidR="00027408">
        <w:fldChar w:fldCharType="begin"/>
      </w:r>
      <w:r>
        <w:instrText xml:space="preserve"> SEQ "Table" \*Arabic </w:instrText>
      </w:r>
      <w:r w:rsidR="00027408">
        <w:fldChar w:fldCharType="separate"/>
      </w:r>
      <w:r w:rsidR="00D57607">
        <w:rPr>
          <w:noProof/>
        </w:rPr>
        <w:t>5</w:t>
      </w:r>
      <w:r w:rsidR="00027408">
        <w:rPr>
          <w:noProof/>
        </w:rPr>
        <w:fldChar w:fldCharType="end"/>
      </w:r>
      <w:r>
        <w:t>: Date Selector Description</w:t>
      </w:r>
      <w:bookmarkEnd w:id="114"/>
    </w:p>
    <w:tbl>
      <w:tblPr>
        <w:tblW w:w="0" w:type="auto"/>
        <w:tblInd w:w="467" w:type="dxa"/>
        <w:tblLayout w:type="fixed"/>
        <w:tblCellMar>
          <w:left w:w="79" w:type="dxa"/>
          <w:right w:w="79" w:type="dxa"/>
        </w:tblCellMar>
        <w:tblLook w:val="0000" w:firstRow="0" w:lastRow="0" w:firstColumn="0" w:lastColumn="0" w:noHBand="0" w:noVBand="0"/>
      </w:tblPr>
      <w:tblGrid>
        <w:gridCol w:w="1760"/>
        <w:gridCol w:w="6315"/>
      </w:tblGrid>
      <w:tr w:rsidR="00916881" w14:paraId="76575DE0" w14:textId="77777777" w:rsidTr="00D6407B">
        <w:trPr>
          <w:cantSplit/>
          <w:tblHeader/>
        </w:trPr>
        <w:tc>
          <w:tcPr>
            <w:tcW w:w="1760" w:type="dxa"/>
            <w:tcBorders>
              <w:top w:val="single" w:sz="4" w:space="0" w:color="000000"/>
              <w:left w:val="single" w:sz="4" w:space="0" w:color="000000"/>
              <w:bottom w:val="double" w:sz="2" w:space="0" w:color="000000"/>
            </w:tcBorders>
            <w:shd w:val="clear" w:color="auto" w:fill="60C03A"/>
          </w:tcPr>
          <w:p w14:paraId="59FEF0D0"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FIELD</w:t>
            </w:r>
          </w:p>
        </w:tc>
        <w:tc>
          <w:tcPr>
            <w:tcW w:w="6315" w:type="dxa"/>
            <w:tcBorders>
              <w:top w:val="single" w:sz="4" w:space="0" w:color="000000"/>
              <w:left w:val="single" w:sz="4" w:space="0" w:color="000000"/>
              <w:bottom w:val="double" w:sz="2" w:space="0" w:color="000000"/>
              <w:right w:val="single" w:sz="4" w:space="0" w:color="000000"/>
            </w:tcBorders>
            <w:shd w:val="clear" w:color="auto" w:fill="60C03A"/>
          </w:tcPr>
          <w:p w14:paraId="24694A62" w14:textId="77777777" w:rsidR="00916881" w:rsidRPr="00D6407B" w:rsidRDefault="00D6407B" w:rsidP="00F63174">
            <w:pPr>
              <w:pStyle w:val="TableHeader"/>
              <w:snapToGrid w:val="0"/>
              <w:spacing w:before="0" w:after="120"/>
              <w:ind w:left="187" w:hanging="187"/>
              <w:jc w:val="left"/>
              <w:outlineLvl w:val="0"/>
              <w:rPr>
                <w:b/>
                <w:color w:val="FFFFFF" w:themeColor="background1"/>
                <w:sz w:val="18"/>
              </w:rPr>
            </w:pPr>
            <w:r w:rsidRPr="00D6407B">
              <w:rPr>
                <w:b/>
                <w:color w:val="FFFFFF" w:themeColor="background1"/>
                <w:sz w:val="18"/>
              </w:rPr>
              <w:t>DESCRIPTION</w:t>
            </w:r>
          </w:p>
        </w:tc>
      </w:tr>
      <w:tr w:rsidR="00916881" w14:paraId="7703C7F9" w14:textId="77777777" w:rsidTr="00D6407B">
        <w:trPr>
          <w:cantSplit/>
        </w:trPr>
        <w:tc>
          <w:tcPr>
            <w:tcW w:w="1760" w:type="dxa"/>
            <w:tcBorders>
              <w:top w:val="double" w:sz="2" w:space="0" w:color="000000"/>
              <w:left w:val="single" w:sz="4" w:space="0" w:color="000000"/>
              <w:bottom w:val="single" w:sz="4" w:space="0" w:color="000000"/>
            </w:tcBorders>
          </w:tcPr>
          <w:p w14:paraId="10B95722" w14:textId="77777777" w:rsidR="00916881" w:rsidRPr="00624EA3" w:rsidRDefault="00916881" w:rsidP="00624EA3">
            <w:pPr>
              <w:pStyle w:val="TableBody"/>
              <w:rPr>
                <w:b/>
                <w:bCs/>
              </w:rPr>
            </w:pPr>
            <w:r w:rsidRPr="00624EA3">
              <w:rPr>
                <w:b/>
                <w:bCs/>
              </w:rPr>
              <w:t>&lt;&lt;</w:t>
            </w:r>
          </w:p>
        </w:tc>
        <w:tc>
          <w:tcPr>
            <w:tcW w:w="6315" w:type="dxa"/>
            <w:tcBorders>
              <w:top w:val="double" w:sz="2" w:space="0" w:color="000000"/>
              <w:left w:val="single" w:sz="4" w:space="0" w:color="000000"/>
              <w:bottom w:val="single" w:sz="4" w:space="0" w:color="000000"/>
              <w:right w:val="single" w:sz="4" w:space="0" w:color="000000"/>
            </w:tcBorders>
          </w:tcPr>
          <w:p w14:paraId="31507776" w14:textId="77777777" w:rsidR="00916881" w:rsidRDefault="00916881" w:rsidP="00B44FD4">
            <w:pPr>
              <w:pStyle w:val="TableBody"/>
            </w:pPr>
            <w:r>
              <w:t>Moves the Calendar 1 Year in the past</w:t>
            </w:r>
          </w:p>
        </w:tc>
      </w:tr>
      <w:tr w:rsidR="00916881" w14:paraId="20553191" w14:textId="77777777" w:rsidTr="0009567D">
        <w:trPr>
          <w:cantSplit/>
        </w:trPr>
        <w:tc>
          <w:tcPr>
            <w:tcW w:w="1760" w:type="dxa"/>
            <w:tcBorders>
              <w:left w:val="single" w:sz="4" w:space="0" w:color="000000"/>
              <w:bottom w:val="single" w:sz="4" w:space="0" w:color="000000"/>
            </w:tcBorders>
          </w:tcPr>
          <w:p w14:paraId="671BA10D" w14:textId="77777777" w:rsidR="00916881" w:rsidRPr="00624EA3" w:rsidRDefault="00916881" w:rsidP="00624EA3">
            <w:pPr>
              <w:pStyle w:val="TableBody"/>
              <w:rPr>
                <w:b/>
                <w:bCs/>
              </w:rPr>
            </w:pPr>
            <w:r w:rsidRPr="00624EA3">
              <w:rPr>
                <w:b/>
                <w:bCs/>
              </w:rPr>
              <w:t>&gt;&gt;</w:t>
            </w:r>
          </w:p>
        </w:tc>
        <w:tc>
          <w:tcPr>
            <w:tcW w:w="6315" w:type="dxa"/>
            <w:tcBorders>
              <w:left w:val="single" w:sz="4" w:space="0" w:color="000000"/>
              <w:bottom w:val="single" w:sz="4" w:space="0" w:color="000000"/>
              <w:right w:val="single" w:sz="4" w:space="0" w:color="000000"/>
            </w:tcBorders>
          </w:tcPr>
          <w:p w14:paraId="29FE6AD5" w14:textId="45C6F1E7" w:rsidR="00916881" w:rsidRDefault="00916881" w:rsidP="00B44FD4">
            <w:pPr>
              <w:pStyle w:val="TableBody"/>
            </w:pPr>
            <w:r>
              <w:t xml:space="preserve">Moves the Calendar 1 Year </w:t>
            </w:r>
            <w:r w:rsidR="00FA7DDD">
              <w:t>Forward</w:t>
            </w:r>
          </w:p>
        </w:tc>
      </w:tr>
      <w:tr w:rsidR="00916881" w14:paraId="317CD518" w14:textId="77777777" w:rsidTr="0009567D">
        <w:trPr>
          <w:cantSplit/>
        </w:trPr>
        <w:tc>
          <w:tcPr>
            <w:tcW w:w="1760" w:type="dxa"/>
            <w:tcBorders>
              <w:left w:val="single" w:sz="4" w:space="0" w:color="000000"/>
              <w:bottom w:val="single" w:sz="4" w:space="0" w:color="000000"/>
            </w:tcBorders>
          </w:tcPr>
          <w:p w14:paraId="7F5B4663" w14:textId="77777777" w:rsidR="00916881" w:rsidRPr="00624EA3" w:rsidRDefault="00916881" w:rsidP="00624EA3">
            <w:pPr>
              <w:pStyle w:val="TableBody"/>
              <w:rPr>
                <w:b/>
                <w:bCs/>
              </w:rPr>
            </w:pPr>
            <w:r w:rsidRPr="00624EA3">
              <w:rPr>
                <w:b/>
                <w:bCs/>
              </w:rPr>
              <w:t>&lt;</w:t>
            </w:r>
          </w:p>
        </w:tc>
        <w:tc>
          <w:tcPr>
            <w:tcW w:w="6315" w:type="dxa"/>
            <w:tcBorders>
              <w:left w:val="single" w:sz="4" w:space="0" w:color="000000"/>
              <w:bottom w:val="single" w:sz="4" w:space="0" w:color="000000"/>
              <w:right w:val="single" w:sz="4" w:space="0" w:color="000000"/>
            </w:tcBorders>
          </w:tcPr>
          <w:p w14:paraId="6BA84570" w14:textId="77777777" w:rsidR="00916881" w:rsidRDefault="00916881" w:rsidP="00B44FD4">
            <w:pPr>
              <w:pStyle w:val="TableBody"/>
            </w:pPr>
            <w:r>
              <w:t>Moves the Calendar 1 Month in the past</w:t>
            </w:r>
          </w:p>
        </w:tc>
      </w:tr>
      <w:tr w:rsidR="00916881" w14:paraId="39F5F9F8" w14:textId="77777777" w:rsidTr="0009567D">
        <w:trPr>
          <w:cantSplit/>
        </w:trPr>
        <w:tc>
          <w:tcPr>
            <w:tcW w:w="1760" w:type="dxa"/>
            <w:tcBorders>
              <w:left w:val="single" w:sz="4" w:space="0" w:color="000000"/>
              <w:bottom w:val="single" w:sz="4" w:space="0" w:color="000000"/>
            </w:tcBorders>
          </w:tcPr>
          <w:p w14:paraId="1D07D9DB" w14:textId="77777777" w:rsidR="00916881" w:rsidRPr="00624EA3" w:rsidRDefault="00916881" w:rsidP="00624EA3">
            <w:pPr>
              <w:pStyle w:val="TableBody"/>
              <w:rPr>
                <w:b/>
                <w:bCs/>
              </w:rPr>
            </w:pPr>
            <w:r w:rsidRPr="00624EA3">
              <w:rPr>
                <w:b/>
                <w:bCs/>
              </w:rPr>
              <w:t>&gt;</w:t>
            </w:r>
          </w:p>
        </w:tc>
        <w:tc>
          <w:tcPr>
            <w:tcW w:w="6315" w:type="dxa"/>
            <w:tcBorders>
              <w:left w:val="single" w:sz="4" w:space="0" w:color="000000"/>
              <w:bottom w:val="single" w:sz="4" w:space="0" w:color="000000"/>
              <w:right w:val="single" w:sz="4" w:space="0" w:color="000000"/>
            </w:tcBorders>
          </w:tcPr>
          <w:p w14:paraId="513D5BC2" w14:textId="77777777" w:rsidR="00916881" w:rsidRDefault="00916881" w:rsidP="00B44FD4">
            <w:pPr>
              <w:pStyle w:val="TableBody"/>
            </w:pPr>
            <w:r>
              <w:t>Moves the Calendar 1 Month forward</w:t>
            </w:r>
          </w:p>
        </w:tc>
      </w:tr>
      <w:tr w:rsidR="00916881" w14:paraId="58B7C888" w14:textId="77777777" w:rsidTr="0009567D">
        <w:trPr>
          <w:cantSplit/>
        </w:trPr>
        <w:tc>
          <w:tcPr>
            <w:tcW w:w="1760" w:type="dxa"/>
            <w:tcBorders>
              <w:left w:val="single" w:sz="4" w:space="0" w:color="000000"/>
              <w:bottom w:val="single" w:sz="4" w:space="0" w:color="000000"/>
            </w:tcBorders>
          </w:tcPr>
          <w:p w14:paraId="2C83666D" w14:textId="77777777" w:rsidR="00916881" w:rsidRPr="00624EA3" w:rsidRDefault="00916881" w:rsidP="00624EA3">
            <w:pPr>
              <w:pStyle w:val="TableBody"/>
              <w:rPr>
                <w:b/>
                <w:bCs/>
              </w:rPr>
            </w:pPr>
            <w:r w:rsidRPr="00624EA3">
              <w:rPr>
                <w:b/>
                <w:bCs/>
              </w:rPr>
              <w:t>Dates</w:t>
            </w:r>
          </w:p>
        </w:tc>
        <w:tc>
          <w:tcPr>
            <w:tcW w:w="6315" w:type="dxa"/>
            <w:tcBorders>
              <w:left w:val="single" w:sz="4" w:space="0" w:color="000000"/>
              <w:bottom w:val="single" w:sz="4" w:space="0" w:color="000000"/>
              <w:right w:val="single" w:sz="4" w:space="0" w:color="000000"/>
            </w:tcBorders>
          </w:tcPr>
          <w:p w14:paraId="47FD3A70" w14:textId="6D446A57" w:rsidR="00916881" w:rsidRDefault="00916881" w:rsidP="00B44FD4">
            <w:pPr>
              <w:pStyle w:val="TableBody"/>
            </w:pPr>
            <w:r>
              <w:t>Hyperlinks will denote which dates can be selected. In some cases</w:t>
            </w:r>
            <w:r w:rsidR="00FA7DDD">
              <w:t>,</w:t>
            </w:r>
            <w:r>
              <w:t xml:space="preserve"> dates will not be available (</w:t>
            </w:r>
            <w:r w:rsidR="00B44FD4">
              <w:t>i.e.,</w:t>
            </w:r>
            <w:r>
              <w:t xml:space="preserve"> The date being selected is for a delivery day and Sunday is a non-delivery day; Sunday would not be available for selection)</w:t>
            </w:r>
          </w:p>
        </w:tc>
      </w:tr>
      <w:tr w:rsidR="00916881" w14:paraId="26A9E061" w14:textId="77777777" w:rsidTr="0009567D">
        <w:trPr>
          <w:cantSplit/>
        </w:trPr>
        <w:tc>
          <w:tcPr>
            <w:tcW w:w="1760" w:type="dxa"/>
            <w:tcBorders>
              <w:top w:val="single" w:sz="4" w:space="0" w:color="000000"/>
              <w:left w:val="single" w:sz="4" w:space="0" w:color="000000"/>
              <w:bottom w:val="single" w:sz="4" w:space="0" w:color="000000"/>
            </w:tcBorders>
          </w:tcPr>
          <w:p w14:paraId="1D94EE30" w14:textId="77777777" w:rsidR="00916881" w:rsidRPr="00624EA3" w:rsidRDefault="00916881" w:rsidP="00624EA3">
            <w:pPr>
              <w:pStyle w:val="TableBody"/>
              <w:rPr>
                <w:b/>
                <w:bCs/>
              </w:rPr>
            </w:pPr>
            <w:r w:rsidRPr="00624EA3">
              <w:rPr>
                <w:b/>
                <w:bCs/>
              </w:rPr>
              <w:lastRenderedPageBreak/>
              <w:t>yyyy-MM-dd</w:t>
            </w:r>
          </w:p>
        </w:tc>
        <w:tc>
          <w:tcPr>
            <w:tcW w:w="6310" w:type="dxa"/>
            <w:tcBorders>
              <w:top w:val="single" w:sz="4" w:space="0" w:color="000000"/>
              <w:left w:val="single" w:sz="4" w:space="0" w:color="000000"/>
              <w:bottom w:val="single" w:sz="4" w:space="0" w:color="000000"/>
              <w:right w:val="single" w:sz="4" w:space="0" w:color="000000"/>
            </w:tcBorders>
          </w:tcPr>
          <w:p w14:paraId="758266AD" w14:textId="77777777" w:rsidR="00916881" w:rsidRDefault="00916881" w:rsidP="00B44FD4">
            <w:pPr>
              <w:pStyle w:val="TableBody"/>
            </w:pPr>
            <w:r>
              <w:t>Specifies the currently selected date. If the user would like to type in the date, then it is possible to do so in this field, but it must conform to the format of Year(yyyy)-Month(MM)-Day(dd).</w:t>
            </w:r>
          </w:p>
        </w:tc>
      </w:tr>
      <w:tr w:rsidR="00916881" w14:paraId="437F2C8F" w14:textId="77777777" w:rsidTr="0009567D">
        <w:trPr>
          <w:cantSplit/>
        </w:trPr>
        <w:tc>
          <w:tcPr>
            <w:tcW w:w="1760" w:type="dxa"/>
            <w:tcBorders>
              <w:top w:val="single" w:sz="4" w:space="0" w:color="000000"/>
              <w:left w:val="single" w:sz="4" w:space="0" w:color="000000"/>
              <w:bottom w:val="single" w:sz="4" w:space="0" w:color="000000"/>
            </w:tcBorders>
          </w:tcPr>
          <w:p w14:paraId="5E11A182" w14:textId="77777777" w:rsidR="00916881" w:rsidRPr="00624EA3" w:rsidRDefault="00916881" w:rsidP="00624EA3">
            <w:pPr>
              <w:pStyle w:val="TableBody"/>
              <w:rPr>
                <w:b/>
                <w:bCs/>
              </w:rPr>
            </w:pPr>
            <w:r w:rsidRPr="00624EA3">
              <w:rPr>
                <w:b/>
                <w:bCs/>
              </w:rPr>
              <w:t>Clear</w:t>
            </w:r>
          </w:p>
        </w:tc>
        <w:tc>
          <w:tcPr>
            <w:tcW w:w="6310" w:type="dxa"/>
            <w:tcBorders>
              <w:top w:val="single" w:sz="4" w:space="0" w:color="000000"/>
              <w:left w:val="single" w:sz="4" w:space="0" w:color="000000"/>
              <w:bottom w:val="single" w:sz="4" w:space="0" w:color="000000"/>
              <w:right w:val="single" w:sz="4" w:space="0" w:color="000000"/>
            </w:tcBorders>
          </w:tcPr>
          <w:p w14:paraId="656DE1E0" w14:textId="77777777" w:rsidR="00916881" w:rsidRDefault="00916881" w:rsidP="00B44FD4">
            <w:pPr>
              <w:pStyle w:val="TableBody"/>
            </w:pPr>
            <w:r>
              <w:t>Clears the date completely from the field that was originally selected</w:t>
            </w:r>
          </w:p>
        </w:tc>
      </w:tr>
      <w:tr w:rsidR="00916881" w14:paraId="77B3286F" w14:textId="77777777" w:rsidTr="0009567D">
        <w:trPr>
          <w:cantSplit/>
        </w:trPr>
        <w:tc>
          <w:tcPr>
            <w:tcW w:w="1760" w:type="dxa"/>
            <w:tcBorders>
              <w:top w:val="single" w:sz="4" w:space="0" w:color="000000"/>
              <w:left w:val="single" w:sz="4" w:space="0" w:color="000000"/>
              <w:bottom w:val="single" w:sz="4" w:space="0" w:color="000000"/>
            </w:tcBorders>
          </w:tcPr>
          <w:p w14:paraId="00DD5028" w14:textId="77777777" w:rsidR="00916881" w:rsidRPr="00624EA3" w:rsidRDefault="00916881" w:rsidP="00624EA3">
            <w:pPr>
              <w:pStyle w:val="TableBody"/>
              <w:rPr>
                <w:b/>
                <w:bCs/>
                <w:lang w:eastAsia="ar-SA"/>
              </w:rPr>
            </w:pPr>
            <w:r w:rsidRPr="00624EA3">
              <w:rPr>
                <w:b/>
                <w:bCs/>
                <w:lang w:eastAsia="ar-SA"/>
              </w:rPr>
              <w:t>Cancel</w:t>
            </w:r>
          </w:p>
        </w:tc>
        <w:tc>
          <w:tcPr>
            <w:tcW w:w="6310" w:type="dxa"/>
            <w:tcBorders>
              <w:top w:val="single" w:sz="4" w:space="0" w:color="000000"/>
              <w:left w:val="single" w:sz="4" w:space="0" w:color="000000"/>
              <w:bottom w:val="single" w:sz="4" w:space="0" w:color="000000"/>
              <w:right w:val="single" w:sz="4" w:space="0" w:color="000000"/>
            </w:tcBorders>
          </w:tcPr>
          <w:p w14:paraId="4558B8B7" w14:textId="77777777" w:rsidR="00916881" w:rsidRDefault="00916881" w:rsidP="00B44FD4">
            <w:pPr>
              <w:pStyle w:val="TableBody"/>
            </w:pPr>
            <w:r>
              <w:t>Cancels the date selection without changing any values.</w:t>
            </w:r>
          </w:p>
        </w:tc>
      </w:tr>
    </w:tbl>
    <w:p w14:paraId="2F231B78" w14:textId="2CFA7BFC" w:rsidR="00610EF5" w:rsidRDefault="00916881" w:rsidP="00F63174">
      <w:pPr>
        <w:pStyle w:val="TopofSection"/>
        <w:spacing w:before="0" w:after="120" w:line="240" w:lineRule="auto"/>
        <w:ind w:left="187" w:hanging="187"/>
        <w:outlineLvl w:val="0"/>
      </w:pPr>
      <w:bookmarkStart w:id="115" w:name="_Ref221779726"/>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20735010" w14:textId="5BD629C5" w:rsidR="00610EF5" w:rsidRDefault="00610EF5">
      <w:pPr>
        <w:rPr>
          <w:rFonts w:eastAsia="Times New Roman" w:cs="Arial"/>
          <w:color w:val="76923C"/>
          <w:lang w:bidi="en-US"/>
        </w:rPr>
      </w:pPr>
    </w:p>
    <w:p w14:paraId="70E188DB" w14:textId="34D8AFD2" w:rsidR="00916881" w:rsidRDefault="00916881" w:rsidP="00F63174">
      <w:pPr>
        <w:pStyle w:val="Heading3"/>
        <w:spacing w:before="0"/>
        <w:ind w:left="187" w:hanging="187"/>
      </w:pPr>
      <w:bookmarkStart w:id="116" w:name="_Ref236037806"/>
      <w:bookmarkStart w:id="117" w:name="_Toc128718575"/>
      <w:r>
        <w:t>Cashpoint Search</w:t>
      </w:r>
      <w:bookmarkEnd w:id="115"/>
      <w:bookmarkEnd w:id="116"/>
      <w:bookmarkEnd w:id="117"/>
    </w:p>
    <w:p w14:paraId="174C3797" w14:textId="4D9977D4" w:rsidR="00916881" w:rsidRDefault="00916881" w:rsidP="00610EF5">
      <w:pPr>
        <w:pStyle w:val="BodyText"/>
      </w:pPr>
      <w:r w:rsidRPr="00610EF5">
        <w:rPr>
          <w:rStyle w:val="BodyTextChar"/>
        </w:rPr>
        <w:t xml:space="preserve">Many </w:t>
      </w:r>
      <w:r w:rsidR="007932D6" w:rsidRPr="00610EF5">
        <w:rPr>
          <w:rStyle w:val="BodyTextChar"/>
        </w:rPr>
        <w:t>times,</w:t>
      </w:r>
      <w:r w:rsidRPr="00610EF5">
        <w:rPr>
          <w:rStyle w:val="BodyTextChar"/>
        </w:rPr>
        <w:t xml:space="preserve"> a user will want to find a particular Cashpoint for a variety of different reasons. An easy way to search for Cashpoints is by using the Cashpoint Search</w:t>
      </w:r>
      <w:r>
        <w:t xml:space="preserve"> Function. The Search window can be accessed by clicking on the Search Icon </w:t>
      </w:r>
      <w:r w:rsidR="00446BCA">
        <w:rPr>
          <w:noProof/>
        </w:rPr>
        <w:drawing>
          <wp:inline distT="0" distB="0" distL="0" distR="0" wp14:anchorId="4E6893CE" wp14:editId="1CFB12CA">
            <wp:extent cx="191135" cy="167005"/>
            <wp:effectExtent l="0" t="0" r="0" b="4445"/>
            <wp:docPr id="2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1135" cy="167005"/>
                    </a:xfrm>
                    <a:prstGeom prst="rect">
                      <a:avLst/>
                    </a:prstGeom>
                    <a:solidFill>
                      <a:srgbClr val="FFFFFF"/>
                    </a:solidFill>
                    <a:ln>
                      <a:noFill/>
                    </a:ln>
                  </pic:spPr>
                </pic:pic>
              </a:graphicData>
            </a:graphic>
          </wp:inline>
        </w:drawing>
      </w:r>
      <w:r>
        <w:t xml:space="preserve"> on most OptiCash screens.</w:t>
      </w:r>
    </w:p>
    <w:p w14:paraId="61FD6369" w14:textId="10913EA6" w:rsidR="00916881" w:rsidRDefault="00916881" w:rsidP="00F63174">
      <w:pPr>
        <w:pStyle w:val="Caption"/>
        <w:spacing w:before="0" w:after="120"/>
        <w:ind w:left="187" w:hanging="187"/>
        <w:outlineLvl w:val="0"/>
      </w:pPr>
      <w:bookmarkStart w:id="118" w:name="_Toc128632324"/>
      <w:r>
        <w:t xml:space="preserve">Figure </w:t>
      </w:r>
      <w:ins w:id="119" w:author="Robbie Moses" w:date="2023-03-02T06:45:00Z">
        <w:r w:rsidR="00624EA3">
          <w:fldChar w:fldCharType="begin"/>
        </w:r>
        <w:r w:rsidR="00624EA3">
          <w:instrText xml:space="preserve"> SEQ Figure \* ARABIC </w:instrText>
        </w:r>
      </w:ins>
      <w:r w:rsidR="00624EA3">
        <w:fldChar w:fldCharType="separate"/>
      </w:r>
      <w:ins w:id="120" w:author="Robbie Moses" w:date="2023-03-02T06:45:00Z">
        <w:r w:rsidR="00624EA3">
          <w:rPr>
            <w:noProof/>
          </w:rPr>
          <w:t>5</w:t>
        </w:r>
        <w:r w:rsidR="00624EA3">
          <w:fldChar w:fldCharType="end"/>
        </w:r>
      </w:ins>
      <w:ins w:id="121" w:author="Moses, Robbie" w:date="2023-02-22T02:39:00Z">
        <w:del w:id="122" w:author="Robbie Moses" w:date="2023-03-02T06:45:00Z">
          <w:r w:rsidR="003B5D4F" w:rsidDel="00624EA3">
            <w:fldChar w:fldCharType="begin"/>
          </w:r>
          <w:r w:rsidR="003B5D4F" w:rsidDel="00624EA3">
            <w:delInstrText xml:space="preserve"> SEQ Figure \* ARABIC </w:delInstrText>
          </w:r>
        </w:del>
      </w:ins>
      <w:del w:id="123" w:author="Robbie Moses" w:date="2023-03-02T06:45:00Z">
        <w:r w:rsidR="003B5D4F" w:rsidDel="00624EA3">
          <w:fldChar w:fldCharType="separate"/>
        </w:r>
      </w:del>
      <w:ins w:id="124" w:author="Moses, Robbie" w:date="2023-02-22T02:39:00Z">
        <w:del w:id="125" w:author="Robbie Moses" w:date="2023-03-02T06:45:00Z">
          <w:r w:rsidR="003B5D4F" w:rsidDel="00624EA3">
            <w:rPr>
              <w:noProof/>
            </w:rPr>
            <w:delText>4</w:delText>
          </w:r>
          <w:r w:rsidR="003B5D4F" w:rsidDel="00624EA3">
            <w:fldChar w:fldCharType="end"/>
          </w:r>
        </w:del>
      </w:ins>
      <w:del w:id="126" w:author="Moses, Robbie" w:date="2023-02-22T02:39:00Z">
        <w:r w:rsidRPr="7312628D" w:rsidDel="003B5D4F">
          <w:fldChar w:fldCharType="begin"/>
        </w:r>
        <w:r w:rsidDel="003B5D4F">
          <w:delInstrText xml:space="preserve"> SEQ "Figure" \*Arabic </w:delInstrText>
        </w:r>
        <w:r w:rsidRPr="7312628D" w:rsidDel="003B5D4F">
          <w:fldChar w:fldCharType="separate"/>
        </w:r>
        <w:r w:rsidR="00D57607" w:rsidDel="003B5D4F">
          <w:rPr>
            <w:noProof/>
          </w:rPr>
          <w:delText>4</w:delText>
        </w:r>
        <w:r w:rsidRPr="7312628D" w:rsidDel="003B5D4F">
          <w:rPr>
            <w:noProof/>
          </w:rPr>
          <w:fldChar w:fldCharType="end"/>
        </w:r>
      </w:del>
      <w:r>
        <w:t>: Cashpoint Search Page</w:t>
      </w:r>
      <w:bookmarkEnd w:id="118"/>
    </w:p>
    <w:p w14:paraId="50DB9EE4" w14:textId="5577BABD" w:rsidR="00916881" w:rsidRDefault="20A8C5F1" w:rsidP="00656A2C">
      <w:pPr>
        <w:pStyle w:val="BodyText"/>
        <w:jc w:val="center"/>
      </w:pPr>
      <w:r>
        <w:rPr>
          <w:noProof/>
        </w:rPr>
        <w:drawing>
          <wp:inline distT="0" distB="0" distL="0" distR="0" wp14:anchorId="509FA602" wp14:editId="0DC9AD44">
            <wp:extent cx="4572000" cy="2066925"/>
            <wp:effectExtent l="76200" t="76200" r="133350" b="142875"/>
            <wp:docPr id="321038415" name="Picture 32103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6B7250" w14:textId="4456BAA8" w:rsidR="00916881" w:rsidRDefault="00916881" w:rsidP="00F63174">
      <w:pPr>
        <w:pStyle w:val="Caption"/>
        <w:spacing w:before="0" w:after="120"/>
        <w:ind w:left="187" w:hanging="187"/>
        <w:outlineLvl w:val="0"/>
      </w:pPr>
      <w:bookmarkStart w:id="127" w:name="_Toc128630960"/>
      <w:r>
        <w:lastRenderedPageBreak/>
        <w:t xml:space="preserve">Table </w:t>
      </w:r>
      <w:r w:rsidR="00027408">
        <w:fldChar w:fldCharType="begin"/>
      </w:r>
      <w:r>
        <w:instrText xml:space="preserve"> SEQ "Table" \*Arabic </w:instrText>
      </w:r>
      <w:r w:rsidR="00027408">
        <w:fldChar w:fldCharType="separate"/>
      </w:r>
      <w:r w:rsidR="00D57607">
        <w:rPr>
          <w:noProof/>
        </w:rPr>
        <w:t>6</w:t>
      </w:r>
      <w:r w:rsidR="00027408">
        <w:rPr>
          <w:noProof/>
        </w:rPr>
        <w:fldChar w:fldCharType="end"/>
      </w:r>
      <w:r>
        <w:t>: Cashpoint Search Description</w:t>
      </w:r>
      <w:bookmarkEnd w:id="127"/>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66F4DDB2" w14:textId="77777777" w:rsidTr="00813663">
        <w:trPr>
          <w:cantSplit/>
          <w:tblHeader/>
        </w:trPr>
        <w:tc>
          <w:tcPr>
            <w:tcW w:w="2300" w:type="dxa"/>
            <w:tcBorders>
              <w:top w:val="single" w:sz="4" w:space="0" w:color="000000"/>
              <w:left w:val="single" w:sz="4" w:space="0" w:color="000000"/>
              <w:bottom w:val="double" w:sz="2" w:space="0" w:color="000000"/>
            </w:tcBorders>
            <w:shd w:val="clear" w:color="auto" w:fill="60C03A"/>
          </w:tcPr>
          <w:p w14:paraId="790D2699"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FIELD NAME</w:t>
            </w:r>
          </w:p>
        </w:tc>
        <w:tc>
          <w:tcPr>
            <w:tcW w:w="5775" w:type="dxa"/>
            <w:tcBorders>
              <w:top w:val="single" w:sz="4" w:space="0" w:color="000000"/>
              <w:left w:val="single" w:sz="4" w:space="0" w:color="000000"/>
              <w:bottom w:val="double" w:sz="2" w:space="0" w:color="000000"/>
              <w:right w:val="single" w:sz="4" w:space="0" w:color="000000"/>
            </w:tcBorders>
            <w:shd w:val="clear" w:color="auto" w:fill="60C03A"/>
          </w:tcPr>
          <w:p w14:paraId="088EBCFD" w14:textId="77777777" w:rsidR="00916881" w:rsidRPr="00813663" w:rsidRDefault="00BF71F1" w:rsidP="00F63174">
            <w:pPr>
              <w:pStyle w:val="TableHeader"/>
              <w:snapToGrid w:val="0"/>
              <w:spacing w:before="0" w:after="120"/>
              <w:ind w:left="187" w:hanging="187"/>
              <w:jc w:val="left"/>
              <w:outlineLvl w:val="0"/>
              <w:rPr>
                <w:b/>
                <w:color w:val="FFFFFF" w:themeColor="background1"/>
                <w:sz w:val="18"/>
              </w:rPr>
            </w:pPr>
            <w:r w:rsidRPr="00813663">
              <w:rPr>
                <w:b/>
                <w:color w:val="FFFFFF" w:themeColor="background1"/>
                <w:sz w:val="18"/>
              </w:rPr>
              <w:t>DESCRIPTION</w:t>
            </w:r>
          </w:p>
        </w:tc>
      </w:tr>
      <w:tr w:rsidR="00916881" w14:paraId="5B282AD1" w14:textId="77777777" w:rsidTr="00813663">
        <w:trPr>
          <w:cantSplit/>
        </w:trPr>
        <w:tc>
          <w:tcPr>
            <w:tcW w:w="2300" w:type="dxa"/>
            <w:tcBorders>
              <w:top w:val="double" w:sz="2" w:space="0" w:color="000000"/>
              <w:left w:val="single" w:sz="4" w:space="0" w:color="000000"/>
              <w:bottom w:val="single" w:sz="4" w:space="0" w:color="000000"/>
            </w:tcBorders>
          </w:tcPr>
          <w:p w14:paraId="5AE9E0CF" w14:textId="77777777" w:rsidR="00916881" w:rsidRPr="00610EF5" w:rsidRDefault="00916881" w:rsidP="00610EF5">
            <w:pPr>
              <w:pStyle w:val="TableBody"/>
              <w:rPr>
                <w:b/>
                <w:bCs/>
              </w:rPr>
            </w:pPr>
            <w:r w:rsidRPr="00610EF5">
              <w:rPr>
                <w:b/>
                <w:bCs/>
              </w:rPr>
              <w:t>Search By:</w:t>
            </w:r>
          </w:p>
        </w:tc>
        <w:tc>
          <w:tcPr>
            <w:tcW w:w="5775" w:type="dxa"/>
            <w:tcBorders>
              <w:top w:val="double" w:sz="2" w:space="0" w:color="000000"/>
              <w:left w:val="single" w:sz="4" w:space="0" w:color="000000"/>
              <w:bottom w:val="single" w:sz="4" w:space="0" w:color="000000"/>
              <w:right w:val="single" w:sz="4" w:space="0" w:color="000000"/>
            </w:tcBorders>
          </w:tcPr>
          <w:p w14:paraId="59625BA9" w14:textId="77777777" w:rsidR="00916881" w:rsidRDefault="00916881" w:rsidP="00610EF5">
            <w:pPr>
              <w:pStyle w:val="TableBody"/>
            </w:pPr>
            <w:r>
              <w:t>Allows the user to select how OptiCash will search for the Cashpoint. The options available are:</w:t>
            </w:r>
          </w:p>
          <w:p w14:paraId="2D6342E7" w14:textId="27237F5B" w:rsidR="00916881" w:rsidRDefault="00916881" w:rsidP="00610EF5">
            <w:pPr>
              <w:pStyle w:val="TableBody"/>
            </w:pPr>
            <w:r w:rsidRPr="003B5D4F">
              <w:rPr>
                <w:b/>
                <w:bCs/>
                <w:rPrChange w:id="128" w:author="Moses, Robbie" w:date="2023-02-22T01:14:00Z">
                  <w:rPr/>
                </w:rPrChange>
              </w:rPr>
              <w:t>Cashpoint ID (Default) –</w:t>
            </w:r>
            <w:r>
              <w:t xml:space="preserve"> With this option, the user can search for Cashpoint using its unique identifier. Type the Cashpoint ID in the field to the right of the Search </w:t>
            </w:r>
            <w:r w:rsidR="005A0F0F">
              <w:t>by</w:t>
            </w:r>
            <w:r>
              <w:t xml:space="preserve"> Box.</w:t>
            </w:r>
          </w:p>
          <w:p w14:paraId="540A6FF5" w14:textId="17D99017" w:rsidR="00916881" w:rsidRDefault="00916881" w:rsidP="00610EF5">
            <w:pPr>
              <w:pStyle w:val="TableBody"/>
            </w:pPr>
            <w:r w:rsidRPr="003B5D4F">
              <w:rPr>
                <w:b/>
                <w:bCs/>
                <w:rPrChange w:id="129" w:author="Moses, Robbie" w:date="2023-02-22T01:14:00Z">
                  <w:rPr/>
                </w:rPrChange>
              </w:rPr>
              <w:t>Cashpoint Name –</w:t>
            </w:r>
            <w:r>
              <w:t xml:space="preserve"> With this option, the user can search for Cashpoint using the name that is defined at the Cashpoint level. Type the Cashpoint name in the field to the right of the Search </w:t>
            </w:r>
            <w:r w:rsidR="005A0F0F">
              <w:t>by</w:t>
            </w:r>
            <w:r>
              <w:t xml:space="preserve"> Box.</w:t>
            </w:r>
          </w:p>
          <w:p w14:paraId="2F75F441" w14:textId="77777777" w:rsidR="00916881" w:rsidRDefault="00916881" w:rsidP="00610EF5">
            <w:pPr>
              <w:pStyle w:val="TableBody"/>
            </w:pPr>
            <w:r w:rsidRPr="003B5D4F">
              <w:rPr>
                <w:b/>
                <w:bCs/>
                <w:rPrChange w:id="130" w:author="Moses, Robbie" w:date="2023-02-22T01:14:00Z">
                  <w:rPr/>
                </w:rPrChange>
              </w:rPr>
              <w:t>Type –</w:t>
            </w:r>
            <w:r>
              <w:t xml:space="preserve"> Allows the user to select only ATMs or only Branches in the search. Note: You are not able to search by custom or state fields when using this search parameter.</w:t>
            </w:r>
          </w:p>
        </w:tc>
      </w:tr>
      <w:tr w:rsidR="00916881" w14:paraId="051DC07D" w14:textId="77777777" w:rsidTr="0009567D">
        <w:trPr>
          <w:cantSplit/>
        </w:trPr>
        <w:tc>
          <w:tcPr>
            <w:tcW w:w="2300" w:type="dxa"/>
            <w:tcBorders>
              <w:left w:val="single" w:sz="4" w:space="0" w:color="000000"/>
              <w:bottom w:val="single" w:sz="4" w:space="0" w:color="000000"/>
            </w:tcBorders>
          </w:tcPr>
          <w:p w14:paraId="2EFF7F86" w14:textId="77777777" w:rsidR="00916881" w:rsidRPr="00610EF5" w:rsidRDefault="00916881" w:rsidP="00610EF5">
            <w:pPr>
              <w:pStyle w:val="TableBody"/>
              <w:rPr>
                <w:b/>
                <w:bCs/>
              </w:rPr>
            </w:pPr>
            <w:r w:rsidRPr="00610EF5">
              <w:rPr>
                <w:b/>
                <w:bCs/>
              </w:rPr>
              <w:t>Custom 1 – 6</w:t>
            </w:r>
          </w:p>
        </w:tc>
        <w:tc>
          <w:tcPr>
            <w:tcW w:w="5775" w:type="dxa"/>
            <w:tcBorders>
              <w:left w:val="single" w:sz="4" w:space="0" w:color="000000"/>
              <w:bottom w:val="single" w:sz="4" w:space="0" w:color="000000"/>
              <w:right w:val="single" w:sz="4" w:space="0" w:color="000000"/>
            </w:tcBorders>
          </w:tcPr>
          <w:p w14:paraId="1ACC0B3A" w14:textId="21509F88" w:rsidR="00916881" w:rsidRDefault="00916881" w:rsidP="00610EF5">
            <w:pPr>
              <w:pStyle w:val="TableBody"/>
            </w:pPr>
            <w:r>
              <w:t xml:space="preserve">OptiCash users </w:t>
            </w:r>
            <w:r w:rsidR="005C6557">
              <w:t>can</w:t>
            </w:r>
            <w:r>
              <w:t xml:space="preserve"> store a variety of information at the Cashpoint level using custom fields. These fields can hold data such as internal account numbers, classification information, etc. Using the custom fields, the user </w:t>
            </w:r>
            <w:r w:rsidR="005C6557">
              <w:t>can</w:t>
            </w:r>
            <w:r>
              <w:t xml:space="preserve"> search for a particular value in a custom field. </w:t>
            </w:r>
          </w:p>
          <w:p w14:paraId="20D777DB" w14:textId="1981485D" w:rsidR="00916881" w:rsidRDefault="00916881" w:rsidP="00610EF5">
            <w:pPr>
              <w:pStyle w:val="TableBody"/>
            </w:pPr>
            <w:del w:id="131" w:author="Moses, Robbie" w:date="2023-02-22T01:14:00Z">
              <w:r w:rsidRPr="003B5D4F" w:rsidDel="003B5D4F">
                <w:rPr>
                  <w:b/>
                  <w:bCs/>
                  <w:u w:val="single"/>
                  <w:rPrChange w:id="132" w:author="Moses, Robbie" w:date="2023-02-22T01:14:00Z">
                    <w:rPr/>
                  </w:rPrChange>
                </w:rPr>
                <w:delText>For e</w:delText>
              </w:r>
            </w:del>
            <w:ins w:id="133" w:author="Moses, Robbie" w:date="2023-02-22T01:14:00Z">
              <w:r w:rsidR="003B5D4F">
                <w:rPr>
                  <w:b/>
                  <w:bCs/>
                  <w:u w:val="single"/>
                </w:rPr>
                <w:t>E</w:t>
              </w:r>
            </w:ins>
            <w:r w:rsidRPr="003B5D4F">
              <w:rPr>
                <w:b/>
                <w:bCs/>
                <w:u w:val="single"/>
                <w:rPrChange w:id="134" w:author="Moses, Robbie" w:date="2023-02-22T01:14:00Z">
                  <w:rPr/>
                </w:rPrChange>
              </w:rPr>
              <w:t>xample</w:t>
            </w:r>
            <w:r w:rsidR="005C6557">
              <w:t>,</w:t>
            </w:r>
            <w:r>
              <w:t xml:space="preserve"> if Custom 1 was the color of the Cashpoint and you were searching for blue Cashpoints, you could enter ‘Blue’ in the Custom 1 field to find all blue Cashpoints</w:t>
            </w:r>
          </w:p>
        </w:tc>
      </w:tr>
      <w:tr w:rsidR="00916881" w14:paraId="4B46C142" w14:textId="77777777" w:rsidTr="0009567D">
        <w:trPr>
          <w:cantSplit/>
        </w:trPr>
        <w:tc>
          <w:tcPr>
            <w:tcW w:w="2300" w:type="dxa"/>
            <w:tcBorders>
              <w:left w:val="single" w:sz="4" w:space="0" w:color="000000"/>
              <w:bottom w:val="single" w:sz="4" w:space="0" w:color="000000"/>
            </w:tcBorders>
          </w:tcPr>
          <w:p w14:paraId="616E2A2A" w14:textId="77777777" w:rsidR="00916881" w:rsidRPr="00610EF5" w:rsidRDefault="00916881" w:rsidP="00610EF5">
            <w:pPr>
              <w:pStyle w:val="TableBody"/>
              <w:rPr>
                <w:b/>
                <w:bCs/>
              </w:rPr>
            </w:pPr>
            <w:r w:rsidRPr="00610EF5">
              <w:rPr>
                <w:b/>
                <w:bCs/>
              </w:rPr>
              <w:t>State</w:t>
            </w:r>
          </w:p>
        </w:tc>
        <w:tc>
          <w:tcPr>
            <w:tcW w:w="5775" w:type="dxa"/>
            <w:tcBorders>
              <w:left w:val="single" w:sz="4" w:space="0" w:color="000000"/>
              <w:bottom w:val="single" w:sz="4" w:space="0" w:color="000000"/>
              <w:right w:val="single" w:sz="4" w:space="0" w:color="000000"/>
            </w:tcBorders>
          </w:tcPr>
          <w:p w14:paraId="5A547448" w14:textId="77777777" w:rsidR="00916881" w:rsidRDefault="00916881" w:rsidP="00610EF5">
            <w:pPr>
              <w:pStyle w:val="TableBody"/>
            </w:pPr>
            <w:r>
              <w:t xml:space="preserve">OptiCash users are also able to search by State if the State Field is being used at the Cashpoint level. </w:t>
            </w:r>
          </w:p>
          <w:p w14:paraId="74FDE4FD" w14:textId="4548D46A" w:rsidR="00916881" w:rsidRDefault="00916881" w:rsidP="00610EF5">
            <w:pPr>
              <w:pStyle w:val="TableBody"/>
            </w:pPr>
            <w:del w:id="135" w:author="Moses, Robbie" w:date="2023-02-22T01:14:00Z">
              <w:r w:rsidRPr="003B5D4F" w:rsidDel="003B5D4F">
                <w:rPr>
                  <w:b/>
                  <w:bCs/>
                  <w:u w:val="single"/>
                  <w:rPrChange w:id="136" w:author="Moses, Robbie" w:date="2023-02-22T01:14:00Z">
                    <w:rPr/>
                  </w:rPrChange>
                </w:rPr>
                <w:delText>For e</w:delText>
              </w:r>
            </w:del>
            <w:ins w:id="137" w:author="Moses, Robbie" w:date="2023-02-22T01:14:00Z">
              <w:r w:rsidR="003B5D4F" w:rsidRPr="003B5D4F">
                <w:rPr>
                  <w:b/>
                  <w:bCs/>
                  <w:u w:val="single"/>
                  <w:rPrChange w:id="138" w:author="Moses, Robbie" w:date="2023-02-22T01:14:00Z">
                    <w:rPr/>
                  </w:rPrChange>
                </w:rPr>
                <w:t>E</w:t>
              </w:r>
            </w:ins>
            <w:r w:rsidRPr="003B5D4F">
              <w:rPr>
                <w:b/>
                <w:bCs/>
                <w:u w:val="single"/>
                <w:rPrChange w:id="139" w:author="Moses, Robbie" w:date="2023-02-22T01:14:00Z">
                  <w:rPr/>
                </w:rPrChange>
              </w:rPr>
              <w:t>xample</w:t>
            </w:r>
            <w:r w:rsidR="005C6557">
              <w:t>,</w:t>
            </w:r>
            <w:r>
              <w:t xml:space="preserve"> if the customer was looking for all Cashpoints in California, they could simply type in CA to bring up California Cashpoints.</w:t>
            </w:r>
          </w:p>
        </w:tc>
      </w:tr>
      <w:tr w:rsidR="00916881" w14:paraId="19C82C93" w14:textId="77777777" w:rsidTr="0009567D">
        <w:trPr>
          <w:cantSplit/>
        </w:trPr>
        <w:tc>
          <w:tcPr>
            <w:tcW w:w="2300" w:type="dxa"/>
            <w:tcBorders>
              <w:left w:val="single" w:sz="4" w:space="0" w:color="000000"/>
              <w:bottom w:val="single" w:sz="4" w:space="0" w:color="000000"/>
            </w:tcBorders>
          </w:tcPr>
          <w:p w14:paraId="7470EAD9" w14:textId="77777777" w:rsidR="00916881" w:rsidRPr="00610EF5" w:rsidRDefault="00916881" w:rsidP="00610EF5">
            <w:pPr>
              <w:pStyle w:val="TableBody"/>
              <w:rPr>
                <w:b/>
                <w:bCs/>
              </w:rPr>
            </w:pPr>
            <w:r w:rsidRPr="00610EF5">
              <w:rPr>
                <w:b/>
                <w:bCs/>
              </w:rPr>
              <w:t>Submit</w:t>
            </w:r>
          </w:p>
        </w:tc>
        <w:tc>
          <w:tcPr>
            <w:tcW w:w="5775" w:type="dxa"/>
            <w:tcBorders>
              <w:left w:val="single" w:sz="4" w:space="0" w:color="000000"/>
              <w:bottom w:val="single" w:sz="4" w:space="0" w:color="000000"/>
              <w:right w:val="single" w:sz="4" w:space="0" w:color="000000"/>
            </w:tcBorders>
          </w:tcPr>
          <w:p w14:paraId="2AEE79EC" w14:textId="77777777" w:rsidR="00916881" w:rsidRDefault="00916881" w:rsidP="00610EF5">
            <w:pPr>
              <w:pStyle w:val="TableBody"/>
            </w:pPr>
            <w:r>
              <w:t>Submits the request to search for the Cashpoint. If nothing was entered in the search criteria field, then all Cashpoints will be returned.</w:t>
            </w:r>
          </w:p>
        </w:tc>
      </w:tr>
      <w:tr w:rsidR="00916881" w14:paraId="5B11F278" w14:textId="77777777" w:rsidTr="0009567D">
        <w:trPr>
          <w:cantSplit/>
        </w:trPr>
        <w:tc>
          <w:tcPr>
            <w:tcW w:w="2300" w:type="dxa"/>
            <w:tcBorders>
              <w:left w:val="single" w:sz="4" w:space="0" w:color="000000"/>
              <w:bottom w:val="single" w:sz="4" w:space="0" w:color="000000"/>
            </w:tcBorders>
          </w:tcPr>
          <w:p w14:paraId="2F62D513" w14:textId="77777777" w:rsidR="00916881" w:rsidRPr="00610EF5" w:rsidRDefault="00916881" w:rsidP="00610EF5">
            <w:pPr>
              <w:pStyle w:val="TableBody"/>
              <w:rPr>
                <w:b/>
                <w:bCs/>
              </w:rPr>
            </w:pPr>
            <w:r w:rsidRPr="00610EF5">
              <w:rPr>
                <w:b/>
                <w:bCs/>
              </w:rPr>
              <w:t>Cancel</w:t>
            </w:r>
          </w:p>
        </w:tc>
        <w:tc>
          <w:tcPr>
            <w:tcW w:w="5775" w:type="dxa"/>
            <w:tcBorders>
              <w:left w:val="single" w:sz="4" w:space="0" w:color="000000"/>
              <w:bottom w:val="single" w:sz="4" w:space="0" w:color="000000"/>
              <w:right w:val="single" w:sz="4" w:space="0" w:color="000000"/>
            </w:tcBorders>
          </w:tcPr>
          <w:p w14:paraId="7D95134A" w14:textId="77777777" w:rsidR="00916881" w:rsidRDefault="00916881" w:rsidP="00610EF5">
            <w:pPr>
              <w:pStyle w:val="TableBody"/>
            </w:pPr>
            <w:r>
              <w:t>Closes this window without processing any information.</w:t>
            </w:r>
          </w:p>
        </w:tc>
      </w:tr>
    </w:tbl>
    <w:p w14:paraId="5A8FD7B5" w14:textId="01807E92" w:rsidR="00916881" w:rsidRDefault="00916881" w:rsidP="00F63174">
      <w:pPr>
        <w:pStyle w:val="TopofSection"/>
        <w:spacing w:before="0" w:after="120" w:line="240" w:lineRule="auto"/>
        <w:ind w:left="187" w:hanging="187"/>
        <w:outlineLvl w:val="0"/>
      </w:pPr>
      <w:bookmarkStart w:id="140" w:name="_Ref221587984"/>
      <w:bookmarkStart w:id="141" w:name="_Ref221779727"/>
      <w:bookmarkStart w:id="142" w:name="_Ref221895463"/>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398445AF" w14:textId="77777777" w:rsidR="003940AA" w:rsidRDefault="003940AA" w:rsidP="00656A2C">
      <w:pPr>
        <w:pStyle w:val="BodyText"/>
      </w:pPr>
    </w:p>
    <w:p w14:paraId="5DBF61DA" w14:textId="77777777" w:rsidR="007932D6" w:rsidRDefault="007932D6">
      <w:pPr>
        <w:rPr>
          <w:rFonts w:eastAsia="Times New Roman" w:cs="Calibri"/>
          <w:b/>
          <w:sz w:val="28"/>
          <w:szCs w:val="24"/>
          <w:lang w:val="en-GB"/>
        </w:rPr>
      </w:pPr>
      <w:bookmarkStart w:id="143" w:name="_Ref236037811"/>
      <w:bookmarkStart w:id="144" w:name="_Ref236109174"/>
      <w:r>
        <w:br w:type="page"/>
      </w:r>
    </w:p>
    <w:p w14:paraId="5B532D18" w14:textId="352DFA0F" w:rsidR="00916881" w:rsidRDefault="00916881" w:rsidP="00F63174">
      <w:pPr>
        <w:pStyle w:val="Heading3"/>
        <w:spacing w:before="0"/>
        <w:ind w:left="187" w:hanging="187"/>
      </w:pPr>
      <w:bookmarkStart w:id="145" w:name="_Toc128718576"/>
      <w:r>
        <w:lastRenderedPageBreak/>
        <w:t>Cashpoint Selector</w:t>
      </w:r>
      <w:bookmarkEnd w:id="140"/>
      <w:bookmarkEnd w:id="141"/>
      <w:bookmarkEnd w:id="142"/>
      <w:bookmarkEnd w:id="143"/>
      <w:bookmarkEnd w:id="144"/>
      <w:bookmarkEnd w:id="145"/>
    </w:p>
    <w:p w14:paraId="20F5D29A" w14:textId="77777777" w:rsidR="00916881" w:rsidRPr="003940AA" w:rsidRDefault="00916881" w:rsidP="003940AA">
      <w:pPr>
        <w:pStyle w:val="BodyText"/>
      </w:pPr>
      <w:r>
        <w:t>Frequently the user is asked to select one or a number of Cashpoints for reports, Mass assignments of parameters, etc. For these processes, the Cashpoint Selector is used. This window gives the user several different ways to search for Cashpoints by allowing the user to filter the selection results using different criteria.</w:t>
      </w:r>
    </w:p>
    <w:p w14:paraId="119D3278" w14:textId="55A7E15B" w:rsidR="00916881" w:rsidRDefault="00916881" w:rsidP="00F63174">
      <w:pPr>
        <w:pStyle w:val="Caption"/>
        <w:spacing w:before="0" w:after="120"/>
        <w:ind w:left="187" w:hanging="187"/>
        <w:outlineLvl w:val="0"/>
      </w:pPr>
      <w:bookmarkStart w:id="146" w:name="_Toc128632325"/>
      <w:r>
        <w:t xml:space="preserve">Figure </w:t>
      </w:r>
      <w:ins w:id="147" w:author="Robbie Moses" w:date="2023-03-02T06:45:00Z">
        <w:r w:rsidR="00624EA3">
          <w:fldChar w:fldCharType="begin"/>
        </w:r>
        <w:r w:rsidR="00624EA3">
          <w:instrText xml:space="preserve"> SEQ Figure \* ARABIC </w:instrText>
        </w:r>
      </w:ins>
      <w:r w:rsidR="00624EA3">
        <w:fldChar w:fldCharType="separate"/>
      </w:r>
      <w:ins w:id="148" w:author="Robbie Moses" w:date="2023-03-02T06:45:00Z">
        <w:r w:rsidR="00624EA3">
          <w:rPr>
            <w:noProof/>
          </w:rPr>
          <w:t>6</w:t>
        </w:r>
        <w:r w:rsidR="00624EA3">
          <w:fldChar w:fldCharType="end"/>
        </w:r>
      </w:ins>
      <w:ins w:id="149" w:author="Moses, Robbie" w:date="2023-02-22T02:39:00Z">
        <w:del w:id="150" w:author="Robbie Moses" w:date="2023-03-02T06:45:00Z">
          <w:r w:rsidR="003B5D4F" w:rsidDel="00624EA3">
            <w:fldChar w:fldCharType="begin"/>
          </w:r>
          <w:r w:rsidR="003B5D4F" w:rsidDel="00624EA3">
            <w:delInstrText xml:space="preserve"> SEQ Figure \* ARABIC </w:delInstrText>
          </w:r>
        </w:del>
      </w:ins>
      <w:del w:id="151" w:author="Robbie Moses" w:date="2023-03-02T06:45:00Z">
        <w:r w:rsidR="003B5D4F" w:rsidDel="00624EA3">
          <w:fldChar w:fldCharType="separate"/>
        </w:r>
      </w:del>
      <w:ins w:id="152" w:author="Moses, Robbie" w:date="2023-02-22T02:39:00Z">
        <w:del w:id="153" w:author="Robbie Moses" w:date="2023-03-02T06:45:00Z">
          <w:r w:rsidR="003B5D4F" w:rsidDel="00624EA3">
            <w:rPr>
              <w:noProof/>
            </w:rPr>
            <w:delText>5</w:delText>
          </w:r>
          <w:r w:rsidR="003B5D4F" w:rsidDel="00624EA3">
            <w:fldChar w:fldCharType="end"/>
          </w:r>
        </w:del>
      </w:ins>
      <w:del w:id="154" w:author="Moses, Robbie" w:date="2023-02-22T02:39:00Z">
        <w:r w:rsidRPr="7312628D" w:rsidDel="003B5D4F">
          <w:fldChar w:fldCharType="begin"/>
        </w:r>
        <w:r w:rsidDel="003B5D4F">
          <w:delInstrText xml:space="preserve"> SEQ "Figure" \*Arabic </w:delInstrText>
        </w:r>
        <w:r w:rsidRPr="7312628D" w:rsidDel="003B5D4F">
          <w:fldChar w:fldCharType="separate"/>
        </w:r>
        <w:r w:rsidR="00D57607" w:rsidDel="003B5D4F">
          <w:rPr>
            <w:noProof/>
          </w:rPr>
          <w:delText>5</w:delText>
        </w:r>
        <w:r w:rsidRPr="7312628D" w:rsidDel="003B5D4F">
          <w:rPr>
            <w:noProof/>
          </w:rPr>
          <w:fldChar w:fldCharType="end"/>
        </w:r>
      </w:del>
      <w:r>
        <w:t>: Cashpoint Selector Window</w:t>
      </w:r>
      <w:bookmarkEnd w:id="146"/>
    </w:p>
    <w:p w14:paraId="56A5D4DF" w14:textId="1FDD0B2A" w:rsidR="00916881" w:rsidRDefault="05490E94" w:rsidP="00656A2C">
      <w:pPr>
        <w:pStyle w:val="BodyText"/>
        <w:jc w:val="center"/>
      </w:pPr>
      <w:r>
        <w:rPr>
          <w:noProof/>
        </w:rPr>
        <w:drawing>
          <wp:inline distT="0" distB="0" distL="0" distR="0" wp14:anchorId="47C1B5F2" wp14:editId="03F5E543">
            <wp:extent cx="4295775" cy="3857248"/>
            <wp:effectExtent l="76200" t="76200" r="123825" b="124460"/>
            <wp:docPr id="2020909522" name="Picture 202090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296407" cy="3857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E46074" w14:textId="7D8A6FAA" w:rsidR="00916881" w:rsidRDefault="00916881" w:rsidP="00F63174">
      <w:pPr>
        <w:pStyle w:val="Caption"/>
        <w:spacing w:before="0" w:after="120"/>
        <w:ind w:left="187" w:hanging="187"/>
        <w:outlineLvl w:val="0"/>
      </w:pPr>
      <w:bookmarkStart w:id="155" w:name="_Toc128630961"/>
      <w:r>
        <w:t xml:space="preserve">Table </w:t>
      </w:r>
      <w:r w:rsidR="00027408">
        <w:fldChar w:fldCharType="begin"/>
      </w:r>
      <w:r>
        <w:instrText xml:space="preserve"> SEQ "Table" \*Arabic </w:instrText>
      </w:r>
      <w:r w:rsidR="00027408">
        <w:fldChar w:fldCharType="separate"/>
      </w:r>
      <w:r w:rsidR="00D57607">
        <w:rPr>
          <w:noProof/>
        </w:rPr>
        <w:t>7</w:t>
      </w:r>
      <w:r w:rsidR="00027408">
        <w:rPr>
          <w:noProof/>
        </w:rPr>
        <w:fldChar w:fldCharType="end"/>
      </w:r>
      <w:r>
        <w:t>: Cashpoint Selector Description</w:t>
      </w:r>
      <w:bookmarkEnd w:id="155"/>
    </w:p>
    <w:tbl>
      <w:tblPr>
        <w:tblW w:w="0" w:type="auto"/>
        <w:tblInd w:w="467" w:type="dxa"/>
        <w:tblLayout w:type="fixed"/>
        <w:tblCellMar>
          <w:left w:w="79" w:type="dxa"/>
          <w:right w:w="79" w:type="dxa"/>
        </w:tblCellMar>
        <w:tblLook w:val="0000" w:firstRow="0" w:lastRow="0" w:firstColumn="0" w:lastColumn="0" w:noHBand="0" w:noVBand="0"/>
      </w:tblPr>
      <w:tblGrid>
        <w:gridCol w:w="2300"/>
        <w:gridCol w:w="5775"/>
      </w:tblGrid>
      <w:tr w:rsidR="00916881" w14:paraId="0021A7BC" w14:textId="77777777" w:rsidTr="006E65F7">
        <w:trPr>
          <w:tblHeader/>
        </w:trPr>
        <w:tc>
          <w:tcPr>
            <w:tcW w:w="2300" w:type="dxa"/>
            <w:tcBorders>
              <w:top w:val="single" w:sz="4" w:space="0" w:color="000000"/>
              <w:left w:val="single" w:sz="4" w:space="0" w:color="000000"/>
              <w:bottom w:val="double" w:sz="1" w:space="0" w:color="000000"/>
            </w:tcBorders>
            <w:shd w:val="clear" w:color="auto" w:fill="60C03A"/>
          </w:tcPr>
          <w:p w14:paraId="7E551C20" w14:textId="77777777" w:rsidR="00916881" w:rsidRDefault="00916881" w:rsidP="002D4572">
            <w:pPr>
              <w:pStyle w:val="TableHeading"/>
            </w:pPr>
            <w:r>
              <w:t>Field Name</w:t>
            </w:r>
          </w:p>
        </w:tc>
        <w:tc>
          <w:tcPr>
            <w:tcW w:w="5775" w:type="dxa"/>
            <w:tcBorders>
              <w:top w:val="single" w:sz="4" w:space="0" w:color="000000"/>
              <w:left w:val="single" w:sz="4" w:space="0" w:color="000000"/>
              <w:bottom w:val="double" w:sz="1" w:space="0" w:color="000000"/>
              <w:right w:val="single" w:sz="4" w:space="0" w:color="000000"/>
            </w:tcBorders>
            <w:shd w:val="clear" w:color="auto" w:fill="60C03A"/>
          </w:tcPr>
          <w:p w14:paraId="2224FD99" w14:textId="77777777" w:rsidR="00916881" w:rsidRDefault="00916881" w:rsidP="002D4572">
            <w:pPr>
              <w:pStyle w:val="TableHeading"/>
            </w:pPr>
            <w:r>
              <w:t>Description</w:t>
            </w:r>
          </w:p>
        </w:tc>
      </w:tr>
      <w:tr w:rsidR="00916881" w14:paraId="2F3659AE" w14:textId="77777777" w:rsidTr="0009567D">
        <w:tc>
          <w:tcPr>
            <w:tcW w:w="2300" w:type="dxa"/>
            <w:tcBorders>
              <w:left w:val="single" w:sz="4" w:space="0" w:color="000000"/>
              <w:bottom w:val="single" w:sz="4" w:space="0" w:color="000000"/>
            </w:tcBorders>
          </w:tcPr>
          <w:p w14:paraId="262C7FE9" w14:textId="77777777" w:rsidR="00916881" w:rsidRPr="00153938" w:rsidRDefault="00916881" w:rsidP="00153938">
            <w:pPr>
              <w:pStyle w:val="TableBody"/>
              <w:rPr>
                <w:b/>
                <w:bCs/>
              </w:rPr>
            </w:pPr>
            <w:r w:rsidRPr="00153938">
              <w:rPr>
                <w:b/>
                <w:bCs/>
              </w:rPr>
              <w:t>Filtered By:</w:t>
            </w:r>
          </w:p>
        </w:tc>
        <w:tc>
          <w:tcPr>
            <w:tcW w:w="5775" w:type="dxa"/>
            <w:tcBorders>
              <w:left w:val="single" w:sz="4" w:space="0" w:color="000000"/>
              <w:bottom w:val="single" w:sz="4" w:space="0" w:color="000000"/>
              <w:right w:val="single" w:sz="4" w:space="0" w:color="000000"/>
            </w:tcBorders>
          </w:tcPr>
          <w:p w14:paraId="1433D25C" w14:textId="77777777" w:rsidR="00916881" w:rsidRDefault="00916881" w:rsidP="00801251">
            <w:pPr>
              <w:pStyle w:val="TableBody"/>
            </w:pPr>
            <w:r>
              <w:t>Allows the user to select how OptiCash will search for the Cashpoint. When a new selection is made, OptiCash will change the area in the bottom-left corner to allow the user to select or input criteria specific to that input type. The options available are:</w:t>
            </w:r>
          </w:p>
          <w:p w14:paraId="2319C494" w14:textId="393F255A" w:rsidR="00916881" w:rsidRDefault="00916881" w:rsidP="004060B4">
            <w:pPr>
              <w:pStyle w:val="TableListBullet"/>
              <w:tabs>
                <w:tab w:val="num" w:pos="720"/>
              </w:tabs>
              <w:ind w:left="720" w:hanging="360"/>
            </w:pPr>
            <w:r w:rsidRPr="003B5D4F">
              <w:rPr>
                <w:b/>
                <w:bCs/>
                <w:rPrChange w:id="156" w:author="Moses, Robbie" w:date="2023-02-22T01:15:00Z">
                  <w:rPr/>
                </w:rPrChange>
              </w:rPr>
              <w:t>Cashpoint ID (Default) –</w:t>
            </w:r>
            <w:r>
              <w:t xml:space="preserve"> With this option, the user can search for Cashpoint using its unique identifier. Type the Cashpoint ID in the field marked ‘Cashpoint ID’. Optionally, the user can search for custom fields or state values as well.</w:t>
            </w:r>
          </w:p>
          <w:p w14:paraId="2E971B3D" w14:textId="4688C48A" w:rsidR="00916881" w:rsidRDefault="00916881" w:rsidP="004060B4">
            <w:pPr>
              <w:pStyle w:val="TableListBullet"/>
              <w:tabs>
                <w:tab w:val="num" w:pos="720"/>
              </w:tabs>
              <w:ind w:left="720" w:hanging="360"/>
            </w:pPr>
            <w:r w:rsidRPr="003B5D4F">
              <w:rPr>
                <w:b/>
                <w:bCs/>
                <w:rPrChange w:id="157" w:author="Moses, Robbie" w:date="2023-02-22T01:15:00Z">
                  <w:rPr/>
                </w:rPrChange>
              </w:rPr>
              <w:t>Cashpoint Name –</w:t>
            </w:r>
            <w:r>
              <w:t xml:space="preserve"> With this option, the user can search for Cashpoint using the name that is defined </w:t>
            </w:r>
            <w:r>
              <w:lastRenderedPageBreak/>
              <w:t>at the Cashpoint level. Type the Cashpoint name in the field marked ‘Cashpoint Name’. Optionally, the user can search for custom fields or state values as well.</w:t>
            </w:r>
          </w:p>
          <w:p w14:paraId="75FCB2D9" w14:textId="77777777" w:rsidR="00916881" w:rsidRDefault="00916881" w:rsidP="004060B4">
            <w:pPr>
              <w:pStyle w:val="TableListBullet"/>
              <w:tabs>
                <w:tab w:val="num" w:pos="720"/>
              </w:tabs>
              <w:ind w:left="720" w:hanging="360"/>
            </w:pPr>
            <w:r w:rsidRPr="003B5D4F">
              <w:rPr>
                <w:b/>
                <w:bCs/>
                <w:rPrChange w:id="158" w:author="Moses, Robbie" w:date="2023-02-22T01:15:00Z">
                  <w:rPr/>
                </w:rPrChange>
              </w:rPr>
              <w:t>Type –</w:t>
            </w:r>
            <w:r>
              <w:t xml:space="preserve"> Allows the user to select only ATMs (by type if necessary) or only Branches in the search. </w:t>
            </w:r>
          </w:p>
          <w:p w14:paraId="7A6617CE" w14:textId="0C2E9A86" w:rsidR="00916881" w:rsidRPr="003B5D4F" w:rsidRDefault="00916881" w:rsidP="004060B4">
            <w:pPr>
              <w:pStyle w:val="TableListBullet"/>
              <w:tabs>
                <w:tab w:val="num" w:pos="720"/>
              </w:tabs>
              <w:ind w:left="720" w:hanging="360"/>
              <w:rPr>
                <w:color w:val="4F81BD" w:themeColor="accent1"/>
                <w:rPrChange w:id="159" w:author="Moses, Robbie" w:date="2023-02-22T01:15:00Z">
                  <w:rPr/>
                </w:rPrChange>
              </w:rPr>
            </w:pPr>
            <w:r w:rsidRPr="003B5D4F">
              <w:rPr>
                <w:b/>
                <w:bCs/>
                <w:rPrChange w:id="160" w:author="Moses, Robbie" w:date="2023-02-22T01:15:00Z">
                  <w:rPr/>
                </w:rPrChange>
              </w:rPr>
              <w:t>Center –</w:t>
            </w:r>
            <w:r>
              <w:t xml:space="preserve"> Allows the user to select Cashpoints that belong to one or a group of Centers. For more information about Centers, See: </w:t>
            </w:r>
            <w:r w:rsidR="00027408" w:rsidRPr="003B5D4F">
              <w:rPr>
                <w:color w:val="4F81BD" w:themeColor="accent1"/>
                <w:rPrChange w:id="161" w:author="Moses, Robbie" w:date="2023-02-22T01:15:00Z">
                  <w:rPr/>
                </w:rPrChange>
              </w:rPr>
              <w:fldChar w:fldCharType="begin"/>
            </w:r>
            <w:r w:rsidRPr="003B5D4F">
              <w:rPr>
                <w:color w:val="4F81BD" w:themeColor="accent1"/>
                <w:rPrChange w:id="162" w:author="Moses, Robbie" w:date="2023-02-22T01:15:00Z">
                  <w:rPr/>
                </w:rPrChange>
              </w:rPr>
              <w:instrText xml:space="preserve"> REF _Ref221577790 \h </w:instrText>
            </w:r>
            <w:r w:rsidR="0073501F" w:rsidRPr="003B5D4F">
              <w:rPr>
                <w:color w:val="4F81BD" w:themeColor="accent1"/>
                <w:rPrChange w:id="163" w:author="Moses, Robbie" w:date="2023-02-22T01:15:00Z">
                  <w:rPr/>
                </w:rPrChange>
              </w:rPr>
              <w:instrText xml:space="preserve"> \* MERGEFORMAT </w:instrText>
            </w:r>
            <w:r w:rsidR="00027408" w:rsidRPr="00FD519E">
              <w:rPr>
                <w:color w:val="4F81BD" w:themeColor="accent1"/>
              </w:rPr>
            </w:r>
            <w:r w:rsidR="00027408" w:rsidRPr="003B5D4F">
              <w:rPr>
                <w:color w:val="4F81BD" w:themeColor="accent1"/>
                <w:rPrChange w:id="164" w:author="Moses, Robbie" w:date="2023-02-22T01:15:00Z">
                  <w:rPr/>
                </w:rPrChange>
              </w:rPr>
              <w:fldChar w:fldCharType="separate"/>
            </w:r>
            <w:r w:rsidR="00D57607" w:rsidRPr="003B5D4F">
              <w:rPr>
                <w:color w:val="4F81BD" w:themeColor="accent1"/>
                <w:rPrChange w:id="165" w:author="Moses, Robbie" w:date="2023-02-22T01:15:00Z">
                  <w:rPr/>
                </w:rPrChange>
              </w:rPr>
              <w:t>Network</w:t>
            </w:r>
            <w:r w:rsidR="00D57607" w:rsidRPr="003B5D4F">
              <w:rPr>
                <w:rFonts w:ascii="Wingdings" w:hAnsi="Wingdings"/>
                <w:color w:val="4F81BD" w:themeColor="accent1"/>
                <w:rPrChange w:id="166" w:author="Moses, Robbie" w:date="2023-02-22T01:15:00Z">
                  <w:rPr>
                    <w:rFonts w:ascii="Wingdings" w:hAnsi="Wingdings"/>
                  </w:rPr>
                </w:rPrChange>
              </w:rPr>
              <w:t></w:t>
            </w:r>
            <w:r w:rsidR="00D57607" w:rsidRPr="003B5D4F">
              <w:rPr>
                <w:color w:val="4F81BD" w:themeColor="accent1"/>
                <w:rPrChange w:id="167" w:author="Moses, Robbie" w:date="2023-02-22T01:15:00Z">
                  <w:rPr/>
                </w:rPrChange>
              </w:rPr>
              <w:t>Carriers Page</w:t>
            </w:r>
            <w:r w:rsidR="00027408" w:rsidRPr="003B5D4F">
              <w:rPr>
                <w:color w:val="4F81BD" w:themeColor="accent1"/>
                <w:rPrChange w:id="168" w:author="Moses, Robbie" w:date="2023-02-22T01:15:00Z">
                  <w:rPr/>
                </w:rPrChange>
              </w:rPr>
              <w:fldChar w:fldCharType="end"/>
            </w:r>
          </w:p>
          <w:p w14:paraId="39AC261C" w14:textId="72EAC039" w:rsidR="00916881" w:rsidRDefault="00916881" w:rsidP="004060B4">
            <w:pPr>
              <w:pStyle w:val="TableListBullet"/>
              <w:tabs>
                <w:tab w:val="num" w:pos="720"/>
              </w:tabs>
              <w:ind w:left="720" w:hanging="360"/>
            </w:pPr>
            <w:r w:rsidRPr="003B5D4F">
              <w:rPr>
                <w:b/>
                <w:bCs/>
                <w:rPrChange w:id="169" w:author="Moses, Robbie" w:date="2023-02-22T01:15:00Z">
                  <w:rPr/>
                </w:rPrChange>
              </w:rPr>
              <w:t>User Groups –</w:t>
            </w:r>
            <w:r>
              <w:t xml:space="preserve"> Allows the user to select Cashpoints that belong to one or a group of User Groups. For more information about User Groups, See: </w:t>
            </w:r>
            <w:r w:rsidR="00027408" w:rsidRPr="00624EA3">
              <w:rPr>
                <w:color w:val="4F81BD" w:themeColor="accent1"/>
              </w:rPr>
              <w:fldChar w:fldCharType="begin"/>
            </w:r>
            <w:r w:rsidRPr="00624EA3">
              <w:rPr>
                <w:color w:val="4F81BD" w:themeColor="accent1"/>
              </w:rPr>
              <w:instrText xml:space="preserve"> REF _Ref221577787 \h </w:instrText>
            </w:r>
            <w:r w:rsidR="0073501F" w:rsidRPr="00624EA3">
              <w:rPr>
                <w:color w:val="4F81BD" w:themeColor="accent1"/>
              </w:rPr>
              <w:instrText xml:space="preserve"> \* MERGEFORMAT </w:instrText>
            </w:r>
            <w:r w:rsidR="00027408" w:rsidRPr="00624EA3">
              <w:rPr>
                <w:color w:val="4F81BD" w:themeColor="accent1"/>
              </w:rPr>
            </w:r>
            <w:r w:rsidR="00027408" w:rsidRPr="00624EA3">
              <w:rPr>
                <w:color w:val="4F81BD" w:themeColor="accent1"/>
              </w:rPr>
              <w:fldChar w:fldCharType="separate"/>
            </w:r>
            <w:r w:rsidR="00D57607" w:rsidRPr="00624EA3">
              <w:rPr>
                <w:color w:val="4F81BD" w:themeColor="accent1"/>
              </w:rPr>
              <w:t>Network</w:t>
            </w:r>
            <w:r w:rsidR="00D57607" w:rsidRPr="00624EA3">
              <w:rPr>
                <w:rFonts w:ascii="Wingdings" w:hAnsi="Wingdings"/>
                <w:color w:val="4F81BD" w:themeColor="accent1"/>
              </w:rPr>
              <w:t></w:t>
            </w:r>
            <w:r w:rsidR="00D57607" w:rsidRPr="00624EA3">
              <w:rPr>
                <w:color w:val="4F81BD" w:themeColor="accent1"/>
              </w:rPr>
              <w:t>Groups pag</w:t>
            </w:r>
            <w:r w:rsidR="00027408" w:rsidRPr="00624EA3">
              <w:rPr>
                <w:color w:val="4F81BD" w:themeColor="accent1"/>
              </w:rPr>
              <w:fldChar w:fldCharType="end"/>
            </w:r>
            <w:r w:rsidR="0093061E" w:rsidRPr="00624EA3">
              <w:rPr>
                <w:color w:val="4F81BD" w:themeColor="accent1"/>
              </w:rPr>
              <w:t>e</w:t>
            </w:r>
          </w:p>
          <w:p w14:paraId="1C3EC5C8" w14:textId="32DD37BB" w:rsidR="00916881" w:rsidRDefault="00916881" w:rsidP="004060B4">
            <w:pPr>
              <w:pStyle w:val="TableListBullet"/>
              <w:tabs>
                <w:tab w:val="num" w:pos="720"/>
              </w:tabs>
              <w:ind w:left="720" w:hanging="360"/>
              <w:rPr>
                <w:b/>
              </w:rPr>
            </w:pPr>
            <w:r w:rsidRPr="003B5D4F">
              <w:rPr>
                <w:b/>
                <w:bCs/>
                <w:rPrChange w:id="170" w:author="Moses, Robbie" w:date="2023-02-22T01:18:00Z">
                  <w:rPr/>
                </w:rPrChange>
              </w:rPr>
              <w:t>Carrier –</w:t>
            </w:r>
            <w:r>
              <w:t xml:space="preserve"> Allows the user to select Cashpoints that belong to one or a group of Carriers or Depots. For more information about Carriers, See: </w:t>
            </w:r>
            <w:r w:rsidR="00027408">
              <w:rPr>
                <w:b/>
              </w:rPr>
              <w:fldChar w:fldCharType="begin"/>
            </w:r>
            <w:r>
              <w:rPr>
                <w:b/>
              </w:rPr>
              <w:instrText xml:space="preserve"> REF _Ref221577790 \h </w:instrText>
            </w:r>
            <w:r w:rsidR="0073501F">
              <w:rPr>
                <w:b/>
              </w:rPr>
              <w:instrText xml:space="preserve"> \* MERGEFORMAT </w:instrText>
            </w:r>
            <w:r w:rsidR="00027408">
              <w:rPr>
                <w:b/>
              </w:rPr>
            </w:r>
            <w:r w:rsidR="00027408">
              <w:rPr>
                <w:b/>
              </w:rPr>
              <w:fldChar w:fldCharType="separate"/>
            </w:r>
            <w:r w:rsidR="00D57607" w:rsidRPr="003B5D4F">
              <w:rPr>
                <w:color w:val="4F81BD" w:themeColor="accent1"/>
                <w:rPrChange w:id="171" w:author="Moses, Robbie" w:date="2023-02-22T01:18:00Z">
                  <w:rPr/>
                </w:rPrChange>
              </w:rPr>
              <w:t>Network</w:t>
            </w:r>
            <w:r w:rsidR="00D57607" w:rsidRPr="003B5D4F">
              <w:rPr>
                <w:rFonts w:ascii="Wingdings" w:hAnsi="Wingdings"/>
                <w:color w:val="4F81BD" w:themeColor="accent1"/>
                <w:rPrChange w:id="172" w:author="Moses, Robbie" w:date="2023-02-22T01:18:00Z">
                  <w:rPr>
                    <w:rFonts w:ascii="Wingdings" w:hAnsi="Wingdings"/>
                  </w:rPr>
                </w:rPrChange>
              </w:rPr>
              <w:t></w:t>
            </w:r>
            <w:r w:rsidR="00D57607" w:rsidRPr="003B5D4F">
              <w:rPr>
                <w:color w:val="4F81BD" w:themeColor="accent1"/>
                <w:rPrChange w:id="173" w:author="Moses, Robbie" w:date="2023-02-22T01:18:00Z">
                  <w:rPr/>
                </w:rPrChange>
              </w:rPr>
              <w:t>Carrie</w:t>
            </w:r>
            <w:r w:rsidR="00D57607" w:rsidRPr="00624EA3">
              <w:rPr>
                <w:color w:val="4F81BD" w:themeColor="accent1"/>
                <w:rPrChange w:id="174" w:author="Moses, Robbie" w:date="2023-02-22T01:18:00Z">
                  <w:rPr/>
                </w:rPrChange>
              </w:rPr>
              <w:t>rs</w:t>
            </w:r>
            <w:r w:rsidR="00D57607" w:rsidRPr="00624EA3">
              <w:rPr>
                <w:color w:val="4F81BD" w:themeColor="accent1"/>
              </w:rPr>
              <w:t xml:space="preserve"> Page</w:t>
            </w:r>
            <w:r w:rsidR="00027408">
              <w:rPr>
                <w:b/>
              </w:rPr>
              <w:fldChar w:fldCharType="end"/>
            </w:r>
          </w:p>
        </w:tc>
      </w:tr>
      <w:tr w:rsidR="00916881" w14:paraId="05985A86" w14:textId="77777777" w:rsidTr="0009567D">
        <w:tc>
          <w:tcPr>
            <w:tcW w:w="2300" w:type="dxa"/>
            <w:tcBorders>
              <w:left w:val="single" w:sz="4" w:space="0" w:color="000000"/>
              <w:bottom w:val="single" w:sz="4" w:space="0" w:color="000000"/>
            </w:tcBorders>
          </w:tcPr>
          <w:p w14:paraId="531B41C0" w14:textId="77777777" w:rsidR="00916881" w:rsidRPr="00153938" w:rsidRDefault="00916881" w:rsidP="00153938">
            <w:pPr>
              <w:pStyle w:val="TableBody"/>
              <w:rPr>
                <w:b/>
                <w:bCs/>
              </w:rPr>
            </w:pPr>
            <w:r w:rsidRPr="00153938">
              <w:rPr>
                <w:b/>
                <w:bCs/>
              </w:rPr>
              <w:lastRenderedPageBreak/>
              <w:t>Cashpoint Status</w:t>
            </w:r>
          </w:p>
        </w:tc>
        <w:tc>
          <w:tcPr>
            <w:tcW w:w="5775" w:type="dxa"/>
            <w:tcBorders>
              <w:left w:val="single" w:sz="4" w:space="0" w:color="000000"/>
              <w:bottom w:val="single" w:sz="4" w:space="0" w:color="000000"/>
              <w:right w:val="single" w:sz="4" w:space="0" w:color="000000"/>
            </w:tcBorders>
          </w:tcPr>
          <w:p w14:paraId="57B63EE9" w14:textId="77777777" w:rsidR="00916881" w:rsidRDefault="00916881" w:rsidP="0073501F">
            <w:pPr>
              <w:pStyle w:val="TableBody"/>
            </w:pPr>
            <w:r>
              <w:t>Allows the user to choose Active/Inactive/All Cashpoint statuses when searching for Cashpoints.</w:t>
            </w:r>
          </w:p>
        </w:tc>
      </w:tr>
      <w:tr w:rsidR="00916881" w14:paraId="59FBAF68" w14:textId="77777777" w:rsidTr="0009567D">
        <w:tc>
          <w:tcPr>
            <w:tcW w:w="2300" w:type="dxa"/>
            <w:tcBorders>
              <w:left w:val="single" w:sz="4" w:space="0" w:color="000000"/>
              <w:bottom w:val="single" w:sz="4" w:space="0" w:color="000000"/>
            </w:tcBorders>
          </w:tcPr>
          <w:p w14:paraId="40D56D0B" w14:textId="77777777" w:rsidR="00916881" w:rsidRPr="00153938" w:rsidRDefault="00916881" w:rsidP="00153938">
            <w:pPr>
              <w:pStyle w:val="TableBody"/>
              <w:rPr>
                <w:b/>
                <w:bCs/>
              </w:rPr>
            </w:pPr>
            <w:r w:rsidRPr="00153938">
              <w:rPr>
                <w:b/>
                <w:bCs/>
              </w:rPr>
              <w:t>Cashpoint Type</w:t>
            </w:r>
          </w:p>
        </w:tc>
        <w:tc>
          <w:tcPr>
            <w:tcW w:w="5775" w:type="dxa"/>
            <w:tcBorders>
              <w:left w:val="single" w:sz="4" w:space="0" w:color="000000"/>
              <w:bottom w:val="single" w:sz="4" w:space="0" w:color="000000"/>
              <w:right w:val="single" w:sz="4" w:space="0" w:color="000000"/>
            </w:tcBorders>
          </w:tcPr>
          <w:p w14:paraId="56C518D6" w14:textId="77777777" w:rsidR="00916881" w:rsidRDefault="00916881" w:rsidP="0073501F">
            <w:pPr>
              <w:pStyle w:val="TableBody"/>
            </w:pPr>
            <w:r>
              <w:t>Allows the user to select one or several types of Cashpoints including;</w:t>
            </w:r>
          </w:p>
          <w:p w14:paraId="62569B6A" w14:textId="77777777" w:rsidR="00916881" w:rsidRDefault="00916881" w:rsidP="004060B4">
            <w:pPr>
              <w:pStyle w:val="TableListBullet"/>
              <w:tabs>
                <w:tab w:val="num" w:pos="720"/>
              </w:tabs>
              <w:ind w:left="720" w:hanging="360"/>
            </w:pPr>
            <w:r>
              <w:t>All</w:t>
            </w:r>
          </w:p>
          <w:p w14:paraId="2F950AE6" w14:textId="77777777" w:rsidR="00916881" w:rsidRDefault="00916881" w:rsidP="004060B4">
            <w:pPr>
              <w:pStyle w:val="TableListBullet"/>
              <w:tabs>
                <w:tab w:val="num" w:pos="720"/>
              </w:tabs>
              <w:ind w:left="720" w:hanging="360"/>
            </w:pPr>
            <w:r>
              <w:t>Branch</w:t>
            </w:r>
          </w:p>
          <w:p w14:paraId="03CFE7C9" w14:textId="1FA2B21B" w:rsidR="00916881" w:rsidRDefault="00916881" w:rsidP="004060B4">
            <w:pPr>
              <w:pStyle w:val="TableListBullet"/>
              <w:tabs>
                <w:tab w:val="num" w:pos="720"/>
              </w:tabs>
              <w:ind w:left="720" w:hanging="360"/>
            </w:pPr>
            <w:r>
              <w:t>ATM which can be limited to None, All, Dispensing ATM, Recycling ATM, Deposit Machine</w:t>
            </w:r>
            <w:r w:rsidR="00CD569C">
              <w:t>s</w:t>
            </w:r>
            <w:r>
              <w:t xml:space="preserve">, Teller Cash Machine, </w:t>
            </w:r>
            <w:r w:rsidR="00153938">
              <w:t>Self-Checkout</w:t>
            </w:r>
            <w:r>
              <w:t xml:space="preserve"> Machine, Smart Safe, and Other Recycle Capable Device</w:t>
            </w:r>
            <w:r w:rsidR="00E93AB0">
              <w:t>s</w:t>
            </w:r>
          </w:p>
        </w:tc>
      </w:tr>
      <w:tr w:rsidR="00916881" w14:paraId="7BC540F5" w14:textId="77777777" w:rsidTr="0009567D">
        <w:tc>
          <w:tcPr>
            <w:tcW w:w="2300" w:type="dxa"/>
            <w:tcBorders>
              <w:left w:val="single" w:sz="4" w:space="0" w:color="000000"/>
              <w:bottom w:val="single" w:sz="4" w:space="0" w:color="000000"/>
            </w:tcBorders>
          </w:tcPr>
          <w:p w14:paraId="27851B20" w14:textId="77777777" w:rsidR="00916881" w:rsidRPr="00153938" w:rsidRDefault="00916881" w:rsidP="00153938">
            <w:pPr>
              <w:pStyle w:val="TableBody"/>
              <w:rPr>
                <w:b/>
                <w:bCs/>
              </w:rPr>
            </w:pPr>
            <w:r w:rsidRPr="00153938">
              <w:rPr>
                <w:b/>
                <w:bCs/>
              </w:rPr>
              <w:t>Cashpoints</w:t>
            </w:r>
          </w:p>
        </w:tc>
        <w:tc>
          <w:tcPr>
            <w:tcW w:w="5775" w:type="dxa"/>
            <w:tcBorders>
              <w:left w:val="single" w:sz="4" w:space="0" w:color="000000"/>
              <w:bottom w:val="single" w:sz="4" w:space="0" w:color="000000"/>
              <w:right w:val="single" w:sz="4" w:space="0" w:color="000000"/>
            </w:tcBorders>
          </w:tcPr>
          <w:p w14:paraId="386E5525" w14:textId="07E8A99E" w:rsidR="00916881" w:rsidRPr="00153938" w:rsidRDefault="00916881" w:rsidP="00153938">
            <w:pPr>
              <w:pStyle w:val="TableBody"/>
            </w:pPr>
            <w:r w:rsidRPr="00153938">
              <w:t xml:space="preserve">List the Cashpoints that the user </w:t>
            </w:r>
            <w:r w:rsidR="00CD569C" w:rsidRPr="00153938">
              <w:t>can</w:t>
            </w:r>
            <w:r w:rsidRPr="00153938">
              <w:t xml:space="preserve"> select from. The user needs to check the box on the Cashpoint(s) they would like to choose for their select</w:t>
            </w:r>
            <w:r w:rsidR="00EE68B6" w:rsidRPr="00153938">
              <w:t>ion</w:t>
            </w:r>
            <w:r w:rsidRPr="00153938">
              <w:t xml:space="preserve">. Pressing the </w:t>
            </w:r>
            <w:r w:rsidRPr="00624EA3">
              <w:rPr>
                <w:b/>
                <w:bCs/>
              </w:rPr>
              <w:t>Okay</w:t>
            </w:r>
            <w:r w:rsidRPr="00153938">
              <w:t xml:space="preserve"> button will finalize the selection and return it to the page requesting the information.</w:t>
            </w:r>
          </w:p>
        </w:tc>
      </w:tr>
      <w:tr w:rsidR="00916881" w14:paraId="4E80673F" w14:textId="77777777" w:rsidTr="0009567D">
        <w:tc>
          <w:tcPr>
            <w:tcW w:w="2300" w:type="dxa"/>
            <w:tcBorders>
              <w:left w:val="single" w:sz="4" w:space="0" w:color="000000"/>
              <w:bottom w:val="single" w:sz="4" w:space="0" w:color="000000"/>
            </w:tcBorders>
          </w:tcPr>
          <w:p w14:paraId="5959F302" w14:textId="77777777" w:rsidR="00916881" w:rsidRPr="002D4572" w:rsidRDefault="00916881" w:rsidP="002D4572">
            <w:pPr>
              <w:pStyle w:val="TableBody"/>
              <w:rPr>
                <w:b/>
                <w:bCs/>
              </w:rPr>
            </w:pPr>
            <w:r w:rsidRPr="002D4572">
              <w:rPr>
                <w:b/>
                <w:bCs/>
              </w:rPr>
              <w:t>Custom 1 – 6</w:t>
            </w:r>
          </w:p>
        </w:tc>
        <w:tc>
          <w:tcPr>
            <w:tcW w:w="5775" w:type="dxa"/>
            <w:tcBorders>
              <w:left w:val="single" w:sz="4" w:space="0" w:color="000000"/>
              <w:bottom w:val="single" w:sz="4" w:space="0" w:color="000000"/>
              <w:right w:val="single" w:sz="4" w:space="0" w:color="000000"/>
            </w:tcBorders>
          </w:tcPr>
          <w:p w14:paraId="6ACC853E" w14:textId="70BAA12A" w:rsidR="00916881" w:rsidRDefault="00916881" w:rsidP="00153938">
            <w:pPr>
              <w:pStyle w:val="TableBody"/>
            </w:pPr>
            <w:r>
              <w:t xml:space="preserve">OptiCash users </w:t>
            </w:r>
            <w:r w:rsidR="00EE68B6">
              <w:t>can</w:t>
            </w:r>
            <w:r>
              <w:t xml:space="preserve"> store a variety of information at the Cashpoint level using custom fields. These fields can hold data such as internal account numbers, classification information, etc. Using the custom fields, the user </w:t>
            </w:r>
            <w:r w:rsidR="00EE68B6">
              <w:t>can</w:t>
            </w:r>
            <w:r>
              <w:t xml:space="preserve"> search for a particular value in a custom field. </w:t>
            </w:r>
          </w:p>
          <w:p w14:paraId="43207C7B" w14:textId="0B87D6C5" w:rsidR="00916881" w:rsidRDefault="00916881" w:rsidP="00153938">
            <w:pPr>
              <w:pStyle w:val="TableBody"/>
            </w:pPr>
            <w:del w:id="175" w:author="Moses, Robbie" w:date="2023-02-22T01:18:00Z">
              <w:r w:rsidRPr="003B5D4F" w:rsidDel="003B5D4F">
                <w:rPr>
                  <w:b/>
                  <w:bCs/>
                  <w:u w:val="single"/>
                  <w:rPrChange w:id="176" w:author="Moses, Robbie" w:date="2023-02-22T01:18:00Z">
                    <w:rPr/>
                  </w:rPrChange>
                </w:rPr>
                <w:delText>For e</w:delText>
              </w:r>
            </w:del>
            <w:ins w:id="177" w:author="Moses, Robbie" w:date="2023-02-22T01:18:00Z">
              <w:r w:rsidR="003B5D4F" w:rsidRPr="003B5D4F">
                <w:rPr>
                  <w:b/>
                  <w:bCs/>
                  <w:u w:val="single"/>
                  <w:rPrChange w:id="178" w:author="Moses, Robbie" w:date="2023-02-22T01:18:00Z">
                    <w:rPr/>
                  </w:rPrChange>
                </w:rPr>
                <w:t>E</w:t>
              </w:r>
            </w:ins>
            <w:r w:rsidRPr="003B5D4F">
              <w:rPr>
                <w:b/>
                <w:bCs/>
                <w:u w:val="single"/>
                <w:rPrChange w:id="179" w:author="Moses, Robbie" w:date="2023-02-22T01:18:00Z">
                  <w:rPr/>
                </w:rPrChange>
              </w:rPr>
              <w:t>xample</w:t>
            </w:r>
            <w:r w:rsidR="00EE68B6">
              <w:t>,</w:t>
            </w:r>
            <w:r>
              <w:t xml:space="preserve"> if Custom 1 was the color of the Cashpoint and you were searching for blue Cashpoints, you could enter ‘Blue’ in the Custom 1 field to find all blue Cashpoints</w:t>
            </w:r>
          </w:p>
          <w:p w14:paraId="50545652" w14:textId="53A403ED" w:rsidR="00916881" w:rsidRDefault="00916881" w:rsidP="002D4572">
            <w:pPr>
              <w:pStyle w:val="TableNote"/>
            </w:pPr>
            <w:r w:rsidRPr="00506FF9">
              <w:rPr>
                <w:b/>
                <w:bCs/>
              </w:rPr>
              <w:lastRenderedPageBreak/>
              <w:t>Note</w:t>
            </w:r>
            <w:r>
              <w:t xml:space="preserve">: The user is only able to search by these fields when using the Filtered </w:t>
            </w:r>
            <w:r w:rsidR="00506FF9">
              <w:t>by</w:t>
            </w:r>
            <w:r>
              <w:t xml:space="preserve"> Cashpoint ID or Cashpoint Name options.</w:t>
            </w:r>
          </w:p>
        </w:tc>
      </w:tr>
      <w:tr w:rsidR="00916881" w14:paraId="444C2D0A" w14:textId="77777777" w:rsidTr="0009567D">
        <w:tc>
          <w:tcPr>
            <w:tcW w:w="2300" w:type="dxa"/>
            <w:tcBorders>
              <w:top w:val="single" w:sz="4" w:space="0" w:color="000000"/>
              <w:left w:val="single" w:sz="4" w:space="0" w:color="000000"/>
              <w:bottom w:val="single" w:sz="4" w:space="0" w:color="000000"/>
            </w:tcBorders>
          </w:tcPr>
          <w:p w14:paraId="2F05C576" w14:textId="77777777" w:rsidR="00916881" w:rsidRPr="002D4572" w:rsidRDefault="00916881" w:rsidP="002D4572">
            <w:pPr>
              <w:pStyle w:val="TableBody"/>
              <w:rPr>
                <w:b/>
                <w:bCs/>
              </w:rPr>
            </w:pPr>
            <w:r w:rsidRPr="002D4572">
              <w:rPr>
                <w:b/>
                <w:bCs/>
              </w:rPr>
              <w:lastRenderedPageBreak/>
              <w:t>State</w:t>
            </w:r>
          </w:p>
        </w:tc>
        <w:tc>
          <w:tcPr>
            <w:tcW w:w="5770" w:type="dxa"/>
            <w:tcBorders>
              <w:top w:val="single" w:sz="4" w:space="0" w:color="000000"/>
              <w:left w:val="single" w:sz="4" w:space="0" w:color="000000"/>
              <w:bottom w:val="single" w:sz="4" w:space="0" w:color="000000"/>
              <w:right w:val="single" w:sz="4" w:space="0" w:color="000000"/>
            </w:tcBorders>
          </w:tcPr>
          <w:p w14:paraId="0B751716" w14:textId="77777777" w:rsidR="00916881" w:rsidRDefault="00916881" w:rsidP="002D4572">
            <w:pPr>
              <w:pStyle w:val="TableBody"/>
            </w:pPr>
            <w:r>
              <w:t xml:space="preserve">OptiCash users are also able to search by State if the State Field is being used at the Cashpoint level. </w:t>
            </w:r>
          </w:p>
          <w:p w14:paraId="26036AF4" w14:textId="766CB05A" w:rsidR="00916881" w:rsidRDefault="00916881" w:rsidP="002D4572">
            <w:pPr>
              <w:pStyle w:val="TableBody"/>
            </w:pPr>
            <w:del w:id="180" w:author="Moses, Robbie" w:date="2023-02-22T01:18:00Z">
              <w:r w:rsidRPr="00624EA3" w:rsidDel="003B5D4F">
                <w:rPr>
                  <w:b/>
                  <w:bCs/>
                  <w:u w:val="single"/>
                  <w:rPrChange w:id="181" w:author="Moses, Robbie" w:date="2023-02-22T01:18:00Z">
                    <w:rPr/>
                  </w:rPrChange>
                </w:rPr>
                <w:delText>For e</w:delText>
              </w:r>
            </w:del>
            <w:ins w:id="182" w:author="Moses, Robbie" w:date="2023-02-22T01:18:00Z">
              <w:r w:rsidR="003B5D4F" w:rsidRPr="00624EA3">
                <w:rPr>
                  <w:b/>
                  <w:bCs/>
                  <w:u w:val="single"/>
                  <w:rPrChange w:id="183" w:author="Moses, Robbie" w:date="2023-02-22T01:18:00Z">
                    <w:rPr/>
                  </w:rPrChange>
                </w:rPr>
                <w:t>E</w:t>
              </w:r>
            </w:ins>
            <w:r w:rsidRPr="00624EA3">
              <w:rPr>
                <w:b/>
                <w:bCs/>
                <w:u w:val="single"/>
                <w:rPrChange w:id="184" w:author="Moses, Robbie" w:date="2023-02-22T01:18:00Z">
                  <w:rPr/>
                </w:rPrChange>
              </w:rPr>
              <w:t>xample</w:t>
            </w:r>
            <w:r w:rsidR="00EE68B6" w:rsidRPr="003B5D4F">
              <w:rPr>
                <w:b/>
                <w:bCs/>
                <w:rPrChange w:id="185" w:author="Moses, Robbie" w:date="2023-02-22T01:18:00Z">
                  <w:rPr/>
                </w:rPrChange>
              </w:rPr>
              <w:t>,</w:t>
            </w:r>
            <w:r>
              <w:t xml:space="preserve"> if the customer was looking for all Cashpoints in California, they could simply type in CA to bring up California Cashpoints.</w:t>
            </w:r>
          </w:p>
          <w:p w14:paraId="6C2AE2D0" w14:textId="278E185F" w:rsidR="00916881" w:rsidRDefault="00916881" w:rsidP="002D4572">
            <w:pPr>
              <w:pStyle w:val="TableNote"/>
            </w:pPr>
            <w:r w:rsidRPr="00506FF9">
              <w:rPr>
                <w:b/>
                <w:bCs/>
              </w:rPr>
              <w:t>Note</w:t>
            </w:r>
            <w:r>
              <w:t xml:space="preserve">: The user is only able to search by these fields when using the Filtered </w:t>
            </w:r>
            <w:r w:rsidR="00506FF9">
              <w:t>by</w:t>
            </w:r>
            <w:r>
              <w:t xml:space="preserve"> Cashpoint ID or Cashpoint Name options.</w:t>
            </w:r>
          </w:p>
        </w:tc>
      </w:tr>
      <w:tr w:rsidR="00916881" w14:paraId="209EBF69" w14:textId="77777777" w:rsidTr="0009567D">
        <w:tc>
          <w:tcPr>
            <w:tcW w:w="2300" w:type="dxa"/>
            <w:tcBorders>
              <w:top w:val="single" w:sz="4" w:space="0" w:color="000000"/>
              <w:left w:val="single" w:sz="4" w:space="0" w:color="000000"/>
              <w:bottom w:val="single" w:sz="4" w:space="0" w:color="000000"/>
            </w:tcBorders>
          </w:tcPr>
          <w:p w14:paraId="3968ACA1" w14:textId="77777777" w:rsidR="00916881" w:rsidRPr="002D4572" w:rsidRDefault="00916881" w:rsidP="002D4572">
            <w:pPr>
              <w:pStyle w:val="TableBody"/>
              <w:rPr>
                <w:b/>
                <w:bCs/>
              </w:rPr>
            </w:pPr>
            <w:r w:rsidRPr="002D4572">
              <w:rPr>
                <w:b/>
                <w:bCs/>
              </w:rPr>
              <w:t>Cashpoint ID List</w:t>
            </w:r>
          </w:p>
        </w:tc>
        <w:tc>
          <w:tcPr>
            <w:tcW w:w="5770" w:type="dxa"/>
            <w:tcBorders>
              <w:top w:val="single" w:sz="4" w:space="0" w:color="000000"/>
              <w:left w:val="single" w:sz="4" w:space="0" w:color="000000"/>
              <w:bottom w:val="single" w:sz="4" w:space="0" w:color="000000"/>
              <w:right w:val="single" w:sz="4" w:space="0" w:color="000000"/>
            </w:tcBorders>
          </w:tcPr>
          <w:p w14:paraId="7FB367B6" w14:textId="77777777" w:rsidR="00916881" w:rsidRDefault="00916881" w:rsidP="002D4572">
            <w:pPr>
              <w:pStyle w:val="TableBody"/>
            </w:pPr>
            <w:r>
              <w:rPr>
                <w:rStyle w:val="wizardhelp"/>
              </w:rPr>
              <w:t>Filter by pasting a comma or tab delimited list of Cashpoint IDs. Useful when you have a predefined list.</w:t>
            </w:r>
          </w:p>
        </w:tc>
      </w:tr>
      <w:tr w:rsidR="00916881" w14:paraId="4CB61236" w14:textId="77777777" w:rsidTr="0009567D">
        <w:tc>
          <w:tcPr>
            <w:tcW w:w="2300" w:type="dxa"/>
            <w:tcBorders>
              <w:top w:val="single" w:sz="4" w:space="0" w:color="000000"/>
              <w:left w:val="single" w:sz="4" w:space="0" w:color="000000"/>
              <w:bottom w:val="single" w:sz="4" w:space="0" w:color="000000"/>
            </w:tcBorders>
          </w:tcPr>
          <w:p w14:paraId="0521D03A" w14:textId="77777777" w:rsidR="00916881" w:rsidRPr="002D4572" w:rsidRDefault="00916881" w:rsidP="002D4572">
            <w:pPr>
              <w:pStyle w:val="TableBody"/>
              <w:rPr>
                <w:b/>
                <w:bCs/>
              </w:rPr>
            </w:pPr>
            <w:r w:rsidRPr="002D4572">
              <w:rPr>
                <w:b/>
                <w:bCs/>
              </w:rPr>
              <w:t>View</w:t>
            </w:r>
          </w:p>
        </w:tc>
        <w:tc>
          <w:tcPr>
            <w:tcW w:w="5770" w:type="dxa"/>
            <w:tcBorders>
              <w:top w:val="single" w:sz="4" w:space="0" w:color="000000"/>
              <w:left w:val="single" w:sz="4" w:space="0" w:color="000000"/>
              <w:bottom w:val="single" w:sz="4" w:space="0" w:color="000000"/>
              <w:right w:val="single" w:sz="4" w:space="0" w:color="000000"/>
            </w:tcBorders>
          </w:tcPr>
          <w:p w14:paraId="7D3DF392" w14:textId="77777777" w:rsidR="00916881" w:rsidRDefault="00916881" w:rsidP="002D4572">
            <w:pPr>
              <w:pStyle w:val="TableBody"/>
            </w:pPr>
            <w:r>
              <w:t>Submits the request to search for the Cashpoint. If nothing was entered in the search criteria field, then all Cashpoints will be returned. The results of the search are shown in the Cashpoints box which the user can then select Cashpoints by clicking on the checkboxes and ‘Okay’ to finalize the selection and return the information to the page requesting the Cashpoints.</w:t>
            </w:r>
          </w:p>
        </w:tc>
      </w:tr>
      <w:tr w:rsidR="00916881" w14:paraId="5CE8C316" w14:textId="77777777" w:rsidTr="0009567D">
        <w:tc>
          <w:tcPr>
            <w:tcW w:w="2300" w:type="dxa"/>
            <w:tcBorders>
              <w:top w:val="single" w:sz="4" w:space="0" w:color="000000"/>
              <w:left w:val="single" w:sz="4" w:space="0" w:color="000000"/>
              <w:bottom w:val="single" w:sz="4" w:space="0" w:color="000000"/>
            </w:tcBorders>
          </w:tcPr>
          <w:p w14:paraId="7FE58A4A" w14:textId="77777777" w:rsidR="00916881" w:rsidRPr="002D4572" w:rsidRDefault="00916881" w:rsidP="002D4572">
            <w:pPr>
              <w:pStyle w:val="TableBody"/>
              <w:rPr>
                <w:b/>
                <w:bCs/>
              </w:rPr>
            </w:pPr>
            <w:r w:rsidRPr="002D4572">
              <w:rPr>
                <w:b/>
                <w:bCs/>
              </w:rPr>
              <w:t>Close</w:t>
            </w:r>
          </w:p>
        </w:tc>
        <w:tc>
          <w:tcPr>
            <w:tcW w:w="5770" w:type="dxa"/>
            <w:tcBorders>
              <w:top w:val="single" w:sz="4" w:space="0" w:color="000000"/>
              <w:left w:val="single" w:sz="4" w:space="0" w:color="000000"/>
              <w:bottom w:val="single" w:sz="4" w:space="0" w:color="000000"/>
              <w:right w:val="single" w:sz="4" w:space="0" w:color="000000"/>
            </w:tcBorders>
          </w:tcPr>
          <w:p w14:paraId="23F72F92" w14:textId="77777777" w:rsidR="00916881" w:rsidRDefault="00916881" w:rsidP="002D4572">
            <w:pPr>
              <w:pStyle w:val="TableBody"/>
            </w:pPr>
            <w:r>
              <w:t>Closes this window without processing any information.</w:t>
            </w:r>
          </w:p>
        </w:tc>
      </w:tr>
      <w:tr w:rsidR="00916881" w14:paraId="6916EBCB" w14:textId="77777777" w:rsidTr="0009567D">
        <w:tc>
          <w:tcPr>
            <w:tcW w:w="2300" w:type="dxa"/>
            <w:tcBorders>
              <w:top w:val="single" w:sz="4" w:space="0" w:color="000000"/>
              <w:left w:val="single" w:sz="4" w:space="0" w:color="000000"/>
              <w:bottom w:val="single" w:sz="4" w:space="0" w:color="000000"/>
            </w:tcBorders>
          </w:tcPr>
          <w:p w14:paraId="68911508" w14:textId="77777777" w:rsidR="00916881" w:rsidRPr="002D4572" w:rsidRDefault="00916881" w:rsidP="002D4572">
            <w:pPr>
              <w:pStyle w:val="TableBody"/>
              <w:rPr>
                <w:b/>
                <w:bCs/>
              </w:rPr>
            </w:pPr>
            <w:r w:rsidRPr="002D4572">
              <w:rPr>
                <w:b/>
                <w:bCs/>
              </w:rPr>
              <w:t>Page</w:t>
            </w:r>
          </w:p>
        </w:tc>
        <w:tc>
          <w:tcPr>
            <w:tcW w:w="5770" w:type="dxa"/>
            <w:tcBorders>
              <w:top w:val="single" w:sz="4" w:space="0" w:color="000000"/>
              <w:left w:val="single" w:sz="4" w:space="0" w:color="000000"/>
              <w:bottom w:val="single" w:sz="4" w:space="0" w:color="000000"/>
              <w:right w:val="single" w:sz="4" w:space="0" w:color="000000"/>
            </w:tcBorders>
          </w:tcPr>
          <w:p w14:paraId="20E0BF48" w14:textId="557072CE" w:rsidR="00916881" w:rsidRDefault="00916881" w:rsidP="002D4572">
            <w:pPr>
              <w:pStyle w:val="TableBody"/>
            </w:pPr>
            <w:r>
              <w:t xml:space="preserve">Shows how many pages of Cashpoints have been returned. Each page contains 25 </w:t>
            </w:r>
            <w:r w:rsidR="002D4572">
              <w:t>Cashpoints,</w:t>
            </w:r>
            <w:r>
              <w:t xml:space="preserve"> and the user can navigate between pages to select particular Cashpoints</w:t>
            </w:r>
          </w:p>
        </w:tc>
      </w:tr>
      <w:tr w:rsidR="00916881" w14:paraId="6C0EDCF9" w14:textId="77777777" w:rsidTr="0009567D">
        <w:tc>
          <w:tcPr>
            <w:tcW w:w="2300" w:type="dxa"/>
            <w:tcBorders>
              <w:top w:val="single" w:sz="4" w:space="0" w:color="000000"/>
              <w:left w:val="single" w:sz="4" w:space="0" w:color="000000"/>
              <w:bottom w:val="single" w:sz="4" w:space="0" w:color="000000"/>
            </w:tcBorders>
            <w:shd w:val="clear" w:color="auto" w:fill="FFFFFF"/>
          </w:tcPr>
          <w:p w14:paraId="2F60C541" w14:textId="77777777" w:rsidR="00916881" w:rsidRPr="002D4572" w:rsidRDefault="00916881" w:rsidP="002D4572">
            <w:pPr>
              <w:pStyle w:val="TableBody"/>
              <w:rPr>
                <w:b/>
                <w:bCs/>
              </w:rPr>
            </w:pPr>
            <w:r w:rsidRPr="002D4572">
              <w:rPr>
                <w:b/>
                <w:bCs/>
                <w:shd w:val="clear" w:color="auto" w:fill="17365D"/>
              </w:rPr>
              <w:t xml:space="preserve">&lt;&lt; </w:t>
            </w:r>
            <w:r w:rsidRPr="002D4572">
              <w:rPr>
                <w:b/>
                <w:bCs/>
              </w:rPr>
              <w:t xml:space="preserve">  </w:t>
            </w:r>
            <w:r w:rsidRPr="002D4572">
              <w:rPr>
                <w:b/>
                <w:bCs/>
                <w:shd w:val="clear" w:color="auto" w:fill="17365D"/>
              </w:rPr>
              <w:t>&lt;</w:t>
            </w:r>
            <w:r w:rsidRPr="002D4572">
              <w:rPr>
                <w:b/>
                <w:bCs/>
              </w:rPr>
              <w:t xml:space="preserve">   </w:t>
            </w:r>
            <w:r w:rsidRPr="002D4572">
              <w:rPr>
                <w:b/>
                <w:bCs/>
                <w:shd w:val="clear" w:color="auto" w:fill="17365D"/>
              </w:rPr>
              <w:t>&gt;</w:t>
            </w:r>
            <w:r w:rsidRPr="002D4572">
              <w:rPr>
                <w:b/>
                <w:bCs/>
              </w:rPr>
              <w:t xml:space="preserve">   </w:t>
            </w:r>
            <w:r w:rsidRPr="002D4572">
              <w:rPr>
                <w:b/>
                <w:bCs/>
                <w:shd w:val="clear" w:color="auto" w:fill="17365D"/>
              </w:rPr>
              <w:t>&gt;&gt;</w:t>
            </w:r>
            <w:r w:rsidRPr="002D4572">
              <w:rPr>
                <w:b/>
                <w:bCs/>
                <w:shd w:val="clear" w:color="auto" w:fill="FFFFFF"/>
              </w:rPr>
              <w:t xml:space="preserve"> </w:t>
            </w:r>
            <w:r w:rsidRPr="002D4572">
              <w:rPr>
                <w:b/>
                <w:bCs/>
              </w:rPr>
              <w:t xml:space="preserve"> Buttons</w:t>
            </w:r>
          </w:p>
        </w:tc>
        <w:tc>
          <w:tcPr>
            <w:tcW w:w="5770" w:type="dxa"/>
            <w:tcBorders>
              <w:top w:val="single" w:sz="4" w:space="0" w:color="000000"/>
              <w:left w:val="single" w:sz="4" w:space="0" w:color="000000"/>
              <w:bottom w:val="single" w:sz="4" w:space="0" w:color="000000"/>
              <w:right w:val="single" w:sz="4" w:space="0" w:color="000000"/>
            </w:tcBorders>
          </w:tcPr>
          <w:p w14:paraId="2E7C27C8" w14:textId="4D41EB82" w:rsidR="00916881" w:rsidRDefault="00916881" w:rsidP="002D4572">
            <w:pPr>
              <w:pStyle w:val="TableBody"/>
            </w:pPr>
            <w:r>
              <w:t>These buttons allow the user to navigate between pages. The double arrows take the user to the beginning or end of the list, where</w:t>
            </w:r>
            <w:r w:rsidR="00C542E3">
              <w:t>as</w:t>
            </w:r>
            <w:r>
              <w:t xml:space="preserve"> the single arrows take the user to the next or previous pages respectively.</w:t>
            </w:r>
          </w:p>
        </w:tc>
      </w:tr>
      <w:tr w:rsidR="00916881" w14:paraId="74D06F14" w14:textId="77777777" w:rsidTr="0009567D">
        <w:tc>
          <w:tcPr>
            <w:tcW w:w="2300" w:type="dxa"/>
            <w:tcBorders>
              <w:top w:val="single" w:sz="4" w:space="0" w:color="000000"/>
              <w:left w:val="single" w:sz="4" w:space="0" w:color="000000"/>
              <w:bottom w:val="single" w:sz="4" w:space="0" w:color="000000"/>
            </w:tcBorders>
            <w:shd w:val="clear" w:color="auto" w:fill="FFFFFF"/>
          </w:tcPr>
          <w:p w14:paraId="11403AF0" w14:textId="77777777" w:rsidR="00916881" w:rsidRPr="002D4572" w:rsidRDefault="00916881" w:rsidP="002D4572">
            <w:pPr>
              <w:pStyle w:val="TableBody"/>
              <w:rPr>
                <w:b/>
                <w:bCs/>
              </w:rPr>
            </w:pPr>
            <w:r w:rsidRPr="002D4572">
              <w:rPr>
                <w:b/>
                <w:bCs/>
              </w:rPr>
              <w:t>Select All Button</w:t>
            </w:r>
          </w:p>
        </w:tc>
        <w:tc>
          <w:tcPr>
            <w:tcW w:w="5770" w:type="dxa"/>
            <w:tcBorders>
              <w:top w:val="single" w:sz="4" w:space="0" w:color="000000"/>
              <w:left w:val="single" w:sz="4" w:space="0" w:color="000000"/>
              <w:bottom w:val="single" w:sz="4" w:space="0" w:color="000000"/>
              <w:right w:val="single" w:sz="4" w:space="0" w:color="000000"/>
            </w:tcBorders>
          </w:tcPr>
          <w:p w14:paraId="6821D40A" w14:textId="77777777" w:rsidR="00916881" w:rsidRDefault="00916881" w:rsidP="002D4572">
            <w:pPr>
              <w:pStyle w:val="TableBody"/>
            </w:pPr>
            <w:r>
              <w:t>This button will select all Cashpoints that are in the Cashpoint list. If the list was filtered, then only those Cashpoints will be selected.</w:t>
            </w:r>
          </w:p>
        </w:tc>
      </w:tr>
      <w:tr w:rsidR="00916881" w14:paraId="25111690" w14:textId="77777777" w:rsidTr="0009567D">
        <w:tc>
          <w:tcPr>
            <w:tcW w:w="2300" w:type="dxa"/>
            <w:tcBorders>
              <w:top w:val="single" w:sz="4" w:space="0" w:color="000000"/>
              <w:left w:val="single" w:sz="4" w:space="0" w:color="000000"/>
              <w:bottom w:val="single" w:sz="4" w:space="0" w:color="000000"/>
            </w:tcBorders>
            <w:shd w:val="clear" w:color="auto" w:fill="FFFFFF"/>
          </w:tcPr>
          <w:p w14:paraId="7B423E3C" w14:textId="77777777" w:rsidR="00916881" w:rsidRPr="002D4572" w:rsidRDefault="00916881" w:rsidP="002D4572">
            <w:pPr>
              <w:pStyle w:val="TableBody"/>
              <w:rPr>
                <w:b/>
                <w:bCs/>
              </w:rPr>
            </w:pPr>
            <w:r w:rsidRPr="002D4572">
              <w:rPr>
                <w:b/>
                <w:bCs/>
              </w:rPr>
              <w:t>Okay Button</w:t>
            </w:r>
          </w:p>
        </w:tc>
        <w:tc>
          <w:tcPr>
            <w:tcW w:w="5770" w:type="dxa"/>
            <w:tcBorders>
              <w:top w:val="single" w:sz="4" w:space="0" w:color="000000"/>
              <w:left w:val="single" w:sz="4" w:space="0" w:color="000000"/>
              <w:bottom w:val="single" w:sz="4" w:space="0" w:color="000000"/>
              <w:right w:val="single" w:sz="4" w:space="0" w:color="000000"/>
            </w:tcBorders>
          </w:tcPr>
          <w:p w14:paraId="375A7A42" w14:textId="77777777" w:rsidR="00916881" w:rsidRPr="002D4572" w:rsidRDefault="00916881" w:rsidP="002D4572">
            <w:pPr>
              <w:pStyle w:val="TableBody"/>
            </w:pPr>
            <w:r w:rsidRPr="002D4572">
              <w:t>This button finalizes the transaction and returns the selected Cashpoints to the page requesting the Cashpoint selection.</w:t>
            </w:r>
          </w:p>
        </w:tc>
      </w:tr>
    </w:tbl>
    <w:p w14:paraId="2F977F22" w14:textId="5CBC089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_Ref231747905 \h </w:instrText>
      </w:r>
      <w:r w:rsidR="00027408">
        <w:fldChar w:fldCharType="separate"/>
      </w:r>
      <w:r w:rsidR="00D57607">
        <w:t>Introduction to the Interface</w:t>
      </w:r>
      <w:r w:rsidR="00027408">
        <w:fldChar w:fldCharType="end"/>
      </w:r>
      <w:r>
        <w:t xml:space="preserve"> </w:t>
      </w:r>
    </w:p>
    <w:p w14:paraId="61F504EE" w14:textId="77777777" w:rsidR="004F76E3" w:rsidRDefault="004F76E3" w:rsidP="007A0D94">
      <w:pPr>
        <w:pStyle w:val="BodyText"/>
      </w:pPr>
    </w:p>
    <w:p w14:paraId="0FCB068A" w14:textId="3824CE64" w:rsidR="004F76E3" w:rsidRDefault="004F76E3" w:rsidP="00F63174">
      <w:pPr>
        <w:pStyle w:val="Heading3"/>
        <w:spacing w:before="0"/>
        <w:ind w:left="187" w:hanging="187"/>
      </w:pPr>
      <w:bookmarkStart w:id="186" w:name="_Language_Selector"/>
      <w:bookmarkStart w:id="187" w:name="_Toc128718577"/>
      <w:bookmarkEnd w:id="186"/>
      <w:r>
        <w:lastRenderedPageBreak/>
        <w:t>Language</w:t>
      </w:r>
      <w:r w:rsidRPr="00A875AE">
        <w:t xml:space="preserve"> Selector</w:t>
      </w:r>
      <w:bookmarkEnd w:id="187"/>
    </w:p>
    <w:p w14:paraId="7AC69B12" w14:textId="77777777" w:rsidR="004F76E3" w:rsidRDefault="004F76E3" w:rsidP="002D4572">
      <w:pPr>
        <w:pStyle w:val="BodyText"/>
      </w:pPr>
      <w:r>
        <w:t>The Language Selector is located at the footer line</w:t>
      </w:r>
      <w:r w:rsidR="00566702">
        <w:t xml:space="preserve"> of every page</w:t>
      </w:r>
      <w:r>
        <w:t>. This allows each user to select their own language choice.</w:t>
      </w:r>
      <w:r w:rsidR="00566702">
        <w:t xml:space="preserve"> Please note that in OptiCash this causes the Dashboard to open. </w:t>
      </w:r>
    </w:p>
    <w:p w14:paraId="3037F18F" w14:textId="4FB1A3E6" w:rsidR="004F76E3" w:rsidRDefault="004F76E3" w:rsidP="00F63174">
      <w:pPr>
        <w:pStyle w:val="Caption"/>
        <w:spacing w:before="0" w:after="120"/>
        <w:ind w:left="187" w:hanging="187"/>
        <w:outlineLvl w:val="0"/>
      </w:pPr>
      <w:bookmarkStart w:id="188" w:name="_Toc443292935"/>
      <w:bookmarkStart w:id="189" w:name="_Toc128632326"/>
      <w:r>
        <w:t xml:space="preserve">Figure </w:t>
      </w:r>
      <w:ins w:id="190" w:author="Robbie Moses" w:date="2023-03-02T06:45:00Z">
        <w:r w:rsidR="00624EA3">
          <w:fldChar w:fldCharType="begin"/>
        </w:r>
        <w:r w:rsidR="00624EA3">
          <w:instrText xml:space="preserve"> SEQ Figure \* ARABIC </w:instrText>
        </w:r>
      </w:ins>
      <w:r w:rsidR="00624EA3">
        <w:fldChar w:fldCharType="separate"/>
      </w:r>
      <w:ins w:id="191" w:author="Robbie Moses" w:date="2023-03-02T06:45:00Z">
        <w:r w:rsidR="00624EA3">
          <w:rPr>
            <w:noProof/>
          </w:rPr>
          <w:t>7</w:t>
        </w:r>
        <w:r w:rsidR="00624EA3">
          <w:fldChar w:fldCharType="end"/>
        </w:r>
      </w:ins>
      <w:ins w:id="192" w:author="Moses, Robbie" w:date="2023-02-22T02:39:00Z">
        <w:del w:id="193" w:author="Robbie Moses" w:date="2023-03-02T06:45:00Z">
          <w:r w:rsidR="003B5D4F" w:rsidDel="00624EA3">
            <w:fldChar w:fldCharType="begin"/>
          </w:r>
          <w:r w:rsidR="003B5D4F" w:rsidDel="00624EA3">
            <w:delInstrText xml:space="preserve"> SEQ Figure \* ARABIC </w:delInstrText>
          </w:r>
        </w:del>
      </w:ins>
      <w:del w:id="194" w:author="Robbie Moses" w:date="2023-03-02T06:45:00Z">
        <w:r w:rsidR="003B5D4F" w:rsidDel="00624EA3">
          <w:fldChar w:fldCharType="separate"/>
        </w:r>
      </w:del>
      <w:ins w:id="195" w:author="Moses, Robbie" w:date="2023-02-22T02:39:00Z">
        <w:del w:id="196" w:author="Robbie Moses" w:date="2023-03-02T06:45:00Z">
          <w:r w:rsidR="003B5D4F" w:rsidDel="00624EA3">
            <w:rPr>
              <w:noProof/>
            </w:rPr>
            <w:delText>6</w:delText>
          </w:r>
          <w:r w:rsidR="003B5D4F" w:rsidDel="00624EA3">
            <w:fldChar w:fldCharType="end"/>
          </w:r>
        </w:del>
      </w:ins>
      <w:del w:id="197" w:author="Moses, Robbie" w:date="2023-02-22T02:39:00Z">
        <w:r w:rsidDel="003B5D4F">
          <w:fldChar w:fldCharType="begin"/>
        </w:r>
        <w:r w:rsidDel="003B5D4F">
          <w:delInstrText xml:space="preserve"> SEQ Figure \* ARABIC </w:delInstrText>
        </w:r>
        <w:r w:rsidDel="003B5D4F">
          <w:fldChar w:fldCharType="separate"/>
        </w:r>
        <w:r w:rsidR="00D57607" w:rsidDel="003B5D4F">
          <w:rPr>
            <w:noProof/>
          </w:rPr>
          <w:delText>6</w:delText>
        </w:r>
        <w:r w:rsidDel="003B5D4F">
          <w:fldChar w:fldCharType="end"/>
        </w:r>
      </w:del>
      <w:r>
        <w:t>: Language selector</w:t>
      </w:r>
      <w:bookmarkEnd w:id="188"/>
      <w:bookmarkEnd w:id="189"/>
    </w:p>
    <w:p w14:paraId="47370493" w14:textId="77777777" w:rsidR="002D4572" w:rsidRDefault="3DF031B0" w:rsidP="007A0D94">
      <w:pPr>
        <w:pStyle w:val="BodyText"/>
        <w:jc w:val="center"/>
      </w:pPr>
      <w:r>
        <w:rPr>
          <w:noProof/>
        </w:rPr>
        <w:drawing>
          <wp:inline distT="0" distB="0" distL="0" distR="0" wp14:anchorId="1D958996" wp14:editId="37BE54F1">
            <wp:extent cx="4572000" cy="1724025"/>
            <wp:effectExtent l="76200" t="76200" r="133350" b="142875"/>
            <wp:docPr id="201199362" name="Picture 201199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724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3AC3B4" w14:textId="74CF13C9" w:rsidR="000935F4" w:rsidRDefault="000935F4" w:rsidP="00F63174">
      <w:pPr>
        <w:pStyle w:val="TopofSection"/>
        <w:spacing w:before="0" w:after="120" w:line="240" w:lineRule="auto"/>
        <w:ind w:left="187" w:hanging="187"/>
        <w:outlineLvl w:val="0"/>
      </w:pPr>
      <w:r>
        <w:t xml:space="preserve">Return To: </w:t>
      </w:r>
      <w:r>
        <w:fldChar w:fldCharType="begin"/>
      </w:r>
      <w:r>
        <w:instrText xml:space="preserve"> REF _Ref231747905 \h </w:instrText>
      </w:r>
      <w:r>
        <w:fldChar w:fldCharType="separate"/>
      </w:r>
      <w:r w:rsidR="00D57607">
        <w:t>Introduction to the Interface</w:t>
      </w:r>
      <w:r>
        <w:fldChar w:fldCharType="end"/>
      </w:r>
      <w:r>
        <w:t xml:space="preserve"> </w:t>
      </w:r>
    </w:p>
    <w:p w14:paraId="0272B88C" w14:textId="77777777" w:rsidR="004F76E3" w:rsidRDefault="004F76E3" w:rsidP="007A0D94">
      <w:pPr>
        <w:pStyle w:val="BodyText"/>
      </w:pPr>
    </w:p>
    <w:p w14:paraId="58491154" w14:textId="77777777" w:rsidR="00037DA3" w:rsidRDefault="00037DA3">
      <w:pPr>
        <w:rPr>
          <w:rFonts w:eastAsia="Times New Roman"/>
          <w:b/>
          <w:sz w:val="34"/>
          <w:szCs w:val="28"/>
          <w:lang w:val="en-GB"/>
        </w:rPr>
      </w:pPr>
      <w:bookmarkStart w:id="198" w:name="_Cashpoint_Window"/>
      <w:bookmarkStart w:id="199" w:name="_Ref221779298"/>
      <w:bookmarkStart w:id="200" w:name="_Ref231748060"/>
      <w:bookmarkEnd w:id="198"/>
      <w:r>
        <w:br w:type="page"/>
      </w:r>
    </w:p>
    <w:p w14:paraId="061E728F" w14:textId="415F77BD" w:rsidR="00916881" w:rsidRDefault="00916881" w:rsidP="00FC168D">
      <w:pPr>
        <w:pStyle w:val="TOCHeading"/>
      </w:pPr>
      <w:bookmarkStart w:id="201" w:name="_Toc128718578"/>
      <w:r>
        <w:lastRenderedPageBreak/>
        <w:t xml:space="preserve">Cashpoint </w:t>
      </w:r>
      <w:bookmarkEnd w:id="199"/>
      <w:r>
        <w:t>Window</w:t>
      </w:r>
      <w:bookmarkEnd w:id="200"/>
      <w:bookmarkEnd w:id="201"/>
    </w:p>
    <w:p w14:paraId="591D850F" w14:textId="1CDBE508" w:rsidR="00916881" w:rsidRDefault="00916881" w:rsidP="002D4572">
      <w:pPr>
        <w:pStyle w:val="BodyText"/>
      </w:pPr>
      <w:r>
        <w:t xml:space="preserve">The Cashpoint is the heart of OptiCash. Each one holds a piece of a large puzzle, which is the Cash Network. The Cashpoint holds all the History and Parameters that allows the system to create Forecasts and Recommendations at a granular level. The Cashpoint window contains all the information, parameters, reports, and functions that allow the user to define, manage, and execute processes for Cashpoint. </w:t>
      </w:r>
    </w:p>
    <w:p w14:paraId="5C866841" w14:textId="77777777" w:rsidR="00916881" w:rsidRDefault="00916881" w:rsidP="002D4572">
      <w:pPr>
        <w:pStyle w:val="BodyText"/>
      </w:pPr>
      <w:r>
        <w:t xml:space="preserve">The following is a summary of the information that will be covered along with hyperlinks to each topic. </w:t>
      </w:r>
    </w:p>
    <w:p w14:paraId="2B5A7209" w14:textId="5A2088FB"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_Ref236037371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 Parameters</w:t>
      </w:r>
      <w:r w:rsidRPr="006F5004">
        <w:rPr>
          <w:color w:val="4F81BD" w:themeColor="accent1"/>
        </w:rPr>
        <w:fldChar w:fldCharType="end"/>
      </w:r>
    </w:p>
    <w:p w14:paraId="47D596BD" w14:textId="2D33F940"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_Ref236037385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Overview</w:t>
      </w:r>
      <w:r w:rsidRPr="006F5004">
        <w:rPr>
          <w:color w:val="4F81BD" w:themeColor="accent1"/>
        </w:rPr>
        <w:fldChar w:fldCharType="end"/>
      </w:r>
    </w:p>
    <w:p w14:paraId="6804B7D6" w14:textId="3DEDE497"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_Ref236037393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Main</w:t>
      </w:r>
      <w:r w:rsidR="00D57607" w:rsidRPr="006F5004">
        <w:rPr>
          <w:rFonts w:ascii="Wingdings" w:hAnsi="Wingdings"/>
          <w:color w:val="4F81BD" w:themeColor="accent1"/>
        </w:rPr>
        <w:t></w:t>
      </w:r>
      <w:r w:rsidR="00D57607" w:rsidRPr="006F5004">
        <w:rPr>
          <w:color w:val="4F81BD" w:themeColor="accent1"/>
        </w:rPr>
        <w:t>Balance Entry Page</w:t>
      </w:r>
      <w:r w:rsidRPr="006F5004">
        <w:rPr>
          <w:color w:val="4F81BD" w:themeColor="accent1"/>
        </w:rPr>
        <w:fldChar w:fldCharType="end"/>
      </w:r>
    </w:p>
    <w:p w14:paraId="180D6B28" w14:textId="6A67549D" w:rsidR="00916881"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_Ref221790182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Cashpoint Definition</w:t>
      </w:r>
      <w:r w:rsidRPr="006F5004">
        <w:rPr>
          <w:color w:val="4F81BD" w:themeColor="accent1"/>
        </w:rPr>
        <w:fldChar w:fldCharType="end"/>
      </w:r>
    </w:p>
    <w:p w14:paraId="55D48BE9" w14:textId="1925EA1F" w:rsidR="00D61224" w:rsidRPr="006F5004" w:rsidRDefault="00027408" w:rsidP="006F5004">
      <w:pPr>
        <w:pStyle w:val="ListBullet"/>
        <w:rPr>
          <w:color w:val="4F81BD" w:themeColor="accent1"/>
        </w:rPr>
      </w:pPr>
      <w:r w:rsidRPr="006F5004">
        <w:rPr>
          <w:color w:val="4F81BD" w:themeColor="accent1"/>
        </w:rPr>
        <w:fldChar w:fldCharType="begin"/>
      </w:r>
      <w:r w:rsidR="00916881" w:rsidRPr="006F5004">
        <w:rPr>
          <w:color w:val="4F81BD" w:themeColor="accent1"/>
        </w:rPr>
        <w:instrText xml:space="preserve"> REF _Ref221790183 \h </w:instrText>
      </w:r>
      <w:r w:rsidR="006F5004" w:rsidRPr="006F5004">
        <w:rPr>
          <w:color w:val="4F81BD" w:themeColor="accent1"/>
        </w:rPr>
        <w:instrText xml:space="preserve"> \* MERGEFORMAT </w:instrText>
      </w:r>
      <w:r w:rsidRPr="006F5004">
        <w:rPr>
          <w:color w:val="4F81BD" w:themeColor="accent1"/>
        </w:rPr>
      </w:r>
      <w:r w:rsidRPr="006F5004">
        <w:rPr>
          <w:color w:val="4F81BD" w:themeColor="accent1"/>
        </w:rPr>
        <w:fldChar w:fldCharType="separate"/>
      </w:r>
      <w:r w:rsidR="00D57607" w:rsidRPr="006F5004">
        <w:rPr>
          <w:color w:val="4F81BD" w:themeColor="accent1"/>
        </w:rPr>
        <w:t>Cashpoint</w:t>
      </w:r>
      <w:r w:rsidR="00D57607" w:rsidRPr="006F5004">
        <w:rPr>
          <w:rFonts w:ascii="Wingdings" w:hAnsi="Wingdings"/>
          <w:color w:val="4F81BD" w:themeColor="accent1"/>
        </w:rPr>
        <w:t></w:t>
      </w:r>
      <w:r w:rsidR="00D57607" w:rsidRPr="006F5004">
        <w:rPr>
          <w:color w:val="4F81BD" w:themeColor="accent1"/>
        </w:rPr>
        <w:t>Basic</w:t>
      </w:r>
      <w:r w:rsidR="00D57607" w:rsidRPr="006F5004">
        <w:rPr>
          <w:rFonts w:ascii="Wingdings" w:hAnsi="Wingdings"/>
          <w:color w:val="4F81BD" w:themeColor="accent1"/>
        </w:rPr>
        <w:t></w:t>
      </w:r>
      <w:r w:rsidR="00D57607" w:rsidRPr="006F5004">
        <w:rPr>
          <w:color w:val="4F81BD" w:themeColor="accent1"/>
        </w:rPr>
        <w:t>Parameters</w:t>
      </w:r>
      <w:r w:rsidRPr="006F5004">
        <w:rPr>
          <w:color w:val="4F81BD" w:themeColor="accent1"/>
        </w:rPr>
        <w:fldChar w:fldCharType="end"/>
      </w:r>
    </w:p>
    <w:p w14:paraId="56085431" w14:textId="51D0B6DC" w:rsidR="00EB6CDC" w:rsidRPr="00A03DF5" w:rsidRDefault="000A4235" w:rsidP="006F5004">
      <w:pPr>
        <w:pStyle w:val="ListBullet"/>
        <w:rPr>
          <w:color w:val="4F81BD" w:themeColor="accent1"/>
        </w:rPr>
      </w:pPr>
      <w:hyperlink w:anchor="_CashpointBasicService_Days" w:history="1">
        <w:r w:rsidR="00BF3A2F" w:rsidRPr="00A03DF5">
          <w:rPr>
            <w:rStyle w:val="Hyperlink"/>
            <w:color w:val="4F81BD" w:themeColor="accent1"/>
            <w:u w:val="none"/>
          </w:rPr>
          <w:t>Cashpoint</w:t>
        </w:r>
        <w:r w:rsidR="00BF3A2F" w:rsidRPr="00A03DF5">
          <w:rPr>
            <w:rFonts w:ascii="Wingdings" w:hAnsi="Wingdings"/>
            <w:color w:val="4F81BD" w:themeColor="accent1"/>
          </w:rPr>
          <w:t>à</w:t>
        </w:r>
        <w:r w:rsidR="00BF3A2F" w:rsidRPr="00A03DF5">
          <w:rPr>
            <w:rStyle w:val="Hyperlink"/>
            <w:color w:val="4F81BD" w:themeColor="accent1"/>
            <w:u w:val="none"/>
          </w:rPr>
          <w:t>Basic</w:t>
        </w:r>
        <w:r w:rsidR="00BF3A2F" w:rsidRPr="00A03DF5">
          <w:rPr>
            <w:rFonts w:ascii="Wingdings" w:hAnsi="Wingdings"/>
            <w:color w:val="4F81BD" w:themeColor="accent1"/>
          </w:rPr>
          <w:t>à</w:t>
        </w:r>
        <w:r w:rsidR="00D61224" w:rsidRPr="00A03DF5">
          <w:rPr>
            <w:rStyle w:val="Hyperlink"/>
            <w:color w:val="4F81BD" w:themeColor="accent1"/>
            <w:u w:val="none"/>
          </w:rPr>
          <w:t>Service Days</w:t>
        </w:r>
      </w:hyperlink>
    </w:p>
    <w:p w14:paraId="59F70E4E" w14:textId="4287C817" w:rsidR="00D57607" w:rsidRPr="008221F3" w:rsidRDefault="00027408" w:rsidP="00F63174">
      <w:pPr>
        <w:pStyle w:val="Caption"/>
        <w:spacing w:before="0" w:after="120"/>
        <w:ind w:left="187" w:hanging="187"/>
        <w:outlineLvl w:val="0"/>
        <w:rPr>
          <w:color w:val="000000" w:themeColor="text1"/>
          <w:sz w:val="16"/>
          <w:szCs w:val="16"/>
        </w:rPr>
      </w:pPr>
      <w:r w:rsidRPr="008221F3">
        <w:rPr>
          <w:color w:val="1F497D" w:themeColor="text2"/>
          <w:sz w:val="24"/>
          <w:szCs w:val="24"/>
        </w:rPr>
        <w:fldChar w:fldCharType="begin"/>
      </w:r>
      <w:r w:rsidR="00916881" w:rsidRPr="008221F3">
        <w:rPr>
          <w:color w:val="1F497D" w:themeColor="text2"/>
        </w:rPr>
        <w:instrText xml:space="preserve"> REF _Ref236037420 \h </w:instrText>
      </w:r>
      <w:r w:rsidR="006F5004" w:rsidRPr="008221F3">
        <w:rPr>
          <w:color w:val="1F497D" w:themeColor="text2"/>
          <w:sz w:val="24"/>
          <w:szCs w:val="24"/>
        </w:rPr>
        <w:instrText xml:space="preserve"> \* MERGEFORMAT </w:instrText>
      </w:r>
      <w:r w:rsidRPr="008221F3">
        <w:rPr>
          <w:color w:val="1F497D" w:themeColor="text2"/>
          <w:sz w:val="24"/>
          <w:szCs w:val="24"/>
        </w:rPr>
      </w:r>
      <w:r w:rsidRPr="008221F3">
        <w:rPr>
          <w:color w:val="1F497D" w:themeColor="text2"/>
          <w:sz w:val="24"/>
          <w:szCs w:val="24"/>
        </w:rPr>
        <w:fldChar w:fldCharType="separate"/>
      </w:r>
      <w:r w:rsidR="00D57607" w:rsidRPr="008221F3">
        <w:rPr>
          <w:color w:val="000000" w:themeColor="text1"/>
        </w:rPr>
        <w:t xml:space="preserve">Figure </w:t>
      </w:r>
      <w:r w:rsidR="00D57607" w:rsidRPr="008221F3">
        <w:rPr>
          <w:noProof/>
          <w:color w:val="000000" w:themeColor="text1"/>
        </w:rPr>
        <w:t>22</w:t>
      </w:r>
      <w:r w:rsidR="00D57607" w:rsidRPr="008221F3">
        <w:rPr>
          <w:color w:val="000000" w:themeColor="text1"/>
        </w:rPr>
        <w:t>: View Service Days</w:t>
      </w:r>
    </w:p>
    <w:p w14:paraId="75EC9D79" w14:textId="77777777" w:rsidR="00D57607" w:rsidRPr="008221F3" w:rsidRDefault="00D57607" w:rsidP="006D0608">
      <w:pPr>
        <w:pStyle w:val="BodyText"/>
        <w:jc w:val="center"/>
      </w:pPr>
      <w:r w:rsidRPr="008221F3">
        <w:rPr>
          <w:noProof/>
        </w:rPr>
        <w:drawing>
          <wp:inline distT="0" distB="0" distL="0" distR="0" wp14:anchorId="2B50FCEC" wp14:editId="3F09E802">
            <wp:extent cx="4572000" cy="228600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D5E638" w14:textId="72E0422D"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Basic</w:t>
      </w:r>
      <w:r w:rsidRPr="008221F3">
        <w:rPr>
          <w:rFonts w:ascii="Wingdings" w:hAnsi="Wingdings"/>
          <w:color w:val="1F497D" w:themeColor="text2"/>
        </w:rPr>
        <w:t></w:t>
      </w:r>
      <w:r w:rsidRPr="008221F3">
        <w:rPr>
          <w:color w:val="1F497D" w:themeColor="text2"/>
        </w:rPr>
        <w:t>Denominations</w:t>
      </w:r>
      <w:r w:rsidR="00027408" w:rsidRPr="008221F3">
        <w:rPr>
          <w:color w:val="1F497D" w:themeColor="text2"/>
        </w:rPr>
        <w:fldChar w:fldCharType="end"/>
      </w:r>
    </w:p>
    <w:p w14:paraId="7FEDC6EF" w14:textId="410120E4"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_Ref236037430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Non-Cash Media</w:t>
      </w:r>
      <w:r w:rsidRPr="008221F3">
        <w:rPr>
          <w:color w:val="1F497D" w:themeColor="text2"/>
        </w:rPr>
        <w:fldChar w:fldCharType="end"/>
      </w:r>
    </w:p>
    <w:p w14:paraId="5FF5C1CC" w14:textId="6357AFC1"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_Ref221786529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Basic</w:t>
      </w:r>
      <w:r w:rsidR="00D57607" w:rsidRPr="008221F3">
        <w:rPr>
          <w:rFonts w:ascii="Wingdings" w:hAnsi="Wingdings"/>
          <w:color w:val="1F497D" w:themeColor="text2"/>
        </w:rPr>
        <w:t></w:t>
      </w:r>
      <w:r w:rsidR="00D57607" w:rsidRPr="008221F3">
        <w:rPr>
          <w:color w:val="1F497D" w:themeColor="text2"/>
        </w:rPr>
        <w:t>Linkage</w:t>
      </w:r>
      <w:r w:rsidRPr="008221F3">
        <w:rPr>
          <w:color w:val="1F497D" w:themeColor="text2"/>
        </w:rPr>
        <w:fldChar w:fldCharType="end"/>
      </w:r>
    </w:p>
    <w:p w14:paraId="72189C6D" w14:textId="35FE72A7"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_Ref221790193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Costs</w:t>
      </w:r>
      <w:r w:rsidRPr="008221F3">
        <w:rPr>
          <w:color w:val="1F497D" w:themeColor="text2"/>
        </w:rPr>
        <w:fldChar w:fldCharType="end"/>
      </w:r>
    </w:p>
    <w:p w14:paraId="23306168" w14:textId="649868F3" w:rsidR="00D57607"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_Ref236037448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Advanced</w:t>
      </w:r>
      <w:r w:rsidR="00D57607" w:rsidRPr="008221F3">
        <w:rPr>
          <w:rFonts w:ascii="Wingdings" w:hAnsi="Wingdings"/>
          <w:color w:val="1F497D" w:themeColor="text2"/>
        </w:rPr>
        <w:t></w:t>
      </w:r>
      <w:r w:rsidR="00D57607" w:rsidRPr="008221F3">
        <w:rPr>
          <w:color w:val="1F497D" w:themeColor="text2"/>
        </w:rPr>
        <w:t>Parameters</w:t>
      </w:r>
      <w:r w:rsidRPr="008221F3">
        <w:rPr>
          <w:color w:val="1F497D" w:themeColor="text2"/>
        </w:rPr>
        <w:fldChar w:fldCharType="end"/>
      </w:r>
      <w:r w:rsidRPr="008221F3">
        <w:rPr>
          <w:rFonts w:cs="Cambria"/>
          <w:b/>
          <w:caps/>
          <w:color w:val="1F497D" w:themeColor="text2"/>
          <w:sz w:val="24"/>
          <w:szCs w:val="24"/>
        </w:rPr>
        <w:fldChar w:fldCharType="begin"/>
      </w:r>
      <w:r w:rsidR="00916881" w:rsidRPr="008221F3">
        <w:rPr>
          <w:color w:val="1F497D" w:themeColor="text2"/>
        </w:rPr>
        <w:instrText xml:space="preserve"> REF _Ref256526785 \h </w:instrText>
      </w:r>
      <w:r w:rsidR="003413F5" w:rsidRPr="008221F3">
        <w:rPr>
          <w:rFonts w:cs="Cambria"/>
          <w:caps/>
          <w:color w:val="1F497D" w:themeColor="text2"/>
          <w:sz w:val="24"/>
        </w:rPr>
        <w:instrText xml:space="preserve"> \* MERGEFORMAT </w:instrText>
      </w:r>
      <w:r w:rsidRPr="008221F3">
        <w:rPr>
          <w:rFonts w:cs="Cambria"/>
          <w:b/>
          <w:caps/>
          <w:color w:val="1F497D" w:themeColor="text2"/>
          <w:sz w:val="24"/>
          <w:szCs w:val="24"/>
        </w:rPr>
      </w:r>
      <w:r w:rsidRPr="008221F3">
        <w:rPr>
          <w:rFonts w:cs="Cambria"/>
          <w:b/>
          <w:caps/>
          <w:color w:val="1F497D" w:themeColor="text2"/>
          <w:sz w:val="24"/>
          <w:szCs w:val="24"/>
        </w:rPr>
        <w:fldChar w:fldCharType="separate"/>
      </w:r>
    </w:p>
    <w:p w14:paraId="5975F4CE" w14:textId="62B4B6A4" w:rsidR="00916881" w:rsidRPr="008221F3" w:rsidRDefault="00D57607" w:rsidP="003413F5">
      <w:pPr>
        <w:pStyle w:val="ListBullet"/>
        <w:rPr>
          <w:color w:val="1F497D" w:themeColor="text2"/>
        </w:rPr>
      </w:pPr>
      <w:r w:rsidRPr="008221F3">
        <w:rPr>
          <w:color w:val="1F497D" w:themeColor="text2"/>
        </w:rPr>
        <w:t>Cashpoint</w:t>
      </w:r>
      <w:r w:rsidRPr="008221F3">
        <w:rPr>
          <w:rFonts w:ascii="Wingdings" w:hAnsi="Wingdings"/>
          <w:color w:val="1F497D" w:themeColor="text2"/>
        </w:rPr>
        <w:t></w:t>
      </w:r>
      <w:r w:rsidRPr="008221F3">
        <w:rPr>
          <w:color w:val="1F497D" w:themeColor="text2"/>
        </w:rPr>
        <w:t>Advanced</w:t>
      </w:r>
      <w:r w:rsidRPr="008221F3">
        <w:rPr>
          <w:rFonts w:ascii="Wingdings" w:hAnsi="Wingdings"/>
          <w:color w:val="1F497D" w:themeColor="text2"/>
        </w:rPr>
        <w:t></w:t>
      </w:r>
      <w:r w:rsidRPr="008221F3">
        <w:rPr>
          <w:color w:val="1F497D" w:themeColor="text2"/>
        </w:rPr>
        <w:t>Foreign Currency Service Days</w:t>
      </w:r>
      <w:r w:rsidR="00027408" w:rsidRPr="008221F3">
        <w:rPr>
          <w:color w:val="1F497D" w:themeColor="text2"/>
        </w:rPr>
        <w:fldChar w:fldCharType="end"/>
      </w:r>
    </w:p>
    <w:p w14:paraId="1D3D71F5" w14:textId="45FF0DEA"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_Ref221790203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View Forecast</w:t>
      </w:r>
      <w:r w:rsidRPr="008221F3">
        <w:rPr>
          <w:color w:val="1F497D" w:themeColor="text2"/>
        </w:rPr>
        <w:fldChar w:fldCharType="end"/>
      </w:r>
    </w:p>
    <w:p w14:paraId="594985CA" w14:textId="64C5A977" w:rsidR="00916881" w:rsidRPr="008221F3" w:rsidRDefault="00027408" w:rsidP="003413F5">
      <w:pPr>
        <w:pStyle w:val="ListBullet"/>
        <w:rPr>
          <w:color w:val="1F497D" w:themeColor="text2"/>
        </w:rPr>
      </w:pPr>
      <w:r w:rsidRPr="008221F3">
        <w:rPr>
          <w:color w:val="1F497D" w:themeColor="text2"/>
        </w:rPr>
        <w:lastRenderedPageBreak/>
        <w:fldChar w:fldCharType="begin"/>
      </w:r>
      <w:r w:rsidR="00916881" w:rsidRPr="008221F3">
        <w:rPr>
          <w:color w:val="1F497D" w:themeColor="text2"/>
        </w:rPr>
        <w:instrText xml:space="preserve"> REF _Ref221790204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Generate Forecast</w:t>
      </w:r>
      <w:r w:rsidRPr="008221F3">
        <w:rPr>
          <w:color w:val="1F497D" w:themeColor="text2"/>
        </w:rPr>
        <w:fldChar w:fldCharType="end"/>
      </w:r>
    </w:p>
    <w:p w14:paraId="749E82A7" w14:textId="0E0323CF"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_Ref236037482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Forecast</w:t>
      </w:r>
      <w:r w:rsidR="00D57607" w:rsidRPr="008221F3">
        <w:rPr>
          <w:rFonts w:ascii="Wingdings" w:hAnsi="Wingdings"/>
          <w:color w:val="1F497D" w:themeColor="text2"/>
        </w:rPr>
        <w:t></w:t>
      </w:r>
      <w:r w:rsidR="00D57607" w:rsidRPr="008221F3">
        <w:rPr>
          <w:color w:val="1F497D" w:themeColor="text2"/>
        </w:rPr>
        <w:t>Analysis</w:t>
      </w:r>
      <w:r w:rsidRPr="008221F3">
        <w:rPr>
          <w:color w:val="1F497D" w:themeColor="text2"/>
        </w:rPr>
        <w:fldChar w:fldCharType="end"/>
      </w:r>
    </w:p>
    <w:p w14:paraId="00072C92" w14:textId="29816D0E" w:rsidR="00916881" w:rsidRPr="008221F3" w:rsidRDefault="00027408" w:rsidP="003413F5">
      <w:pPr>
        <w:pStyle w:val="ListBullet"/>
        <w:rPr>
          <w:color w:val="1F497D" w:themeColor="text2"/>
        </w:rPr>
      </w:pPr>
      <w:r w:rsidRPr="008221F3">
        <w:rPr>
          <w:color w:val="1F497D" w:themeColor="text2"/>
        </w:rPr>
        <w:fldChar w:fldCharType="begin"/>
      </w:r>
      <w:r w:rsidR="00916881" w:rsidRPr="008221F3">
        <w:rPr>
          <w:color w:val="1F497D" w:themeColor="text2"/>
        </w:rPr>
        <w:instrText xml:space="preserve"> REF _Ref221790206 \h </w:instrText>
      </w:r>
      <w:r w:rsidR="003413F5" w:rsidRPr="008221F3">
        <w:rPr>
          <w:color w:val="1F497D" w:themeColor="text2"/>
        </w:rPr>
        <w:instrText xml:space="preserve"> \* MERGEFORMAT </w:instrText>
      </w:r>
      <w:r w:rsidRPr="008221F3">
        <w:rPr>
          <w:color w:val="1F497D" w:themeColor="text2"/>
        </w:rPr>
      </w:r>
      <w:r w:rsidRPr="008221F3">
        <w:rPr>
          <w:color w:val="1F497D" w:themeColor="text2"/>
        </w:rPr>
        <w:fldChar w:fldCharType="separate"/>
      </w:r>
      <w:r w:rsidR="00D57607" w:rsidRPr="008221F3">
        <w:rPr>
          <w:color w:val="1F497D" w:themeColor="text2"/>
        </w:rPr>
        <w:t>Cashpoint</w:t>
      </w:r>
      <w:r w:rsidR="00D57607" w:rsidRPr="008221F3">
        <w:rPr>
          <w:rFonts w:ascii="Wingdings" w:hAnsi="Wingdings"/>
          <w:color w:val="1F497D" w:themeColor="text2"/>
        </w:rPr>
        <w:t></w:t>
      </w:r>
      <w:r w:rsidR="00D57607" w:rsidRPr="008221F3">
        <w:rPr>
          <w:color w:val="1F497D" w:themeColor="text2"/>
        </w:rPr>
        <w:t>Reports</w:t>
      </w:r>
      <w:r w:rsidRPr="008221F3">
        <w:rPr>
          <w:color w:val="1F497D" w:themeColor="text2"/>
        </w:rPr>
        <w:fldChar w:fldCharType="end"/>
      </w:r>
    </w:p>
    <w:p w14:paraId="2E457FBB" w14:textId="79EC1E7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r>
        <w:t xml:space="preserve"> </w:t>
      </w:r>
    </w:p>
    <w:p w14:paraId="725AC61A" w14:textId="77777777" w:rsidR="003413F5" w:rsidRDefault="003413F5" w:rsidP="006D0608">
      <w:pPr>
        <w:pStyle w:val="BodyText"/>
      </w:pPr>
    </w:p>
    <w:p w14:paraId="3B420699" w14:textId="50E0EC3D" w:rsidR="00916881" w:rsidRPr="00FC168D" w:rsidRDefault="00916881" w:rsidP="00FC168D">
      <w:pPr>
        <w:pStyle w:val="Heading2"/>
      </w:pPr>
      <w:bookmarkStart w:id="202" w:name="_Ref221790168"/>
      <w:bookmarkStart w:id="203" w:name="_Ref236037371"/>
      <w:bookmarkStart w:id="204" w:name="_Toc128718579"/>
      <w:r w:rsidRPr="00FC168D">
        <w:t>Cashpoint Parameters</w:t>
      </w:r>
      <w:bookmarkEnd w:id="202"/>
      <w:bookmarkEnd w:id="203"/>
      <w:bookmarkEnd w:id="204"/>
    </w:p>
    <w:p w14:paraId="6F03DEA4" w14:textId="77777777" w:rsidR="00916881" w:rsidRDefault="00916881" w:rsidP="003413F5">
      <w:pPr>
        <w:pStyle w:val="BodyText"/>
      </w:pPr>
      <w:r>
        <w:t>This section will detail each of the parameters and settings that are related to or assigned to a Cashpoint. This section will be the central reference point for all the Cashpoint parameters.</w:t>
      </w:r>
    </w:p>
    <w:p w14:paraId="0281293A" w14:textId="77777777" w:rsidR="00916881" w:rsidRDefault="00916881" w:rsidP="003413F5">
      <w:pPr>
        <w:pStyle w:val="BodyText"/>
      </w:pPr>
      <w:r>
        <w:t>A Cashpoint is made up of many different parameters that define how it works, what it does, whom it belongs to, and who manages it. The elements that will be discussed in this section are illustrated in the chart below:</w:t>
      </w:r>
    </w:p>
    <w:p w14:paraId="30173C0F" w14:textId="1647DC05" w:rsidR="00916881" w:rsidRDefault="00916881" w:rsidP="00F63174">
      <w:pPr>
        <w:pStyle w:val="Caption"/>
        <w:spacing w:before="0" w:after="120"/>
        <w:ind w:left="187" w:hanging="187"/>
        <w:outlineLvl w:val="0"/>
      </w:pPr>
      <w:bookmarkStart w:id="205" w:name="_Toc128632327"/>
      <w:r>
        <w:t xml:space="preserve">Figure </w:t>
      </w:r>
      <w:ins w:id="206" w:author="Robbie Moses" w:date="2023-03-02T06:45:00Z">
        <w:r w:rsidR="00624EA3">
          <w:fldChar w:fldCharType="begin"/>
        </w:r>
        <w:r w:rsidR="00624EA3">
          <w:instrText xml:space="preserve"> SEQ Figure \* ARABIC </w:instrText>
        </w:r>
      </w:ins>
      <w:r w:rsidR="00624EA3">
        <w:fldChar w:fldCharType="separate"/>
      </w:r>
      <w:ins w:id="207" w:author="Robbie Moses" w:date="2023-03-02T06:45:00Z">
        <w:r w:rsidR="00624EA3">
          <w:rPr>
            <w:noProof/>
          </w:rPr>
          <w:t>8</w:t>
        </w:r>
        <w:r w:rsidR="00624EA3">
          <w:fldChar w:fldCharType="end"/>
        </w:r>
      </w:ins>
      <w:ins w:id="208" w:author="Moses, Robbie" w:date="2023-02-22T02:39:00Z">
        <w:del w:id="209" w:author="Robbie Moses" w:date="2023-03-02T06:45:00Z">
          <w:r w:rsidR="003B5D4F" w:rsidDel="00624EA3">
            <w:fldChar w:fldCharType="begin"/>
          </w:r>
          <w:r w:rsidR="003B5D4F" w:rsidDel="00624EA3">
            <w:delInstrText xml:space="preserve"> SEQ Figure \* ARABIC </w:delInstrText>
          </w:r>
        </w:del>
      </w:ins>
      <w:del w:id="210" w:author="Robbie Moses" w:date="2023-03-02T06:45:00Z">
        <w:r w:rsidR="003B5D4F" w:rsidDel="00624EA3">
          <w:fldChar w:fldCharType="separate"/>
        </w:r>
      </w:del>
      <w:ins w:id="211" w:author="Moses, Robbie" w:date="2023-02-22T02:39:00Z">
        <w:del w:id="212" w:author="Robbie Moses" w:date="2023-03-02T06:45:00Z">
          <w:r w:rsidR="003B5D4F" w:rsidDel="00624EA3">
            <w:rPr>
              <w:noProof/>
            </w:rPr>
            <w:delText>7</w:delText>
          </w:r>
          <w:r w:rsidR="003B5D4F" w:rsidDel="00624EA3">
            <w:fldChar w:fldCharType="end"/>
          </w:r>
        </w:del>
      </w:ins>
      <w:del w:id="213" w:author="Moses, Robbie" w:date="2023-02-22T02:39:00Z">
        <w:r w:rsidR="00027408" w:rsidDel="003B5D4F">
          <w:fldChar w:fldCharType="begin"/>
        </w:r>
        <w:r w:rsidDel="003B5D4F">
          <w:delInstrText xml:space="preserve"> SEQ "Figure" \*Arabic </w:delInstrText>
        </w:r>
        <w:r w:rsidR="00027408" w:rsidDel="003B5D4F">
          <w:fldChar w:fldCharType="separate"/>
        </w:r>
        <w:r w:rsidR="00D57607" w:rsidDel="003B5D4F">
          <w:rPr>
            <w:noProof/>
          </w:rPr>
          <w:delText>7</w:delText>
        </w:r>
        <w:r w:rsidR="00027408" w:rsidDel="003B5D4F">
          <w:rPr>
            <w:noProof/>
          </w:rPr>
          <w:fldChar w:fldCharType="end"/>
        </w:r>
      </w:del>
      <w:r>
        <w:t>: Cashpoint Elements</w:t>
      </w:r>
      <w:bookmarkEnd w:id="205"/>
    </w:p>
    <w:p w14:paraId="0667E8D1" w14:textId="77777777" w:rsidR="00916881" w:rsidRDefault="00446BCA" w:rsidP="006D0608">
      <w:pPr>
        <w:pStyle w:val="BodyText"/>
        <w:jc w:val="center"/>
      </w:pPr>
      <w:r>
        <w:rPr>
          <w:noProof/>
        </w:rPr>
        <w:drawing>
          <wp:inline distT="0" distB="0" distL="0" distR="0" wp14:anchorId="5647FAE6" wp14:editId="377FF61E">
            <wp:extent cx="5486400" cy="4420870"/>
            <wp:effectExtent l="76200" t="76200" r="133350" b="132080"/>
            <wp:docPr id="2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28A0092B-C50C-407E-A947-70E740481C1C}">
                          <a14:useLocalDpi xmlns:a14="http://schemas.microsoft.com/office/drawing/2010/main" val="0"/>
                        </a:ext>
                      </a:extLst>
                    </a:blip>
                    <a:srcRect l="-11038" t="-1593" r="-11308" b="-1830"/>
                    <a:stretch>
                      <a:fillRect/>
                    </a:stretch>
                  </pic:blipFill>
                  <pic:spPr bwMode="auto">
                    <a:xfrm>
                      <a:off x="0" y="0"/>
                      <a:ext cx="5486400" cy="4420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5B4A7A" w14:textId="06E6B2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8451F22" w14:textId="0C7D4B4A" w:rsidR="00916881" w:rsidDel="003B5D4F" w:rsidRDefault="00916881" w:rsidP="006D0608">
      <w:pPr>
        <w:pStyle w:val="BodyText"/>
        <w:rPr>
          <w:del w:id="214" w:author="Moses, Robbie" w:date="2023-02-22T01:20:00Z"/>
        </w:rPr>
      </w:pPr>
      <w:bookmarkStart w:id="215" w:name="_Toc128631569"/>
      <w:bookmarkStart w:id="216" w:name="_Toc128718580"/>
      <w:bookmarkEnd w:id="215"/>
      <w:bookmarkEnd w:id="216"/>
    </w:p>
    <w:p w14:paraId="6EC83C02" w14:textId="36F43568" w:rsidR="00916881" w:rsidRDefault="00916881" w:rsidP="00B75AE2">
      <w:pPr>
        <w:pStyle w:val="Heading3"/>
      </w:pPr>
      <w:bookmarkStart w:id="217" w:name="_Ref221892987"/>
      <w:bookmarkStart w:id="218" w:name="_Toc128718581"/>
      <w:r>
        <w:t>Cashpoint General Definitions</w:t>
      </w:r>
      <w:bookmarkEnd w:id="217"/>
      <w:bookmarkEnd w:id="218"/>
    </w:p>
    <w:p w14:paraId="12B2FEB5" w14:textId="25011CC3" w:rsidR="00916881" w:rsidRDefault="00916881" w:rsidP="003413F5">
      <w:pPr>
        <w:pStyle w:val="BodyText"/>
      </w:pPr>
      <w:r>
        <w:t xml:space="preserve">Each Cashpoint needs a general definition or description of what the Cashpoint is and where it fits into the network. Not </w:t>
      </w:r>
      <w:r w:rsidR="003413F5">
        <w:t>all</w:t>
      </w:r>
      <w:r>
        <w:t xml:space="preserve"> the information in this section is required for the Cashpoint to operate properly; those that are required will be marked. This section applies to all Cashpoints.</w:t>
      </w:r>
    </w:p>
    <w:p w14:paraId="77E22178" w14:textId="717F9643" w:rsidR="00916881" w:rsidRDefault="00916881" w:rsidP="00F63174">
      <w:pPr>
        <w:pStyle w:val="Caption"/>
        <w:spacing w:before="0" w:after="120"/>
        <w:ind w:left="187" w:hanging="187"/>
        <w:outlineLvl w:val="0"/>
      </w:pPr>
      <w:bookmarkStart w:id="219" w:name="_Ref221807053"/>
      <w:bookmarkStart w:id="220" w:name="_Toc128630962"/>
      <w:r>
        <w:t xml:space="preserve">Table </w:t>
      </w:r>
      <w:r w:rsidR="00027408">
        <w:fldChar w:fldCharType="begin"/>
      </w:r>
      <w:r>
        <w:instrText xml:space="preserve"> SEQ "Table" \*Arabic </w:instrText>
      </w:r>
      <w:r w:rsidR="00027408">
        <w:fldChar w:fldCharType="separate"/>
      </w:r>
      <w:r w:rsidR="00D57607">
        <w:rPr>
          <w:noProof/>
        </w:rPr>
        <w:t>8</w:t>
      </w:r>
      <w:r w:rsidR="00027408">
        <w:rPr>
          <w:noProof/>
        </w:rPr>
        <w:fldChar w:fldCharType="end"/>
      </w:r>
      <w:r>
        <w:t>: Cashpoint General Definitions</w:t>
      </w:r>
      <w:bookmarkEnd w:id="219"/>
      <w:bookmarkEnd w:id="22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BB9480E" w14:textId="77777777" w:rsidTr="60D47F00">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392AEFE1" w14:textId="77777777" w:rsidR="00916881" w:rsidRDefault="00916881" w:rsidP="003413F5">
            <w:pPr>
              <w:pStyle w:val="TableHeading"/>
            </w:pPr>
            <w:r>
              <w:t>Cashpoint Element</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3F416B2C" w14:textId="77777777" w:rsidR="00916881" w:rsidRDefault="00916881" w:rsidP="003413F5">
            <w:pPr>
              <w:pStyle w:val="TableHeading"/>
            </w:pPr>
            <w:r>
              <w:t>Description</w:t>
            </w:r>
          </w:p>
        </w:tc>
      </w:tr>
      <w:tr w:rsidR="00916881" w14:paraId="7AF4284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E0E2F75" w14:textId="77777777" w:rsidR="00916881" w:rsidRPr="003413F5" w:rsidRDefault="00916881" w:rsidP="003413F5">
            <w:pPr>
              <w:pStyle w:val="TableBody"/>
              <w:rPr>
                <w:b/>
                <w:bCs/>
              </w:rPr>
            </w:pPr>
            <w:r w:rsidRPr="003413F5">
              <w:rPr>
                <w:b/>
                <w:bCs/>
              </w:rPr>
              <w:t xml:space="preserve">Cashpoint ID </w:t>
            </w:r>
          </w:p>
          <w:p w14:paraId="213F6456" w14:textId="77777777" w:rsidR="00916881" w:rsidRDefault="00916881" w:rsidP="003413F5">
            <w:pPr>
              <w:pStyle w:val="TableBody"/>
            </w:pPr>
            <w:r w:rsidRPr="003413F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90000" w14:textId="77777777" w:rsidR="00916881" w:rsidRDefault="00916881" w:rsidP="003413F5">
            <w:pPr>
              <w:pStyle w:val="TableBody"/>
            </w:pPr>
            <w:r>
              <w:t xml:space="preserve">Unique alphanumeric code that identifies the Cashpoint. </w:t>
            </w:r>
          </w:p>
          <w:p w14:paraId="4681C1C9" w14:textId="7B8C9D3D" w:rsidR="00916881" w:rsidRDefault="00916881" w:rsidP="003413F5">
            <w:pPr>
              <w:pStyle w:val="TableBody"/>
            </w:pPr>
            <w:r>
              <w:t xml:space="preserve">The Cashpoint ID can be a maximum of 12 digits. It must not contain any spaces between the </w:t>
            </w:r>
            <w:r w:rsidR="00F74C8A">
              <w:t>characters,</w:t>
            </w:r>
            <w:r>
              <w:t xml:space="preserve"> nor should it contain special characters (‘{[]}|~`!@#$%^&amp;*)”.The software will give an error message if the user tries to enter an invalid character.</w:t>
            </w:r>
          </w:p>
        </w:tc>
      </w:tr>
      <w:tr w:rsidR="00916881" w14:paraId="3B2E0CBD"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3BA8AC9" w14:textId="77777777" w:rsidR="00916881" w:rsidRPr="007F7E95" w:rsidRDefault="00916881" w:rsidP="007F7E95">
            <w:pPr>
              <w:pStyle w:val="TableBody"/>
              <w:rPr>
                <w:b/>
                <w:bCs/>
              </w:rPr>
            </w:pPr>
            <w:r w:rsidRPr="007F7E95">
              <w:rPr>
                <w:b/>
                <w:bCs/>
              </w:rPr>
              <w:t>Cashpoint Name</w:t>
            </w:r>
          </w:p>
          <w:p w14:paraId="266AE3B7"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AE9AC6" w14:textId="77777777" w:rsidR="00916881" w:rsidRDefault="00916881" w:rsidP="003413F5">
            <w:pPr>
              <w:pStyle w:val="TableBody"/>
            </w:pPr>
            <w:r>
              <w:t xml:space="preserve">An alphanumeric name can be given to the Cashpoint to help identify it from other Cashpoints. </w:t>
            </w:r>
          </w:p>
          <w:p w14:paraId="5E74A014" w14:textId="3F0290BA" w:rsidR="00916881" w:rsidRDefault="00916881" w:rsidP="003413F5">
            <w:pPr>
              <w:pStyle w:val="TableBody"/>
            </w:pPr>
            <w:r>
              <w:t xml:space="preserve">The Cashpoint Name can be a maximum of 80 Characters. </w:t>
            </w:r>
            <w:r w:rsidR="005F1A4B">
              <w:t xml:space="preserve">Certain special characters </w:t>
            </w:r>
            <w:r>
              <w:t>will be rejected (</w:t>
            </w:r>
            <w:r w:rsidR="00C5284F">
              <w:t>i.e.,</w:t>
            </w:r>
            <w:r>
              <w:t xml:space="preserve"> </w:t>
            </w:r>
            <w:r w:rsidR="00C5284F">
              <w:t>single,</w:t>
            </w:r>
            <w:r>
              <w:t xml:space="preserve"> or double quotes), but spaces are acceptable for this field. The software will give an error message if the user tries to enter an invalid character.</w:t>
            </w:r>
          </w:p>
        </w:tc>
      </w:tr>
      <w:tr w:rsidR="00916881" w14:paraId="3C8DF4D6" w14:textId="77777777" w:rsidTr="005A2F99">
        <w:tc>
          <w:tcPr>
            <w:tcW w:w="2592" w:type="dxa"/>
            <w:tcBorders>
              <w:top w:val="single" w:sz="4" w:space="0" w:color="000000" w:themeColor="text1"/>
              <w:left w:val="single" w:sz="4" w:space="0" w:color="000000" w:themeColor="text1"/>
              <w:bottom w:val="single" w:sz="4" w:space="0" w:color="000000" w:themeColor="text1"/>
            </w:tcBorders>
          </w:tcPr>
          <w:p w14:paraId="70AB7098" w14:textId="77777777" w:rsidR="00916881" w:rsidRPr="007F7E95" w:rsidRDefault="00916881" w:rsidP="007F7E95">
            <w:pPr>
              <w:pStyle w:val="TableBody"/>
              <w:rPr>
                <w:b/>
                <w:bCs/>
              </w:rPr>
            </w:pPr>
            <w:r w:rsidRPr="007F7E95">
              <w:rPr>
                <w:b/>
                <w:bCs/>
              </w:rPr>
              <w:t>Cashpoint Type</w:t>
            </w:r>
          </w:p>
          <w:p w14:paraId="7C0B716C" w14:textId="77777777" w:rsidR="00916881" w:rsidRPr="007F7E95" w:rsidRDefault="00916881" w:rsidP="007F7E95">
            <w:pPr>
              <w:pStyle w:val="TableBody"/>
              <w:rPr>
                <w:b/>
                <w:bCs/>
              </w:rPr>
            </w:pPr>
            <w:r w:rsidRPr="007F7E95">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0B4653" w14:textId="77777777" w:rsidR="00916881" w:rsidRPr="003413F5" w:rsidRDefault="00916881" w:rsidP="003413F5">
            <w:pPr>
              <w:pStyle w:val="TableBody"/>
            </w:pPr>
            <w:r w:rsidRPr="003413F5">
              <w:t xml:space="preserve">Determines both how the Cashpoint works as well as how it is replenished. Different Cashpoints have different functions, replenishment styles, and parameters. The user must choose between one of the following Cashpoint types.  </w:t>
            </w:r>
          </w:p>
          <w:p w14:paraId="7195D55C" w14:textId="607705F6" w:rsidR="00916881" w:rsidRPr="003413F5" w:rsidRDefault="00916881" w:rsidP="003413F5">
            <w:pPr>
              <w:pStyle w:val="TableBody"/>
            </w:pPr>
            <w:r w:rsidRPr="003413F5">
              <w:t xml:space="preserve">All Cashpoints allow customers to withdraw funds and receive replenishments from a carrier. The main difference between </w:t>
            </w:r>
            <w:r w:rsidR="00F74C8A" w:rsidRPr="003413F5">
              <w:t>Cashpoint</w:t>
            </w:r>
            <w:r w:rsidRPr="003413F5">
              <w:t xml:space="preserve"> types has to do with the method of replenishment and </w:t>
            </w:r>
            <w:r w:rsidR="00C5284F" w:rsidRPr="003413F5">
              <w:t>whether</w:t>
            </w:r>
            <w:r w:rsidRPr="003413F5">
              <w:t xml:space="preserve"> customer deposits are available to be withdrawn.</w:t>
            </w:r>
          </w:p>
          <w:p w14:paraId="1C272A41" w14:textId="0DA6D405" w:rsidR="00916881" w:rsidRPr="003413F5" w:rsidRDefault="00916881" w:rsidP="003413F5">
            <w:pPr>
              <w:pStyle w:val="TableBody"/>
            </w:pPr>
            <w:r w:rsidRPr="003413F5">
              <w:rPr>
                <w:b/>
                <w:bCs/>
              </w:rPr>
              <w:t>Branches</w:t>
            </w:r>
            <w:r w:rsidRPr="003413F5">
              <w:t xml:space="preserve"> are unique in that they give and receive cash from customers and their Carrier</w:t>
            </w:r>
            <w:r w:rsidR="00E63602" w:rsidRPr="003413F5">
              <w:t>s</w:t>
            </w:r>
            <w:r w:rsidRPr="003413F5">
              <w:t xml:space="preserve">. </w:t>
            </w:r>
          </w:p>
          <w:p w14:paraId="258CAE98" w14:textId="77777777" w:rsidR="00916881" w:rsidRPr="003413F5" w:rsidRDefault="00916881" w:rsidP="003413F5">
            <w:pPr>
              <w:pStyle w:val="TableBody"/>
              <w:rPr>
                <w:b/>
                <w:bCs/>
              </w:rPr>
            </w:pPr>
            <w:r w:rsidRPr="003413F5">
              <w:rPr>
                <w:b/>
                <w:bCs/>
              </w:rPr>
              <w:t>Dispensing ATMs</w:t>
            </w:r>
          </w:p>
          <w:p w14:paraId="2112D2CA" w14:textId="7F10B995" w:rsidR="00916881" w:rsidRDefault="00916881" w:rsidP="004060B4">
            <w:pPr>
              <w:pStyle w:val="TableListBullet"/>
              <w:tabs>
                <w:tab w:val="num" w:pos="720"/>
              </w:tabs>
              <w:ind w:left="720" w:hanging="360"/>
            </w:pPr>
            <w:r>
              <w:rPr>
                <w:b/>
              </w:rPr>
              <w:t>Add Cash ATMs</w:t>
            </w:r>
            <w:r>
              <w:t xml:space="preserve"> – Cash is only </w:t>
            </w:r>
            <w:r w:rsidR="00F74C8A">
              <w:t>withdrawn,</w:t>
            </w:r>
            <w:r>
              <w:t xml:space="preserve"> and the Carrier only fills the ATM (no money returns with the Carrier).</w:t>
            </w:r>
          </w:p>
          <w:p w14:paraId="6A2D537E" w14:textId="54208EF8" w:rsidR="00916881" w:rsidRDefault="00916881" w:rsidP="004060B4">
            <w:pPr>
              <w:pStyle w:val="TableListBullet"/>
              <w:tabs>
                <w:tab w:val="num" w:pos="720"/>
              </w:tabs>
              <w:ind w:left="720" w:hanging="360"/>
            </w:pPr>
            <w:r>
              <w:rPr>
                <w:b/>
              </w:rPr>
              <w:t>Replace Cash ATMs</w:t>
            </w:r>
            <w:r>
              <w:t xml:space="preserve"> – Cash is only withdrawn and the Carrier swaps old ATM cassettes with new</w:t>
            </w:r>
            <w:r w:rsidR="00E63602">
              <w:t>ly</w:t>
            </w:r>
            <w:r>
              <w:t xml:space="preserve"> filled cassettes. The old cassettes are returned with the Carrier with any residual cash.</w:t>
            </w:r>
          </w:p>
          <w:p w14:paraId="67E8E6E2" w14:textId="3FF0A394" w:rsidR="00916881" w:rsidRDefault="00916881" w:rsidP="004060B4">
            <w:pPr>
              <w:pStyle w:val="TableListBullet"/>
              <w:tabs>
                <w:tab w:val="num" w:pos="720"/>
              </w:tabs>
              <w:ind w:left="720" w:hanging="360"/>
            </w:pPr>
            <w:r>
              <w:rPr>
                <w:b/>
              </w:rPr>
              <w:lastRenderedPageBreak/>
              <w:t>Add/Replace Cash ATMs</w:t>
            </w:r>
            <w:r>
              <w:t xml:space="preserve"> – Cash is only withdrawn but the replenishment is different. This is a special scenario where in some instances the Carrier Adds Cash and </w:t>
            </w:r>
            <w:r w:rsidR="00372E70">
              <w:t xml:space="preserve">in </w:t>
            </w:r>
            <w:r>
              <w:t>others</w:t>
            </w:r>
            <w:r w:rsidR="00372E70">
              <w:t>,</w:t>
            </w:r>
            <w:r>
              <w:t xml:space="preserve"> it performs a Replace Cash.</w:t>
            </w:r>
          </w:p>
          <w:p w14:paraId="6CEE4B55" w14:textId="77777777" w:rsidR="00916881" w:rsidRDefault="00916881" w:rsidP="004060B4">
            <w:pPr>
              <w:pStyle w:val="TableListBullet"/>
              <w:tabs>
                <w:tab w:val="num" w:pos="720"/>
              </w:tabs>
              <w:ind w:left="720" w:hanging="360"/>
              <w:rPr>
                <w:b/>
              </w:rPr>
            </w:pPr>
            <w:r>
              <w:rPr>
                <w:b/>
              </w:rPr>
              <w:t>Advanced Devices</w:t>
            </w:r>
          </w:p>
          <w:p w14:paraId="0CCCF6EA" w14:textId="77777777" w:rsidR="00916881" w:rsidRDefault="00916881" w:rsidP="004060B4">
            <w:pPr>
              <w:pStyle w:val="TableListBullet"/>
              <w:tabs>
                <w:tab w:val="num" w:pos="720"/>
              </w:tabs>
              <w:ind w:left="720" w:hanging="360"/>
            </w:pPr>
            <w:r>
              <w:rPr>
                <w:b/>
              </w:rPr>
              <w:t>Recycler ATM</w:t>
            </w:r>
            <w:r>
              <w:t xml:space="preserve"> – Cash can be Deposited into this machine and then be made available for withdrawal. May have multiple components split between deposit-only, withdrawal-only, and recycling functionality.</w:t>
            </w:r>
          </w:p>
          <w:p w14:paraId="2E292C60" w14:textId="77777777" w:rsidR="00916881" w:rsidRDefault="00916881" w:rsidP="004060B4">
            <w:pPr>
              <w:pStyle w:val="TableListBullet"/>
              <w:tabs>
                <w:tab w:val="num" w:pos="720"/>
              </w:tabs>
              <w:ind w:left="720" w:hanging="360"/>
            </w:pPr>
            <w:r w:rsidRPr="000C579E">
              <w:rPr>
                <w:b/>
              </w:rPr>
              <w:t>Depo</w:t>
            </w:r>
            <w:r>
              <w:rPr>
                <w:b/>
              </w:rPr>
              <w:t xml:space="preserve">sitor ATM – </w:t>
            </w:r>
            <w:r>
              <w:t>Cash can only be deposited into this machine. Servicing can be either completely emptying the machine, or the user can designate what amount is to be extracted.</w:t>
            </w:r>
          </w:p>
          <w:p w14:paraId="7C982FA5" w14:textId="512C98C4" w:rsidR="00916881" w:rsidRDefault="00916881" w:rsidP="004060B4">
            <w:pPr>
              <w:pStyle w:val="TableListBullet"/>
              <w:tabs>
                <w:tab w:val="num" w:pos="720"/>
              </w:tabs>
              <w:ind w:left="720" w:hanging="360"/>
            </w:pPr>
            <w:r w:rsidRPr="000C579E">
              <w:rPr>
                <w:b/>
              </w:rPr>
              <w:t>Teller Cash Machine</w:t>
            </w:r>
            <w:r>
              <w:t xml:space="preserve"> – Allows branch </w:t>
            </w:r>
            <w:r w:rsidR="000C310E">
              <w:t xml:space="preserve">personnel </w:t>
            </w:r>
            <w:r>
              <w:t>to insert large denomination notes and receive smaller denominations in return.</w:t>
            </w:r>
          </w:p>
          <w:p w14:paraId="7568C5CC" w14:textId="77777777" w:rsidR="00916881" w:rsidRDefault="00916881" w:rsidP="004060B4">
            <w:pPr>
              <w:pStyle w:val="TableListBullet"/>
              <w:tabs>
                <w:tab w:val="num" w:pos="720"/>
              </w:tabs>
              <w:ind w:left="720" w:hanging="360"/>
            </w:pPr>
            <w:r w:rsidRPr="000C579E">
              <w:rPr>
                <w:b/>
              </w:rPr>
              <w:t>Self-Chec</w:t>
            </w:r>
            <w:r>
              <w:rPr>
                <w:b/>
              </w:rPr>
              <w:t>k</w:t>
            </w:r>
            <w:r w:rsidRPr="000C579E">
              <w:rPr>
                <w:b/>
              </w:rPr>
              <w:t>out Machines</w:t>
            </w:r>
            <w:r>
              <w:t xml:space="preserve"> – Used in retail environments where customers insert notes/coins and receive change back from the machine.</w:t>
            </w:r>
          </w:p>
          <w:p w14:paraId="4F7922DD" w14:textId="77777777" w:rsidR="00916881" w:rsidRDefault="00916881" w:rsidP="004060B4">
            <w:pPr>
              <w:pStyle w:val="TableListBullet"/>
              <w:tabs>
                <w:tab w:val="num" w:pos="720"/>
              </w:tabs>
              <w:ind w:left="720" w:hanging="360"/>
            </w:pPr>
            <w:r w:rsidRPr="000C579E">
              <w:rPr>
                <w:b/>
              </w:rPr>
              <w:t xml:space="preserve">Smart Safe </w:t>
            </w:r>
            <w:r>
              <w:rPr>
                <w:b/>
              </w:rPr>
              <w:t>–</w:t>
            </w:r>
            <w:r w:rsidRPr="000C579E">
              <w:rPr>
                <w:b/>
              </w:rPr>
              <w:t xml:space="preserve"> </w:t>
            </w:r>
            <w:r>
              <w:t>Smart safes are utilized by branch personnel usually. The machine receives, accurately counts, and secures inserted currency.</w:t>
            </w:r>
          </w:p>
          <w:p w14:paraId="7E0FBB36" w14:textId="5106CD9A" w:rsidR="00916881" w:rsidRPr="000C579E" w:rsidRDefault="00916881" w:rsidP="004060B4">
            <w:pPr>
              <w:pStyle w:val="TableListBullet"/>
              <w:tabs>
                <w:tab w:val="num" w:pos="720"/>
              </w:tabs>
              <w:ind w:left="720" w:hanging="360"/>
            </w:pPr>
            <w:r w:rsidRPr="00327903">
              <w:rPr>
                <w:b/>
              </w:rPr>
              <w:t>Other Recycle Capable Device</w:t>
            </w:r>
            <w:r>
              <w:t xml:space="preserve"> – This is designated for any machine that does not fit any of the more specific descriptions.</w:t>
            </w:r>
          </w:p>
        </w:tc>
      </w:tr>
      <w:tr w:rsidR="00916881" w14:paraId="74C8C5C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CF69713" w14:textId="77777777" w:rsidR="00916881" w:rsidRPr="007D4731" w:rsidRDefault="00916881" w:rsidP="007D4731">
            <w:pPr>
              <w:pStyle w:val="TableBody"/>
              <w:rPr>
                <w:b/>
                <w:bCs/>
              </w:rPr>
            </w:pPr>
            <w:r w:rsidRPr="007D4731">
              <w:rPr>
                <w:b/>
                <w:bCs/>
              </w:rPr>
              <w:lastRenderedPageBreak/>
              <w:t>Region</w:t>
            </w:r>
          </w:p>
          <w:p w14:paraId="0B0E8BDF"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18A6EE" w14:textId="77777777" w:rsidR="00916881" w:rsidRDefault="00916881" w:rsidP="009A4496">
            <w:pPr>
              <w:pStyle w:val="TableBody"/>
              <w:rPr>
                <w:b/>
              </w:rPr>
            </w:pPr>
            <w:r>
              <w:t>The region to which the cashpoint belongs. A cashpoint can only be a member of one region.</w:t>
            </w:r>
            <w:r>
              <w:rPr>
                <w:b/>
              </w:rPr>
              <w:t xml:space="preserve"> </w:t>
            </w:r>
          </w:p>
        </w:tc>
      </w:tr>
      <w:tr w:rsidR="00916881" w14:paraId="3BA3DD1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5589B3E" w14:textId="77777777" w:rsidR="00916881" w:rsidRPr="007D4731" w:rsidRDefault="00916881" w:rsidP="007D4731">
            <w:pPr>
              <w:pStyle w:val="TableBody"/>
              <w:rPr>
                <w:b/>
                <w:bCs/>
              </w:rPr>
            </w:pPr>
            <w:r w:rsidRPr="007D4731">
              <w:rPr>
                <w:b/>
                <w:bCs/>
              </w:rPr>
              <w:t>Primary Depot</w:t>
            </w:r>
          </w:p>
          <w:p w14:paraId="434870AA" w14:textId="77777777" w:rsidR="00916881" w:rsidRPr="007D4731" w:rsidRDefault="00916881" w:rsidP="007D4731">
            <w:pPr>
              <w:pStyle w:val="TableBody"/>
              <w:rPr>
                <w:b/>
                <w:bCs/>
              </w:rPr>
            </w:pPr>
            <w:r w:rsidRPr="007D4731">
              <w:rPr>
                <w:b/>
                <w:bCs/>
              </w:rPr>
              <w:t>(Required)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170D1D" w14:textId="36ED6E58" w:rsidR="00916881" w:rsidRDefault="00916881" w:rsidP="009A4496">
            <w:pPr>
              <w:pStyle w:val="TableBody"/>
            </w:pPr>
            <w:r>
              <w:t xml:space="preserve">The Primary Depot services the main optimized currencies to the Cashpoint. Optimized currencies are those that are forecasted and recommended for Cashpoint. A Cashpoint can only be a member of one Primary Depot. </w:t>
            </w:r>
          </w:p>
          <w:p w14:paraId="085EE5D5" w14:textId="7E0DEA7B" w:rsidR="00916881" w:rsidRDefault="00916881" w:rsidP="009A4496">
            <w:pPr>
              <w:pStyle w:val="TableBody"/>
              <w:rPr>
                <w:b/>
              </w:rPr>
            </w:pPr>
            <w:r>
              <w:t xml:space="preserve">For more information about Depots, see: </w:t>
            </w:r>
            <w:r w:rsidR="004401F2">
              <w:t xml:space="preserve">the </w:t>
            </w:r>
            <w:r w:rsidR="00027408">
              <w:rPr>
                <w:b/>
              </w:rPr>
              <w:fldChar w:fldCharType="begin"/>
            </w:r>
            <w:r>
              <w:rPr>
                <w:b/>
              </w:rPr>
              <w:instrText xml:space="preserve"> REF _Ref221792997 \h </w:instrText>
            </w:r>
            <w:r w:rsidR="009A4496">
              <w:rPr>
                <w:b/>
              </w:rPr>
              <w:instrText xml:space="preserve"> \* MERGEFORMAT </w:instrText>
            </w:r>
            <w:r w:rsidR="00027408">
              <w:rPr>
                <w:b/>
              </w:rPr>
            </w:r>
            <w:r w:rsidR="00027408">
              <w:rPr>
                <w:b/>
              </w:rPr>
              <w:fldChar w:fldCharType="separate"/>
            </w:r>
            <w:r w:rsidR="00D57607" w:rsidRPr="003B5D4F">
              <w:rPr>
                <w:color w:val="4F81BD" w:themeColor="accent1"/>
                <w:rPrChange w:id="221" w:author="Moses, Robbie" w:date="2023-02-22T01:21:00Z">
                  <w:rPr/>
                </w:rPrChange>
              </w:rPr>
              <w:t>Network</w:t>
            </w:r>
            <w:r w:rsidR="00D57607" w:rsidRPr="003B5D4F">
              <w:rPr>
                <w:rFonts w:ascii="Wingdings" w:hAnsi="Wingdings"/>
                <w:color w:val="4F81BD" w:themeColor="accent1"/>
                <w:rPrChange w:id="222" w:author="Moses, Robbie" w:date="2023-02-22T01:21:00Z">
                  <w:rPr>
                    <w:rFonts w:ascii="Wingdings" w:hAnsi="Wingdings"/>
                  </w:rPr>
                </w:rPrChange>
              </w:rPr>
              <w:t></w:t>
            </w:r>
            <w:r w:rsidR="00D57607" w:rsidRPr="003B5D4F">
              <w:rPr>
                <w:color w:val="4F81BD" w:themeColor="accent1"/>
                <w:rPrChange w:id="223" w:author="Moses, Robbie" w:date="2023-02-22T01:21:00Z">
                  <w:rPr/>
                </w:rPrChange>
              </w:rPr>
              <w:t xml:space="preserve">Carriers </w:t>
            </w:r>
            <w:r w:rsidR="00D57607" w:rsidRPr="00624EA3">
              <w:rPr>
                <w:color w:val="4F81BD" w:themeColor="accent1"/>
                <w:rPrChange w:id="224" w:author="Robbie Moses" w:date="2023-03-02T07:03:00Z">
                  <w:rPr/>
                </w:rPrChange>
              </w:rPr>
              <w:t>Page</w:t>
            </w:r>
            <w:r w:rsidR="00027408">
              <w:rPr>
                <w:b/>
              </w:rPr>
              <w:fldChar w:fldCharType="end"/>
            </w:r>
          </w:p>
        </w:tc>
      </w:tr>
      <w:tr w:rsidR="00916881" w14:paraId="31D41FF9"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8669F58" w14:textId="77777777" w:rsidR="00916881" w:rsidRPr="007D4731" w:rsidRDefault="00916881" w:rsidP="007D4731">
            <w:pPr>
              <w:pStyle w:val="TableBody"/>
              <w:rPr>
                <w:b/>
                <w:bCs/>
              </w:rPr>
            </w:pPr>
            <w:r w:rsidRPr="007D4731">
              <w:rPr>
                <w:b/>
                <w:bCs/>
              </w:rPr>
              <w:lastRenderedPageBreak/>
              <w:t>Secondary Depot</w:t>
            </w:r>
          </w:p>
          <w:p w14:paraId="33FBA579" w14:textId="77777777" w:rsidR="00916881" w:rsidRPr="007D4731" w:rsidRDefault="00916881" w:rsidP="007D4731">
            <w:pPr>
              <w:pStyle w:val="TableBody"/>
              <w:rPr>
                <w:b/>
                <w:bCs/>
              </w:rPr>
            </w:pPr>
            <w:r w:rsidRPr="007D4731">
              <w:rPr>
                <w:b/>
                <w:bCs/>
              </w:rPr>
              <w:t>(Required for 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07D6C4" w14:textId="4DAF0953" w:rsidR="00916881" w:rsidRDefault="00916881" w:rsidP="007D46E4">
            <w:pPr>
              <w:pStyle w:val="TableBody"/>
            </w:pPr>
            <w:r>
              <w:t xml:space="preserve">The Secondary Depot services the Non-Optimized (Foreign) currencies to Cashpoint. A Cashpoint can only be a member of one Secondary Depot. </w:t>
            </w:r>
          </w:p>
          <w:p w14:paraId="3FC705CE" w14:textId="65137C00" w:rsidR="00916881" w:rsidRDefault="00916881" w:rsidP="007D46E4">
            <w:pPr>
              <w:pStyle w:val="TableBody"/>
              <w:rPr>
                <w:b/>
              </w:rPr>
            </w:pPr>
            <w:r>
              <w:t xml:space="preserve">For more information about Depots, see: </w:t>
            </w:r>
            <w:r w:rsidR="00077FC4">
              <w:t xml:space="preserve">the </w:t>
            </w:r>
            <w:r w:rsidR="00027408">
              <w:rPr>
                <w:b/>
              </w:rPr>
              <w:fldChar w:fldCharType="begin"/>
            </w:r>
            <w:r>
              <w:rPr>
                <w:b/>
              </w:rPr>
              <w:instrText xml:space="preserve"> REF _Ref221792997 \h </w:instrText>
            </w:r>
            <w:r w:rsidR="007D46E4">
              <w:rPr>
                <w:b/>
              </w:rPr>
              <w:instrText xml:space="preserve"> \* MERGEFORMAT </w:instrText>
            </w:r>
            <w:r w:rsidR="00027408">
              <w:rPr>
                <w:b/>
              </w:rPr>
            </w:r>
            <w:r w:rsidR="00027408">
              <w:rPr>
                <w:b/>
              </w:rPr>
              <w:fldChar w:fldCharType="separate"/>
            </w:r>
            <w:r w:rsidR="00D57607" w:rsidRPr="003B5D4F">
              <w:rPr>
                <w:color w:val="4F81BD" w:themeColor="accent1"/>
                <w:rPrChange w:id="225" w:author="Moses, Robbie" w:date="2023-02-22T01:21:00Z">
                  <w:rPr/>
                </w:rPrChange>
              </w:rPr>
              <w:t>Network</w:t>
            </w:r>
            <w:r w:rsidR="00D57607" w:rsidRPr="003B5D4F">
              <w:rPr>
                <w:rFonts w:ascii="Wingdings" w:hAnsi="Wingdings"/>
                <w:color w:val="4F81BD" w:themeColor="accent1"/>
                <w:rPrChange w:id="226" w:author="Moses, Robbie" w:date="2023-02-22T01:21:00Z">
                  <w:rPr>
                    <w:rFonts w:ascii="Wingdings" w:hAnsi="Wingdings"/>
                  </w:rPr>
                </w:rPrChange>
              </w:rPr>
              <w:t></w:t>
            </w:r>
            <w:r w:rsidR="00D57607" w:rsidRPr="003B5D4F">
              <w:rPr>
                <w:color w:val="4F81BD" w:themeColor="accent1"/>
                <w:rPrChange w:id="227" w:author="Moses, Robbie" w:date="2023-02-22T01:21:00Z">
                  <w:rPr/>
                </w:rPrChange>
              </w:rPr>
              <w:t>Carriers</w:t>
            </w:r>
            <w:r w:rsidR="00D57607" w:rsidRPr="00624EA3">
              <w:rPr>
                <w:color w:val="4F81BD" w:themeColor="accent1"/>
                <w:rPrChange w:id="228" w:author="Robbie Moses" w:date="2023-03-02T07:03:00Z">
                  <w:rPr/>
                </w:rPrChange>
              </w:rPr>
              <w:t xml:space="preserve"> Page</w:t>
            </w:r>
            <w:r w:rsidR="00027408">
              <w:rPr>
                <w:b/>
              </w:rPr>
              <w:fldChar w:fldCharType="end"/>
            </w:r>
          </w:p>
          <w:p w14:paraId="51367931" w14:textId="4F058972" w:rsidR="00916881" w:rsidRDefault="00916881" w:rsidP="007D46E4">
            <w:pPr>
              <w:pStyle w:val="TableNote"/>
            </w:pPr>
            <w:r>
              <w:rPr>
                <w:b/>
              </w:rPr>
              <w:t xml:space="preserve">Note: </w:t>
            </w:r>
            <w:r>
              <w:t xml:space="preserve">The Secondary Depot </w:t>
            </w:r>
            <w:r w:rsidR="00077FC4">
              <w:t>does not apply</w:t>
            </w:r>
            <w:r>
              <w:t xml:space="preserve"> to ATMs</w:t>
            </w:r>
          </w:p>
        </w:tc>
      </w:tr>
      <w:tr w:rsidR="00916881" w14:paraId="71263AC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1DB5EC3" w14:textId="77777777" w:rsidR="00916881" w:rsidRPr="007D4731" w:rsidRDefault="00916881" w:rsidP="007D4731">
            <w:pPr>
              <w:pStyle w:val="TableBody"/>
              <w:rPr>
                <w:b/>
                <w:bCs/>
              </w:rPr>
            </w:pPr>
            <w:r w:rsidRPr="007D4731">
              <w:rPr>
                <w:b/>
                <w:bCs/>
              </w:rPr>
              <w:t>SLA Profile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CF275F" w14:textId="77777777" w:rsidR="00916881" w:rsidRDefault="00916881" w:rsidP="007D46E4">
            <w:pPr>
              <w:pStyle w:val="TableBody"/>
            </w:pPr>
            <w:r>
              <w:t>SLA Profile indicates the Service Level Definition is utilized by the servicer of each cashpoint.</w:t>
            </w:r>
          </w:p>
        </w:tc>
      </w:tr>
      <w:tr w:rsidR="00916881" w14:paraId="12C2502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2A8F6BF" w14:textId="77777777" w:rsidR="00916881" w:rsidRPr="007D4731" w:rsidRDefault="00916881" w:rsidP="007D4731">
            <w:pPr>
              <w:pStyle w:val="TableBody"/>
              <w:rPr>
                <w:b/>
                <w:bCs/>
              </w:rPr>
            </w:pPr>
            <w:r w:rsidRPr="007D4731">
              <w:rPr>
                <w:b/>
                <w:bCs/>
              </w:rPr>
              <w:t>Class ID</w:t>
            </w:r>
          </w:p>
          <w:p w14:paraId="070EE850" w14:textId="77777777" w:rsidR="00916881" w:rsidRPr="007D4731" w:rsidRDefault="00916881" w:rsidP="007D4731">
            <w:pPr>
              <w:pStyle w:val="TableBody"/>
              <w:rPr>
                <w:b/>
                <w:bCs/>
              </w:rPr>
            </w:pP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F30041" w14:textId="77777777" w:rsidR="00916881" w:rsidRDefault="00916881" w:rsidP="007D46E4">
            <w:pPr>
              <w:pStyle w:val="TableBody"/>
            </w:pPr>
            <w:r>
              <w:t xml:space="preserve">The Class ID is used to identify and classify certain Cashpoints. </w:t>
            </w:r>
          </w:p>
          <w:p w14:paraId="425DAA7C" w14:textId="77777777" w:rsidR="00916881" w:rsidRDefault="00916881" w:rsidP="004060B4">
            <w:pPr>
              <w:pStyle w:val="TableListBullet"/>
              <w:tabs>
                <w:tab w:val="num" w:pos="720"/>
              </w:tabs>
              <w:ind w:left="720" w:hanging="360"/>
            </w:pPr>
            <w:r>
              <w:t>N/A</w:t>
            </w:r>
          </w:p>
          <w:p w14:paraId="1E622DF7" w14:textId="77777777" w:rsidR="00916881" w:rsidRDefault="00916881" w:rsidP="004060B4">
            <w:pPr>
              <w:pStyle w:val="TableListBullet"/>
              <w:tabs>
                <w:tab w:val="num" w:pos="720"/>
              </w:tabs>
              <w:ind w:left="720" w:hanging="360"/>
            </w:pPr>
            <w:r>
              <w:t>Standard</w:t>
            </w:r>
          </w:p>
          <w:p w14:paraId="378A2B2E" w14:textId="7965BE2F" w:rsidR="00916881" w:rsidRDefault="00916881" w:rsidP="004060B4">
            <w:pPr>
              <w:pStyle w:val="TableListBullet"/>
              <w:tabs>
                <w:tab w:val="num" w:pos="720"/>
              </w:tabs>
              <w:ind w:left="720" w:hanging="360"/>
            </w:pPr>
            <w:r>
              <w:t>Special</w:t>
            </w:r>
            <w:r w:rsidR="00E2029D">
              <w:t>i</w:t>
            </w:r>
            <w:r>
              <w:t xml:space="preserve">ty </w:t>
            </w:r>
          </w:p>
          <w:p w14:paraId="625138A3" w14:textId="77777777" w:rsidR="00624EA3" w:rsidRDefault="00916881" w:rsidP="007D46E4">
            <w:pPr>
              <w:pStyle w:val="TableBody"/>
              <w:rPr>
                <w:ins w:id="229" w:author="Robbie Moses" w:date="2023-03-02T07:03:00Z"/>
              </w:rPr>
            </w:pPr>
            <w:r w:rsidRPr="007D46E4">
              <w:t xml:space="preserve">This parameter does not </w:t>
            </w:r>
            <w:r w:rsidR="002F55DD" w:rsidRPr="007D46E4">
              <w:t>affect</w:t>
            </w:r>
            <w:r w:rsidRPr="007D46E4">
              <w:t xml:space="preserve"> any processes. </w:t>
            </w:r>
          </w:p>
          <w:p w14:paraId="4AA7645E" w14:textId="4F8F91E4" w:rsidR="00916881" w:rsidRDefault="00916881" w:rsidP="00624EA3">
            <w:pPr>
              <w:pStyle w:val="TableNote"/>
              <w:pPrChange w:id="230" w:author="Robbie Moses" w:date="2023-03-02T07:04:00Z">
                <w:pPr>
                  <w:pStyle w:val="TableBody"/>
                </w:pPr>
              </w:pPrChange>
            </w:pPr>
            <w:del w:id="231" w:author="Robbie Moses" w:date="2023-03-02T07:04:00Z">
              <w:r w:rsidRPr="00624EA3" w:rsidDel="00624EA3">
                <w:rPr>
                  <w:b/>
                  <w:bCs/>
                  <w:rPrChange w:id="232" w:author="Robbie Moses" w:date="2023-03-02T07:04:00Z">
                    <w:rPr/>
                  </w:rPrChange>
                </w:rPr>
                <w:delText>Please n</w:delText>
              </w:r>
            </w:del>
            <w:ins w:id="233" w:author="Robbie Moses" w:date="2023-03-02T07:04:00Z">
              <w:r w:rsidR="00624EA3" w:rsidRPr="00624EA3">
                <w:rPr>
                  <w:b/>
                  <w:bCs/>
                  <w:rPrChange w:id="234" w:author="Robbie Moses" w:date="2023-03-02T07:04:00Z">
                    <w:rPr/>
                  </w:rPrChange>
                </w:rPr>
                <w:t>N</w:t>
              </w:r>
            </w:ins>
            <w:r w:rsidRPr="00624EA3">
              <w:rPr>
                <w:b/>
                <w:bCs/>
                <w:rPrChange w:id="235" w:author="Robbie Moses" w:date="2023-03-02T07:04:00Z">
                  <w:rPr/>
                </w:rPrChange>
              </w:rPr>
              <w:t>ote</w:t>
            </w:r>
            <w:ins w:id="236" w:author="Robbie Moses" w:date="2023-03-02T07:04:00Z">
              <w:r w:rsidR="00624EA3">
                <w:t xml:space="preserve">: </w:t>
              </w:r>
            </w:ins>
            <w:del w:id="237" w:author="Robbie Moses" w:date="2023-03-02T07:04:00Z">
              <w:r w:rsidRPr="007D46E4" w:rsidDel="00624EA3">
                <w:delText xml:space="preserve"> that </w:delText>
              </w:r>
            </w:del>
            <w:r w:rsidRPr="007D46E4">
              <w:t>Class ID is used in the DEL4 (4.2.2) Orders Output file</w:t>
            </w:r>
            <w:r>
              <w:t>.</w:t>
            </w:r>
          </w:p>
        </w:tc>
      </w:tr>
      <w:tr w:rsidR="00916881" w14:paraId="0230E52E"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388BDA2" w14:textId="77777777" w:rsidR="00916881" w:rsidRPr="007D4731" w:rsidRDefault="00916881" w:rsidP="007D4731">
            <w:pPr>
              <w:pStyle w:val="TableBody"/>
              <w:rPr>
                <w:b/>
                <w:bCs/>
              </w:rPr>
            </w:pPr>
            <w:r w:rsidRPr="007D4731">
              <w:rPr>
                <w:b/>
                <w:bCs/>
              </w:rPr>
              <w:t>Time Zone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DFB9CE" w14:textId="77777777" w:rsidR="00916881" w:rsidRDefault="00916881" w:rsidP="00A051DB">
            <w:pPr>
              <w:pStyle w:val="TableBody"/>
            </w:pPr>
            <w:r>
              <w:t xml:space="preserve">The Time Zone where the Cashpoint is located. </w:t>
            </w:r>
          </w:p>
          <w:p w14:paraId="74E7F863" w14:textId="40EABC65" w:rsidR="00916881" w:rsidRDefault="00916881" w:rsidP="00A051DB">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6853E10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8D4C8E4" w14:textId="77777777" w:rsidR="00916881" w:rsidRPr="007D4731" w:rsidRDefault="00916881" w:rsidP="007D4731">
            <w:pPr>
              <w:pStyle w:val="TableBody"/>
              <w:rPr>
                <w:b/>
                <w:bCs/>
              </w:rPr>
            </w:pPr>
            <w:r w:rsidRPr="007D4731">
              <w:rPr>
                <w:b/>
                <w:bCs/>
              </w:rPr>
              <w:t>Contact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2B88A2" w14:textId="77777777" w:rsidR="00916881" w:rsidRDefault="00916881" w:rsidP="007D4731">
            <w:pPr>
              <w:pStyle w:val="TableBody"/>
            </w:pPr>
            <w:r>
              <w:t>Contact person’s name for this Cashpoint. The Contact Name can be a maximum of 80 characters.</w:t>
            </w:r>
          </w:p>
          <w:p w14:paraId="4F256300" w14:textId="084A478F"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4BE0E6CC"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74EC7DD7" w14:textId="77777777" w:rsidR="00916881" w:rsidRPr="007D4731" w:rsidRDefault="00916881" w:rsidP="007D4731">
            <w:pPr>
              <w:pStyle w:val="TableBody"/>
              <w:rPr>
                <w:b/>
                <w:bCs/>
              </w:rPr>
            </w:pPr>
            <w:r w:rsidRPr="007D4731">
              <w:rPr>
                <w:b/>
                <w:bCs/>
              </w:rPr>
              <w:t>Address Line 1</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FA49911" w14:textId="77777777" w:rsidR="00916881" w:rsidRDefault="00916881" w:rsidP="007D4731">
            <w:pPr>
              <w:pStyle w:val="TableBody"/>
            </w:pPr>
            <w:r>
              <w:t>Address information for this Cashpoint. Address Line 1 can be a maximum of 80 characters</w:t>
            </w:r>
          </w:p>
          <w:p w14:paraId="5890F3AC" w14:textId="24A7FCC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D7DAAE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0E030DBC" w14:textId="77777777" w:rsidR="00916881" w:rsidRPr="007D4731" w:rsidRDefault="00916881" w:rsidP="007D4731">
            <w:pPr>
              <w:pStyle w:val="TableBody"/>
              <w:rPr>
                <w:b/>
                <w:bCs/>
              </w:rPr>
            </w:pPr>
            <w:r w:rsidRPr="007D4731">
              <w:rPr>
                <w:b/>
                <w:bCs/>
              </w:rPr>
              <w:t>Address Line 2</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328ECF" w14:textId="77777777" w:rsidR="00916881" w:rsidRDefault="00916881" w:rsidP="007D4731">
            <w:pPr>
              <w:pStyle w:val="TableBody"/>
            </w:pPr>
            <w:r>
              <w:t>Additional address information for this Cashpoint. Address Line 2 can be a maximum of 80 characters.</w:t>
            </w:r>
          </w:p>
          <w:p w14:paraId="7C9D66CC" w14:textId="5B988713"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37FAFF0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19113C81" w14:textId="77777777" w:rsidR="00916881" w:rsidRPr="007D4731" w:rsidRDefault="00916881" w:rsidP="007D4731">
            <w:pPr>
              <w:pStyle w:val="TableBody"/>
              <w:rPr>
                <w:b/>
                <w:bCs/>
              </w:rPr>
            </w:pPr>
            <w:r w:rsidRPr="007D4731">
              <w:rPr>
                <w:b/>
                <w:bCs/>
              </w:rPr>
              <w:t>City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4ACE45" w14:textId="2346070F" w:rsidR="00916881" w:rsidRDefault="00916881" w:rsidP="007D4731">
            <w:pPr>
              <w:pStyle w:val="TableBody"/>
            </w:pPr>
            <w:r>
              <w:t xml:space="preserve">City where this Cashpoint is located. The </w:t>
            </w:r>
            <w:r w:rsidR="00C5284F">
              <w:t>city</w:t>
            </w:r>
            <w:r>
              <w:t xml:space="preserve"> can be a maximum of 30 characters.</w:t>
            </w:r>
          </w:p>
          <w:p w14:paraId="61D809C0" w14:textId="0582D3A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tc>
      </w:tr>
      <w:tr w:rsidR="00916881" w14:paraId="7B24BAC5"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316F8E0" w14:textId="77777777" w:rsidR="00916881" w:rsidRPr="007D4731" w:rsidRDefault="00916881" w:rsidP="007D4731">
            <w:pPr>
              <w:pStyle w:val="TableBody"/>
              <w:rPr>
                <w:b/>
                <w:bCs/>
              </w:rPr>
            </w:pPr>
            <w:r w:rsidRPr="007D4731">
              <w:rPr>
                <w:b/>
                <w:bCs/>
              </w:rPr>
              <w:lastRenderedPageBreak/>
              <w:t>State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685D7" w14:textId="77777777" w:rsidR="00916881" w:rsidRDefault="00916881" w:rsidP="007D4731">
            <w:pPr>
              <w:pStyle w:val="TableBody"/>
            </w:pPr>
            <w:r>
              <w:t>State where this Cashpoint is located. The State can be a maximum of 15 characters.</w:t>
            </w:r>
          </w:p>
          <w:p w14:paraId="7959421F" w14:textId="06FD4DF0" w:rsidR="00916881" w:rsidRDefault="00916881" w:rsidP="007D4731">
            <w:pPr>
              <w:pStyle w:val="TableBody"/>
            </w:pPr>
            <w:r>
              <w:t xml:space="preserve">This is for informational purposes only </w:t>
            </w:r>
            <w:r w:rsidR="00C5284F">
              <w:t>currently</w:t>
            </w:r>
            <w:r>
              <w:t xml:space="preserve">. It </w:t>
            </w:r>
            <w:r w:rsidR="00D910B4">
              <w:t>does not affect</w:t>
            </w:r>
            <w:r>
              <w:t xml:space="preserve"> any other processes.</w:t>
            </w:r>
          </w:p>
          <w:p w14:paraId="704AA83A" w14:textId="3EA39521" w:rsidR="00916881" w:rsidRDefault="00916881" w:rsidP="007D4731">
            <w:pPr>
              <w:pStyle w:val="TableNote"/>
            </w:pPr>
            <w:r>
              <w:rPr>
                <w:b/>
              </w:rPr>
              <w:t>Note:</w:t>
            </w:r>
            <w:r>
              <w:t xml:space="preserve"> The user </w:t>
            </w:r>
            <w:r w:rsidR="00D910B4">
              <w:t>can</w:t>
            </w:r>
            <w:r>
              <w:t xml:space="preserve"> search for Cashpoints based on this field, therefore it may be a good idea to store information which can help users locate this </w:t>
            </w:r>
            <w:r w:rsidR="00BB7A78">
              <w:t>Cashpoint</w:t>
            </w:r>
            <w:r>
              <w:t>. Custom fields can also be used for this purpose.</w:t>
            </w:r>
          </w:p>
        </w:tc>
      </w:tr>
      <w:tr w:rsidR="00916881" w14:paraId="41BE4852"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B1E0197" w14:textId="77777777" w:rsidR="00916881" w:rsidRPr="007D4731" w:rsidRDefault="00916881" w:rsidP="007D4731">
            <w:pPr>
              <w:pStyle w:val="TableBody"/>
              <w:rPr>
                <w:b/>
                <w:bCs/>
              </w:rPr>
            </w:pPr>
            <w:r w:rsidRPr="007D4731">
              <w:rPr>
                <w:b/>
                <w:bCs/>
              </w:rPr>
              <w:t>Zip Code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2FD898" w14:textId="249CDB85" w:rsidR="00916881" w:rsidRDefault="00916881" w:rsidP="007D4731">
            <w:pPr>
              <w:pStyle w:val="TableBody"/>
            </w:pPr>
            <w:r>
              <w:t>The postal code of Cashpoint. The Zip Code can be a maximum of 10 characters.</w:t>
            </w:r>
          </w:p>
          <w:p w14:paraId="1B9517C9" w14:textId="309E5090"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D32BAA1"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BE94483" w14:textId="77777777" w:rsidR="00916881" w:rsidRPr="007D4731" w:rsidRDefault="00916881" w:rsidP="007D4731">
            <w:pPr>
              <w:pStyle w:val="TableBody"/>
              <w:rPr>
                <w:b/>
                <w:bCs/>
              </w:rPr>
            </w:pPr>
            <w:r w:rsidRPr="007D4731">
              <w:rPr>
                <w:b/>
                <w:bCs/>
              </w:rPr>
              <w:t>Phone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61D71" w14:textId="44857695" w:rsidR="00916881" w:rsidRDefault="00D13160" w:rsidP="007D4731">
            <w:pPr>
              <w:pStyle w:val="TableBody"/>
            </w:pPr>
            <w:r>
              <w:t xml:space="preserve">The phone </w:t>
            </w:r>
            <w:r w:rsidR="00916881">
              <w:t>number for the contact person of this Cashpoint. The Phone Number can be a maximum of 15 characters</w:t>
            </w:r>
          </w:p>
          <w:p w14:paraId="42D47FAC" w14:textId="4F231CE7"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6AE76796"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E2EA7D3" w14:textId="77777777" w:rsidR="00916881" w:rsidRPr="007D4731" w:rsidRDefault="00916881" w:rsidP="007D4731">
            <w:pPr>
              <w:pStyle w:val="TableBody"/>
              <w:rPr>
                <w:b/>
                <w:bCs/>
              </w:rPr>
            </w:pPr>
            <w:r w:rsidRPr="007D4731">
              <w:rPr>
                <w:b/>
                <w:bCs/>
              </w:rPr>
              <w:t>Fax Number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E934DF" w14:textId="11189D8B" w:rsidR="00916881" w:rsidRDefault="00D13160" w:rsidP="007D4731">
            <w:pPr>
              <w:pStyle w:val="TableBody"/>
            </w:pPr>
            <w:r>
              <w:t xml:space="preserve">The fax </w:t>
            </w:r>
            <w:r w:rsidR="00916881">
              <w:t>number for this Cashpoint. The Fax Number can be a maximum of 15 characters.</w:t>
            </w:r>
          </w:p>
          <w:p w14:paraId="039E4C72" w14:textId="786085E1"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916881" w14:paraId="3A8085E7"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A7DCBD8" w14:textId="77777777" w:rsidR="00916881" w:rsidRPr="007D4731" w:rsidRDefault="00916881" w:rsidP="007D4731">
            <w:pPr>
              <w:pStyle w:val="TableBody"/>
              <w:rPr>
                <w:b/>
                <w:bCs/>
              </w:rPr>
            </w:pPr>
            <w:r w:rsidRPr="007D4731">
              <w:rPr>
                <w:b/>
                <w:bCs/>
              </w:rPr>
              <w:t xml:space="preserve">Email Address </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01FC1A" w14:textId="77777777" w:rsidR="00916881" w:rsidRDefault="00916881" w:rsidP="007D4731">
            <w:pPr>
              <w:pStyle w:val="TableBody"/>
            </w:pPr>
            <w:r>
              <w:t>Email address for the contact person for this Cashpoint. The Email Address can be a maximum of 80 characters.</w:t>
            </w:r>
          </w:p>
          <w:p w14:paraId="02315B19" w14:textId="29FD0545" w:rsidR="00916881" w:rsidRDefault="00916881" w:rsidP="007D4731">
            <w:pPr>
              <w:pStyle w:val="TableBody"/>
            </w:pPr>
            <w:r>
              <w:t xml:space="preserve">This is for informational purposes only </w:t>
            </w:r>
            <w:r w:rsidR="00C5284F">
              <w:t>currently</w:t>
            </w:r>
            <w:r>
              <w:t xml:space="preserve">. It </w:t>
            </w:r>
            <w:r w:rsidR="00D13160">
              <w:t>does not affect</w:t>
            </w:r>
            <w:r>
              <w:t xml:space="preserve"> any other processes.</w:t>
            </w:r>
          </w:p>
        </w:tc>
      </w:tr>
      <w:tr w:rsidR="001D4DD4" w14:paraId="1F811F9A"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6F9DD51F" w14:textId="77777777" w:rsidR="001D4DD4" w:rsidRPr="007D4731" w:rsidRDefault="001D4DD4" w:rsidP="007D4731">
            <w:pPr>
              <w:pStyle w:val="TableBody"/>
              <w:rPr>
                <w:b/>
                <w:bCs/>
              </w:rPr>
            </w:pPr>
            <w:r w:rsidRPr="007D4731">
              <w:rPr>
                <w:b/>
                <w:bCs/>
              </w:rPr>
              <w:t>Cluster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05EDD1" w14:textId="77777777" w:rsidR="001D4DD4" w:rsidRDefault="001D4DD4" w:rsidP="007D4731">
            <w:pPr>
              <w:pStyle w:val="TableBody"/>
            </w:pPr>
            <w:r>
              <w:t>If this cashpoint is a member of a cluster, that cluster will be listed here.</w:t>
            </w:r>
          </w:p>
        </w:tc>
      </w:tr>
      <w:tr w:rsidR="001D4DD4" w14:paraId="6B1D4EDB"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37A62505" w14:textId="77777777" w:rsidR="001D4DD4" w:rsidRPr="007D4731" w:rsidRDefault="001D4DD4" w:rsidP="007D4731">
            <w:pPr>
              <w:pStyle w:val="TableBody"/>
              <w:rPr>
                <w:b/>
                <w:bCs/>
              </w:rPr>
            </w:pPr>
            <w:r w:rsidRPr="007D4731">
              <w:rPr>
                <w:b/>
                <w:bCs/>
              </w:rPr>
              <w:t>Route ID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E714FE" w14:textId="77777777" w:rsidR="001D4DD4" w:rsidRDefault="001D4DD4" w:rsidP="007D4731">
            <w:pPr>
              <w:pStyle w:val="TableBody"/>
            </w:pPr>
            <w:r>
              <w:t>If this cashpoint is associated with a route, that route will be listed here.</w:t>
            </w:r>
          </w:p>
        </w:tc>
      </w:tr>
      <w:tr w:rsidR="003D7CB3" w14:paraId="0B743BA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2E1D9290" w14:textId="364C3A26" w:rsidR="003D7CB3" w:rsidRPr="007D4731" w:rsidRDefault="384D988E" w:rsidP="007D4731">
            <w:pPr>
              <w:pStyle w:val="TableBody"/>
              <w:rPr>
                <w:b/>
                <w:bCs/>
              </w:rPr>
            </w:pPr>
            <w:r w:rsidRPr="007D4731">
              <w:rPr>
                <w:b/>
                <w:bCs/>
              </w:rPr>
              <w:t xml:space="preserve">OptiNet Order Cut-off Times </w:t>
            </w:r>
            <w:r w:rsidR="00B80E64" w:rsidRPr="007D4731">
              <w:rPr>
                <w:b/>
                <w:bCs/>
              </w:rPr>
              <w:t>(Branches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8C7BC0" w14:textId="0102EF73" w:rsidR="003D7CB3" w:rsidRDefault="64B26EB5" w:rsidP="007D4731">
            <w:pPr>
              <w:pStyle w:val="TableBody"/>
            </w:pPr>
            <w:r>
              <w:t>Beyond this time of day, order upd</w:t>
            </w:r>
            <w:r w:rsidR="081D6218">
              <w:t>ates</w:t>
            </w:r>
            <w:r>
              <w:t xml:space="preserve"> of the s</w:t>
            </w:r>
            <w:r w:rsidR="4CA4AB8B">
              <w:t>pecified</w:t>
            </w:r>
            <w:r>
              <w:t xml:space="preserve"> type will not be allowed. </w:t>
            </w:r>
            <w:r w:rsidR="35F3F06A">
              <w:t xml:space="preserve">These cut-off times are only enforced in OptiNet for the specific branch (OptiCash and CarrierWeb ignore them). </w:t>
            </w:r>
          </w:p>
        </w:tc>
      </w:tr>
      <w:tr w:rsidR="00916881" w14:paraId="0941F3F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5E6707B1" w14:textId="77777777" w:rsidR="00916881" w:rsidRPr="007D4731" w:rsidRDefault="001D4DD4" w:rsidP="007D4731">
            <w:pPr>
              <w:pStyle w:val="TableBody"/>
              <w:rPr>
                <w:b/>
                <w:bCs/>
              </w:rPr>
            </w:pPr>
            <w:r w:rsidRPr="007D4731">
              <w:rPr>
                <w:b/>
                <w:bCs/>
              </w:rPr>
              <w:lastRenderedPageBreak/>
              <w:t>Custom 1 – 20</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9EECF0" w14:textId="3CAF2A27" w:rsidR="00916881" w:rsidRDefault="00916881" w:rsidP="007D4731">
            <w:pPr>
              <w:pStyle w:val="TableBody"/>
            </w:pPr>
            <w:r>
              <w:t xml:space="preserve">OptiCash users </w:t>
            </w:r>
            <w:r w:rsidR="003B5C9C">
              <w:t>can</w:t>
            </w:r>
            <w:r>
              <w:t xml:space="preserve"> store a variety of information at the Cashpoint level using custom fields. These fields can hold data such as internal account numbers, classification information, etc. Using the custom fields, the user </w:t>
            </w:r>
            <w:r w:rsidR="003B5C9C">
              <w:t>can</w:t>
            </w:r>
            <w:r>
              <w:t xml:space="preserve"> search for a particular value in a custom field. </w:t>
            </w:r>
          </w:p>
          <w:p w14:paraId="38F492A6" w14:textId="3F160FEC" w:rsidR="00916881" w:rsidRDefault="00916881" w:rsidP="007D4731">
            <w:pPr>
              <w:pStyle w:val="TableBody"/>
            </w:pPr>
            <w:r w:rsidRPr="00624EA3">
              <w:rPr>
                <w:b/>
                <w:bCs/>
                <w:u w:val="single"/>
                <w:rPrChange w:id="238" w:author="Robbie Moses" w:date="2023-03-02T07:04:00Z">
                  <w:rPr/>
                </w:rPrChange>
              </w:rPr>
              <w:t>For example</w:t>
            </w:r>
            <w:r w:rsidR="003B5C9C">
              <w:t>,</w:t>
            </w:r>
            <w:r>
              <w:t xml:space="preserve"> if Custom 1 was the color of the Cashpoint and you were searching for blue Cashpoints, you could enter ‘Blue’ in the Custom 1 field to find all blue Cashpoints</w:t>
            </w:r>
          </w:p>
          <w:p w14:paraId="19AAAD85" w14:textId="77777777" w:rsidR="00916881" w:rsidRDefault="00916881" w:rsidP="007D4731">
            <w:pPr>
              <w:pStyle w:val="TableBody"/>
            </w:pPr>
            <w:r>
              <w:t>Custom Fields can be a maximum of 50 characters each.</w:t>
            </w:r>
          </w:p>
          <w:p w14:paraId="43CF782B" w14:textId="7DB80AC7" w:rsidR="00916881" w:rsidRDefault="00916881" w:rsidP="007D4731">
            <w:pPr>
              <w:pStyle w:val="TableNote"/>
            </w:pPr>
            <w:r w:rsidRPr="00BB7A78">
              <w:rPr>
                <w:b/>
                <w:bCs/>
              </w:rPr>
              <w:t>Note</w:t>
            </w:r>
            <w:r>
              <w:t xml:space="preserve">: The user is only able to search by these fields when using the Filtered </w:t>
            </w:r>
            <w:r w:rsidR="003C5418">
              <w:t>by</w:t>
            </w:r>
            <w:r>
              <w:t xml:space="preserve"> Cashpoint ID or Cashpoint Name options.</w:t>
            </w:r>
          </w:p>
        </w:tc>
      </w:tr>
      <w:tr w:rsidR="001D4DD4" w14:paraId="5601C983" w14:textId="77777777" w:rsidTr="60D47F00">
        <w:trPr>
          <w:cantSplit/>
        </w:trPr>
        <w:tc>
          <w:tcPr>
            <w:tcW w:w="2592" w:type="dxa"/>
            <w:tcBorders>
              <w:top w:val="single" w:sz="4" w:space="0" w:color="000000" w:themeColor="text1"/>
              <w:left w:val="single" w:sz="4" w:space="0" w:color="000000" w:themeColor="text1"/>
              <w:bottom w:val="single" w:sz="4" w:space="0" w:color="000000" w:themeColor="text1"/>
            </w:tcBorders>
          </w:tcPr>
          <w:p w14:paraId="42385B16" w14:textId="77777777" w:rsidR="001D4DD4" w:rsidRPr="007D4731" w:rsidRDefault="001D4DD4" w:rsidP="007D4731">
            <w:pPr>
              <w:pStyle w:val="TableBody"/>
              <w:rPr>
                <w:b/>
                <w:bCs/>
              </w:rPr>
            </w:pPr>
            <w:r w:rsidRPr="007D4731">
              <w:rPr>
                <w:b/>
                <w:bCs/>
              </w:rPr>
              <w:t>Comments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0B4279" w14:textId="77777777" w:rsidR="001D4DD4" w:rsidRDefault="001D4DD4" w:rsidP="007D4731">
            <w:pPr>
              <w:pStyle w:val="TableBody"/>
            </w:pPr>
            <w:r>
              <w:t>Free form field for putting internally visible comments on a particular cashpoint.</w:t>
            </w:r>
          </w:p>
        </w:tc>
      </w:tr>
    </w:tbl>
    <w:p w14:paraId="1A7BB0AB" w14:textId="2C0588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163540C1" w14:textId="77777777" w:rsidR="00916881" w:rsidRDefault="00916881" w:rsidP="006D0608">
      <w:pPr>
        <w:pStyle w:val="BodyText"/>
      </w:pPr>
    </w:p>
    <w:p w14:paraId="1401DB2C" w14:textId="2A45956E" w:rsidR="00916881" w:rsidRPr="00B75AE2" w:rsidRDefault="00916881" w:rsidP="00B75AE2">
      <w:pPr>
        <w:pStyle w:val="Heading3"/>
      </w:pPr>
      <w:bookmarkStart w:id="239" w:name="_Ref221892989"/>
      <w:bookmarkStart w:id="240" w:name="_Toc128718582"/>
      <w:r w:rsidRPr="00B75AE2">
        <w:t>Cashpoint Currencies and Denominations</w:t>
      </w:r>
      <w:bookmarkEnd w:id="239"/>
      <w:bookmarkEnd w:id="240"/>
    </w:p>
    <w:p w14:paraId="2641DD29" w14:textId="05AB1872" w:rsidR="00916881" w:rsidRDefault="00916881" w:rsidP="007D4731">
      <w:pPr>
        <w:pStyle w:val="BodyText"/>
      </w:pPr>
      <w:r>
        <w:t>Currencies are not directly assigned to a Cashpoint; Denominations are assigned to a Currency and then associated with a Cashpoint. Currencies and Denominations serve two functions for a Cashpoint. The primary is that they serve as an identifier for Cashpoint</w:t>
      </w:r>
      <w:r w:rsidR="00A4229F">
        <w:t>’</w:t>
      </w:r>
      <w:r>
        <w:t xml:space="preserve">s history. They are also referenced when creating recommendations and orders to ensure the correct mix. </w:t>
      </w:r>
    </w:p>
    <w:p w14:paraId="47CE2DE2" w14:textId="26DF3372" w:rsidR="00916881" w:rsidRDefault="00916881" w:rsidP="00B75931">
      <w:pPr>
        <w:pStyle w:val="BodyText"/>
      </w:pPr>
      <w:r w:rsidRPr="007D4731">
        <w:rPr>
          <w:rStyle w:val="BodyTextChar"/>
        </w:rPr>
        <w:t xml:space="preserve">Only Denominations that will have history loaded should be assigned to a Cashpoint. If other Denominations are assigned, it could cause problems with </w:t>
      </w:r>
      <w:r w:rsidR="003B5C9C" w:rsidRPr="007D4731">
        <w:rPr>
          <w:rStyle w:val="BodyTextChar"/>
        </w:rPr>
        <w:t xml:space="preserve">the </w:t>
      </w:r>
      <w:r w:rsidRPr="007D4731">
        <w:rPr>
          <w:rStyle w:val="BodyTextChar"/>
        </w:rPr>
        <w:t>Forecasting and Recommendation processes</w:t>
      </w:r>
      <w:r w:rsidRPr="00DA6F58">
        <w:t xml:space="preserve">. </w:t>
      </w:r>
    </w:p>
    <w:p w14:paraId="161FF735" w14:textId="50FBB9ED" w:rsidR="00916881" w:rsidRDefault="00916881" w:rsidP="00B75931">
      <w:pPr>
        <w:pStyle w:val="BodyText"/>
      </w:pPr>
      <w:r>
        <w:t xml:space="preserve">Advanced Devices require </w:t>
      </w:r>
      <w:r w:rsidR="003B5C9C">
        <w:t xml:space="preserve">the </w:t>
      </w:r>
      <w:r>
        <w:t xml:space="preserve">setup of components (cassettes or other individual containers) along with denominations. Because of this, the interface is very different. </w:t>
      </w:r>
      <w:commentRangeStart w:id="241"/>
      <w:r>
        <w:t>See the 2</w:t>
      </w:r>
      <w:r>
        <w:rPr>
          <w:vertAlign w:val="superscript"/>
        </w:rPr>
        <w:t>nd</w:t>
      </w:r>
      <w:r>
        <w:t xml:space="preserve"> table following.</w:t>
      </w:r>
      <w:commentRangeEnd w:id="241"/>
      <w:r w:rsidR="00624EA3">
        <w:rPr>
          <w:rStyle w:val="CommentReference"/>
          <w:rFonts w:eastAsia="MS Mincho"/>
          <w:lang w:val="en-US"/>
        </w:rPr>
        <w:commentReference w:id="241"/>
      </w:r>
    </w:p>
    <w:p w14:paraId="635B6C51" w14:textId="1202AF29" w:rsidR="00916881" w:rsidRPr="001E5400" w:rsidRDefault="00916881" w:rsidP="00F63174">
      <w:pPr>
        <w:pStyle w:val="Caption"/>
        <w:spacing w:before="0" w:after="120"/>
        <w:ind w:left="187" w:hanging="187"/>
        <w:outlineLvl w:val="0"/>
        <w:rPr>
          <w:lang w:val="en-US"/>
        </w:rPr>
      </w:pPr>
      <w:bookmarkStart w:id="242" w:name="_Toc128630963"/>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w:t>
      </w:r>
      <w:r w:rsidR="00027408">
        <w:rPr>
          <w:noProof/>
        </w:rPr>
        <w:fldChar w:fldCharType="end"/>
      </w:r>
      <w:r w:rsidRPr="001E5400">
        <w:rPr>
          <w:lang w:val="en-US"/>
        </w:rPr>
        <w:t xml:space="preserve">: Branch and </w:t>
      </w:r>
      <w:r>
        <w:rPr>
          <w:lang w:val="en-US"/>
        </w:rPr>
        <w:t>Dispensing</w:t>
      </w:r>
      <w:r w:rsidRPr="001E5400">
        <w:rPr>
          <w:lang w:val="en-US"/>
        </w:rPr>
        <w:t xml:space="preserve"> ATM Denomination Fields</w:t>
      </w:r>
      <w:bookmarkEnd w:id="24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EF5D450" w14:textId="77777777" w:rsidTr="002F4F57">
        <w:trPr>
          <w:tblHeader/>
        </w:trPr>
        <w:tc>
          <w:tcPr>
            <w:tcW w:w="2592" w:type="dxa"/>
            <w:tcBorders>
              <w:top w:val="single" w:sz="4" w:space="0" w:color="000000"/>
              <w:left w:val="single" w:sz="4" w:space="0" w:color="000000"/>
              <w:bottom w:val="single" w:sz="4" w:space="0" w:color="000000"/>
            </w:tcBorders>
            <w:shd w:val="clear" w:color="auto" w:fill="60C03A"/>
          </w:tcPr>
          <w:p w14:paraId="455744E1" w14:textId="77777777" w:rsidR="00916881" w:rsidRDefault="00916881" w:rsidP="00B75931">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FFA4354" w14:textId="77777777" w:rsidR="00916881" w:rsidRDefault="00916881" w:rsidP="00B75931">
            <w:pPr>
              <w:pStyle w:val="TableHeading"/>
            </w:pPr>
            <w:r>
              <w:t>Description</w:t>
            </w:r>
          </w:p>
        </w:tc>
      </w:tr>
      <w:tr w:rsidR="00916881" w14:paraId="234F4B54" w14:textId="77777777" w:rsidTr="002F4F57">
        <w:tc>
          <w:tcPr>
            <w:tcW w:w="2592" w:type="dxa"/>
            <w:tcBorders>
              <w:top w:val="single" w:sz="4" w:space="0" w:color="000000"/>
              <w:left w:val="single" w:sz="4" w:space="0" w:color="000000"/>
              <w:bottom w:val="single" w:sz="4" w:space="0" w:color="000000"/>
            </w:tcBorders>
          </w:tcPr>
          <w:p w14:paraId="37DF095C" w14:textId="77777777" w:rsidR="00916881" w:rsidRPr="00B75931" w:rsidRDefault="00916881" w:rsidP="00B75931">
            <w:pPr>
              <w:pStyle w:val="TableBody"/>
              <w:rPr>
                <w:b/>
                <w:bCs/>
              </w:rPr>
            </w:pPr>
            <w:r w:rsidRPr="00B75931">
              <w:rPr>
                <w:b/>
                <w:bCs/>
              </w:rPr>
              <w:t>Denomination ID</w:t>
            </w:r>
          </w:p>
        </w:tc>
        <w:tc>
          <w:tcPr>
            <w:tcW w:w="5478" w:type="dxa"/>
            <w:tcBorders>
              <w:top w:val="single" w:sz="4" w:space="0" w:color="000000"/>
              <w:left w:val="single" w:sz="4" w:space="0" w:color="000000"/>
              <w:bottom w:val="single" w:sz="4" w:space="0" w:color="000000"/>
              <w:right w:val="single" w:sz="4" w:space="0" w:color="000000"/>
            </w:tcBorders>
          </w:tcPr>
          <w:p w14:paraId="0276D17D" w14:textId="77777777" w:rsidR="00916881" w:rsidRDefault="00916881" w:rsidP="00B75931">
            <w:pPr>
              <w:pStyle w:val="TableBody"/>
            </w:pPr>
            <w:r>
              <w:t xml:space="preserve">Unique alphanumeric code that identifies the Denomination. </w:t>
            </w:r>
          </w:p>
        </w:tc>
      </w:tr>
      <w:tr w:rsidR="00916881" w14:paraId="112D9A86" w14:textId="77777777" w:rsidTr="002F4F57">
        <w:tc>
          <w:tcPr>
            <w:tcW w:w="2592" w:type="dxa"/>
            <w:tcBorders>
              <w:top w:val="single" w:sz="4" w:space="0" w:color="000000"/>
              <w:left w:val="single" w:sz="4" w:space="0" w:color="000000"/>
              <w:bottom w:val="single" w:sz="4" w:space="0" w:color="000000"/>
            </w:tcBorders>
          </w:tcPr>
          <w:p w14:paraId="3409A1B9" w14:textId="77777777" w:rsidR="00916881" w:rsidRPr="00B75931" w:rsidRDefault="00916881" w:rsidP="00B75931">
            <w:pPr>
              <w:pStyle w:val="TableBody"/>
              <w:rPr>
                <w:b/>
                <w:bCs/>
              </w:rPr>
            </w:pPr>
            <w:r w:rsidRPr="00B75931">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08DF645" w14:textId="77777777" w:rsidR="00916881" w:rsidRDefault="00916881" w:rsidP="00B75931">
            <w:pPr>
              <w:pStyle w:val="TableBody"/>
            </w:pPr>
            <w:r>
              <w:t xml:space="preserve">A name given to the denomination that is generally more readable than the Denomination ID. </w:t>
            </w:r>
          </w:p>
        </w:tc>
      </w:tr>
      <w:tr w:rsidR="00916881" w14:paraId="48AFA957" w14:textId="77777777" w:rsidTr="002F4F57">
        <w:tc>
          <w:tcPr>
            <w:tcW w:w="2592" w:type="dxa"/>
            <w:tcBorders>
              <w:top w:val="single" w:sz="4" w:space="0" w:color="000000"/>
              <w:left w:val="single" w:sz="4" w:space="0" w:color="000000"/>
              <w:bottom w:val="single" w:sz="4" w:space="0" w:color="000000"/>
            </w:tcBorders>
          </w:tcPr>
          <w:p w14:paraId="1D8DB80F" w14:textId="77777777" w:rsidR="00916881" w:rsidRPr="00B75931" w:rsidRDefault="00916881" w:rsidP="00B75931">
            <w:pPr>
              <w:pStyle w:val="TableBody"/>
              <w:rPr>
                <w:b/>
                <w:bCs/>
              </w:rPr>
            </w:pPr>
            <w:r w:rsidRPr="00B75931">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0DAE5D3" w14:textId="77777777" w:rsidR="00916881" w:rsidRDefault="00916881" w:rsidP="00B75931">
            <w:pPr>
              <w:pStyle w:val="TableBody"/>
            </w:pPr>
            <w:r>
              <w:t>A description of the denomination</w:t>
            </w:r>
          </w:p>
        </w:tc>
      </w:tr>
      <w:tr w:rsidR="00916881" w14:paraId="12475AA9" w14:textId="77777777" w:rsidTr="002F4F57">
        <w:tc>
          <w:tcPr>
            <w:tcW w:w="2592" w:type="dxa"/>
            <w:tcBorders>
              <w:top w:val="single" w:sz="4" w:space="0" w:color="000000"/>
              <w:left w:val="single" w:sz="4" w:space="0" w:color="000000"/>
              <w:bottom w:val="single" w:sz="4" w:space="0" w:color="000000"/>
            </w:tcBorders>
          </w:tcPr>
          <w:p w14:paraId="160058B5" w14:textId="77777777" w:rsidR="00916881" w:rsidRPr="00B75931" w:rsidRDefault="00916881" w:rsidP="00B75931">
            <w:pPr>
              <w:pStyle w:val="TableBody"/>
              <w:rPr>
                <w:b/>
                <w:bCs/>
              </w:rPr>
            </w:pPr>
            <w:r w:rsidRPr="00B75931">
              <w:rPr>
                <w:b/>
                <w:bCs/>
              </w:rPr>
              <w:lastRenderedPageBreak/>
              <w:t>Denomination Type</w:t>
            </w:r>
          </w:p>
        </w:tc>
        <w:tc>
          <w:tcPr>
            <w:tcW w:w="5478" w:type="dxa"/>
            <w:tcBorders>
              <w:top w:val="single" w:sz="4" w:space="0" w:color="000000"/>
              <w:left w:val="single" w:sz="4" w:space="0" w:color="000000"/>
              <w:bottom w:val="single" w:sz="4" w:space="0" w:color="000000"/>
              <w:right w:val="single" w:sz="4" w:space="0" w:color="000000"/>
            </w:tcBorders>
          </w:tcPr>
          <w:p w14:paraId="2657D306" w14:textId="77777777" w:rsidR="00916881" w:rsidRDefault="00916881" w:rsidP="00B75931">
            <w:pPr>
              <w:pStyle w:val="TableBody"/>
            </w:pPr>
            <w:r>
              <w:t>Specifies whether the denomination is a Note or a Coin.</w:t>
            </w:r>
          </w:p>
        </w:tc>
      </w:tr>
      <w:tr w:rsidR="00916881" w14:paraId="2D888B49" w14:textId="77777777" w:rsidTr="002F4F57">
        <w:tc>
          <w:tcPr>
            <w:tcW w:w="2592" w:type="dxa"/>
            <w:tcBorders>
              <w:top w:val="single" w:sz="4" w:space="0" w:color="000000"/>
              <w:left w:val="single" w:sz="4" w:space="0" w:color="000000"/>
              <w:bottom w:val="single" w:sz="4" w:space="0" w:color="000000"/>
            </w:tcBorders>
          </w:tcPr>
          <w:p w14:paraId="566DB1D3" w14:textId="77777777" w:rsidR="00916881" w:rsidRPr="00B75931" w:rsidRDefault="00916881" w:rsidP="00B75931">
            <w:pPr>
              <w:pStyle w:val="TableBody"/>
              <w:rPr>
                <w:b/>
                <w:bCs/>
              </w:rPr>
            </w:pPr>
            <w:r w:rsidRPr="00B75931">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4BE0D7" w14:textId="77777777" w:rsidR="00916881" w:rsidRDefault="00916881" w:rsidP="00B75931">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7EFD753D" w14:textId="77777777" w:rsidR="00916881" w:rsidRDefault="00916881" w:rsidP="00B75931">
            <w:pPr>
              <w:pStyle w:val="TableBody"/>
            </w:pPr>
            <w:r>
              <w:t xml:space="preserve">At the Cashpoint level, the user has the option of choosing </w:t>
            </w:r>
          </w:p>
          <w:p w14:paraId="5C879CE5"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599AE138"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25BF0DFE" w14:textId="1675C81D"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3C5418">
              <w:t>i.e.,</w:t>
            </w:r>
            <w:r>
              <w:t xml:space="preserve"> you could not order $140 of $50 bills).</w:t>
            </w:r>
          </w:p>
        </w:tc>
      </w:tr>
      <w:tr w:rsidR="00916881" w14:paraId="2D6272B0" w14:textId="77777777" w:rsidTr="002F4F57">
        <w:tc>
          <w:tcPr>
            <w:tcW w:w="2592" w:type="dxa"/>
            <w:tcBorders>
              <w:top w:val="single" w:sz="4" w:space="0" w:color="000000"/>
              <w:left w:val="single" w:sz="4" w:space="0" w:color="000000"/>
              <w:bottom w:val="single" w:sz="4" w:space="0" w:color="000000"/>
            </w:tcBorders>
          </w:tcPr>
          <w:p w14:paraId="6A544A55" w14:textId="77777777" w:rsidR="00916881" w:rsidRPr="00B75931" w:rsidRDefault="00916881" w:rsidP="00B75931">
            <w:pPr>
              <w:pStyle w:val="TableBody"/>
              <w:rPr>
                <w:b/>
                <w:bCs/>
              </w:rPr>
            </w:pPr>
            <w:r w:rsidRPr="00B75931">
              <w:rPr>
                <w:b/>
                <w:bCs/>
              </w:rPr>
              <w:t>Denomination Value</w:t>
            </w:r>
          </w:p>
        </w:tc>
        <w:tc>
          <w:tcPr>
            <w:tcW w:w="5478" w:type="dxa"/>
            <w:tcBorders>
              <w:top w:val="single" w:sz="4" w:space="0" w:color="000000"/>
              <w:left w:val="single" w:sz="4" w:space="0" w:color="000000"/>
              <w:bottom w:val="single" w:sz="4" w:space="0" w:color="000000"/>
              <w:right w:val="single" w:sz="4" w:space="0" w:color="000000"/>
            </w:tcBorders>
          </w:tcPr>
          <w:p w14:paraId="3EB47E6A" w14:textId="77777777" w:rsidR="00916881" w:rsidRDefault="00916881" w:rsidP="00B75931">
            <w:pPr>
              <w:pStyle w:val="TableBody"/>
            </w:pPr>
            <w:r>
              <w:t>The value of one note or coin of that denomination.</w:t>
            </w:r>
          </w:p>
        </w:tc>
      </w:tr>
      <w:tr w:rsidR="00916881" w14:paraId="4F495DF4" w14:textId="77777777" w:rsidTr="002F4F57">
        <w:tc>
          <w:tcPr>
            <w:tcW w:w="2592" w:type="dxa"/>
            <w:tcBorders>
              <w:top w:val="single" w:sz="4" w:space="0" w:color="000000"/>
              <w:left w:val="single" w:sz="4" w:space="0" w:color="000000"/>
              <w:bottom w:val="single" w:sz="4" w:space="0" w:color="000000"/>
            </w:tcBorders>
          </w:tcPr>
          <w:p w14:paraId="34D69D09" w14:textId="77777777" w:rsidR="00916881" w:rsidRPr="00B75931" w:rsidRDefault="00916881" w:rsidP="00B75931">
            <w:pPr>
              <w:pStyle w:val="TableBody"/>
              <w:rPr>
                <w:b/>
                <w:bCs/>
              </w:rPr>
            </w:pPr>
            <w:r w:rsidRPr="00B75931">
              <w:rPr>
                <w:b/>
                <w:bCs/>
              </w:rPr>
              <w:t>Order Percent</w:t>
            </w:r>
          </w:p>
        </w:tc>
        <w:tc>
          <w:tcPr>
            <w:tcW w:w="5478" w:type="dxa"/>
            <w:tcBorders>
              <w:top w:val="single" w:sz="4" w:space="0" w:color="000000"/>
              <w:left w:val="single" w:sz="4" w:space="0" w:color="000000"/>
              <w:bottom w:val="single" w:sz="4" w:space="0" w:color="000000"/>
              <w:right w:val="single" w:sz="4" w:space="0" w:color="000000"/>
            </w:tcBorders>
          </w:tcPr>
          <w:p w14:paraId="2853269B" w14:textId="77777777" w:rsidR="00916881" w:rsidRDefault="00916881" w:rsidP="00F87D22">
            <w:pPr>
              <w:pStyle w:val="TableBody"/>
            </w:pPr>
            <w:r>
              <w:t xml:space="preserve">The percentage of each order that will be this denomination. </w:t>
            </w:r>
          </w:p>
          <w:p w14:paraId="18FCD4F7" w14:textId="582A6437" w:rsidR="00916881" w:rsidRDefault="00916881" w:rsidP="00F87D22">
            <w:pPr>
              <w:pStyle w:val="TableBody"/>
            </w:pPr>
            <w:r>
              <w:t>When recommendations are created, the recommendation is normally split up between the different denominations based on the percentage stored at the Cashpoint level. (</w:t>
            </w:r>
            <w:r w:rsidR="008B3C1F">
              <w:t>i.e.,</w:t>
            </w:r>
            <w:r>
              <w:t xml:space="preserve"> 20’s = 20%, 50’s=40%, and 100%=40%). In this way, the user is presented with a recommended Order split out by denomination.</w:t>
            </w:r>
          </w:p>
          <w:p w14:paraId="3682B43D" w14:textId="060136B9" w:rsidR="00916881" w:rsidRDefault="00916881" w:rsidP="00F87D22">
            <w:pPr>
              <w:pStyle w:val="TableNote"/>
            </w:pPr>
            <w:r>
              <w:rPr>
                <w:b/>
              </w:rPr>
              <w:t>Note:</w:t>
            </w:r>
            <w:r>
              <w:t xml:space="preserve"> </w:t>
            </w:r>
            <w:del w:id="243" w:author="Moses, Robbie" w:date="2023-02-22T01:22:00Z">
              <w:r w:rsidDel="003B5D4F">
                <w:delText>t</w:delText>
              </w:r>
            </w:del>
            <w:ins w:id="244" w:author="Moses, Robbie" w:date="2023-02-22T01:22:00Z">
              <w:r w:rsidR="003B5D4F">
                <w:t>T</w:t>
              </w:r>
            </w:ins>
            <w:r>
              <w:t>he sum of all Split Percentages must equal 100%.</w:t>
            </w:r>
          </w:p>
        </w:tc>
      </w:tr>
      <w:tr w:rsidR="00916881" w14:paraId="3BBDE2C6" w14:textId="77777777" w:rsidTr="002F4F57">
        <w:tc>
          <w:tcPr>
            <w:tcW w:w="2592" w:type="dxa"/>
            <w:tcBorders>
              <w:top w:val="single" w:sz="4" w:space="0" w:color="000000"/>
              <w:left w:val="single" w:sz="4" w:space="0" w:color="000000"/>
              <w:bottom w:val="single" w:sz="4" w:space="0" w:color="000000"/>
            </w:tcBorders>
          </w:tcPr>
          <w:p w14:paraId="4CA632A8" w14:textId="77777777" w:rsidR="00916881" w:rsidRPr="00B75931" w:rsidRDefault="00916881" w:rsidP="00B75931">
            <w:pPr>
              <w:pStyle w:val="TableBody"/>
              <w:rPr>
                <w:b/>
                <w:bCs/>
              </w:rPr>
            </w:pPr>
            <w:r w:rsidRPr="00B75931">
              <w:rPr>
                <w:b/>
                <w:bCs/>
              </w:rPr>
              <w:t>Preferred Balance Percentage</w:t>
            </w:r>
          </w:p>
        </w:tc>
        <w:tc>
          <w:tcPr>
            <w:tcW w:w="5478" w:type="dxa"/>
            <w:tcBorders>
              <w:top w:val="single" w:sz="4" w:space="0" w:color="000000"/>
              <w:left w:val="single" w:sz="4" w:space="0" w:color="000000"/>
              <w:bottom w:val="single" w:sz="4" w:space="0" w:color="000000"/>
              <w:right w:val="single" w:sz="4" w:space="0" w:color="000000"/>
            </w:tcBorders>
          </w:tcPr>
          <w:p w14:paraId="1EF228C8" w14:textId="793E5ECC" w:rsidR="00916881" w:rsidRDefault="00916881" w:rsidP="00F87D22">
            <w:pPr>
              <w:pStyle w:val="TableBody"/>
            </w:pPr>
            <w:r>
              <w:t>Similar to the Order Percentage, the Preferred Balance Percentage is used to divide the recommended Order by the pre-defined percentages. The difference is that the split percentages define what percentage of the balance will be held and the recommended Order will be split to maintain that balance. (</w:t>
            </w:r>
            <w:r w:rsidR="00F87D22">
              <w:t>i.e.,</w:t>
            </w:r>
            <w:r>
              <w:t xml:space="preserve"> If 20’s </w:t>
            </w:r>
            <w:r w:rsidR="008B3C1F">
              <w:t>was</w:t>
            </w:r>
            <w:r>
              <w:t xml:space="preserve"> set to 50%, then the order would split to maintain balances for 20’s at 50%).</w:t>
            </w:r>
          </w:p>
          <w:p w14:paraId="4B133AA7" w14:textId="5DE3966D" w:rsidR="00916881" w:rsidRDefault="00916881" w:rsidP="00F87D22">
            <w:pPr>
              <w:pStyle w:val="TableNote"/>
            </w:pPr>
            <w:r>
              <w:rPr>
                <w:b/>
              </w:rPr>
              <w:t>Note:</w:t>
            </w:r>
            <w:r>
              <w:t xml:space="preserve"> </w:t>
            </w:r>
            <w:del w:id="245" w:author="Moses, Robbie" w:date="2023-02-22T01:22:00Z">
              <w:r w:rsidDel="003B5D4F">
                <w:delText>t</w:delText>
              </w:r>
            </w:del>
            <w:ins w:id="246" w:author="Moses, Robbie" w:date="2023-02-22T01:22:00Z">
              <w:r w:rsidR="003B5D4F">
                <w:t>T</w:t>
              </w:r>
            </w:ins>
            <w:r>
              <w:t>he sum of all Split Percentages must equal 100%.</w:t>
            </w:r>
          </w:p>
        </w:tc>
      </w:tr>
      <w:tr w:rsidR="00916881" w14:paraId="2AE4BDA3" w14:textId="77777777" w:rsidTr="002F4F57">
        <w:tc>
          <w:tcPr>
            <w:tcW w:w="2592" w:type="dxa"/>
            <w:tcBorders>
              <w:top w:val="single" w:sz="4" w:space="0" w:color="000000"/>
              <w:left w:val="single" w:sz="4" w:space="0" w:color="000000"/>
              <w:bottom w:val="single" w:sz="4" w:space="0" w:color="000000"/>
            </w:tcBorders>
          </w:tcPr>
          <w:p w14:paraId="7EB1920E" w14:textId="77777777" w:rsidR="00916881" w:rsidRPr="00B75931" w:rsidRDefault="00916881" w:rsidP="00B75931">
            <w:pPr>
              <w:pStyle w:val="TableBody"/>
              <w:rPr>
                <w:b/>
                <w:bCs/>
              </w:rPr>
            </w:pPr>
            <w:r w:rsidRPr="00B75931">
              <w:rPr>
                <w:b/>
                <w:bCs/>
              </w:rPr>
              <w:t>Preferred Balance Option</w:t>
            </w:r>
          </w:p>
        </w:tc>
        <w:tc>
          <w:tcPr>
            <w:tcW w:w="5478" w:type="dxa"/>
            <w:tcBorders>
              <w:top w:val="single" w:sz="4" w:space="0" w:color="000000"/>
              <w:left w:val="single" w:sz="4" w:space="0" w:color="000000"/>
              <w:bottom w:val="single" w:sz="4" w:space="0" w:color="000000"/>
              <w:right w:val="single" w:sz="4" w:space="0" w:color="000000"/>
            </w:tcBorders>
          </w:tcPr>
          <w:p w14:paraId="7D3D11E7" w14:textId="77777777" w:rsidR="00916881" w:rsidRDefault="00916881" w:rsidP="00F87D22">
            <w:pPr>
              <w:pStyle w:val="TableBody"/>
            </w:pPr>
            <w:r>
              <w:t>A checkbox is available at the Cashpoint level to turn on or off the Preferred Balance Split. If the option is checked, then the recommended Orders will be split using the Preferred Balance Percentages; otherwise, the Order Percentages will be used.</w:t>
            </w:r>
          </w:p>
        </w:tc>
      </w:tr>
      <w:tr w:rsidR="00916881" w14:paraId="686C7DCA" w14:textId="77777777" w:rsidTr="002F4F57">
        <w:tc>
          <w:tcPr>
            <w:tcW w:w="2592" w:type="dxa"/>
            <w:tcBorders>
              <w:top w:val="single" w:sz="4" w:space="0" w:color="000000"/>
              <w:left w:val="single" w:sz="4" w:space="0" w:color="000000"/>
              <w:bottom w:val="single" w:sz="4" w:space="0" w:color="000000"/>
            </w:tcBorders>
          </w:tcPr>
          <w:p w14:paraId="244BCD4A" w14:textId="77777777" w:rsidR="00916881" w:rsidRPr="00F87D22" w:rsidRDefault="00916881" w:rsidP="00F87D22">
            <w:pPr>
              <w:pStyle w:val="TableBody"/>
              <w:rPr>
                <w:b/>
                <w:bCs/>
              </w:rPr>
            </w:pPr>
            <w:r w:rsidRPr="00F87D22">
              <w:rPr>
                <w:b/>
                <w:bCs/>
              </w:rPr>
              <w:lastRenderedPageBreak/>
              <w:t xml:space="preserve">Maximum Capacity </w:t>
            </w:r>
          </w:p>
          <w:p w14:paraId="0B0F56C5" w14:textId="77777777" w:rsidR="00916881" w:rsidRDefault="00916881" w:rsidP="00F87D22">
            <w:pPr>
              <w:pStyle w:val="TableBody"/>
            </w:pPr>
            <w:r w:rsidRPr="00F87D22">
              <w:rPr>
                <w:b/>
                <w:bCs/>
              </w:rPr>
              <w:t>(ATMs Only)</w:t>
            </w:r>
          </w:p>
        </w:tc>
        <w:tc>
          <w:tcPr>
            <w:tcW w:w="5478" w:type="dxa"/>
            <w:tcBorders>
              <w:top w:val="single" w:sz="4" w:space="0" w:color="000000"/>
              <w:left w:val="single" w:sz="4" w:space="0" w:color="000000"/>
              <w:bottom w:val="single" w:sz="4" w:space="0" w:color="000000"/>
              <w:right w:val="single" w:sz="4" w:space="0" w:color="000000"/>
            </w:tcBorders>
          </w:tcPr>
          <w:p w14:paraId="66807099" w14:textId="77777777" w:rsidR="00916881" w:rsidRDefault="00916881" w:rsidP="00F87D22">
            <w:pPr>
              <w:pStyle w:val="TableBody"/>
            </w:pPr>
            <w:r>
              <w:t>Specifies the Maximum amount of each Denomination the Cashpoint will hold.</w:t>
            </w:r>
          </w:p>
        </w:tc>
      </w:tr>
    </w:tbl>
    <w:p w14:paraId="252290EA" w14:textId="77777777" w:rsidR="00916881" w:rsidRDefault="00916881" w:rsidP="006D0608">
      <w:pPr>
        <w:pStyle w:val="BodyText"/>
      </w:pPr>
    </w:p>
    <w:p w14:paraId="3A1E3561" w14:textId="201EC7DC" w:rsidR="00916881" w:rsidRDefault="00916881" w:rsidP="00F63174">
      <w:pPr>
        <w:pStyle w:val="Caption"/>
        <w:spacing w:before="0" w:after="120"/>
        <w:ind w:left="187" w:hanging="187"/>
        <w:outlineLvl w:val="0"/>
      </w:pPr>
      <w:bookmarkStart w:id="247" w:name="_Toc128630964"/>
      <w:r>
        <w:t xml:space="preserve">Table </w:t>
      </w:r>
      <w:r w:rsidR="00027408">
        <w:fldChar w:fldCharType="begin"/>
      </w:r>
      <w:r>
        <w:instrText xml:space="preserve"> SEQ "Table" \*Arabic </w:instrText>
      </w:r>
      <w:r w:rsidR="00027408">
        <w:fldChar w:fldCharType="separate"/>
      </w:r>
      <w:r w:rsidR="00D57607">
        <w:rPr>
          <w:noProof/>
        </w:rPr>
        <w:t>10</w:t>
      </w:r>
      <w:r w:rsidR="00027408">
        <w:rPr>
          <w:noProof/>
        </w:rPr>
        <w:fldChar w:fldCharType="end"/>
      </w:r>
      <w:r>
        <w:t>: Advanced Device C</w:t>
      </w:r>
      <w:r w:rsidR="00DC70E7">
        <w:t>omponents</w:t>
      </w:r>
      <w:bookmarkEnd w:id="247"/>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D60B0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F291F2" w14:textId="77777777" w:rsidR="00916881" w:rsidRDefault="00916881" w:rsidP="00F87D2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BD5C43B" w14:textId="77777777" w:rsidR="00916881" w:rsidRDefault="00916881" w:rsidP="00F87D22">
            <w:pPr>
              <w:pStyle w:val="TableHeading"/>
            </w:pPr>
            <w:r>
              <w:t>Description</w:t>
            </w:r>
          </w:p>
        </w:tc>
      </w:tr>
      <w:tr w:rsidR="00916881" w14:paraId="12367D3E" w14:textId="77777777" w:rsidTr="0009567D">
        <w:trPr>
          <w:cantSplit/>
        </w:trPr>
        <w:tc>
          <w:tcPr>
            <w:tcW w:w="2592" w:type="dxa"/>
            <w:tcBorders>
              <w:top w:val="single" w:sz="4" w:space="0" w:color="000000"/>
              <w:left w:val="single" w:sz="4" w:space="0" w:color="000000"/>
              <w:bottom w:val="single" w:sz="4" w:space="0" w:color="000000"/>
            </w:tcBorders>
          </w:tcPr>
          <w:p w14:paraId="78723EFE" w14:textId="77777777" w:rsidR="00916881" w:rsidRPr="00F87D22" w:rsidRDefault="00916881" w:rsidP="00F87D22">
            <w:pPr>
              <w:pStyle w:val="TableBody"/>
              <w:rPr>
                <w:b/>
                <w:bCs/>
              </w:rPr>
            </w:pPr>
            <w:r w:rsidRPr="00F87D22">
              <w:rPr>
                <w:b/>
                <w:bCs/>
              </w:rPr>
              <w:t>Component Type</w:t>
            </w:r>
          </w:p>
        </w:tc>
        <w:tc>
          <w:tcPr>
            <w:tcW w:w="5478" w:type="dxa"/>
            <w:tcBorders>
              <w:top w:val="single" w:sz="4" w:space="0" w:color="000000"/>
              <w:left w:val="single" w:sz="4" w:space="0" w:color="000000"/>
              <w:bottom w:val="single" w:sz="4" w:space="0" w:color="000000"/>
              <w:right w:val="single" w:sz="4" w:space="0" w:color="000000"/>
            </w:tcBorders>
          </w:tcPr>
          <w:p w14:paraId="51E79799" w14:textId="77777777" w:rsidR="00916881" w:rsidRDefault="00916881" w:rsidP="00F87D22">
            <w:pPr>
              <w:pStyle w:val="TableBody"/>
            </w:pPr>
            <w:r>
              <w:t>What function this component will serve</w:t>
            </w:r>
          </w:p>
          <w:p w14:paraId="3CAFB634" w14:textId="77777777" w:rsidR="00916881" w:rsidRDefault="00916881" w:rsidP="004060B4">
            <w:pPr>
              <w:pStyle w:val="TableListBullet"/>
              <w:tabs>
                <w:tab w:val="num" w:pos="720"/>
              </w:tabs>
              <w:ind w:left="720" w:hanging="360"/>
            </w:pPr>
            <w:r w:rsidRPr="00DB62FB">
              <w:rPr>
                <w:b/>
                <w:bCs/>
              </w:rPr>
              <w:t>Withdrawals Only</w:t>
            </w:r>
            <w:r>
              <w:t xml:space="preserve"> – This component will dispense contents to customers. It will not receive cash from ATM customers.</w:t>
            </w:r>
          </w:p>
          <w:p w14:paraId="3BEDB8C4" w14:textId="77777777" w:rsidR="00916881" w:rsidRDefault="00916881" w:rsidP="004060B4">
            <w:pPr>
              <w:pStyle w:val="TableListBullet"/>
              <w:tabs>
                <w:tab w:val="num" w:pos="720"/>
              </w:tabs>
              <w:ind w:left="720" w:hanging="360"/>
            </w:pPr>
            <w:r w:rsidRPr="00DB62FB">
              <w:rPr>
                <w:b/>
                <w:bCs/>
              </w:rPr>
              <w:t>Deposit Only</w:t>
            </w:r>
            <w:r>
              <w:t xml:space="preserve"> – This component will receive input from customers. It will not dispense contents to ATM customers.</w:t>
            </w:r>
          </w:p>
          <w:p w14:paraId="29D602CF" w14:textId="77777777" w:rsidR="00916881" w:rsidRDefault="00916881" w:rsidP="004060B4">
            <w:pPr>
              <w:pStyle w:val="TableListBullet"/>
              <w:tabs>
                <w:tab w:val="num" w:pos="720"/>
              </w:tabs>
              <w:ind w:left="720" w:hanging="360"/>
            </w:pPr>
            <w:r w:rsidRPr="00DB62FB">
              <w:rPr>
                <w:b/>
                <w:bCs/>
              </w:rPr>
              <w:t>Recycler</w:t>
            </w:r>
            <w:r>
              <w:t xml:space="preserve"> – This component both receives from and dispenses cash to ATM customers.</w:t>
            </w:r>
          </w:p>
        </w:tc>
      </w:tr>
      <w:tr w:rsidR="00916881" w14:paraId="2C73CD92" w14:textId="77777777" w:rsidTr="0009567D">
        <w:trPr>
          <w:cantSplit/>
        </w:trPr>
        <w:tc>
          <w:tcPr>
            <w:tcW w:w="2592" w:type="dxa"/>
            <w:tcBorders>
              <w:left w:val="single" w:sz="4" w:space="0" w:color="000000"/>
              <w:bottom w:val="single" w:sz="4" w:space="0" w:color="000000"/>
            </w:tcBorders>
          </w:tcPr>
          <w:p w14:paraId="4F6F7649" w14:textId="77777777" w:rsidR="00916881" w:rsidRPr="00F87D22" w:rsidRDefault="00916881" w:rsidP="00F87D22">
            <w:pPr>
              <w:pStyle w:val="TableBody"/>
              <w:rPr>
                <w:b/>
                <w:bCs/>
              </w:rPr>
            </w:pPr>
            <w:r w:rsidRPr="00F87D22">
              <w:rPr>
                <w:b/>
                <w:bCs/>
              </w:rPr>
              <w:t>Denomination ID</w:t>
            </w:r>
          </w:p>
        </w:tc>
        <w:tc>
          <w:tcPr>
            <w:tcW w:w="5478" w:type="dxa"/>
            <w:tcBorders>
              <w:left w:val="single" w:sz="4" w:space="0" w:color="000000"/>
              <w:bottom w:val="single" w:sz="4" w:space="0" w:color="000000"/>
              <w:right w:val="single" w:sz="4" w:space="0" w:color="000000"/>
            </w:tcBorders>
          </w:tcPr>
          <w:p w14:paraId="0219A24B" w14:textId="77777777" w:rsidR="00916881" w:rsidRDefault="00916881" w:rsidP="00F87D22">
            <w:pPr>
              <w:pStyle w:val="TableBody"/>
            </w:pPr>
            <w:r>
              <w:t xml:space="preserve">Unique alphanumeric code that identifies the Denomination. </w:t>
            </w:r>
          </w:p>
        </w:tc>
      </w:tr>
      <w:tr w:rsidR="00916881" w14:paraId="6E12195D" w14:textId="77777777" w:rsidTr="0009567D">
        <w:trPr>
          <w:cantSplit/>
        </w:trPr>
        <w:tc>
          <w:tcPr>
            <w:tcW w:w="2592" w:type="dxa"/>
            <w:tcBorders>
              <w:top w:val="single" w:sz="4" w:space="0" w:color="000000"/>
              <w:left w:val="single" w:sz="4" w:space="0" w:color="000000"/>
              <w:bottom w:val="single" w:sz="4" w:space="0" w:color="000000"/>
            </w:tcBorders>
          </w:tcPr>
          <w:p w14:paraId="71A227F7" w14:textId="77777777" w:rsidR="00916881" w:rsidRPr="00F87D22" w:rsidRDefault="00916881" w:rsidP="00F87D22">
            <w:pPr>
              <w:pStyle w:val="TableBody"/>
              <w:rPr>
                <w:b/>
                <w:bCs/>
              </w:rPr>
            </w:pPr>
            <w:r w:rsidRPr="00F87D22">
              <w:rPr>
                <w:b/>
                <w:bCs/>
              </w:rPr>
              <w:t>Denomination Name</w:t>
            </w:r>
          </w:p>
        </w:tc>
        <w:tc>
          <w:tcPr>
            <w:tcW w:w="5478" w:type="dxa"/>
            <w:tcBorders>
              <w:top w:val="single" w:sz="4" w:space="0" w:color="000000"/>
              <w:left w:val="single" w:sz="4" w:space="0" w:color="000000"/>
              <w:bottom w:val="single" w:sz="4" w:space="0" w:color="000000"/>
              <w:right w:val="single" w:sz="4" w:space="0" w:color="000000"/>
            </w:tcBorders>
          </w:tcPr>
          <w:p w14:paraId="74E41BF9" w14:textId="77777777" w:rsidR="00916881" w:rsidRDefault="00916881" w:rsidP="00F87D22">
            <w:pPr>
              <w:pStyle w:val="TableBody"/>
            </w:pPr>
            <w:r>
              <w:t xml:space="preserve">A name given to the denomination that is generally more readable than the Denomination ID. </w:t>
            </w:r>
          </w:p>
        </w:tc>
      </w:tr>
      <w:tr w:rsidR="00916881" w14:paraId="02CDDAA2" w14:textId="77777777" w:rsidTr="0009567D">
        <w:trPr>
          <w:cantSplit/>
        </w:trPr>
        <w:tc>
          <w:tcPr>
            <w:tcW w:w="2592" w:type="dxa"/>
            <w:tcBorders>
              <w:top w:val="single" w:sz="4" w:space="0" w:color="000000"/>
              <w:left w:val="single" w:sz="4" w:space="0" w:color="000000"/>
              <w:bottom w:val="single" w:sz="4" w:space="0" w:color="000000"/>
            </w:tcBorders>
          </w:tcPr>
          <w:p w14:paraId="4763F301" w14:textId="77777777" w:rsidR="00916881" w:rsidRPr="00F87D22" w:rsidRDefault="00916881" w:rsidP="00F87D22">
            <w:pPr>
              <w:pStyle w:val="TableBody"/>
              <w:rPr>
                <w:b/>
                <w:bCs/>
              </w:rPr>
            </w:pPr>
            <w:r w:rsidRPr="00F87D22">
              <w:rPr>
                <w:b/>
                <w:bCs/>
              </w:rPr>
              <w:t>Denomination Type</w:t>
            </w:r>
          </w:p>
        </w:tc>
        <w:tc>
          <w:tcPr>
            <w:tcW w:w="5478" w:type="dxa"/>
            <w:tcBorders>
              <w:top w:val="single" w:sz="4" w:space="0" w:color="000000"/>
              <w:left w:val="single" w:sz="4" w:space="0" w:color="000000"/>
              <w:bottom w:val="single" w:sz="4" w:space="0" w:color="000000"/>
              <w:right w:val="single" w:sz="4" w:space="0" w:color="000000"/>
            </w:tcBorders>
          </w:tcPr>
          <w:p w14:paraId="606E4EB2" w14:textId="77777777" w:rsidR="00916881" w:rsidRDefault="00916881" w:rsidP="00F87D22">
            <w:pPr>
              <w:pStyle w:val="TableBody"/>
            </w:pPr>
            <w:r>
              <w:t>Specifies whether the denomination is a Note or a Coin.</w:t>
            </w:r>
          </w:p>
        </w:tc>
      </w:tr>
      <w:tr w:rsidR="00916881" w14:paraId="23B97645" w14:textId="77777777" w:rsidTr="0009567D">
        <w:trPr>
          <w:cantSplit/>
        </w:trPr>
        <w:tc>
          <w:tcPr>
            <w:tcW w:w="2592" w:type="dxa"/>
            <w:tcBorders>
              <w:top w:val="single" w:sz="4" w:space="0" w:color="000000"/>
              <w:left w:val="single" w:sz="4" w:space="0" w:color="000000"/>
              <w:bottom w:val="single" w:sz="4" w:space="0" w:color="000000"/>
            </w:tcBorders>
          </w:tcPr>
          <w:p w14:paraId="2E4935C5" w14:textId="77777777" w:rsidR="00916881" w:rsidRPr="00F87D22" w:rsidRDefault="00916881" w:rsidP="00F87D22">
            <w:pPr>
              <w:pStyle w:val="TableBody"/>
              <w:rPr>
                <w:b/>
                <w:bCs/>
              </w:rPr>
            </w:pPr>
            <w:r w:rsidRPr="00F87D22">
              <w:rPr>
                <w:b/>
                <w:bCs/>
              </w:rPr>
              <w:t>Order Unit</w:t>
            </w:r>
          </w:p>
        </w:tc>
        <w:tc>
          <w:tcPr>
            <w:tcW w:w="5478" w:type="dxa"/>
            <w:tcBorders>
              <w:top w:val="single" w:sz="4" w:space="0" w:color="000000"/>
              <w:left w:val="single" w:sz="4" w:space="0" w:color="000000"/>
              <w:bottom w:val="single" w:sz="4" w:space="0" w:color="000000"/>
              <w:right w:val="single" w:sz="4" w:space="0" w:color="000000"/>
            </w:tcBorders>
          </w:tcPr>
          <w:p w14:paraId="49A093E5" w14:textId="77777777" w:rsidR="00916881" w:rsidRDefault="00916881" w:rsidP="00F87D22">
            <w:pPr>
              <w:pStyle w:val="TableBody"/>
            </w:pPr>
            <w:r>
              <w:t xml:space="preserve">For most institutions, orders for any denomination must be in increments of a certain number of notes (1000 note bundles). OptiCash allows for two types of order units that are pre-defined at the Denomination level, Large or Small. </w:t>
            </w:r>
          </w:p>
          <w:p w14:paraId="3056940E" w14:textId="77777777" w:rsidR="00916881" w:rsidRDefault="00916881" w:rsidP="00F87D22">
            <w:pPr>
              <w:pStyle w:val="TableBody"/>
            </w:pPr>
            <w:r>
              <w:t xml:space="preserve">At the Cashpoint level, the user has the option of choosing </w:t>
            </w:r>
          </w:p>
          <w:p w14:paraId="047AAB17" w14:textId="77777777" w:rsidR="00916881" w:rsidRDefault="00916881" w:rsidP="004060B4">
            <w:pPr>
              <w:pStyle w:val="TableListBullet"/>
              <w:tabs>
                <w:tab w:val="num" w:pos="720"/>
              </w:tabs>
              <w:ind w:left="720" w:hanging="360"/>
            </w:pPr>
            <w:r w:rsidRPr="00DB62FB">
              <w:rPr>
                <w:b/>
                <w:bCs/>
              </w:rPr>
              <w:t>Large</w:t>
            </w:r>
            <w:r>
              <w:t xml:space="preserve"> – Must order in increments of the Large bundle size defined for the Denomination.</w:t>
            </w:r>
          </w:p>
          <w:p w14:paraId="71024833" w14:textId="77777777" w:rsidR="00916881" w:rsidRDefault="00916881" w:rsidP="004060B4">
            <w:pPr>
              <w:pStyle w:val="TableListBullet"/>
              <w:tabs>
                <w:tab w:val="num" w:pos="720"/>
              </w:tabs>
              <w:ind w:left="720" w:hanging="360"/>
            </w:pPr>
            <w:r w:rsidRPr="00DB62FB">
              <w:rPr>
                <w:b/>
                <w:bCs/>
              </w:rPr>
              <w:t>Small</w:t>
            </w:r>
            <w:r>
              <w:t xml:space="preserve"> – Must order in increments of the Small bundle size defined for the Denomination.</w:t>
            </w:r>
          </w:p>
          <w:p w14:paraId="7F98CB3A" w14:textId="75DEA1F2" w:rsidR="00916881" w:rsidRDefault="00916881" w:rsidP="004060B4">
            <w:pPr>
              <w:pStyle w:val="TableListBullet"/>
              <w:tabs>
                <w:tab w:val="num" w:pos="720"/>
              </w:tabs>
              <w:ind w:left="720" w:hanging="360"/>
            </w:pPr>
            <w:r w:rsidRPr="00DB62FB">
              <w:rPr>
                <w:b/>
                <w:bCs/>
              </w:rPr>
              <w:t>Any</w:t>
            </w:r>
            <w:r>
              <w:t xml:space="preserve"> – The user can order any amount </w:t>
            </w:r>
            <w:r w:rsidR="008B3C1F">
              <w:t>if</w:t>
            </w:r>
            <w:r>
              <w:t xml:space="preserve"> it is in line with the denomination value (</w:t>
            </w:r>
            <w:r w:rsidR="008B3C1F">
              <w:t>i.e.,</w:t>
            </w:r>
            <w:r>
              <w:t xml:space="preserve"> you could not order $140 of $50 bills).</w:t>
            </w:r>
          </w:p>
        </w:tc>
      </w:tr>
      <w:tr w:rsidR="00916881" w14:paraId="30549715" w14:textId="77777777" w:rsidTr="0009567D">
        <w:trPr>
          <w:cantSplit/>
        </w:trPr>
        <w:tc>
          <w:tcPr>
            <w:tcW w:w="2592" w:type="dxa"/>
            <w:tcBorders>
              <w:left w:val="single" w:sz="4" w:space="0" w:color="000000"/>
              <w:bottom w:val="single" w:sz="4" w:space="0" w:color="000000"/>
            </w:tcBorders>
          </w:tcPr>
          <w:p w14:paraId="1CFAF4D5" w14:textId="77777777" w:rsidR="00916881" w:rsidRPr="00DE2708" w:rsidRDefault="00916881" w:rsidP="00DE2708">
            <w:pPr>
              <w:pStyle w:val="TableBody"/>
              <w:rPr>
                <w:b/>
                <w:bCs/>
              </w:rPr>
            </w:pPr>
            <w:r w:rsidRPr="00DE2708">
              <w:rPr>
                <w:b/>
                <w:bCs/>
              </w:rPr>
              <w:t>Capacity (in Pieces)</w:t>
            </w:r>
          </w:p>
        </w:tc>
        <w:tc>
          <w:tcPr>
            <w:tcW w:w="5478" w:type="dxa"/>
            <w:tcBorders>
              <w:left w:val="single" w:sz="4" w:space="0" w:color="000000"/>
              <w:bottom w:val="single" w:sz="4" w:space="0" w:color="000000"/>
              <w:right w:val="single" w:sz="4" w:space="0" w:color="000000"/>
            </w:tcBorders>
          </w:tcPr>
          <w:p w14:paraId="628F58F5" w14:textId="77777777" w:rsidR="00916881" w:rsidRDefault="00916881" w:rsidP="00DE2708">
            <w:pPr>
              <w:pStyle w:val="TableBody"/>
            </w:pPr>
            <w:r>
              <w:t>The maximum number of items (notes or coins) that the component can physically contain.</w:t>
            </w:r>
          </w:p>
        </w:tc>
      </w:tr>
    </w:tbl>
    <w:p w14:paraId="3834BF92" w14:textId="751A827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AA60DB1" w14:textId="77777777" w:rsidR="00916881" w:rsidRDefault="00916881" w:rsidP="006D0608">
      <w:pPr>
        <w:pStyle w:val="BodyText"/>
      </w:pPr>
    </w:p>
    <w:p w14:paraId="37D20A61" w14:textId="77777777" w:rsidR="002F4F57" w:rsidRDefault="002F4F57">
      <w:pPr>
        <w:rPr>
          <w:rFonts w:eastAsia="Times New Roman" w:cs="Calibri"/>
          <w:b/>
          <w:sz w:val="24"/>
          <w:szCs w:val="24"/>
          <w:lang w:val="en-GB"/>
        </w:rPr>
      </w:pPr>
      <w:bookmarkStart w:id="248" w:name="_Cashpoint_Parameters"/>
      <w:bookmarkStart w:id="249" w:name="_Ref221892991"/>
      <w:bookmarkEnd w:id="248"/>
      <w:r>
        <w:lastRenderedPageBreak/>
        <w:br w:type="page"/>
      </w:r>
    </w:p>
    <w:p w14:paraId="2F682E59" w14:textId="66A3BF15" w:rsidR="00916881" w:rsidRDefault="00916881" w:rsidP="00B75AE2">
      <w:pPr>
        <w:pStyle w:val="Heading3"/>
      </w:pPr>
      <w:bookmarkStart w:id="250" w:name="_Toc128718583"/>
      <w:r>
        <w:lastRenderedPageBreak/>
        <w:t>Cashpoint Parameters</w:t>
      </w:r>
      <w:bookmarkEnd w:id="249"/>
      <w:bookmarkEnd w:id="250"/>
    </w:p>
    <w:p w14:paraId="4AC6C727" w14:textId="4E0BDAFE" w:rsidR="00916881" w:rsidRDefault="00916881" w:rsidP="00DE2708">
      <w:pPr>
        <w:pStyle w:val="BodyText"/>
      </w:pPr>
      <w:r>
        <w:t xml:space="preserve">Cashpoint parameters are used </w:t>
      </w:r>
      <w:r w:rsidR="001D7A0A">
        <w:t xml:space="preserve">to </w:t>
      </w:r>
      <w:r>
        <w:t>tell the recommendation process how much cash to keep and deliver to a Cashpoint. Most parameters are common to all Cashpoints, however</w:t>
      </w:r>
      <w:r w:rsidR="001D7A0A">
        <w:t>,</w:t>
      </w:r>
      <w:r>
        <w:t xml:space="preserve"> there are exceptions where parameters are specific to a certain Cashpoint type.</w:t>
      </w:r>
    </w:p>
    <w:p w14:paraId="46D2ED32" w14:textId="77777777" w:rsidR="00916881" w:rsidRDefault="00916881" w:rsidP="00DE2708">
      <w:pPr>
        <w:pStyle w:val="BodyText"/>
      </w:pPr>
      <w:r>
        <w:t>See the following tables for descriptions of the different Cashpoint Parameters.</w:t>
      </w:r>
    </w:p>
    <w:p w14:paraId="51EDA4ED" w14:textId="013BE9B8" w:rsidR="00D57607"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_Ref221798116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lang w:val="en-US"/>
        </w:rPr>
        <w:t xml:space="preserve">Table </w:t>
      </w:r>
      <w:r w:rsidR="00D57607" w:rsidRPr="00641797">
        <w:rPr>
          <w:noProof/>
          <w:color w:val="1F497D" w:themeColor="text2"/>
          <w:lang w:val="en-US"/>
        </w:rPr>
        <w:t>11</w:t>
      </w:r>
      <w:r w:rsidR="00D57607" w:rsidRPr="00641797">
        <w:rPr>
          <w:color w:val="1F497D" w:themeColor="text2"/>
          <w:lang w:val="en-US"/>
        </w:rPr>
        <w:t>: General Cashpoint Parameters</w:t>
      </w:r>
      <w:r w:rsidRPr="00641797">
        <w:rPr>
          <w:color w:val="1F497D" w:themeColor="text2"/>
        </w:rPr>
        <w:fldChar w:fldCharType="end"/>
      </w:r>
      <w:r w:rsidR="00916881" w:rsidRPr="00641797">
        <w:rPr>
          <w:color w:val="1F497D" w:themeColor="text2"/>
        </w:rPr>
        <w:t xml:space="preserve"> </w:t>
      </w:r>
      <w:r w:rsidRPr="00641797">
        <w:rPr>
          <w:rFonts w:cs="Cambria"/>
          <w:caps/>
          <w:color w:val="1F497D" w:themeColor="text2"/>
          <w:spacing w:val="10"/>
          <w:sz w:val="18"/>
          <w:szCs w:val="18"/>
          <w:lang w:val="fr-FR"/>
        </w:rPr>
        <w:fldChar w:fldCharType="begin"/>
      </w:r>
      <w:r w:rsidR="00916881" w:rsidRPr="00641797">
        <w:rPr>
          <w:color w:val="1F497D" w:themeColor="text2"/>
        </w:rPr>
        <w:instrText xml:space="preserve"> REF _Ref221798118 \h </w:instrText>
      </w:r>
      <w:r w:rsidR="007D639B" w:rsidRPr="00641797">
        <w:rPr>
          <w:caps/>
          <w:color w:val="1F497D" w:themeColor="text2"/>
        </w:rPr>
        <w:instrText xml:space="preserve"> \* MERGEFORMAT </w:instrText>
      </w:r>
      <w:r w:rsidRPr="00641797">
        <w:rPr>
          <w:rFonts w:cs="Cambria"/>
          <w:caps/>
          <w:color w:val="1F497D" w:themeColor="text2"/>
          <w:spacing w:val="10"/>
          <w:sz w:val="18"/>
          <w:szCs w:val="18"/>
          <w:lang w:val="fr-FR"/>
        </w:rPr>
      </w:r>
      <w:r w:rsidRPr="00641797">
        <w:rPr>
          <w:rFonts w:cs="Cambria"/>
          <w:caps/>
          <w:color w:val="1F497D" w:themeColor="text2"/>
          <w:spacing w:val="10"/>
          <w:sz w:val="18"/>
          <w:szCs w:val="18"/>
          <w:lang w:val="fr-FR"/>
        </w:rPr>
        <w:fldChar w:fldCharType="separate"/>
      </w:r>
    </w:p>
    <w:p w14:paraId="76B5A1DA" w14:textId="2D4FAB89" w:rsidR="00916881" w:rsidRPr="00641797" w:rsidRDefault="00D57607" w:rsidP="007D639B">
      <w:pPr>
        <w:pStyle w:val="ListBullet"/>
        <w:rPr>
          <w:color w:val="1F497D" w:themeColor="text2"/>
        </w:rPr>
      </w:pPr>
      <w:r w:rsidRPr="00641797">
        <w:rPr>
          <w:color w:val="1F497D" w:themeColor="text2"/>
        </w:rPr>
        <w:t xml:space="preserve">Table </w:t>
      </w:r>
      <w:r w:rsidRPr="00641797">
        <w:rPr>
          <w:noProof/>
          <w:color w:val="1F497D" w:themeColor="text2"/>
        </w:rPr>
        <w:t>12</w:t>
      </w:r>
      <w:r w:rsidRPr="00641797">
        <w:rPr>
          <w:color w:val="1F497D" w:themeColor="text2"/>
        </w:rPr>
        <w:t xml:space="preserve">: </w:t>
      </w:r>
      <w:r w:rsidR="001D7A0A" w:rsidRPr="00641797">
        <w:rPr>
          <w:color w:val="1F497D" w:themeColor="text2"/>
        </w:rPr>
        <w:t>ATM-</w:t>
      </w:r>
      <w:r w:rsidRPr="00641797">
        <w:rPr>
          <w:color w:val="1F497D" w:themeColor="text2"/>
        </w:rPr>
        <w:t>Specific Parameters</w:t>
      </w:r>
      <w:r w:rsidR="00027408" w:rsidRPr="00641797">
        <w:rPr>
          <w:color w:val="1F497D" w:themeColor="text2"/>
        </w:rPr>
        <w:fldChar w:fldCharType="end"/>
      </w:r>
      <w:r w:rsidR="00916881" w:rsidRPr="00641797">
        <w:rPr>
          <w:color w:val="1F497D" w:themeColor="text2"/>
        </w:rPr>
        <w:t xml:space="preserve"> </w:t>
      </w:r>
    </w:p>
    <w:p w14:paraId="310F2879" w14:textId="64A4B046" w:rsidR="00916881" w:rsidRPr="00641797" w:rsidRDefault="00027408" w:rsidP="007D639B">
      <w:pPr>
        <w:pStyle w:val="ListBullet"/>
        <w:rPr>
          <w:color w:val="1F497D" w:themeColor="text2"/>
        </w:rPr>
      </w:pPr>
      <w:r w:rsidRPr="00641797">
        <w:rPr>
          <w:color w:val="1F497D" w:themeColor="text2"/>
        </w:rPr>
        <w:fldChar w:fldCharType="begin"/>
      </w:r>
      <w:r w:rsidR="00916881" w:rsidRPr="00641797">
        <w:rPr>
          <w:color w:val="1F497D" w:themeColor="text2"/>
        </w:rPr>
        <w:instrText xml:space="preserve"> REF _Ref221798120 \h </w:instrText>
      </w:r>
      <w:r w:rsidR="007D639B" w:rsidRPr="00641797">
        <w:rPr>
          <w:color w:val="1F497D" w:themeColor="text2"/>
        </w:rPr>
        <w:instrText xml:space="preserve"> \* MERGEFORMAT </w:instrText>
      </w:r>
      <w:r w:rsidRPr="00641797">
        <w:rPr>
          <w:color w:val="1F497D" w:themeColor="text2"/>
        </w:rPr>
      </w:r>
      <w:r w:rsidRPr="00641797">
        <w:rPr>
          <w:color w:val="1F497D" w:themeColor="text2"/>
        </w:rPr>
        <w:fldChar w:fldCharType="separate"/>
      </w:r>
      <w:r w:rsidR="00D57607" w:rsidRPr="00641797">
        <w:rPr>
          <w:color w:val="1F497D" w:themeColor="text2"/>
        </w:rPr>
        <w:t xml:space="preserve">Table </w:t>
      </w:r>
      <w:r w:rsidR="00D57607" w:rsidRPr="00641797">
        <w:rPr>
          <w:noProof/>
          <w:color w:val="1F497D" w:themeColor="text2"/>
        </w:rPr>
        <w:t>13</w:t>
      </w:r>
      <w:r w:rsidR="00D57607" w:rsidRPr="00641797">
        <w:rPr>
          <w:color w:val="1F497D" w:themeColor="text2"/>
        </w:rPr>
        <w:t xml:space="preserve">: </w:t>
      </w:r>
      <w:r w:rsidR="008C61FC" w:rsidRPr="00641797">
        <w:rPr>
          <w:color w:val="1F497D" w:themeColor="text2"/>
        </w:rPr>
        <w:t>Branch-</w:t>
      </w:r>
      <w:r w:rsidR="00D57607" w:rsidRPr="00641797">
        <w:rPr>
          <w:color w:val="1F497D" w:themeColor="text2"/>
        </w:rPr>
        <w:t>Specific Parameters</w:t>
      </w:r>
      <w:r w:rsidRPr="00641797">
        <w:rPr>
          <w:color w:val="1F497D" w:themeColor="text2"/>
        </w:rPr>
        <w:fldChar w:fldCharType="end"/>
      </w:r>
    </w:p>
    <w:p w14:paraId="3983DB71" w14:textId="0FE5096D" w:rsidR="007D639B" w:rsidRDefault="007D639B">
      <w:pPr>
        <w:rPr>
          <w:rFonts w:eastAsia="Times New Roman" w:cs="Cambria"/>
          <w:caps/>
          <w:spacing w:val="10"/>
          <w:sz w:val="18"/>
          <w:szCs w:val="18"/>
          <w:lang w:bidi="en-US"/>
        </w:rPr>
      </w:pPr>
      <w:bookmarkStart w:id="251" w:name="_Ref221798116"/>
    </w:p>
    <w:p w14:paraId="2D908299" w14:textId="7B2AF19C" w:rsidR="00916881" w:rsidRPr="001E5400" w:rsidRDefault="00916881" w:rsidP="00F63174">
      <w:pPr>
        <w:pStyle w:val="Caption"/>
        <w:spacing w:before="0" w:after="120"/>
        <w:ind w:left="187" w:hanging="187"/>
        <w:outlineLvl w:val="0"/>
        <w:rPr>
          <w:lang w:val="en-US"/>
        </w:rPr>
      </w:pPr>
      <w:bookmarkStart w:id="252" w:name="_Toc128630965"/>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w:t>
      </w:r>
      <w:r w:rsidR="00027408">
        <w:rPr>
          <w:noProof/>
        </w:rPr>
        <w:fldChar w:fldCharType="end"/>
      </w:r>
      <w:r w:rsidRPr="001E5400">
        <w:rPr>
          <w:lang w:val="en-US"/>
        </w:rPr>
        <w:t>: General Cashpoint Parameters</w:t>
      </w:r>
      <w:bookmarkEnd w:id="251"/>
      <w:bookmarkEnd w:id="25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562B58" w14:textId="77777777" w:rsidTr="008A2BB1">
        <w:trPr>
          <w:tblHeader/>
        </w:trPr>
        <w:tc>
          <w:tcPr>
            <w:tcW w:w="2592" w:type="dxa"/>
            <w:tcBorders>
              <w:top w:val="single" w:sz="4" w:space="0" w:color="000000"/>
              <w:left w:val="single" w:sz="4" w:space="0" w:color="000000"/>
              <w:bottom w:val="single" w:sz="4" w:space="0" w:color="000000"/>
            </w:tcBorders>
            <w:shd w:val="clear" w:color="auto" w:fill="60C03A"/>
          </w:tcPr>
          <w:p w14:paraId="1BEEFCDA" w14:textId="77777777" w:rsidR="00916881" w:rsidRDefault="00916881" w:rsidP="007D639B">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A6705CC" w14:textId="77777777" w:rsidR="00916881" w:rsidRDefault="00916881" w:rsidP="007D639B">
            <w:pPr>
              <w:pStyle w:val="TableHeading"/>
            </w:pPr>
            <w:r>
              <w:t>Description</w:t>
            </w:r>
          </w:p>
        </w:tc>
      </w:tr>
      <w:tr w:rsidR="00916881" w14:paraId="107C2260" w14:textId="77777777" w:rsidTr="008A2BB1">
        <w:tc>
          <w:tcPr>
            <w:tcW w:w="2592" w:type="dxa"/>
            <w:tcBorders>
              <w:top w:val="single" w:sz="4" w:space="0" w:color="000000"/>
              <w:left w:val="single" w:sz="4" w:space="0" w:color="000000"/>
              <w:bottom w:val="single" w:sz="4" w:space="0" w:color="000000"/>
            </w:tcBorders>
          </w:tcPr>
          <w:p w14:paraId="0DC98658" w14:textId="77777777" w:rsidR="00916881" w:rsidRPr="007D639B" w:rsidRDefault="00916881" w:rsidP="007D639B">
            <w:pPr>
              <w:pStyle w:val="TableBody"/>
              <w:rPr>
                <w:b/>
                <w:bCs/>
              </w:rPr>
            </w:pPr>
            <w:r w:rsidRPr="007D639B">
              <w:rPr>
                <w:b/>
                <w:bCs/>
              </w:rPr>
              <w:t>Safety Stock</w:t>
            </w:r>
          </w:p>
        </w:tc>
        <w:tc>
          <w:tcPr>
            <w:tcW w:w="5478" w:type="dxa"/>
            <w:tcBorders>
              <w:top w:val="single" w:sz="4" w:space="0" w:color="000000"/>
              <w:left w:val="single" w:sz="4" w:space="0" w:color="000000"/>
              <w:bottom w:val="single" w:sz="4" w:space="0" w:color="000000"/>
              <w:right w:val="single" w:sz="4" w:space="0" w:color="000000"/>
            </w:tcBorders>
          </w:tcPr>
          <w:p w14:paraId="07339A5D" w14:textId="5646A1E4" w:rsidR="00916881" w:rsidRDefault="00916881" w:rsidP="007D639B">
            <w:pPr>
              <w:pStyle w:val="TableBody"/>
            </w:pPr>
            <w:r>
              <w:t xml:space="preserve">Safety Stock is a minimum balance that Cashpoint should always have on hand to operate.  When a Cashpoint’s daily requirements fall below the Safety Stock, an order is placed to replenish the Cashpoint. </w:t>
            </w:r>
          </w:p>
          <w:p w14:paraId="61B5A4B2" w14:textId="77777777" w:rsidR="00916881" w:rsidRDefault="00916881" w:rsidP="007D639B">
            <w:pPr>
              <w:pStyle w:val="TableBody"/>
            </w:pPr>
            <w:r>
              <w:t xml:space="preserve">The Safety Stock is a buffer to ensure that Cashpoints do not run out of cash. </w:t>
            </w:r>
          </w:p>
        </w:tc>
      </w:tr>
      <w:tr w:rsidR="00916881" w14:paraId="1848A8F4" w14:textId="77777777" w:rsidTr="008A2BB1">
        <w:tc>
          <w:tcPr>
            <w:tcW w:w="2592" w:type="dxa"/>
            <w:tcBorders>
              <w:top w:val="single" w:sz="4" w:space="0" w:color="000000"/>
              <w:left w:val="single" w:sz="4" w:space="0" w:color="000000"/>
              <w:bottom w:val="single" w:sz="4" w:space="0" w:color="000000"/>
            </w:tcBorders>
          </w:tcPr>
          <w:p w14:paraId="053F6AF6" w14:textId="77777777" w:rsidR="00916881" w:rsidRPr="007D639B" w:rsidRDefault="00916881" w:rsidP="007D639B">
            <w:pPr>
              <w:pStyle w:val="TableBody"/>
              <w:rPr>
                <w:b/>
                <w:bCs/>
              </w:rPr>
            </w:pPr>
            <w:r w:rsidRPr="007D639B">
              <w:rPr>
                <w:b/>
                <w:bCs/>
              </w:rPr>
              <w:t>Exception Amount</w:t>
            </w:r>
          </w:p>
        </w:tc>
        <w:tc>
          <w:tcPr>
            <w:tcW w:w="5478" w:type="dxa"/>
            <w:tcBorders>
              <w:top w:val="single" w:sz="4" w:space="0" w:color="000000"/>
              <w:left w:val="single" w:sz="4" w:space="0" w:color="000000"/>
              <w:bottom w:val="single" w:sz="4" w:space="0" w:color="000000"/>
              <w:right w:val="single" w:sz="4" w:space="0" w:color="000000"/>
            </w:tcBorders>
          </w:tcPr>
          <w:p w14:paraId="6CF707AD" w14:textId="77777777" w:rsidR="00916881" w:rsidRDefault="00916881" w:rsidP="007D639B">
            <w:pPr>
              <w:pStyle w:val="TableBody"/>
            </w:pPr>
            <w:r>
              <w:t xml:space="preserve">The Exception Amount is used to allow some flexibility to the Required Balance. </w:t>
            </w:r>
          </w:p>
          <w:p w14:paraId="5BEE6D69" w14:textId="77777777" w:rsidR="00916881" w:rsidRDefault="00916881" w:rsidP="007D639B">
            <w:pPr>
              <w:pStyle w:val="TableBody"/>
            </w:pPr>
            <w:r>
              <w:t xml:space="preserve">When the Exception Amount is set, the recommendation will not trigger an emergency delivery until the Exception amount is exceeded.  </w:t>
            </w:r>
          </w:p>
          <w:p w14:paraId="64E82ED5" w14:textId="6EBD87F5" w:rsidR="00916881" w:rsidRDefault="00916881" w:rsidP="007D639B">
            <w:pPr>
              <w:pStyle w:val="TableBody"/>
            </w:pPr>
            <w:r w:rsidRPr="00624EA3">
              <w:rPr>
                <w:b/>
                <w:bCs/>
                <w:u w:val="single"/>
                <w:rPrChange w:id="253" w:author="Robbie Moses" w:date="2023-03-02T07:06:00Z">
                  <w:rPr/>
                </w:rPrChange>
              </w:rPr>
              <w:t>For example</w:t>
            </w:r>
            <w:r>
              <w:t xml:space="preserve">, Tuesday’s Required balance is $100,000, </w:t>
            </w:r>
            <w:r w:rsidR="008C61FC">
              <w:t xml:space="preserve">and </w:t>
            </w:r>
            <w:r>
              <w:t>the opening balance for Tuesday is $98,000 meaning the Cashpoint will fall short $2,000. If the exception amount were set to $5,000, the opening balance for Tuesday could fall to $95,000 without generating an Emergency Delivery.</w:t>
            </w:r>
          </w:p>
          <w:p w14:paraId="3A598B7A" w14:textId="77777777" w:rsidR="00916881" w:rsidRDefault="00916881" w:rsidP="007D639B">
            <w:pPr>
              <w:pStyle w:val="TableNote"/>
            </w:pPr>
            <w:r>
              <w:rPr>
                <w:b/>
              </w:rPr>
              <w:t>Note:</w:t>
            </w:r>
            <w:r>
              <w:t xml:space="preserve"> The Exception Amount is an exception based on the Safety Stock. Therefore, the Exception Amount cannot exceed the Safety Stock value. </w:t>
            </w:r>
          </w:p>
        </w:tc>
      </w:tr>
      <w:tr w:rsidR="00916881" w14:paraId="6F6EDE8B" w14:textId="77777777" w:rsidTr="008A2BB1">
        <w:tc>
          <w:tcPr>
            <w:tcW w:w="2592" w:type="dxa"/>
            <w:tcBorders>
              <w:top w:val="single" w:sz="4" w:space="0" w:color="000000"/>
              <w:left w:val="single" w:sz="4" w:space="0" w:color="000000"/>
              <w:bottom w:val="single" w:sz="4" w:space="0" w:color="000000"/>
            </w:tcBorders>
          </w:tcPr>
          <w:p w14:paraId="3686661E" w14:textId="77777777" w:rsidR="00916881" w:rsidRPr="007D639B" w:rsidRDefault="00916881" w:rsidP="007D639B">
            <w:pPr>
              <w:pStyle w:val="TableBody"/>
              <w:rPr>
                <w:b/>
                <w:bCs/>
              </w:rPr>
            </w:pPr>
            <w:r w:rsidRPr="007D639B">
              <w:rPr>
                <w:b/>
                <w:bCs/>
              </w:rPr>
              <w:t>Exception % of Holdings</w:t>
            </w:r>
          </w:p>
        </w:tc>
        <w:tc>
          <w:tcPr>
            <w:tcW w:w="5478" w:type="dxa"/>
            <w:tcBorders>
              <w:top w:val="single" w:sz="4" w:space="0" w:color="000000"/>
              <w:left w:val="single" w:sz="4" w:space="0" w:color="000000"/>
              <w:bottom w:val="single" w:sz="4" w:space="0" w:color="000000"/>
              <w:right w:val="single" w:sz="4" w:space="0" w:color="000000"/>
            </w:tcBorders>
          </w:tcPr>
          <w:p w14:paraId="5D085FB1" w14:textId="77777777" w:rsidR="00916881" w:rsidRDefault="00916881" w:rsidP="007D639B">
            <w:pPr>
              <w:pStyle w:val="TableBody"/>
            </w:pPr>
            <w:r>
              <w:t xml:space="preserve">An alternative to the Exception Amount is the Exception % of Holdings. Similar in function to the Exception Amount, the Exception Percentage will allow the minimum balance to fall below the Safety Stock by the Percentage set. </w:t>
            </w:r>
          </w:p>
          <w:p w14:paraId="254BFE7E" w14:textId="77777777" w:rsidR="00916881" w:rsidRDefault="00916881" w:rsidP="007D639B">
            <w:pPr>
              <w:pStyle w:val="TableBody"/>
            </w:pPr>
            <w:r w:rsidRPr="00624EA3">
              <w:rPr>
                <w:b/>
                <w:bCs/>
                <w:u w:val="single"/>
                <w:rPrChange w:id="254" w:author="Robbie Moses" w:date="2023-03-02T07:07:00Z">
                  <w:rPr/>
                </w:rPrChange>
              </w:rPr>
              <w:t>For example</w:t>
            </w:r>
            <w:r>
              <w:t xml:space="preserve">, if the Safety Stock were set to $10,000 and the Exception Percent to 20%, then the opening balance </w:t>
            </w:r>
            <w:r>
              <w:lastRenderedPageBreak/>
              <w:t>could fall $2,000 below the requirements before generating an Emergency Delivery.</w:t>
            </w:r>
          </w:p>
        </w:tc>
      </w:tr>
      <w:tr w:rsidR="00916881" w14:paraId="3C3DE61E" w14:textId="77777777" w:rsidTr="008A2BB1">
        <w:tc>
          <w:tcPr>
            <w:tcW w:w="2592" w:type="dxa"/>
            <w:tcBorders>
              <w:top w:val="single" w:sz="4" w:space="0" w:color="000000"/>
              <w:left w:val="single" w:sz="4" w:space="0" w:color="000000"/>
              <w:bottom w:val="single" w:sz="4" w:space="0" w:color="000000"/>
            </w:tcBorders>
          </w:tcPr>
          <w:p w14:paraId="0B5C723C" w14:textId="77777777" w:rsidR="00916881" w:rsidRPr="007D639B" w:rsidRDefault="00916881" w:rsidP="007D639B">
            <w:pPr>
              <w:pStyle w:val="TableBody"/>
              <w:rPr>
                <w:b/>
                <w:bCs/>
              </w:rPr>
            </w:pPr>
            <w:r w:rsidRPr="007D639B">
              <w:rPr>
                <w:b/>
                <w:bCs/>
              </w:rPr>
              <w:lastRenderedPageBreak/>
              <w:t>Create Multiple Daily Recommendations/Orders When Daily Demands Exceeds Capacity?</w:t>
            </w:r>
          </w:p>
        </w:tc>
        <w:tc>
          <w:tcPr>
            <w:tcW w:w="5478" w:type="dxa"/>
            <w:tcBorders>
              <w:top w:val="single" w:sz="4" w:space="0" w:color="000000"/>
              <w:left w:val="single" w:sz="4" w:space="0" w:color="000000"/>
              <w:bottom w:val="single" w:sz="4" w:space="0" w:color="000000"/>
              <w:right w:val="single" w:sz="4" w:space="0" w:color="000000"/>
            </w:tcBorders>
          </w:tcPr>
          <w:p w14:paraId="74972576" w14:textId="7A05602B" w:rsidR="00916881" w:rsidRDefault="00916881" w:rsidP="007D639B">
            <w:pPr>
              <w:pStyle w:val="TableBody"/>
            </w:pPr>
            <w:r>
              <w:t xml:space="preserve">Yes/No Radio box to select. </w:t>
            </w:r>
            <w:del w:id="255" w:author="Moses, Robbie" w:date="2023-02-22T01:22:00Z">
              <w:r w:rsidDel="003B5D4F">
                <w:delText>Yes</w:delText>
              </w:r>
            </w:del>
            <w:ins w:id="256" w:author="Moses, Robbie" w:date="2023-02-22T01:22:00Z">
              <w:r w:rsidR="003B5D4F">
                <w:t>Yes,</w:t>
              </w:r>
            </w:ins>
            <w:r>
              <w:t xml:space="preserve"> indicates that the ATM</w:t>
            </w:r>
            <w:r w:rsidR="00AF6049">
              <w:t>'s</w:t>
            </w:r>
            <w:r>
              <w:t xml:space="preserve"> daily demand exceeds physical capacity or that </w:t>
            </w:r>
            <w:r w:rsidR="005D23E0">
              <w:t xml:space="preserve">the </w:t>
            </w:r>
            <w:r>
              <w:t xml:space="preserve">Branch daily demand exceeds allowable limits. Therefore, OptiCash will recognize that multiple </w:t>
            </w:r>
            <w:r w:rsidR="00AF6049">
              <w:t>single-</w:t>
            </w:r>
            <w:r>
              <w:t>day recommendations and orders are necessary.</w:t>
            </w:r>
          </w:p>
          <w:p w14:paraId="65850C83" w14:textId="77C6819B" w:rsidR="00916881" w:rsidRDefault="00916881" w:rsidP="007D639B">
            <w:pPr>
              <w:pStyle w:val="TableNote"/>
            </w:pPr>
            <w:r w:rsidRPr="00641797">
              <w:rPr>
                <w:b/>
                <w:bCs/>
              </w:rPr>
              <w:t>Note</w:t>
            </w:r>
            <w:r>
              <w:t>: OptiCash will not recommend optimized delivery times in a single day, but it will recommend multiple single-day deliveries are necessary and recommend accordingly.</w:t>
            </w:r>
          </w:p>
        </w:tc>
      </w:tr>
      <w:tr w:rsidR="00916881" w14:paraId="11C7C87E" w14:textId="77777777" w:rsidTr="008A2BB1">
        <w:tc>
          <w:tcPr>
            <w:tcW w:w="2592" w:type="dxa"/>
            <w:tcBorders>
              <w:top w:val="single" w:sz="4" w:space="0" w:color="000000"/>
              <w:left w:val="single" w:sz="4" w:space="0" w:color="000000"/>
              <w:bottom w:val="single" w:sz="4" w:space="0" w:color="000000"/>
            </w:tcBorders>
          </w:tcPr>
          <w:p w14:paraId="2DB1CF49" w14:textId="77777777" w:rsidR="00916881" w:rsidRPr="00055B1C" w:rsidRDefault="00916881" w:rsidP="00055B1C">
            <w:pPr>
              <w:pStyle w:val="TableBody"/>
              <w:rPr>
                <w:b/>
                <w:bCs/>
              </w:rPr>
            </w:pPr>
            <w:r w:rsidRPr="00055B1C">
              <w:rPr>
                <w:b/>
                <w:bCs/>
              </w:rPr>
              <w:t>Maximum Amount per Recommendation when Daily Demand Exceeds Capacity</w:t>
            </w:r>
          </w:p>
        </w:tc>
        <w:tc>
          <w:tcPr>
            <w:tcW w:w="5478" w:type="dxa"/>
            <w:tcBorders>
              <w:top w:val="single" w:sz="4" w:space="0" w:color="000000"/>
              <w:left w:val="single" w:sz="4" w:space="0" w:color="000000"/>
              <w:bottom w:val="single" w:sz="4" w:space="0" w:color="000000"/>
              <w:right w:val="single" w:sz="4" w:space="0" w:color="000000"/>
            </w:tcBorders>
          </w:tcPr>
          <w:p w14:paraId="1969FAD0" w14:textId="77777777" w:rsidR="00916881" w:rsidRDefault="00916881" w:rsidP="007D639B">
            <w:pPr>
              <w:pStyle w:val="TableBody"/>
            </w:pPr>
            <w:r>
              <w:t>Users can indicate what the ceiling amount is for each delivery when multiple single-day delivery functionality is in use.</w:t>
            </w:r>
          </w:p>
        </w:tc>
      </w:tr>
      <w:tr w:rsidR="00916881" w14:paraId="2D7E305C" w14:textId="77777777" w:rsidTr="008A2BB1">
        <w:tc>
          <w:tcPr>
            <w:tcW w:w="2592" w:type="dxa"/>
            <w:tcBorders>
              <w:top w:val="single" w:sz="4" w:space="0" w:color="000000"/>
              <w:left w:val="single" w:sz="4" w:space="0" w:color="000000"/>
              <w:bottom w:val="single" w:sz="4" w:space="0" w:color="000000"/>
            </w:tcBorders>
          </w:tcPr>
          <w:p w14:paraId="386355D4" w14:textId="77777777" w:rsidR="00916881" w:rsidRPr="00055B1C" w:rsidRDefault="00916881" w:rsidP="00055B1C">
            <w:pPr>
              <w:pStyle w:val="TableBody"/>
              <w:rPr>
                <w:b/>
                <w:bCs/>
              </w:rPr>
            </w:pPr>
            <w:r w:rsidRPr="00055B1C">
              <w:rPr>
                <w:b/>
                <w:bCs/>
              </w:rPr>
              <w:t>Minimum Delivery</w:t>
            </w:r>
          </w:p>
        </w:tc>
        <w:tc>
          <w:tcPr>
            <w:tcW w:w="5478" w:type="dxa"/>
            <w:tcBorders>
              <w:top w:val="single" w:sz="4" w:space="0" w:color="000000"/>
              <w:left w:val="single" w:sz="4" w:space="0" w:color="000000"/>
              <w:bottom w:val="single" w:sz="4" w:space="0" w:color="000000"/>
              <w:right w:val="single" w:sz="4" w:space="0" w:color="000000"/>
            </w:tcBorders>
          </w:tcPr>
          <w:p w14:paraId="55E06780"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1CEF9044" w14:textId="77777777" w:rsidR="00916881" w:rsidRDefault="00916881" w:rsidP="007D639B">
            <w:pPr>
              <w:pStyle w:val="TableNote"/>
            </w:pPr>
            <w:r>
              <w:rPr>
                <w:b/>
              </w:rPr>
              <w:t>Note:</w:t>
            </w:r>
            <w:r>
              <w:t xml:space="preserve"> Do not keep this value too low as it may cause the system to create very small orders.</w:t>
            </w:r>
          </w:p>
        </w:tc>
      </w:tr>
      <w:tr w:rsidR="00916881" w14:paraId="26108270" w14:textId="77777777" w:rsidTr="008A2BB1">
        <w:tc>
          <w:tcPr>
            <w:tcW w:w="2592" w:type="dxa"/>
            <w:tcBorders>
              <w:top w:val="single" w:sz="4" w:space="0" w:color="000000"/>
              <w:left w:val="single" w:sz="4" w:space="0" w:color="000000"/>
              <w:bottom w:val="single" w:sz="4" w:space="0" w:color="000000"/>
            </w:tcBorders>
          </w:tcPr>
          <w:p w14:paraId="5D1200FA" w14:textId="77777777" w:rsidR="00916881" w:rsidRPr="00055B1C" w:rsidRDefault="00916881" w:rsidP="00055B1C">
            <w:pPr>
              <w:pStyle w:val="TableBody"/>
              <w:rPr>
                <w:b/>
                <w:bCs/>
              </w:rPr>
            </w:pPr>
            <w:r w:rsidRPr="00055B1C">
              <w:rPr>
                <w:b/>
                <w:bCs/>
              </w:rPr>
              <w:t>Minimum Unplanned Delivery</w:t>
            </w:r>
          </w:p>
        </w:tc>
        <w:tc>
          <w:tcPr>
            <w:tcW w:w="5478" w:type="dxa"/>
            <w:tcBorders>
              <w:top w:val="single" w:sz="4" w:space="0" w:color="000000"/>
              <w:left w:val="single" w:sz="4" w:space="0" w:color="000000"/>
              <w:bottom w:val="single" w:sz="4" w:space="0" w:color="000000"/>
              <w:right w:val="single" w:sz="4" w:space="0" w:color="000000"/>
            </w:tcBorders>
          </w:tcPr>
          <w:p w14:paraId="16BC6292" w14:textId="77777777" w:rsidR="00916881" w:rsidRDefault="00916881" w:rsidP="007D639B">
            <w:pPr>
              <w:pStyle w:val="TableBody"/>
            </w:pPr>
            <w:r>
              <w:t xml:space="preserve">The minimum amount of cash to be ordered. This amount is usually defined by the carrier as they have a minimum that must be ordered before they will make a trip to a Cashpoint. </w:t>
            </w:r>
          </w:p>
          <w:p w14:paraId="541E3628" w14:textId="77777777" w:rsidR="00916881" w:rsidRDefault="00916881" w:rsidP="007D639B">
            <w:pPr>
              <w:pStyle w:val="TableNote"/>
            </w:pPr>
            <w:r>
              <w:rPr>
                <w:b/>
              </w:rPr>
              <w:t>Note:</w:t>
            </w:r>
            <w:r>
              <w:t xml:space="preserve"> Do not keep this value too low as it may cause the system to create very small orders.</w:t>
            </w:r>
          </w:p>
        </w:tc>
      </w:tr>
      <w:tr w:rsidR="0013176C" w14:paraId="4D6962E4" w14:textId="77777777" w:rsidTr="008A2BB1">
        <w:tc>
          <w:tcPr>
            <w:tcW w:w="2592" w:type="dxa"/>
            <w:tcBorders>
              <w:top w:val="single" w:sz="4" w:space="0" w:color="000000"/>
              <w:left w:val="single" w:sz="4" w:space="0" w:color="000000"/>
              <w:bottom w:val="single" w:sz="4" w:space="0" w:color="000000"/>
            </w:tcBorders>
          </w:tcPr>
          <w:p w14:paraId="6268B75C" w14:textId="77777777" w:rsidR="0013176C" w:rsidRPr="00055B1C" w:rsidRDefault="0013176C" w:rsidP="00055B1C">
            <w:pPr>
              <w:pStyle w:val="TableBody"/>
              <w:rPr>
                <w:b/>
                <w:bCs/>
              </w:rPr>
            </w:pPr>
            <w:r w:rsidRPr="00055B1C">
              <w:rPr>
                <w:b/>
                <w:bCs/>
              </w:rPr>
              <w:t>OptiNet Order Maximum Values</w:t>
            </w:r>
          </w:p>
        </w:tc>
        <w:tc>
          <w:tcPr>
            <w:tcW w:w="5478" w:type="dxa"/>
            <w:tcBorders>
              <w:top w:val="single" w:sz="4" w:space="0" w:color="000000"/>
              <w:left w:val="single" w:sz="4" w:space="0" w:color="000000"/>
              <w:bottom w:val="single" w:sz="4" w:space="0" w:color="000000"/>
              <w:right w:val="single" w:sz="4" w:space="0" w:color="000000"/>
            </w:tcBorders>
          </w:tcPr>
          <w:p w14:paraId="664F38DC" w14:textId="51B0729F" w:rsidR="0013176C" w:rsidRDefault="0013176C" w:rsidP="007D639B">
            <w:pPr>
              <w:pStyle w:val="TableBody"/>
            </w:pPr>
            <w:r>
              <w:t xml:space="preserve">Users can determine </w:t>
            </w:r>
            <w:r w:rsidR="007D639B">
              <w:t>a</w:t>
            </w:r>
            <w:r>
              <w:t xml:space="preserve"> Maximum Amount </w:t>
            </w:r>
            <w:r w:rsidR="00F96DB5">
              <w:t xml:space="preserve">that </w:t>
            </w:r>
            <w:r>
              <w:t>can be ordered in OptiNet for the specific cashpoint. Users can also define a Maximum % Variance OptiNet users may deviate from the Recommended Amount.  For example:  if cashpoint has a Recommendation for 100,000 and the percent variance is set to 10%, OptiNet users may override the recommendation to as little as 90,000 or up to 110,000.</w:t>
            </w:r>
          </w:p>
          <w:p w14:paraId="0845341B" w14:textId="77777777" w:rsidR="0013176C" w:rsidRDefault="0013176C" w:rsidP="007D639B">
            <w:pPr>
              <w:pStyle w:val="TableBody"/>
            </w:pPr>
            <w:r>
              <w:t>Users can define these settings for each Order type (ATM Add Cash, ATM Replace Cash, ATM Return, Branch Delivery, Branch Return, Branch Transfer, et al)  Emergency Orders can also be defined separately.</w:t>
            </w:r>
          </w:p>
          <w:p w14:paraId="61EC9DAA" w14:textId="77777777" w:rsidR="00102447" w:rsidRDefault="00102447" w:rsidP="007D639B">
            <w:pPr>
              <w:pStyle w:val="TableNote"/>
            </w:pPr>
            <w:r w:rsidRPr="00641797">
              <w:rPr>
                <w:b/>
                <w:bCs/>
              </w:rPr>
              <w:t>Note</w:t>
            </w:r>
            <w:r>
              <w:t xml:space="preserve">: This setting applies to the cashpoint for all users. There is a separate Maximum Order Amount for individual users (See System &gt; Privileges &gt; Users). </w:t>
            </w:r>
            <w:r>
              <w:lastRenderedPageBreak/>
              <w:t>When an OptiNet user attempts to submit an order and both Maximum settings could apply, then the smaller one will be used.</w:t>
            </w:r>
          </w:p>
        </w:tc>
      </w:tr>
    </w:tbl>
    <w:p w14:paraId="5F03A064" w14:textId="77777777" w:rsidR="00102447" w:rsidRDefault="00102447" w:rsidP="006D0608">
      <w:pPr>
        <w:pStyle w:val="BodyText"/>
      </w:pPr>
    </w:p>
    <w:p w14:paraId="1C01219B" w14:textId="5EDE005B" w:rsidR="00916881" w:rsidRDefault="00916881" w:rsidP="00F63174">
      <w:pPr>
        <w:pStyle w:val="Caption"/>
        <w:spacing w:before="0" w:after="120"/>
        <w:ind w:left="187" w:hanging="187"/>
        <w:outlineLvl w:val="0"/>
      </w:pPr>
      <w:bookmarkStart w:id="257" w:name="_Ref221798118"/>
      <w:bookmarkStart w:id="258" w:name="_Toc128630966"/>
      <w:r>
        <w:t xml:space="preserve">Table </w:t>
      </w:r>
      <w:r w:rsidR="00027408">
        <w:fldChar w:fldCharType="begin"/>
      </w:r>
      <w:r>
        <w:instrText xml:space="preserve"> SEQ "Table" \*Arabic </w:instrText>
      </w:r>
      <w:r w:rsidR="00027408">
        <w:fldChar w:fldCharType="separate"/>
      </w:r>
      <w:r w:rsidR="00D57607">
        <w:rPr>
          <w:noProof/>
        </w:rPr>
        <w:t>12</w:t>
      </w:r>
      <w:r w:rsidR="00027408">
        <w:rPr>
          <w:noProof/>
        </w:rPr>
        <w:fldChar w:fldCharType="end"/>
      </w:r>
      <w:r>
        <w:t xml:space="preserve">: </w:t>
      </w:r>
      <w:r w:rsidR="005777A7">
        <w:t>ATM-</w:t>
      </w:r>
      <w:r>
        <w:t>Specific Parameters</w:t>
      </w:r>
      <w:bookmarkEnd w:id="257"/>
      <w:bookmarkEnd w:id="25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5CCBA93"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7272FECA" w14:textId="77777777" w:rsidR="00916881" w:rsidRDefault="00916881" w:rsidP="00055B1C">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0A57029" w14:textId="77777777" w:rsidR="00916881" w:rsidRDefault="00916881" w:rsidP="00055B1C">
            <w:pPr>
              <w:pStyle w:val="TableHeading"/>
            </w:pPr>
            <w:r>
              <w:t>Description</w:t>
            </w:r>
          </w:p>
        </w:tc>
      </w:tr>
      <w:tr w:rsidR="00916881" w14:paraId="39437103" w14:textId="77777777" w:rsidTr="0009567D">
        <w:trPr>
          <w:cantSplit/>
        </w:trPr>
        <w:tc>
          <w:tcPr>
            <w:tcW w:w="2592" w:type="dxa"/>
            <w:tcBorders>
              <w:top w:val="single" w:sz="4" w:space="0" w:color="000000"/>
              <w:left w:val="single" w:sz="4" w:space="0" w:color="000000"/>
              <w:bottom w:val="single" w:sz="4" w:space="0" w:color="000000"/>
            </w:tcBorders>
          </w:tcPr>
          <w:p w14:paraId="3A1E5F89" w14:textId="77777777" w:rsidR="00916881" w:rsidRPr="00055B1C" w:rsidRDefault="00916881" w:rsidP="00055B1C">
            <w:pPr>
              <w:pStyle w:val="TableBody"/>
              <w:rPr>
                <w:b/>
                <w:bCs/>
              </w:rPr>
            </w:pPr>
            <w:r w:rsidRPr="00055B1C">
              <w:rPr>
                <w:b/>
                <w:bCs/>
              </w:rPr>
              <w:t>Pre-Replenishment Percentage</w:t>
            </w:r>
          </w:p>
        </w:tc>
        <w:tc>
          <w:tcPr>
            <w:tcW w:w="5478" w:type="dxa"/>
            <w:tcBorders>
              <w:top w:val="single" w:sz="4" w:space="0" w:color="000000"/>
              <w:left w:val="single" w:sz="4" w:space="0" w:color="000000"/>
              <w:bottom w:val="single" w:sz="4" w:space="0" w:color="000000"/>
              <w:right w:val="single" w:sz="4" w:space="0" w:color="000000"/>
            </w:tcBorders>
          </w:tcPr>
          <w:p w14:paraId="3A43E535" w14:textId="30B157DF" w:rsidR="00916881" w:rsidRDefault="00916881" w:rsidP="00055B1C">
            <w:pPr>
              <w:pStyle w:val="TableBody"/>
            </w:pPr>
            <w:r>
              <w:t xml:space="preserve">Funds withdrawn from Cashpoint </w:t>
            </w:r>
            <w:r w:rsidR="008C244E">
              <w:t>before</w:t>
            </w:r>
            <w:r>
              <w:t xml:space="preserve"> delivery </w:t>
            </w:r>
            <w:r w:rsidR="008C244E">
              <w:t xml:space="preserve">are </w:t>
            </w:r>
            <w:r>
              <w:t xml:space="preserve">expressed as a percentage of total daily demand. </w:t>
            </w:r>
          </w:p>
          <w:p w14:paraId="59BD054F" w14:textId="6B24D903" w:rsidR="00916881" w:rsidRDefault="00916881" w:rsidP="00055B1C">
            <w:pPr>
              <w:pStyle w:val="TableBody"/>
            </w:pPr>
            <w:r>
              <w:t>This information is used to determine how much cash the Cashpoint needs to have to start the day.</w:t>
            </w:r>
          </w:p>
          <w:p w14:paraId="4381867C" w14:textId="77777777" w:rsidR="00916881" w:rsidRDefault="00916881" w:rsidP="00055B1C">
            <w:pPr>
              <w:pStyle w:val="TableBody"/>
            </w:pPr>
            <w:r>
              <w:t xml:space="preserve">For example, if a Cashpoint is always serviced in the morning and 10% of the day’s withdrawals happen before that delivery, then the Pre-Replenishment Percentage would be 10%. </w:t>
            </w:r>
          </w:p>
          <w:p w14:paraId="5B111445" w14:textId="77777777" w:rsidR="00916881" w:rsidRDefault="00916881" w:rsidP="00055B1C">
            <w:pPr>
              <w:pStyle w:val="TableNote"/>
            </w:pPr>
            <w:r>
              <w:rPr>
                <w:b/>
              </w:rPr>
              <w:t xml:space="preserve">Note: </w:t>
            </w:r>
            <w:r>
              <w:t xml:space="preserve">If the amount of the percent is unknown, a high number should be entered in this field. </w:t>
            </w:r>
          </w:p>
        </w:tc>
      </w:tr>
      <w:tr w:rsidR="00FC7B40" w14:paraId="378B79AA" w14:textId="77777777" w:rsidTr="00055B1C">
        <w:trPr>
          <w:trHeight w:val="1628"/>
        </w:trPr>
        <w:tc>
          <w:tcPr>
            <w:tcW w:w="2592" w:type="dxa"/>
            <w:tcBorders>
              <w:top w:val="single" w:sz="4" w:space="0" w:color="000000"/>
              <w:left w:val="single" w:sz="4" w:space="0" w:color="000000"/>
              <w:bottom w:val="single" w:sz="4" w:space="0" w:color="000000"/>
            </w:tcBorders>
          </w:tcPr>
          <w:p w14:paraId="6B5340AD" w14:textId="77777777" w:rsidR="00FC7B40" w:rsidRPr="00055B1C" w:rsidRDefault="00FC7B40" w:rsidP="00055B1C">
            <w:pPr>
              <w:pStyle w:val="TableBody"/>
              <w:rPr>
                <w:b/>
                <w:bCs/>
              </w:rPr>
            </w:pPr>
            <w:r w:rsidRPr="00055B1C">
              <w:rPr>
                <w:b/>
                <w:bCs/>
              </w:rPr>
              <w:t>Denomination Level Safety Stock During Recommendation</w:t>
            </w:r>
          </w:p>
        </w:tc>
        <w:tc>
          <w:tcPr>
            <w:tcW w:w="5478" w:type="dxa"/>
            <w:tcBorders>
              <w:top w:val="single" w:sz="4" w:space="0" w:color="000000"/>
              <w:left w:val="single" w:sz="4" w:space="0" w:color="000000"/>
              <w:bottom w:val="single" w:sz="4" w:space="0" w:color="000000"/>
              <w:right w:val="single" w:sz="4" w:space="0" w:color="000000"/>
            </w:tcBorders>
          </w:tcPr>
          <w:p w14:paraId="1C0530AE" w14:textId="77777777" w:rsidR="00055B1C" w:rsidRDefault="00FC7B40" w:rsidP="00055B1C">
            <w:pPr>
              <w:pStyle w:val="TableBody"/>
              <w:rPr>
                <w:lang w:bidi="en-US"/>
              </w:rPr>
            </w:pPr>
            <w:r w:rsidRPr="00FC7B40">
              <w:rPr>
                <w:lang w:bidi="en-US"/>
              </w:rPr>
              <w:t xml:space="preserve">Denomination Level Safety Stock During Recommendation is a checkbox. If checked, </w:t>
            </w:r>
            <w:r w:rsidR="005B4946">
              <w:rPr>
                <w:lang w:bidi="en-US"/>
              </w:rPr>
              <w:t xml:space="preserve">the </w:t>
            </w:r>
            <w:r w:rsidRPr="00FC7B40">
              <w:rPr>
                <w:lang w:bidi="en-US"/>
              </w:rPr>
              <w:t xml:space="preserve">Recommendations process will look at the denomination-level last load balance (most recent balances) and create a recommendation if 1 or more of them will run too low on </w:t>
            </w:r>
            <w:r w:rsidR="008C244E">
              <w:rPr>
                <w:lang w:bidi="en-US"/>
              </w:rPr>
              <w:t xml:space="preserve">the </w:t>
            </w:r>
            <w:r w:rsidRPr="00FC7B40">
              <w:rPr>
                <w:lang w:bidi="en-US"/>
              </w:rPr>
              <w:t xml:space="preserve">first day of </w:t>
            </w:r>
            <w:r w:rsidR="004C113A">
              <w:rPr>
                <w:lang w:bidi="en-US"/>
              </w:rPr>
              <w:t xml:space="preserve">the </w:t>
            </w:r>
            <w:r w:rsidRPr="00FC7B40">
              <w:rPr>
                <w:lang w:bidi="en-US"/>
              </w:rPr>
              <w:t xml:space="preserve">horizon. </w:t>
            </w:r>
          </w:p>
          <w:p w14:paraId="73E51CB6" w14:textId="3E8EB375" w:rsidR="00FC7B40" w:rsidRPr="00FC7B40" w:rsidRDefault="00FC7B40" w:rsidP="00055B1C">
            <w:pPr>
              <w:pStyle w:val="TableNote"/>
              <w:rPr>
                <w:lang w:bidi="en-US"/>
              </w:rPr>
            </w:pPr>
            <w:r w:rsidRPr="005B4946">
              <w:rPr>
                <w:b/>
                <w:lang w:bidi="en-US"/>
              </w:rPr>
              <w:t>Note</w:t>
            </w:r>
            <w:r w:rsidR="005B4946">
              <w:rPr>
                <w:lang w:bidi="en-US"/>
              </w:rPr>
              <w:t>: R</w:t>
            </w:r>
            <w:r w:rsidRPr="00FC7B40">
              <w:rPr>
                <w:lang w:bidi="en-US"/>
              </w:rPr>
              <w:t>ecommendations are otherwise made entirely on the currency level (</w:t>
            </w:r>
            <w:r w:rsidR="008B3C1F" w:rsidRPr="00FC7B40">
              <w:rPr>
                <w:lang w:bidi="en-US"/>
              </w:rPr>
              <w:t>i.e.</w:t>
            </w:r>
            <w:r w:rsidRPr="00FC7B40">
              <w:rPr>
                <w:lang w:bidi="en-US"/>
              </w:rPr>
              <w:t xml:space="preserve">, not looking at 10s vs. 20s vs. 50s etc). </w:t>
            </w:r>
            <w:r w:rsidR="005B4946">
              <w:rPr>
                <w:lang w:bidi="en-US"/>
              </w:rPr>
              <w:t>This checkbox d</w:t>
            </w:r>
            <w:r w:rsidRPr="00FC7B40">
              <w:rPr>
                <w:lang w:bidi="en-US"/>
              </w:rPr>
              <w:t xml:space="preserve">oes not apply to Branches or Advanced Device ATMs. </w:t>
            </w:r>
            <w:r w:rsidR="005B4946">
              <w:rPr>
                <w:lang w:bidi="en-US"/>
              </w:rPr>
              <w:t>This is a</w:t>
            </w:r>
            <w:r w:rsidRPr="00FC7B40">
              <w:rPr>
                <w:lang w:bidi="en-US"/>
              </w:rPr>
              <w:t>lso visible in Network &gt; Defaults mass a</w:t>
            </w:r>
            <w:r w:rsidR="005B4946">
              <w:rPr>
                <w:lang w:bidi="en-US"/>
              </w:rPr>
              <w:t>ssign and a report.</w:t>
            </w:r>
          </w:p>
        </w:tc>
      </w:tr>
      <w:tr w:rsidR="00916881" w14:paraId="56B0E7A7" w14:textId="77777777" w:rsidTr="0093268E">
        <w:tc>
          <w:tcPr>
            <w:tcW w:w="2592" w:type="dxa"/>
            <w:tcBorders>
              <w:top w:val="single" w:sz="4" w:space="0" w:color="000000"/>
              <w:left w:val="single" w:sz="4" w:space="0" w:color="000000"/>
              <w:bottom w:val="single" w:sz="4" w:space="0" w:color="000000"/>
            </w:tcBorders>
          </w:tcPr>
          <w:p w14:paraId="7CC738DC" w14:textId="77777777" w:rsidR="00916881" w:rsidRPr="0093268E" w:rsidRDefault="00916881" w:rsidP="0093268E">
            <w:pPr>
              <w:pStyle w:val="TableBody"/>
              <w:rPr>
                <w:b/>
                <w:bCs/>
              </w:rPr>
            </w:pPr>
            <w:r w:rsidRPr="0093268E">
              <w:rPr>
                <w:b/>
                <w:bCs/>
              </w:rPr>
              <w:t>Maximum Holding Type (includes Recyclers)</w:t>
            </w:r>
          </w:p>
        </w:tc>
        <w:tc>
          <w:tcPr>
            <w:tcW w:w="5478" w:type="dxa"/>
            <w:tcBorders>
              <w:top w:val="single" w:sz="4" w:space="0" w:color="000000"/>
              <w:left w:val="single" w:sz="4" w:space="0" w:color="000000"/>
              <w:bottom w:val="single" w:sz="4" w:space="0" w:color="000000"/>
              <w:right w:val="single" w:sz="4" w:space="0" w:color="000000"/>
            </w:tcBorders>
          </w:tcPr>
          <w:p w14:paraId="01DD426B" w14:textId="7FA62D3D" w:rsidR="00916881" w:rsidRDefault="00916881" w:rsidP="0093268E">
            <w:pPr>
              <w:pStyle w:val="TableBody"/>
            </w:pPr>
            <w:r>
              <w:t>The maximum holding type determines the maximum holding optimization method to be used by OptiCash in emergenc</w:t>
            </w:r>
            <w:r w:rsidR="001A4891">
              <w:t>ie</w:t>
            </w:r>
            <w:r>
              <w:t>s.</w:t>
            </w:r>
          </w:p>
          <w:p w14:paraId="2049A4F7" w14:textId="252285C2" w:rsidR="00916881" w:rsidRDefault="00916881" w:rsidP="0093268E">
            <w:pPr>
              <w:pStyle w:val="TableBody"/>
            </w:pPr>
            <w:r>
              <w:t>The Maximum Holding Type determines the maximum holding optimization method to be used by OptiCash.  Certain criteria are taken into consideration when determining if delivery to an ATM is necessary, including:</w:t>
            </w:r>
          </w:p>
          <w:p w14:paraId="444A6403" w14:textId="77777777" w:rsidR="00916881" w:rsidRDefault="00916881" w:rsidP="004060B4">
            <w:pPr>
              <w:pStyle w:val="TableListBullet"/>
              <w:tabs>
                <w:tab w:val="num" w:pos="720"/>
              </w:tabs>
              <w:ind w:left="720" w:hanging="360"/>
            </w:pPr>
            <w:r>
              <w:t>Opening balance</w:t>
            </w:r>
          </w:p>
          <w:p w14:paraId="74EB8E1E" w14:textId="77777777" w:rsidR="00916881" w:rsidRDefault="00916881" w:rsidP="004060B4">
            <w:pPr>
              <w:pStyle w:val="TableListBullet"/>
              <w:tabs>
                <w:tab w:val="num" w:pos="720"/>
              </w:tabs>
              <w:ind w:left="720" w:hanging="360"/>
            </w:pPr>
            <w:r>
              <w:t>Forecast demand</w:t>
            </w:r>
          </w:p>
          <w:p w14:paraId="0BB81C99" w14:textId="77777777" w:rsidR="00916881" w:rsidRDefault="00916881" w:rsidP="004060B4">
            <w:pPr>
              <w:pStyle w:val="TableListBullet"/>
              <w:tabs>
                <w:tab w:val="num" w:pos="720"/>
              </w:tabs>
              <w:ind w:left="720" w:hanging="360"/>
            </w:pPr>
            <w:r>
              <w:t>Constraints</w:t>
            </w:r>
          </w:p>
          <w:p w14:paraId="312DCB43" w14:textId="77777777" w:rsidR="00916881" w:rsidRDefault="00916881" w:rsidP="0093268E">
            <w:pPr>
              <w:pStyle w:val="TableBody"/>
            </w:pPr>
            <w:r>
              <w:t xml:space="preserve">During the recommendation process, these three factors determine whether OptiCash will send a delivery.  In </w:t>
            </w:r>
            <w:r>
              <w:lastRenderedPageBreak/>
              <w:t>unusual circumstances, an emergency order may be required as well.  Such circumstances might include:</w:t>
            </w:r>
          </w:p>
          <w:p w14:paraId="44DB8D3A" w14:textId="77777777" w:rsidR="00916881" w:rsidRDefault="00916881" w:rsidP="004060B4">
            <w:pPr>
              <w:pStyle w:val="TableListBullet"/>
              <w:tabs>
                <w:tab w:val="num" w:pos="720"/>
              </w:tabs>
              <w:ind w:left="720" w:hanging="360"/>
            </w:pPr>
            <w:r>
              <w:t>Unusually high cash demand, falling out of the forecasted range</w:t>
            </w:r>
          </w:p>
          <w:p w14:paraId="35C5B347" w14:textId="77777777" w:rsidR="00916881" w:rsidRDefault="00916881" w:rsidP="004060B4">
            <w:pPr>
              <w:pStyle w:val="TableListBullet"/>
              <w:tabs>
                <w:tab w:val="num" w:pos="720"/>
              </w:tabs>
              <w:ind w:left="720" w:hanging="360"/>
            </w:pPr>
            <w:r>
              <w:t>Unusually high cash demand when other ATM(s) are out of service</w:t>
            </w:r>
          </w:p>
          <w:p w14:paraId="7C7B7006" w14:textId="630AAE39" w:rsidR="00916881" w:rsidRDefault="00916881" w:rsidP="004060B4">
            <w:pPr>
              <w:pStyle w:val="TableListBullet"/>
              <w:tabs>
                <w:tab w:val="num" w:pos="720"/>
              </w:tabs>
              <w:ind w:left="720" w:hanging="360"/>
            </w:pPr>
            <w:r>
              <w:t xml:space="preserve">Previous delivery was </w:t>
            </w:r>
            <w:r w:rsidR="008B3C1F">
              <w:t>completed,</w:t>
            </w:r>
            <w:r>
              <w:t xml:space="preserve"> or </w:t>
            </w:r>
            <w:r w:rsidR="001A4891">
              <w:t xml:space="preserve">the </w:t>
            </w:r>
            <w:r>
              <w:t>required amount changed</w:t>
            </w:r>
          </w:p>
          <w:p w14:paraId="26859017" w14:textId="38721C0C" w:rsidR="00916881" w:rsidRDefault="00916881" w:rsidP="0093268E">
            <w:pPr>
              <w:pStyle w:val="TableBody"/>
            </w:pPr>
            <w:r>
              <w:t xml:space="preserve">In situations where emergency deliveries are required, OptiCash provides 3 options on the ATM Default Setup screen for handling the situation.  Refer to the </w:t>
            </w:r>
            <w:r w:rsidR="001A4891">
              <w:t>drop-</w:t>
            </w:r>
            <w:r>
              <w:t>down field labe</w:t>
            </w:r>
            <w:r w:rsidR="002453D6">
              <w:t>l</w:t>
            </w:r>
            <w:r>
              <w:t>led “Maximum Holding Type” for the following options:</w:t>
            </w:r>
          </w:p>
          <w:p w14:paraId="6CF58A36" w14:textId="4DB79C27" w:rsidR="00916881" w:rsidRDefault="00916881" w:rsidP="004060B4">
            <w:pPr>
              <w:pStyle w:val="TableListBullet"/>
              <w:tabs>
                <w:tab w:val="num" w:pos="720"/>
              </w:tabs>
              <w:ind w:left="720" w:hanging="360"/>
            </w:pPr>
            <w:r>
              <w:rPr>
                <w:b/>
              </w:rPr>
              <w:t>Optimized Emergencies</w:t>
            </w:r>
            <w:r>
              <w:t xml:space="preserve"> </w:t>
            </w:r>
            <w:r w:rsidR="00A4229F">
              <w:t>–</w:t>
            </w:r>
            <w:r>
              <w:t xml:space="preserve"> OptiCash will optimize the cost of the emergency delivery to determine the best amount that minimizes the total cost of the period </w:t>
            </w:r>
            <w:r w:rsidR="005F417A">
              <w:t>analysed</w:t>
            </w:r>
            <w:r>
              <w:t>.</w:t>
            </w:r>
          </w:p>
          <w:p w14:paraId="22C41AE0" w14:textId="30D82A89" w:rsidR="00916881" w:rsidRDefault="00916881" w:rsidP="004060B4">
            <w:pPr>
              <w:pStyle w:val="TableListBullet"/>
              <w:tabs>
                <w:tab w:val="num" w:pos="720"/>
              </w:tabs>
              <w:ind w:left="720" w:hanging="360"/>
            </w:pPr>
            <w:r>
              <w:rPr>
                <w:b/>
              </w:rPr>
              <w:t>Shortfall Amounts</w:t>
            </w:r>
            <w:r>
              <w:t xml:space="preserve"> </w:t>
            </w:r>
            <w:r w:rsidR="00A4229F">
              <w:t>–</w:t>
            </w:r>
            <w:r>
              <w:t xml:space="preserve"> OptiCash ignores the cost of the emergency and delivers the amount of cash needed to get to the next delivery. This scenario is recommended in </w:t>
            </w:r>
            <w:r w:rsidR="004D5E23">
              <w:t xml:space="preserve">an </w:t>
            </w:r>
            <w:r w:rsidR="002453D6">
              <w:t>on-</w:t>
            </w:r>
            <w:r>
              <w:t>demand schedule if emergencies are ignored.</w:t>
            </w:r>
          </w:p>
          <w:p w14:paraId="5847D485" w14:textId="6FE49093" w:rsidR="00916881" w:rsidRDefault="00916881" w:rsidP="004060B4">
            <w:pPr>
              <w:pStyle w:val="TableListBullet"/>
              <w:tabs>
                <w:tab w:val="num" w:pos="720"/>
              </w:tabs>
              <w:ind w:left="720" w:hanging="360"/>
            </w:pPr>
            <w:r>
              <w:rPr>
                <w:b/>
              </w:rPr>
              <w:t xml:space="preserve">Overfill Max Capacity </w:t>
            </w:r>
            <w:r w:rsidR="00A4229F">
              <w:t>–</w:t>
            </w:r>
            <w:r>
              <w:t xml:space="preserve"> OptiCash ignores the maximum capacity of the machine and allows orders to be created that would exceed the ATM’s Maximum Capacity. This is normally used when the Cashpoint has very high demand and is serviced more than once per day, or when additional funds are delivered to the Cashpoint but not loaded.</w:t>
            </w:r>
          </w:p>
        </w:tc>
      </w:tr>
      <w:tr w:rsidR="00916881" w14:paraId="6263D3C6" w14:textId="77777777" w:rsidTr="0009567D">
        <w:trPr>
          <w:cantSplit/>
        </w:trPr>
        <w:tc>
          <w:tcPr>
            <w:tcW w:w="2592" w:type="dxa"/>
            <w:tcBorders>
              <w:top w:val="single" w:sz="4" w:space="0" w:color="000000"/>
              <w:left w:val="single" w:sz="4" w:space="0" w:color="000000"/>
              <w:bottom w:val="single" w:sz="4" w:space="0" w:color="000000"/>
            </w:tcBorders>
          </w:tcPr>
          <w:p w14:paraId="5BB3DCBD" w14:textId="77777777" w:rsidR="00916881" w:rsidRPr="0093268E" w:rsidRDefault="00916881" w:rsidP="0093268E">
            <w:pPr>
              <w:pStyle w:val="TableBody"/>
              <w:rPr>
                <w:b/>
                <w:bCs/>
              </w:rPr>
            </w:pPr>
            <w:r w:rsidRPr="0093268E">
              <w:rPr>
                <w:b/>
                <w:bCs/>
              </w:rPr>
              <w:lastRenderedPageBreak/>
              <w:t>Standard Order Amount</w:t>
            </w:r>
          </w:p>
        </w:tc>
        <w:tc>
          <w:tcPr>
            <w:tcW w:w="5478" w:type="dxa"/>
            <w:tcBorders>
              <w:top w:val="single" w:sz="4" w:space="0" w:color="000000"/>
              <w:left w:val="single" w:sz="4" w:space="0" w:color="000000"/>
              <w:bottom w:val="single" w:sz="4" w:space="0" w:color="000000"/>
              <w:right w:val="single" w:sz="4" w:space="0" w:color="000000"/>
            </w:tcBorders>
          </w:tcPr>
          <w:p w14:paraId="1E282E28" w14:textId="3CF253FD" w:rsidR="00916881" w:rsidRDefault="00916881" w:rsidP="0093268E">
            <w:pPr>
              <w:pStyle w:val="TableBody"/>
            </w:pPr>
            <w:r>
              <w:t xml:space="preserve">A static replenishment/replacement amount that will override the recommendation amount calculated by the system. Available for situations where </w:t>
            </w:r>
            <w:r w:rsidR="00301F26">
              <w:t xml:space="preserve">a </w:t>
            </w:r>
            <w:r>
              <w:t>carrier or operational restrictions require that the same amount of cash be delivered on every scheduled delivery.</w:t>
            </w:r>
          </w:p>
          <w:p w14:paraId="067F72CD" w14:textId="2E8B4A32" w:rsidR="00916881" w:rsidRDefault="00916881" w:rsidP="0093268E">
            <w:pPr>
              <w:pStyle w:val="TableNote"/>
            </w:pPr>
            <w:r>
              <w:rPr>
                <w:b/>
                <w:bCs/>
              </w:rPr>
              <w:t>Note:</w:t>
            </w:r>
            <w:r>
              <w:t xml:space="preserve"> Standard Order Amounts should only be used for Replace type ATMs. Add Cash ATMs are currently not supported. Additionally, the Standard Order Amount should be set to equal Maximum Capacity. (Both values represent the largest amount of cash that will be present in the ATM)</w:t>
            </w:r>
          </w:p>
        </w:tc>
      </w:tr>
      <w:tr w:rsidR="00916881" w14:paraId="5E925962" w14:textId="77777777" w:rsidTr="0009567D">
        <w:trPr>
          <w:cantSplit/>
        </w:trPr>
        <w:tc>
          <w:tcPr>
            <w:tcW w:w="2592" w:type="dxa"/>
            <w:tcBorders>
              <w:top w:val="single" w:sz="4" w:space="0" w:color="000000"/>
              <w:left w:val="single" w:sz="4" w:space="0" w:color="000000"/>
              <w:bottom w:val="single" w:sz="4" w:space="0" w:color="000000"/>
            </w:tcBorders>
          </w:tcPr>
          <w:p w14:paraId="2AC040B4" w14:textId="77777777" w:rsidR="00916881" w:rsidRPr="0093268E" w:rsidRDefault="00916881" w:rsidP="0093268E">
            <w:pPr>
              <w:pStyle w:val="TableBody"/>
              <w:rPr>
                <w:b/>
                <w:bCs/>
              </w:rPr>
            </w:pPr>
            <w:r w:rsidRPr="0093268E">
              <w:rPr>
                <w:b/>
                <w:bCs/>
              </w:rPr>
              <w:lastRenderedPageBreak/>
              <w:t>% Adj. To Recommendations</w:t>
            </w:r>
          </w:p>
        </w:tc>
        <w:tc>
          <w:tcPr>
            <w:tcW w:w="5478" w:type="dxa"/>
            <w:tcBorders>
              <w:top w:val="single" w:sz="4" w:space="0" w:color="000000"/>
              <w:left w:val="single" w:sz="4" w:space="0" w:color="000000"/>
              <w:bottom w:val="single" w:sz="4" w:space="0" w:color="000000"/>
              <w:right w:val="single" w:sz="4" w:space="0" w:color="000000"/>
            </w:tcBorders>
          </w:tcPr>
          <w:p w14:paraId="2C7EF0D7" w14:textId="30AA1E22" w:rsidR="00916881" w:rsidRDefault="00916881" w:rsidP="0093268E">
            <w:pPr>
              <w:pStyle w:val="TableBody"/>
            </w:pPr>
            <w:r>
              <w:t xml:space="preserve">Percentage adjustment to be applied to the </w:t>
            </w:r>
            <w:r w:rsidR="00301F26">
              <w:t>system-</w:t>
            </w:r>
            <w:r>
              <w:t>generated recommendations. If zero, no adjustment will be applied.</w:t>
            </w:r>
          </w:p>
          <w:p w14:paraId="1CEA2B78" w14:textId="77777777" w:rsidR="00916881" w:rsidRDefault="00916881" w:rsidP="0093268E">
            <w:pPr>
              <w:pStyle w:val="TableBody"/>
            </w:pPr>
            <w:r>
              <w:t>This parameter is used to increase the amount of the Recommendation by a certain percentage. It is useful to protect the Cashpoint with extra cash without changing the forecasted withdrawals.</w:t>
            </w:r>
          </w:p>
        </w:tc>
      </w:tr>
      <w:tr w:rsidR="00916881" w14:paraId="1EE02092" w14:textId="77777777" w:rsidTr="0009567D">
        <w:trPr>
          <w:cantSplit/>
        </w:trPr>
        <w:tc>
          <w:tcPr>
            <w:tcW w:w="2592" w:type="dxa"/>
            <w:tcBorders>
              <w:top w:val="single" w:sz="4" w:space="0" w:color="000000"/>
              <w:left w:val="single" w:sz="4" w:space="0" w:color="000000"/>
              <w:bottom w:val="single" w:sz="4" w:space="0" w:color="000000"/>
            </w:tcBorders>
          </w:tcPr>
          <w:p w14:paraId="2F7BE6AF" w14:textId="77777777" w:rsidR="00916881" w:rsidRPr="0093268E" w:rsidRDefault="00916881" w:rsidP="0093268E">
            <w:pPr>
              <w:pStyle w:val="TableBody"/>
              <w:rPr>
                <w:b/>
                <w:bCs/>
              </w:rPr>
            </w:pPr>
            <w:r w:rsidRPr="0093268E">
              <w:rPr>
                <w:b/>
                <w:bCs/>
              </w:rPr>
              <w:t>Maximum Order Amount</w:t>
            </w:r>
          </w:p>
        </w:tc>
        <w:tc>
          <w:tcPr>
            <w:tcW w:w="5478" w:type="dxa"/>
            <w:tcBorders>
              <w:top w:val="single" w:sz="4" w:space="0" w:color="000000"/>
              <w:left w:val="single" w:sz="4" w:space="0" w:color="000000"/>
              <w:bottom w:val="single" w:sz="4" w:space="0" w:color="000000"/>
              <w:right w:val="single" w:sz="4" w:space="0" w:color="000000"/>
            </w:tcBorders>
          </w:tcPr>
          <w:p w14:paraId="63FD49C4" w14:textId="77777777" w:rsidR="00750931" w:rsidRDefault="00916881" w:rsidP="0093268E">
            <w:pPr>
              <w:pStyle w:val="TableBody"/>
              <w:rPr>
                <w:ins w:id="259" w:author="Robbie Moses" w:date="2023-03-02T07:13:00Z"/>
              </w:rPr>
            </w:pPr>
            <w:r>
              <w:t xml:space="preserve">The maximum amount permitted for recommended order. </w:t>
            </w:r>
          </w:p>
          <w:p w14:paraId="3F4D987F" w14:textId="1035AD35" w:rsidR="00916881" w:rsidRDefault="00916881" w:rsidP="00750931">
            <w:pPr>
              <w:pStyle w:val="TableNote"/>
              <w:pPrChange w:id="260" w:author="Robbie Moses" w:date="2023-03-02T07:13:00Z">
                <w:pPr>
                  <w:pStyle w:val="TableBody"/>
                </w:pPr>
              </w:pPrChange>
            </w:pPr>
            <w:del w:id="261" w:author="Robbie Moses" w:date="2023-03-02T07:13:00Z">
              <w:r w:rsidRPr="00786CB9" w:rsidDel="00786CB9">
                <w:rPr>
                  <w:b/>
                  <w:bCs/>
                  <w:rPrChange w:id="262" w:author="Robbie Moses" w:date="2023-03-02T07:13:00Z">
                    <w:rPr/>
                  </w:rPrChange>
                </w:rPr>
                <w:delText>Please n</w:delText>
              </w:r>
            </w:del>
            <w:ins w:id="263" w:author="Robbie Moses" w:date="2023-03-02T07:13:00Z">
              <w:r w:rsidR="00786CB9" w:rsidRPr="00786CB9">
                <w:rPr>
                  <w:b/>
                  <w:bCs/>
                  <w:rPrChange w:id="264" w:author="Robbie Moses" w:date="2023-03-02T07:13:00Z">
                    <w:rPr/>
                  </w:rPrChange>
                </w:rPr>
                <w:t>N</w:t>
              </w:r>
            </w:ins>
            <w:r w:rsidRPr="00786CB9">
              <w:rPr>
                <w:b/>
                <w:bCs/>
                <w:rPrChange w:id="265" w:author="Robbie Moses" w:date="2023-03-02T07:13:00Z">
                  <w:rPr/>
                </w:rPrChange>
              </w:rPr>
              <w:t>ote</w:t>
            </w:r>
            <w:ins w:id="266" w:author="Robbie Moses" w:date="2023-03-02T07:13:00Z">
              <w:r w:rsidR="00786CB9" w:rsidRPr="00786CB9">
                <w:rPr>
                  <w:b/>
                  <w:bCs/>
                  <w:rPrChange w:id="267" w:author="Robbie Moses" w:date="2023-03-02T07:13:00Z">
                    <w:rPr/>
                  </w:rPrChange>
                </w:rPr>
                <w:t>:</w:t>
              </w:r>
            </w:ins>
            <w:r>
              <w:t xml:space="preserve"> </w:t>
            </w:r>
            <w:del w:id="268" w:author="Robbie Moses" w:date="2023-03-02T07:13:00Z">
              <w:r w:rsidDel="00786CB9">
                <w:delText>that t</w:delText>
              </w:r>
            </w:del>
            <w:ins w:id="269" w:author="Robbie Moses" w:date="2023-03-02T07:13:00Z">
              <w:r w:rsidR="00786CB9">
                <w:t>T</w:t>
              </w:r>
            </w:ins>
            <w:r>
              <w:t xml:space="preserve">his parameter may be applied to All Days, a specific Day of </w:t>
            </w:r>
            <w:r w:rsidR="00301F26">
              <w:t xml:space="preserve">the </w:t>
            </w:r>
            <w:r>
              <w:t>Week, or individual dates</w:t>
            </w:r>
            <w:del w:id="270" w:author="Robbie Moses" w:date="2023-03-02T07:10:00Z">
              <w:r w:rsidDel="00624EA3">
                <w:delText>.</w:delText>
              </w:r>
            </w:del>
            <w:ins w:id="271" w:author="Robbie Moses" w:date="2023-03-02T07:13:00Z">
              <w:r w:rsidR="00750931">
                <w:t>.</w:t>
              </w:r>
            </w:ins>
            <w:r>
              <w:t xml:space="preserve"> Also of note, this applies strictly to the recommendation process; users entering manual orders for this Cashpoint will be able to exceed the Maximum Order Amount after a warning message.</w:t>
            </w:r>
          </w:p>
        </w:tc>
      </w:tr>
      <w:tr w:rsidR="00916881" w14:paraId="48229F54" w14:textId="77777777" w:rsidTr="0009567D">
        <w:trPr>
          <w:cantSplit/>
        </w:trPr>
        <w:tc>
          <w:tcPr>
            <w:tcW w:w="2592" w:type="dxa"/>
            <w:tcBorders>
              <w:top w:val="single" w:sz="4" w:space="0" w:color="000000"/>
              <w:left w:val="single" w:sz="4" w:space="0" w:color="000000"/>
              <w:bottom w:val="single" w:sz="4" w:space="0" w:color="000000"/>
            </w:tcBorders>
          </w:tcPr>
          <w:p w14:paraId="174E521D" w14:textId="77777777" w:rsidR="00916881" w:rsidRPr="0093268E" w:rsidRDefault="00916881" w:rsidP="0093268E">
            <w:pPr>
              <w:pStyle w:val="TableBody"/>
              <w:rPr>
                <w:b/>
                <w:bCs/>
              </w:rPr>
            </w:pPr>
            <w:r w:rsidRPr="0093268E">
              <w:rPr>
                <w:b/>
                <w:bCs/>
              </w:rPr>
              <w:t>% of Pre-Withdrawals           (Recycler Only)</w:t>
            </w:r>
          </w:p>
        </w:tc>
        <w:tc>
          <w:tcPr>
            <w:tcW w:w="5478" w:type="dxa"/>
            <w:tcBorders>
              <w:top w:val="single" w:sz="4" w:space="0" w:color="000000"/>
              <w:left w:val="single" w:sz="4" w:space="0" w:color="000000"/>
              <w:bottom w:val="single" w:sz="4" w:space="0" w:color="000000"/>
              <w:right w:val="single" w:sz="4" w:space="0" w:color="000000"/>
            </w:tcBorders>
          </w:tcPr>
          <w:p w14:paraId="32B0EA8B" w14:textId="45BBF555" w:rsidR="00916881" w:rsidRDefault="00916881" w:rsidP="0093268E">
            <w:pPr>
              <w:pStyle w:val="TableBody"/>
            </w:pPr>
            <w:r>
              <w:t xml:space="preserve">The withdrawals forecasted on a service day are anticipated to occur </w:t>
            </w:r>
            <w:r w:rsidR="00370E48">
              <w:t>before</w:t>
            </w:r>
            <w:r>
              <w:t xml:space="preserve"> the service.</w:t>
            </w:r>
          </w:p>
        </w:tc>
      </w:tr>
      <w:tr w:rsidR="00916881" w14:paraId="4AD4BF67" w14:textId="77777777" w:rsidTr="0009567D">
        <w:trPr>
          <w:cantSplit/>
        </w:trPr>
        <w:tc>
          <w:tcPr>
            <w:tcW w:w="2592" w:type="dxa"/>
            <w:tcBorders>
              <w:top w:val="single" w:sz="4" w:space="0" w:color="000000"/>
              <w:left w:val="single" w:sz="4" w:space="0" w:color="000000"/>
              <w:bottom w:val="single" w:sz="4" w:space="0" w:color="000000"/>
            </w:tcBorders>
          </w:tcPr>
          <w:p w14:paraId="73472245" w14:textId="77777777" w:rsidR="00916881" w:rsidRPr="0093268E" w:rsidRDefault="00916881" w:rsidP="0093268E">
            <w:pPr>
              <w:pStyle w:val="TableBody"/>
              <w:rPr>
                <w:b/>
                <w:bCs/>
              </w:rPr>
            </w:pPr>
            <w:r w:rsidRPr="0093268E">
              <w:rPr>
                <w:b/>
                <w:bCs/>
              </w:rPr>
              <w:t>% of Pre-Deposits                   (Recycler Only)</w:t>
            </w:r>
          </w:p>
        </w:tc>
        <w:tc>
          <w:tcPr>
            <w:tcW w:w="5478" w:type="dxa"/>
            <w:tcBorders>
              <w:top w:val="single" w:sz="4" w:space="0" w:color="000000"/>
              <w:left w:val="single" w:sz="4" w:space="0" w:color="000000"/>
              <w:bottom w:val="single" w:sz="4" w:space="0" w:color="000000"/>
              <w:right w:val="single" w:sz="4" w:space="0" w:color="000000"/>
            </w:tcBorders>
          </w:tcPr>
          <w:p w14:paraId="0AFA9938" w14:textId="0F8B1B40" w:rsidR="00916881" w:rsidRDefault="00916881" w:rsidP="0093268E">
            <w:pPr>
              <w:pStyle w:val="TableBody"/>
            </w:pPr>
            <w:r>
              <w:t xml:space="preserve">The deposits forecasted on a service day are anticipated to occur </w:t>
            </w:r>
            <w:r w:rsidR="00370E48">
              <w:t>before</w:t>
            </w:r>
            <w:r>
              <w:t xml:space="preserve"> the service.</w:t>
            </w:r>
          </w:p>
        </w:tc>
      </w:tr>
      <w:tr w:rsidR="00916881" w14:paraId="6E5C5DFC" w14:textId="77777777" w:rsidTr="0009567D">
        <w:trPr>
          <w:cantSplit/>
        </w:trPr>
        <w:tc>
          <w:tcPr>
            <w:tcW w:w="2592" w:type="dxa"/>
            <w:tcBorders>
              <w:top w:val="single" w:sz="4" w:space="0" w:color="000000"/>
              <w:left w:val="single" w:sz="4" w:space="0" w:color="000000"/>
              <w:bottom w:val="single" w:sz="4" w:space="0" w:color="000000"/>
            </w:tcBorders>
          </w:tcPr>
          <w:p w14:paraId="5EBFA5E3" w14:textId="77777777" w:rsidR="00916881" w:rsidRPr="0093268E" w:rsidRDefault="00916881" w:rsidP="0093268E">
            <w:pPr>
              <w:pStyle w:val="TableBody"/>
              <w:rPr>
                <w:b/>
                <w:bCs/>
              </w:rPr>
            </w:pPr>
            <w:r w:rsidRPr="0093268E">
              <w:rPr>
                <w:b/>
                <w:bCs/>
              </w:rPr>
              <w:t>Maximum Holding Amount or Maximum Capacity (Recycler only)</w:t>
            </w:r>
          </w:p>
        </w:tc>
        <w:tc>
          <w:tcPr>
            <w:tcW w:w="5478" w:type="dxa"/>
            <w:tcBorders>
              <w:top w:val="single" w:sz="4" w:space="0" w:color="000000"/>
              <w:left w:val="single" w:sz="4" w:space="0" w:color="000000"/>
              <w:bottom w:val="single" w:sz="4" w:space="0" w:color="000000"/>
              <w:right w:val="single" w:sz="4" w:space="0" w:color="000000"/>
            </w:tcBorders>
          </w:tcPr>
          <w:p w14:paraId="794BDCA3" w14:textId="1908A159" w:rsidR="00916881" w:rsidRDefault="00916881" w:rsidP="0093268E">
            <w:pPr>
              <w:pStyle w:val="TableBody"/>
            </w:pPr>
            <w:r>
              <w:t xml:space="preserve">The total value of cash holdings </w:t>
            </w:r>
            <w:r w:rsidR="00370E48">
              <w:t xml:space="preserve">in </w:t>
            </w:r>
            <w:r>
              <w:t xml:space="preserve">the cashpoint should not exceed. </w:t>
            </w:r>
            <w:r w:rsidR="0093268E">
              <w:t>Typically,</w:t>
            </w:r>
            <w:r>
              <w:t xml:space="preserve"> an insurance limit, or other limit</w:t>
            </w:r>
            <w:r w:rsidR="00A1115C">
              <w:t>s</w:t>
            </w:r>
            <w:r>
              <w:t xml:space="preserve"> </w:t>
            </w:r>
            <w:r w:rsidR="002A767B">
              <w:t xml:space="preserve">are </w:t>
            </w:r>
            <w:r>
              <w:t>different from the physical capacity limits (which are defined for individual components).</w:t>
            </w:r>
          </w:p>
        </w:tc>
      </w:tr>
    </w:tbl>
    <w:p w14:paraId="688E87A7" w14:textId="77777777" w:rsidR="00916881" w:rsidRDefault="00916881" w:rsidP="006D0608">
      <w:pPr>
        <w:pStyle w:val="BodyText"/>
      </w:pPr>
    </w:p>
    <w:p w14:paraId="3EF6FC4B" w14:textId="4FF148E2" w:rsidR="00916881" w:rsidRDefault="00916881" w:rsidP="00F63174">
      <w:pPr>
        <w:pStyle w:val="Caption"/>
        <w:shd w:val="clear" w:color="auto" w:fill="FFFFFF" w:themeFill="background1"/>
        <w:spacing w:before="0" w:after="120"/>
        <w:ind w:left="187" w:hanging="187"/>
        <w:outlineLvl w:val="0"/>
      </w:pPr>
      <w:bookmarkStart w:id="272" w:name="_Ref221798120"/>
      <w:bookmarkStart w:id="273" w:name="_Toc128630967"/>
      <w:r>
        <w:t xml:space="preserve">Table </w:t>
      </w:r>
      <w:r w:rsidR="00027408">
        <w:fldChar w:fldCharType="begin"/>
      </w:r>
      <w:r>
        <w:instrText xml:space="preserve"> SEQ "Table" \*Arabic </w:instrText>
      </w:r>
      <w:r w:rsidR="00027408">
        <w:fldChar w:fldCharType="separate"/>
      </w:r>
      <w:r w:rsidR="00D57607">
        <w:rPr>
          <w:noProof/>
        </w:rPr>
        <w:t>13</w:t>
      </w:r>
      <w:r w:rsidR="00027408">
        <w:rPr>
          <w:noProof/>
        </w:rPr>
        <w:fldChar w:fldCharType="end"/>
      </w:r>
      <w:r>
        <w:t xml:space="preserve">: </w:t>
      </w:r>
      <w:r w:rsidR="00A1115C">
        <w:t>Branch-</w:t>
      </w:r>
      <w:r>
        <w:t>Specific Parameters</w:t>
      </w:r>
      <w:bookmarkEnd w:id="272"/>
      <w:bookmarkEnd w:id="27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FE99290" w14:textId="77777777" w:rsidTr="00AD1447">
        <w:trPr>
          <w:cantSplit/>
          <w:tblHeader/>
        </w:trPr>
        <w:tc>
          <w:tcPr>
            <w:tcW w:w="2592" w:type="dxa"/>
            <w:tcBorders>
              <w:top w:val="single" w:sz="4" w:space="0" w:color="000000"/>
              <w:left w:val="single" w:sz="4" w:space="0" w:color="000000"/>
              <w:bottom w:val="single" w:sz="4" w:space="0" w:color="000000"/>
            </w:tcBorders>
            <w:shd w:val="clear" w:color="auto" w:fill="60C03A"/>
          </w:tcPr>
          <w:p w14:paraId="24398EEE" w14:textId="77777777" w:rsidR="00916881" w:rsidRDefault="00916881" w:rsidP="0093268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F2D1774" w14:textId="77777777" w:rsidR="00916881" w:rsidRDefault="00916881" w:rsidP="0093268E">
            <w:pPr>
              <w:pStyle w:val="TableHeading"/>
            </w:pPr>
            <w:r>
              <w:t>Description</w:t>
            </w:r>
          </w:p>
        </w:tc>
      </w:tr>
      <w:tr w:rsidR="00916881" w14:paraId="7795EBD8" w14:textId="77777777" w:rsidTr="0009567D">
        <w:trPr>
          <w:cantSplit/>
        </w:trPr>
        <w:tc>
          <w:tcPr>
            <w:tcW w:w="2592" w:type="dxa"/>
            <w:tcBorders>
              <w:top w:val="single" w:sz="4" w:space="0" w:color="000000"/>
              <w:left w:val="single" w:sz="4" w:space="0" w:color="000000"/>
              <w:bottom w:val="single" w:sz="4" w:space="0" w:color="000000"/>
            </w:tcBorders>
          </w:tcPr>
          <w:p w14:paraId="0EA8547D" w14:textId="77777777" w:rsidR="00916881" w:rsidRPr="0093268E" w:rsidRDefault="00916881" w:rsidP="0093268E">
            <w:pPr>
              <w:pStyle w:val="TableBody"/>
              <w:rPr>
                <w:b/>
                <w:bCs/>
              </w:rPr>
            </w:pPr>
            <w:r w:rsidRPr="0093268E">
              <w:rPr>
                <w:b/>
                <w:bCs/>
              </w:rPr>
              <w:t>Maximum Capacity</w:t>
            </w:r>
          </w:p>
        </w:tc>
        <w:tc>
          <w:tcPr>
            <w:tcW w:w="5478" w:type="dxa"/>
            <w:tcBorders>
              <w:top w:val="single" w:sz="4" w:space="0" w:color="000000"/>
              <w:left w:val="single" w:sz="4" w:space="0" w:color="000000"/>
              <w:bottom w:val="single" w:sz="4" w:space="0" w:color="000000"/>
              <w:right w:val="single" w:sz="4" w:space="0" w:color="000000"/>
            </w:tcBorders>
          </w:tcPr>
          <w:p w14:paraId="6ABDFF66" w14:textId="77777777" w:rsidR="00916881" w:rsidRDefault="00916881" w:rsidP="0093268E">
            <w:pPr>
              <w:pStyle w:val="TableBody"/>
            </w:pPr>
            <w:r>
              <w:t>The maximum amount of funds the branch may hold. This amount may be due to physical limitations, insurance limits or corporate policy.</w:t>
            </w:r>
          </w:p>
          <w:p w14:paraId="15FBCA8B" w14:textId="4E969A6A" w:rsidR="00916881" w:rsidRDefault="00916881" w:rsidP="0093268E">
            <w:pPr>
              <w:pStyle w:val="TableNote"/>
            </w:pPr>
            <w:r w:rsidRPr="00EF1797">
              <w:rPr>
                <w:b/>
                <w:bCs/>
              </w:rPr>
              <w:t>Note</w:t>
            </w:r>
            <w:r>
              <w:t>: For ATMs</w:t>
            </w:r>
            <w:r w:rsidR="00A1115C">
              <w:t>,</w:t>
            </w:r>
            <w:r>
              <w:t xml:space="preserve"> this is determined by the sum of the denomination maximum capacities.</w:t>
            </w:r>
          </w:p>
        </w:tc>
      </w:tr>
      <w:tr w:rsidR="00916881" w14:paraId="3A76F419" w14:textId="77777777" w:rsidTr="0009567D">
        <w:trPr>
          <w:cantSplit/>
        </w:trPr>
        <w:tc>
          <w:tcPr>
            <w:tcW w:w="2592" w:type="dxa"/>
            <w:tcBorders>
              <w:top w:val="single" w:sz="4" w:space="0" w:color="000000"/>
              <w:left w:val="single" w:sz="4" w:space="0" w:color="000000"/>
              <w:bottom w:val="single" w:sz="4" w:space="0" w:color="000000"/>
            </w:tcBorders>
          </w:tcPr>
          <w:p w14:paraId="4D85A3E5" w14:textId="77777777" w:rsidR="00916881" w:rsidRPr="0093268E" w:rsidRDefault="00916881" w:rsidP="0093268E">
            <w:pPr>
              <w:pStyle w:val="TableBody"/>
              <w:rPr>
                <w:b/>
                <w:bCs/>
              </w:rPr>
            </w:pPr>
            <w:r w:rsidRPr="0093268E">
              <w:rPr>
                <w:b/>
                <w:bCs/>
              </w:rPr>
              <w:t>Minimum Return</w:t>
            </w:r>
          </w:p>
        </w:tc>
        <w:tc>
          <w:tcPr>
            <w:tcW w:w="5478" w:type="dxa"/>
            <w:tcBorders>
              <w:top w:val="single" w:sz="4" w:space="0" w:color="000000"/>
              <w:left w:val="single" w:sz="4" w:space="0" w:color="000000"/>
              <w:bottom w:val="single" w:sz="4" w:space="0" w:color="000000"/>
              <w:right w:val="single" w:sz="4" w:space="0" w:color="000000"/>
            </w:tcBorders>
          </w:tcPr>
          <w:p w14:paraId="1AED6DB9" w14:textId="77777777" w:rsidR="00916881" w:rsidRDefault="00916881" w:rsidP="0093268E">
            <w:pPr>
              <w:pStyle w:val="TableBody"/>
            </w:pPr>
            <w:r>
              <w:t xml:space="preserve">The minimum amount of cash to be ordered. This amount is usually defined by the carrier as they have a minimum that must be ordered before they will make a trip to a Cashpoint. </w:t>
            </w:r>
          </w:p>
          <w:p w14:paraId="21970A68" w14:textId="77777777" w:rsidR="00916881" w:rsidRPr="008F71DE" w:rsidRDefault="00916881" w:rsidP="0093268E">
            <w:pPr>
              <w:pStyle w:val="TableNote"/>
            </w:pPr>
            <w:r w:rsidRPr="00EF1797">
              <w:rPr>
                <w:b/>
                <w:bCs/>
              </w:rPr>
              <w:t>Note</w:t>
            </w:r>
            <w:r w:rsidRPr="008F71DE">
              <w:t>: Do not keep this value too low as it may cause the system to create very small orders.</w:t>
            </w:r>
          </w:p>
        </w:tc>
      </w:tr>
      <w:tr w:rsidR="00916881" w14:paraId="66DE5BD1" w14:textId="77777777" w:rsidTr="0009567D">
        <w:trPr>
          <w:cantSplit/>
        </w:trPr>
        <w:tc>
          <w:tcPr>
            <w:tcW w:w="2592" w:type="dxa"/>
            <w:tcBorders>
              <w:top w:val="single" w:sz="4" w:space="0" w:color="000000"/>
              <w:left w:val="single" w:sz="4" w:space="0" w:color="000000"/>
              <w:bottom w:val="single" w:sz="4" w:space="0" w:color="000000"/>
            </w:tcBorders>
          </w:tcPr>
          <w:p w14:paraId="007F4564" w14:textId="77777777" w:rsidR="00916881" w:rsidRPr="0093268E" w:rsidRDefault="00916881" w:rsidP="0093268E">
            <w:pPr>
              <w:pStyle w:val="TableBody"/>
              <w:rPr>
                <w:b/>
                <w:bCs/>
              </w:rPr>
            </w:pPr>
            <w:r w:rsidRPr="0093268E">
              <w:rPr>
                <w:b/>
                <w:bCs/>
              </w:rPr>
              <w:lastRenderedPageBreak/>
              <w:t>Maximum Deposit Bag Amount</w:t>
            </w:r>
          </w:p>
        </w:tc>
        <w:tc>
          <w:tcPr>
            <w:tcW w:w="5478" w:type="dxa"/>
            <w:tcBorders>
              <w:top w:val="single" w:sz="4" w:space="0" w:color="000000"/>
              <w:left w:val="single" w:sz="4" w:space="0" w:color="000000"/>
              <w:bottom w:val="single" w:sz="4" w:space="0" w:color="000000"/>
              <w:right w:val="single" w:sz="4" w:space="0" w:color="000000"/>
            </w:tcBorders>
          </w:tcPr>
          <w:p w14:paraId="2D95CCCB" w14:textId="354A5569" w:rsidR="00916881" w:rsidRDefault="00916881" w:rsidP="0093268E">
            <w:pPr>
              <w:pStyle w:val="TableBody"/>
            </w:pPr>
            <w:r>
              <w:t xml:space="preserve">This field is used to set the Maximum Bag Amount that is used in OptiNet for producing Outer Bags and detailed Return information. This parameter </w:t>
            </w:r>
            <w:r w:rsidR="00A1115C">
              <w:t>does not affect</w:t>
            </w:r>
            <w:r>
              <w:t xml:space="preserve"> the recommendation process, it is used to limit the amount that can be put in a single bag.</w:t>
            </w:r>
          </w:p>
        </w:tc>
      </w:tr>
      <w:tr w:rsidR="00A4229F" w14:paraId="1774FBE2" w14:textId="77777777" w:rsidTr="0009567D">
        <w:trPr>
          <w:cantSplit/>
        </w:trPr>
        <w:tc>
          <w:tcPr>
            <w:tcW w:w="2592" w:type="dxa"/>
            <w:tcBorders>
              <w:top w:val="single" w:sz="4" w:space="0" w:color="000000"/>
              <w:left w:val="single" w:sz="4" w:space="0" w:color="000000"/>
              <w:bottom w:val="single" w:sz="4" w:space="0" w:color="000000"/>
            </w:tcBorders>
          </w:tcPr>
          <w:p w14:paraId="7A97D941" w14:textId="4C52DC66" w:rsidR="00A4229F" w:rsidRPr="0093268E" w:rsidRDefault="00A4229F" w:rsidP="0093268E">
            <w:pPr>
              <w:pStyle w:val="TableBody"/>
              <w:rPr>
                <w:b/>
                <w:bCs/>
              </w:rPr>
            </w:pPr>
            <w:r w:rsidRPr="0093268E">
              <w:rPr>
                <w:b/>
                <w:bCs/>
              </w:rPr>
              <w:t>EOD Target Balance</w:t>
            </w:r>
          </w:p>
        </w:tc>
        <w:tc>
          <w:tcPr>
            <w:tcW w:w="5478" w:type="dxa"/>
            <w:tcBorders>
              <w:top w:val="single" w:sz="4" w:space="0" w:color="000000"/>
              <w:left w:val="single" w:sz="4" w:space="0" w:color="000000"/>
              <w:bottom w:val="single" w:sz="4" w:space="0" w:color="000000"/>
              <w:right w:val="single" w:sz="4" w:space="0" w:color="000000"/>
            </w:tcBorders>
          </w:tcPr>
          <w:p w14:paraId="2E769D15" w14:textId="7FBB7DE0" w:rsidR="00A4229F" w:rsidRDefault="00A4229F" w:rsidP="0093268E">
            <w:pPr>
              <w:pStyle w:val="TableBody"/>
            </w:pPr>
            <w:r>
              <w:t xml:space="preserve">Yes or No. EOD Target Balance refers to a certain branch profile wherein the Branch expects to close every day with a specified target balance. In this scenario, every business day must have both a Delivery and a Return occurring. For example, if the Branch receives a Delivery at beginning of </w:t>
            </w:r>
            <w:r w:rsidR="00A1115C">
              <w:t xml:space="preserve">the </w:t>
            </w:r>
            <w:r>
              <w:t xml:space="preserve">day enough to cover that day’s activity, then at end of </w:t>
            </w:r>
            <w:r w:rsidR="00A1115C">
              <w:t xml:space="preserve">the </w:t>
            </w:r>
            <w:r>
              <w:t>day Returns all remaining cash</w:t>
            </w:r>
            <w:r w:rsidR="004943FA">
              <w:t xml:space="preserve">, to end the day with zero overnight balance. Note: When this is enabled, </w:t>
            </w:r>
            <w:r w:rsidR="00D2263F">
              <w:t xml:space="preserve">the </w:t>
            </w:r>
            <w:r w:rsidR="004943FA">
              <w:t>% of Withdrawals to Cover must be 100%, and all Business Days must be required service days.</w:t>
            </w:r>
          </w:p>
        </w:tc>
      </w:tr>
      <w:tr w:rsidR="004943FA" w14:paraId="2522F73F" w14:textId="77777777" w:rsidTr="0009567D">
        <w:trPr>
          <w:cantSplit/>
        </w:trPr>
        <w:tc>
          <w:tcPr>
            <w:tcW w:w="2592" w:type="dxa"/>
            <w:tcBorders>
              <w:top w:val="single" w:sz="4" w:space="0" w:color="000000"/>
              <w:left w:val="single" w:sz="4" w:space="0" w:color="000000"/>
              <w:bottom w:val="single" w:sz="4" w:space="0" w:color="000000"/>
            </w:tcBorders>
          </w:tcPr>
          <w:p w14:paraId="14AA7341" w14:textId="45E5A812" w:rsidR="004943FA" w:rsidRPr="0093268E" w:rsidRDefault="004943FA" w:rsidP="0093268E">
            <w:pPr>
              <w:pStyle w:val="TableBody"/>
              <w:rPr>
                <w:b/>
                <w:bCs/>
              </w:rPr>
            </w:pPr>
            <w:r w:rsidRPr="0093268E">
              <w:rPr>
                <w:b/>
                <w:bCs/>
              </w:rPr>
              <w:t>EOD Target Balance Amount</w:t>
            </w:r>
          </w:p>
        </w:tc>
        <w:tc>
          <w:tcPr>
            <w:tcW w:w="5478" w:type="dxa"/>
            <w:tcBorders>
              <w:top w:val="single" w:sz="4" w:space="0" w:color="000000"/>
              <w:left w:val="single" w:sz="4" w:space="0" w:color="000000"/>
              <w:bottom w:val="single" w:sz="4" w:space="0" w:color="000000"/>
              <w:right w:val="single" w:sz="4" w:space="0" w:color="000000"/>
            </w:tcBorders>
          </w:tcPr>
          <w:p w14:paraId="6A143ADC" w14:textId="57387701" w:rsidR="004943FA" w:rsidRDefault="004943FA" w:rsidP="0093268E">
            <w:pPr>
              <w:pStyle w:val="TableBody"/>
            </w:pPr>
            <w:r>
              <w:t>When EOD Target Balance (above) is enabled, this amount says what balance the Branch expects to close with every day.</w:t>
            </w:r>
          </w:p>
        </w:tc>
      </w:tr>
      <w:tr w:rsidR="00916881" w14:paraId="2CAA2212" w14:textId="77777777" w:rsidTr="0009567D">
        <w:trPr>
          <w:cantSplit/>
        </w:trPr>
        <w:tc>
          <w:tcPr>
            <w:tcW w:w="2592" w:type="dxa"/>
            <w:tcBorders>
              <w:top w:val="single" w:sz="4" w:space="0" w:color="000000"/>
              <w:left w:val="single" w:sz="4" w:space="0" w:color="000000"/>
              <w:bottom w:val="single" w:sz="4" w:space="0" w:color="000000"/>
            </w:tcBorders>
          </w:tcPr>
          <w:p w14:paraId="7B753E9F" w14:textId="77777777" w:rsidR="00916881" w:rsidRPr="0093268E" w:rsidRDefault="00916881" w:rsidP="0093268E">
            <w:pPr>
              <w:pStyle w:val="TableBody"/>
              <w:rPr>
                <w:b/>
                <w:bCs/>
              </w:rPr>
            </w:pPr>
            <w:r w:rsidRPr="0093268E">
              <w:rPr>
                <w:b/>
                <w:bCs/>
              </w:rPr>
              <w:t>% Of Withdrawals To Cover</w:t>
            </w:r>
          </w:p>
        </w:tc>
        <w:tc>
          <w:tcPr>
            <w:tcW w:w="5478" w:type="dxa"/>
            <w:tcBorders>
              <w:top w:val="single" w:sz="4" w:space="0" w:color="000000"/>
              <w:left w:val="single" w:sz="4" w:space="0" w:color="000000"/>
              <w:bottom w:val="single" w:sz="4" w:space="0" w:color="000000"/>
              <w:right w:val="single" w:sz="4" w:space="0" w:color="000000"/>
            </w:tcBorders>
          </w:tcPr>
          <w:p w14:paraId="5BF04C40" w14:textId="3DEB18B9" w:rsidR="00916881" w:rsidRDefault="00916881" w:rsidP="0093268E">
            <w:pPr>
              <w:pStyle w:val="TableBody"/>
            </w:pPr>
            <w:r>
              <w:t xml:space="preserve">The percentage of forecasted withdrawals that should be covered by cash balances in the branch at the start of </w:t>
            </w:r>
            <w:r w:rsidR="00D2263F">
              <w:t xml:space="preserve">the </w:t>
            </w:r>
            <w:r>
              <w:t xml:space="preserve">day. If 100% is input, the branch should have enough cash at the start of </w:t>
            </w:r>
            <w:r w:rsidR="00D2263F">
              <w:t xml:space="preserve">the </w:t>
            </w:r>
            <w:r>
              <w:t>day to satisfy 100% of the expected day’s withdrawals.</w:t>
            </w:r>
          </w:p>
        </w:tc>
      </w:tr>
      <w:tr w:rsidR="00916881" w14:paraId="09262DD4" w14:textId="77777777" w:rsidTr="0009567D">
        <w:trPr>
          <w:cantSplit/>
        </w:trPr>
        <w:tc>
          <w:tcPr>
            <w:tcW w:w="2592" w:type="dxa"/>
            <w:tcBorders>
              <w:top w:val="single" w:sz="4" w:space="0" w:color="000000"/>
              <w:left w:val="single" w:sz="4" w:space="0" w:color="000000"/>
              <w:bottom w:val="single" w:sz="4" w:space="0" w:color="000000"/>
            </w:tcBorders>
          </w:tcPr>
          <w:p w14:paraId="15E9D8D2" w14:textId="77777777" w:rsidR="00916881" w:rsidRPr="0093268E" w:rsidRDefault="00916881" w:rsidP="0093268E">
            <w:pPr>
              <w:pStyle w:val="TableBody"/>
              <w:rPr>
                <w:b/>
                <w:bCs/>
              </w:rPr>
            </w:pPr>
            <w:r w:rsidRPr="0093268E">
              <w:rPr>
                <w:b/>
                <w:bCs/>
              </w:rPr>
              <w:t>% of Deposits Available for W/Ds</w:t>
            </w:r>
          </w:p>
        </w:tc>
        <w:tc>
          <w:tcPr>
            <w:tcW w:w="5478" w:type="dxa"/>
            <w:tcBorders>
              <w:top w:val="single" w:sz="4" w:space="0" w:color="000000"/>
              <w:left w:val="single" w:sz="4" w:space="0" w:color="000000"/>
              <w:bottom w:val="single" w:sz="4" w:space="0" w:color="000000"/>
              <w:right w:val="single" w:sz="4" w:space="0" w:color="000000"/>
            </w:tcBorders>
          </w:tcPr>
          <w:p w14:paraId="472FA051" w14:textId="77777777" w:rsidR="00916881" w:rsidRDefault="00916881" w:rsidP="0093268E">
            <w:pPr>
              <w:pStyle w:val="TableBody"/>
            </w:pPr>
            <w:r>
              <w:t>The percentage of daily cash deposits used or recycled to cover cash withdrawals.</w:t>
            </w:r>
          </w:p>
        </w:tc>
      </w:tr>
      <w:tr w:rsidR="00916881" w14:paraId="72B62ABD" w14:textId="77777777" w:rsidTr="0009567D">
        <w:trPr>
          <w:cantSplit/>
        </w:trPr>
        <w:tc>
          <w:tcPr>
            <w:tcW w:w="2592" w:type="dxa"/>
            <w:tcBorders>
              <w:top w:val="single" w:sz="4" w:space="0" w:color="000000"/>
              <w:left w:val="single" w:sz="4" w:space="0" w:color="000000"/>
              <w:bottom w:val="single" w:sz="4" w:space="0" w:color="000000"/>
            </w:tcBorders>
          </w:tcPr>
          <w:p w14:paraId="18B8CECC" w14:textId="56D8E752" w:rsidR="00916881" w:rsidRPr="0093268E" w:rsidRDefault="00916881" w:rsidP="0093268E">
            <w:pPr>
              <w:pStyle w:val="TableBody"/>
              <w:rPr>
                <w:b/>
                <w:bCs/>
              </w:rPr>
            </w:pPr>
            <w:r w:rsidRPr="0093268E">
              <w:rPr>
                <w:b/>
                <w:bCs/>
              </w:rPr>
              <w:t>% Adj. To Generate Returns</w:t>
            </w:r>
          </w:p>
        </w:tc>
        <w:tc>
          <w:tcPr>
            <w:tcW w:w="5478" w:type="dxa"/>
            <w:tcBorders>
              <w:top w:val="single" w:sz="4" w:space="0" w:color="000000"/>
              <w:left w:val="single" w:sz="4" w:space="0" w:color="000000"/>
              <w:bottom w:val="single" w:sz="4" w:space="0" w:color="000000"/>
              <w:right w:val="single" w:sz="4" w:space="0" w:color="000000"/>
            </w:tcBorders>
          </w:tcPr>
          <w:p w14:paraId="04E2251B" w14:textId="3F3D6171" w:rsidR="00916881" w:rsidRDefault="00916881" w:rsidP="0093268E">
            <w:pPr>
              <w:pStyle w:val="TableBody"/>
            </w:pPr>
            <w:r>
              <w:t xml:space="preserve">Optional user adjustment </w:t>
            </w:r>
            <w:r w:rsidR="00F152B9">
              <w:t xml:space="preserve">is </w:t>
            </w:r>
            <w:r>
              <w:t xml:space="preserve">used to increase the returns generated during </w:t>
            </w:r>
            <w:r w:rsidR="00F152B9">
              <w:t xml:space="preserve">the </w:t>
            </w:r>
            <w:r>
              <w:t>recommendation process. Only positive values are permitted. This is used in the calculation of the recommended cash order. If zero, no adjustment occurs.</w:t>
            </w:r>
          </w:p>
        </w:tc>
      </w:tr>
      <w:tr w:rsidR="00916881" w14:paraId="715357B9" w14:textId="77777777" w:rsidTr="0093268E">
        <w:tc>
          <w:tcPr>
            <w:tcW w:w="2592" w:type="dxa"/>
            <w:tcBorders>
              <w:top w:val="single" w:sz="4" w:space="0" w:color="000000"/>
              <w:left w:val="single" w:sz="4" w:space="0" w:color="000000"/>
              <w:bottom w:val="single" w:sz="4" w:space="0" w:color="000000"/>
            </w:tcBorders>
          </w:tcPr>
          <w:p w14:paraId="51927BC3" w14:textId="77777777" w:rsidR="00916881" w:rsidRPr="00E0423E" w:rsidRDefault="00916881" w:rsidP="00E0423E">
            <w:pPr>
              <w:pStyle w:val="TableBody"/>
              <w:rPr>
                <w:b/>
                <w:bCs/>
              </w:rPr>
            </w:pPr>
            <w:r w:rsidRPr="00E0423E">
              <w:rPr>
                <w:b/>
                <w:bCs/>
              </w:rPr>
              <w:t>% Adj. To Total Requirements</w:t>
            </w:r>
          </w:p>
        </w:tc>
        <w:tc>
          <w:tcPr>
            <w:tcW w:w="5478" w:type="dxa"/>
            <w:tcBorders>
              <w:top w:val="single" w:sz="4" w:space="0" w:color="000000"/>
              <w:left w:val="single" w:sz="4" w:space="0" w:color="000000"/>
              <w:bottom w:val="single" w:sz="4" w:space="0" w:color="000000"/>
              <w:right w:val="single" w:sz="4" w:space="0" w:color="000000"/>
            </w:tcBorders>
          </w:tcPr>
          <w:p w14:paraId="7BA2BF47" w14:textId="77777777" w:rsidR="00916881" w:rsidRDefault="00916881" w:rsidP="0093268E">
            <w:pPr>
              <w:pStyle w:val="TableBody"/>
            </w:pPr>
            <w:r>
              <w:t xml:space="preserve">Optional user adjustment that can increase the Required Balance in some cases. Only positive values are permitted. If zero, no adjustment occurs. Generally used at the start of system implementation to control the rate of cash-outs at Cashpoints. </w:t>
            </w:r>
          </w:p>
          <w:p w14:paraId="2D910606" w14:textId="5AF200EB" w:rsidR="00916881" w:rsidRDefault="00916881" w:rsidP="0093268E">
            <w:pPr>
              <w:pStyle w:val="TableBody"/>
            </w:pPr>
            <w:r>
              <w:t>The '% Adj. to Total Requirements' parameter is used to increase the amount of cash a branch is required to have in its opening balance on a given day. It is a percentage of the total of Other Requirements</w:t>
            </w:r>
          </w:p>
          <w:p w14:paraId="4890AD40" w14:textId="042939C1" w:rsidR="00916881" w:rsidRDefault="00916881" w:rsidP="0093268E">
            <w:pPr>
              <w:pStyle w:val="TableBody"/>
            </w:pPr>
            <w:r w:rsidRPr="003B5D4F">
              <w:rPr>
                <w:b/>
                <w:bCs/>
                <w:u w:val="single"/>
                <w:rPrChange w:id="274" w:author="Moses, Robbie" w:date="2023-02-22T01:23:00Z">
                  <w:rPr/>
                </w:rPrChange>
              </w:rPr>
              <w:t>Example</w:t>
            </w:r>
            <w:r>
              <w:t>:</w:t>
            </w:r>
            <w:r>
              <w:br/>
              <w:t>% Adj to Total Requirements = 50%</w:t>
            </w:r>
            <w:r>
              <w:br/>
            </w:r>
            <w:r>
              <w:lastRenderedPageBreak/>
              <w:t>% Withdrawals to Cover = 80%</w:t>
            </w:r>
            <w:r>
              <w:br/>
              <w:t>% Deposits Available for Withdrawal = 20%</w:t>
            </w:r>
            <w:r>
              <w:br/>
              <w:t>Safety Stock = 20,000</w:t>
            </w:r>
            <w:r>
              <w:br/>
              <w:t>(total of) Other Requirements = 30,000</w:t>
            </w:r>
            <w:r>
              <w:br/>
              <w:t>Forecasted Withdrawals for tomorrow = 100,000</w:t>
            </w:r>
            <w:r>
              <w:br/>
              <w:t>Forecasted Deposits for tomorrow = 80,000</w:t>
            </w:r>
            <w:r>
              <w:br/>
              <w:t>Required Balance for tomorrow = 129,000</w:t>
            </w:r>
            <w:r>
              <w:br/>
              <w:t>which is 20,000 + 30,000 * (1 + 0.5) + (100,000 * 0.8) - (80,000 * 0.2)</w:t>
            </w:r>
            <w:r>
              <w:br/>
              <w:t>which is Safety Stock + Other Requirements*Adj% + % withdrawals - % deposits</w:t>
            </w:r>
          </w:p>
        </w:tc>
      </w:tr>
      <w:tr w:rsidR="00916881" w14:paraId="77DFEAB3" w14:textId="77777777" w:rsidTr="0009567D">
        <w:trPr>
          <w:cantSplit/>
        </w:trPr>
        <w:tc>
          <w:tcPr>
            <w:tcW w:w="2592" w:type="dxa"/>
            <w:tcBorders>
              <w:top w:val="single" w:sz="4" w:space="0" w:color="000000"/>
              <w:left w:val="single" w:sz="4" w:space="0" w:color="000000"/>
              <w:bottom w:val="single" w:sz="4" w:space="0" w:color="000000"/>
            </w:tcBorders>
          </w:tcPr>
          <w:p w14:paraId="25594E7E" w14:textId="77777777" w:rsidR="00916881" w:rsidRPr="0093268E" w:rsidRDefault="00916881" w:rsidP="0093268E">
            <w:pPr>
              <w:pStyle w:val="TableBody"/>
              <w:rPr>
                <w:b/>
                <w:bCs/>
              </w:rPr>
            </w:pPr>
            <w:r w:rsidRPr="0093268E">
              <w:rPr>
                <w:b/>
                <w:bCs/>
              </w:rPr>
              <w:lastRenderedPageBreak/>
              <w:t>Other Requirements</w:t>
            </w:r>
          </w:p>
        </w:tc>
        <w:tc>
          <w:tcPr>
            <w:tcW w:w="5478" w:type="dxa"/>
            <w:tcBorders>
              <w:top w:val="single" w:sz="4" w:space="0" w:color="000000"/>
              <w:left w:val="single" w:sz="4" w:space="0" w:color="000000"/>
              <w:bottom w:val="single" w:sz="4" w:space="0" w:color="000000"/>
              <w:right w:val="single" w:sz="4" w:space="0" w:color="000000"/>
            </w:tcBorders>
          </w:tcPr>
          <w:p w14:paraId="6E24FC08" w14:textId="77777777" w:rsidR="00916881" w:rsidRDefault="00916881" w:rsidP="0093268E">
            <w:pPr>
              <w:pStyle w:val="TableBody"/>
            </w:pPr>
            <w:r>
              <w:t>For Branches, there is an option to allow the user to input additional requirements for use by the branch. This can be beneficial to ensure a minimum balance is maintained at the Branch.</w:t>
            </w:r>
          </w:p>
          <w:p w14:paraId="1BE5AAF5" w14:textId="77777777" w:rsidR="00916881" w:rsidRDefault="00916881" w:rsidP="0093268E">
            <w:pPr>
              <w:pStyle w:val="TableBody"/>
            </w:pPr>
            <w:r>
              <w:t>For instance, a branch may need to keep a certain amount of cash for tellers to use at the start of each day.</w:t>
            </w:r>
          </w:p>
          <w:p w14:paraId="54DC29C8" w14:textId="41CC5A79" w:rsidR="00916881" w:rsidRDefault="00916881" w:rsidP="0093268E">
            <w:pPr>
              <w:pStyle w:val="TableBody"/>
            </w:pPr>
            <w:r>
              <w:rPr>
                <w:b/>
                <w:bCs/>
              </w:rPr>
              <w:t>Unit Amount</w:t>
            </w:r>
            <w:r>
              <w:t xml:space="preserve"> is an amount that a teller may require to have in his/her cash drawer at the start of </w:t>
            </w:r>
            <w:r w:rsidR="00F152B9">
              <w:t xml:space="preserve">the </w:t>
            </w:r>
            <w:r>
              <w:t>day.</w:t>
            </w:r>
          </w:p>
          <w:p w14:paraId="1D3BC103" w14:textId="48D0F19E" w:rsidR="00916881" w:rsidRDefault="00916881" w:rsidP="0093268E">
            <w:pPr>
              <w:pStyle w:val="TableBody"/>
            </w:pPr>
            <w:r>
              <w:rPr>
                <w:b/>
                <w:bCs/>
              </w:rPr>
              <w:t>Units</w:t>
            </w:r>
            <w:r>
              <w:t xml:space="preserve">: </w:t>
            </w:r>
            <w:ins w:id="275" w:author="Robbie Moses" w:date="2023-03-02T07:14:00Z">
              <w:r w:rsidR="00BF6C0B">
                <w:t>T</w:t>
              </w:r>
            </w:ins>
            <w:del w:id="276" w:author="Robbie Moses" w:date="2023-03-02T07:14:00Z">
              <w:r w:rsidDel="00BF6C0B">
                <w:delText>t</w:delText>
              </w:r>
            </w:del>
            <w:r>
              <w:t>he number of teller drawers on a typical day.</w:t>
            </w:r>
          </w:p>
          <w:p w14:paraId="18686463" w14:textId="77777777" w:rsidR="00916881" w:rsidRDefault="00916881" w:rsidP="0093268E">
            <w:pPr>
              <w:pStyle w:val="TableBody"/>
            </w:pPr>
            <w:r>
              <w:rPr>
                <w:b/>
                <w:bCs/>
              </w:rPr>
              <w:t xml:space="preserve">Total Amount </w:t>
            </w:r>
            <w:r>
              <w:t>is the unit amount multiplied by the number of units. For example, six teller drawers with an amount of 10,000 would result in a Total Amount of 60,000.</w:t>
            </w:r>
          </w:p>
        </w:tc>
      </w:tr>
    </w:tbl>
    <w:p w14:paraId="66140E51" w14:textId="4CFBF4AC" w:rsidR="00916881" w:rsidRDefault="00916881" w:rsidP="00F63174">
      <w:pPr>
        <w:pStyle w:val="TopofSection"/>
        <w:spacing w:before="0" w:after="120" w:line="240" w:lineRule="auto"/>
        <w:ind w:left="187" w:hanging="187"/>
        <w:outlineLvl w:val="0"/>
      </w:pPr>
      <w:bookmarkStart w:id="277" w:name="_Ref22188563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8E642D2" w14:textId="77777777" w:rsidR="0093268E" w:rsidRDefault="0093268E" w:rsidP="0045187D">
      <w:pPr>
        <w:pStyle w:val="BodyText"/>
      </w:pPr>
    </w:p>
    <w:p w14:paraId="2A762A92" w14:textId="328B68D7" w:rsidR="00916881" w:rsidRDefault="00916881" w:rsidP="00B75AE2">
      <w:pPr>
        <w:pStyle w:val="Heading3"/>
      </w:pPr>
      <w:bookmarkStart w:id="278" w:name="_Ref236110964"/>
      <w:bookmarkStart w:id="279" w:name="_Toc121450481"/>
      <w:bookmarkStart w:id="280" w:name="_Toc128718584"/>
      <w:r>
        <w:t>Cashpoint Business and Service Days</w:t>
      </w:r>
      <w:bookmarkEnd w:id="277"/>
      <w:bookmarkEnd w:id="278"/>
      <w:bookmarkEnd w:id="279"/>
      <w:bookmarkEnd w:id="280"/>
    </w:p>
    <w:p w14:paraId="124BE128" w14:textId="111A102A" w:rsidR="00916881" w:rsidRDefault="00916881" w:rsidP="00E0423E">
      <w:pPr>
        <w:pStyle w:val="BodyText"/>
      </w:pPr>
      <w:r>
        <w:t xml:space="preserve">Both the Recommendation and Forecasts processes rely on the Business and Service days to determine when demand is expected to occur. Additionally, these processes need to be aware </w:t>
      </w:r>
      <w:r w:rsidR="00124219">
        <w:t xml:space="preserve">of </w:t>
      </w:r>
      <w:r>
        <w:t xml:space="preserve">changes in demand with Service Exceptions and special events. </w:t>
      </w:r>
      <w:r w:rsidR="00E0423E">
        <w:t>All</w:t>
      </w:r>
      <w:r>
        <w:t xml:space="preserve"> these Parameters are covered in this section.</w:t>
      </w:r>
    </w:p>
    <w:p w14:paraId="7C4A2AFC" w14:textId="77777777" w:rsidR="00D61F25" w:rsidRDefault="00D61F25" w:rsidP="0045187D">
      <w:pPr>
        <w:pStyle w:val="BodyText"/>
      </w:pPr>
    </w:p>
    <w:p w14:paraId="446008F9" w14:textId="06F8A9DE" w:rsidR="00916881" w:rsidRDefault="00916881" w:rsidP="00F63174">
      <w:pPr>
        <w:pStyle w:val="Caption"/>
        <w:spacing w:before="0" w:after="120"/>
        <w:ind w:left="187" w:hanging="187"/>
        <w:outlineLvl w:val="0"/>
        <w:rPr>
          <w:lang w:val="en-US"/>
        </w:rPr>
      </w:pPr>
      <w:bookmarkStart w:id="281" w:name="_Ref221807415"/>
      <w:bookmarkStart w:id="282" w:name="_Toc128630968"/>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14</w:t>
      </w:r>
      <w:r w:rsidR="00027408">
        <w:rPr>
          <w:noProof/>
        </w:rPr>
        <w:fldChar w:fldCharType="end"/>
      </w:r>
      <w:r>
        <w:rPr>
          <w:lang w:val="en-US"/>
        </w:rPr>
        <w:t>: Business and Service Days Description</w:t>
      </w:r>
      <w:bookmarkEnd w:id="281"/>
      <w:bookmarkEnd w:id="28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829A4D9" w14:textId="77777777" w:rsidTr="006E65F7">
        <w:trPr>
          <w:cantSplit/>
          <w:tblHeader/>
        </w:trPr>
        <w:tc>
          <w:tcPr>
            <w:tcW w:w="2592" w:type="dxa"/>
            <w:tcBorders>
              <w:top w:val="single" w:sz="4" w:space="0" w:color="000000"/>
              <w:left w:val="single" w:sz="4" w:space="0" w:color="000000"/>
              <w:bottom w:val="single" w:sz="4" w:space="0" w:color="000000"/>
            </w:tcBorders>
            <w:shd w:val="clear" w:color="auto" w:fill="60C03A"/>
          </w:tcPr>
          <w:p w14:paraId="33450303" w14:textId="77777777" w:rsidR="00916881" w:rsidRDefault="00916881" w:rsidP="00E0423E">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99159A9" w14:textId="77777777" w:rsidR="00916881" w:rsidRDefault="00916881" w:rsidP="00E0423E">
            <w:pPr>
              <w:pStyle w:val="TableHeading"/>
            </w:pPr>
            <w:r>
              <w:t>Description</w:t>
            </w:r>
          </w:p>
        </w:tc>
      </w:tr>
      <w:tr w:rsidR="00916881" w14:paraId="62B68A5E" w14:textId="77777777" w:rsidTr="0009567D">
        <w:trPr>
          <w:cantSplit/>
        </w:trPr>
        <w:tc>
          <w:tcPr>
            <w:tcW w:w="2592" w:type="dxa"/>
            <w:tcBorders>
              <w:top w:val="single" w:sz="4" w:space="0" w:color="000000"/>
              <w:left w:val="single" w:sz="4" w:space="0" w:color="000000"/>
              <w:bottom w:val="single" w:sz="4" w:space="0" w:color="000000"/>
            </w:tcBorders>
          </w:tcPr>
          <w:p w14:paraId="50A60DCB" w14:textId="77777777" w:rsidR="00916881" w:rsidRPr="00E0423E" w:rsidRDefault="00916881" w:rsidP="00E0423E">
            <w:pPr>
              <w:pStyle w:val="TableBody"/>
              <w:rPr>
                <w:b/>
                <w:bCs/>
              </w:rPr>
            </w:pPr>
            <w:r w:rsidRPr="00E0423E">
              <w:rPr>
                <w:b/>
                <w:bCs/>
              </w:rPr>
              <w:t>Calendar</w:t>
            </w:r>
          </w:p>
        </w:tc>
        <w:tc>
          <w:tcPr>
            <w:tcW w:w="5478" w:type="dxa"/>
            <w:tcBorders>
              <w:top w:val="single" w:sz="4" w:space="0" w:color="000000"/>
              <w:left w:val="single" w:sz="4" w:space="0" w:color="000000"/>
              <w:bottom w:val="single" w:sz="4" w:space="0" w:color="000000"/>
              <w:right w:val="single" w:sz="4" w:space="0" w:color="000000"/>
            </w:tcBorders>
          </w:tcPr>
          <w:p w14:paraId="0D6C1358" w14:textId="2FEAD81A" w:rsidR="00916881" w:rsidRDefault="00916881" w:rsidP="00E0423E">
            <w:pPr>
              <w:pStyle w:val="TableBody"/>
            </w:pPr>
            <w:r>
              <w:t xml:space="preserve">Events are used to tell OptiCash when a Cashpoint might experience a holiday or a special event that may change the demand or operation of a Cashpoint. Events are defined and assigned to a Calendar, which </w:t>
            </w:r>
            <w:r w:rsidR="00124219">
              <w:t xml:space="preserve">is </w:t>
            </w:r>
            <w:r>
              <w:t xml:space="preserve">in turn assigned to a Cashpoint. </w:t>
            </w:r>
          </w:p>
          <w:p w14:paraId="062ECE58" w14:textId="5F7123CD" w:rsidR="00916881" w:rsidRDefault="00916881" w:rsidP="00E0423E">
            <w:pPr>
              <w:pStyle w:val="TableBody"/>
            </w:pPr>
            <w:r>
              <w:t>A Cashpoint can have many Calendars assigned to it, but at least one is required for the Forecast Process to run.</w:t>
            </w:r>
          </w:p>
          <w:p w14:paraId="67632CB2" w14:textId="3A981B9E" w:rsidR="00916881" w:rsidRDefault="00916881" w:rsidP="00E0423E">
            <w:pPr>
              <w:pStyle w:val="TableBody"/>
            </w:pPr>
            <w:r>
              <w:t xml:space="preserve">For more information on Calendars and Events, see: </w:t>
            </w:r>
            <w:r w:rsidR="00027408">
              <w:fldChar w:fldCharType="begin"/>
            </w:r>
            <w:r>
              <w:instrText xml:space="preserve"> REF _Ref251840278 \h </w:instrText>
            </w:r>
            <w:r w:rsidR="00E0423E">
              <w:instrText xml:space="preserve"> \* MERGEFORMAT </w:instrText>
            </w:r>
            <w:r w:rsidR="00027408">
              <w:fldChar w:fldCharType="separate"/>
            </w:r>
            <w:r w:rsidR="00D57607">
              <w:t>Events Tab</w:t>
            </w:r>
            <w:r w:rsidR="00027408">
              <w:fldChar w:fldCharType="end"/>
            </w:r>
          </w:p>
        </w:tc>
      </w:tr>
      <w:tr w:rsidR="00916881" w14:paraId="50527569" w14:textId="77777777" w:rsidTr="0009567D">
        <w:trPr>
          <w:cantSplit/>
        </w:trPr>
        <w:tc>
          <w:tcPr>
            <w:tcW w:w="2592" w:type="dxa"/>
            <w:tcBorders>
              <w:top w:val="single" w:sz="4" w:space="0" w:color="000000"/>
              <w:left w:val="single" w:sz="4" w:space="0" w:color="000000"/>
              <w:bottom w:val="single" w:sz="4" w:space="0" w:color="000000"/>
            </w:tcBorders>
          </w:tcPr>
          <w:p w14:paraId="0FE732F6" w14:textId="77777777" w:rsidR="00916881" w:rsidRPr="00E0423E" w:rsidRDefault="00916881" w:rsidP="00E0423E">
            <w:pPr>
              <w:pStyle w:val="TableBody"/>
              <w:rPr>
                <w:b/>
                <w:bCs/>
              </w:rPr>
            </w:pPr>
            <w:r w:rsidRPr="00E0423E">
              <w:rPr>
                <w:b/>
                <w:bCs/>
              </w:rPr>
              <w:t>Open Holiday Flag</w:t>
            </w:r>
          </w:p>
        </w:tc>
        <w:tc>
          <w:tcPr>
            <w:tcW w:w="5478" w:type="dxa"/>
            <w:tcBorders>
              <w:top w:val="single" w:sz="4" w:space="0" w:color="000000"/>
              <w:left w:val="single" w:sz="4" w:space="0" w:color="000000"/>
              <w:bottom w:val="single" w:sz="4" w:space="0" w:color="000000"/>
              <w:right w:val="single" w:sz="4" w:space="0" w:color="000000"/>
            </w:tcBorders>
          </w:tcPr>
          <w:p w14:paraId="339AAFAE" w14:textId="087D4E9F" w:rsidR="00916881" w:rsidRDefault="00916881" w:rsidP="00E0423E">
            <w:pPr>
              <w:pStyle w:val="TableBody"/>
            </w:pPr>
            <w:r>
              <w:t>Events that are marked as a ‘</w:t>
            </w:r>
            <w:r w:rsidRPr="0028307C">
              <w:rPr>
                <w:b/>
                <w:bCs/>
                <w:rPrChange w:id="283" w:author="Robbie Moses" w:date="2023-03-02T07:15:00Z">
                  <w:rPr/>
                </w:rPrChange>
              </w:rPr>
              <w:t>Holiday’</w:t>
            </w:r>
            <w:r>
              <w:t xml:space="preserve"> on a calendar are indicators to the Forecast and Recommendation process that the Cashpoint will be closed on that day. In cases of ATMs and some Branches, they are still open and accessible even on holidays. Therefore, the Open Holiday Flag is used to tell the system that even though there is a holiday, Cashpoint is still open and available.</w:t>
            </w:r>
          </w:p>
        </w:tc>
      </w:tr>
      <w:tr w:rsidR="00916881" w14:paraId="2E366710" w14:textId="77777777" w:rsidTr="0009567D">
        <w:trPr>
          <w:cantSplit/>
        </w:trPr>
        <w:tc>
          <w:tcPr>
            <w:tcW w:w="2592" w:type="dxa"/>
            <w:tcBorders>
              <w:top w:val="single" w:sz="4" w:space="0" w:color="000000"/>
              <w:left w:val="single" w:sz="4" w:space="0" w:color="000000"/>
              <w:bottom w:val="single" w:sz="4" w:space="0" w:color="000000"/>
            </w:tcBorders>
          </w:tcPr>
          <w:p w14:paraId="066F16C3" w14:textId="77777777" w:rsidR="00916881" w:rsidRPr="00E0423E" w:rsidRDefault="00916881" w:rsidP="00E0423E">
            <w:pPr>
              <w:pStyle w:val="TableBody"/>
              <w:rPr>
                <w:b/>
                <w:bCs/>
              </w:rPr>
            </w:pPr>
            <w:r w:rsidRPr="00E0423E">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6EC8F39B" w14:textId="4A3DE34E" w:rsidR="00916881" w:rsidRDefault="00916881" w:rsidP="00E0423E">
            <w:pPr>
              <w:pStyle w:val="TableBody"/>
            </w:pPr>
            <w:r>
              <w:t xml:space="preserve">Business days are defined for every Cashpoint to tell the Forecast and Recommendation process which days the Cashpoint will service customers. This should be the normal work schedule of Cashpoint. </w:t>
            </w:r>
          </w:p>
        </w:tc>
      </w:tr>
      <w:tr w:rsidR="00A707D3" w14:paraId="05B75784" w14:textId="77777777" w:rsidTr="0009567D">
        <w:trPr>
          <w:cantSplit/>
        </w:trPr>
        <w:tc>
          <w:tcPr>
            <w:tcW w:w="2592" w:type="dxa"/>
            <w:tcBorders>
              <w:top w:val="single" w:sz="4" w:space="0" w:color="000000"/>
              <w:left w:val="single" w:sz="4" w:space="0" w:color="000000"/>
              <w:bottom w:val="single" w:sz="4" w:space="0" w:color="000000"/>
            </w:tcBorders>
          </w:tcPr>
          <w:p w14:paraId="781C9E0F" w14:textId="77777777" w:rsidR="00A707D3" w:rsidRPr="00E0423E" w:rsidRDefault="00A707D3" w:rsidP="00E0423E">
            <w:pPr>
              <w:pStyle w:val="TableBody"/>
              <w:rPr>
                <w:b/>
                <w:bCs/>
              </w:rPr>
            </w:pPr>
            <w:r w:rsidRPr="00E0423E">
              <w:rPr>
                <w:b/>
                <w:bCs/>
              </w:rPr>
              <w:t>Processing Days</w:t>
            </w:r>
          </w:p>
        </w:tc>
        <w:tc>
          <w:tcPr>
            <w:tcW w:w="5478" w:type="dxa"/>
            <w:tcBorders>
              <w:top w:val="single" w:sz="4" w:space="0" w:color="000000"/>
              <w:left w:val="single" w:sz="4" w:space="0" w:color="000000"/>
              <w:bottom w:val="single" w:sz="4" w:space="0" w:color="000000"/>
              <w:right w:val="single" w:sz="4" w:space="0" w:color="000000"/>
            </w:tcBorders>
          </w:tcPr>
          <w:p w14:paraId="7CE8B010" w14:textId="3DFAF38C" w:rsidR="00A707D3" w:rsidRDefault="00A707D3" w:rsidP="00E0423E">
            <w:pPr>
              <w:pStyle w:val="TableBody"/>
            </w:pPr>
            <w:r>
              <w:t xml:space="preserve">Days which will be counted toward the Lead Time. For example, if Lead Time is 1 day and Processing Days are set to Mon-Fri, then a Recommendation for carrier service on Wednesday will be presented to </w:t>
            </w:r>
            <w:r w:rsidR="00B7776D">
              <w:t xml:space="preserve">a </w:t>
            </w:r>
            <w:r>
              <w:t xml:space="preserve">user on Tuesday, while a Recommendation for service on Monday will be presented to </w:t>
            </w:r>
            <w:r w:rsidR="00EF5D29">
              <w:t xml:space="preserve">a </w:t>
            </w:r>
            <w:r>
              <w:t>user on the prior Friday (because Saturday &amp; Sunday not counted).</w:t>
            </w:r>
          </w:p>
        </w:tc>
      </w:tr>
      <w:tr w:rsidR="007A4926" w14:paraId="737DB79F" w14:textId="77777777" w:rsidTr="0009567D">
        <w:trPr>
          <w:cantSplit/>
        </w:trPr>
        <w:tc>
          <w:tcPr>
            <w:tcW w:w="2592" w:type="dxa"/>
            <w:tcBorders>
              <w:top w:val="single" w:sz="4" w:space="0" w:color="000000"/>
              <w:left w:val="single" w:sz="4" w:space="0" w:color="000000"/>
              <w:bottom w:val="single" w:sz="4" w:space="0" w:color="000000"/>
            </w:tcBorders>
          </w:tcPr>
          <w:p w14:paraId="65A5269D" w14:textId="77777777" w:rsidR="007A4926" w:rsidRPr="00E0423E" w:rsidRDefault="007A4926" w:rsidP="00E0423E">
            <w:pPr>
              <w:pStyle w:val="TableBody"/>
              <w:rPr>
                <w:b/>
                <w:bCs/>
              </w:rPr>
            </w:pPr>
            <w:r w:rsidRPr="00E0423E">
              <w:rPr>
                <w:b/>
                <w:bCs/>
              </w:rPr>
              <w:t>Transit Time</w:t>
            </w:r>
          </w:p>
        </w:tc>
        <w:tc>
          <w:tcPr>
            <w:tcW w:w="5478" w:type="dxa"/>
            <w:tcBorders>
              <w:top w:val="single" w:sz="4" w:space="0" w:color="000000"/>
              <w:left w:val="single" w:sz="4" w:space="0" w:color="000000"/>
              <w:bottom w:val="single" w:sz="4" w:space="0" w:color="000000"/>
              <w:right w:val="single" w:sz="4" w:space="0" w:color="000000"/>
            </w:tcBorders>
          </w:tcPr>
          <w:p w14:paraId="0BC72FB4" w14:textId="7287CBE9" w:rsidR="007A4926" w:rsidRDefault="00D91292" w:rsidP="00E0423E">
            <w:pPr>
              <w:pStyle w:val="TableBody"/>
            </w:pPr>
            <w:r>
              <w:t>T</w:t>
            </w:r>
            <w:r w:rsidR="007A4926">
              <w:t xml:space="preserve">he number of days that money </w:t>
            </w:r>
            <w:r w:rsidR="00EF5D29">
              <w:t xml:space="preserve">is </w:t>
            </w:r>
            <w:r w:rsidR="007A4926">
              <w:t>delivered to or returned by this cashpoint spends in transit.</w:t>
            </w:r>
            <w:r w:rsidR="00A707D3">
              <w:t xml:space="preserve"> Transit Time is used by cost calculation to determine Dead Money Costs. </w:t>
            </w:r>
            <w:r w:rsidR="007A4926">
              <w:t xml:space="preserve"> Dead Money Cost is </w:t>
            </w:r>
            <w:r w:rsidR="002348C8">
              <w:t xml:space="preserve">the </w:t>
            </w:r>
            <w:r w:rsidR="007A4926">
              <w:t>number of days times the Overnight Earnings Rate.</w:t>
            </w:r>
          </w:p>
        </w:tc>
      </w:tr>
      <w:tr w:rsidR="00916881" w14:paraId="63D3BA80" w14:textId="77777777" w:rsidTr="0009567D">
        <w:trPr>
          <w:cantSplit/>
        </w:trPr>
        <w:tc>
          <w:tcPr>
            <w:tcW w:w="2592" w:type="dxa"/>
            <w:tcBorders>
              <w:top w:val="single" w:sz="4" w:space="0" w:color="000000"/>
              <w:left w:val="single" w:sz="4" w:space="0" w:color="000000"/>
              <w:bottom w:val="single" w:sz="4" w:space="0" w:color="000000"/>
            </w:tcBorders>
          </w:tcPr>
          <w:p w14:paraId="38FA478C" w14:textId="77777777" w:rsidR="00916881" w:rsidRPr="00E0423E" w:rsidRDefault="00916881" w:rsidP="00E0423E">
            <w:pPr>
              <w:pStyle w:val="TableBody"/>
              <w:rPr>
                <w:b/>
                <w:bCs/>
              </w:rPr>
            </w:pPr>
            <w:r w:rsidRPr="00E0423E">
              <w:rPr>
                <w:b/>
                <w:bCs/>
              </w:rPr>
              <w:t>Required Service Days</w:t>
            </w:r>
          </w:p>
        </w:tc>
        <w:tc>
          <w:tcPr>
            <w:tcW w:w="5478" w:type="dxa"/>
            <w:tcBorders>
              <w:top w:val="single" w:sz="4" w:space="0" w:color="000000"/>
              <w:left w:val="single" w:sz="4" w:space="0" w:color="000000"/>
              <w:bottom w:val="single" w:sz="4" w:space="0" w:color="000000"/>
              <w:right w:val="single" w:sz="4" w:space="0" w:color="000000"/>
            </w:tcBorders>
          </w:tcPr>
          <w:p w14:paraId="74979834" w14:textId="77777777" w:rsidR="00916881" w:rsidRDefault="00916881" w:rsidP="00E0423E">
            <w:pPr>
              <w:pStyle w:val="TableBody"/>
            </w:pPr>
            <w:r>
              <w:t>When selected for a given day, this option tells the Recommendation process that it is required to make a delivery on this day. As a result, OptiCash will attempt to maximize the required day to make the most of the delivery costs.</w:t>
            </w:r>
          </w:p>
          <w:p w14:paraId="76B6F4A1" w14:textId="77777777" w:rsidR="00916881" w:rsidRDefault="00916881" w:rsidP="00E0423E">
            <w:pPr>
              <w:pStyle w:val="TableNote"/>
            </w:pPr>
            <w:r>
              <w:rPr>
                <w:b/>
              </w:rPr>
              <w:t>Note:</w:t>
            </w:r>
            <w:r>
              <w:t xml:space="preserve"> Optional Days must also be checked when Required Service Days are specified.</w:t>
            </w:r>
          </w:p>
        </w:tc>
      </w:tr>
      <w:tr w:rsidR="00916881" w14:paraId="58D50038" w14:textId="77777777" w:rsidTr="0009567D">
        <w:trPr>
          <w:cantSplit/>
        </w:trPr>
        <w:tc>
          <w:tcPr>
            <w:tcW w:w="2592" w:type="dxa"/>
            <w:tcBorders>
              <w:top w:val="single" w:sz="4" w:space="0" w:color="000000"/>
              <w:left w:val="single" w:sz="4" w:space="0" w:color="000000"/>
              <w:bottom w:val="single" w:sz="4" w:space="0" w:color="000000"/>
            </w:tcBorders>
          </w:tcPr>
          <w:p w14:paraId="4CA69DA3" w14:textId="77777777" w:rsidR="00916881" w:rsidRPr="00E0423E" w:rsidRDefault="00916881" w:rsidP="00E0423E">
            <w:pPr>
              <w:pStyle w:val="TableBody"/>
              <w:rPr>
                <w:b/>
                <w:bCs/>
              </w:rPr>
            </w:pPr>
            <w:r w:rsidRPr="00E0423E">
              <w:rPr>
                <w:b/>
                <w:bCs/>
              </w:rPr>
              <w:lastRenderedPageBreak/>
              <w:t>Optional Service Days</w:t>
            </w:r>
          </w:p>
        </w:tc>
        <w:tc>
          <w:tcPr>
            <w:tcW w:w="5478" w:type="dxa"/>
            <w:tcBorders>
              <w:top w:val="single" w:sz="4" w:space="0" w:color="000000"/>
              <w:left w:val="single" w:sz="4" w:space="0" w:color="000000"/>
              <w:bottom w:val="single" w:sz="4" w:space="0" w:color="000000"/>
              <w:right w:val="single" w:sz="4" w:space="0" w:color="000000"/>
            </w:tcBorders>
          </w:tcPr>
          <w:p w14:paraId="2EFA4797" w14:textId="37DD9D77" w:rsidR="00916881" w:rsidRDefault="00916881" w:rsidP="00E0423E">
            <w:pPr>
              <w:pStyle w:val="TableBody"/>
            </w:pPr>
            <w:r>
              <w:t xml:space="preserve">When selected for a given day (without a Required Service Day), this option tells the Recommendation process that it is possible to deliver cash on this day, but not required. In this case, OptiCash has the choice </w:t>
            </w:r>
            <w:r w:rsidR="002348C8">
              <w:t xml:space="preserve">of </w:t>
            </w:r>
            <w:r>
              <w:t>cash will be delivered. This allows the system to be flexible and order cash only when needed. This is also referred to as an On Demand Scenario</w:t>
            </w:r>
            <w:r w:rsidR="00027408">
              <w:fldChar w:fldCharType="begin"/>
            </w:r>
            <w:r>
              <w:instrText xml:space="preserve"> XE "On Demand Scenario" </w:instrText>
            </w:r>
            <w:r w:rsidR="00027408">
              <w:fldChar w:fldCharType="end"/>
            </w:r>
            <w:r>
              <w:t>.</w:t>
            </w:r>
          </w:p>
          <w:p w14:paraId="5299295F" w14:textId="4BEE9DC5" w:rsidR="00916881" w:rsidRDefault="00916881" w:rsidP="00E0423E">
            <w:pPr>
              <w:pStyle w:val="TableNote"/>
            </w:pPr>
            <w:r>
              <w:rPr>
                <w:b/>
              </w:rPr>
              <w:t xml:space="preserve">Note: </w:t>
            </w:r>
            <w:r>
              <w:t xml:space="preserve">This option is overridden if Required Days </w:t>
            </w:r>
            <w:r w:rsidR="00DE4D5F">
              <w:t xml:space="preserve">are </w:t>
            </w:r>
            <w:r>
              <w:t>selected for the same day.</w:t>
            </w:r>
          </w:p>
        </w:tc>
      </w:tr>
      <w:tr w:rsidR="00916881" w14:paraId="3042D1B0" w14:textId="77777777" w:rsidTr="0009567D">
        <w:trPr>
          <w:cantSplit/>
        </w:trPr>
        <w:tc>
          <w:tcPr>
            <w:tcW w:w="2592" w:type="dxa"/>
            <w:tcBorders>
              <w:top w:val="single" w:sz="4" w:space="0" w:color="000000"/>
              <w:left w:val="single" w:sz="4" w:space="0" w:color="000000"/>
              <w:bottom w:val="single" w:sz="4" w:space="0" w:color="000000"/>
            </w:tcBorders>
          </w:tcPr>
          <w:p w14:paraId="7E7654F5" w14:textId="77777777" w:rsidR="00916881" w:rsidRPr="00E0423E" w:rsidRDefault="00916881" w:rsidP="00E0423E">
            <w:pPr>
              <w:pStyle w:val="TableBody"/>
              <w:rPr>
                <w:b/>
                <w:bCs/>
              </w:rPr>
            </w:pPr>
            <w:r w:rsidRPr="00E0423E">
              <w:rPr>
                <w:b/>
                <w:bCs/>
              </w:rPr>
              <w:t>Add Cash Days</w:t>
            </w:r>
          </w:p>
        </w:tc>
        <w:tc>
          <w:tcPr>
            <w:tcW w:w="5478" w:type="dxa"/>
            <w:tcBorders>
              <w:top w:val="single" w:sz="4" w:space="0" w:color="000000"/>
              <w:left w:val="single" w:sz="4" w:space="0" w:color="000000"/>
              <w:bottom w:val="single" w:sz="4" w:space="0" w:color="000000"/>
              <w:right w:val="single" w:sz="4" w:space="0" w:color="000000"/>
            </w:tcBorders>
          </w:tcPr>
          <w:p w14:paraId="1CA63B6F" w14:textId="77777777" w:rsidR="00916881" w:rsidRDefault="00916881" w:rsidP="00E0423E">
            <w:pPr>
              <w:pStyle w:val="TableBody"/>
            </w:pPr>
            <w:r>
              <w:t>Refers to replenishment days for Add Cash ATMs.</w:t>
            </w:r>
          </w:p>
        </w:tc>
      </w:tr>
      <w:tr w:rsidR="00916881" w14:paraId="79781E7A" w14:textId="77777777" w:rsidTr="0009567D">
        <w:trPr>
          <w:cantSplit/>
        </w:trPr>
        <w:tc>
          <w:tcPr>
            <w:tcW w:w="2592" w:type="dxa"/>
            <w:tcBorders>
              <w:top w:val="single" w:sz="4" w:space="0" w:color="000000"/>
              <w:left w:val="single" w:sz="4" w:space="0" w:color="000000"/>
              <w:bottom w:val="single" w:sz="4" w:space="0" w:color="000000"/>
            </w:tcBorders>
          </w:tcPr>
          <w:p w14:paraId="0E7327E7" w14:textId="77777777" w:rsidR="00916881" w:rsidRPr="00E0423E" w:rsidRDefault="00916881" w:rsidP="00E0423E">
            <w:pPr>
              <w:pStyle w:val="TableBody"/>
              <w:rPr>
                <w:b/>
                <w:bCs/>
              </w:rPr>
            </w:pPr>
            <w:r w:rsidRPr="00E0423E">
              <w:rPr>
                <w:b/>
                <w:bCs/>
              </w:rPr>
              <w:t>Replace Cash Days</w:t>
            </w:r>
          </w:p>
        </w:tc>
        <w:tc>
          <w:tcPr>
            <w:tcW w:w="5478" w:type="dxa"/>
            <w:tcBorders>
              <w:top w:val="single" w:sz="4" w:space="0" w:color="000000"/>
              <w:left w:val="single" w:sz="4" w:space="0" w:color="000000"/>
              <w:bottom w:val="single" w:sz="4" w:space="0" w:color="000000"/>
              <w:right w:val="single" w:sz="4" w:space="0" w:color="000000"/>
            </w:tcBorders>
          </w:tcPr>
          <w:p w14:paraId="72CE9006" w14:textId="77777777" w:rsidR="00916881" w:rsidRDefault="00916881" w:rsidP="00E0423E">
            <w:pPr>
              <w:pStyle w:val="TableBody"/>
            </w:pPr>
            <w:r>
              <w:t>Refers to replenishment days for Replacement Cash ATMs.</w:t>
            </w:r>
          </w:p>
        </w:tc>
      </w:tr>
      <w:tr w:rsidR="00916881" w14:paraId="6EB3CAB3" w14:textId="77777777" w:rsidTr="0009567D">
        <w:trPr>
          <w:cantSplit/>
        </w:trPr>
        <w:tc>
          <w:tcPr>
            <w:tcW w:w="2592" w:type="dxa"/>
            <w:tcBorders>
              <w:top w:val="single" w:sz="4" w:space="0" w:color="000000"/>
              <w:left w:val="single" w:sz="4" w:space="0" w:color="000000"/>
              <w:bottom w:val="single" w:sz="4" w:space="0" w:color="000000"/>
            </w:tcBorders>
          </w:tcPr>
          <w:p w14:paraId="10362888" w14:textId="77777777" w:rsidR="00916881" w:rsidRPr="00E0423E" w:rsidRDefault="00916881" w:rsidP="00E0423E">
            <w:pPr>
              <w:pStyle w:val="TableBody"/>
              <w:rPr>
                <w:b/>
                <w:bCs/>
              </w:rPr>
            </w:pPr>
            <w:r w:rsidRPr="00E0423E">
              <w:rPr>
                <w:b/>
                <w:bCs/>
              </w:rPr>
              <w:t>Add/Replace Cash Days</w:t>
            </w:r>
          </w:p>
        </w:tc>
        <w:tc>
          <w:tcPr>
            <w:tcW w:w="5478" w:type="dxa"/>
            <w:tcBorders>
              <w:top w:val="single" w:sz="4" w:space="0" w:color="000000"/>
              <w:left w:val="single" w:sz="4" w:space="0" w:color="000000"/>
              <w:bottom w:val="single" w:sz="4" w:space="0" w:color="000000"/>
              <w:right w:val="single" w:sz="4" w:space="0" w:color="000000"/>
            </w:tcBorders>
          </w:tcPr>
          <w:p w14:paraId="08BDA6C7" w14:textId="77777777" w:rsidR="00916881" w:rsidRDefault="00916881" w:rsidP="00E0423E">
            <w:pPr>
              <w:pStyle w:val="TableBody"/>
            </w:pPr>
            <w:r>
              <w:t>Refers to replenishment days for Add/Replace ATMs.</w:t>
            </w:r>
          </w:p>
        </w:tc>
      </w:tr>
      <w:tr w:rsidR="00916881" w14:paraId="35723DC9" w14:textId="77777777" w:rsidTr="0009567D">
        <w:trPr>
          <w:cantSplit/>
        </w:trPr>
        <w:tc>
          <w:tcPr>
            <w:tcW w:w="2592" w:type="dxa"/>
            <w:tcBorders>
              <w:top w:val="single" w:sz="4" w:space="0" w:color="000000"/>
              <w:left w:val="single" w:sz="4" w:space="0" w:color="000000"/>
              <w:bottom w:val="single" w:sz="4" w:space="0" w:color="000000"/>
            </w:tcBorders>
          </w:tcPr>
          <w:p w14:paraId="02742DE4" w14:textId="77777777" w:rsidR="00916881" w:rsidRPr="00E0423E" w:rsidRDefault="00916881" w:rsidP="00E0423E">
            <w:pPr>
              <w:pStyle w:val="TableBody"/>
              <w:rPr>
                <w:b/>
                <w:bCs/>
              </w:rPr>
            </w:pPr>
            <w:r w:rsidRPr="00E0423E">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3E1136DB" w14:textId="77777777" w:rsidR="00916881" w:rsidRDefault="00916881" w:rsidP="00E0423E">
            <w:pPr>
              <w:pStyle w:val="TableBody"/>
            </w:pPr>
            <w:r>
              <w:t>Refers to delivery replenishments for Branches</w:t>
            </w:r>
          </w:p>
        </w:tc>
      </w:tr>
      <w:tr w:rsidR="00916881" w14:paraId="310EC7AC" w14:textId="77777777" w:rsidTr="0009567D">
        <w:trPr>
          <w:cantSplit/>
        </w:trPr>
        <w:tc>
          <w:tcPr>
            <w:tcW w:w="2592" w:type="dxa"/>
            <w:tcBorders>
              <w:top w:val="single" w:sz="4" w:space="0" w:color="000000"/>
              <w:left w:val="single" w:sz="4" w:space="0" w:color="000000"/>
              <w:bottom w:val="single" w:sz="4" w:space="0" w:color="000000"/>
            </w:tcBorders>
          </w:tcPr>
          <w:p w14:paraId="7AB92AC6" w14:textId="77777777" w:rsidR="00916881" w:rsidRPr="00E0423E" w:rsidRDefault="00916881" w:rsidP="00E0423E">
            <w:pPr>
              <w:pStyle w:val="TableBody"/>
              <w:rPr>
                <w:b/>
                <w:bCs/>
              </w:rPr>
            </w:pPr>
            <w:r w:rsidRPr="00E0423E">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2CAAD735" w14:textId="1C27699B" w:rsidR="00916881" w:rsidRDefault="00916881" w:rsidP="00E0423E">
            <w:pPr>
              <w:pStyle w:val="TableBody"/>
            </w:pPr>
            <w:r>
              <w:t xml:space="preserve">Refers to cash returns to the </w:t>
            </w:r>
            <w:r w:rsidR="005735F3">
              <w:t xml:space="preserve">centre </w:t>
            </w:r>
            <w:r>
              <w:t>by the carrier for Branches or Recycler ATMs.</w:t>
            </w:r>
          </w:p>
        </w:tc>
      </w:tr>
      <w:tr w:rsidR="00916881" w14:paraId="03B4A62B" w14:textId="77777777" w:rsidTr="0009567D">
        <w:trPr>
          <w:cantSplit/>
        </w:trPr>
        <w:tc>
          <w:tcPr>
            <w:tcW w:w="2592" w:type="dxa"/>
            <w:tcBorders>
              <w:top w:val="single" w:sz="4" w:space="0" w:color="000000"/>
              <w:left w:val="single" w:sz="4" w:space="0" w:color="000000"/>
              <w:bottom w:val="single" w:sz="4" w:space="0" w:color="000000"/>
            </w:tcBorders>
          </w:tcPr>
          <w:p w14:paraId="1F0EECE6" w14:textId="77777777" w:rsidR="00916881" w:rsidRPr="00E0423E" w:rsidRDefault="00916881" w:rsidP="00E0423E">
            <w:pPr>
              <w:pStyle w:val="TableBody"/>
              <w:rPr>
                <w:b/>
                <w:bCs/>
              </w:rPr>
            </w:pPr>
            <w:r w:rsidRPr="00E0423E">
              <w:rPr>
                <w:b/>
                <w:bCs/>
              </w:rPr>
              <w:t>Cycle</w:t>
            </w:r>
          </w:p>
        </w:tc>
        <w:tc>
          <w:tcPr>
            <w:tcW w:w="5478" w:type="dxa"/>
            <w:tcBorders>
              <w:top w:val="single" w:sz="4" w:space="0" w:color="000000"/>
              <w:left w:val="single" w:sz="4" w:space="0" w:color="000000"/>
              <w:bottom w:val="single" w:sz="4" w:space="0" w:color="000000"/>
              <w:right w:val="single" w:sz="4" w:space="0" w:color="000000"/>
            </w:tcBorders>
          </w:tcPr>
          <w:p w14:paraId="1AA2FE1C" w14:textId="77777777" w:rsidR="00916881" w:rsidRDefault="00916881" w:rsidP="00E0423E">
            <w:pPr>
              <w:pStyle w:val="TableBody"/>
            </w:pPr>
            <w:r>
              <w:t>The frequency that the Cashpoint is normally serviced. It is not always the case that a Cashpoint is serviced every week; this is the purpose of this parameter. It allows the user to specify one of the following methods:</w:t>
            </w:r>
          </w:p>
          <w:p w14:paraId="79FB47BE" w14:textId="77777777" w:rsidR="00916881" w:rsidRDefault="00916881" w:rsidP="004060B4">
            <w:pPr>
              <w:pStyle w:val="TableListBullet"/>
              <w:tabs>
                <w:tab w:val="num" w:pos="720"/>
              </w:tabs>
              <w:ind w:left="720" w:hanging="360"/>
            </w:pPr>
            <w:r w:rsidRPr="00EF1797">
              <w:rPr>
                <w:b/>
                <w:bCs/>
              </w:rPr>
              <w:t>Weekly</w:t>
            </w:r>
            <w:r>
              <w:t xml:space="preserve"> – Service is done every week</w:t>
            </w:r>
          </w:p>
          <w:p w14:paraId="37FC407B" w14:textId="77777777" w:rsidR="00916881" w:rsidRDefault="00916881" w:rsidP="004060B4">
            <w:pPr>
              <w:pStyle w:val="TableListBullet"/>
              <w:tabs>
                <w:tab w:val="num" w:pos="720"/>
              </w:tabs>
              <w:ind w:left="720" w:hanging="360"/>
            </w:pPr>
            <w:r w:rsidRPr="00EF1797">
              <w:rPr>
                <w:b/>
                <w:bCs/>
              </w:rPr>
              <w:t>Bi-Weekly</w:t>
            </w:r>
            <w:r>
              <w:t xml:space="preserve"> – Service is done every 2 weeks</w:t>
            </w:r>
          </w:p>
          <w:p w14:paraId="63427D48" w14:textId="77777777" w:rsidR="00916881" w:rsidRDefault="00916881" w:rsidP="004060B4">
            <w:pPr>
              <w:pStyle w:val="TableListBullet"/>
              <w:tabs>
                <w:tab w:val="num" w:pos="720"/>
              </w:tabs>
              <w:ind w:left="720" w:hanging="360"/>
            </w:pPr>
            <w:r w:rsidRPr="00EF1797">
              <w:rPr>
                <w:b/>
                <w:bCs/>
              </w:rPr>
              <w:t>Tri-Weekly</w:t>
            </w:r>
            <w:r>
              <w:t xml:space="preserve"> – Service is done every 3 weeks</w:t>
            </w:r>
          </w:p>
          <w:p w14:paraId="08CD21C1" w14:textId="0AE56443" w:rsidR="00916881" w:rsidRDefault="00E0423E" w:rsidP="004060B4">
            <w:pPr>
              <w:pStyle w:val="TableListBullet"/>
              <w:tabs>
                <w:tab w:val="num" w:pos="720"/>
              </w:tabs>
              <w:ind w:left="720" w:hanging="360"/>
            </w:pPr>
            <w:r w:rsidRPr="00EF1797">
              <w:rPr>
                <w:b/>
                <w:bCs/>
              </w:rPr>
              <w:t>Fourth</w:t>
            </w:r>
            <w:r w:rsidR="00916881" w:rsidRPr="00EF1797">
              <w:rPr>
                <w:b/>
                <w:bCs/>
              </w:rPr>
              <w:t xml:space="preserve"> Week</w:t>
            </w:r>
            <w:r w:rsidR="00916881">
              <w:t xml:space="preserve"> – Service is done every 4 weeks</w:t>
            </w:r>
          </w:p>
          <w:p w14:paraId="4094A07C" w14:textId="77777777" w:rsidR="00916881" w:rsidRDefault="00916881" w:rsidP="004060B4">
            <w:pPr>
              <w:pStyle w:val="TableListBullet"/>
              <w:tabs>
                <w:tab w:val="num" w:pos="720"/>
              </w:tabs>
              <w:ind w:left="720" w:hanging="360"/>
            </w:pPr>
            <w:r w:rsidRPr="00EF1797">
              <w:rPr>
                <w:b/>
                <w:bCs/>
              </w:rPr>
              <w:t>Monthly Week 1</w:t>
            </w:r>
            <w:r>
              <w:t xml:space="preserve"> – Service is done only the first week of the month</w:t>
            </w:r>
          </w:p>
          <w:p w14:paraId="20DD97CE" w14:textId="77777777" w:rsidR="00916881" w:rsidRDefault="00916881" w:rsidP="004060B4">
            <w:pPr>
              <w:pStyle w:val="TableListBullet"/>
              <w:tabs>
                <w:tab w:val="num" w:pos="720"/>
              </w:tabs>
              <w:ind w:left="720" w:hanging="360"/>
            </w:pPr>
            <w:r w:rsidRPr="00EF1797">
              <w:rPr>
                <w:b/>
                <w:bCs/>
              </w:rPr>
              <w:t>Monthly Week 2</w:t>
            </w:r>
            <w:r>
              <w:t xml:space="preserve"> – Service is done only the second week of the month</w:t>
            </w:r>
          </w:p>
          <w:p w14:paraId="70157CBF" w14:textId="77777777" w:rsidR="00916881" w:rsidRDefault="00916881" w:rsidP="004060B4">
            <w:pPr>
              <w:pStyle w:val="TableListBullet"/>
              <w:tabs>
                <w:tab w:val="num" w:pos="720"/>
              </w:tabs>
              <w:ind w:left="720" w:hanging="360"/>
            </w:pPr>
            <w:r w:rsidRPr="00EF1797">
              <w:rPr>
                <w:b/>
                <w:bCs/>
              </w:rPr>
              <w:t>Monthly Week 3</w:t>
            </w:r>
            <w:r>
              <w:t xml:space="preserve"> – Service is done only the third week of the month</w:t>
            </w:r>
          </w:p>
          <w:p w14:paraId="035F8D19" w14:textId="77777777" w:rsidR="00916881" w:rsidRDefault="00916881" w:rsidP="004060B4">
            <w:pPr>
              <w:pStyle w:val="TableListBullet"/>
              <w:tabs>
                <w:tab w:val="num" w:pos="720"/>
              </w:tabs>
              <w:ind w:left="720" w:hanging="360"/>
            </w:pPr>
            <w:r w:rsidRPr="00EF1797">
              <w:rPr>
                <w:b/>
                <w:bCs/>
              </w:rPr>
              <w:t>Split Week</w:t>
            </w:r>
            <w:r>
              <w:t xml:space="preserve"> – Service alternates on different schedules from one week to the next.</w:t>
            </w:r>
          </w:p>
        </w:tc>
      </w:tr>
      <w:tr w:rsidR="00916881" w14:paraId="3C22BECB" w14:textId="77777777" w:rsidTr="0009567D">
        <w:trPr>
          <w:cantSplit/>
        </w:trPr>
        <w:tc>
          <w:tcPr>
            <w:tcW w:w="2592" w:type="dxa"/>
            <w:tcBorders>
              <w:top w:val="single" w:sz="4" w:space="0" w:color="000000"/>
              <w:left w:val="single" w:sz="4" w:space="0" w:color="000000"/>
              <w:bottom w:val="single" w:sz="4" w:space="0" w:color="000000"/>
            </w:tcBorders>
          </w:tcPr>
          <w:p w14:paraId="445767EF" w14:textId="77777777" w:rsidR="00916881" w:rsidRPr="00E0423E" w:rsidRDefault="00916881" w:rsidP="00E0423E">
            <w:pPr>
              <w:pStyle w:val="TableBody"/>
              <w:rPr>
                <w:b/>
                <w:bCs/>
              </w:rPr>
            </w:pPr>
            <w:r w:rsidRPr="00E0423E">
              <w:rPr>
                <w:b/>
                <w:bCs/>
              </w:rPr>
              <w:t>Cycle Start Date</w:t>
            </w:r>
          </w:p>
        </w:tc>
        <w:tc>
          <w:tcPr>
            <w:tcW w:w="5478" w:type="dxa"/>
            <w:tcBorders>
              <w:top w:val="single" w:sz="4" w:space="0" w:color="000000"/>
              <w:left w:val="single" w:sz="4" w:space="0" w:color="000000"/>
              <w:bottom w:val="single" w:sz="4" w:space="0" w:color="000000"/>
              <w:right w:val="single" w:sz="4" w:space="0" w:color="000000"/>
            </w:tcBorders>
          </w:tcPr>
          <w:p w14:paraId="683B0B05" w14:textId="40B61E9B" w:rsidR="00916881" w:rsidRDefault="00916881" w:rsidP="00E0423E">
            <w:pPr>
              <w:pStyle w:val="TableBody"/>
            </w:pPr>
            <w:r>
              <w:t>When Cycles, other than Weekly or Monthly Week 1, 2 or 3 are specified, then the user must also define the start date for the cycle. This tells OptiCash where the starting point for the cycle is and base</w:t>
            </w:r>
            <w:r w:rsidR="005735F3">
              <w:t>s</w:t>
            </w:r>
            <w:r>
              <w:t xml:space="preserve"> future delivery dates accordingly.</w:t>
            </w:r>
          </w:p>
        </w:tc>
      </w:tr>
      <w:tr w:rsidR="00916881" w14:paraId="4F01AFEA" w14:textId="77777777" w:rsidTr="0009567D">
        <w:trPr>
          <w:cantSplit/>
        </w:trPr>
        <w:tc>
          <w:tcPr>
            <w:tcW w:w="2592" w:type="dxa"/>
            <w:tcBorders>
              <w:top w:val="single" w:sz="4" w:space="0" w:color="000000"/>
              <w:left w:val="single" w:sz="4" w:space="0" w:color="000000"/>
              <w:bottom w:val="single" w:sz="4" w:space="0" w:color="000000"/>
            </w:tcBorders>
          </w:tcPr>
          <w:p w14:paraId="1BFE54E1" w14:textId="77777777" w:rsidR="00916881" w:rsidRPr="00E0423E" w:rsidRDefault="00916881" w:rsidP="00E0423E">
            <w:pPr>
              <w:pStyle w:val="TableBody"/>
              <w:rPr>
                <w:b/>
                <w:bCs/>
              </w:rPr>
            </w:pPr>
            <w:r w:rsidRPr="00E0423E">
              <w:rPr>
                <w:b/>
                <w:bCs/>
              </w:rPr>
              <w:lastRenderedPageBreak/>
              <w:t>Lead Time</w:t>
            </w:r>
          </w:p>
          <w:p w14:paraId="070AFB22" w14:textId="77777777" w:rsidR="00916881" w:rsidRPr="00E0423E" w:rsidRDefault="00916881" w:rsidP="00E0423E">
            <w:pPr>
              <w:pStyle w:val="TableBody"/>
              <w:rPr>
                <w:b/>
                <w:bCs/>
              </w:rPr>
            </w:pPr>
            <w:r w:rsidRPr="00E0423E">
              <w:rPr>
                <w:b/>
                <w:bCs/>
              </w:rPr>
              <w:t>(Normal Branch Delivery, ATM Add, or ATM Replace)</w:t>
            </w:r>
          </w:p>
        </w:tc>
        <w:tc>
          <w:tcPr>
            <w:tcW w:w="5478" w:type="dxa"/>
            <w:tcBorders>
              <w:top w:val="single" w:sz="4" w:space="0" w:color="000000"/>
              <w:left w:val="single" w:sz="4" w:space="0" w:color="000000"/>
              <w:bottom w:val="single" w:sz="4" w:space="0" w:color="000000"/>
              <w:right w:val="single" w:sz="4" w:space="0" w:color="000000"/>
            </w:tcBorders>
          </w:tcPr>
          <w:p w14:paraId="4B50EE17" w14:textId="2F0B2D63" w:rsidR="00916881" w:rsidRDefault="00916881" w:rsidP="00E0423E">
            <w:pPr>
              <w:pStyle w:val="TableBody"/>
            </w:pPr>
            <w:r>
              <w:t xml:space="preserve">The Lead Time is the time required by the carrier, in advance of delivery, that an order must be placed. </w:t>
            </w:r>
          </w:p>
          <w:p w14:paraId="7ACABEAB" w14:textId="77777777" w:rsidR="00916881" w:rsidRDefault="00916881" w:rsidP="00E0423E">
            <w:pPr>
              <w:pStyle w:val="TableBody"/>
            </w:pPr>
            <w:r w:rsidRPr="00333E9C">
              <w:rPr>
                <w:b/>
                <w:bCs/>
                <w:u w:val="single"/>
                <w:rPrChange w:id="284" w:author="Robbie Moses" w:date="2023-03-02T07:16:00Z">
                  <w:rPr/>
                </w:rPrChange>
              </w:rPr>
              <w:t>For example</w:t>
            </w:r>
            <w:r>
              <w:t xml:space="preserve">, If an order placed today can be delivered tomorrow, then the Lead Time is defined as 1. </w:t>
            </w:r>
          </w:p>
        </w:tc>
      </w:tr>
      <w:tr w:rsidR="00916881" w14:paraId="11370F1D" w14:textId="77777777" w:rsidTr="0009567D">
        <w:trPr>
          <w:cantSplit/>
        </w:trPr>
        <w:tc>
          <w:tcPr>
            <w:tcW w:w="2592" w:type="dxa"/>
            <w:tcBorders>
              <w:top w:val="single" w:sz="4" w:space="0" w:color="000000"/>
              <w:left w:val="single" w:sz="4" w:space="0" w:color="000000"/>
              <w:bottom w:val="single" w:sz="4" w:space="0" w:color="000000"/>
            </w:tcBorders>
          </w:tcPr>
          <w:p w14:paraId="0EC67F59" w14:textId="77777777" w:rsidR="00916881" w:rsidRPr="00E0423E" w:rsidRDefault="00916881" w:rsidP="00E0423E">
            <w:pPr>
              <w:pStyle w:val="TableBody"/>
              <w:rPr>
                <w:b/>
                <w:bCs/>
              </w:rPr>
            </w:pPr>
            <w:r w:rsidRPr="00E0423E">
              <w:rPr>
                <w:b/>
                <w:bCs/>
              </w:rPr>
              <w:t>Lead Time</w:t>
            </w:r>
          </w:p>
          <w:p w14:paraId="70103CEA" w14:textId="77777777" w:rsidR="00916881" w:rsidRPr="00E0423E" w:rsidRDefault="00916881" w:rsidP="00E0423E">
            <w:pPr>
              <w:pStyle w:val="TableBody"/>
              <w:rPr>
                <w:b/>
                <w:bCs/>
              </w:rPr>
            </w:pPr>
            <w:r w:rsidRPr="00E0423E">
              <w:rPr>
                <w:b/>
                <w:bCs/>
              </w:rPr>
              <w:t>(Normal Branch Returns)</w:t>
            </w:r>
          </w:p>
        </w:tc>
        <w:tc>
          <w:tcPr>
            <w:tcW w:w="5478" w:type="dxa"/>
            <w:tcBorders>
              <w:top w:val="single" w:sz="4" w:space="0" w:color="000000"/>
              <w:left w:val="single" w:sz="4" w:space="0" w:color="000000"/>
              <w:bottom w:val="single" w:sz="4" w:space="0" w:color="000000"/>
              <w:right w:val="single" w:sz="4" w:space="0" w:color="000000"/>
            </w:tcBorders>
          </w:tcPr>
          <w:p w14:paraId="39FDD711" w14:textId="77777777" w:rsidR="00916881" w:rsidRDefault="00916881" w:rsidP="00E0423E">
            <w:pPr>
              <w:pStyle w:val="TableBody"/>
            </w:pPr>
            <w:r>
              <w:t>The Lead Time is the time required by the carrier, in advance of a return of cash, that a return order must be placed.</w:t>
            </w:r>
          </w:p>
          <w:p w14:paraId="5A307CF8" w14:textId="77777777" w:rsidR="00916881" w:rsidRDefault="00916881" w:rsidP="00E0423E">
            <w:pPr>
              <w:pStyle w:val="TableBody"/>
            </w:pPr>
            <w:r w:rsidRPr="004B7CCA">
              <w:rPr>
                <w:b/>
                <w:bCs/>
                <w:u w:val="single"/>
                <w:rPrChange w:id="285" w:author="Robbie Moses" w:date="2023-03-02T07:17:00Z">
                  <w:rPr/>
                </w:rPrChange>
              </w:rPr>
              <w:t>For example</w:t>
            </w:r>
            <w:r>
              <w:t>, if a Return Order is placed today and will be picked up tomorrow, then the Lead Time is 1.</w:t>
            </w:r>
          </w:p>
        </w:tc>
      </w:tr>
      <w:tr w:rsidR="00916881" w14:paraId="6A2838C2" w14:textId="77777777" w:rsidTr="0009567D">
        <w:trPr>
          <w:cantSplit/>
        </w:trPr>
        <w:tc>
          <w:tcPr>
            <w:tcW w:w="2592" w:type="dxa"/>
            <w:tcBorders>
              <w:top w:val="single" w:sz="4" w:space="0" w:color="000000"/>
              <w:left w:val="single" w:sz="4" w:space="0" w:color="000000"/>
              <w:bottom w:val="single" w:sz="4" w:space="0" w:color="000000"/>
            </w:tcBorders>
          </w:tcPr>
          <w:p w14:paraId="084B76EC" w14:textId="77777777" w:rsidR="00916881" w:rsidRPr="00E0423E" w:rsidRDefault="00916881" w:rsidP="00E0423E">
            <w:pPr>
              <w:pStyle w:val="TableBody"/>
              <w:rPr>
                <w:b/>
                <w:bCs/>
              </w:rPr>
            </w:pPr>
            <w:r w:rsidRPr="00E0423E">
              <w:rPr>
                <w:b/>
                <w:bCs/>
              </w:rPr>
              <w:t xml:space="preserve">EOD Return Time </w:t>
            </w:r>
          </w:p>
          <w:p w14:paraId="521DF5BA" w14:textId="77777777" w:rsidR="00916881" w:rsidRPr="00E0423E" w:rsidRDefault="00916881" w:rsidP="00E0423E">
            <w:pPr>
              <w:pStyle w:val="TableBody"/>
              <w:rPr>
                <w:b/>
                <w:bCs/>
              </w:rPr>
            </w:pPr>
            <w:r w:rsidRPr="00E0423E">
              <w:rPr>
                <w:b/>
                <w:bCs/>
              </w:rPr>
              <w:t>(Branches Only)</w:t>
            </w:r>
          </w:p>
        </w:tc>
        <w:tc>
          <w:tcPr>
            <w:tcW w:w="5478" w:type="dxa"/>
            <w:tcBorders>
              <w:top w:val="single" w:sz="4" w:space="0" w:color="000000"/>
              <w:left w:val="single" w:sz="4" w:space="0" w:color="000000"/>
              <w:bottom w:val="single" w:sz="4" w:space="0" w:color="000000"/>
              <w:right w:val="single" w:sz="4" w:space="0" w:color="000000"/>
            </w:tcBorders>
          </w:tcPr>
          <w:p w14:paraId="6268D109" w14:textId="5AD8ECC8" w:rsidR="00916881" w:rsidRDefault="00916881" w:rsidP="00E0423E">
            <w:pPr>
              <w:pStyle w:val="TableBody"/>
            </w:pPr>
            <w:r>
              <w:t>Indicates that the branch generally has its cash picked up by the servicer at the end of the business day. Therefore, the demand on the day of return must be included in the calculation of the return recommendation. If not indicated, a beginning</w:t>
            </w:r>
            <w:r w:rsidR="00BB5FC2">
              <w:t>-of-</w:t>
            </w:r>
            <w:r>
              <w:t>day (BOD) return time is assumed. This includes one less day of demand in the calculation of the return recommendation.</w:t>
            </w:r>
          </w:p>
        </w:tc>
      </w:tr>
      <w:tr w:rsidR="00916881" w14:paraId="168A3B26" w14:textId="77777777" w:rsidTr="0009567D">
        <w:trPr>
          <w:cantSplit/>
        </w:trPr>
        <w:tc>
          <w:tcPr>
            <w:tcW w:w="2592" w:type="dxa"/>
            <w:tcBorders>
              <w:top w:val="single" w:sz="4" w:space="0" w:color="000000"/>
              <w:left w:val="single" w:sz="4" w:space="0" w:color="000000"/>
              <w:bottom w:val="single" w:sz="4" w:space="0" w:color="000000"/>
            </w:tcBorders>
          </w:tcPr>
          <w:p w14:paraId="2416594C" w14:textId="77777777" w:rsidR="00916881" w:rsidRPr="00E0423E" w:rsidRDefault="00916881" w:rsidP="00E0423E">
            <w:pPr>
              <w:pStyle w:val="TableBody"/>
              <w:rPr>
                <w:b/>
                <w:bCs/>
              </w:rPr>
            </w:pPr>
            <w:r w:rsidRPr="00E0423E">
              <w:rPr>
                <w:b/>
                <w:bCs/>
              </w:rPr>
              <w:t>Lead Time</w:t>
            </w:r>
          </w:p>
          <w:p w14:paraId="086C84E4" w14:textId="77777777" w:rsidR="00916881" w:rsidRPr="00E0423E" w:rsidRDefault="00916881" w:rsidP="00E0423E">
            <w:pPr>
              <w:pStyle w:val="TableBody"/>
              <w:rPr>
                <w:b/>
                <w:bCs/>
              </w:rPr>
            </w:pPr>
            <w:r w:rsidRPr="00E0423E">
              <w:rPr>
                <w:b/>
                <w:bCs/>
              </w:rPr>
              <w:t>(Unplanned Orders)</w:t>
            </w:r>
          </w:p>
        </w:tc>
        <w:tc>
          <w:tcPr>
            <w:tcW w:w="5478" w:type="dxa"/>
            <w:tcBorders>
              <w:top w:val="single" w:sz="4" w:space="0" w:color="000000"/>
              <w:left w:val="single" w:sz="4" w:space="0" w:color="000000"/>
              <w:bottom w:val="single" w:sz="4" w:space="0" w:color="000000"/>
              <w:right w:val="single" w:sz="4" w:space="0" w:color="000000"/>
            </w:tcBorders>
          </w:tcPr>
          <w:p w14:paraId="4632CEDB" w14:textId="77777777" w:rsidR="00916881" w:rsidRDefault="00916881" w:rsidP="00E0423E">
            <w:pPr>
              <w:pStyle w:val="TableBody"/>
            </w:pPr>
            <w:r>
              <w:t>The Lead Time is the time required by the carrier, in advance of an emergency order of cash, that an emergency order must be placed.</w:t>
            </w:r>
          </w:p>
          <w:p w14:paraId="263691F5" w14:textId="77777777" w:rsidR="00916881" w:rsidRDefault="00916881" w:rsidP="00E0423E">
            <w:pPr>
              <w:pStyle w:val="TableBody"/>
            </w:pPr>
            <w:r w:rsidRPr="004B7CCA">
              <w:rPr>
                <w:b/>
                <w:bCs/>
                <w:u w:val="single"/>
                <w:rPrChange w:id="286" w:author="Robbie Moses" w:date="2023-03-02T07:17:00Z">
                  <w:rPr/>
                </w:rPrChange>
              </w:rPr>
              <w:t>For example</w:t>
            </w:r>
            <w:r>
              <w:t>, if an Emergency Order is placed today and will be delivered today, then the Lead Time is 0.</w:t>
            </w:r>
          </w:p>
        </w:tc>
      </w:tr>
      <w:tr w:rsidR="00916881" w14:paraId="745E7C7C" w14:textId="77777777" w:rsidTr="00E0423E">
        <w:tc>
          <w:tcPr>
            <w:tcW w:w="2592" w:type="dxa"/>
            <w:tcBorders>
              <w:top w:val="single" w:sz="4" w:space="0" w:color="000000"/>
              <w:left w:val="single" w:sz="4" w:space="0" w:color="000000"/>
              <w:bottom w:val="single" w:sz="4" w:space="0" w:color="000000"/>
            </w:tcBorders>
          </w:tcPr>
          <w:p w14:paraId="500BDDCC" w14:textId="77777777" w:rsidR="00916881" w:rsidRPr="00E0423E" w:rsidRDefault="00916881" w:rsidP="00E0423E">
            <w:pPr>
              <w:pStyle w:val="TableBody"/>
              <w:rPr>
                <w:b/>
                <w:bCs/>
              </w:rPr>
            </w:pPr>
            <w:r w:rsidRPr="00E0423E">
              <w:rPr>
                <w:b/>
                <w:bCs/>
              </w:rPr>
              <w:t>Unplanned Service Days</w:t>
            </w:r>
          </w:p>
        </w:tc>
        <w:tc>
          <w:tcPr>
            <w:tcW w:w="5478" w:type="dxa"/>
            <w:tcBorders>
              <w:top w:val="single" w:sz="4" w:space="0" w:color="000000"/>
              <w:left w:val="single" w:sz="4" w:space="0" w:color="000000"/>
              <w:bottom w:val="single" w:sz="4" w:space="0" w:color="000000"/>
              <w:right w:val="single" w:sz="4" w:space="0" w:color="000000"/>
            </w:tcBorders>
          </w:tcPr>
          <w:p w14:paraId="7248AF67" w14:textId="4F0088E0" w:rsidR="00916881" w:rsidRDefault="00916881" w:rsidP="00E0423E">
            <w:pPr>
              <w:pStyle w:val="TableBody"/>
            </w:pPr>
            <w:r>
              <w:t>An Unplanned or Emergency delivery falls outside the Lead Time for normal deliveries.</w:t>
            </w:r>
          </w:p>
          <w:p w14:paraId="697DE984" w14:textId="3488777F" w:rsidR="00916881" w:rsidRDefault="00916881" w:rsidP="00E0423E">
            <w:pPr>
              <w:pStyle w:val="TableBody"/>
            </w:pPr>
            <w:r>
              <w:t xml:space="preserve"> An Unplanned Delivery is a movement of cash to a Cashpoint that can be initiated on short notice. As a result, these types of service</w:t>
            </w:r>
            <w:r w:rsidR="00BB5FC2">
              <w:t>s</w:t>
            </w:r>
            <w:r>
              <w:t xml:space="preserve"> are generally more expensive and are avoided at all costs. It is, however, the goal of OptiCash to keep Cashpoints running at all costs and therefore emergencies will be generated to protect a Cashpoint from falling short. </w:t>
            </w:r>
          </w:p>
          <w:p w14:paraId="1E746AC3" w14:textId="77777777" w:rsidR="00916881" w:rsidRDefault="00916881" w:rsidP="00E0423E">
            <w:pPr>
              <w:pStyle w:val="TableBody"/>
            </w:pPr>
            <w:r>
              <w:t xml:space="preserve">In some instances, institutions choose not to use emergencies or limit them to specific days. </w:t>
            </w:r>
          </w:p>
          <w:p w14:paraId="73306D57" w14:textId="679A1767" w:rsidR="00916881" w:rsidRDefault="00916881" w:rsidP="00E0423E">
            <w:pPr>
              <w:pStyle w:val="TableBody"/>
            </w:pPr>
            <w:r>
              <w:t>If custo</w:t>
            </w:r>
            <w:r w:rsidR="008C33A3">
              <w:t>mers choose to leave all Unplanned Service Days unchecked</w:t>
            </w:r>
            <w:r>
              <w:t xml:space="preserve">, it is essential that users use </w:t>
            </w:r>
            <w:r w:rsidR="005F417A">
              <w:t>pre-emptive alerts</w:t>
            </w:r>
            <w:r>
              <w:t xml:space="preserve"> report to warn of any Cashpoints running low on cash.</w:t>
            </w:r>
          </w:p>
          <w:p w14:paraId="23DF8CC8" w14:textId="33813C7A" w:rsidR="00916881" w:rsidRDefault="00916881" w:rsidP="00E0423E">
            <w:pPr>
              <w:pStyle w:val="TableBody"/>
            </w:pPr>
            <w:r>
              <w:t xml:space="preserve">Emergencies produced by OptiCash under Optimized Emergencies and Shortfall Amount models represent a powerful tool where there is a clear strategy in the daily procedures. The financial institutions are not always able to deliver emergency </w:t>
            </w:r>
            <w:r w:rsidR="005F417A">
              <w:t>cash,</w:t>
            </w:r>
            <w:r>
              <w:t xml:space="preserve"> and </w:t>
            </w:r>
            <w:r w:rsidR="005F417A">
              <w:t>therefore</w:t>
            </w:r>
            <w:r>
              <w:t xml:space="preserve"> OptiCash </w:t>
            </w:r>
            <w:r>
              <w:lastRenderedPageBreak/>
              <w:t>allows the user to unselect emergencies at the Cashpoint level.</w:t>
            </w:r>
          </w:p>
          <w:p w14:paraId="39495735" w14:textId="77777777" w:rsidR="00032CAA" w:rsidRDefault="00E97F4C" w:rsidP="003B5D4F">
            <w:pPr>
              <w:pStyle w:val="TableBody"/>
              <w:rPr>
                <w:ins w:id="287" w:author="Robbie Moses" w:date="2023-03-02T07:18:00Z"/>
              </w:rPr>
            </w:pPr>
            <w:r>
              <w:t>Deciding</w:t>
            </w:r>
            <w:r w:rsidR="00916881">
              <w:t xml:space="preserve"> to avoid emergencies in OptiCash may be a dangerous practice since the user disables the only way OptiCash can alert the user when Cashpoints are running low on cash. </w:t>
            </w:r>
          </w:p>
          <w:p w14:paraId="7A34786A" w14:textId="17555D61" w:rsidR="00916881" w:rsidDel="003B5D4F" w:rsidRDefault="00916881" w:rsidP="00032CAA">
            <w:pPr>
              <w:pStyle w:val="TableNote"/>
              <w:rPr>
                <w:del w:id="288" w:author="Moses, Robbie" w:date="2023-02-22T01:24:00Z"/>
              </w:rPr>
              <w:pPrChange w:id="289" w:author="Robbie Moses" w:date="2023-03-02T07:18:00Z">
                <w:pPr>
                  <w:pStyle w:val="TableBody"/>
                </w:pPr>
              </w:pPrChange>
            </w:pPr>
            <w:r w:rsidRPr="00032CAA">
              <w:rPr>
                <w:b/>
                <w:bCs/>
                <w:rPrChange w:id="290" w:author="Robbie Moses" w:date="2023-03-02T07:19:00Z">
                  <w:rPr/>
                </w:rPrChange>
              </w:rPr>
              <w:t>Note</w:t>
            </w:r>
            <w:del w:id="291" w:author="Robbie Moses" w:date="2023-03-02T07:18:00Z">
              <w:r w:rsidDel="00032CAA">
                <w:delText xml:space="preserve"> that</w:delText>
              </w:r>
            </w:del>
            <w:ins w:id="292" w:author="Robbie Moses" w:date="2023-03-02T07:18:00Z">
              <w:r w:rsidR="00032CAA">
                <w:t>: E</w:t>
              </w:r>
            </w:ins>
            <w:del w:id="293" w:author="Robbie Moses" w:date="2023-03-02T07:18:00Z">
              <w:r w:rsidDel="00032CAA">
                <w:delText xml:space="preserve"> e</w:delText>
              </w:r>
            </w:del>
            <w:r>
              <w:t xml:space="preserve">mergencies in OptiCash are always indicated by pre-emptive alerts, which are triggered as soon as the opening balance </w:t>
            </w:r>
            <w:r w:rsidR="00E97F4C">
              <w:t xml:space="preserve">on </w:t>
            </w:r>
            <w:r>
              <w:t xml:space="preserve">any given day is under the required balance defined by the user. </w:t>
            </w:r>
          </w:p>
          <w:p w14:paraId="49FC6FEC" w14:textId="77777777" w:rsidR="00916881" w:rsidRDefault="00916881" w:rsidP="00032CAA">
            <w:pPr>
              <w:pStyle w:val="TableNote"/>
              <w:pPrChange w:id="294" w:author="Robbie Moses" w:date="2023-03-02T07:18:00Z">
                <w:pPr>
                  <w:pStyle w:val="TableBody"/>
                </w:pPr>
              </w:pPrChange>
            </w:pPr>
          </w:p>
        </w:tc>
      </w:tr>
      <w:tr w:rsidR="00916881" w14:paraId="7DA94844" w14:textId="77777777" w:rsidTr="00E0423E">
        <w:tc>
          <w:tcPr>
            <w:tcW w:w="2592" w:type="dxa"/>
            <w:tcBorders>
              <w:top w:val="single" w:sz="4" w:space="0" w:color="000000"/>
              <w:left w:val="single" w:sz="4" w:space="0" w:color="000000"/>
              <w:bottom w:val="single" w:sz="4" w:space="0" w:color="000000"/>
            </w:tcBorders>
          </w:tcPr>
          <w:p w14:paraId="67DA9363" w14:textId="77777777" w:rsidR="00916881" w:rsidRPr="00E0423E" w:rsidRDefault="00916881" w:rsidP="00E0423E">
            <w:pPr>
              <w:pStyle w:val="TableBody"/>
              <w:rPr>
                <w:b/>
                <w:bCs/>
              </w:rPr>
            </w:pPr>
            <w:r w:rsidRPr="00E0423E">
              <w:rPr>
                <w:b/>
                <w:bCs/>
              </w:rPr>
              <w:lastRenderedPageBreak/>
              <w:t>Service Exceptions</w:t>
            </w:r>
          </w:p>
        </w:tc>
        <w:tc>
          <w:tcPr>
            <w:tcW w:w="5478" w:type="dxa"/>
            <w:tcBorders>
              <w:top w:val="single" w:sz="4" w:space="0" w:color="000000"/>
              <w:left w:val="single" w:sz="4" w:space="0" w:color="000000"/>
              <w:bottom w:val="single" w:sz="4" w:space="0" w:color="000000"/>
              <w:right w:val="single" w:sz="4" w:space="0" w:color="000000"/>
            </w:tcBorders>
          </w:tcPr>
          <w:p w14:paraId="47551DFF" w14:textId="3AC9DB42" w:rsidR="00916881" w:rsidRDefault="00916881" w:rsidP="00743619">
            <w:pPr>
              <w:pStyle w:val="TableBody"/>
            </w:pPr>
            <w:r>
              <w:t xml:space="preserve">During certain times of the year, particularly around holidays, it is necessary to change the schedule to accommodate days </w:t>
            </w:r>
            <w:r w:rsidR="00E97F4C">
              <w:t xml:space="preserve">on </w:t>
            </w:r>
            <w:r>
              <w:t>which the carrier and/or processing institution is not working.  The service exception feature allows certain days to be marked as not following the normal service schedule. Service Exception entries modify the normal service schedule on specified dates – turning on or off services, rescheduling services, and altering the type of services allowed. Some Service Exceptions may also change the allowed dates for ordering (i.e., the processing days – used when applying Lead Time), as detailed below.</w:t>
            </w:r>
          </w:p>
          <w:p w14:paraId="276CA218" w14:textId="77777777" w:rsidR="00916881" w:rsidRPr="009C18E6" w:rsidRDefault="00916881" w:rsidP="00743619">
            <w:pPr>
              <w:pStyle w:val="TableBody"/>
            </w:pPr>
            <w:r w:rsidRPr="009C18E6">
              <w:rPr>
                <w:b/>
              </w:rPr>
              <w:t>No Services</w:t>
            </w:r>
            <w:r w:rsidRPr="009C18E6">
              <w:t xml:space="preserve"> - Any service that might have normally occurred during this time is cancelled with no rescheduling. Also, dates marked as ‘No Services’ are not counted as order processing days.</w:t>
            </w:r>
          </w:p>
          <w:p w14:paraId="0D934020" w14:textId="3FD4BCE0" w:rsidR="00916881" w:rsidRPr="009C18E6" w:rsidRDefault="00916881" w:rsidP="00743619">
            <w:pPr>
              <w:pStyle w:val="TableBody"/>
            </w:pPr>
            <w:r w:rsidRPr="009C18E6">
              <w:rPr>
                <w:b/>
              </w:rPr>
              <w:t xml:space="preserve">Shift After – </w:t>
            </w:r>
            <w:r w:rsidRPr="009C18E6">
              <w:t xml:space="preserve">Reschedule carrier service that would normally occur during this time to a later date. </w:t>
            </w:r>
            <w:r w:rsidR="009471B5">
              <w:t>The a</w:t>
            </w:r>
            <w:r w:rsidR="009471B5" w:rsidRPr="009C18E6">
              <w:t xml:space="preserve">mount </w:t>
            </w:r>
            <w:r w:rsidRPr="009C18E6">
              <w:t xml:space="preserve">of time later determined by the Shift Days entered by </w:t>
            </w:r>
            <w:r w:rsidR="009471B5">
              <w:t xml:space="preserve">the </w:t>
            </w:r>
            <w:r w:rsidRPr="009C18E6">
              <w:t>user. Also, dates marked as ‘Shift After’ are not counted as order processing days.</w:t>
            </w:r>
          </w:p>
          <w:p w14:paraId="650FB116" w14:textId="63CC7717" w:rsidR="00916881" w:rsidRPr="009C18E6" w:rsidRDefault="00916881" w:rsidP="00743619">
            <w:pPr>
              <w:pStyle w:val="TableBody"/>
            </w:pPr>
            <w:r w:rsidRPr="009C18E6">
              <w:rPr>
                <w:b/>
              </w:rPr>
              <w:t xml:space="preserve">Shift Before - </w:t>
            </w:r>
            <w:r w:rsidRPr="009C18E6">
              <w:t xml:space="preserve">Reschedule service that would normally occur during this time to an earlier date. Amount of time earlier determined by the Shift Days entered by </w:t>
            </w:r>
            <w:r w:rsidR="009471B5">
              <w:t xml:space="preserve">the </w:t>
            </w:r>
            <w:r w:rsidRPr="009C18E6">
              <w:t>user. Also, dates marked as ‘Shift Before’ are not counted as order processing days.</w:t>
            </w:r>
          </w:p>
          <w:p w14:paraId="2609924E" w14:textId="36019C7A" w:rsidR="00916881" w:rsidRPr="009C18E6" w:rsidRDefault="00916881" w:rsidP="00743619">
            <w:pPr>
              <w:pStyle w:val="TableBody"/>
            </w:pPr>
            <w:r w:rsidRPr="009C18E6">
              <w:rPr>
                <w:b/>
              </w:rPr>
              <w:t xml:space="preserve">Ignore Holiday - </w:t>
            </w:r>
            <w:r w:rsidRPr="009C18E6">
              <w:t xml:space="preserve">OptiCash assumes that </w:t>
            </w:r>
            <w:r w:rsidR="009471B5">
              <w:t xml:space="preserve">the </w:t>
            </w:r>
            <w:r w:rsidRPr="009C18E6">
              <w:t>carrier will ignore the holiday and may provide service as scheduled on the exception date(s). Dates marked as ‘Ignore Holiday’ are not counted as order processing days.</w:t>
            </w:r>
          </w:p>
          <w:p w14:paraId="583E70BC" w14:textId="77777777" w:rsidR="00916881" w:rsidRPr="009C18E6" w:rsidRDefault="00916881" w:rsidP="00743619">
            <w:pPr>
              <w:pStyle w:val="TableBody"/>
            </w:pPr>
            <w:r w:rsidRPr="009C18E6">
              <w:rPr>
                <w:b/>
              </w:rPr>
              <w:t xml:space="preserve">Optional Add Cash – </w:t>
            </w:r>
            <w:r w:rsidRPr="009C18E6">
              <w:t>Exception</w:t>
            </w:r>
            <w:r w:rsidRPr="009C18E6">
              <w:rPr>
                <w:b/>
              </w:rPr>
              <w:t xml:space="preserve"> </w:t>
            </w:r>
            <w:r w:rsidRPr="009C18E6">
              <w:t>day(s) become valid for Add Cash Service. (Available for ATM Cashpoints only)</w:t>
            </w:r>
          </w:p>
          <w:p w14:paraId="6E77B130" w14:textId="77777777" w:rsidR="00916881" w:rsidRPr="009C18E6" w:rsidRDefault="00916881" w:rsidP="00743619">
            <w:pPr>
              <w:pStyle w:val="TableBody"/>
            </w:pPr>
            <w:r w:rsidRPr="009C18E6">
              <w:rPr>
                <w:b/>
              </w:rPr>
              <w:lastRenderedPageBreak/>
              <w:t xml:space="preserve">Required Add Cash – </w:t>
            </w:r>
            <w:r w:rsidRPr="009C18E6">
              <w:t>Exception</w:t>
            </w:r>
            <w:r w:rsidRPr="009C18E6">
              <w:rPr>
                <w:b/>
              </w:rPr>
              <w:t xml:space="preserve"> </w:t>
            </w:r>
            <w:r w:rsidRPr="009C18E6">
              <w:t>day(s) become mandatory for Add Cash Service. (Available for ATM Cashpoints only)</w:t>
            </w:r>
          </w:p>
          <w:p w14:paraId="00D576ED" w14:textId="77777777" w:rsidR="00916881" w:rsidRPr="009C18E6" w:rsidRDefault="00916881" w:rsidP="00743619">
            <w:pPr>
              <w:pStyle w:val="TableBody"/>
            </w:pPr>
            <w:r w:rsidRPr="009C18E6">
              <w:rPr>
                <w:b/>
              </w:rPr>
              <w:t xml:space="preserve">Optional Replace Cash – </w:t>
            </w:r>
            <w:r w:rsidRPr="009C18E6">
              <w:t>Exception</w:t>
            </w:r>
            <w:r w:rsidRPr="009C18E6">
              <w:rPr>
                <w:b/>
              </w:rPr>
              <w:t xml:space="preserve"> </w:t>
            </w:r>
            <w:r w:rsidRPr="009C18E6">
              <w:t>day(s) become valid for Replace Cash Service. (Available for ATM Cashpoints only)</w:t>
            </w:r>
          </w:p>
          <w:p w14:paraId="18401893" w14:textId="77777777" w:rsidR="00916881" w:rsidRPr="009C18E6" w:rsidRDefault="00916881" w:rsidP="00743619">
            <w:pPr>
              <w:pStyle w:val="TableBody"/>
            </w:pPr>
            <w:r w:rsidRPr="009C18E6">
              <w:rPr>
                <w:b/>
              </w:rPr>
              <w:t xml:space="preserve">Required Replace Cash – </w:t>
            </w:r>
            <w:r w:rsidRPr="009C18E6">
              <w:t>Exception</w:t>
            </w:r>
            <w:r w:rsidRPr="009C18E6">
              <w:rPr>
                <w:b/>
              </w:rPr>
              <w:t xml:space="preserve"> </w:t>
            </w:r>
            <w:r w:rsidRPr="009C18E6">
              <w:t>day(s) become mandatory for Replace Cash Service. (Available for ATM Cashpoints only)</w:t>
            </w:r>
          </w:p>
          <w:p w14:paraId="6DFB74E6" w14:textId="77777777" w:rsidR="00916881" w:rsidRPr="009C18E6" w:rsidRDefault="00916881" w:rsidP="00743619">
            <w:pPr>
              <w:pStyle w:val="TableBody"/>
            </w:pPr>
            <w:r w:rsidRPr="009C18E6">
              <w:rPr>
                <w:b/>
              </w:rPr>
              <w:t xml:space="preserve">Optional Delivery – </w:t>
            </w:r>
            <w:r w:rsidRPr="009C18E6">
              <w:t>Exception</w:t>
            </w:r>
            <w:r w:rsidRPr="009C18E6">
              <w:rPr>
                <w:b/>
              </w:rPr>
              <w:t xml:space="preserve"> </w:t>
            </w:r>
            <w:r w:rsidRPr="009C18E6">
              <w:t>day(s) become valid for Delivery service. (Available for Branch Cashpoints only)</w:t>
            </w:r>
          </w:p>
          <w:p w14:paraId="62C09B6B" w14:textId="77777777" w:rsidR="00916881" w:rsidRPr="009C18E6" w:rsidRDefault="00916881" w:rsidP="00743619">
            <w:pPr>
              <w:pStyle w:val="TableBody"/>
            </w:pPr>
            <w:r w:rsidRPr="009C18E6">
              <w:rPr>
                <w:b/>
              </w:rPr>
              <w:t xml:space="preserve">Required Delivery – </w:t>
            </w:r>
            <w:r w:rsidRPr="009C18E6">
              <w:t>Exception</w:t>
            </w:r>
            <w:r w:rsidRPr="009C18E6">
              <w:rPr>
                <w:b/>
              </w:rPr>
              <w:t xml:space="preserve"> </w:t>
            </w:r>
            <w:r w:rsidRPr="009C18E6">
              <w:t>day(s) become mandatory for Delivery service. (Available for Branch Cashpoints only)</w:t>
            </w:r>
          </w:p>
          <w:p w14:paraId="121743D9" w14:textId="77777777" w:rsidR="00916881" w:rsidRPr="009C18E6" w:rsidRDefault="00916881" w:rsidP="00743619">
            <w:pPr>
              <w:pStyle w:val="TableBody"/>
            </w:pPr>
            <w:r w:rsidRPr="009C18E6">
              <w:rPr>
                <w:b/>
              </w:rPr>
              <w:t xml:space="preserve">Optional Return – </w:t>
            </w:r>
            <w:r w:rsidRPr="009C18E6">
              <w:t>Exception</w:t>
            </w:r>
            <w:r w:rsidRPr="009C18E6">
              <w:rPr>
                <w:b/>
              </w:rPr>
              <w:t xml:space="preserve"> </w:t>
            </w:r>
            <w:r w:rsidRPr="009C18E6">
              <w:t>day(s) become valid for Return service. (Available for Branch Cashpoints only)</w:t>
            </w:r>
          </w:p>
          <w:p w14:paraId="2192857F" w14:textId="77777777" w:rsidR="00916881" w:rsidRPr="009C18E6" w:rsidRDefault="00916881" w:rsidP="00743619">
            <w:pPr>
              <w:pStyle w:val="TableBody"/>
            </w:pPr>
            <w:r w:rsidRPr="009C18E6">
              <w:rPr>
                <w:b/>
              </w:rPr>
              <w:t xml:space="preserve">Required Return – </w:t>
            </w:r>
            <w:r w:rsidRPr="009C18E6">
              <w:t>Exception</w:t>
            </w:r>
            <w:r w:rsidRPr="009C18E6">
              <w:rPr>
                <w:b/>
              </w:rPr>
              <w:t xml:space="preserve"> </w:t>
            </w:r>
            <w:r w:rsidRPr="009C18E6">
              <w:t>day(s) become mandatory for Return service. (Available for Branch Cashpoints only)</w:t>
            </w:r>
          </w:p>
          <w:p w14:paraId="0D180C51" w14:textId="76DCB61B" w:rsidR="00916881" w:rsidRPr="009C18E6" w:rsidRDefault="00916881" w:rsidP="00743619">
            <w:pPr>
              <w:pStyle w:val="TableBody"/>
            </w:pPr>
            <w:r w:rsidRPr="009C18E6">
              <w:rPr>
                <w:b/>
              </w:rPr>
              <w:t xml:space="preserve">No Normal Delivery - </w:t>
            </w:r>
            <w:r w:rsidRPr="009C18E6">
              <w:t>Normal delivery</w:t>
            </w:r>
            <w:r w:rsidR="009471B5">
              <w:t xml:space="preserve"> is</w:t>
            </w:r>
            <w:r w:rsidRPr="009C18E6">
              <w:t xml:space="preserve"> not available on exception day(s). Emergency deliveries may still occur.</w:t>
            </w:r>
          </w:p>
          <w:p w14:paraId="6E9D3539" w14:textId="0C431615" w:rsidR="00916881" w:rsidRPr="009C18E6" w:rsidRDefault="00916881" w:rsidP="00743619">
            <w:pPr>
              <w:pStyle w:val="TableBody"/>
            </w:pPr>
            <w:r w:rsidRPr="009C18E6">
              <w:rPr>
                <w:b/>
              </w:rPr>
              <w:t xml:space="preserve">No Return – </w:t>
            </w:r>
            <w:r w:rsidRPr="009C18E6">
              <w:t xml:space="preserve">Return service </w:t>
            </w:r>
            <w:r w:rsidR="009471B5">
              <w:t xml:space="preserve">is </w:t>
            </w:r>
            <w:r w:rsidRPr="009C18E6">
              <w:t>not available on exception day(s). (Available for Branch Cashpoints only)</w:t>
            </w:r>
          </w:p>
          <w:p w14:paraId="200FB595" w14:textId="77777777" w:rsidR="00916881" w:rsidRPr="009C18E6" w:rsidRDefault="00916881" w:rsidP="00743619">
            <w:pPr>
              <w:pStyle w:val="TableBody"/>
            </w:pPr>
            <w:r w:rsidRPr="009C18E6">
              <w:rPr>
                <w:b/>
              </w:rPr>
              <w:t xml:space="preserve">Emergency - </w:t>
            </w:r>
            <w:r w:rsidRPr="009C18E6">
              <w:t>Emergency delivery becomes a valid option on the exception day(s).</w:t>
            </w:r>
          </w:p>
          <w:p w14:paraId="15B5E1EF" w14:textId="77777777" w:rsidR="00916881" w:rsidRDefault="00916881" w:rsidP="00743619">
            <w:pPr>
              <w:pStyle w:val="TableBody"/>
              <w:rPr>
                <w:rFonts w:ascii="Arial" w:hAnsi="Arial"/>
              </w:rPr>
            </w:pPr>
            <w:r w:rsidRPr="009C18E6">
              <w:rPr>
                <w:b/>
              </w:rPr>
              <w:t xml:space="preserve">No Emergency - </w:t>
            </w:r>
            <w:r w:rsidRPr="009C18E6">
              <w:t>Emergency delivery is no longer a valid option on the exception day(s). Normal delivery may still occur on exception day(s).</w:t>
            </w:r>
          </w:p>
        </w:tc>
      </w:tr>
      <w:tr w:rsidR="00916881" w14:paraId="26B2ACD5" w14:textId="77777777" w:rsidTr="0009567D">
        <w:trPr>
          <w:cantSplit/>
        </w:trPr>
        <w:tc>
          <w:tcPr>
            <w:tcW w:w="2592" w:type="dxa"/>
            <w:tcBorders>
              <w:top w:val="single" w:sz="4" w:space="0" w:color="000000"/>
              <w:left w:val="single" w:sz="4" w:space="0" w:color="000000"/>
              <w:bottom w:val="single" w:sz="4" w:space="0" w:color="000000"/>
            </w:tcBorders>
          </w:tcPr>
          <w:p w14:paraId="62464C9E" w14:textId="77777777" w:rsidR="00916881" w:rsidRPr="00B4713C" w:rsidRDefault="00916881" w:rsidP="00B4713C">
            <w:pPr>
              <w:pStyle w:val="TableBody"/>
              <w:rPr>
                <w:b/>
                <w:bCs/>
              </w:rPr>
            </w:pPr>
            <w:r w:rsidRPr="00B4713C">
              <w:rPr>
                <w:b/>
                <w:bCs/>
              </w:rPr>
              <w:lastRenderedPageBreak/>
              <w:t>View Service Days Button</w:t>
            </w:r>
          </w:p>
        </w:tc>
        <w:tc>
          <w:tcPr>
            <w:tcW w:w="5478" w:type="dxa"/>
            <w:tcBorders>
              <w:top w:val="single" w:sz="4" w:space="0" w:color="000000"/>
              <w:left w:val="single" w:sz="4" w:space="0" w:color="000000"/>
              <w:bottom w:val="single" w:sz="4" w:space="0" w:color="000000"/>
              <w:right w:val="single" w:sz="4" w:space="0" w:color="000000"/>
            </w:tcBorders>
          </w:tcPr>
          <w:p w14:paraId="3DF6233D" w14:textId="5F5EA4B5" w:rsidR="00916881" w:rsidRDefault="00916881" w:rsidP="00B4713C">
            <w:pPr>
              <w:pStyle w:val="TableBody"/>
            </w:pPr>
            <w:r>
              <w:t xml:space="preserve">Shows a list of the upcoming service days as generated from Service Days settings and Service Exceptions. For details on this report, see </w:t>
            </w:r>
            <w:commentRangeStart w:id="295"/>
            <w:r w:rsidR="00027408">
              <w:rPr>
                <w:color w:val="76923C"/>
              </w:rPr>
              <w:fldChar w:fldCharType="begin"/>
            </w:r>
            <w:r>
              <w:rPr>
                <w:color w:val="76923C"/>
              </w:rPr>
              <w:instrText xml:space="preserve"> REF _Ref236106879 \h </w:instrText>
            </w:r>
            <w:r w:rsidR="00B4713C">
              <w:rPr>
                <w:color w:val="76923C"/>
              </w:rPr>
              <w:instrText xml:space="preserve"> \* MERGEFORMAT </w:instrText>
            </w:r>
            <w:r w:rsidR="00027408">
              <w:rPr>
                <w:color w:val="76923C"/>
              </w:rPr>
            </w:r>
            <w:r w:rsidR="00027408">
              <w:rPr>
                <w:color w:val="76923C"/>
              </w:rPr>
              <w:fldChar w:fldCharType="separate"/>
            </w:r>
            <w:r w:rsidR="00D57607">
              <w:rPr>
                <w:b/>
                <w:bCs/>
                <w:color w:val="76923C"/>
              </w:rPr>
              <w:t>Error! Reference source not found.</w:t>
            </w:r>
            <w:r w:rsidR="00027408">
              <w:rPr>
                <w:color w:val="76923C"/>
              </w:rPr>
              <w:fldChar w:fldCharType="end"/>
            </w:r>
            <w:commentRangeEnd w:id="295"/>
            <w:r w:rsidR="003B5D4F">
              <w:rPr>
                <w:rStyle w:val="CommentReference"/>
                <w:rFonts w:eastAsia="MS Mincho"/>
                <w:lang w:val="en-US"/>
              </w:rPr>
              <w:commentReference w:id="295"/>
            </w:r>
          </w:p>
        </w:tc>
      </w:tr>
    </w:tbl>
    <w:p w14:paraId="2F9D40C5" w14:textId="4E5D86BE" w:rsidR="00916881" w:rsidRDefault="00916881" w:rsidP="00F63174">
      <w:pPr>
        <w:pStyle w:val="TopofSection"/>
        <w:spacing w:before="0" w:after="120" w:line="240" w:lineRule="auto"/>
        <w:ind w:left="187" w:hanging="187"/>
        <w:outlineLvl w:val="0"/>
      </w:pPr>
      <w:bookmarkStart w:id="296" w:name="_Cashpoint_Service_Costs"/>
      <w:bookmarkStart w:id="297" w:name="_Ref221873029"/>
      <w:bookmarkEnd w:id="296"/>
      <w:r w:rsidRPr="00B4713C">
        <w:t xml:space="preserve">Return To: </w:t>
      </w:r>
      <w:r w:rsidR="00027408" w:rsidRPr="00B4713C">
        <w:fldChar w:fldCharType="begin"/>
      </w:r>
      <w:r w:rsidRPr="00B4713C">
        <w:instrText xml:space="preserve"> REF _Ref231748060 \h </w:instrText>
      </w:r>
      <w:r w:rsidR="00B4713C">
        <w:instrText xml:space="preserve"> \* MERGEFORMAT </w:instrText>
      </w:r>
      <w:r w:rsidR="00027408" w:rsidRPr="00B4713C">
        <w:fldChar w:fldCharType="separate"/>
      </w:r>
      <w:r w:rsidR="00D57607">
        <w:t>Cashpoint Window</w:t>
      </w:r>
      <w:r w:rsidR="00027408" w:rsidRPr="00B4713C">
        <w:fldChar w:fldCharType="end"/>
      </w:r>
    </w:p>
    <w:p w14:paraId="75070A27" w14:textId="77777777" w:rsidR="00B4713C" w:rsidRPr="00B4713C" w:rsidRDefault="00B4713C" w:rsidP="0045187D">
      <w:pPr>
        <w:pStyle w:val="BodyText"/>
      </w:pPr>
    </w:p>
    <w:p w14:paraId="2141E15C" w14:textId="77777777" w:rsidR="00A81B1C" w:rsidRDefault="00A81B1C">
      <w:pPr>
        <w:rPr>
          <w:rFonts w:eastAsia="Times New Roman" w:cs="Calibri"/>
          <w:b/>
          <w:sz w:val="24"/>
          <w:szCs w:val="24"/>
          <w:lang w:val="en-GB"/>
        </w:rPr>
      </w:pPr>
      <w:bookmarkStart w:id="298" w:name="_Cashpoint_Service_Costs_2"/>
      <w:bookmarkStart w:id="299" w:name="_Ref236110969"/>
      <w:bookmarkEnd w:id="298"/>
      <w:r>
        <w:br w:type="page"/>
      </w:r>
    </w:p>
    <w:p w14:paraId="3ECA93CB" w14:textId="03B01CE6" w:rsidR="00916881" w:rsidRDefault="00916881" w:rsidP="00B75AE2">
      <w:pPr>
        <w:pStyle w:val="Heading3"/>
      </w:pPr>
      <w:bookmarkStart w:id="300" w:name="_Toc128718585"/>
      <w:r>
        <w:lastRenderedPageBreak/>
        <w:t>Cashpoint Service Costs</w:t>
      </w:r>
      <w:bookmarkEnd w:id="297"/>
      <w:bookmarkEnd w:id="299"/>
      <w:bookmarkEnd w:id="300"/>
    </w:p>
    <w:p w14:paraId="7C949E7F" w14:textId="0E86C170" w:rsidR="00916881" w:rsidRDefault="00916881" w:rsidP="00B4713C">
      <w:pPr>
        <w:pStyle w:val="BodyText"/>
      </w:pPr>
      <w:r>
        <w:t xml:space="preserve">Cost definitions are important in OptiCash because they are used to make decisions on the frequency and amount of cash to deliver to Cashpoints. The different cost elements are explained in the table below. For additional information on costs and cost calculations, see: </w:t>
      </w:r>
      <w:r w:rsidR="00027408" w:rsidRPr="003B5D4F">
        <w:rPr>
          <w:color w:val="4F81BD" w:themeColor="accent1"/>
          <w:rPrChange w:id="301" w:author="Moses, Robbie" w:date="2023-02-22T01:24:00Z">
            <w:rPr/>
          </w:rPrChange>
        </w:rPr>
        <w:fldChar w:fldCharType="begin"/>
      </w:r>
      <w:r w:rsidRPr="003B5D4F">
        <w:rPr>
          <w:color w:val="4F81BD" w:themeColor="accent1"/>
          <w:rPrChange w:id="302" w:author="Moses, Robbie" w:date="2023-02-22T01:24:00Z">
            <w:rPr/>
          </w:rPrChange>
        </w:rPr>
        <w:instrText xml:space="preserve"> REF _Ref221806748 \h </w:instrText>
      </w:r>
      <w:r w:rsidR="00B4713C" w:rsidRPr="003B5D4F">
        <w:rPr>
          <w:color w:val="4F81BD" w:themeColor="accent1"/>
          <w:rPrChange w:id="303" w:author="Moses, Robbie" w:date="2023-02-22T01:24:00Z">
            <w:rPr/>
          </w:rPrChange>
        </w:rPr>
        <w:instrText xml:space="preserve"> \* MERGEFORMAT </w:instrText>
      </w:r>
      <w:r w:rsidR="00027408" w:rsidRPr="00FD519E">
        <w:rPr>
          <w:color w:val="4F81BD" w:themeColor="accent1"/>
        </w:rPr>
      </w:r>
      <w:r w:rsidR="00027408" w:rsidRPr="003B5D4F">
        <w:rPr>
          <w:color w:val="4F81BD" w:themeColor="accent1"/>
          <w:rPrChange w:id="304" w:author="Moses, Robbie" w:date="2023-02-22T01:24:00Z">
            <w:rPr/>
          </w:rPrChange>
        </w:rPr>
        <w:fldChar w:fldCharType="separate"/>
      </w:r>
      <w:r w:rsidR="00D57607" w:rsidRPr="003B5D4F">
        <w:rPr>
          <w:color w:val="4F81BD" w:themeColor="accent1"/>
          <w:rPrChange w:id="305" w:author="Moses, Robbie" w:date="2023-02-22T01:24:00Z">
            <w:rPr/>
          </w:rPrChange>
        </w:rPr>
        <w:t>Processing</w:t>
      </w:r>
      <w:r w:rsidR="00D57607" w:rsidRPr="003B5D4F">
        <w:rPr>
          <w:rFonts w:ascii="Wingdings" w:hAnsi="Wingdings"/>
          <w:color w:val="4F81BD" w:themeColor="accent1"/>
          <w:rPrChange w:id="306" w:author="Moses, Robbie" w:date="2023-02-22T01:24:00Z">
            <w:rPr>
              <w:rFonts w:ascii="Wingdings" w:hAnsi="Wingdings"/>
            </w:rPr>
          </w:rPrChange>
        </w:rPr>
        <w:t></w:t>
      </w:r>
      <w:r w:rsidR="00D57607" w:rsidRPr="003B5D4F">
        <w:rPr>
          <w:color w:val="4F81BD" w:themeColor="accent1"/>
          <w:rPrChange w:id="307" w:author="Moses, Robbie" w:date="2023-02-22T01:24:00Z">
            <w:rPr/>
          </w:rPrChange>
        </w:rPr>
        <w:t>Cost Calculation</w:t>
      </w:r>
      <w:r w:rsidR="00027408" w:rsidRPr="003B5D4F">
        <w:rPr>
          <w:color w:val="4F81BD" w:themeColor="accent1"/>
          <w:rPrChange w:id="308" w:author="Moses, Robbie" w:date="2023-02-22T01:24:00Z">
            <w:rPr/>
          </w:rPrChange>
        </w:rPr>
        <w:fldChar w:fldCharType="end"/>
      </w:r>
    </w:p>
    <w:p w14:paraId="6C91607A" w14:textId="00F3C283" w:rsidR="00916881" w:rsidRDefault="00916881" w:rsidP="00F63174">
      <w:pPr>
        <w:pStyle w:val="Caption"/>
        <w:spacing w:before="0" w:after="120"/>
        <w:ind w:left="187" w:hanging="187"/>
        <w:outlineLvl w:val="0"/>
      </w:pPr>
      <w:bookmarkStart w:id="309" w:name="_Ref223316399"/>
      <w:bookmarkStart w:id="310" w:name="_Toc128630969"/>
      <w:r>
        <w:t xml:space="preserve">Table </w:t>
      </w:r>
      <w:r w:rsidR="00027408">
        <w:fldChar w:fldCharType="begin"/>
      </w:r>
      <w:r>
        <w:instrText xml:space="preserve"> SEQ "Table" \*Arabic </w:instrText>
      </w:r>
      <w:r w:rsidR="00027408">
        <w:fldChar w:fldCharType="separate"/>
      </w:r>
      <w:r w:rsidR="00D57607">
        <w:rPr>
          <w:noProof/>
        </w:rPr>
        <w:t>15</w:t>
      </w:r>
      <w:r w:rsidR="00027408">
        <w:rPr>
          <w:noProof/>
        </w:rPr>
        <w:fldChar w:fldCharType="end"/>
      </w:r>
      <w:r>
        <w:t>: Service Costs Description</w:t>
      </w:r>
      <w:bookmarkEnd w:id="309"/>
      <w:bookmarkEnd w:id="310"/>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2"/>
      </w:tblGrid>
      <w:tr w:rsidR="00916881" w14:paraId="13571971" w14:textId="77777777" w:rsidTr="00C50191">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02F095B" w14:textId="77777777" w:rsidR="00916881" w:rsidRDefault="00916881" w:rsidP="00B4713C">
            <w:pPr>
              <w:pStyle w:val="TableHeading"/>
            </w:pPr>
            <w:r>
              <w:t>Fields</w:t>
            </w:r>
          </w:p>
        </w:tc>
        <w:tc>
          <w:tcPr>
            <w:tcW w:w="5478" w:type="dxa"/>
            <w:gridSpan w:val="2"/>
            <w:tcBorders>
              <w:top w:val="single" w:sz="4" w:space="0" w:color="000000"/>
              <w:left w:val="single" w:sz="4" w:space="0" w:color="000000"/>
              <w:bottom w:val="single" w:sz="4" w:space="0" w:color="000000"/>
              <w:right w:val="single" w:sz="4" w:space="0" w:color="000000"/>
            </w:tcBorders>
            <w:shd w:val="clear" w:color="auto" w:fill="60C03A"/>
          </w:tcPr>
          <w:p w14:paraId="4786A43A" w14:textId="77777777" w:rsidR="00916881" w:rsidRDefault="00916881" w:rsidP="00B4713C">
            <w:pPr>
              <w:pStyle w:val="TableHeading"/>
            </w:pPr>
            <w:r>
              <w:t>Description</w:t>
            </w:r>
          </w:p>
        </w:tc>
      </w:tr>
      <w:tr w:rsidR="00916881" w14:paraId="3C4EFF59" w14:textId="77777777" w:rsidTr="00C50191">
        <w:trPr>
          <w:cantSplit/>
        </w:trPr>
        <w:tc>
          <w:tcPr>
            <w:tcW w:w="2592" w:type="dxa"/>
            <w:gridSpan w:val="2"/>
            <w:tcBorders>
              <w:top w:val="single" w:sz="4" w:space="0" w:color="000000"/>
              <w:left w:val="single" w:sz="4" w:space="0" w:color="000000"/>
              <w:bottom w:val="single" w:sz="4" w:space="0" w:color="000000"/>
            </w:tcBorders>
          </w:tcPr>
          <w:p w14:paraId="0F77CBC3" w14:textId="77777777" w:rsidR="00916881" w:rsidRPr="00B4713C" w:rsidRDefault="00916881" w:rsidP="00B4713C">
            <w:pPr>
              <w:pStyle w:val="TableBody"/>
              <w:rPr>
                <w:b/>
                <w:bCs/>
              </w:rPr>
            </w:pPr>
            <w:r w:rsidRPr="00B4713C">
              <w:rPr>
                <w:b/>
                <w:bCs/>
              </w:rPr>
              <w:t>Delivery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01D0A4CD" w14:textId="77777777" w:rsidR="00916881" w:rsidRDefault="00916881" w:rsidP="00B4713C">
            <w:pPr>
              <w:pStyle w:val="TableBody"/>
            </w:pPr>
            <w:r>
              <w:t>Refers to the Transport cost to deliver cash to a Branch</w:t>
            </w:r>
          </w:p>
        </w:tc>
      </w:tr>
      <w:tr w:rsidR="00916881" w14:paraId="6F184A90" w14:textId="77777777" w:rsidTr="00C50191">
        <w:trPr>
          <w:cantSplit/>
        </w:trPr>
        <w:tc>
          <w:tcPr>
            <w:tcW w:w="2592" w:type="dxa"/>
            <w:gridSpan w:val="2"/>
            <w:tcBorders>
              <w:top w:val="single" w:sz="4" w:space="0" w:color="000000"/>
              <w:left w:val="single" w:sz="4" w:space="0" w:color="000000"/>
              <w:bottom w:val="single" w:sz="4" w:space="0" w:color="000000"/>
            </w:tcBorders>
          </w:tcPr>
          <w:p w14:paraId="3DA6DFFD" w14:textId="77777777" w:rsidR="00916881" w:rsidRPr="00B4713C" w:rsidRDefault="00916881" w:rsidP="00B4713C">
            <w:pPr>
              <w:pStyle w:val="TableBody"/>
              <w:rPr>
                <w:b/>
                <w:bCs/>
              </w:rPr>
            </w:pPr>
            <w:r w:rsidRPr="00B4713C">
              <w:rPr>
                <w:b/>
                <w:bCs/>
              </w:rPr>
              <w:t>Add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45EBB18B" w14:textId="77777777" w:rsidR="00916881" w:rsidRDefault="00916881" w:rsidP="00B4713C">
            <w:pPr>
              <w:pStyle w:val="TableBody"/>
            </w:pPr>
            <w:r>
              <w:t>Refers to  the Transport cost to deliver cash to an Add Cash ATM</w:t>
            </w:r>
          </w:p>
          <w:p w14:paraId="7E070A05" w14:textId="77777777" w:rsidR="00916881" w:rsidRDefault="00916881" w:rsidP="00B4713C">
            <w:pPr>
              <w:pStyle w:val="TableNote"/>
            </w:pPr>
            <w:r>
              <w:rPr>
                <w:b/>
              </w:rPr>
              <w:t xml:space="preserve">Note: </w:t>
            </w:r>
            <w:r>
              <w:t>Add/Replace Cash ATMs would require both Add and Replace Costs to be defined.</w:t>
            </w:r>
          </w:p>
        </w:tc>
      </w:tr>
      <w:tr w:rsidR="00916881" w14:paraId="38040FBB" w14:textId="77777777" w:rsidTr="00C50191">
        <w:trPr>
          <w:cantSplit/>
        </w:trPr>
        <w:tc>
          <w:tcPr>
            <w:tcW w:w="2592" w:type="dxa"/>
            <w:gridSpan w:val="2"/>
            <w:tcBorders>
              <w:top w:val="single" w:sz="4" w:space="0" w:color="000000"/>
              <w:left w:val="single" w:sz="4" w:space="0" w:color="000000"/>
              <w:bottom w:val="single" w:sz="4" w:space="0" w:color="000000"/>
            </w:tcBorders>
          </w:tcPr>
          <w:p w14:paraId="11F1741F" w14:textId="77777777" w:rsidR="00916881" w:rsidRPr="00B4713C" w:rsidRDefault="00916881" w:rsidP="00B4713C">
            <w:pPr>
              <w:pStyle w:val="TableBody"/>
              <w:rPr>
                <w:b/>
                <w:bCs/>
              </w:rPr>
            </w:pPr>
            <w:r w:rsidRPr="00B4713C">
              <w:rPr>
                <w:b/>
                <w:bCs/>
              </w:rPr>
              <w:t>Replace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7007BD6" w14:textId="77777777" w:rsidR="00916881" w:rsidRDefault="00916881" w:rsidP="00B4713C">
            <w:pPr>
              <w:pStyle w:val="TableBody"/>
            </w:pPr>
            <w:r>
              <w:t>Refers to the Transport cost to deliver replacement cassettes to a Replace Cash ATM</w:t>
            </w:r>
          </w:p>
          <w:p w14:paraId="689BB1E2" w14:textId="77777777" w:rsidR="00916881" w:rsidRDefault="00916881" w:rsidP="00B4713C">
            <w:pPr>
              <w:pStyle w:val="TableNote"/>
            </w:pPr>
            <w:r>
              <w:rPr>
                <w:b/>
              </w:rPr>
              <w:t xml:space="preserve">Note: </w:t>
            </w:r>
            <w:r>
              <w:t>Add/Replace Cash ATMs would require both Add and Replace Costs to be defined.</w:t>
            </w:r>
          </w:p>
        </w:tc>
      </w:tr>
      <w:tr w:rsidR="00916881" w14:paraId="4BADB981" w14:textId="77777777" w:rsidTr="00C50191">
        <w:trPr>
          <w:cantSplit/>
        </w:trPr>
        <w:tc>
          <w:tcPr>
            <w:tcW w:w="2592" w:type="dxa"/>
            <w:gridSpan w:val="2"/>
            <w:tcBorders>
              <w:top w:val="single" w:sz="4" w:space="0" w:color="000000"/>
              <w:left w:val="single" w:sz="4" w:space="0" w:color="000000"/>
              <w:bottom w:val="single" w:sz="4" w:space="0" w:color="000000"/>
            </w:tcBorders>
          </w:tcPr>
          <w:p w14:paraId="0EDC509A" w14:textId="77777777" w:rsidR="00916881" w:rsidRPr="00B4713C" w:rsidRDefault="00916881" w:rsidP="00B4713C">
            <w:pPr>
              <w:pStyle w:val="TableBody"/>
              <w:rPr>
                <w:b/>
                <w:bCs/>
              </w:rPr>
            </w:pPr>
            <w:r w:rsidRPr="00B4713C">
              <w:rPr>
                <w:b/>
                <w:bCs/>
              </w:rPr>
              <w:t>Return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350CEB5A" w14:textId="77777777" w:rsidR="00916881" w:rsidRDefault="00916881" w:rsidP="00B4713C">
            <w:pPr>
              <w:pStyle w:val="TableBody"/>
            </w:pPr>
            <w:r>
              <w:t>Refers to the Transport cost to return cash from a Branch to the Depot.</w:t>
            </w:r>
          </w:p>
        </w:tc>
      </w:tr>
      <w:tr w:rsidR="00916881" w14:paraId="7A1C392D" w14:textId="77777777" w:rsidTr="00C50191">
        <w:trPr>
          <w:cantSplit/>
        </w:trPr>
        <w:tc>
          <w:tcPr>
            <w:tcW w:w="2592" w:type="dxa"/>
            <w:gridSpan w:val="2"/>
            <w:tcBorders>
              <w:top w:val="single" w:sz="4" w:space="0" w:color="000000"/>
              <w:left w:val="single" w:sz="4" w:space="0" w:color="000000"/>
              <w:bottom w:val="single" w:sz="4" w:space="0" w:color="000000"/>
            </w:tcBorders>
          </w:tcPr>
          <w:p w14:paraId="62B27396" w14:textId="77777777" w:rsidR="00916881" w:rsidRPr="00B4713C" w:rsidRDefault="00916881" w:rsidP="00B4713C">
            <w:pPr>
              <w:pStyle w:val="TableBody"/>
              <w:rPr>
                <w:b/>
                <w:bCs/>
              </w:rPr>
            </w:pPr>
            <w:r w:rsidRPr="00B4713C">
              <w:rPr>
                <w:b/>
                <w:bCs/>
              </w:rPr>
              <w:t>Combined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730926A5" w14:textId="4CE18A98" w:rsidR="00916881" w:rsidRDefault="00916881" w:rsidP="00B4713C">
            <w:pPr>
              <w:pStyle w:val="TableBody"/>
            </w:pPr>
            <w:r>
              <w:t>Refers to the Transport cost to deliver cash to a Branch and Return cashback to the Depot on the same trip. In some cases</w:t>
            </w:r>
            <w:r w:rsidR="00256086">
              <w:t>,</w:t>
            </w:r>
            <w:r>
              <w:t xml:space="preserve"> there may be a different cost defined for this type of service.</w:t>
            </w:r>
          </w:p>
          <w:p w14:paraId="411C6A06" w14:textId="19DD6598" w:rsidR="00916881" w:rsidRDefault="00916881" w:rsidP="00B4713C">
            <w:pPr>
              <w:pStyle w:val="TableNote"/>
            </w:pPr>
            <w:r>
              <w:rPr>
                <w:b/>
              </w:rPr>
              <w:t>Note:</w:t>
            </w:r>
            <w:r>
              <w:t xml:space="preserve"> If this cost is not set and a delivery and return occur </w:t>
            </w:r>
            <w:r w:rsidR="00F83C2B">
              <w:t xml:space="preserve">on </w:t>
            </w:r>
            <w:r>
              <w:t>the same day, the c</w:t>
            </w:r>
            <w:r w:rsidR="00F83C2B">
              <w:t>alculation of the cost</w:t>
            </w:r>
            <w:r>
              <w:t xml:space="preserve"> will add the Delivery and the Return costs together.</w:t>
            </w:r>
          </w:p>
        </w:tc>
      </w:tr>
      <w:tr w:rsidR="00916881" w14:paraId="0B652064" w14:textId="77777777" w:rsidTr="00C50191">
        <w:trPr>
          <w:cantSplit/>
        </w:trPr>
        <w:tc>
          <w:tcPr>
            <w:tcW w:w="2592" w:type="dxa"/>
            <w:gridSpan w:val="2"/>
            <w:tcBorders>
              <w:top w:val="single" w:sz="4" w:space="0" w:color="000000"/>
              <w:left w:val="single" w:sz="4" w:space="0" w:color="000000"/>
              <w:bottom w:val="single" w:sz="4" w:space="0" w:color="000000"/>
            </w:tcBorders>
          </w:tcPr>
          <w:p w14:paraId="3B2DD7C8" w14:textId="77777777" w:rsidR="00916881" w:rsidRPr="00B4713C" w:rsidRDefault="00916881" w:rsidP="00B4713C">
            <w:pPr>
              <w:pStyle w:val="TableBody"/>
              <w:rPr>
                <w:b/>
                <w:bCs/>
              </w:rPr>
            </w:pPr>
            <w:r w:rsidRPr="00B4713C">
              <w:rPr>
                <w:b/>
                <w:bCs/>
              </w:rPr>
              <w:t>Unplanned Service Costs</w:t>
            </w:r>
          </w:p>
        </w:tc>
        <w:tc>
          <w:tcPr>
            <w:tcW w:w="5478" w:type="dxa"/>
            <w:gridSpan w:val="2"/>
            <w:tcBorders>
              <w:top w:val="single" w:sz="4" w:space="0" w:color="000000"/>
              <w:left w:val="single" w:sz="4" w:space="0" w:color="000000"/>
              <w:bottom w:val="single" w:sz="4" w:space="0" w:color="000000"/>
              <w:right w:val="single" w:sz="4" w:space="0" w:color="000000"/>
            </w:tcBorders>
          </w:tcPr>
          <w:p w14:paraId="68BBE5A0" w14:textId="77777777" w:rsidR="00916881" w:rsidRDefault="00916881" w:rsidP="00B4713C">
            <w:pPr>
              <w:pStyle w:val="TableBody"/>
            </w:pPr>
            <w:r>
              <w:t>Refers to the Transport cost to deliver Emergency or unplanned deliveries to a Branch or ATM.</w:t>
            </w:r>
          </w:p>
        </w:tc>
      </w:tr>
      <w:tr w:rsidR="00916881" w14:paraId="4F20A667" w14:textId="77777777" w:rsidTr="00C50191">
        <w:trPr>
          <w:cantSplit/>
        </w:trPr>
        <w:tc>
          <w:tcPr>
            <w:tcW w:w="2592" w:type="dxa"/>
            <w:gridSpan w:val="2"/>
            <w:tcBorders>
              <w:top w:val="single" w:sz="4" w:space="0" w:color="000000"/>
              <w:left w:val="single" w:sz="4" w:space="0" w:color="000000"/>
              <w:bottom w:val="single" w:sz="4" w:space="0" w:color="000000"/>
            </w:tcBorders>
          </w:tcPr>
          <w:p w14:paraId="41985A12" w14:textId="77777777" w:rsidR="00916881" w:rsidRPr="00B4713C" w:rsidRDefault="00916881" w:rsidP="00B4713C">
            <w:pPr>
              <w:pStyle w:val="TableBody"/>
              <w:rPr>
                <w:b/>
                <w:bCs/>
              </w:rPr>
            </w:pPr>
            <w:r w:rsidRPr="00B4713C">
              <w:rPr>
                <w:b/>
                <w:bCs/>
              </w:rPr>
              <w:t>Type: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0CC431CB" w14:textId="45A824D7" w:rsidR="00916881" w:rsidRDefault="00916881" w:rsidP="00B4713C">
            <w:pPr>
              <w:pStyle w:val="TableBody"/>
            </w:pPr>
            <w:r>
              <w:t xml:space="preserve">Fixed cost per delivery regardless of </w:t>
            </w:r>
            <w:r w:rsidR="00F83C2B">
              <w:t xml:space="preserve">the </w:t>
            </w:r>
            <w:r>
              <w:t>amount of cash being transported.</w:t>
            </w:r>
          </w:p>
          <w:p w14:paraId="5DB6F6A3" w14:textId="77777777" w:rsidR="00916881" w:rsidRDefault="00916881" w:rsidP="00B4713C">
            <w:pPr>
              <w:pStyle w:val="TableBody"/>
            </w:pPr>
            <w:r>
              <w:t>Total Delivery Cost = Fixed Cost per Delivery</w:t>
            </w:r>
          </w:p>
        </w:tc>
      </w:tr>
      <w:tr w:rsidR="00916881" w14:paraId="76A7323E" w14:textId="77777777" w:rsidTr="00C50191">
        <w:trPr>
          <w:cantSplit/>
        </w:trPr>
        <w:tc>
          <w:tcPr>
            <w:tcW w:w="2592" w:type="dxa"/>
            <w:gridSpan w:val="2"/>
            <w:tcBorders>
              <w:top w:val="single" w:sz="4" w:space="0" w:color="000000"/>
              <w:left w:val="single" w:sz="4" w:space="0" w:color="000000"/>
              <w:bottom w:val="single" w:sz="4" w:space="0" w:color="000000"/>
            </w:tcBorders>
          </w:tcPr>
          <w:p w14:paraId="329C996E" w14:textId="77777777" w:rsidR="00916881" w:rsidRPr="00B4713C" w:rsidRDefault="00916881" w:rsidP="00B4713C">
            <w:pPr>
              <w:pStyle w:val="TableBody"/>
              <w:rPr>
                <w:b/>
                <w:bCs/>
              </w:rPr>
            </w:pPr>
            <w:r w:rsidRPr="00B4713C">
              <w:rPr>
                <w:b/>
                <w:bCs/>
              </w:rPr>
              <w:lastRenderedPageBreak/>
              <w:t xml:space="preserve">Type: Per Defined Unit </w:t>
            </w:r>
          </w:p>
        </w:tc>
        <w:tc>
          <w:tcPr>
            <w:tcW w:w="5478" w:type="dxa"/>
            <w:gridSpan w:val="2"/>
            <w:tcBorders>
              <w:top w:val="single" w:sz="4" w:space="0" w:color="000000"/>
              <w:left w:val="single" w:sz="4" w:space="0" w:color="000000"/>
              <w:bottom w:val="single" w:sz="4" w:space="0" w:color="000000"/>
              <w:right w:val="single" w:sz="4" w:space="0" w:color="000000"/>
            </w:tcBorders>
          </w:tcPr>
          <w:p w14:paraId="3CB6ECE6" w14:textId="59C5B10F" w:rsidR="00916881" w:rsidRDefault="00916881" w:rsidP="00B4713C">
            <w:pPr>
              <w:pStyle w:val="TableBody"/>
            </w:pPr>
            <w:r>
              <w:t xml:space="preserve">In addition to the fixed cost defined above, some carriers may charge </w:t>
            </w:r>
            <w:r w:rsidR="00F83C2B">
              <w:t xml:space="preserve">a </w:t>
            </w:r>
            <w:r>
              <w:t xml:space="preserve">fixed cost per defined unit of delivery (for example, </w:t>
            </w:r>
            <w:r w:rsidR="00F83C2B">
              <w:t xml:space="preserve">a </w:t>
            </w:r>
            <w:r>
              <w:t xml:space="preserve">bag or box of money transported). In this case, set the unit size, and the cost per unit size.  </w:t>
            </w:r>
          </w:p>
          <w:p w14:paraId="50AB0886" w14:textId="093FE691" w:rsidR="00916881" w:rsidRDefault="00884F62" w:rsidP="00B4713C">
            <w:pPr>
              <w:pStyle w:val="TableBody"/>
            </w:pPr>
            <w:r>
              <w:t xml:space="preserve">The formula </w:t>
            </w:r>
            <w:r w:rsidR="00916881">
              <w:t xml:space="preserve">for total delivery cost:   </w:t>
            </w:r>
          </w:p>
          <w:p w14:paraId="4C72D5C5" w14:textId="77777777" w:rsidR="00916881" w:rsidRDefault="00916881" w:rsidP="00B4713C">
            <w:pPr>
              <w:pStyle w:val="TableBody"/>
            </w:pPr>
            <w:r>
              <w:t>Total Delivery Cost = Fixed Cost per Delivery + (Delivery Amount / Unit Size) x Fixed Cost per Defined Unit.</w:t>
            </w:r>
          </w:p>
          <w:p w14:paraId="6C7FBF47" w14:textId="77777777" w:rsidR="00916881" w:rsidRDefault="00916881" w:rsidP="00B4713C">
            <w:pPr>
              <w:pStyle w:val="TableBody"/>
            </w:pPr>
            <w:r w:rsidRPr="007D7789">
              <w:rPr>
                <w:b/>
                <w:bCs/>
                <w:u w:val="single"/>
                <w:rPrChange w:id="311" w:author="Robbie Moses" w:date="2023-03-02T07:19:00Z">
                  <w:rPr/>
                </w:rPrChange>
              </w:rPr>
              <w:t>Example</w:t>
            </w:r>
            <w:r>
              <w:t>:  Fixed delivery cost = 50, defined unit size = 5000, cost per defined unit = 20. When the delivery = 45000, the total cost of delivery will be:</w:t>
            </w:r>
          </w:p>
          <w:p w14:paraId="7BDA0964" w14:textId="77777777" w:rsidR="00916881" w:rsidRDefault="00916881" w:rsidP="00B4713C">
            <w:pPr>
              <w:pStyle w:val="TableBody"/>
            </w:pPr>
            <w:r>
              <w:t xml:space="preserve"> 50 + (45000 / 5000) * 20 = 230.  </w:t>
            </w:r>
          </w:p>
        </w:tc>
      </w:tr>
      <w:tr w:rsidR="00916881" w14:paraId="355134C2" w14:textId="77777777" w:rsidTr="00C50191">
        <w:trPr>
          <w:cantSplit/>
        </w:trPr>
        <w:tc>
          <w:tcPr>
            <w:tcW w:w="2592" w:type="dxa"/>
            <w:gridSpan w:val="2"/>
            <w:tcBorders>
              <w:top w:val="single" w:sz="4" w:space="0" w:color="000000"/>
              <w:left w:val="single" w:sz="4" w:space="0" w:color="000000"/>
              <w:bottom w:val="single" w:sz="4" w:space="0" w:color="000000"/>
            </w:tcBorders>
          </w:tcPr>
          <w:p w14:paraId="073F6A8A" w14:textId="77777777" w:rsidR="00916881" w:rsidRPr="00B4713C" w:rsidRDefault="00916881" w:rsidP="00B4713C">
            <w:pPr>
              <w:pStyle w:val="TableBody"/>
              <w:rPr>
                <w:b/>
                <w:bCs/>
              </w:rPr>
            </w:pPr>
            <w:r w:rsidRPr="00B4713C">
              <w:rPr>
                <w:b/>
                <w:bCs/>
              </w:rPr>
              <w:t>Type: Per Unit of Currency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26E6E6E8" w14:textId="74633767" w:rsidR="00916881" w:rsidRDefault="00916881" w:rsidP="00B4713C">
            <w:pPr>
              <w:pStyle w:val="TableBody"/>
            </w:pPr>
            <w:r>
              <w:t>Alternatively, carriers may also charge per unit of currency (</w:t>
            </w:r>
            <w:r w:rsidR="00884F62">
              <w:t xml:space="preserve">the </w:t>
            </w:r>
            <w:r>
              <w:t xml:space="preserve">charge for a single unit of currency, for example, 0.003 EUR per 1 EUR transported). Set the cost per unit of currency.  </w:t>
            </w:r>
          </w:p>
          <w:p w14:paraId="033523A8" w14:textId="737D03F1" w:rsidR="00916881" w:rsidRDefault="00884F62" w:rsidP="00B4713C">
            <w:pPr>
              <w:pStyle w:val="TableBody"/>
            </w:pPr>
            <w:r>
              <w:t xml:space="preserve">The formula </w:t>
            </w:r>
            <w:r w:rsidR="00916881">
              <w:t xml:space="preserve">for total delivery cost:   </w:t>
            </w:r>
          </w:p>
          <w:p w14:paraId="28A5A18D" w14:textId="77777777" w:rsidR="00916881" w:rsidRDefault="00916881" w:rsidP="00B4713C">
            <w:pPr>
              <w:pStyle w:val="TableBody"/>
            </w:pPr>
            <w:r>
              <w:t>Total Delivery Cost = Fixed Cost per Delivery + Delivery Amount x Fixed Cost per Currency,</w:t>
            </w:r>
          </w:p>
          <w:p w14:paraId="75335691" w14:textId="77777777" w:rsidR="00916881" w:rsidRDefault="00916881" w:rsidP="00B4713C">
            <w:pPr>
              <w:pStyle w:val="TableBody"/>
            </w:pPr>
            <w:r w:rsidRPr="003B5D4F">
              <w:rPr>
                <w:b/>
                <w:bCs/>
                <w:u w:val="single"/>
                <w:rPrChange w:id="312" w:author="Moses, Robbie" w:date="2023-02-22T01:25:00Z">
                  <w:rPr/>
                </w:rPrChange>
              </w:rPr>
              <w:t>Example</w:t>
            </w:r>
            <w:r>
              <w:t>:  Fixed cost = 50, delivery amount= 45000, cost per 1 single currency transported = 0.003; the total cost will be:</w:t>
            </w:r>
          </w:p>
          <w:p w14:paraId="4D8D004C" w14:textId="77777777" w:rsidR="00916881" w:rsidRDefault="00916881" w:rsidP="00B4713C">
            <w:pPr>
              <w:pStyle w:val="TableBody"/>
            </w:pPr>
            <w:r>
              <w:t>50 + 45000 x 0.003 = 185.</w:t>
            </w:r>
          </w:p>
        </w:tc>
      </w:tr>
      <w:tr w:rsidR="00916881" w14:paraId="1CE37BE8" w14:textId="77777777" w:rsidTr="00C50191">
        <w:tc>
          <w:tcPr>
            <w:tcW w:w="2592" w:type="dxa"/>
            <w:gridSpan w:val="2"/>
            <w:tcBorders>
              <w:top w:val="single" w:sz="4" w:space="0" w:color="000000"/>
              <w:left w:val="single" w:sz="4" w:space="0" w:color="000000"/>
              <w:bottom w:val="single" w:sz="4" w:space="0" w:color="000000"/>
            </w:tcBorders>
          </w:tcPr>
          <w:p w14:paraId="0761C574" w14:textId="77777777" w:rsidR="00916881" w:rsidRPr="00B4713C" w:rsidRDefault="00916881" w:rsidP="00B4713C">
            <w:pPr>
              <w:pStyle w:val="TableBody"/>
              <w:rPr>
                <w:b/>
                <w:bCs/>
              </w:rPr>
            </w:pPr>
            <w:r w:rsidRPr="00B4713C">
              <w:rPr>
                <w:b/>
                <w:bCs/>
              </w:rPr>
              <w:t>Type: Per Unit of currency – Range (Variable)</w:t>
            </w:r>
          </w:p>
        </w:tc>
        <w:tc>
          <w:tcPr>
            <w:tcW w:w="5478" w:type="dxa"/>
            <w:gridSpan w:val="2"/>
            <w:tcBorders>
              <w:top w:val="single" w:sz="4" w:space="0" w:color="000000"/>
              <w:left w:val="single" w:sz="4" w:space="0" w:color="000000"/>
              <w:bottom w:val="single" w:sz="4" w:space="0" w:color="000000"/>
              <w:right w:val="single" w:sz="4" w:space="0" w:color="000000"/>
            </w:tcBorders>
          </w:tcPr>
          <w:p w14:paraId="4CE0B7D9" w14:textId="77777777" w:rsidR="00916881" w:rsidRDefault="00916881" w:rsidP="00B4713C">
            <w:pPr>
              <w:pStyle w:val="TableBody"/>
            </w:pPr>
            <w:r>
              <w:t xml:space="preserve">In some instances, carriers may charge a variable fee per currency transported based on the amount of delivery. Click on the </w:t>
            </w:r>
            <w:r>
              <w:rPr>
                <w:b/>
                <w:bCs/>
              </w:rPr>
              <w:t xml:space="preserve">Range </w:t>
            </w:r>
            <w:r>
              <w:t xml:space="preserve">button to define the ranges used in this scenario. Set the cost per currency for each range (Amount) and define the minimal and maximum delivery amounts (From / To) within each range.  </w:t>
            </w:r>
          </w:p>
          <w:p w14:paraId="63F9EF53" w14:textId="1E0D2864" w:rsidR="00916881" w:rsidRDefault="00884F62" w:rsidP="00B4713C">
            <w:pPr>
              <w:pStyle w:val="TableBody"/>
            </w:pPr>
            <w:r>
              <w:t xml:space="preserve">The formula </w:t>
            </w:r>
            <w:r w:rsidR="00916881">
              <w:t xml:space="preserve">for total delivery cost:   </w:t>
            </w:r>
          </w:p>
          <w:p w14:paraId="065F27C9" w14:textId="77777777" w:rsidR="00916881" w:rsidRDefault="00916881" w:rsidP="00B4713C">
            <w:pPr>
              <w:pStyle w:val="TableBody"/>
            </w:pPr>
            <w:r>
              <w:t>Total Delivery Cost = Fixed Cost per Delivery + Delivery Amount x Variable Cost per Currency*,</w:t>
            </w:r>
          </w:p>
          <w:p w14:paraId="0B85FB53" w14:textId="67E59A15" w:rsidR="00916881" w:rsidRDefault="00916881" w:rsidP="00B4713C">
            <w:pPr>
              <w:pStyle w:val="TableBody"/>
            </w:pPr>
            <w:r>
              <w:t xml:space="preserve">*where </w:t>
            </w:r>
            <w:r w:rsidR="00884F62">
              <w:t xml:space="preserve">the </w:t>
            </w:r>
            <w:r>
              <w:t xml:space="preserve">cost per currency is a variable cost value based on the defined range of delivery amount. </w:t>
            </w:r>
          </w:p>
          <w:p w14:paraId="2E07668F" w14:textId="2EBD5165" w:rsidR="00916881" w:rsidRDefault="00916881" w:rsidP="00B4713C">
            <w:pPr>
              <w:pStyle w:val="TableBody"/>
            </w:pPr>
            <w:r>
              <w:rPr>
                <w:b/>
              </w:rPr>
              <w:t xml:space="preserve">Cost </w:t>
            </w:r>
            <w:r>
              <w:t>– The Cost for each unit of currency (</w:t>
            </w:r>
            <w:r w:rsidR="005F417A">
              <w:t>i.e.,</w:t>
            </w:r>
            <w:r>
              <w:t xml:space="preserve"> if the order were $1000 the cost would be multiplied by 1000)</w:t>
            </w:r>
          </w:p>
          <w:p w14:paraId="6CF659C2" w14:textId="276609C1" w:rsidR="00916881" w:rsidRDefault="00916881" w:rsidP="00B4713C">
            <w:pPr>
              <w:pStyle w:val="TableBody"/>
            </w:pPr>
            <w:r>
              <w:rPr>
                <w:b/>
              </w:rPr>
              <w:t>Delivery Amount (From/To)</w:t>
            </w:r>
            <w:r>
              <w:t xml:space="preserve"> – The Range that applies to the cost (</w:t>
            </w:r>
            <w:r w:rsidR="005F417A">
              <w:t>i.e.,</w:t>
            </w:r>
            <w:r>
              <w:t xml:space="preserve"> 1 to 1000)</w:t>
            </w:r>
          </w:p>
          <w:p w14:paraId="41DE5133" w14:textId="0129D88F" w:rsidR="00916881" w:rsidDel="003B5D4F" w:rsidRDefault="00916881" w:rsidP="00B4713C">
            <w:pPr>
              <w:pStyle w:val="TableBody"/>
              <w:rPr>
                <w:del w:id="313" w:author="Moses, Robbie" w:date="2023-02-22T01:25:00Z"/>
              </w:rPr>
            </w:pPr>
            <w:r>
              <w:rPr>
                <w:b/>
              </w:rPr>
              <w:t>Discount</w:t>
            </w:r>
            <w:r>
              <w:t xml:space="preserve"> – The amount that is not charged (</w:t>
            </w:r>
            <w:r w:rsidR="005F417A">
              <w:t>i.e.,</w:t>
            </w:r>
            <w:r>
              <w:t xml:space="preserve"> The first 1000 is not charged at all however after 1000 the amount is charged per unit of currency)</w:t>
            </w:r>
          </w:p>
          <w:p w14:paraId="08DDF6C2" w14:textId="77777777" w:rsidR="00916881" w:rsidRDefault="00916881">
            <w:pPr>
              <w:pStyle w:val="TableBody"/>
              <w:pPrChange w:id="314" w:author="Moses, Robbie" w:date="2023-02-22T01:25:00Z">
                <w:pPr>
                  <w:pStyle w:val="TableCellText"/>
                  <w:spacing w:before="0" w:after="120" w:line="240" w:lineRule="auto"/>
                  <w:ind w:left="187" w:hanging="187"/>
                  <w:outlineLvl w:val="0"/>
                </w:pPr>
              </w:pPrChange>
            </w:pPr>
          </w:p>
          <w:p w14:paraId="4650332A" w14:textId="133D1D0D" w:rsidR="00916881" w:rsidRDefault="00916881" w:rsidP="00F63174">
            <w:pPr>
              <w:pStyle w:val="Caption"/>
              <w:spacing w:before="0" w:after="120"/>
              <w:ind w:left="187" w:hanging="187"/>
              <w:outlineLvl w:val="0"/>
            </w:pPr>
            <w:bookmarkStart w:id="315" w:name="_Toc128632328"/>
            <w:r>
              <w:lastRenderedPageBreak/>
              <w:t xml:space="preserve">Figure </w:t>
            </w:r>
            <w:ins w:id="316" w:author="Robbie Moses" w:date="2023-03-02T06:45:00Z">
              <w:r w:rsidR="00624EA3">
                <w:fldChar w:fldCharType="begin"/>
              </w:r>
              <w:r w:rsidR="00624EA3">
                <w:instrText xml:space="preserve"> SEQ Figure \* ARABIC </w:instrText>
              </w:r>
            </w:ins>
            <w:r w:rsidR="00624EA3">
              <w:fldChar w:fldCharType="separate"/>
            </w:r>
            <w:ins w:id="317" w:author="Robbie Moses" w:date="2023-03-02T06:45:00Z">
              <w:r w:rsidR="00624EA3">
                <w:rPr>
                  <w:noProof/>
                </w:rPr>
                <w:t>9</w:t>
              </w:r>
              <w:r w:rsidR="00624EA3">
                <w:fldChar w:fldCharType="end"/>
              </w:r>
            </w:ins>
            <w:ins w:id="318" w:author="Moses, Robbie" w:date="2023-02-22T02:39:00Z">
              <w:del w:id="319" w:author="Robbie Moses" w:date="2023-03-02T06:45:00Z">
                <w:r w:rsidR="003B5D4F" w:rsidDel="00624EA3">
                  <w:fldChar w:fldCharType="begin"/>
                </w:r>
                <w:r w:rsidR="003B5D4F" w:rsidDel="00624EA3">
                  <w:delInstrText xml:space="preserve"> SEQ Figure \* ARABIC </w:delInstrText>
                </w:r>
              </w:del>
            </w:ins>
            <w:del w:id="320" w:author="Robbie Moses" w:date="2023-03-02T06:45:00Z">
              <w:r w:rsidR="003B5D4F" w:rsidDel="00624EA3">
                <w:fldChar w:fldCharType="separate"/>
              </w:r>
            </w:del>
            <w:ins w:id="321" w:author="Moses, Robbie" w:date="2023-02-22T02:39:00Z">
              <w:del w:id="322" w:author="Robbie Moses" w:date="2023-03-02T06:45:00Z">
                <w:r w:rsidR="003B5D4F" w:rsidDel="00624EA3">
                  <w:rPr>
                    <w:noProof/>
                  </w:rPr>
                  <w:delText>8</w:delText>
                </w:r>
                <w:r w:rsidR="003B5D4F" w:rsidDel="00624EA3">
                  <w:fldChar w:fldCharType="end"/>
                </w:r>
              </w:del>
            </w:ins>
            <w:del w:id="323" w:author="Moses, Robbie" w:date="2023-02-22T02:39:00Z">
              <w:r w:rsidR="00027408" w:rsidDel="003B5D4F">
                <w:fldChar w:fldCharType="begin"/>
              </w:r>
              <w:r w:rsidDel="003B5D4F">
                <w:delInstrText xml:space="preserve"> SEQ "Figure" \*Arabic </w:delInstrText>
              </w:r>
              <w:r w:rsidR="00027408" w:rsidDel="003B5D4F">
                <w:fldChar w:fldCharType="separate"/>
              </w:r>
              <w:r w:rsidR="00D57607" w:rsidDel="003B5D4F">
                <w:rPr>
                  <w:noProof/>
                </w:rPr>
                <w:delText>8</w:delText>
              </w:r>
              <w:r w:rsidR="00027408" w:rsidDel="003B5D4F">
                <w:rPr>
                  <w:noProof/>
                </w:rPr>
                <w:fldChar w:fldCharType="end"/>
              </w:r>
            </w:del>
            <w:r>
              <w:t>: Cost Range Page</w:t>
            </w:r>
            <w:bookmarkEnd w:id="315"/>
          </w:p>
          <w:p w14:paraId="0DC79F10" w14:textId="022CA175" w:rsidR="00916881" w:rsidRDefault="006B6D93" w:rsidP="00F63174">
            <w:pPr>
              <w:spacing w:after="120"/>
              <w:ind w:left="187" w:hanging="187"/>
              <w:outlineLvl w:val="0"/>
            </w:pPr>
            <w:r>
              <w:object w:dxaOrig="8535" w:dyaOrig="4575" w14:anchorId="29E234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1pt;height:2in" o:ole="">
                  <v:imagedata r:id="rId69" o:title=""/>
                </v:shape>
                <o:OLEObject Type="Embed" ProgID="PBrush" ShapeID="_x0000_i1025" DrawAspect="Content" ObjectID="_1739331579" r:id="rId70"/>
              </w:object>
            </w:r>
          </w:p>
          <w:p w14:paraId="3E2DE342" w14:textId="79D35745" w:rsidR="00916881" w:rsidRDefault="00916881" w:rsidP="00B4713C">
            <w:pPr>
              <w:pStyle w:val="TableBody"/>
            </w:pPr>
            <w:r w:rsidRPr="003B5D4F">
              <w:rPr>
                <w:b/>
                <w:bCs/>
                <w:u w:val="single"/>
                <w:rPrChange w:id="324" w:author="Moses, Robbie" w:date="2023-02-22T01:25:00Z">
                  <w:rPr/>
                </w:rPrChange>
              </w:rPr>
              <w:t>Example</w:t>
            </w:r>
            <w:r>
              <w:t xml:space="preserve">:  With </w:t>
            </w:r>
            <w:r w:rsidR="00884F62">
              <w:t xml:space="preserve">the </w:t>
            </w:r>
            <w:r>
              <w:t xml:space="preserve">range as defined above, and delivery of 45000, the total cost of delivery would be: </w:t>
            </w:r>
          </w:p>
          <w:p w14:paraId="01742888" w14:textId="77777777" w:rsidR="00916881" w:rsidRDefault="00916881" w:rsidP="00B4713C">
            <w:pPr>
              <w:pStyle w:val="TableBody"/>
            </w:pPr>
            <w:r>
              <w:t>50 + 45,000 x 0.0025* = 162.50.</w:t>
            </w:r>
          </w:p>
          <w:p w14:paraId="60439CCE" w14:textId="77777777" w:rsidR="00916881" w:rsidRDefault="00916881" w:rsidP="00B4713C">
            <w:pPr>
              <w:pStyle w:val="TableBody"/>
            </w:pPr>
            <w:r>
              <w:t xml:space="preserve">*Cost per currency = 0.0025, since the delivery amount of 45000 falls within the range of 40001 - 60000. </w:t>
            </w:r>
          </w:p>
        </w:tc>
      </w:tr>
      <w:tr w:rsidR="00916881" w14:paraId="56FBD66C" w14:textId="77777777" w:rsidTr="00C50191">
        <w:trPr>
          <w:cantSplit/>
        </w:trPr>
        <w:tc>
          <w:tcPr>
            <w:tcW w:w="2592" w:type="dxa"/>
            <w:gridSpan w:val="2"/>
            <w:tcBorders>
              <w:top w:val="single" w:sz="4" w:space="0" w:color="000000"/>
              <w:left w:val="single" w:sz="4" w:space="0" w:color="000000"/>
              <w:bottom w:val="single" w:sz="4" w:space="0" w:color="000000"/>
            </w:tcBorders>
          </w:tcPr>
          <w:p w14:paraId="5E1535E4" w14:textId="77777777" w:rsidR="00916881" w:rsidRPr="00B4713C" w:rsidRDefault="00916881" w:rsidP="00B4713C">
            <w:pPr>
              <w:pStyle w:val="TableBody"/>
              <w:rPr>
                <w:b/>
                <w:bCs/>
              </w:rPr>
            </w:pPr>
            <w:r w:rsidRPr="00B4713C">
              <w:rPr>
                <w:b/>
                <w:bCs/>
              </w:rPr>
              <w:lastRenderedPageBreak/>
              <w:t>Type:  Monthly (Fixed)</w:t>
            </w:r>
          </w:p>
        </w:tc>
        <w:tc>
          <w:tcPr>
            <w:tcW w:w="5478" w:type="dxa"/>
            <w:gridSpan w:val="2"/>
            <w:tcBorders>
              <w:top w:val="single" w:sz="4" w:space="0" w:color="000000"/>
              <w:left w:val="single" w:sz="4" w:space="0" w:color="000000"/>
              <w:bottom w:val="single" w:sz="4" w:space="0" w:color="000000"/>
              <w:right w:val="single" w:sz="4" w:space="0" w:color="000000"/>
            </w:tcBorders>
          </w:tcPr>
          <w:p w14:paraId="6EC15806" w14:textId="4AE99787" w:rsidR="00916881" w:rsidRDefault="00884F62" w:rsidP="00B4713C">
            <w:pPr>
              <w:pStyle w:val="TableBody"/>
            </w:pPr>
            <w:r>
              <w:t xml:space="preserve">The monthly </w:t>
            </w:r>
            <w:r w:rsidR="00916881">
              <w:t xml:space="preserve">cost structure allows users to set a specific number of allowable trips for one flat monthly rate charged by their carrier service.  Trips </w:t>
            </w:r>
            <w:r w:rsidR="003D719D">
              <w:t>above</w:t>
            </w:r>
            <w:r w:rsidR="00916881">
              <w:t xml:space="preserve"> the allowable number are then charged by the other cost factors such as Fixed, Per Defined Unit, Per Unit of Currency, et al.</w:t>
            </w:r>
          </w:p>
          <w:p w14:paraId="0A5AC31D" w14:textId="77777777" w:rsidR="00916881" w:rsidRDefault="00916881" w:rsidP="00B4713C">
            <w:pPr>
              <w:pStyle w:val="TableNote"/>
            </w:pPr>
            <w:r w:rsidRPr="00773005">
              <w:rPr>
                <w:b/>
                <w:bCs/>
              </w:rPr>
              <w:t>NOTE</w:t>
            </w:r>
            <w:r>
              <w:t>: Currently, only ATMs with Add or Replace service are fully supported for monthly cost usage. Monthly costs for Branches and Add/Replace combination services are in an experimental stage and should be used with caution.</w:t>
            </w:r>
          </w:p>
        </w:tc>
      </w:tr>
      <w:tr w:rsidR="00916881" w14:paraId="67D76098" w14:textId="77777777" w:rsidTr="00C50191">
        <w:trPr>
          <w:cantSplit/>
        </w:trPr>
        <w:tc>
          <w:tcPr>
            <w:tcW w:w="2592" w:type="dxa"/>
            <w:gridSpan w:val="2"/>
            <w:tcBorders>
              <w:top w:val="single" w:sz="4" w:space="0" w:color="000000"/>
              <w:left w:val="single" w:sz="4" w:space="0" w:color="000000"/>
              <w:bottom w:val="single" w:sz="4" w:space="0" w:color="000000"/>
            </w:tcBorders>
          </w:tcPr>
          <w:p w14:paraId="165DD17E" w14:textId="77777777" w:rsidR="00916881" w:rsidRPr="00B4713C" w:rsidRDefault="00916881" w:rsidP="00B4713C">
            <w:pPr>
              <w:pStyle w:val="TableBody"/>
              <w:rPr>
                <w:b/>
                <w:bCs/>
              </w:rPr>
            </w:pPr>
            <w:r w:rsidRPr="00B4713C">
              <w:rPr>
                <w:b/>
                <w:bCs/>
              </w:rPr>
              <w:t>Go Green! Carbon Offset</w:t>
            </w:r>
          </w:p>
        </w:tc>
        <w:tc>
          <w:tcPr>
            <w:tcW w:w="5478" w:type="dxa"/>
            <w:gridSpan w:val="2"/>
            <w:tcBorders>
              <w:top w:val="single" w:sz="4" w:space="0" w:color="000000"/>
              <w:left w:val="single" w:sz="4" w:space="0" w:color="000000"/>
              <w:bottom w:val="single" w:sz="4" w:space="0" w:color="000000"/>
              <w:right w:val="single" w:sz="4" w:space="0" w:color="000000"/>
            </w:tcBorders>
          </w:tcPr>
          <w:p w14:paraId="283A839A" w14:textId="7E66EAA2" w:rsidR="00916881" w:rsidRDefault="00916881" w:rsidP="00B4713C">
            <w:pPr>
              <w:pStyle w:val="TableBody"/>
            </w:pPr>
            <w:r>
              <w:t>Selecting this option forces the software to favo</w:t>
            </w:r>
            <w:r w:rsidR="003D719D">
              <w:t>u</w:t>
            </w:r>
            <w:r>
              <w:t xml:space="preserve">r holding cash verses deliveries when costs are close between holding and delivery costs. This option helps reduce the number of deliveries and </w:t>
            </w:r>
            <w:r w:rsidR="005277B1">
              <w:t xml:space="preserve">in </w:t>
            </w:r>
            <w:r w:rsidR="006659AC">
              <w:t>reduc</w:t>
            </w:r>
            <w:r w:rsidR="005277B1">
              <w:t>ing</w:t>
            </w:r>
            <w:r w:rsidR="006659AC">
              <w:t xml:space="preserve"> </w:t>
            </w:r>
            <w:r>
              <w:t>carbon emissions.</w:t>
            </w:r>
          </w:p>
        </w:tc>
      </w:tr>
      <w:tr w:rsidR="00916881" w14:paraId="61CF8997" w14:textId="77777777" w:rsidTr="00C50191">
        <w:trPr>
          <w:cantSplit/>
        </w:trPr>
        <w:tc>
          <w:tcPr>
            <w:tcW w:w="2592" w:type="dxa"/>
            <w:gridSpan w:val="2"/>
            <w:tcBorders>
              <w:top w:val="single" w:sz="4" w:space="0" w:color="000000"/>
              <w:left w:val="single" w:sz="4" w:space="0" w:color="000000"/>
              <w:bottom w:val="single" w:sz="4" w:space="0" w:color="000000"/>
            </w:tcBorders>
          </w:tcPr>
          <w:p w14:paraId="4CA18328" w14:textId="77777777" w:rsidR="00916881" w:rsidRPr="00B4713C" w:rsidRDefault="00916881" w:rsidP="00B4713C">
            <w:pPr>
              <w:pStyle w:val="TableBody"/>
              <w:rPr>
                <w:b/>
                <w:bCs/>
              </w:rPr>
            </w:pPr>
            <w:r w:rsidRPr="00B4713C">
              <w:rPr>
                <w:b/>
                <w:bCs/>
              </w:rPr>
              <w:t>Currency Insurance rate</w:t>
            </w:r>
          </w:p>
        </w:tc>
        <w:tc>
          <w:tcPr>
            <w:tcW w:w="5478" w:type="dxa"/>
            <w:gridSpan w:val="2"/>
            <w:tcBorders>
              <w:top w:val="single" w:sz="4" w:space="0" w:color="000000"/>
              <w:left w:val="single" w:sz="4" w:space="0" w:color="000000"/>
              <w:bottom w:val="single" w:sz="4" w:space="0" w:color="000000"/>
              <w:right w:val="single" w:sz="4" w:space="0" w:color="000000"/>
            </w:tcBorders>
          </w:tcPr>
          <w:p w14:paraId="6B316A7F" w14:textId="4D44574A" w:rsidR="00916881" w:rsidRDefault="006659AC" w:rsidP="00B4713C">
            <w:pPr>
              <w:pStyle w:val="TableBody"/>
            </w:pPr>
            <w:r>
              <w:t xml:space="preserve">The currency </w:t>
            </w:r>
            <w:r w:rsidR="00916881">
              <w:t>insurance rate is the rate charged to insure funds kept in Cashpoints (0, 7, 15, etc.). This is an annual rate and is typically covered by the FDIC in the U.S. market.</w:t>
            </w:r>
          </w:p>
        </w:tc>
      </w:tr>
      <w:tr w:rsidR="00916881" w14:paraId="5AD12750" w14:textId="77777777" w:rsidTr="00C50191">
        <w:trPr>
          <w:cantSplit/>
        </w:trPr>
        <w:tc>
          <w:tcPr>
            <w:tcW w:w="2592" w:type="dxa"/>
            <w:gridSpan w:val="2"/>
            <w:tcBorders>
              <w:top w:val="single" w:sz="4" w:space="0" w:color="000000"/>
              <w:left w:val="single" w:sz="4" w:space="0" w:color="000000"/>
              <w:bottom w:val="single" w:sz="4" w:space="0" w:color="000000"/>
            </w:tcBorders>
          </w:tcPr>
          <w:p w14:paraId="71DE3EA5" w14:textId="77777777" w:rsidR="00916881" w:rsidRPr="00B4713C" w:rsidRDefault="00916881" w:rsidP="00B4713C">
            <w:pPr>
              <w:pStyle w:val="TableBody"/>
              <w:rPr>
                <w:b/>
                <w:bCs/>
              </w:rPr>
            </w:pPr>
            <w:r w:rsidRPr="00B4713C">
              <w:rPr>
                <w:b/>
                <w:bCs/>
              </w:rPr>
              <w:lastRenderedPageBreak/>
              <w:t>Replenishment Handling Costs</w:t>
            </w:r>
          </w:p>
          <w:p w14:paraId="76162325" w14:textId="77777777" w:rsidR="00916881" w:rsidRPr="00B4713C" w:rsidRDefault="00916881" w:rsidP="00B4713C">
            <w:pPr>
              <w:pStyle w:val="TableBody"/>
              <w:rPr>
                <w:b/>
                <w:bCs/>
              </w:rPr>
            </w:pPr>
            <w:r w:rsidRPr="00B4713C">
              <w:rPr>
                <w:b/>
                <w:bCs/>
              </w:rPr>
              <w:t>(a.k.a. Delivery Handling Cost or Return Handling Cost)</w:t>
            </w:r>
          </w:p>
        </w:tc>
        <w:tc>
          <w:tcPr>
            <w:tcW w:w="5478" w:type="dxa"/>
            <w:gridSpan w:val="2"/>
            <w:tcBorders>
              <w:top w:val="single" w:sz="4" w:space="0" w:color="000000"/>
              <w:left w:val="single" w:sz="4" w:space="0" w:color="000000"/>
              <w:bottom w:val="single" w:sz="4" w:space="0" w:color="000000"/>
              <w:right w:val="single" w:sz="4" w:space="0" w:color="000000"/>
            </w:tcBorders>
          </w:tcPr>
          <w:p w14:paraId="4A4F2F29" w14:textId="51D59743" w:rsidR="00916881" w:rsidRDefault="00916881" w:rsidP="00B4713C">
            <w:pPr>
              <w:pStyle w:val="TableBody"/>
            </w:pPr>
            <w:r>
              <w:t xml:space="preserve">Total internal costs associated with the processing/handling of cash add delivery for an ATM. </w:t>
            </w:r>
            <w:r w:rsidR="00371743">
              <w:t xml:space="preserve">This may </w:t>
            </w:r>
            <w:r>
              <w:t xml:space="preserve">include </w:t>
            </w:r>
            <w:r w:rsidR="00371743">
              <w:t xml:space="preserve">the </w:t>
            </w:r>
            <w:r>
              <w:t>value of employees’ time required during the delivery, and any other overhead or administrative costs. This is not the cost associated with the service depot.</w:t>
            </w:r>
          </w:p>
        </w:tc>
      </w:tr>
      <w:tr w:rsidR="00916881" w14:paraId="6C15A663" w14:textId="77777777" w:rsidTr="00C50191">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748E65FE"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4" behindDoc="0" locked="0" layoutInCell="1" allowOverlap="1" wp14:anchorId="453902F1" wp14:editId="3732A327">
                      <wp:simplePos x="0" y="0"/>
                      <wp:positionH relativeFrom="margin">
                        <wp:posOffset>114935</wp:posOffset>
                      </wp:positionH>
                      <wp:positionV relativeFrom="margin">
                        <wp:posOffset>436245</wp:posOffset>
                      </wp:positionV>
                      <wp:extent cx="496570" cy="504190"/>
                      <wp:effectExtent l="0" t="0" r="0" b="0"/>
                      <wp:wrapSquare wrapText="bothSides"/>
                      <wp:docPr id="113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697"/>
                                <a:chExt cx="781" cy="793"/>
                              </a:xfrm>
                            </wpg:grpSpPr>
                            <wps:wsp>
                              <wps:cNvPr id="1138" name="Rectangle 158"/>
                              <wps:cNvSpPr>
                                <a:spLocks noChangeArrowheads="1"/>
                              </wps:cNvSpPr>
                              <wps:spPr bwMode="auto">
                                <a:xfrm>
                                  <a:off x="181" y="697"/>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9" name="Freeform 159"/>
                              <wps:cNvSpPr>
                                <a:spLocks noChangeArrowheads="1"/>
                              </wps:cNvSpPr>
                              <wps:spPr bwMode="auto">
                                <a:xfrm>
                                  <a:off x="181" y="697"/>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40" name="Freeform 160"/>
                              <wps:cNvSpPr>
                                <a:spLocks noChangeArrowheads="1"/>
                              </wps:cNvSpPr>
                              <wps:spPr bwMode="auto">
                                <a:xfrm>
                                  <a:off x="504" y="881"/>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DD54A9" id="Group 157" o:spid="_x0000_s1026" style="position:absolute;margin-left:9.05pt;margin-top:34.35pt;width:39.1pt;height:39.7pt;z-index:251658244;mso-wrap-distance-left:0;mso-wrap-distance-right:0;mso-position-horizontal-relative:margin;mso-position-vertical-relative:margin" coordorigin="181,697"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">
                      <v:rect id="Rectangle 158" o:spid="_x0000_s1027" style="position:absolute;left:181;top:697;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" filled="f" stroked="f">
                        <v:stroke joinstyle="round"/>
                      </v:rect>
                      <v:shape id="Freeform 159" o:spid="_x0000_s1028" style="position:absolute;left:181;top:697;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0" o:spid="_x0000_s1029" style="position:absolute;left:504;top:881;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15EBAEAC" w14:textId="77777777" w:rsidR="00916881" w:rsidRDefault="00916881" w:rsidP="00B4713C">
            <w:pPr>
              <w:pStyle w:val="TableNote"/>
            </w:pPr>
            <w:r>
              <w:rPr>
                <w:b/>
                <w:bCs/>
              </w:rPr>
              <w:t>Note</w:t>
            </w:r>
            <w:r>
              <w:t>:  Typically, there might be the following cost scenarios applied to the Cashpoint for the delivery service:</w:t>
            </w:r>
          </w:p>
          <w:p w14:paraId="0D98B775" w14:textId="77777777" w:rsidR="00916881" w:rsidRDefault="00916881" w:rsidP="00B4713C">
            <w:pPr>
              <w:pStyle w:val="TableNote"/>
            </w:pPr>
            <w:r>
              <w:t xml:space="preserve">1. Fixed Cost per Delivery only. </w:t>
            </w:r>
          </w:p>
          <w:p w14:paraId="36C2B51B" w14:textId="77777777" w:rsidR="00916881" w:rsidRDefault="00916881" w:rsidP="00B4713C">
            <w:pPr>
              <w:pStyle w:val="TableNote"/>
            </w:pPr>
            <w:r>
              <w:t>2. Fixed Cost per Delivery + Fixed Cost per Defined Unit</w:t>
            </w:r>
          </w:p>
          <w:p w14:paraId="66AAB016" w14:textId="77777777" w:rsidR="00916881" w:rsidRDefault="00916881" w:rsidP="00B4713C">
            <w:pPr>
              <w:pStyle w:val="TableNote"/>
            </w:pPr>
            <w:r>
              <w:t>3. Fixed Cost per Delivery + Fixed Cost per Unit of Currency</w:t>
            </w:r>
          </w:p>
          <w:p w14:paraId="3D322FAF" w14:textId="77777777" w:rsidR="00916881" w:rsidRDefault="00916881" w:rsidP="00B4713C">
            <w:pPr>
              <w:pStyle w:val="TableNote"/>
            </w:pPr>
            <w:r>
              <w:t>4. Fixed Cost per Delivery + Variable Cost per Unit of Currency</w:t>
            </w:r>
          </w:p>
          <w:p w14:paraId="495C116F" w14:textId="0A18B5F7" w:rsidR="00916881" w:rsidRDefault="00916881" w:rsidP="00B4713C">
            <w:pPr>
              <w:pStyle w:val="TableNote"/>
            </w:pPr>
            <w:r>
              <w:t xml:space="preserve">In some cases, the carrier services may not imply a fixed cost per delivery, instead, either Fixed Cost per Defined Unit, or Fixed Cost per Unit Currency, or Variable Cost per Unit of Currency will be applied. In such cases, enter ‘0’ in the fixed cost field. </w:t>
            </w:r>
          </w:p>
        </w:tc>
      </w:tr>
      <w:tr w:rsidR="00916881" w14:paraId="385A993A" w14:textId="77777777" w:rsidTr="0009567D">
        <w:trPr>
          <w:gridAfter w:val="1"/>
          <w:wAfter w:w="12" w:type="dxa"/>
          <w:cantSplit/>
          <w:trHeight w:val="840"/>
        </w:trPr>
        <w:tc>
          <w:tcPr>
            <w:tcW w:w="1224" w:type="dxa"/>
            <w:tcBorders>
              <w:top w:val="single" w:sz="4" w:space="0" w:color="000000"/>
              <w:left w:val="single" w:sz="4" w:space="0" w:color="000000"/>
              <w:bottom w:val="single" w:sz="4" w:space="0" w:color="000000"/>
            </w:tcBorders>
          </w:tcPr>
          <w:p w14:paraId="48E312F8" w14:textId="77777777" w:rsidR="00916881" w:rsidRDefault="00A66A19" w:rsidP="00F63174">
            <w:pPr>
              <w:pStyle w:val="TableCellText"/>
              <w:snapToGrid w:val="0"/>
              <w:spacing w:before="0" w:after="120" w:line="240" w:lineRule="auto"/>
              <w:ind w:left="187" w:hanging="187"/>
              <w:outlineLvl w:val="0"/>
              <w:rPr>
                <w:lang w:eastAsia="ar-SA" w:bidi="ar-SA"/>
              </w:rPr>
            </w:pPr>
            <w:r>
              <w:rPr>
                <w:noProof/>
                <w:lang w:bidi="ar-SA"/>
              </w:rPr>
              <mc:AlternateContent>
                <mc:Choice Requires="wpg">
                  <w:drawing>
                    <wp:anchor distT="0" distB="0" distL="0" distR="0" simplePos="0" relativeHeight="251658245" behindDoc="0" locked="0" layoutInCell="1" allowOverlap="1" wp14:anchorId="2CA9F393" wp14:editId="0EF2112B">
                      <wp:simplePos x="0" y="0"/>
                      <wp:positionH relativeFrom="margin">
                        <wp:posOffset>635</wp:posOffset>
                      </wp:positionH>
                      <wp:positionV relativeFrom="margin">
                        <wp:posOffset>-6350</wp:posOffset>
                      </wp:positionV>
                      <wp:extent cx="496570" cy="504190"/>
                      <wp:effectExtent l="0" t="0" r="0" b="0"/>
                      <wp:wrapSquare wrapText="bothSides"/>
                      <wp:docPr id="1133"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 y="-10"/>
                                <a:chExt cx="781" cy="793"/>
                              </a:xfrm>
                            </wpg:grpSpPr>
                            <wps:wsp>
                              <wps:cNvPr id="1134" name="Rectangle 162"/>
                              <wps:cNvSpPr>
                                <a:spLocks noChangeArrowheads="1"/>
                              </wps:cNvSpPr>
                              <wps:spPr bwMode="auto">
                                <a:xfrm>
                                  <a:off x="1" y="-1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5" name="Freeform 163"/>
                              <wps:cNvSpPr>
                                <a:spLocks noChangeArrowheads="1"/>
                              </wps:cNvSpPr>
                              <wps:spPr bwMode="auto">
                                <a:xfrm>
                                  <a:off x="1" y="-1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6" name="Freeform 164"/>
                              <wps:cNvSpPr>
                                <a:spLocks noChangeArrowheads="1"/>
                              </wps:cNvSpPr>
                              <wps:spPr bwMode="auto">
                                <a:xfrm>
                                  <a:off x="324" y="17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12EB0" id="Group 161" o:spid="_x0000_s1026" style="position:absolute;margin-left:.05pt;margin-top:-.5pt;width:39.1pt;height:39.7pt;z-index:251658245;mso-wrap-distance-left:0;mso-wrap-distance-right:0;mso-position-horizontal-relative:margin;mso-position-vertical-relative:margin" coordorigin="1,-1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">
                      <v:rect id="Rectangle 162" o:spid="_x0000_s1027" style="position:absolute;left:1;top:-1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" filled="f" stroked="f">
                        <v:stroke joinstyle="round"/>
                      </v:rect>
                      <v:shape id="Freeform 163" o:spid="_x0000_s1028" style="position:absolute;left:1;top:-1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4" o:spid="_x0000_s1029" style="position:absolute;left:324;top:17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tcPr>
          <w:p w14:paraId="4A5BA1CA" w14:textId="7D56C4C7" w:rsidR="00916881" w:rsidRDefault="00916881" w:rsidP="00B4713C">
            <w:pPr>
              <w:pStyle w:val="TableNote"/>
            </w:pPr>
            <w:r>
              <w:rPr>
                <w:b/>
                <w:bCs/>
              </w:rPr>
              <w:t>Note</w:t>
            </w:r>
            <w:r>
              <w:t xml:space="preserve">:  For Cashpoints with multi-currency capability, only currency insurance rate and replenishment handling costs must be defined for each currency, while the carrier costs (fixed and variable cost per delivery) are only defined for the master currency. Fixed and variable delivery costs are always associated with the master currency, assuming that the delivery costs of a master and slave currency are </w:t>
            </w:r>
            <w:r w:rsidR="00C81EB4">
              <w:t xml:space="preserve">the </w:t>
            </w:r>
            <w:r>
              <w:t xml:space="preserve">same and these costs are always reflected in </w:t>
            </w:r>
            <w:r w:rsidR="00C81EB4">
              <w:t xml:space="preserve">the </w:t>
            </w:r>
            <w:r>
              <w:t xml:space="preserve">master currency for accounting/reporting purposes. </w:t>
            </w:r>
          </w:p>
        </w:tc>
      </w:tr>
    </w:tbl>
    <w:p w14:paraId="6AD5BF00" w14:textId="10EBC2A2" w:rsidR="00916881" w:rsidRDefault="00916881" w:rsidP="00F63174">
      <w:pPr>
        <w:pStyle w:val="TopofSection"/>
        <w:spacing w:before="0" w:after="120" w:line="240" w:lineRule="auto"/>
        <w:ind w:left="187" w:hanging="187"/>
        <w:outlineLvl w:val="0"/>
        <w:rPr>
          <w:color w:val="622423"/>
          <w:sz w:val="24"/>
        </w:rPr>
      </w:pPr>
      <w:bookmarkStart w:id="325" w:name="_Ref221443938"/>
      <w:bookmarkStart w:id="326" w:name="_Ref221446796"/>
      <w:r>
        <w:t xml:space="preserve">Return To: </w:t>
      </w:r>
      <w:r w:rsidR="00027408">
        <w:rPr>
          <w:color w:val="622423"/>
          <w:sz w:val="24"/>
        </w:rPr>
        <w:fldChar w:fldCharType="begin"/>
      </w:r>
      <w:r>
        <w:rPr>
          <w:color w:val="622423"/>
          <w:sz w:val="24"/>
        </w:rPr>
        <w:instrText xml:space="preserve"> REF _Ref231748060 \h </w:instrText>
      </w:r>
      <w:r w:rsidR="00027408">
        <w:rPr>
          <w:color w:val="622423"/>
          <w:sz w:val="24"/>
        </w:rPr>
      </w:r>
      <w:r w:rsidR="00027408">
        <w:rPr>
          <w:color w:val="622423"/>
          <w:sz w:val="24"/>
        </w:rPr>
        <w:fldChar w:fldCharType="separate"/>
      </w:r>
      <w:r w:rsidR="00D57607">
        <w:t>Cashpoint Window</w:t>
      </w:r>
      <w:r w:rsidR="00027408">
        <w:rPr>
          <w:color w:val="622423"/>
          <w:sz w:val="24"/>
        </w:rPr>
        <w:fldChar w:fldCharType="end"/>
      </w:r>
    </w:p>
    <w:p w14:paraId="250D489B" w14:textId="77777777" w:rsidR="00916881" w:rsidRDefault="00916881" w:rsidP="0045187D">
      <w:pPr>
        <w:pStyle w:val="BodyText"/>
      </w:pPr>
    </w:p>
    <w:p w14:paraId="42BD0D37" w14:textId="77777777" w:rsidR="00B4713C" w:rsidRDefault="00B4713C">
      <w:pPr>
        <w:rPr>
          <w:rFonts w:eastAsia="Times New Roman" w:cs="Calibri"/>
          <w:b/>
          <w:sz w:val="28"/>
          <w:szCs w:val="24"/>
          <w:lang w:val="en-GB"/>
        </w:rPr>
      </w:pPr>
      <w:bookmarkStart w:id="327" w:name="_Ref236037385"/>
      <w:bookmarkStart w:id="328" w:name="_Ref236109253"/>
      <w:bookmarkStart w:id="329" w:name="_Ref236110473"/>
      <w:r>
        <w:br w:type="page"/>
      </w:r>
    </w:p>
    <w:p w14:paraId="09A7217A" w14:textId="10485E67" w:rsidR="00916881" w:rsidRDefault="00916881" w:rsidP="004B4593">
      <w:pPr>
        <w:pStyle w:val="Heading2"/>
      </w:pPr>
      <w:bookmarkStart w:id="330" w:name="_Toc128718586"/>
      <w:r>
        <w:lastRenderedPageBreak/>
        <w:t>Cashpoint</w:t>
      </w:r>
      <w:r>
        <w:rPr>
          <w:rFonts w:ascii="Wingdings" w:hAnsi="Wingdings"/>
        </w:rPr>
        <w:t></w:t>
      </w:r>
      <w:r>
        <w:t>Main</w:t>
      </w:r>
      <w:bookmarkEnd w:id="325"/>
      <w:r>
        <w:rPr>
          <w:rFonts w:ascii="Wingdings" w:hAnsi="Wingdings"/>
        </w:rPr>
        <w:t></w:t>
      </w:r>
      <w:r>
        <w:t>Overview</w:t>
      </w:r>
      <w:bookmarkEnd w:id="326"/>
      <w:bookmarkEnd w:id="327"/>
      <w:bookmarkEnd w:id="328"/>
      <w:bookmarkEnd w:id="329"/>
      <w:bookmarkEnd w:id="330"/>
    </w:p>
    <w:p w14:paraId="6BBBFD84" w14:textId="77777777" w:rsidR="00916881" w:rsidRDefault="00916881" w:rsidP="00B4713C">
      <w:pPr>
        <w:pStyle w:val="BodyText"/>
      </w:pPr>
      <w:r>
        <w:t>The Cashpoint overview page gives the OptiCash analyst a wealth of information that can be used to understand and improve Recommendations.</w:t>
      </w:r>
      <w:r w:rsidR="00C16DF8">
        <w:t xml:space="preserve"> </w:t>
      </w:r>
    </w:p>
    <w:p w14:paraId="25F993A3" w14:textId="1F33689E" w:rsidR="00916881" w:rsidRDefault="00916881" w:rsidP="00F63174">
      <w:pPr>
        <w:pStyle w:val="Caption"/>
        <w:spacing w:before="0" w:after="120"/>
        <w:ind w:left="187" w:hanging="187"/>
        <w:outlineLvl w:val="0"/>
      </w:pPr>
      <w:bookmarkStart w:id="331" w:name="_Ref221855475"/>
      <w:bookmarkStart w:id="332" w:name="_Toc128632329"/>
      <w:r>
        <w:t xml:space="preserve">Figure </w:t>
      </w:r>
      <w:ins w:id="333" w:author="Robbie Moses" w:date="2023-03-02T06:45:00Z">
        <w:r w:rsidR="00624EA3">
          <w:fldChar w:fldCharType="begin"/>
        </w:r>
        <w:r w:rsidR="00624EA3">
          <w:instrText xml:space="preserve"> SEQ Figure \* ARABIC </w:instrText>
        </w:r>
      </w:ins>
      <w:r w:rsidR="00624EA3">
        <w:fldChar w:fldCharType="separate"/>
      </w:r>
      <w:ins w:id="334" w:author="Robbie Moses" w:date="2023-03-02T06:45:00Z">
        <w:r w:rsidR="00624EA3">
          <w:rPr>
            <w:noProof/>
          </w:rPr>
          <w:t>10</w:t>
        </w:r>
        <w:r w:rsidR="00624EA3">
          <w:fldChar w:fldCharType="end"/>
        </w:r>
      </w:ins>
      <w:ins w:id="335" w:author="Moses, Robbie" w:date="2023-02-22T02:39:00Z">
        <w:del w:id="336" w:author="Robbie Moses" w:date="2023-03-02T06:45:00Z">
          <w:r w:rsidR="003B5D4F" w:rsidDel="00624EA3">
            <w:fldChar w:fldCharType="begin"/>
          </w:r>
          <w:r w:rsidR="003B5D4F" w:rsidDel="00624EA3">
            <w:delInstrText xml:space="preserve"> SEQ Figure \* ARABIC </w:delInstrText>
          </w:r>
        </w:del>
      </w:ins>
      <w:del w:id="337" w:author="Robbie Moses" w:date="2023-03-02T06:45:00Z">
        <w:r w:rsidR="003B5D4F" w:rsidDel="00624EA3">
          <w:fldChar w:fldCharType="separate"/>
        </w:r>
      </w:del>
      <w:ins w:id="338" w:author="Moses, Robbie" w:date="2023-02-22T02:39:00Z">
        <w:del w:id="339" w:author="Robbie Moses" w:date="2023-03-02T06:45:00Z">
          <w:r w:rsidR="003B5D4F" w:rsidDel="00624EA3">
            <w:rPr>
              <w:noProof/>
            </w:rPr>
            <w:delText>9</w:delText>
          </w:r>
          <w:r w:rsidR="003B5D4F" w:rsidDel="00624EA3">
            <w:fldChar w:fldCharType="end"/>
          </w:r>
        </w:del>
      </w:ins>
      <w:del w:id="340"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9</w:delText>
        </w:r>
        <w:r w:rsidRPr="62692672" w:rsidDel="003B5D4F">
          <w:rPr>
            <w:noProof/>
          </w:rPr>
          <w:fldChar w:fldCharType="end"/>
        </w:r>
      </w:del>
      <w:r>
        <w:t>: Cashpoint Overview Page</w:t>
      </w:r>
      <w:bookmarkEnd w:id="331"/>
      <w:bookmarkEnd w:id="332"/>
    </w:p>
    <w:p w14:paraId="468086DF" w14:textId="69B0D144" w:rsidR="60463F2D" w:rsidRDefault="60463F2D" w:rsidP="0045187D">
      <w:pPr>
        <w:pStyle w:val="BodyText"/>
        <w:jc w:val="center"/>
      </w:pPr>
      <w:r>
        <w:rPr>
          <w:noProof/>
        </w:rPr>
        <w:drawing>
          <wp:inline distT="0" distB="0" distL="0" distR="0" wp14:anchorId="68298AA5" wp14:editId="2700C85F">
            <wp:extent cx="5029200" cy="3396456"/>
            <wp:effectExtent l="76200" t="76200" r="133350" b="128270"/>
            <wp:docPr id="124008406" name="Picture 12400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030857" cy="339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1903B" w14:textId="7A1DC935" w:rsidR="00C16DF8" w:rsidRPr="00AA480C" w:rsidRDefault="00027408" w:rsidP="00F63174">
      <w:pPr>
        <w:spacing w:after="120"/>
        <w:ind w:left="187" w:hanging="187"/>
        <w:outlineLvl w:val="0"/>
        <w:rPr>
          <w:b/>
          <w:bCs/>
        </w:rPr>
      </w:pPr>
      <w:r w:rsidRPr="00AA480C">
        <w:rPr>
          <w:b/>
          <w:bCs/>
        </w:rPr>
        <w:fldChar w:fldCharType="begin"/>
      </w:r>
      <w:r w:rsidR="00C16DF8" w:rsidRPr="00AA480C">
        <w:rPr>
          <w:b/>
          <w:bCs/>
        </w:rPr>
        <w:instrText xml:space="preserve"> REF _Ref231748060 \h </w:instrText>
      </w:r>
      <w:r w:rsidR="00AA480C">
        <w:rPr>
          <w:b/>
          <w:bCs/>
        </w:rPr>
        <w:instrText xml:space="preserve"> \* MERGEFORMAT </w:instrText>
      </w:r>
      <w:r w:rsidRPr="00AA480C">
        <w:rPr>
          <w:b/>
          <w:bCs/>
        </w:rPr>
      </w:r>
      <w:r w:rsidRPr="00AA480C">
        <w:rPr>
          <w:b/>
          <w:bCs/>
        </w:rPr>
        <w:fldChar w:fldCharType="separate"/>
      </w:r>
      <w:r w:rsidR="00D57607" w:rsidRPr="00AA480C">
        <w:rPr>
          <w:b/>
          <w:bCs/>
        </w:rPr>
        <w:t>Cashpoint Window</w:t>
      </w:r>
      <w:r w:rsidRPr="00AA480C">
        <w:rPr>
          <w:b/>
          <w:bCs/>
        </w:rPr>
        <w:fldChar w:fldCharType="end"/>
      </w:r>
    </w:p>
    <w:p w14:paraId="3B27143B" w14:textId="3A988BBD" w:rsidR="00916881" w:rsidRDefault="00916881" w:rsidP="00F63174">
      <w:pPr>
        <w:pStyle w:val="Caption"/>
        <w:spacing w:before="0" w:after="120"/>
        <w:ind w:left="187" w:hanging="187"/>
        <w:outlineLvl w:val="0"/>
      </w:pPr>
      <w:bookmarkStart w:id="341" w:name="_Toc128630970"/>
      <w:r>
        <w:t xml:space="preserve">Table </w:t>
      </w:r>
      <w:r w:rsidR="00027408">
        <w:fldChar w:fldCharType="begin"/>
      </w:r>
      <w:r>
        <w:instrText xml:space="preserve"> SEQ "Table" \*Arabic </w:instrText>
      </w:r>
      <w:r w:rsidR="00027408">
        <w:fldChar w:fldCharType="separate"/>
      </w:r>
      <w:r w:rsidR="00D57607">
        <w:rPr>
          <w:noProof/>
        </w:rPr>
        <w:t>16</w:t>
      </w:r>
      <w:r w:rsidR="00027408">
        <w:rPr>
          <w:noProof/>
        </w:rPr>
        <w:fldChar w:fldCharType="end"/>
      </w:r>
      <w:r>
        <w:t>: Cashpoint Overview Description</w:t>
      </w:r>
      <w:bookmarkEnd w:id="34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E0C3545" w14:textId="77777777" w:rsidTr="00484D46">
        <w:trPr>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653FEB61" w14:textId="77777777" w:rsidR="00916881" w:rsidRDefault="00916881" w:rsidP="00B4713C">
            <w:pPr>
              <w:pStyle w:val="TableHeading"/>
            </w:pPr>
            <w:r>
              <w:t>Fields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6035E12C" w14:textId="77777777" w:rsidR="00916881" w:rsidRDefault="00916881" w:rsidP="00B4713C">
            <w:pPr>
              <w:pStyle w:val="TableHeading"/>
            </w:pPr>
            <w:r>
              <w:t>Description</w:t>
            </w:r>
          </w:p>
        </w:tc>
      </w:tr>
      <w:tr w:rsidR="00916881" w14:paraId="388AEF2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5645B35" w14:textId="77777777" w:rsidR="00916881" w:rsidRPr="00B4713C" w:rsidRDefault="00916881" w:rsidP="00B4713C">
            <w:pPr>
              <w:pStyle w:val="TableBody"/>
              <w:rPr>
                <w:b/>
                <w:bCs/>
              </w:rPr>
            </w:pPr>
            <w:r w:rsidRPr="00B4713C">
              <w:rPr>
                <w:b/>
                <w:bCs/>
              </w:rPr>
              <w:t>Definition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0BAA23" w14:textId="7109894A" w:rsidR="00916881" w:rsidRDefault="00916881" w:rsidP="00B4713C">
            <w:pPr>
              <w:pStyle w:val="TableBody"/>
            </w:pPr>
            <w:r>
              <w:t>Shows an overview of the Cashpoint listing the name, Cashpoint ID, and Cashpoint Type. In this section</w:t>
            </w:r>
            <w:r w:rsidR="00C81EB4">
              <w:t>,</w:t>
            </w:r>
            <w:r>
              <w:t xml:space="preserve"> there is also a button that can be used to Activate or Deactivate the Cashpoint.</w:t>
            </w:r>
          </w:p>
        </w:tc>
      </w:tr>
      <w:tr w:rsidR="00916881" w14:paraId="35BFD98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505C7D8" w14:textId="77777777" w:rsidR="00916881" w:rsidRPr="00B4713C" w:rsidRDefault="00916881" w:rsidP="00B4713C">
            <w:pPr>
              <w:pStyle w:val="TableBody"/>
              <w:rPr>
                <w:b/>
                <w:bCs/>
              </w:rPr>
            </w:pPr>
            <w:r w:rsidRPr="00B4713C">
              <w:rPr>
                <w:b/>
                <w:bCs/>
              </w:rPr>
              <w:t>Activate/Deactivate Button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D07C0B" w14:textId="77777777" w:rsidR="00916881" w:rsidRDefault="00916881" w:rsidP="00B4713C">
            <w:pPr>
              <w:pStyle w:val="TableBody"/>
            </w:pPr>
            <w:r>
              <w:t xml:space="preserve">In the Definition section of this page, the user has a button that can be used to activate or deactivate the Cashpoint. </w:t>
            </w:r>
          </w:p>
          <w:p w14:paraId="1E336BEB" w14:textId="5F588DAE" w:rsidR="00916881" w:rsidRDefault="00916881" w:rsidP="0061317D">
            <w:pPr>
              <w:pStyle w:val="TableNote"/>
              <w:rPr>
                <w:b/>
              </w:rPr>
              <w:pPrChange w:id="342" w:author="Robbie Moses" w:date="2023-03-02T07:20:00Z">
                <w:pPr>
                  <w:pStyle w:val="TableBody"/>
                </w:pPr>
              </w:pPrChange>
            </w:pPr>
            <w:r w:rsidRPr="0061317D">
              <w:rPr>
                <w:b/>
                <w:bCs/>
                <w:rPrChange w:id="343" w:author="Robbie Moses" w:date="2023-03-02T07:20:00Z">
                  <w:rPr/>
                </w:rPrChange>
              </w:rPr>
              <w:t>Note</w:t>
            </w:r>
            <w:r>
              <w:t xml:space="preserve">: Cashpoints can also be Activated from the Maintenance Page. See: </w:t>
            </w:r>
            <w:r w:rsidR="00027408" w:rsidRPr="0061317D">
              <w:rPr>
                <w:b/>
                <w:color w:val="4F81BD" w:themeColor="accent1"/>
                <w:rPrChange w:id="344" w:author="Robbie Moses" w:date="2023-03-02T07:20:00Z">
                  <w:rPr>
                    <w:b/>
                  </w:rPr>
                </w:rPrChange>
              </w:rPr>
              <w:fldChar w:fldCharType="begin"/>
            </w:r>
            <w:r w:rsidRPr="0061317D">
              <w:rPr>
                <w:b/>
                <w:color w:val="4F81BD" w:themeColor="accent1"/>
                <w:rPrChange w:id="345" w:author="Robbie Moses" w:date="2023-03-02T07:20:00Z">
                  <w:rPr>
                    <w:b/>
                  </w:rPr>
                </w:rPrChange>
              </w:rPr>
              <w:instrText xml:space="preserve"> REF _Ref221848057 \h </w:instrText>
            </w:r>
            <w:r w:rsidR="00B4713C" w:rsidRPr="0061317D">
              <w:rPr>
                <w:b/>
                <w:color w:val="4F81BD" w:themeColor="accent1"/>
                <w:rPrChange w:id="346" w:author="Robbie Moses" w:date="2023-03-02T07:20:00Z">
                  <w:rPr>
                    <w:b/>
                  </w:rPr>
                </w:rPrChange>
              </w:rPr>
              <w:instrText xml:space="preserve"> \* MERGEFORMAT </w:instrText>
            </w:r>
            <w:r w:rsidR="00027408" w:rsidRPr="0061317D">
              <w:rPr>
                <w:b/>
                <w:color w:val="4F81BD" w:themeColor="accent1"/>
                <w:rPrChange w:id="347" w:author="Robbie Moses" w:date="2023-03-02T07:20:00Z">
                  <w:rPr>
                    <w:b/>
                  </w:rPr>
                </w:rPrChange>
              </w:rPr>
            </w:r>
            <w:r w:rsidR="00027408" w:rsidRPr="0061317D">
              <w:rPr>
                <w:b/>
                <w:color w:val="4F81BD" w:themeColor="accent1"/>
                <w:rPrChange w:id="348" w:author="Robbie Moses" w:date="2023-03-02T07:20:00Z">
                  <w:rPr>
                    <w:b/>
                  </w:rPr>
                </w:rPrChange>
              </w:rPr>
              <w:fldChar w:fldCharType="separate"/>
            </w:r>
            <w:r w:rsidR="00D57607" w:rsidRPr="0061317D">
              <w:rPr>
                <w:color w:val="4F81BD" w:themeColor="accent1"/>
                <w:rPrChange w:id="349" w:author="Robbie Moses" w:date="2023-03-02T07:20:00Z">
                  <w:rPr/>
                </w:rPrChange>
              </w:rPr>
              <w:t>Cashpoint Maintenance</w:t>
            </w:r>
            <w:r w:rsidR="00D57607" w:rsidRPr="0061317D">
              <w:rPr>
                <w:rFonts w:ascii="Wingdings" w:hAnsi="Wingdings"/>
                <w:color w:val="4F81BD" w:themeColor="accent1"/>
                <w:rPrChange w:id="350" w:author="Robbie Moses" w:date="2023-03-02T07:20:00Z">
                  <w:rPr>
                    <w:rFonts w:ascii="Wingdings" w:hAnsi="Wingdings"/>
                  </w:rPr>
                </w:rPrChange>
              </w:rPr>
              <w:t></w:t>
            </w:r>
            <w:r w:rsidR="00D57607" w:rsidRPr="0061317D">
              <w:rPr>
                <w:color w:val="4F81BD" w:themeColor="accent1"/>
                <w:rPrChange w:id="351" w:author="Robbie Moses" w:date="2023-03-02T07:20:00Z">
                  <w:rPr/>
                </w:rPrChange>
              </w:rPr>
              <w:t>Activate/Deactivate Cashpoints</w:t>
            </w:r>
            <w:r w:rsidR="00027408" w:rsidRPr="0061317D">
              <w:rPr>
                <w:b/>
                <w:color w:val="4F81BD" w:themeColor="accent1"/>
                <w:rPrChange w:id="352" w:author="Robbie Moses" w:date="2023-03-02T07:20:00Z">
                  <w:rPr>
                    <w:b/>
                  </w:rPr>
                </w:rPrChange>
              </w:rPr>
              <w:fldChar w:fldCharType="end"/>
            </w:r>
          </w:p>
        </w:tc>
      </w:tr>
      <w:tr w:rsidR="00916881" w14:paraId="5E22AE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C08207A" w14:textId="77777777" w:rsidR="00916881" w:rsidRPr="00B4713C" w:rsidRDefault="00916881" w:rsidP="00B4713C">
            <w:pPr>
              <w:pStyle w:val="TableBody"/>
              <w:rPr>
                <w:b/>
                <w:bCs/>
              </w:rPr>
            </w:pPr>
            <w:r w:rsidRPr="00B4713C">
              <w:rPr>
                <w:b/>
                <w:bCs/>
              </w:rPr>
              <w:t>Delete Button</w:t>
            </w:r>
          </w:p>
          <w:p w14:paraId="7ED2B066" w14:textId="77777777" w:rsidR="00916881" w:rsidRPr="00B4713C" w:rsidRDefault="00446BCA" w:rsidP="00B4713C">
            <w:pPr>
              <w:pStyle w:val="TableBody"/>
              <w:rPr>
                <w:b/>
                <w:bCs/>
              </w:rPr>
            </w:pPr>
            <w:r w:rsidRPr="00B4713C">
              <w:rPr>
                <w:b/>
                <w:bCs/>
                <w:noProof/>
              </w:rPr>
              <w:drawing>
                <wp:inline distT="0" distB="0" distL="0" distR="0" wp14:anchorId="6BA1F66E" wp14:editId="3F77DD89">
                  <wp:extent cx="476885" cy="476885"/>
                  <wp:effectExtent l="0" t="0" r="0" b="0"/>
                  <wp:docPr id="2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C62F37" w14:textId="15E4BD71" w:rsidR="00916881" w:rsidRDefault="00916881" w:rsidP="00B4713C">
            <w:pPr>
              <w:pStyle w:val="TableBody"/>
            </w:pPr>
            <w:r>
              <w:t xml:space="preserve">In the Definition section of this page, the user has </w:t>
            </w:r>
            <w:r w:rsidR="0065644C">
              <w:t xml:space="preserve">the </w:t>
            </w:r>
            <w:r>
              <w:t>option to Delete the Cashpoint from the system. Note: Only Cashpoints that are inactive can be deleted.</w:t>
            </w:r>
          </w:p>
          <w:p w14:paraId="150E3C0E" w14:textId="6BA76C8B" w:rsidR="00916881" w:rsidRDefault="00916881" w:rsidP="007A3705">
            <w:pPr>
              <w:pStyle w:val="TableCaution"/>
            </w:pPr>
            <w:r>
              <w:rPr>
                <w:b/>
              </w:rPr>
              <w:lastRenderedPageBreak/>
              <w:t xml:space="preserve">Caution: </w:t>
            </w:r>
            <w:r>
              <w:t xml:space="preserve">Deleting a Cashpoint is complete and permanent. There is no undo feature; </w:t>
            </w:r>
            <w:r w:rsidR="00CC7E49">
              <w:t>therefore,</w:t>
            </w:r>
            <w:r>
              <w:t xml:space="preserve"> deleting a Cashpoint removes the Cashpoint along with all parameters, settings, and history.</w:t>
            </w:r>
          </w:p>
        </w:tc>
      </w:tr>
      <w:tr w:rsidR="00C16DF8" w14:paraId="6F2D914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385387A" w14:textId="77777777" w:rsidR="00C16DF8" w:rsidRPr="007A3705" w:rsidRDefault="00C16DF8" w:rsidP="007A3705">
            <w:pPr>
              <w:pStyle w:val="TableBody"/>
              <w:rPr>
                <w:b/>
                <w:bCs/>
              </w:rPr>
            </w:pPr>
            <w:r w:rsidRPr="007A3705">
              <w:rPr>
                <w:b/>
                <w:bCs/>
              </w:rPr>
              <w:lastRenderedPageBreak/>
              <w:t>More Details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D49A3A" w14:textId="03445EB6" w:rsidR="00C16DF8" w:rsidRDefault="00C16DF8" w:rsidP="007A3705">
            <w:pPr>
              <w:pStyle w:val="TableBody"/>
            </w:pPr>
            <w:r>
              <w:t>More Details allows the User to expand and show more defining fields from the Cashpoint Definition page. System Administrators can select which fields will be displayed under More Details in the OptiCash Settings portion of the secured Maintenance directory.</w:t>
            </w:r>
          </w:p>
        </w:tc>
      </w:tr>
      <w:tr w:rsidR="00C16DF8" w14:paraId="6CCCAB0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22BA524" w14:textId="77777777" w:rsidR="00C16DF8" w:rsidRPr="007A3705" w:rsidRDefault="00C16DF8" w:rsidP="007A3705">
            <w:pPr>
              <w:pStyle w:val="TableBody"/>
              <w:rPr>
                <w:b/>
                <w:bCs/>
              </w:rPr>
            </w:pPr>
            <w:r w:rsidRPr="007A3705">
              <w:rPr>
                <w:b/>
                <w:bCs/>
              </w:rPr>
              <w:t>Filter Overview by 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6B273A" w14:textId="77777777" w:rsidR="00C16DF8" w:rsidRDefault="00C16DF8" w:rsidP="007A3705">
            <w:pPr>
              <w:pStyle w:val="TableBody"/>
            </w:pPr>
            <w:r>
              <w:t>Users can filter the History and Horizon displayed on the Overview page.  Choices include All or any of the one or more currencies assigned to the cashpoint.</w:t>
            </w:r>
          </w:p>
        </w:tc>
      </w:tr>
      <w:tr w:rsidR="00916881" w14:paraId="611F439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CAB013" w14:textId="77777777" w:rsidR="00916881" w:rsidRPr="007A3705" w:rsidRDefault="00916881" w:rsidP="007A3705">
            <w:pPr>
              <w:pStyle w:val="TableBody"/>
              <w:rPr>
                <w:b/>
                <w:bCs/>
              </w:rPr>
            </w:pPr>
            <w:r w:rsidRPr="007A3705">
              <w:rPr>
                <w:b/>
                <w:bCs/>
              </w:rPr>
              <w:t>Cashpoint Status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D16BBF" w14:textId="77777777" w:rsidR="00916881" w:rsidRDefault="00916881" w:rsidP="007A3705">
            <w:pPr>
              <w:pStyle w:val="TableBody"/>
            </w:pPr>
            <w:r>
              <w:t>This section shows status indicators similar to those on the To-Do List, but specific to the current Cashpoint.</w:t>
            </w:r>
          </w:p>
        </w:tc>
      </w:tr>
      <w:tr w:rsidR="00916881" w14:paraId="2A9FA1B6"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7721550" w14:textId="77777777" w:rsidR="00916881" w:rsidRPr="007A3705" w:rsidRDefault="00916881" w:rsidP="007A3705">
            <w:pPr>
              <w:pStyle w:val="TableBody"/>
              <w:rPr>
                <w:b/>
                <w:bCs/>
              </w:rPr>
            </w:pPr>
            <w:r w:rsidRPr="007A3705">
              <w:rPr>
                <w:b/>
                <w:bCs/>
              </w:rPr>
              <w:t>Active?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85CC7" w14:textId="77777777" w:rsidR="00916881" w:rsidRDefault="00916881" w:rsidP="007A3705">
            <w:pPr>
              <w:pStyle w:val="TableBody"/>
            </w:pPr>
            <w:r>
              <w:t>Shows an indicator if the Cashpoint is active/inactive.</w:t>
            </w:r>
          </w:p>
          <w:p w14:paraId="5BFC1968" w14:textId="77777777" w:rsidR="00916881" w:rsidRDefault="00916881" w:rsidP="007A3705">
            <w:pPr>
              <w:pStyle w:val="TableBody"/>
            </w:pPr>
            <w:r w:rsidRPr="00CC7E49">
              <w:rPr>
                <w:b/>
                <w:bCs/>
              </w:rPr>
              <w:t>Red</w:t>
            </w:r>
            <w:r>
              <w:t xml:space="preserve"> – Inactive</w:t>
            </w:r>
          </w:p>
          <w:p w14:paraId="71677FD2" w14:textId="77777777" w:rsidR="00916881" w:rsidRDefault="00916881" w:rsidP="007A3705">
            <w:pPr>
              <w:pStyle w:val="TableBody"/>
            </w:pPr>
            <w:r w:rsidRPr="00CC7E49">
              <w:rPr>
                <w:b/>
                <w:bCs/>
              </w:rPr>
              <w:t>Green</w:t>
            </w:r>
            <w:r>
              <w:t xml:space="preserve"> – Active</w:t>
            </w:r>
          </w:p>
        </w:tc>
      </w:tr>
      <w:tr w:rsidR="00916881" w14:paraId="34A9B9BC"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90B97DC" w14:textId="77777777" w:rsidR="00916881" w:rsidRPr="007A3705" w:rsidRDefault="00916881" w:rsidP="007A3705">
            <w:pPr>
              <w:pStyle w:val="TableBody"/>
              <w:rPr>
                <w:b/>
                <w:bCs/>
              </w:rPr>
            </w:pPr>
            <w:r w:rsidRPr="007A3705">
              <w:rPr>
                <w:b/>
                <w:bCs/>
              </w:rPr>
              <w:t>Alerts?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CDBD78" w14:textId="11F62A74" w:rsidR="00916881" w:rsidRDefault="00916881" w:rsidP="007A3705">
            <w:pPr>
              <w:pStyle w:val="TableBody"/>
            </w:pPr>
            <w:r>
              <w:t xml:space="preserve">Shows an indicator if the Cashpoint has </w:t>
            </w:r>
            <w:r w:rsidR="0065644C">
              <w:t xml:space="preserve">had </w:t>
            </w:r>
            <w:r>
              <w:t>any type of data alerts in the past 7 days.</w:t>
            </w:r>
          </w:p>
          <w:p w14:paraId="5BEA89AC" w14:textId="77777777" w:rsidR="00916881" w:rsidRDefault="00916881" w:rsidP="007A3705">
            <w:pPr>
              <w:pStyle w:val="TableBody"/>
            </w:pPr>
            <w:r w:rsidRPr="00CC7E49">
              <w:rPr>
                <w:b/>
                <w:bCs/>
              </w:rPr>
              <w:t>Red</w:t>
            </w:r>
            <w:r>
              <w:t xml:space="preserve"> – Data Alerts exist for this Cashpoint in the last 7 days</w:t>
            </w:r>
          </w:p>
          <w:p w14:paraId="4FB06699" w14:textId="77777777" w:rsidR="00916881" w:rsidRDefault="00916881" w:rsidP="007A3705">
            <w:pPr>
              <w:pStyle w:val="TableBody"/>
            </w:pPr>
            <w:r w:rsidRPr="00CC7E49">
              <w:rPr>
                <w:b/>
                <w:bCs/>
              </w:rPr>
              <w:t>Green</w:t>
            </w:r>
            <w:r>
              <w:t xml:space="preserve"> – No Data Alerts exist for this Cashpoint in the last 7 days.</w:t>
            </w:r>
          </w:p>
          <w:p w14:paraId="3D5CD0A0" w14:textId="77777777" w:rsidR="00916881" w:rsidRDefault="00916881" w:rsidP="007A3705">
            <w:pPr>
              <w:pStyle w:val="TableBody"/>
            </w:pPr>
            <w:r>
              <w:t>Clicking on the indicator will launch the Data Alerts Report Page.</w:t>
            </w:r>
          </w:p>
          <w:p w14:paraId="521E9C70" w14:textId="0879A40C" w:rsidR="00D57607" w:rsidRDefault="00916881" w:rsidP="007A3705">
            <w:pPr>
              <w:pStyle w:val="TableBody"/>
              <w:rPr>
                <w:caps/>
                <w:color w:val="622423"/>
                <w:spacing w:val="10"/>
              </w:rPr>
            </w:pPr>
            <w:del w:id="353" w:author="Moses, Robbie" w:date="2023-02-22T01:26:00Z">
              <w:r w:rsidRPr="00CC7E49" w:rsidDel="003B5D4F">
                <w:delText xml:space="preserve"> </w:delText>
              </w:r>
            </w:del>
            <w:r w:rsidRPr="00CC7E49">
              <w:t>For information about the alerts, see</w:t>
            </w:r>
            <w:r w:rsidRPr="001F4AB0">
              <w:rPr>
                <w:sz w:val="16"/>
                <w:szCs w:val="16"/>
              </w:rPr>
              <w:t xml:space="preserve">: </w:t>
            </w:r>
            <w:r w:rsidR="00027408">
              <w:rPr>
                <w:rFonts w:eastAsia="Calibri" w:cs="Cambria"/>
                <w:sz w:val="16"/>
                <w:szCs w:val="16"/>
              </w:rPr>
              <w:fldChar w:fldCharType="begin"/>
            </w:r>
            <w:r w:rsidRPr="001F4AB0">
              <w:rPr>
                <w:sz w:val="16"/>
                <w:szCs w:val="16"/>
              </w:rPr>
              <w:instrText xml:space="preserve"> REF _Ref221519845 \h </w:instrText>
            </w:r>
            <w:r w:rsidR="007A3705">
              <w:rPr>
                <w:rFonts w:eastAsia="Calibri" w:cs="Cambria"/>
                <w:sz w:val="16"/>
                <w:szCs w:val="16"/>
              </w:rPr>
              <w:instrText xml:space="preserve"> \* MERGEFORMAT </w:instrText>
            </w:r>
            <w:r w:rsidR="00027408">
              <w:rPr>
                <w:rFonts w:eastAsia="Calibri" w:cs="Cambria"/>
                <w:sz w:val="16"/>
                <w:szCs w:val="16"/>
              </w:rPr>
            </w:r>
            <w:r w:rsidR="00027408">
              <w:rPr>
                <w:rFonts w:eastAsia="Calibri" w:cs="Cambria"/>
                <w:sz w:val="16"/>
                <w:szCs w:val="16"/>
              </w:rPr>
              <w:fldChar w:fldCharType="separate"/>
            </w:r>
          </w:p>
          <w:p w14:paraId="534261AB" w14:textId="513F6D0F" w:rsidR="00916881" w:rsidRDefault="00D57607" w:rsidP="007A3705">
            <w:pPr>
              <w:pStyle w:val="TableBody"/>
            </w:pPr>
            <w:r w:rsidRPr="003B5D4F">
              <w:rPr>
                <w:color w:val="4F81BD" w:themeColor="accent1"/>
                <w:rPrChange w:id="354" w:author="Moses, Robbie" w:date="2023-02-22T01:26:00Z">
                  <w:rPr/>
                </w:rPrChange>
              </w:rPr>
              <w:t>Today</w:t>
            </w:r>
            <w:r w:rsidRPr="003B5D4F">
              <w:rPr>
                <w:rFonts w:ascii="Wingdings" w:hAnsi="Wingdings"/>
                <w:color w:val="4F81BD" w:themeColor="accent1"/>
                <w:rPrChange w:id="355" w:author="Moses, Robbie" w:date="2023-02-22T01:26:00Z">
                  <w:rPr>
                    <w:rFonts w:ascii="Wingdings" w:hAnsi="Wingdings"/>
                  </w:rPr>
                </w:rPrChange>
              </w:rPr>
              <w:t></w:t>
            </w:r>
            <w:r w:rsidRPr="003B5D4F">
              <w:rPr>
                <w:color w:val="4F81BD" w:themeColor="accent1"/>
                <w:rPrChange w:id="356" w:author="Moses, Robbie" w:date="2023-02-22T01:26:00Z">
                  <w:rPr/>
                </w:rPrChange>
              </w:rPr>
              <w:t>Data Alerts Page</w:t>
            </w:r>
            <w:r w:rsidR="00027408">
              <w:fldChar w:fldCharType="end"/>
            </w:r>
          </w:p>
        </w:tc>
      </w:tr>
      <w:tr w:rsidR="00916881" w14:paraId="1B742C64"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E472840" w14:textId="77777777" w:rsidR="00916881" w:rsidRPr="007A3705" w:rsidRDefault="00916881" w:rsidP="007A3705">
            <w:pPr>
              <w:pStyle w:val="TableBody"/>
              <w:rPr>
                <w:b/>
                <w:bCs/>
              </w:rPr>
            </w:pPr>
            <w:r w:rsidRPr="007A3705">
              <w:rPr>
                <w:b/>
                <w:bCs/>
              </w:rPr>
              <w:t>Balances Loaded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01FFA" w14:textId="77777777" w:rsidR="00916881" w:rsidRDefault="00916881" w:rsidP="007A3705">
            <w:pPr>
              <w:pStyle w:val="TableBody"/>
            </w:pPr>
            <w:r>
              <w:t xml:space="preserve">Show an indicator to let the user know if balances have been loaded in the last 7 days. </w:t>
            </w:r>
          </w:p>
          <w:p w14:paraId="4337960F" w14:textId="77777777" w:rsidR="00916881" w:rsidRDefault="00916881" w:rsidP="007A3705">
            <w:pPr>
              <w:pStyle w:val="TableBody"/>
            </w:pPr>
            <w:r w:rsidRPr="00CC7E49">
              <w:rPr>
                <w:b/>
                <w:bCs/>
              </w:rPr>
              <w:t>Red</w:t>
            </w:r>
            <w:r>
              <w:t xml:space="preserve"> – No new balances in the last 7 days</w:t>
            </w:r>
          </w:p>
          <w:p w14:paraId="468487EE" w14:textId="77777777" w:rsidR="00916881" w:rsidRDefault="00916881" w:rsidP="007A3705">
            <w:pPr>
              <w:pStyle w:val="TableBody"/>
            </w:pPr>
            <w:r w:rsidRPr="00CC7E49">
              <w:rPr>
                <w:b/>
                <w:bCs/>
              </w:rPr>
              <w:t>Green</w:t>
            </w:r>
            <w:r>
              <w:t xml:space="preserve"> – Balances have been loaded in the last 7 days.</w:t>
            </w:r>
          </w:p>
          <w:p w14:paraId="655F7E11" w14:textId="3D972897" w:rsidR="00916881" w:rsidRDefault="00916881" w:rsidP="007A3705">
            <w:pPr>
              <w:pStyle w:val="TableBody"/>
            </w:pPr>
            <w:r>
              <w:t xml:space="preserve">Clicking on the indicator will take the user to the Balance Entry page. For more information on this page, see: </w:t>
            </w:r>
            <w:r w:rsidR="00027408" w:rsidRPr="003B5D4F">
              <w:rPr>
                <w:color w:val="4F81BD" w:themeColor="accent1"/>
                <w:rPrChange w:id="357" w:author="Moses, Robbie" w:date="2023-02-22T01:26:00Z">
                  <w:rPr/>
                </w:rPrChange>
              </w:rPr>
              <w:fldChar w:fldCharType="begin"/>
            </w:r>
            <w:r w:rsidRPr="003B5D4F">
              <w:rPr>
                <w:color w:val="4F81BD" w:themeColor="accent1"/>
                <w:rPrChange w:id="358" w:author="Moses, Robbie" w:date="2023-02-22T01:26:00Z">
                  <w:rPr/>
                </w:rPrChange>
              </w:rPr>
              <w:instrText xml:space="preserve"> REF _Ref221853397 \h </w:instrText>
            </w:r>
            <w:r w:rsidR="007A3705" w:rsidRPr="003B5D4F">
              <w:rPr>
                <w:color w:val="4F81BD" w:themeColor="accent1"/>
                <w:rPrChange w:id="359" w:author="Moses, Robbie" w:date="2023-02-22T01:26:00Z">
                  <w:rPr/>
                </w:rPrChange>
              </w:rPr>
              <w:instrText xml:space="preserve"> \* MERGEFORMAT </w:instrText>
            </w:r>
            <w:r w:rsidR="00027408" w:rsidRPr="00FD519E">
              <w:rPr>
                <w:color w:val="4F81BD" w:themeColor="accent1"/>
              </w:rPr>
            </w:r>
            <w:r w:rsidR="00027408" w:rsidRPr="003B5D4F">
              <w:rPr>
                <w:color w:val="4F81BD" w:themeColor="accent1"/>
                <w:rPrChange w:id="360" w:author="Moses, Robbie" w:date="2023-02-22T01:26:00Z">
                  <w:rPr/>
                </w:rPrChange>
              </w:rPr>
              <w:fldChar w:fldCharType="separate"/>
            </w:r>
            <w:r w:rsidR="00D57607" w:rsidRPr="003B5D4F">
              <w:rPr>
                <w:color w:val="4F81BD" w:themeColor="accent1"/>
                <w:rPrChange w:id="361" w:author="Moses, Robbie" w:date="2023-02-22T01:26:00Z">
                  <w:rPr/>
                </w:rPrChange>
              </w:rPr>
              <w:t>Cashpoint</w:t>
            </w:r>
            <w:r w:rsidR="00D57607" w:rsidRPr="003B5D4F">
              <w:rPr>
                <w:rFonts w:ascii="Wingdings" w:hAnsi="Wingdings"/>
                <w:color w:val="4F81BD" w:themeColor="accent1"/>
                <w:rPrChange w:id="362" w:author="Moses, Robbie" w:date="2023-02-22T01:26:00Z">
                  <w:rPr>
                    <w:rFonts w:ascii="Wingdings" w:hAnsi="Wingdings"/>
                  </w:rPr>
                </w:rPrChange>
              </w:rPr>
              <w:t></w:t>
            </w:r>
            <w:r w:rsidR="00D57607" w:rsidRPr="003B5D4F">
              <w:rPr>
                <w:color w:val="4F81BD" w:themeColor="accent1"/>
                <w:rPrChange w:id="363" w:author="Moses, Robbie" w:date="2023-02-22T01:26:00Z">
                  <w:rPr/>
                </w:rPrChange>
              </w:rPr>
              <w:t>Main</w:t>
            </w:r>
            <w:r w:rsidR="00D57607" w:rsidRPr="003B5D4F">
              <w:rPr>
                <w:rFonts w:ascii="Wingdings" w:hAnsi="Wingdings"/>
                <w:color w:val="4F81BD" w:themeColor="accent1"/>
                <w:rPrChange w:id="364" w:author="Moses, Robbie" w:date="2023-02-22T01:26:00Z">
                  <w:rPr>
                    <w:rFonts w:ascii="Wingdings" w:hAnsi="Wingdings"/>
                  </w:rPr>
                </w:rPrChange>
              </w:rPr>
              <w:t></w:t>
            </w:r>
            <w:r w:rsidR="00D57607" w:rsidRPr="003B5D4F">
              <w:rPr>
                <w:color w:val="4F81BD" w:themeColor="accent1"/>
                <w:rPrChange w:id="365" w:author="Moses, Robbie" w:date="2023-02-22T01:26:00Z">
                  <w:rPr/>
                </w:rPrChange>
              </w:rPr>
              <w:t>Balance Entry Page</w:t>
            </w:r>
            <w:r w:rsidR="00027408" w:rsidRPr="003B5D4F">
              <w:rPr>
                <w:color w:val="4F81BD" w:themeColor="accent1"/>
                <w:rPrChange w:id="366" w:author="Moses, Robbie" w:date="2023-02-22T01:26:00Z">
                  <w:rPr/>
                </w:rPrChange>
              </w:rPr>
              <w:fldChar w:fldCharType="end"/>
            </w:r>
          </w:p>
        </w:tc>
      </w:tr>
      <w:tr w:rsidR="00916881" w14:paraId="336A556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2D7C67A" w14:textId="77777777" w:rsidR="00916881" w:rsidRPr="007A3705" w:rsidRDefault="00916881" w:rsidP="007A3705">
            <w:pPr>
              <w:pStyle w:val="TableBody"/>
              <w:rPr>
                <w:b/>
                <w:bCs/>
              </w:rPr>
            </w:pPr>
            <w:r w:rsidRPr="007A3705">
              <w:rPr>
                <w:b/>
                <w:bCs/>
              </w:rPr>
              <w:t>Ordered?</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E62178" w14:textId="77777777" w:rsidR="00916881" w:rsidRDefault="00916881" w:rsidP="007A3705">
            <w:pPr>
              <w:pStyle w:val="TableBody"/>
            </w:pPr>
            <w:r>
              <w:t>Shows an indicator to let the user know if there are Open Recommendations for this Cashpoint.</w:t>
            </w:r>
          </w:p>
          <w:p w14:paraId="299EC8B2" w14:textId="77777777" w:rsidR="00916881" w:rsidRDefault="00916881" w:rsidP="007A3705">
            <w:pPr>
              <w:pStyle w:val="TableBody"/>
            </w:pPr>
            <w:r w:rsidRPr="00CC7E49">
              <w:rPr>
                <w:b/>
                <w:bCs/>
              </w:rPr>
              <w:t>Red</w:t>
            </w:r>
            <w:r>
              <w:t xml:space="preserve"> – There are Open Recommendations for this Cashpoint</w:t>
            </w:r>
          </w:p>
          <w:p w14:paraId="4B860ECF" w14:textId="77777777" w:rsidR="00916881" w:rsidRDefault="00916881" w:rsidP="007A3705">
            <w:pPr>
              <w:pStyle w:val="TableBody"/>
            </w:pPr>
            <w:r w:rsidRPr="00CC7E49">
              <w:rPr>
                <w:b/>
                <w:bCs/>
              </w:rPr>
              <w:lastRenderedPageBreak/>
              <w:t>Green</w:t>
            </w:r>
            <w:r>
              <w:t xml:space="preserve"> – There are no Open Recommendations for this Cashpoint.</w:t>
            </w:r>
          </w:p>
          <w:p w14:paraId="70F2F33D" w14:textId="70F22A9B" w:rsidR="00916881" w:rsidRPr="00F93CD8" w:rsidRDefault="00916881" w:rsidP="007A3705">
            <w:pPr>
              <w:pStyle w:val="TableBody"/>
              <w:rPr>
                <w:sz w:val="16"/>
                <w:szCs w:val="16"/>
              </w:rPr>
            </w:pPr>
            <w:r w:rsidRPr="007A3705">
              <w:t>Clicking on the indicator takes the user to Cashpoint’s Ordering Page</w:t>
            </w:r>
            <w:r w:rsidRPr="00F93CD8">
              <w:rPr>
                <w:sz w:val="16"/>
                <w:szCs w:val="16"/>
              </w:rPr>
              <w:t xml:space="preserve">. </w:t>
            </w:r>
          </w:p>
        </w:tc>
      </w:tr>
      <w:tr w:rsidR="00916881" w14:paraId="7B17FEF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15B6681" w14:textId="77777777" w:rsidR="00916881" w:rsidRPr="007A3705" w:rsidRDefault="00916881" w:rsidP="007A3705">
            <w:pPr>
              <w:pStyle w:val="TableBody"/>
              <w:rPr>
                <w:b/>
                <w:bCs/>
              </w:rPr>
            </w:pPr>
            <w:r w:rsidRPr="007A3705">
              <w:rPr>
                <w:b/>
                <w:bCs/>
              </w:rPr>
              <w:lastRenderedPageBreak/>
              <w:t>Forecast Health</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780FAB" w14:textId="155968E3" w:rsidR="00916881" w:rsidRDefault="00916881" w:rsidP="007A3705">
            <w:pPr>
              <w:pStyle w:val="TableBody"/>
            </w:pPr>
            <w:r>
              <w:t xml:space="preserve">This indicator is used both as a reminder to verify and improve forecast quality as well as </w:t>
            </w:r>
            <w:r w:rsidR="00CE50A5">
              <w:t xml:space="preserve">to give </w:t>
            </w:r>
            <w:r>
              <w:t>a visual indicator as to the forecast quality for the Cashpoint.</w:t>
            </w:r>
          </w:p>
          <w:p w14:paraId="6AFE04C9" w14:textId="77777777" w:rsidR="00916881" w:rsidRDefault="00916881" w:rsidP="007A3705">
            <w:pPr>
              <w:pStyle w:val="TableBody"/>
            </w:pPr>
            <w:r>
              <w:rPr>
                <w:b/>
              </w:rPr>
              <w:t>Red</w:t>
            </w:r>
            <w:r>
              <w:t xml:space="preserve"> – Indicates a poor forecast health for this Cashpoint.</w:t>
            </w:r>
          </w:p>
          <w:p w14:paraId="2E0A81FD" w14:textId="77777777" w:rsidR="00916881" w:rsidRDefault="00916881" w:rsidP="007A3705">
            <w:pPr>
              <w:pStyle w:val="TableBody"/>
            </w:pPr>
            <w:r>
              <w:rPr>
                <w:b/>
              </w:rPr>
              <w:t xml:space="preserve">Yellow </w:t>
            </w:r>
            <w:r>
              <w:t>– Indicates that forecast health is marginal for this Cashpoint.</w:t>
            </w:r>
          </w:p>
          <w:p w14:paraId="6429A132" w14:textId="77777777" w:rsidR="00916881" w:rsidRDefault="00916881" w:rsidP="007A3705">
            <w:pPr>
              <w:pStyle w:val="TableBody"/>
            </w:pPr>
            <w:r>
              <w:rPr>
                <w:b/>
              </w:rPr>
              <w:t>Green</w:t>
            </w:r>
            <w:r>
              <w:t xml:space="preserve"> – Indicates this Cashpoint has a good forecast quality.</w:t>
            </w:r>
          </w:p>
          <w:p w14:paraId="2C19F6A6" w14:textId="22197826" w:rsidR="00916881" w:rsidRDefault="00916881" w:rsidP="007A3705">
            <w:pPr>
              <w:pStyle w:val="TableBody"/>
            </w:pPr>
            <w:r>
              <w:t xml:space="preserve">Clicking on the indicator will take the user to the Cashpoint Forecast Analysis Page. See </w:t>
            </w:r>
            <w:r w:rsidR="00027408" w:rsidRPr="003B5D4F">
              <w:rPr>
                <w:color w:val="4F81BD" w:themeColor="accent1"/>
                <w:rPrChange w:id="367" w:author="Moses, Robbie" w:date="2023-02-22T01:26:00Z">
                  <w:rPr/>
                </w:rPrChange>
              </w:rPr>
              <w:fldChar w:fldCharType="begin"/>
            </w:r>
            <w:r w:rsidRPr="003B5D4F">
              <w:rPr>
                <w:color w:val="4F81BD" w:themeColor="accent1"/>
                <w:rPrChange w:id="368" w:author="Moses, Robbie" w:date="2023-02-22T01:26:00Z">
                  <w:rPr/>
                </w:rPrChange>
              </w:rPr>
              <w:instrText xml:space="preserve"> REF _Ref236107112 \h </w:instrText>
            </w:r>
            <w:r w:rsidR="007A3705" w:rsidRPr="003B5D4F">
              <w:rPr>
                <w:color w:val="4F81BD" w:themeColor="accent1"/>
                <w:rPrChange w:id="369" w:author="Moses, Robbie" w:date="2023-02-22T01:26:00Z">
                  <w:rPr/>
                </w:rPrChange>
              </w:rPr>
              <w:instrText xml:space="preserve"> \* MERGEFORMAT </w:instrText>
            </w:r>
            <w:r w:rsidR="00027408" w:rsidRPr="00FD519E">
              <w:rPr>
                <w:color w:val="4F81BD" w:themeColor="accent1"/>
              </w:rPr>
            </w:r>
            <w:r w:rsidR="00027408" w:rsidRPr="003B5D4F">
              <w:rPr>
                <w:color w:val="4F81BD" w:themeColor="accent1"/>
                <w:rPrChange w:id="370" w:author="Moses, Robbie" w:date="2023-02-22T01:26:00Z">
                  <w:rPr/>
                </w:rPrChange>
              </w:rPr>
              <w:fldChar w:fldCharType="separate"/>
            </w:r>
            <w:r w:rsidR="00D57607" w:rsidRPr="003B5D4F">
              <w:rPr>
                <w:color w:val="4F81BD" w:themeColor="accent1"/>
                <w:rPrChange w:id="371" w:author="Moses, Robbie" w:date="2023-02-22T01:26:00Z">
                  <w:rPr/>
                </w:rPrChange>
              </w:rPr>
              <w:t>Cashpoint</w:t>
            </w:r>
            <w:r w:rsidR="00D57607" w:rsidRPr="003B5D4F">
              <w:rPr>
                <w:rFonts w:ascii="Wingdings" w:hAnsi="Wingdings"/>
                <w:color w:val="4F81BD" w:themeColor="accent1"/>
                <w:rPrChange w:id="372" w:author="Moses, Robbie" w:date="2023-02-22T01:26:00Z">
                  <w:rPr>
                    <w:rFonts w:ascii="Wingdings" w:hAnsi="Wingdings"/>
                  </w:rPr>
                </w:rPrChange>
              </w:rPr>
              <w:t></w:t>
            </w:r>
            <w:r w:rsidR="00D57607" w:rsidRPr="003B5D4F">
              <w:rPr>
                <w:color w:val="4F81BD" w:themeColor="accent1"/>
                <w:rPrChange w:id="373" w:author="Moses, Robbie" w:date="2023-02-22T01:26:00Z">
                  <w:rPr/>
                </w:rPrChange>
              </w:rPr>
              <w:t>Forecast</w:t>
            </w:r>
            <w:r w:rsidR="00D57607" w:rsidRPr="003B5D4F">
              <w:rPr>
                <w:rFonts w:ascii="Wingdings" w:hAnsi="Wingdings"/>
                <w:color w:val="4F81BD" w:themeColor="accent1"/>
                <w:rPrChange w:id="374" w:author="Moses, Robbie" w:date="2023-02-22T01:26:00Z">
                  <w:rPr>
                    <w:rFonts w:ascii="Wingdings" w:hAnsi="Wingdings"/>
                  </w:rPr>
                </w:rPrChange>
              </w:rPr>
              <w:t></w:t>
            </w:r>
            <w:r w:rsidR="00D57607" w:rsidRPr="003B5D4F">
              <w:rPr>
                <w:color w:val="4F81BD" w:themeColor="accent1"/>
                <w:rPrChange w:id="375" w:author="Moses, Robbie" w:date="2023-02-22T01:26:00Z">
                  <w:rPr/>
                </w:rPrChange>
              </w:rPr>
              <w:t>Analysis</w:t>
            </w:r>
            <w:r w:rsidR="00027408" w:rsidRPr="003B5D4F">
              <w:rPr>
                <w:color w:val="4F81BD" w:themeColor="accent1"/>
                <w:rPrChange w:id="376" w:author="Moses, Robbie" w:date="2023-02-22T01:26:00Z">
                  <w:rPr/>
                </w:rPrChange>
              </w:rPr>
              <w:fldChar w:fldCharType="end"/>
            </w:r>
            <w:r w:rsidRPr="003B5D4F">
              <w:rPr>
                <w:color w:val="4F81BD" w:themeColor="accent1"/>
                <w:rPrChange w:id="377" w:author="Moses, Robbie" w:date="2023-02-22T01:26:00Z">
                  <w:rPr/>
                </w:rPrChange>
              </w:rPr>
              <w:t xml:space="preserve"> </w:t>
            </w:r>
            <w:r>
              <w:t>for more information.</w:t>
            </w:r>
          </w:p>
        </w:tc>
      </w:tr>
      <w:tr w:rsidR="00916881" w14:paraId="5EDE1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29D4091" w14:textId="77777777" w:rsidR="00916881" w:rsidRPr="007A3705" w:rsidRDefault="00916881" w:rsidP="007A3705">
            <w:pPr>
              <w:pStyle w:val="TableBody"/>
              <w:rPr>
                <w:b/>
                <w:bCs/>
              </w:rPr>
            </w:pPr>
            <w:r w:rsidRPr="007A3705">
              <w:rPr>
                <w:b/>
                <w:bCs/>
              </w:rPr>
              <w:t>Balances Last Load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2D7D0" w14:textId="46231FAC" w:rsidR="00916881" w:rsidRDefault="00916881" w:rsidP="007A3705">
            <w:pPr>
              <w:pStyle w:val="TableBody"/>
            </w:pPr>
            <w:r>
              <w:t xml:space="preserve">Shows a status for each currency as to the last date that history was loaded. Clicking on the hyperlink for the date will take the user to the Cashpoint Balance Entry Page for the day specified. see </w:t>
            </w:r>
            <w:r w:rsidR="00027408" w:rsidRPr="003B5D4F">
              <w:rPr>
                <w:color w:val="4F81BD" w:themeColor="accent1"/>
                <w:rPrChange w:id="378" w:author="Moses, Robbie" w:date="2023-02-22T01:26:00Z">
                  <w:rPr/>
                </w:rPrChange>
              </w:rPr>
              <w:fldChar w:fldCharType="begin"/>
            </w:r>
            <w:r w:rsidRPr="003B5D4F">
              <w:rPr>
                <w:color w:val="4F81BD" w:themeColor="accent1"/>
                <w:rPrChange w:id="379" w:author="Moses, Robbie" w:date="2023-02-22T01:26:00Z">
                  <w:rPr/>
                </w:rPrChange>
              </w:rPr>
              <w:instrText xml:space="preserve"> REF _Ref221853397 \h </w:instrText>
            </w:r>
            <w:r w:rsidR="007A3705" w:rsidRPr="003B5D4F">
              <w:rPr>
                <w:color w:val="4F81BD" w:themeColor="accent1"/>
                <w:rPrChange w:id="380" w:author="Moses, Robbie" w:date="2023-02-22T01:26:00Z">
                  <w:rPr/>
                </w:rPrChange>
              </w:rPr>
              <w:instrText xml:space="preserve"> \* MERGEFORMAT </w:instrText>
            </w:r>
            <w:r w:rsidR="00027408" w:rsidRPr="00FD519E">
              <w:rPr>
                <w:color w:val="4F81BD" w:themeColor="accent1"/>
              </w:rPr>
            </w:r>
            <w:r w:rsidR="00027408" w:rsidRPr="003B5D4F">
              <w:rPr>
                <w:color w:val="4F81BD" w:themeColor="accent1"/>
                <w:rPrChange w:id="381" w:author="Moses, Robbie" w:date="2023-02-22T01:26:00Z">
                  <w:rPr/>
                </w:rPrChange>
              </w:rPr>
              <w:fldChar w:fldCharType="separate"/>
            </w:r>
            <w:r w:rsidR="00D57607" w:rsidRPr="003B5D4F">
              <w:rPr>
                <w:color w:val="4F81BD" w:themeColor="accent1"/>
                <w:rPrChange w:id="382" w:author="Moses, Robbie" w:date="2023-02-22T01:26:00Z">
                  <w:rPr/>
                </w:rPrChange>
              </w:rPr>
              <w:t>Cashpoint</w:t>
            </w:r>
            <w:r w:rsidR="00D57607" w:rsidRPr="003B5D4F">
              <w:rPr>
                <w:rFonts w:ascii="Wingdings" w:hAnsi="Wingdings"/>
                <w:color w:val="4F81BD" w:themeColor="accent1"/>
                <w:rPrChange w:id="383" w:author="Moses, Robbie" w:date="2023-02-22T01:26:00Z">
                  <w:rPr>
                    <w:rFonts w:ascii="Wingdings" w:hAnsi="Wingdings"/>
                  </w:rPr>
                </w:rPrChange>
              </w:rPr>
              <w:t></w:t>
            </w:r>
            <w:r w:rsidR="00D57607" w:rsidRPr="003B5D4F">
              <w:rPr>
                <w:color w:val="4F81BD" w:themeColor="accent1"/>
                <w:rPrChange w:id="384" w:author="Moses, Robbie" w:date="2023-02-22T01:26:00Z">
                  <w:rPr/>
                </w:rPrChange>
              </w:rPr>
              <w:t>Main</w:t>
            </w:r>
            <w:r w:rsidR="00D57607" w:rsidRPr="003B5D4F">
              <w:rPr>
                <w:rFonts w:ascii="Wingdings" w:hAnsi="Wingdings"/>
                <w:color w:val="4F81BD" w:themeColor="accent1"/>
                <w:rPrChange w:id="385" w:author="Moses, Robbie" w:date="2023-02-22T01:26:00Z">
                  <w:rPr>
                    <w:rFonts w:ascii="Wingdings" w:hAnsi="Wingdings"/>
                  </w:rPr>
                </w:rPrChange>
              </w:rPr>
              <w:t></w:t>
            </w:r>
            <w:r w:rsidR="00D57607" w:rsidRPr="003B5D4F">
              <w:rPr>
                <w:color w:val="4F81BD" w:themeColor="accent1"/>
                <w:rPrChange w:id="386" w:author="Moses, Robbie" w:date="2023-02-22T01:26:00Z">
                  <w:rPr/>
                </w:rPrChange>
              </w:rPr>
              <w:t>Balance Entry Page</w:t>
            </w:r>
            <w:r w:rsidR="00027408" w:rsidRPr="003B5D4F">
              <w:rPr>
                <w:color w:val="4F81BD" w:themeColor="accent1"/>
                <w:rPrChange w:id="387" w:author="Moses, Robbie" w:date="2023-02-22T01:26:00Z">
                  <w:rPr/>
                </w:rPrChange>
              </w:rPr>
              <w:fldChar w:fldCharType="end"/>
            </w:r>
            <w:r w:rsidRPr="003B5D4F">
              <w:rPr>
                <w:color w:val="4F81BD" w:themeColor="accent1"/>
                <w:rPrChange w:id="388" w:author="Moses, Robbie" w:date="2023-02-22T01:26:00Z">
                  <w:rPr/>
                </w:rPrChange>
              </w:rPr>
              <w:t xml:space="preserve"> </w:t>
            </w:r>
            <w:r>
              <w:t>for more information.</w:t>
            </w:r>
          </w:p>
        </w:tc>
      </w:tr>
      <w:tr w:rsidR="00916881" w14:paraId="6E17231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9490FB5" w14:textId="77777777" w:rsidR="00916881" w:rsidRPr="007A3705" w:rsidRDefault="00916881" w:rsidP="007A3705">
            <w:pPr>
              <w:pStyle w:val="TableBody"/>
              <w:rPr>
                <w:b/>
                <w:bCs/>
              </w:rPr>
            </w:pPr>
            <w:r w:rsidRPr="007A3705">
              <w:rPr>
                <w:b/>
                <w:bCs/>
              </w:rPr>
              <w:t>Current Balance Levels (ATM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EC4B19" w14:textId="4C82E978" w:rsidR="00916881" w:rsidRDefault="00916881" w:rsidP="007A3705">
            <w:pPr>
              <w:pStyle w:val="TableBody"/>
            </w:pPr>
            <w:r>
              <w:t xml:space="preserve">Redirects User to the Cashpoint&gt;Main&gt;Balance Entry page which includes the Current Balance Level dashboard report and graphs.  For additional information on the Current Balance Level reports please refer to </w:t>
            </w:r>
            <w:r w:rsidRPr="003B5D4F">
              <w:rPr>
                <w:color w:val="4F81BD" w:themeColor="accent1"/>
                <w:rPrChange w:id="389" w:author="Moses, Robbie" w:date="2023-02-22T01:27:00Z">
                  <w:rPr/>
                </w:rPrChange>
              </w:rPr>
              <w:fldChar w:fldCharType="begin"/>
            </w:r>
            <w:r w:rsidRPr="003B5D4F">
              <w:rPr>
                <w:color w:val="4F81BD" w:themeColor="accent1"/>
                <w:rPrChange w:id="390" w:author="Moses, Robbie" w:date="2023-02-22T01:27:00Z">
                  <w:rPr/>
                </w:rPrChange>
              </w:rPr>
              <w:instrText xml:space="preserve"> HYPERLINK \l "_Today</w:instrText>
            </w:r>
            <w:r w:rsidRPr="003B5D4F">
              <w:rPr>
                <w:color w:val="4F81BD" w:themeColor="accent1"/>
                <w:rPrChange w:id="391" w:author="Moses, Robbie" w:date="2023-02-22T01:27:00Z">
                  <w:rPr/>
                </w:rPrChange>
              </w:rPr>
              <w:instrText xml:space="preserve">Current_Balance_Levels" </w:instrText>
            </w:r>
            <w:r w:rsidRPr="003B5D4F">
              <w:rPr>
                <w:color w:val="4F81BD" w:themeColor="accent1"/>
                <w:rPrChange w:id="392" w:author="Moses, Robbie" w:date="2023-02-22T01:27:00Z">
                  <w:rPr>
                    <w:rStyle w:val="Hyperlink"/>
                    <w:color w:val="auto"/>
                  </w:rPr>
                </w:rPrChange>
              </w:rPr>
              <w:fldChar w:fldCharType="separate"/>
            </w:r>
            <w:r w:rsidRPr="003B5D4F">
              <w:rPr>
                <w:rStyle w:val="Hyperlink"/>
                <w:color w:val="4F81BD" w:themeColor="accent1"/>
                <w:u w:val="none"/>
                <w:rPrChange w:id="393" w:author="Moses, Robbie" w:date="2023-02-22T01:27:00Z">
                  <w:rPr>
                    <w:rStyle w:val="Hyperlink"/>
                    <w:color w:val="auto"/>
                  </w:rPr>
                </w:rPrChange>
              </w:rPr>
              <w:t>Today</w:t>
            </w:r>
            <w:r w:rsidRPr="003B5D4F">
              <w:rPr>
                <w:rStyle w:val="Hyperlink"/>
                <w:rFonts w:ascii="Wingdings" w:hAnsi="Wingdings"/>
                <w:color w:val="4F81BD" w:themeColor="accent1"/>
                <w:u w:val="none"/>
                <w:rPrChange w:id="394" w:author="Moses, Robbie" w:date="2023-02-22T01:27:00Z">
                  <w:rPr>
                    <w:rStyle w:val="Hyperlink"/>
                    <w:rFonts w:ascii="Wingdings" w:hAnsi="Wingdings"/>
                    <w:color w:val="auto"/>
                  </w:rPr>
                </w:rPrChange>
              </w:rPr>
              <w:t></w:t>
            </w:r>
            <w:r w:rsidRPr="003B5D4F">
              <w:rPr>
                <w:rStyle w:val="Hyperlink"/>
                <w:color w:val="4F81BD" w:themeColor="accent1"/>
                <w:u w:val="none"/>
                <w:rPrChange w:id="395" w:author="Moses, Robbie" w:date="2023-02-22T01:27:00Z">
                  <w:rPr>
                    <w:rStyle w:val="Hyperlink"/>
                    <w:color w:val="auto"/>
                  </w:rPr>
                </w:rPrChange>
              </w:rPr>
              <w:t>Current Balance Levels</w:t>
            </w:r>
            <w:r w:rsidRPr="003B5D4F">
              <w:rPr>
                <w:rStyle w:val="Hyperlink"/>
                <w:color w:val="4F81BD" w:themeColor="accent1"/>
                <w:u w:val="none"/>
                <w:rPrChange w:id="396" w:author="Moses, Robbie" w:date="2023-02-22T01:27:00Z">
                  <w:rPr>
                    <w:rStyle w:val="Hyperlink"/>
                    <w:color w:val="auto"/>
                  </w:rPr>
                </w:rPrChange>
              </w:rPr>
              <w:fldChar w:fldCharType="end"/>
            </w:r>
          </w:p>
          <w:p w14:paraId="4E09EEB3" w14:textId="77777777" w:rsidR="00916881" w:rsidRDefault="00916881" w:rsidP="00AA480C">
            <w:pPr>
              <w:pStyle w:val="TableNote"/>
            </w:pPr>
            <w:r w:rsidRPr="00AA480C">
              <w:rPr>
                <w:b/>
                <w:bCs/>
              </w:rPr>
              <w:t>NOTE</w:t>
            </w:r>
            <w:r w:rsidRPr="00D17D7C">
              <w:t>: At the individual ATM level, only the ATM Balances by Denomination, ATM Balances by Cassette Type, and ATM Actual Balance vs. Target are available.</w:t>
            </w:r>
          </w:p>
        </w:tc>
      </w:tr>
      <w:tr w:rsidR="00916881" w14:paraId="6D2807EF"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8AA0FF0" w14:textId="77777777" w:rsidR="00916881" w:rsidRPr="007A3705" w:rsidRDefault="00916881" w:rsidP="007A3705">
            <w:pPr>
              <w:pStyle w:val="TableBody"/>
              <w:rPr>
                <w:b/>
                <w:bCs/>
              </w:rPr>
            </w:pPr>
            <w:r w:rsidRPr="007A3705">
              <w:rPr>
                <w:b/>
                <w:bCs/>
              </w:rPr>
              <w:t>Forecast Last Generation Information</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3210EC" w14:textId="77777777" w:rsidR="00916881" w:rsidRDefault="00916881" w:rsidP="007A3705">
            <w:pPr>
              <w:pStyle w:val="TableBody"/>
            </w:pPr>
            <w:r>
              <w:t>Shows the user the last date that a Forecast was generated for this Cashpoint including the start and end dates of the Forecast period.</w:t>
            </w:r>
          </w:p>
          <w:p w14:paraId="3EC02A6A" w14:textId="5971B2FC" w:rsidR="00916881" w:rsidRDefault="00916881" w:rsidP="007A3705">
            <w:pPr>
              <w:pStyle w:val="TableBody"/>
              <w:rPr>
                <w:b/>
              </w:rPr>
            </w:pPr>
            <w:r>
              <w:t xml:space="preserve">Clicking on the hyperlink for the date will take the user to the Cashpoint Generate Forecast page. For more information on this page, see: </w:t>
            </w:r>
            <w:r w:rsidR="00027408">
              <w:rPr>
                <w:b/>
              </w:rPr>
              <w:fldChar w:fldCharType="begin"/>
            </w:r>
            <w:r>
              <w:rPr>
                <w:b/>
              </w:rPr>
              <w:instrText xml:space="preserve"> REF _Ref221790204 \h </w:instrText>
            </w:r>
            <w:r w:rsidR="007A3705">
              <w:rPr>
                <w:b/>
              </w:rPr>
              <w:instrText xml:space="preserve"> \* MERGEFORMAT </w:instrText>
            </w:r>
            <w:r w:rsidR="00027408">
              <w:rPr>
                <w:b/>
              </w:rPr>
            </w:r>
            <w:r w:rsidR="00027408">
              <w:rPr>
                <w:b/>
              </w:rPr>
              <w:fldChar w:fldCharType="separate"/>
            </w:r>
            <w:r w:rsidR="00D57607" w:rsidRPr="003B5D4F">
              <w:rPr>
                <w:color w:val="4F81BD" w:themeColor="accent1"/>
                <w:rPrChange w:id="397" w:author="Moses, Robbie" w:date="2023-02-22T01:27:00Z">
                  <w:rPr/>
                </w:rPrChange>
              </w:rPr>
              <w:t>Cashpoint</w:t>
            </w:r>
            <w:r w:rsidR="00D57607" w:rsidRPr="003B5D4F">
              <w:rPr>
                <w:rFonts w:ascii="Wingdings" w:hAnsi="Wingdings"/>
                <w:color w:val="4F81BD" w:themeColor="accent1"/>
                <w:rPrChange w:id="398" w:author="Moses, Robbie" w:date="2023-02-22T01:27:00Z">
                  <w:rPr>
                    <w:rFonts w:ascii="Wingdings" w:hAnsi="Wingdings"/>
                  </w:rPr>
                </w:rPrChange>
              </w:rPr>
              <w:t></w:t>
            </w:r>
            <w:r w:rsidR="00D57607" w:rsidRPr="003B5D4F">
              <w:rPr>
                <w:color w:val="4F81BD" w:themeColor="accent1"/>
                <w:rPrChange w:id="399" w:author="Moses, Robbie" w:date="2023-02-22T01:27:00Z">
                  <w:rPr/>
                </w:rPrChange>
              </w:rPr>
              <w:t>Forecast</w:t>
            </w:r>
            <w:r w:rsidR="00D57607" w:rsidRPr="003B5D4F">
              <w:rPr>
                <w:rFonts w:ascii="Wingdings" w:hAnsi="Wingdings"/>
                <w:color w:val="4F81BD" w:themeColor="accent1"/>
                <w:rPrChange w:id="400" w:author="Moses, Robbie" w:date="2023-02-22T01:27:00Z">
                  <w:rPr>
                    <w:rFonts w:ascii="Wingdings" w:hAnsi="Wingdings"/>
                  </w:rPr>
                </w:rPrChange>
              </w:rPr>
              <w:t></w:t>
            </w:r>
            <w:r w:rsidR="00D57607" w:rsidRPr="003B5D4F">
              <w:rPr>
                <w:color w:val="4F81BD" w:themeColor="accent1"/>
                <w:rPrChange w:id="401" w:author="Moses, Robbie" w:date="2023-02-22T01:27:00Z">
                  <w:rPr/>
                </w:rPrChange>
              </w:rPr>
              <w:t>Generate Forecas</w:t>
            </w:r>
            <w:r w:rsidR="00D57607">
              <w:t>t</w:t>
            </w:r>
            <w:r w:rsidR="00027408">
              <w:rPr>
                <w:b/>
              </w:rPr>
              <w:fldChar w:fldCharType="end"/>
            </w:r>
          </w:p>
        </w:tc>
      </w:tr>
      <w:tr w:rsidR="00916881" w14:paraId="784A1ED0"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3C55D74" w14:textId="77777777" w:rsidR="00916881" w:rsidRPr="007A3705" w:rsidRDefault="00916881" w:rsidP="007A3705">
            <w:pPr>
              <w:pStyle w:val="TableBody"/>
              <w:rPr>
                <w:b/>
                <w:bCs/>
              </w:rPr>
            </w:pPr>
            <w:r w:rsidRPr="007A3705">
              <w:rPr>
                <w:b/>
                <w:bCs/>
              </w:rPr>
              <w:t>Order 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9EE7E9" w14:textId="77777777" w:rsidR="00916881" w:rsidRDefault="00916881" w:rsidP="007A3705">
            <w:pPr>
              <w:pStyle w:val="TableBody"/>
            </w:pPr>
            <w:r>
              <w:t>Shows the Recommendations and Orders for the current day for this Cashpoint. The following are the fields in this section:</w:t>
            </w:r>
          </w:p>
          <w:p w14:paraId="2C339509" w14:textId="77777777" w:rsidR="00916881" w:rsidRDefault="00916881" w:rsidP="007A3705">
            <w:pPr>
              <w:pStyle w:val="TableBody"/>
            </w:pPr>
            <w:r>
              <w:rPr>
                <w:b/>
              </w:rPr>
              <w:t xml:space="preserve">Action </w:t>
            </w:r>
            <w:r>
              <w:t xml:space="preserve">– Type of service to be performed </w:t>
            </w:r>
          </w:p>
          <w:p w14:paraId="51E9475F" w14:textId="77777777" w:rsidR="00916881" w:rsidRDefault="00916881" w:rsidP="007A3705">
            <w:pPr>
              <w:pStyle w:val="TableBody"/>
            </w:pPr>
            <w:r>
              <w:rPr>
                <w:b/>
              </w:rPr>
              <w:t xml:space="preserve">Currency </w:t>
            </w:r>
            <w:r>
              <w:t>– The Currency ID for the Recommendation/Order</w:t>
            </w:r>
          </w:p>
          <w:p w14:paraId="7D63DDD3" w14:textId="77777777" w:rsidR="00916881" w:rsidRDefault="00916881" w:rsidP="007A3705">
            <w:pPr>
              <w:pStyle w:val="TableBody"/>
            </w:pPr>
            <w:r>
              <w:rPr>
                <w:b/>
              </w:rPr>
              <w:lastRenderedPageBreak/>
              <w:t xml:space="preserve">Recommended </w:t>
            </w:r>
            <w:r>
              <w:t>– The amount that was Recommended to Order (if no Recommendation a zero signifies a manual order)</w:t>
            </w:r>
          </w:p>
          <w:p w14:paraId="7B41F171" w14:textId="77777777" w:rsidR="00916881" w:rsidRDefault="00916881" w:rsidP="007A3705">
            <w:pPr>
              <w:pStyle w:val="TableBody"/>
            </w:pPr>
            <w:r>
              <w:rPr>
                <w:b/>
              </w:rPr>
              <w:t xml:space="preserve">Ordered </w:t>
            </w:r>
            <w:r>
              <w:t xml:space="preserve">– The amount that was Ordered (if still an Open Recommendation, the amount will be zero). </w:t>
            </w:r>
          </w:p>
          <w:p w14:paraId="2BD87DC1" w14:textId="77777777" w:rsidR="00916881" w:rsidRDefault="00916881" w:rsidP="007A3705">
            <w:pPr>
              <w:pStyle w:val="TableBody"/>
            </w:pPr>
            <w:r>
              <w:rPr>
                <w:b/>
              </w:rPr>
              <w:t>Due Date</w:t>
            </w:r>
            <w:r>
              <w:t xml:space="preserve"> – The date that the service will be completed</w:t>
            </w:r>
          </w:p>
          <w:p w14:paraId="2B5D18C6" w14:textId="77777777" w:rsidR="00916881" w:rsidRDefault="00916881" w:rsidP="007A3705">
            <w:pPr>
              <w:pStyle w:val="TableBody"/>
            </w:pPr>
            <w:r>
              <w:rPr>
                <w:b/>
              </w:rPr>
              <w:t xml:space="preserve">Variance </w:t>
            </w:r>
            <w:r>
              <w:t>– The percentage difference between the Recommended and Ordered amounts.</w:t>
            </w:r>
          </w:p>
          <w:p w14:paraId="2D8C3E98" w14:textId="77777777" w:rsidR="00916881" w:rsidRPr="007A3705" w:rsidRDefault="00916881" w:rsidP="007A3705">
            <w:pPr>
              <w:pStyle w:val="TableBody"/>
            </w:pPr>
            <w:r w:rsidRPr="007A3705">
              <w:t xml:space="preserve">Clicking on the hyperlink under the Action column takes the user to the Order Overview for this Cashpoint. For more information. </w:t>
            </w:r>
          </w:p>
        </w:tc>
      </w:tr>
      <w:tr w:rsidR="00916881" w14:paraId="18B64097"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4E8D0A59" w14:textId="77777777" w:rsidR="00916881" w:rsidRPr="007A3705" w:rsidRDefault="00916881" w:rsidP="007A3705">
            <w:pPr>
              <w:pStyle w:val="TableBody"/>
              <w:rPr>
                <w:b/>
                <w:bCs/>
              </w:rPr>
            </w:pPr>
            <w:r w:rsidRPr="007A3705">
              <w:rPr>
                <w:b/>
                <w:bCs/>
              </w:rPr>
              <w:lastRenderedPageBreak/>
              <w:t>Reports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2CAAE" w14:textId="5F81F9E5" w:rsidR="00916881" w:rsidRDefault="00916881" w:rsidP="007A3705">
            <w:pPr>
              <w:pStyle w:val="TableBody"/>
            </w:pPr>
            <w:r>
              <w:t xml:space="preserve">Shows hyperlinks to the Cashpoint reports for Orders, History, Horizon, and Forecast. Clicking on the respective hyperlink takes the user to the Cashpoint report. See: </w:t>
            </w:r>
            <w:r w:rsidR="00027408">
              <w:fldChar w:fldCharType="begin"/>
            </w:r>
            <w:r>
              <w:instrText xml:space="preserve"> REF _Ref221790206 \h </w:instrText>
            </w:r>
            <w:r w:rsidR="007A3705">
              <w:instrText xml:space="preserve"> \* MERGEFORMAT </w:instrText>
            </w:r>
            <w:r w:rsidR="00027408">
              <w:fldChar w:fldCharType="separate"/>
            </w:r>
            <w:r w:rsidR="00D57607" w:rsidRPr="003B5D4F">
              <w:rPr>
                <w:color w:val="4F81BD" w:themeColor="accent1"/>
                <w:rPrChange w:id="402" w:author="Moses, Robbie" w:date="2023-02-22T01:27:00Z">
                  <w:rPr/>
                </w:rPrChange>
              </w:rPr>
              <w:t>Cashpoint</w:t>
            </w:r>
            <w:r w:rsidR="00D57607" w:rsidRPr="003B5D4F">
              <w:rPr>
                <w:rFonts w:ascii="Wingdings" w:hAnsi="Wingdings"/>
                <w:color w:val="4F81BD" w:themeColor="accent1"/>
                <w:rPrChange w:id="403" w:author="Moses, Robbie" w:date="2023-02-22T01:27:00Z">
                  <w:rPr>
                    <w:rFonts w:ascii="Wingdings" w:hAnsi="Wingdings"/>
                  </w:rPr>
                </w:rPrChange>
              </w:rPr>
              <w:t></w:t>
            </w:r>
            <w:r w:rsidR="00D57607" w:rsidRPr="003B5D4F">
              <w:rPr>
                <w:color w:val="4F81BD" w:themeColor="accent1"/>
                <w:rPrChange w:id="404" w:author="Moses, Robbie" w:date="2023-02-22T01:27:00Z">
                  <w:rPr/>
                </w:rPrChange>
              </w:rPr>
              <w:t>Report</w:t>
            </w:r>
            <w:r w:rsidR="00D57607">
              <w:t>s</w:t>
            </w:r>
            <w:r w:rsidR="00027408">
              <w:fldChar w:fldCharType="end"/>
            </w:r>
          </w:p>
        </w:tc>
      </w:tr>
      <w:tr w:rsidR="00916881" w14:paraId="2B449E85"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2D8B05B" w14:textId="77777777" w:rsidR="00916881" w:rsidRPr="007A3705" w:rsidRDefault="00916881" w:rsidP="007A3705">
            <w:pPr>
              <w:pStyle w:val="TableBody"/>
              <w:rPr>
                <w:b/>
                <w:bCs/>
              </w:rPr>
            </w:pPr>
            <w:r w:rsidRPr="007A3705">
              <w:rPr>
                <w:b/>
                <w:bCs/>
              </w:rPr>
              <w:t>Summary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F2622E" w14:textId="77777777" w:rsidR="00916881" w:rsidRDefault="00916881" w:rsidP="007A3705">
            <w:pPr>
              <w:pStyle w:val="TableBody"/>
            </w:pPr>
            <w:r>
              <w:t xml:space="preserve">The Summary section may seem like a simple report, but it is a very powerful tool with a lot of information that is useful to the OptiCash analyst. There are slight differences between the ATM and Branch pages which will be explained below. </w:t>
            </w:r>
          </w:p>
          <w:p w14:paraId="06AD77B9" w14:textId="55436E38" w:rsidR="00916881" w:rsidRDefault="00916881" w:rsidP="007A3705">
            <w:pPr>
              <w:pStyle w:val="TableBody"/>
            </w:pPr>
            <w:r>
              <w:t>The Summary gives information about the history, upcoming deliveries and activity, Delivery and holiday schedules, and predicted balances.  The Summary Report is broken up into three sections:</w:t>
            </w:r>
          </w:p>
          <w:p w14:paraId="47D6B52B" w14:textId="662F34D9" w:rsidR="00916881" w:rsidRDefault="00916881" w:rsidP="007A3705">
            <w:pPr>
              <w:pStyle w:val="TableBody"/>
            </w:pPr>
            <w:r w:rsidRPr="00CC7E49">
              <w:rPr>
                <w:b/>
                <w:bCs/>
              </w:rPr>
              <w:t>Gray</w:t>
            </w:r>
            <w:r>
              <w:t xml:space="preserve"> – </w:t>
            </w:r>
            <w:r w:rsidR="00116054">
              <w:t xml:space="preserve">Indicates </w:t>
            </w:r>
            <w:r>
              <w:t xml:space="preserve">History which was loaded into OptiCash. This is what happened on each day in terms of balances and activity. </w:t>
            </w:r>
          </w:p>
          <w:p w14:paraId="12F11EF8" w14:textId="77777777" w:rsidR="00916881" w:rsidRDefault="00916881" w:rsidP="007A3705">
            <w:pPr>
              <w:pStyle w:val="TableBody"/>
            </w:pPr>
            <w:r w:rsidRPr="00CC7E49">
              <w:rPr>
                <w:b/>
                <w:bCs/>
              </w:rPr>
              <w:t>Yellow</w:t>
            </w:r>
            <w:r>
              <w:t xml:space="preserve"> – Indicates Gap History; meaning data was not loaded for those days and therefore OptiCash calculates the balances based on the forecast. </w:t>
            </w:r>
          </w:p>
          <w:p w14:paraId="473DDC98" w14:textId="77777777" w:rsidR="00916881" w:rsidRPr="001F4AB0" w:rsidRDefault="00916881" w:rsidP="007A3705">
            <w:pPr>
              <w:pStyle w:val="TableBody"/>
              <w:rPr>
                <w:szCs w:val="16"/>
              </w:rPr>
            </w:pPr>
            <w:r w:rsidRPr="00CC7E49">
              <w:rPr>
                <w:b/>
                <w:bCs/>
              </w:rPr>
              <w:t>White</w:t>
            </w:r>
            <w:r>
              <w:t xml:space="preserve"> – Indicates the Horizon; meaning the activity and balances that are projected to happen </w:t>
            </w:r>
            <w:r w:rsidR="00116054">
              <w:t xml:space="preserve">in the coming days. </w:t>
            </w:r>
          </w:p>
        </w:tc>
      </w:tr>
      <w:tr w:rsidR="00916881" w14:paraId="21D09CE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2820BFE" w14:textId="77777777" w:rsidR="00916881" w:rsidRPr="007A3705" w:rsidRDefault="00916881" w:rsidP="007A3705">
            <w:pPr>
              <w:pStyle w:val="TableBody"/>
              <w:rPr>
                <w:b/>
                <w:bCs/>
              </w:rPr>
            </w:pPr>
            <w:r w:rsidRPr="007A3705">
              <w:rPr>
                <w:b/>
                <w:bCs/>
              </w:rPr>
              <w:t>View By</w:t>
            </w:r>
          </w:p>
          <w:p w14:paraId="5212C12D" w14:textId="77777777" w:rsidR="00916881" w:rsidRPr="007A3705" w:rsidRDefault="00916881" w:rsidP="007A3705">
            <w:pPr>
              <w:pStyle w:val="TableBody"/>
              <w:rPr>
                <w:b/>
                <w:bCs/>
              </w:rPr>
            </w:pPr>
            <w:r w:rsidRPr="007A3705">
              <w:rPr>
                <w:b/>
                <w:bCs/>
              </w:rPr>
              <w:t>(Advanced Devices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89B424" w14:textId="77777777" w:rsidR="00916881" w:rsidRDefault="00916881" w:rsidP="007A3705">
            <w:pPr>
              <w:pStyle w:val="TableBody"/>
            </w:pPr>
            <w:r>
              <w:t>Using the View By button at the top-right corner of the Summary portion, users can select to view the Summary/Horizon by either Values or Pieces.</w:t>
            </w:r>
          </w:p>
        </w:tc>
      </w:tr>
      <w:tr w:rsidR="00916881" w14:paraId="75D2900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5B20ED63" w14:textId="77777777" w:rsidR="00916881" w:rsidRPr="007A3705" w:rsidRDefault="00916881" w:rsidP="007A3705">
            <w:pPr>
              <w:pStyle w:val="TableBody"/>
              <w:rPr>
                <w:b/>
                <w:bCs/>
              </w:rPr>
            </w:pPr>
            <w:r w:rsidRPr="007A3705">
              <w:rPr>
                <w:b/>
                <w:bCs/>
              </w:rPr>
              <w:t>Gap Data</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3FDF23" w14:textId="3C0B46B8" w:rsidR="00916881" w:rsidRDefault="00916881" w:rsidP="007A3705">
            <w:pPr>
              <w:pStyle w:val="TableBody"/>
            </w:pPr>
            <w:r>
              <w:t>Whenever there is missing Daily Load information between the Last Load date and the current day, OptiCash will fill in the data with Gap Data. The Gap Data calculations are essential to keeping OptiCash running i</w:t>
            </w:r>
            <w:r w:rsidR="003977C5">
              <w:t>f</w:t>
            </w:r>
            <w:r>
              <w:t xml:space="preserve"> Daily Load data is unavailable for one or more days.</w:t>
            </w:r>
          </w:p>
          <w:p w14:paraId="425FF1F8" w14:textId="17A4CB2D" w:rsidR="00916881" w:rsidRDefault="00916881" w:rsidP="007A3705">
            <w:pPr>
              <w:pStyle w:val="TableBody"/>
            </w:pPr>
            <w:r>
              <w:lastRenderedPageBreak/>
              <w:t>Gap Data is calculated by using the last known Load Balance Information and using the Forecasted daily activity as the ‘Actual’ data.  The Gap data is then used as the Last Load Balance to make decisions and Recommendations. The Gap data is shown on the Summary page with a Yellow background.</w:t>
            </w:r>
          </w:p>
        </w:tc>
      </w:tr>
      <w:tr w:rsidR="00916881" w14:paraId="0521FC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9EC740D" w14:textId="77777777" w:rsidR="00916881" w:rsidRPr="007A3705" w:rsidRDefault="00916881" w:rsidP="007A3705">
            <w:pPr>
              <w:pStyle w:val="TableBody"/>
              <w:rPr>
                <w:b/>
                <w:bCs/>
              </w:rPr>
            </w:pPr>
            <w:r w:rsidRPr="007A3705">
              <w:rPr>
                <w:b/>
                <w:bCs/>
              </w:rPr>
              <w:lastRenderedPageBreak/>
              <w:t>Date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2CD4FC" w14:textId="77777777" w:rsidR="00916881" w:rsidRDefault="00916881" w:rsidP="007A3705">
            <w:pPr>
              <w:pStyle w:val="TableBody"/>
            </w:pPr>
            <w:r>
              <w:t>Shows the date of the Summary Report for this Cashpoint.</w:t>
            </w:r>
          </w:p>
          <w:p w14:paraId="25F3C594" w14:textId="77777777" w:rsidR="00916881" w:rsidRDefault="00916881" w:rsidP="007A3705">
            <w:pPr>
              <w:pStyle w:val="TableBody"/>
            </w:pPr>
            <w:r>
              <w:rPr>
                <w:b/>
              </w:rPr>
              <w:t xml:space="preserve">Grey – </w:t>
            </w:r>
            <w:r>
              <w:t>Historical Data loaded into OptiCash.</w:t>
            </w:r>
          </w:p>
          <w:p w14:paraId="13EF8653" w14:textId="77777777" w:rsidR="00916881" w:rsidRDefault="00916881" w:rsidP="007A3705">
            <w:pPr>
              <w:pStyle w:val="TableBody"/>
            </w:pPr>
            <w:r>
              <w:rPr>
                <w:b/>
              </w:rPr>
              <w:t xml:space="preserve">Yellow </w:t>
            </w:r>
            <w:r>
              <w:t>– Gap Data calculated for the missing days of history.</w:t>
            </w:r>
          </w:p>
          <w:p w14:paraId="6700E389" w14:textId="77777777" w:rsidR="00916881" w:rsidRDefault="00916881" w:rsidP="007A3705">
            <w:pPr>
              <w:pStyle w:val="TableBody"/>
            </w:pPr>
            <w:r>
              <w:rPr>
                <w:b/>
              </w:rPr>
              <w:t xml:space="preserve">White – </w:t>
            </w:r>
            <w:r>
              <w:t>Horizon data calculated 45 days in the future based on current Recommendations and Orders.</w:t>
            </w:r>
          </w:p>
          <w:p w14:paraId="2825E041" w14:textId="28133805" w:rsidR="00916881" w:rsidRDefault="00916881" w:rsidP="007A3705">
            <w:pPr>
              <w:pStyle w:val="TableBody"/>
            </w:pPr>
            <w:r>
              <w:t xml:space="preserve">Hyperlinks are available for the Actual and Gap History days. Clicking on a link takes the user to the Balance Entry page. See </w:t>
            </w:r>
            <w:r w:rsidR="00027408" w:rsidRPr="003B5D4F">
              <w:rPr>
                <w:color w:val="4F81BD" w:themeColor="accent1"/>
                <w:rPrChange w:id="405" w:author="Moses, Robbie" w:date="2023-02-22T01:27:00Z">
                  <w:rPr/>
                </w:rPrChange>
              </w:rPr>
              <w:fldChar w:fldCharType="begin"/>
            </w:r>
            <w:r w:rsidRPr="003B5D4F">
              <w:rPr>
                <w:color w:val="4F81BD" w:themeColor="accent1"/>
                <w:rPrChange w:id="406" w:author="Moses, Robbie" w:date="2023-02-22T01:27:00Z">
                  <w:rPr/>
                </w:rPrChange>
              </w:rPr>
              <w:instrText xml:space="preserve"> REF _Ref221853397 \h </w:instrText>
            </w:r>
            <w:r w:rsidR="007A3705" w:rsidRPr="003B5D4F">
              <w:rPr>
                <w:color w:val="4F81BD" w:themeColor="accent1"/>
                <w:rPrChange w:id="407" w:author="Moses, Robbie" w:date="2023-02-22T01:27:00Z">
                  <w:rPr/>
                </w:rPrChange>
              </w:rPr>
              <w:instrText xml:space="preserve"> \* MERGEFORMAT </w:instrText>
            </w:r>
            <w:r w:rsidR="00027408" w:rsidRPr="00FD519E">
              <w:rPr>
                <w:color w:val="4F81BD" w:themeColor="accent1"/>
              </w:rPr>
            </w:r>
            <w:r w:rsidR="00027408" w:rsidRPr="003B5D4F">
              <w:rPr>
                <w:color w:val="4F81BD" w:themeColor="accent1"/>
                <w:rPrChange w:id="408" w:author="Moses, Robbie" w:date="2023-02-22T01:27:00Z">
                  <w:rPr/>
                </w:rPrChange>
              </w:rPr>
              <w:fldChar w:fldCharType="separate"/>
            </w:r>
            <w:r w:rsidR="00D57607" w:rsidRPr="003B5D4F">
              <w:rPr>
                <w:color w:val="4F81BD" w:themeColor="accent1"/>
                <w:rPrChange w:id="409" w:author="Moses, Robbie" w:date="2023-02-22T01:27:00Z">
                  <w:rPr/>
                </w:rPrChange>
              </w:rPr>
              <w:t>Cashpoint</w:t>
            </w:r>
            <w:r w:rsidR="00D57607" w:rsidRPr="003B5D4F">
              <w:rPr>
                <w:rFonts w:ascii="Wingdings" w:hAnsi="Wingdings"/>
                <w:color w:val="4F81BD" w:themeColor="accent1"/>
                <w:rPrChange w:id="410" w:author="Moses, Robbie" w:date="2023-02-22T01:27:00Z">
                  <w:rPr>
                    <w:rFonts w:ascii="Wingdings" w:hAnsi="Wingdings"/>
                  </w:rPr>
                </w:rPrChange>
              </w:rPr>
              <w:t></w:t>
            </w:r>
            <w:r w:rsidR="00D57607" w:rsidRPr="003B5D4F">
              <w:rPr>
                <w:color w:val="4F81BD" w:themeColor="accent1"/>
                <w:rPrChange w:id="411" w:author="Moses, Robbie" w:date="2023-02-22T01:27:00Z">
                  <w:rPr/>
                </w:rPrChange>
              </w:rPr>
              <w:t>Main</w:t>
            </w:r>
            <w:r w:rsidR="00D57607" w:rsidRPr="003B5D4F">
              <w:rPr>
                <w:rFonts w:ascii="Wingdings" w:hAnsi="Wingdings"/>
                <w:color w:val="4F81BD" w:themeColor="accent1"/>
                <w:rPrChange w:id="412" w:author="Moses, Robbie" w:date="2023-02-22T01:27:00Z">
                  <w:rPr>
                    <w:rFonts w:ascii="Wingdings" w:hAnsi="Wingdings"/>
                  </w:rPr>
                </w:rPrChange>
              </w:rPr>
              <w:t></w:t>
            </w:r>
            <w:r w:rsidR="00D57607" w:rsidRPr="003B5D4F">
              <w:rPr>
                <w:color w:val="4F81BD" w:themeColor="accent1"/>
                <w:rPrChange w:id="413" w:author="Moses, Robbie" w:date="2023-02-22T01:27:00Z">
                  <w:rPr/>
                </w:rPrChange>
              </w:rPr>
              <w:t>Balance Entry Page</w:t>
            </w:r>
            <w:r w:rsidR="00027408" w:rsidRPr="003B5D4F">
              <w:rPr>
                <w:color w:val="4F81BD" w:themeColor="accent1"/>
                <w:rPrChange w:id="414" w:author="Moses, Robbie" w:date="2023-02-22T01:27:00Z">
                  <w:rPr/>
                </w:rPrChange>
              </w:rPr>
              <w:fldChar w:fldCharType="end"/>
            </w:r>
            <w:r w:rsidRPr="003B5D4F">
              <w:rPr>
                <w:color w:val="4F81BD" w:themeColor="accent1"/>
                <w:rPrChange w:id="415" w:author="Moses, Robbie" w:date="2023-02-22T01:27:00Z">
                  <w:rPr/>
                </w:rPrChange>
              </w:rPr>
              <w:t xml:space="preserve"> </w:t>
            </w:r>
            <w:r>
              <w:t>for more information.</w:t>
            </w:r>
          </w:p>
          <w:p w14:paraId="5018DD27" w14:textId="77777777" w:rsidR="00916881" w:rsidRDefault="00916881" w:rsidP="007A3705">
            <w:pPr>
              <w:pStyle w:val="TableBody"/>
            </w:pPr>
            <w:r>
              <w:t>For Horizon days, a code is shown after the date to indicate holidays and service days.  (There is a key provided above the Summary pane.</w:t>
            </w:r>
          </w:p>
          <w:p w14:paraId="64E8FC34" w14:textId="77777777" w:rsidR="00916881" w:rsidRDefault="00916881" w:rsidP="007A3705">
            <w:pPr>
              <w:pStyle w:val="TableBody"/>
            </w:pPr>
            <w:r>
              <w:rPr>
                <w:b/>
              </w:rPr>
              <w:t>Purple Icon –I</w:t>
            </w:r>
            <w:r>
              <w:t>ndicates the day is marked as a Holiday for this Cashpoint.</w:t>
            </w:r>
          </w:p>
          <w:p w14:paraId="59204B54" w14:textId="77777777" w:rsidR="00916881" w:rsidRDefault="00916881" w:rsidP="007A3705">
            <w:pPr>
              <w:pStyle w:val="TableBody"/>
            </w:pPr>
            <w:r>
              <w:rPr>
                <w:b/>
              </w:rPr>
              <w:t xml:space="preserve">M - </w:t>
            </w:r>
            <w:r>
              <w:t xml:space="preserve"> Mandatory Delivery Day</w:t>
            </w:r>
          </w:p>
          <w:p w14:paraId="46F6B9B2" w14:textId="77777777" w:rsidR="00916881" w:rsidRDefault="00916881" w:rsidP="007A3705">
            <w:pPr>
              <w:pStyle w:val="TableBody"/>
            </w:pPr>
            <w:r>
              <w:rPr>
                <w:b/>
              </w:rPr>
              <w:t xml:space="preserve">D – </w:t>
            </w:r>
            <w:r>
              <w:t>Optional Delivery Day</w:t>
            </w:r>
          </w:p>
          <w:p w14:paraId="023EB5E3" w14:textId="77777777" w:rsidR="00916881" w:rsidRDefault="00916881" w:rsidP="007A3705">
            <w:pPr>
              <w:pStyle w:val="TableBody"/>
            </w:pPr>
            <w:r>
              <w:rPr>
                <w:b/>
              </w:rPr>
              <w:t xml:space="preserve">R – </w:t>
            </w:r>
            <w:r>
              <w:t>Optional Return Day</w:t>
            </w:r>
          </w:p>
          <w:p w14:paraId="3AD47F3C" w14:textId="77777777" w:rsidR="00916881" w:rsidRDefault="00916881" w:rsidP="007A3705">
            <w:pPr>
              <w:pStyle w:val="TableBody"/>
            </w:pPr>
            <w:r>
              <w:rPr>
                <w:b/>
              </w:rPr>
              <w:t xml:space="preserve">U – </w:t>
            </w:r>
            <w:r>
              <w:t>Available Unplanned Delivery Day</w:t>
            </w:r>
          </w:p>
        </w:tc>
      </w:tr>
      <w:tr w:rsidR="00916881" w14:paraId="3E4BA9E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03DB44EB" w14:textId="77777777" w:rsidR="00916881" w:rsidRPr="007A3705" w:rsidRDefault="00916881" w:rsidP="007A3705">
            <w:pPr>
              <w:pStyle w:val="TableBody"/>
              <w:rPr>
                <w:b/>
                <w:bCs/>
              </w:rPr>
            </w:pPr>
            <w:r w:rsidRPr="007A3705">
              <w:rPr>
                <w:b/>
                <w:bCs/>
              </w:rPr>
              <w:t>Currency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EFA9A4" w14:textId="77777777" w:rsidR="00916881" w:rsidRDefault="00916881" w:rsidP="007A3705">
            <w:pPr>
              <w:pStyle w:val="TableBody"/>
            </w:pPr>
            <w:r>
              <w:t>The Currency ID for the entry.</w:t>
            </w:r>
          </w:p>
        </w:tc>
      </w:tr>
      <w:tr w:rsidR="00916881" w14:paraId="56EE7122"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77C10A81" w14:textId="77777777" w:rsidR="00916881" w:rsidRPr="007A3705" w:rsidRDefault="00916881" w:rsidP="007A3705">
            <w:pPr>
              <w:pStyle w:val="TableBody"/>
              <w:rPr>
                <w:b/>
                <w:bCs/>
              </w:rPr>
            </w:pPr>
            <w:r w:rsidRPr="007A3705">
              <w:rPr>
                <w:b/>
                <w:bCs/>
              </w:rPr>
              <w:t>Open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BCFB09" w14:textId="77777777" w:rsidR="00916881" w:rsidRDefault="00916881" w:rsidP="007A3705">
            <w:pPr>
              <w:pStyle w:val="TableBody"/>
            </w:pPr>
            <w:r>
              <w:t>Shows the Opening Balance for this entry</w:t>
            </w:r>
          </w:p>
          <w:p w14:paraId="43F771FE" w14:textId="77777777" w:rsidR="00916881" w:rsidRDefault="00916881" w:rsidP="007A3705">
            <w:pPr>
              <w:pStyle w:val="TableBody"/>
            </w:pPr>
            <w:r>
              <w:rPr>
                <w:b/>
              </w:rPr>
              <w:t xml:space="preserve">Gray – </w:t>
            </w:r>
            <w:r>
              <w:t>Historical Opening balance as loaded into OptiCash</w:t>
            </w:r>
          </w:p>
          <w:p w14:paraId="06DD026E" w14:textId="77777777" w:rsidR="00916881" w:rsidRDefault="00916881" w:rsidP="007A3705">
            <w:pPr>
              <w:pStyle w:val="TableBody"/>
            </w:pPr>
            <w:r>
              <w:rPr>
                <w:b/>
              </w:rPr>
              <w:t xml:space="preserve">Yellow – </w:t>
            </w:r>
            <w:r>
              <w:t xml:space="preserve">Calculated Opening Balance based on the last known Closing balance. </w:t>
            </w:r>
          </w:p>
          <w:p w14:paraId="67B2F1AD" w14:textId="77777777" w:rsidR="00916881" w:rsidRDefault="00916881" w:rsidP="007A3705">
            <w:pPr>
              <w:pStyle w:val="TableBody"/>
            </w:pPr>
            <w:r>
              <w:rPr>
                <w:b/>
              </w:rPr>
              <w:t>White –</w:t>
            </w:r>
            <w:r>
              <w:t xml:space="preserve"> Horizon Opening Balance. The Horizon Opening Balance should always equal the prior day’s Closing Balance whether that balance was calculated or actual history.</w:t>
            </w:r>
          </w:p>
        </w:tc>
      </w:tr>
      <w:tr w:rsidR="00916881" w14:paraId="0A70B48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47705CA" w14:textId="77777777" w:rsidR="00916881" w:rsidRPr="00D662EC" w:rsidRDefault="00916881" w:rsidP="00D662EC">
            <w:pPr>
              <w:pStyle w:val="TableBody"/>
              <w:rPr>
                <w:b/>
                <w:bCs/>
              </w:rPr>
            </w:pPr>
            <w:r w:rsidRPr="00D662EC">
              <w:rPr>
                <w:b/>
                <w:bCs/>
              </w:rPr>
              <w:t>Pre-Withdrawals</w:t>
            </w:r>
          </w:p>
          <w:p w14:paraId="3525C118" w14:textId="77777777" w:rsidR="00916881" w:rsidRPr="00D662EC" w:rsidRDefault="00916881" w:rsidP="00D662EC">
            <w:pPr>
              <w:pStyle w:val="TableBody"/>
              <w:rPr>
                <w:b/>
                <w:bCs/>
              </w:rPr>
            </w:pPr>
            <w:r w:rsidRPr="00D662EC">
              <w:rPr>
                <w:b/>
                <w:bCs/>
              </w:rPr>
              <w:t>(ATM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D7DBB" w14:textId="5EC65F0B" w:rsidR="00916881" w:rsidRDefault="00916881" w:rsidP="00D662EC">
            <w:pPr>
              <w:pStyle w:val="TableBody"/>
            </w:pPr>
            <w:r>
              <w:t xml:space="preserve">The </w:t>
            </w:r>
            <w:r w:rsidR="005D25CA">
              <w:t xml:space="preserve">number </w:t>
            </w:r>
            <w:r>
              <w:t xml:space="preserve">of withdrawals that will take place </w:t>
            </w:r>
            <w:r w:rsidR="005D25CA">
              <w:t>before</w:t>
            </w:r>
            <w:r>
              <w:t xml:space="preserve"> the ATM replenishment.</w:t>
            </w:r>
          </w:p>
          <w:p w14:paraId="777D1166" w14:textId="77777777" w:rsidR="00916881" w:rsidRDefault="00916881" w:rsidP="00D662EC">
            <w:pPr>
              <w:pStyle w:val="TableBody"/>
            </w:pPr>
            <w:r w:rsidRPr="00DB2EA1">
              <w:rPr>
                <w:b/>
                <w:bCs/>
              </w:rPr>
              <w:t>Gray</w:t>
            </w:r>
            <w:r>
              <w:t xml:space="preserve"> – Historical Pre-withdrawals as loaded into OptiCash</w:t>
            </w:r>
          </w:p>
          <w:p w14:paraId="455ADAF8" w14:textId="453C8337" w:rsidR="00D57607" w:rsidRDefault="00916881" w:rsidP="00D662EC">
            <w:pPr>
              <w:pStyle w:val="TableBody"/>
            </w:pPr>
            <w:r w:rsidRPr="00DB2EA1">
              <w:rPr>
                <w:b/>
                <w:bCs/>
              </w:rPr>
              <w:lastRenderedPageBreak/>
              <w:t>Yellow</w:t>
            </w:r>
            <w:r>
              <w:t xml:space="preserve"> – Calculated Pre-withdrawal amount based on the Pre-Replenishment Percentage Parameter. This will be zero if no Deliveries were scheduled.  See:</w:t>
            </w:r>
            <w:r>
              <w:rPr>
                <w:color w:val="365F91"/>
              </w:rPr>
              <w:t xml:space="preserve"> </w:t>
            </w:r>
            <w:r w:rsidR="00027408" w:rsidRPr="00F6577A">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sidRPr="00F6577A">
              <w:rPr>
                <w:rFonts w:cs="Cambria"/>
                <w:caps/>
                <w:color w:val="365F91"/>
                <w:spacing w:val="10"/>
                <w:sz w:val="18"/>
                <w:szCs w:val="18"/>
                <w:lang w:val="fr-FR"/>
              </w:rPr>
            </w:r>
            <w:r w:rsidR="00027408" w:rsidRPr="00F6577A">
              <w:rPr>
                <w:rFonts w:cs="Cambria"/>
                <w:caps/>
                <w:color w:val="365F91"/>
                <w:spacing w:val="10"/>
                <w:sz w:val="18"/>
                <w:szCs w:val="18"/>
                <w:lang w:val="fr-FR"/>
              </w:rPr>
              <w:fldChar w:fldCharType="separate"/>
            </w:r>
          </w:p>
          <w:p w14:paraId="4A63B17E" w14:textId="58D4D362" w:rsidR="00916881" w:rsidRPr="00F6577A" w:rsidRDefault="00D57607" w:rsidP="00D662EC">
            <w:pPr>
              <w:pStyle w:val="TableBody"/>
              <w:rPr>
                <w:color w:val="1F497D" w:themeColor="text2"/>
              </w:rPr>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Parameters</w:t>
            </w:r>
            <w:r w:rsidR="00027408" w:rsidRPr="00F6577A">
              <w:rPr>
                <w:color w:val="1F497D" w:themeColor="text2"/>
              </w:rPr>
              <w:fldChar w:fldCharType="end"/>
            </w:r>
          </w:p>
          <w:p w14:paraId="637F79B2" w14:textId="3D82BFAE" w:rsidR="00D57607" w:rsidRDefault="00916881" w:rsidP="00D662EC">
            <w:pPr>
              <w:pStyle w:val="TableBody"/>
            </w:pPr>
            <w:r w:rsidRPr="00DB2EA1">
              <w:rPr>
                <w:b/>
                <w:bCs/>
              </w:rPr>
              <w:t>White</w:t>
            </w:r>
            <w:r>
              <w:t xml:space="preserve"> – Calculated Pre-withdrawal amount based on the Pre-Replenishment Percentage Parameter. This will be zero if no Deliveries were scheduled.  See:</w:t>
            </w:r>
            <w:r>
              <w:rPr>
                <w:color w:val="365F91"/>
              </w:rPr>
              <w:t xml:space="preserve"> </w:t>
            </w:r>
            <w:r w:rsidR="00027408">
              <w:rPr>
                <w:rFonts w:cs="Cambria"/>
                <w:caps/>
                <w:color w:val="365F91"/>
                <w:spacing w:val="10"/>
                <w:sz w:val="18"/>
                <w:szCs w:val="18"/>
                <w:lang w:val="fr-FR"/>
              </w:rPr>
              <w:fldChar w:fldCharType="begin"/>
            </w:r>
            <w:r>
              <w:rPr>
                <w:color w:val="365F91"/>
              </w:rPr>
              <w:instrText xml:space="preserve"> REF _Ref221798118 \h </w:instrText>
            </w:r>
            <w:r w:rsidR="00D662EC">
              <w:rPr>
                <w:color w:val="365F91"/>
              </w:rPr>
              <w:instrText xml:space="preserve"> \* MERGEFORMAT </w:instrText>
            </w:r>
            <w:r w:rsidR="00027408">
              <w:rPr>
                <w:rFonts w:cs="Cambria"/>
                <w:caps/>
                <w:color w:val="365F91"/>
                <w:spacing w:val="10"/>
                <w:sz w:val="18"/>
                <w:szCs w:val="18"/>
                <w:lang w:val="fr-FR"/>
              </w:rPr>
            </w:r>
            <w:r w:rsidR="00027408">
              <w:rPr>
                <w:rFonts w:cs="Cambria"/>
                <w:caps/>
                <w:color w:val="365F91"/>
                <w:spacing w:val="10"/>
                <w:sz w:val="18"/>
                <w:szCs w:val="18"/>
                <w:lang w:val="fr-FR"/>
              </w:rPr>
              <w:fldChar w:fldCharType="separate"/>
            </w:r>
          </w:p>
          <w:p w14:paraId="4F54FCBD" w14:textId="56C82B8C" w:rsidR="00916881" w:rsidRDefault="00D57607" w:rsidP="00D662EC">
            <w:pPr>
              <w:pStyle w:val="TableBody"/>
            </w:pPr>
            <w:r w:rsidRPr="00F6577A">
              <w:rPr>
                <w:color w:val="1F497D" w:themeColor="text2"/>
              </w:rPr>
              <w:t xml:space="preserve">Table </w:t>
            </w:r>
            <w:r w:rsidRPr="00F6577A">
              <w:rPr>
                <w:noProof/>
                <w:color w:val="1F497D" w:themeColor="text2"/>
              </w:rPr>
              <w:t>12</w:t>
            </w:r>
            <w:r w:rsidRPr="00F6577A">
              <w:rPr>
                <w:color w:val="1F497D" w:themeColor="text2"/>
              </w:rPr>
              <w:t xml:space="preserve">: </w:t>
            </w:r>
            <w:r w:rsidR="005D25CA" w:rsidRPr="00F6577A">
              <w:rPr>
                <w:color w:val="1F497D" w:themeColor="text2"/>
              </w:rPr>
              <w:t>ATM-</w:t>
            </w:r>
            <w:r w:rsidRPr="00F6577A">
              <w:rPr>
                <w:color w:val="1F497D" w:themeColor="text2"/>
              </w:rPr>
              <w:t>Specific Parameter</w:t>
            </w:r>
            <w:r>
              <w:t>s</w:t>
            </w:r>
            <w:r w:rsidR="00027408">
              <w:rPr>
                <w:color w:val="365F91"/>
              </w:rPr>
              <w:fldChar w:fldCharType="end"/>
            </w:r>
          </w:p>
        </w:tc>
      </w:tr>
      <w:tr w:rsidR="00916881" w14:paraId="25F7046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0CA7F07" w14:textId="77777777" w:rsidR="00916881" w:rsidRPr="00D662EC" w:rsidRDefault="00916881" w:rsidP="00D662EC">
            <w:pPr>
              <w:pStyle w:val="TableBody"/>
              <w:rPr>
                <w:b/>
                <w:bCs/>
              </w:rPr>
            </w:pPr>
            <w:r w:rsidRPr="00D662EC">
              <w:rPr>
                <w:b/>
                <w:bCs/>
              </w:rPr>
              <w:lastRenderedPageBreak/>
              <w:t>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7FD2C" w14:textId="77777777" w:rsidR="00916881" w:rsidRDefault="00916881" w:rsidP="00D662EC">
            <w:pPr>
              <w:pStyle w:val="TableBody"/>
            </w:pPr>
            <w:r>
              <w:t xml:space="preserve">Shows the Deliveries for this Cashpoint. </w:t>
            </w:r>
          </w:p>
          <w:p w14:paraId="7D383B5A" w14:textId="77777777" w:rsidR="00916881" w:rsidRDefault="00916881" w:rsidP="00D662EC">
            <w:pPr>
              <w:pStyle w:val="TableBody"/>
            </w:pPr>
            <w:r w:rsidRPr="00DB2EA1">
              <w:rPr>
                <w:b/>
                <w:bCs/>
              </w:rPr>
              <w:t>Gray</w:t>
            </w:r>
            <w:r>
              <w:t xml:space="preserve"> – Historical Deliveries as loaded into OptiCash</w:t>
            </w:r>
          </w:p>
          <w:p w14:paraId="7149D8A3" w14:textId="77777777" w:rsidR="00916881" w:rsidRDefault="00916881" w:rsidP="00D662EC">
            <w:pPr>
              <w:pStyle w:val="TableBody"/>
            </w:pPr>
            <w:r w:rsidRPr="00DB2EA1">
              <w:rPr>
                <w:b/>
                <w:bCs/>
              </w:rPr>
              <w:t>Yellow</w:t>
            </w:r>
            <w:r>
              <w:t xml:space="preserve"> – Committed Orders that were scheduled to be delivered during the gap days. </w:t>
            </w:r>
          </w:p>
          <w:p w14:paraId="3908E99D" w14:textId="77777777" w:rsidR="00916881" w:rsidRDefault="00916881" w:rsidP="00D662EC">
            <w:pPr>
              <w:pStyle w:val="TableBody"/>
            </w:pPr>
            <w:r w:rsidRPr="00DB2EA1">
              <w:rPr>
                <w:b/>
                <w:bCs/>
              </w:rPr>
              <w:t>White</w:t>
            </w:r>
            <w:r>
              <w:t xml:space="preserve"> – Actual committed Orders and/or Open Recommendations that are due to be delivered on that date.</w:t>
            </w:r>
          </w:p>
        </w:tc>
      </w:tr>
      <w:tr w:rsidR="00916881" w14:paraId="05799809"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106FB6A3" w14:textId="77777777" w:rsidR="00916881" w:rsidRPr="00D662EC" w:rsidRDefault="00916881" w:rsidP="00D662EC">
            <w:pPr>
              <w:pStyle w:val="TableBody"/>
              <w:rPr>
                <w:b/>
                <w:bCs/>
              </w:rPr>
            </w:pPr>
            <w:r w:rsidRPr="00D662EC">
              <w:rPr>
                <w:b/>
                <w:bCs/>
              </w:rPr>
              <w:t>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BE43F0" w14:textId="77777777" w:rsidR="00916881" w:rsidRDefault="00916881" w:rsidP="00D662EC">
            <w:pPr>
              <w:pStyle w:val="TableBody"/>
            </w:pPr>
            <w:r>
              <w:t>Shows the Returns for this Cashpoint. (Branch, Replace Cash ATMs, and Recyclers)</w:t>
            </w:r>
          </w:p>
          <w:p w14:paraId="264114EC" w14:textId="77777777" w:rsidR="00916881" w:rsidRDefault="00916881" w:rsidP="00D662EC">
            <w:pPr>
              <w:pStyle w:val="TableBody"/>
            </w:pPr>
            <w:r w:rsidRPr="00DB2EA1">
              <w:rPr>
                <w:b/>
                <w:bCs/>
              </w:rPr>
              <w:t>Gray</w:t>
            </w:r>
            <w:r>
              <w:t xml:space="preserve"> – Historical Returns as loaded into OptiCash</w:t>
            </w:r>
          </w:p>
          <w:p w14:paraId="29CC6732" w14:textId="77777777" w:rsidR="00916881" w:rsidRDefault="00916881" w:rsidP="00D662EC">
            <w:pPr>
              <w:pStyle w:val="TableBody"/>
            </w:pPr>
            <w:r w:rsidRPr="00DB2EA1">
              <w:rPr>
                <w:b/>
                <w:bCs/>
              </w:rPr>
              <w:t>Yellow</w:t>
            </w:r>
            <w:r>
              <w:t xml:space="preserve"> – Committed Return Orders that were scheduled to be delivered during the gap days. For Replace Cash ATMs, this number is calculated based on the Opening Balance-Pre-Service Withdrawals. </w:t>
            </w:r>
          </w:p>
          <w:p w14:paraId="219FAB41" w14:textId="77777777" w:rsidR="00916881" w:rsidRDefault="00916881" w:rsidP="00D662EC">
            <w:pPr>
              <w:pStyle w:val="TableBody"/>
            </w:pPr>
            <w:r w:rsidRPr="00C01594">
              <w:rPr>
                <w:b/>
                <w:bCs/>
              </w:rPr>
              <w:t>White</w:t>
            </w:r>
            <w:r>
              <w:t xml:space="preserve"> – Actual committed Return Orders and/or Open Return Recommendations that are due to be completed on that date. For Replace Cash ATMs, this number is calculated based on the Opening Balance-Pre-Service Withdrawals.</w:t>
            </w:r>
          </w:p>
        </w:tc>
      </w:tr>
      <w:tr w:rsidR="00916881" w14:paraId="7CDC2ECB"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4CA4652" w14:textId="77777777" w:rsidR="00916881" w:rsidRPr="00D662EC" w:rsidRDefault="00916881" w:rsidP="00D662EC">
            <w:pPr>
              <w:pStyle w:val="TableBody"/>
              <w:rPr>
                <w:b/>
                <w:bCs/>
              </w:rPr>
            </w:pPr>
            <w:r w:rsidRPr="00D662EC">
              <w:rPr>
                <w:b/>
                <w:bCs/>
              </w:rPr>
              <w:t>Unplanned Deliveries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F88257" w14:textId="77777777" w:rsidR="00916881" w:rsidRDefault="00916881" w:rsidP="00D662EC">
            <w:pPr>
              <w:pStyle w:val="TableBody"/>
            </w:pPr>
            <w:r>
              <w:t xml:space="preserve">Shows the Unplanned Deliveries for this Cashpoint. </w:t>
            </w:r>
          </w:p>
          <w:p w14:paraId="1EAD398C" w14:textId="77777777" w:rsidR="00916881" w:rsidRDefault="00916881" w:rsidP="00D662EC">
            <w:pPr>
              <w:pStyle w:val="TableBody"/>
            </w:pPr>
            <w:r w:rsidRPr="00C01594">
              <w:rPr>
                <w:b/>
                <w:bCs/>
              </w:rPr>
              <w:t>Gray</w:t>
            </w:r>
            <w:r>
              <w:t xml:space="preserve"> – Historical Unplanned Deliveries as loaded into OptiCash</w:t>
            </w:r>
          </w:p>
          <w:p w14:paraId="76855FBC" w14:textId="77777777" w:rsidR="00916881" w:rsidRDefault="00916881" w:rsidP="00D662EC">
            <w:pPr>
              <w:pStyle w:val="TableBody"/>
            </w:pPr>
            <w:r w:rsidRPr="00C01594">
              <w:rPr>
                <w:b/>
                <w:bCs/>
              </w:rPr>
              <w:t>Yellow</w:t>
            </w:r>
            <w:r>
              <w:t xml:space="preserve"> – Committed Unplanned Orders that were scheduled to be delivered during the gap days. </w:t>
            </w:r>
          </w:p>
          <w:p w14:paraId="75B6B21E" w14:textId="77777777" w:rsidR="00916881" w:rsidRDefault="00916881" w:rsidP="00D662EC">
            <w:pPr>
              <w:pStyle w:val="TableBody"/>
            </w:pPr>
            <w:r w:rsidRPr="00C01594">
              <w:rPr>
                <w:b/>
                <w:bCs/>
              </w:rPr>
              <w:t>White</w:t>
            </w:r>
            <w:r>
              <w:t xml:space="preserve"> – Actual committed Unplanned Orders and/or Open Unplanned Recommendations that are due to be delivered on that date.</w:t>
            </w:r>
          </w:p>
        </w:tc>
      </w:tr>
      <w:tr w:rsidR="00916881" w14:paraId="47F57248"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5FC125E" w14:textId="77777777" w:rsidR="00916881" w:rsidRPr="00D662EC" w:rsidRDefault="00916881" w:rsidP="00D662EC">
            <w:pPr>
              <w:pStyle w:val="TableBody"/>
              <w:rPr>
                <w:b/>
                <w:bCs/>
              </w:rPr>
            </w:pPr>
            <w:r w:rsidRPr="00D662EC">
              <w:rPr>
                <w:b/>
                <w:bCs/>
              </w:rPr>
              <w:t>Unplanned Returns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5953EC" w14:textId="77777777" w:rsidR="00916881" w:rsidRDefault="00916881" w:rsidP="00D662EC">
            <w:pPr>
              <w:pStyle w:val="TableBody"/>
            </w:pPr>
            <w:r>
              <w:t>N/A - OptiCash no longer supports Unplanned Returns.</w:t>
            </w:r>
          </w:p>
        </w:tc>
      </w:tr>
      <w:tr w:rsidR="00916881" w14:paraId="6ADAF33D"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E2DFD10" w14:textId="77777777" w:rsidR="00916881" w:rsidRPr="00D662EC" w:rsidRDefault="00916881" w:rsidP="00D662EC">
            <w:pPr>
              <w:pStyle w:val="TableBody"/>
              <w:rPr>
                <w:b/>
                <w:bCs/>
              </w:rPr>
            </w:pPr>
            <w:r w:rsidRPr="00D662EC">
              <w:rPr>
                <w:b/>
                <w:bCs/>
              </w:rPr>
              <w:t>Deposits</w:t>
            </w:r>
          </w:p>
          <w:p w14:paraId="35521E8A" w14:textId="77777777" w:rsidR="00916881" w:rsidRPr="00D662EC" w:rsidRDefault="00916881" w:rsidP="00D662EC">
            <w:pPr>
              <w:pStyle w:val="TableBody"/>
              <w:rPr>
                <w:b/>
                <w:bCs/>
              </w:rPr>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6A51CD" w14:textId="77777777" w:rsidR="00916881" w:rsidRDefault="00916881" w:rsidP="00D662EC">
            <w:pPr>
              <w:pStyle w:val="TableBody"/>
            </w:pPr>
            <w:r>
              <w:t>Shows the Deposit summary for this Cashpoint.</w:t>
            </w:r>
          </w:p>
          <w:p w14:paraId="4BD0EBC1" w14:textId="77777777" w:rsidR="00916881" w:rsidRDefault="00916881" w:rsidP="00D662EC">
            <w:pPr>
              <w:pStyle w:val="TableBody"/>
            </w:pPr>
            <w:r w:rsidRPr="00C01594">
              <w:rPr>
                <w:b/>
                <w:bCs/>
              </w:rPr>
              <w:t>Gray</w:t>
            </w:r>
            <w:r>
              <w:t xml:space="preserve"> – Historical Deposits as loaded into OptiCash</w:t>
            </w:r>
          </w:p>
          <w:p w14:paraId="28F1337D" w14:textId="77777777" w:rsidR="00916881" w:rsidRDefault="00916881" w:rsidP="00D662EC">
            <w:pPr>
              <w:pStyle w:val="TableBody"/>
            </w:pPr>
            <w:r w:rsidRPr="00C01594">
              <w:rPr>
                <w:b/>
                <w:bCs/>
              </w:rPr>
              <w:t>Yellow</w:t>
            </w:r>
            <w:r>
              <w:t xml:space="preserve"> – Forecasted Deposit amount for this date</w:t>
            </w:r>
          </w:p>
          <w:p w14:paraId="48511D39" w14:textId="77777777" w:rsidR="00916881" w:rsidRDefault="00916881" w:rsidP="00D662EC">
            <w:pPr>
              <w:pStyle w:val="TableBody"/>
            </w:pPr>
            <w:r w:rsidRPr="00C01594">
              <w:rPr>
                <w:b/>
                <w:bCs/>
              </w:rPr>
              <w:t>White</w:t>
            </w:r>
            <w:r>
              <w:t xml:space="preserve"> – Forecasted Deposit amount for this date</w:t>
            </w:r>
          </w:p>
        </w:tc>
      </w:tr>
      <w:tr w:rsidR="00916881" w14:paraId="10A9059A"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6CB25BB3" w14:textId="77777777" w:rsidR="00916881" w:rsidRPr="00D662EC" w:rsidRDefault="00916881" w:rsidP="00D662EC">
            <w:pPr>
              <w:pStyle w:val="TableBody"/>
              <w:rPr>
                <w:b/>
                <w:bCs/>
              </w:rPr>
            </w:pPr>
            <w:r w:rsidRPr="00D662EC">
              <w:rPr>
                <w:b/>
                <w:bCs/>
              </w:rPr>
              <w:lastRenderedPageBreak/>
              <w:t>Withdrawal</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74DBA4" w14:textId="77777777" w:rsidR="00916881" w:rsidRDefault="00916881" w:rsidP="00D662EC">
            <w:pPr>
              <w:pStyle w:val="TableBody"/>
            </w:pPr>
            <w:r>
              <w:t>Shows the Withdrawal summary for this Cashpoint.</w:t>
            </w:r>
          </w:p>
          <w:p w14:paraId="4B1ACE90" w14:textId="77777777" w:rsidR="00916881" w:rsidRDefault="00916881" w:rsidP="00D662EC">
            <w:pPr>
              <w:pStyle w:val="TableBody"/>
            </w:pPr>
            <w:r w:rsidRPr="00C01594">
              <w:rPr>
                <w:b/>
                <w:bCs/>
              </w:rPr>
              <w:t>Gray</w:t>
            </w:r>
            <w:r>
              <w:t xml:space="preserve"> – Historical Withdrawals as loaded into OptiCash</w:t>
            </w:r>
          </w:p>
          <w:p w14:paraId="5E7335B0" w14:textId="77777777" w:rsidR="00916881" w:rsidRDefault="00916881" w:rsidP="00D662EC">
            <w:pPr>
              <w:pStyle w:val="TableBody"/>
            </w:pPr>
            <w:r w:rsidRPr="00C01594">
              <w:rPr>
                <w:b/>
                <w:bCs/>
              </w:rPr>
              <w:t>Yellow</w:t>
            </w:r>
            <w:r>
              <w:t xml:space="preserve"> – Forecasted Withdrawals amount for this date</w:t>
            </w:r>
          </w:p>
          <w:p w14:paraId="04DF96CE" w14:textId="77777777" w:rsidR="00916881" w:rsidRDefault="00916881" w:rsidP="00D662EC">
            <w:pPr>
              <w:pStyle w:val="TableBody"/>
            </w:pPr>
            <w:r w:rsidRPr="00C01594">
              <w:rPr>
                <w:b/>
                <w:bCs/>
              </w:rPr>
              <w:t>White</w:t>
            </w:r>
            <w:r>
              <w:t xml:space="preserve"> – Forecasted Withdrawals amount for this date</w:t>
            </w:r>
          </w:p>
        </w:tc>
      </w:tr>
      <w:tr w:rsidR="00916881" w14:paraId="6A0393C1"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F48913A" w14:textId="77777777" w:rsidR="00916881" w:rsidRPr="00D662EC" w:rsidRDefault="00916881" w:rsidP="00D662EC">
            <w:pPr>
              <w:pStyle w:val="TableBody"/>
              <w:rPr>
                <w:b/>
                <w:bCs/>
              </w:rPr>
            </w:pPr>
            <w:r w:rsidRPr="00D662EC">
              <w:rPr>
                <w:b/>
                <w:bCs/>
              </w:rPr>
              <w:t>Net Demand</w:t>
            </w:r>
          </w:p>
          <w:p w14:paraId="5DF84552" w14:textId="77777777" w:rsidR="00916881" w:rsidRDefault="00916881" w:rsidP="00D662EC">
            <w:pPr>
              <w:pStyle w:val="TableBody"/>
            </w:pPr>
            <w:r w:rsidRPr="00D662EC">
              <w:rPr>
                <w:b/>
                <w:bCs/>
              </w:rPr>
              <w:t>(Branches and Recycling ATMs only)</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8402B" w14:textId="77777777" w:rsidR="00916881" w:rsidRDefault="00916881" w:rsidP="00D662EC">
            <w:pPr>
              <w:pStyle w:val="TableBody"/>
            </w:pPr>
            <w:r>
              <w:t>Shows the Net Demand summary for this Cashpoint.</w:t>
            </w:r>
          </w:p>
          <w:p w14:paraId="3E12823F" w14:textId="77777777" w:rsidR="00916881" w:rsidRDefault="00916881" w:rsidP="00D662EC">
            <w:pPr>
              <w:pStyle w:val="TableBody"/>
            </w:pPr>
            <w:r w:rsidRPr="00C01594">
              <w:rPr>
                <w:b/>
                <w:bCs/>
              </w:rPr>
              <w:t>Gray</w:t>
            </w:r>
            <w:r>
              <w:t xml:space="preserve"> – Historical Net Demand  based on Deposit and Withdrawal information as loaded into OptiCash</w:t>
            </w:r>
          </w:p>
          <w:p w14:paraId="671B6F72" w14:textId="77777777" w:rsidR="00916881" w:rsidRDefault="00916881" w:rsidP="00D662EC">
            <w:pPr>
              <w:pStyle w:val="TableBody"/>
            </w:pPr>
            <w:r w:rsidRPr="00C01594">
              <w:rPr>
                <w:b/>
                <w:bCs/>
              </w:rPr>
              <w:t>Yellow</w:t>
            </w:r>
            <w:r>
              <w:t xml:space="preserve"> – Forecasted Net Demand amount for this date</w:t>
            </w:r>
          </w:p>
          <w:p w14:paraId="228F49F9" w14:textId="77777777" w:rsidR="00916881" w:rsidRDefault="00916881" w:rsidP="00D662EC">
            <w:pPr>
              <w:pStyle w:val="TableBody"/>
            </w:pPr>
            <w:r w:rsidRPr="00484D46">
              <w:rPr>
                <w:b/>
                <w:bCs/>
              </w:rPr>
              <w:t>White</w:t>
            </w:r>
            <w:r>
              <w:t xml:space="preserve"> – Forecasted Net Demand amount for this date</w:t>
            </w:r>
          </w:p>
          <w:p w14:paraId="6E159BF6" w14:textId="77777777" w:rsidR="00916881" w:rsidRDefault="00916881" w:rsidP="00C01594">
            <w:pPr>
              <w:pStyle w:val="TableNote"/>
            </w:pPr>
            <w:r w:rsidRPr="00484D46">
              <w:rPr>
                <w:b/>
                <w:bCs/>
              </w:rPr>
              <w:t>Note</w:t>
            </w:r>
            <w:r>
              <w:t xml:space="preserve">:  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4E0D29A6" w14:textId="442E25F5" w:rsidR="00916881" w:rsidRDefault="00027408" w:rsidP="00C01594">
            <w:pPr>
              <w:pStyle w:val="TableNote"/>
            </w:pPr>
            <w:r w:rsidRPr="003B5D4F">
              <w:rPr>
                <w:rStyle w:val="TopicCrossReference"/>
                <w:b/>
                <w:color w:val="4F81BD" w:themeColor="accent1"/>
                <w:rPrChange w:id="416" w:author="Moses, Robbie" w:date="2023-02-22T01:28:00Z">
                  <w:rPr>
                    <w:rStyle w:val="TopicCrossReference"/>
                    <w:b/>
                  </w:rPr>
                </w:rPrChange>
              </w:rPr>
              <w:fldChar w:fldCharType="begin"/>
            </w:r>
            <w:r w:rsidR="00916881" w:rsidRPr="003B5D4F">
              <w:rPr>
                <w:rStyle w:val="TopicCrossReference"/>
                <w:b/>
                <w:color w:val="4F81BD" w:themeColor="accent1"/>
                <w:rPrChange w:id="417" w:author="Moses, Robbie" w:date="2023-02-22T01:28:00Z">
                  <w:rPr>
                    <w:rStyle w:val="TopicCrossReference"/>
                    <w:b/>
                  </w:rPr>
                </w:rPrChange>
              </w:rPr>
              <w:instrText xml:space="preserve"> REF _Ref236107689 \h </w:instrText>
            </w:r>
            <w:r w:rsidR="00D662EC" w:rsidRPr="003B5D4F">
              <w:rPr>
                <w:rStyle w:val="TopicCrossReference"/>
                <w:b/>
                <w:color w:val="4F81BD" w:themeColor="accent1"/>
                <w:rPrChange w:id="418" w:author="Moses, Robbie" w:date="2023-02-22T01:28:00Z">
                  <w:rPr>
                    <w:rStyle w:val="TopicCrossReference"/>
                    <w:b/>
                  </w:rPr>
                </w:rPrChange>
              </w:rPr>
              <w:instrText xml:space="preserve"> \* MERGEFORMAT </w:instrText>
            </w:r>
            <w:r w:rsidRPr="00FD519E">
              <w:rPr>
                <w:rStyle w:val="TopicCrossReference"/>
                <w:b/>
                <w:color w:val="4F81BD" w:themeColor="accent1"/>
              </w:rPr>
            </w:r>
            <w:r w:rsidRPr="003B5D4F">
              <w:rPr>
                <w:rStyle w:val="TopicCrossReference"/>
                <w:b/>
                <w:color w:val="4F81BD" w:themeColor="accent1"/>
                <w:rPrChange w:id="419" w:author="Moses, Robbie" w:date="2023-02-22T01:28:00Z">
                  <w:rPr>
                    <w:rStyle w:val="TopicCrossReference"/>
                    <w:b/>
                  </w:rPr>
                </w:rPrChange>
              </w:rPr>
              <w:fldChar w:fldCharType="separate"/>
            </w:r>
            <w:r w:rsidR="00D57607" w:rsidRPr="003B5D4F">
              <w:rPr>
                <w:color w:val="4F81BD" w:themeColor="accent1"/>
                <w:rPrChange w:id="420" w:author="Moses, Robbie" w:date="2023-02-22T01:28:00Z">
                  <w:rPr/>
                </w:rPrChange>
              </w:rPr>
              <w:t>Forecast</w:t>
            </w:r>
            <w:r w:rsidR="00D57607" w:rsidRPr="003B5D4F">
              <w:rPr>
                <w:rFonts w:ascii="Wingdings" w:hAnsi="Wingdings"/>
                <w:color w:val="4F81BD" w:themeColor="accent1"/>
                <w:rPrChange w:id="421" w:author="Moses, Robbie" w:date="2023-02-22T01:28:00Z">
                  <w:rPr>
                    <w:rFonts w:ascii="Wingdings" w:hAnsi="Wingdings"/>
                  </w:rPr>
                </w:rPrChange>
              </w:rPr>
              <w:t></w:t>
            </w:r>
            <w:r w:rsidR="00D57607" w:rsidRPr="003B5D4F">
              <w:rPr>
                <w:color w:val="4F81BD" w:themeColor="accent1"/>
                <w:rPrChange w:id="422" w:author="Moses, Robbie" w:date="2023-02-22T01:28:00Z">
                  <w:rPr/>
                </w:rPrChange>
              </w:rPr>
              <w:t>Forecast Institutional Settings</w:t>
            </w:r>
            <w:r w:rsidRPr="003B5D4F">
              <w:rPr>
                <w:rStyle w:val="TopicCrossReference"/>
                <w:b/>
                <w:color w:val="4F81BD" w:themeColor="accent1"/>
                <w:rPrChange w:id="423" w:author="Moses, Robbie" w:date="2023-02-22T01:28:00Z">
                  <w:rPr>
                    <w:rStyle w:val="TopicCrossReference"/>
                    <w:b/>
                  </w:rPr>
                </w:rPrChange>
              </w:rPr>
              <w:fldChar w:fldCharType="end"/>
            </w:r>
          </w:p>
        </w:tc>
      </w:tr>
      <w:tr w:rsidR="00916881" w14:paraId="004DA16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264833C6" w14:textId="77777777" w:rsidR="00916881" w:rsidRPr="003638F1" w:rsidRDefault="00916881" w:rsidP="003638F1">
            <w:pPr>
              <w:pStyle w:val="TableBody"/>
              <w:rPr>
                <w:b/>
                <w:bCs/>
              </w:rPr>
            </w:pPr>
            <w:r w:rsidRPr="003638F1">
              <w:rPr>
                <w:b/>
                <w:bCs/>
              </w:rPr>
              <w:t>Closing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F6F28B" w14:textId="77777777" w:rsidR="00916881" w:rsidRDefault="00916881" w:rsidP="003638F1">
            <w:pPr>
              <w:pStyle w:val="TableBody"/>
            </w:pPr>
            <w:r>
              <w:t>Shows the Closing Balance for this Cashpoint.</w:t>
            </w:r>
          </w:p>
          <w:p w14:paraId="2EC3A081" w14:textId="77777777" w:rsidR="00916881" w:rsidRDefault="00916881" w:rsidP="003638F1">
            <w:pPr>
              <w:pStyle w:val="TableBody"/>
            </w:pPr>
            <w:r>
              <w:rPr>
                <w:b/>
              </w:rPr>
              <w:t xml:space="preserve">Gray – </w:t>
            </w:r>
            <w:r>
              <w:t>Historical Closing Balance as loaded into OptiCash</w:t>
            </w:r>
          </w:p>
          <w:p w14:paraId="21F13ED2" w14:textId="77777777" w:rsidR="00916881" w:rsidRDefault="00916881" w:rsidP="003638F1">
            <w:pPr>
              <w:pStyle w:val="TableBody"/>
            </w:pPr>
            <w:r>
              <w:rPr>
                <w:b/>
              </w:rPr>
              <w:t xml:space="preserve">Yellow – </w:t>
            </w:r>
            <w:r>
              <w:t>Calculated Closing Balance amount for this date based on Net Demand (Note: that the closing balances will change based on Calculated versus Forecasted Net Demand).</w:t>
            </w:r>
          </w:p>
          <w:p w14:paraId="3F03BC7B" w14:textId="77777777" w:rsidR="00916881" w:rsidRDefault="00916881" w:rsidP="003638F1">
            <w:pPr>
              <w:pStyle w:val="TableBody"/>
            </w:pPr>
            <w:r>
              <w:rPr>
                <w:b/>
              </w:rPr>
              <w:t>White –</w:t>
            </w:r>
            <w:r>
              <w:t xml:space="preserve"> Calculated Closing Balance amount for this date based on Net Demand (Note: that the closing balances will change based on Calculated versus Forecasted Net Demand).</w:t>
            </w:r>
          </w:p>
          <w:p w14:paraId="0D628B63" w14:textId="77777777" w:rsidR="00916881" w:rsidRDefault="00916881" w:rsidP="00484D46">
            <w:pPr>
              <w:pStyle w:val="TableNote"/>
            </w:pPr>
            <w:r>
              <w:rPr>
                <w:b/>
              </w:rPr>
              <w:t xml:space="preserve">Note:  </w:t>
            </w:r>
            <w:r>
              <w:t xml:space="preserve">Forecasted Net Demand can be different depending on the Institutional Forecast Settings. If Net Demand is Calculated, the Forecasted Net Demand should be a product of the Deposits - Withdrawals. If Net Demand is Forecasted, then the Net Demand figure could be drastically different from the product of Deposits – Withdrawals. For more information about this setting, See: </w:t>
            </w:r>
          </w:p>
          <w:p w14:paraId="1889FA22" w14:textId="56674A44" w:rsidR="00916881" w:rsidRDefault="00027408" w:rsidP="00484D46">
            <w:pPr>
              <w:pStyle w:val="TableNote"/>
              <w:rPr>
                <w:b/>
              </w:rPr>
            </w:pPr>
            <w:r w:rsidRPr="003B5D4F">
              <w:rPr>
                <w:b/>
                <w:color w:val="4F81BD" w:themeColor="accent1"/>
                <w:rPrChange w:id="424" w:author="Moses, Robbie" w:date="2023-02-22T01:28:00Z">
                  <w:rPr>
                    <w:b/>
                  </w:rPr>
                </w:rPrChange>
              </w:rPr>
              <w:fldChar w:fldCharType="begin"/>
            </w:r>
            <w:r w:rsidR="00916881" w:rsidRPr="003B5D4F">
              <w:rPr>
                <w:b/>
                <w:color w:val="4F81BD" w:themeColor="accent1"/>
                <w:rPrChange w:id="425" w:author="Moses, Robbie" w:date="2023-02-22T01:28:00Z">
                  <w:rPr>
                    <w:b/>
                  </w:rPr>
                </w:rPrChange>
              </w:rPr>
              <w:instrText xml:space="preserve"> REF _Ref236107689 \h </w:instrText>
            </w:r>
            <w:r w:rsidR="003638F1" w:rsidRPr="003B5D4F">
              <w:rPr>
                <w:b/>
                <w:color w:val="4F81BD" w:themeColor="accent1"/>
                <w:rPrChange w:id="426" w:author="Moses, Robbie" w:date="2023-02-22T01:28:00Z">
                  <w:rPr>
                    <w:b/>
                  </w:rPr>
                </w:rPrChange>
              </w:rPr>
              <w:instrText xml:space="preserve"> \* MERGEFORMAT </w:instrText>
            </w:r>
            <w:r w:rsidRPr="00FD519E">
              <w:rPr>
                <w:b/>
                <w:color w:val="4F81BD" w:themeColor="accent1"/>
              </w:rPr>
            </w:r>
            <w:r w:rsidRPr="003B5D4F">
              <w:rPr>
                <w:b/>
                <w:color w:val="4F81BD" w:themeColor="accent1"/>
                <w:rPrChange w:id="427" w:author="Moses, Robbie" w:date="2023-02-22T01:28:00Z">
                  <w:rPr>
                    <w:b/>
                  </w:rPr>
                </w:rPrChange>
              </w:rPr>
              <w:fldChar w:fldCharType="separate"/>
            </w:r>
            <w:r w:rsidR="00D57607" w:rsidRPr="003B5D4F">
              <w:rPr>
                <w:color w:val="4F81BD" w:themeColor="accent1"/>
                <w:rPrChange w:id="428" w:author="Moses, Robbie" w:date="2023-02-22T01:28:00Z">
                  <w:rPr/>
                </w:rPrChange>
              </w:rPr>
              <w:t>Forecast</w:t>
            </w:r>
            <w:r w:rsidR="00D57607" w:rsidRPr="003B5D4F">
              <w:rPr>
                <w:rFonts w:ascii="Wingdings" w:hAnsi="Wingdings"/>
                <w:color w:val="4F81BD" w:themeColor="accent1"/>
                <w:rPrChange w:id="429" w:author="Moses, Robbie" w:date="2023-02-22T01:28:00Z">
                  <w:rPr>
                    <w:rFonts w:ascii="Wingdings" w:hAnsi="Wingdings"/>
                  </w:rPr>
                </w:rPrChange>
              </w:rPr>
              <w:t></w:t>
            </w:r>
            <w:r w:rsidR="00D57607" w:rsidRPr="003B5D4F">
              <w:rPr>
                <w:color w:val="4F81BD" w:themeColor="accent1"/>
                <w:rPrChange w:id="430" w:author="Moses, Robbie" w:date="2023-02-22T01:28:00Z">
                  <w:rPr/>
                </w:rPrChange>
              </w:rPr>
              <w:t>Forecast Institutional Settings</w:t>
            </w:r>
            <w:r w:rsidRPr="003B5D4F">
              <w:rPr>
                <w:b/>
                <w:color w:val="4F81BD" w:themeColor="accent1"/>
                <w:rPrChange w:id="431" w:author="Moses, Robbie" w:date="2023-02-22T01:28:00Z">
                  <w:rPr>
                    <w:b/>
                  </w:rPr>
                </w:rPrChange>
              </w:rPr>
              <w:fldChar w:fldCharType="end"/>
            </w:r>
          </w:p>
        </w:tc>
      </w:tr>
      <w:tr w:rsidR="00916881" w14:paraId="20D41D5E" w14:textId="77777777" w:rsidTr="00484D46">
        <w:tc>
          <w:tcPr>
            <w:tcW w:w="2592" w:type="dxa"/>
            <w:tcBorders>
              <w:top w:val="single" w:sz="4" w:space="0" w:color="000000" w:themeColor="text1"/>
              <w:left w:val="single" w:sz="4" w:space="0" w:color="000000" w:themeColor="text1"/>
              <w:bottom w:val="single" w:sz="4" w:space="0" w:color="000000" w:themeColor="text1"/>
            </w:tcBorders>
          </w:tcPr>
          <w:p w14:paraId="3D36997B" w14:textId="77777777" w:rsidR="00916881" w:rsidRPr="003638F1" w:rsidRDefault="00916881" w:rsidP="003638F1">
            <w:pPr>
              <w:pStyle w:val="TableBody"/>
              <w:rPr>
                <w:b/>
                <w:bCs/>
              </w:rPr>
            </w:pPr>
            <w:r w:rsidRPr="003638F1">
              <w:rPr>
                <w:b/>
                <w:bCs/>
              </w:rPr>
              <w:t>Required Balance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AAD714" w14:textId="66F204D3" w:rsidR="00916881" w:rsidRDefault="00916881" w:rsidP="003638F1">
            <w:pPr>
              <w:pStyle w:val="TableBody"/>
            </w:pPr>
            <w:r>
              <w:t xml:space="preserve">Is the amount calculated as the minimum amount of cash that must be in the Opening balance at the start </w:t>
            </w:r>
            <w:r w:rsidR="00932E23">
              <w:t xml:space="preserve">of </w:t>
            </w:r>
            <w:r>
              <w:t xml:space="preserve">the day. If the Required balance is higher than the </w:t>
            </w:r>
            <w:r>
              <w:lastRenderedPageBreak/>
              <w:t xml:space="preserve">Opening Balance on a given day, an Emergency Delivery may be generated to protect the Cashpoint (unless an exception amount or percentage waives the requirement… see: </w:t>
            </w:r>
            <w:r w:rsidR="00027408" w:rsidRPr="008B6BD4">
              <w:rPr>
                <w:color w:val="1F497D" w:themeColor="text2"/>
              </w:rPr>
              <w:fldChar w:fldCharType="begin"/>
            </w:r>
            <w:r w:rsidRPr="008B6BD4">
              <w:rPr>
                <w:color w:val="1F497D" w:themeColor="text2"/>
              </w:rPr>
              <w:instrText xml:space="preserve"> REF _Ref221798116 \h </w:instrText>
            </w:r>
            <w:r w:rsidR="003638F1" w:rsidRPr="008B6BD4">
              <w:rPr>
                <w:color w:val="1F497D" w:themeColor="text2"/>
              </w:rPr>
              <w:instrText xml:space="preserve"> \* MERGEFORMAT </w:instrText>
            </w:r>
            <w:r w:rsidR="00027408" w:rsidRPr="008B6BD4">
              <w:rPr>
                <w:color w:val="1F497D" w:themeColor="text2"/>
              </w:rPr>
            </w:r>
            <w:r w:rsidR="00027408" w:rsidRPr="008B6BD4">
              <w:rPr>
                <w:color w:val="1F497D" w:themeColor="text2"/>
              </w:rPr>
              <w:fldChar w:fldCharType="separate"/>
            </w:r>
            <w:r w:rsidR="00D57607" w:rsidRPr="008B6BD4">
              <w:rPr>
                <w:color w:val="1F497D" w:themeColor="text2"/>
              </w:rPr>
              <w:t xml:space="preserve">Table </w:t>
            </w:r>
            <w:r w:rsidR="00D57607" w:rsidRPr="008B6BD4">
              <w:rPr>
                <w:noProof/>
                <w:color w:val="1F497D" w:themeColor="text2"/>
              </w:rPr>
              <w:t>11</w:t>
            </w:r>
            <w:r w:rsidR="00D57607" w:rsidRPr="008B6BD4">
              <w:rPr>
                <w:color w:val="1F497D" w:themeColor="text2"/>
              </w:rPr>
              <w:t>: General Cashpoint Parameters</w:t>
            </w:r>
            <w:r w:rsidR="00027408" w:rsidRPr="008B6BD4">
              <w:rPr>
                <w:color w:val="1F497D" w:themeColor="text2"/>
              </w:rPr>
              <w:fldChar w:fldCharType="end"/>
            </w:r>
            <w:r>
              <w:rPr>
                <w:color w:val="365F91"/>
              </w:rPr>
              <w:t xml:space="preserve"> </w:t>
            </w:r>
            <w:r>
              <w:t>for more information)</w:t>
            </w:r>
          </w:p>
          <w:p w14:paraId="1F0A08DD" w14:textId="77777777" w:rsidR="00916881" w:rsidRDefault="00916881" w:rsidP="003638F1">
            <w:pPr>
              <w:pStyle w:val="TableBody"/>
            </w:pPr>
            <w:r>
              <w:t>The Required Balance is always zero for Historical data. For Gap and Horizon days, the calculation varies for ATMs and Branches.</w:t>
            </w:r>
          </w:p>
          <w:p w14:paraId="5F02BDA8" w14:textId="77777777" w:rsidR="00916881" w:rsidRDefault="00916881" w:rsidP="003638F1">
            <w:pPr>
              <w:pStyle w:val="TableBody"/>
            </w:pPr>
            <w:r>
              <w:rPr>
                <w:b/>
              </w:rPr>
              <w:t>Branches</w:t>
            </w:r>
            <w:r>
              <w:t xml:space="preserve"> – The Required Balance = Safety Stock + Other Requirements + Amount of Withdrawals to Cover – Amount of Deposits Available for Withdrawal.</w:t>
            </w:r>
          </w:p>
          <w:p w14:paraId="0732B8CA" w14:textId="77777777" w:rsidR="00916881" w:rsidRDefault="00916881" w:rsidP="003638F1">
            <w:pPr>
              <w:pStyle w:val="TableBody"/>
              <w:rPr>
                <w:b/>
              </w:rPr>
            </w:pPr>
            <w:r w:rsidRPr="00E0171A">
              <w:rPr>
                <w:b/>
                <w:u w:val="single"/>
                <w:rPrChange w:id="432" w:author="Robbie Moses" w:date="2023-03-02T07:21:00Z">
                  <w:rPr>
                    <w:b/>
                  </w:rPr>
                </w:rPrChange>
              </w:rPr>
              <w:t>Example</w:t>
            </w:r>
            <w:r>
              <w:rPr>
                <w:b/>
              </w:rPr>
              <w:t xml:space="preserve">: </w:t>
            </w:r>
          </w:p>
          <w:p w14:paraId="3FE7E04B" w14:textId="77777777" w:rsidR="00916881" w:rsidRDefault="00916881" w:rsidP="003638F1">
            <w:pPr>
              <w:pStyle w:val="TableBody"/>
            </w:pPr>
            <w:r>
              <w:t xml:space="preserve"> Safety Stock = 148,700</w:t>
            </w:r>
          </w:p>
          <w:p w14:paraId="3D947EF4" w14:textId="77777777" w:rsidR="00916881" w:rsidRDefault="00916881" w:rsidP="003638F1">
            <w:pPr>
              <w:pStyle w:val="TableBody"/>
            </w:pPr>
            <w:r>
              <w:t>Other Requirements = 100,000</w:t>
            </w:r>
          </w:p>
          <w:p w14:paraId="04D72B17" w14:textId="77777777" w:rsidR="00916881" w:rsidRDefault="00916881" w:rsidP="003638F1">
            <w:pPr>
              <w:pStyle w:val="TableBody"/>
            </w:pPr>
            <w:r>
              <w:t>Withdrawals To Cover = 80%</w:t>
            </w:r>
          </w:p>
          <w:p w14:paraId="4D9CB9AB" w14:textId="77777777" w:rsidR="00916881" w:rsidRDefault="00916881" w:rsidP="003638F1">
            <w:pPr>
              <w:pStyle w:val="TableBody"/>
            </w:pPr>
            <w:r>
              <w:t>Deposits Available for W/D = 20%</w:t>
            </w:r>
          </w:p>
          <w:p w14:paraId="108BA453" w14:textId="77777777" w:rsidR="00916881" w:rsidRDefault="00916881" w:rsidP="003638F1">
            <w:pPr>
              <w:pStyle w:val="TableBody"/>
            </w:pPr>
            <w:r>
              <w:t>Forecasted Withdrawals = 467,380</w:t>
            </w:r>
          </w:p>
          <w:p w14:paraId="582BB767" w14:textId="77777777" w:rsidR="00916881" w:rsidRDefault="00916881" w:rsidP="003638F1">
            <w:pPr>
              <w:pStyle w:val="TableBody"/>
            </w:pPr>
            <w:r>
              <w:t>Forecasted Deposits = 121,520</w:t>
            </w:r>
          </w:p>
          <w:p w14:paraId="2027CD8D" w14:textId="77D78008" w:rsidR="00916881" w:rsidRDefault="00BA1CAA" w:rsidP="003638F1">
            <w:pPr>
              <w:pStyle w:val="TableBody"/>
            </w:pPr>
            <w:r>
              <w:t>Therefore,</w:t>
            </w:r>
            <w:r w:rsidR="00916881">
              <w:t xml:space="preserve"> the Required Balance =</w:t>
            </w:r>
          </w:p>
          <w:p w14:paraId="3205599D" w14:textId="77777777" w:rsidR="00916881" w:rsidRDefault="00916881" w:rsidP="003638F1">
            <w:pPr>
              <w:pStyle w:val="TableBody"/>
              <w:rPr>
                <w:b/>
              </w:rPr>
            </w:pPr>
            <w:r>
              <w:t xml:space="preserve">( 148,700 + 100,000 + (.80 * 467,380) – (.20 *121,520)) = </w:t>
            </w:r>
            <w:r>
              <w:rPr>
                <w:b/>
              </w:rPr>
              <w:t>598,300</w:t>
            </w:r>
          </w:p>
          <w:p w14:paraId="124BA924" w14:textId="77777777" w:rsidR="00916881" w:rsidRDefault="00916881" w:rsidP="003638F1">
            <w:pPr>
              <w:pStyle w:val="TableBody"/>
              <w:rPr>
                <w:b/>
              </w:rPr>
            </w:pPr>
          </w:p>
          <w:p w14:paraId="7BA47A07" w14:textId="77777777" w:rsidR="00916881" w:rsidRDefault="00916881" w:rsidP="003638F1">
            <w:pPr>
              <w:pStyle w:val="TableBody"/>
            </w:pPr>
            <w:r>
              <w:rPr>
                <w:b/>
              </w:rPr>
              <w:t>ATMs –</w:t>
            </w:r>
            <w:r>
              <w:t xml:space="preserve"> The Required Balance depends on whether or not a delivery is scheduled for the day. </w:t>
            </w:r>
          </w:p>
          <w:p w14:paraId="6FEA6855" w14:textId="77777777" w:rsidR="00916881" w:rsidRDefault="00916881" w:rsidP="003638F1">
            <w:pPr>
              <w:pStyle w:val="TableBody"/>
            </w:pPr>
            <w:r>
              <w:rPr>
                <w:b/>
              </w:rPr>
              <w:t>Delivery Days</w:t>
            </w:r>
            <w:r>
              <w:t xml:space="preserve"> – Required Balance = Safety Stock + Calculated Pre-Withdrawals</w:t>
            </w:r>
          </w:p>
          <w:p w14:paraId="0EB18695" w14:textId="77777777" w:rsidR="00916881" w:rsidRDefault="00916881" w:rsidP="003638F1">
            <w:pPr>
              <w:pStyle w:val="TableBody"/>
            </w:pPr>
            <w:r>
              <w:rPr>
                <w:b/>
              </w:rPr>
              <w:t xml:space="preserve">Non-Delivery Days – </w:t>
            </w:r>
            <w:r>
              <w:t>Required Balance = Safety Stock + Forecasted Withdrawals</w:t>
            </w:r>
          </w:p>
          <w:p w14:paraId="4B84C5CA" w14:textId="77777777" w:rsidR="00916881" w:rsidRDefault="00916881" w:rsidP="003638F1">
            <w:pPr>
              <w:pStyle w:val="TableBody"/>
            </w:pPr>
          </w:p>
          <w:p w14:paraId="3FA4B10C" w14:textId="77777777" w:rsidR="00916881" w:rsidRDefault="00916881" w:rsidP="003638F1">
            <w:pPr>
              <w:pStyle w:val="TableBody"/>
            </w:pPr>
            <w:r w:rsidRPr="003B5D4F">
              <w:rPr>
                <w:b/>
                <w:u w:val="single"/>
                <w:rPrChange w:id="433" w:author="Moses, Robbie" w:date="2023-02-22T01:28:00Z">
                  <w:rPr>
                    <w:b/>
                  </w:rPr>
                </w:rPrChange>
              </w:rPr>
              <w:t>Example</w:t>
            </w:r>
            <w:r>
              <w:rPr>
                <w:b/>
              </w:rPr>
              <w:t xml:space="preserve"> :</w:t>
            </w:r>
            <w:r>
              <w:t xml:space="preserve"> (Delivery Day)</w:t>
            </w:r>
          </w:p>
          <w:p w14:paraId="2C28EAF5" w14:textId="77777777" w:rsidR="00916881" w:rsidRDefault="00916881" w:rsidP="003638F1">
            <w:pPr>
              <w:pStyle w:val="TableBody"/>
            </w:pPr>
            <w:r>
              <w:t>Safety Stock = 10,000</w:t>
            </w:r>
          </w:p>
          <w:p w14:paraId="38CA8B6D" w14:textId="77777777" w:rsidR="00916881" w:rsidRDefault="00916881" w:rsidP="003638F1">
            <w:pPr>
              <w:pStyle w:val="TableBody"/>
            </w:pPr>
            <w:r>
              <w:t>Pre-Replenishment Percentage = 50%</w:t>
            </w:r>
          </w:p>
          <w:p w14:paraId="4D53A6F2" w14:textId="77777777" w:rsidR="00916881" w:rsidRDefault="00916881" w:rsidP="003638F1">
            <w:pPr>
              <w:pStyle w:val="TableBody"/>
            </w:pPr>
            <w:r>
              <w:t>Forecasted Withdrawals = 50,000</w:t>
            </w:r>
          </w:p>
          <w:p w14:paraId="1D385D4B" w14:textId="3C034EB9" w:rsidR="00916881" w:rsidRDefault="00BA1CAA" w:rsidP="003638F1">
            <w:pPr>
              <w:pStyle w:val="TableBody"/>
            </w:pPr>
            <w:r>
              <w:t>Therefore,</w:t>
            </w:r>
            <w:r w:rsidR="00916881">
              <w:t xml:space="preserve"> the Required Balance = </w:t>
            </w:r>
          </w:p>
          <w:p w14:paraId="165FD5BF" w14:textId="77777777" w:rsidR="00916881" w:rsidRDefault="00916881" w:rsidP="003638F1">
            <w:pPr>
              <w:pStyle w:val="TableBody"/>
              <w:rPr>
                <w:b/>
              </w:rPr>
            </w:pPr>
            <w:r>
              <w:t xml:space="preserve">(10,000 + (.50 * 50,000)) = </w:t>
            </w:r>
            <w:r>
              <w:rPr>
                <w:b/>
              </w:rPr>
              <w:t>35,000</w:t>
            </w:r>
          </w:p>
          <w:p w14:paraId="7597CF82" w14:textId="77777777" w:rsidR="00916881" w:rsidRDefault="00916881" w:rsidP="003638F1">
            <w:pPr>
              <w:pStyle w:val="TableBody"/>
            </w:pPr>
          </w:p>
          <w:p w14:paraId="5C00A73C" w14:textId="77777777" w:rsidR="00916881" w:rsidRDefault="00916881" w:rsidP="003638F1">
            <w:pPr>
              <w:pStyle w:val="TableBody"/>
            </w:pPr>
            <w:r w:rsidRPr="003B5D4F">
              <w:rPr>
                <w:b/>
                <w:u w:val="single"/>
                <w:rPrChange w:id="434" w:author="Moses, Robbie" w:date="2023-02-22T01:28:00Z">
                  <w:rPr>
                    <w:b/>
                  </w:rPr>
                </w:rPrChange>
              </w:rPr>
              <w:t>Example</w:t>
            </w:r>
            <w:r>
              <w:rPr>
                <w:b/>
              </w:rPr>
              <w:t>:</w:t>
            </w:r>
            <w:r>
              <w:t xml:space="preserve"> (Non-Delivery Day)</w:t>
            </w:r>
          </w:p>
          <w:p w14:paraId="201C9020" w14:textId="77777777" w:rsidR="00916881" w:rsidRDefault="00916881" w:rsidP="003638F1">
            <w:pPr>
              <w:pStyle w:val="TableBody"/>
            </w:pPr>
            <w:r>
              <w:t>Safety Stock = 10,000</w:t>
            </w:r>
          </w:p>
          <w:p w14:paraId="02D1E19D" w14:textId="77777777" w:rsidR="00916881" w:rsidRDefault="00916881" w:rsidP="003638F1">
            <w:pPr>
              <w:pStyle w:val="TableBody"/>
            </w:pPr>
            <w:r>
              <w:t>Pre-Replenishment Percentage = 50%</w:t>
            </w:r>
          </w:p>
          <w:p w14:paraId="48C8EA2C" w14:textId="77777777" w:rsidR="00916881" w:rsidRDefault="00916881" w:rsidP="003638F1">
            <w:pPr>
              <w:pStyle w:val="TableBody"/>
            </w:pPr>
            <w:r>
              <w:lastRenderedPageBreak/>
              <w:t>Forecasted Withdrawals = 50,000</w:t>
            </w:r>
          </w:p>
          <w:p w14:paraId="5ECC8548" w14:textId="360BFF43" w:rsidR="00916881" w:rsidRDefault="00BA1CAA" w:rsidP="003638F1">
            <w:pPr>
              <w:pStyle w:val="TableBody"/>
            </w:pPr>
            <w:r>
              <w:t>Therefore,</w:t>
            </w:r>
            <w:r w:rsidR="00916881">
              <w:t xml:space="preserve"> the Required Balance = </w:t>
            </w:r>
          </w:p>
          <w:p w14:paraId="67221031" w14:textId="77777777" w:rsidR="00916881" w:rsidRDefault="00916881" w:rsidP="003638F1">
            <w:pPr>
              <w:pStyle w:val="TableBody"/>
              <w:rPr>
                <w:b/>
              </w:rPr>
            </w:pPr>
            <w:r>
              <w:t xml:space="preserve">(10,000 +  50,000) = </w:t>
            </w:r>
            <w:r>
              <w:rPr>
                <w:b/>
              </w:rPr>
              <w:t>60,000</w:t>
            </w:r>
          </w:p>
        </w:tc>
      </w:tr>
    </w:tbl>
    <w:p w14:paraId="70A0F62F" w14:textId="28897A6E" w:rsidR="00916881" w:rsidRDefault="00916881" w:rsidP="00AF3138">
      <w:pPr>
        <w:pStyle w:val="TopofSection"/>
        <w:spacing w:before="0" w:after="120" w:line="240" w:lineRule="auto"/>
        <w:outlineLvl w:val="0"/>
      </w:pPr>
      <w:r>
        <w:lastRenderedPageBreak/>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C9AFE30" w14:textId="77777777" w:rsidR="00916881" w:rsidRDefault="00916881" w:rsidP="0045187D">
      <w:pPr>
        <w:pStyle w:val="BodyText"/>
      </w:pPr>
    </w:p>
    <w:p w14:paraId="111679D1" w14:textId="2B352D46" w:rsidR="00916881" w:rsidRDefault="00916881" w:rsidP="00CC33D4">
      <w:pPr>
        <w:pStyle w:val="Heading2"/>
      </w:pPr>
      <w:bookmarkStart w:id="435" w:name="_Ref221790181"/>
      <w:bookmarkStart w:id="436" w:name="_Ref221853371"/>
      <w:bookmarkStart w:id="437" w:name="_Ref221853397"/>
      <w:bookmarkStart w:id="438" w:name="_Ref236037393"/>
      <w:bookmarkStart w:id="439" w:name="_Toc128718587"/>
      <w:r>
        <w:t>Cashpoint</w:t>
      </w:r>
      <w:r>
        <w:rPr>
          <w:rFonts w:ascii="Wingdings" w:hAnsi="Wingdings"/>
        </w:rPr>
        <w:t></w:t>
      </w:r>
      <w:r>
        <w:t>Main</w:t>
      </w:r>
      <w:r>
        <w:rPr>
          <w:rFonts w:ascii="Wingdings" w:hAnsi="Wingdings"/>
        </w:rPr>
        <w:t></w:t>
      </w:r>
      <w:r>
        <w:t>Balance Entry Page</w:t>
      </w:r>
      <w:bookmarkEnd w:id="435"/>
      <w:bookmarkEnd w:id="436"/>
      <w:bookmarkEnd w:id="437"/>
      <w:bookmarkEnd w:id="438"/>
      <w:bookmarkEnd w:id="439"/>
    </w:p>
    <w:p w14:paraId="264BFC80" w14:textId="2C65CC7F" w:rsidR="00916881" w:rsidRDefault="00916881" w:rsidP="003638F1">
      <w:pPr>
        <w:pStyle w:val="BodyText"/>
      </w:pPr>
      <w:r>
        <w:t xml:space="preserve">At the Cashpoint level, the user </w:t>
      </w:r>
      <w:r w:rsidR="00932E23">
        <w:t>can</w:t>
      </w:r>
      <w:r>
        <w:t xml:space="preserve"> add or change historical data from the Balance Entry Page. </w:t>
      </w:r>
      <w:r w:rsidR="00932E23">
        <w:t>T</w:t>
      </w:r>
      <w:r>
        <w:t xml:space="preserve">o access a particular date, the user must select a date and click on the </w:t>
      </w:r>
      <w:r w:rsidRPr="00C72BA4">
        <w:rPr>
          <w:b/>
          <w:bCs/>
          <w:rPrChange w:id="440" w:author="Robbie Moses" w:date="2023-03-02T07:22:00Z">
            <w:rPr/>
          </w:rPrChange>
        </w:rPr>
        <w:t>Submit</w:t>
      </w:r>
      <w:r>
        <w:t xml:space="preserve"> button. Additionally, Denomination balances can be accessed by selecting the Load Balance By Denomination and clicking on Submit.</w:t>
      </w:r>
    </w:p>
    <w:p w14:paraId="4C228F78" w14:textId="5862DE5B" w:rsidR="00916881" w:rsidRDefault="00916881" w:rsidP="003638F1">
      <w:pPr>
        <w:pStyle w:val="BodyText"/>
        <w:rPr>
          <w:rFonts w:cs="Calibri"/>
          <w:color w:val="76923C"/>
        </w:rPr>
      </w:pPr>
      <w:r>
        <w:t xml:space="preserve">Denomination-level balance entry also allows for entry by Cash Quality. OptiCash will only generate quality-defined Recommendations/Order for Branch Returns and Recycling-ATM returns, but balance tracking by quality is possible for all cashpoint types. For details on Cash Quality please see </w:t>
      </w:r>
      <w:hyperlink w:anchor="_Currencies/DenominationsCash_Quali" w:history="1">
        <w:r w:rsidRPr="00BA1CAA">
          <w:rPr>
            <w:rStyle w:val="Hyperlink"/>
            <w:color w:val="4F81BD" w:themeColor="accent1"/>
            <w:u w:val="none"/>
          </w:rPr>
          <w:t>System</w:t>
        </w:r>
        <w:r w:rsidRPr="00BA1CAA">
          <w:rPr>
            <w:rStyle w:val="Hyperlink"/>
            <w:rFonts w:ascii="Wingdings" w:hAnsi="Wingdings"/>
            <w:color w:val="4F81BD" w:themeColor="accent1"/>
            <w:u w:val="none"/>
          </w:rPr>
          <w:t></w:t>
        </w:r>
        <w:r w:rsidRPr="00BA1CAA">
          <w:rPr>
            <w:rStyle w:val="Hyperlink"/>
            <w:rFonts w:cs="Calibri"/>
            <w:color w:val="4F81BD" w:themeColor="accent1"/>
            <w:u w:val="none"/>
          </w:rPr>
          <w:t>Currencies/Denominations</w:t>
        </w:r>
        <w:r w:rsidRPr="00BA1CAA">
          <w:rPr>
            <w:rStyle w:val="Hyperlink"/>
            <w:rFonts w:ascii="Wingdings" w:hAnsi="Wingdings"/>
            <w:color w:val="4F81BD" w:themeColor="accent1"/>
            <w:u w:val="none"/>
          </w:rPr>
          <w:t></w:t>
        </w:r>
        <w:r w:rsidRPr="00BA1CAA">
          <w:rPr>
            <w:rStyle w:val="Hyperlink"/>
            <w:rFonts w:cs="Calibri"/>
            <w:color w:val="4F81BD" w:themeColor="accent1"/>
            <w:u w:val="none"/>
          </w:rPr>
          <w:t>Cash Quality</w:t>
        </w:r>
      </w:hyperlink>
      <w:r w:rsidRPr="00BA1CAA">
        <w:rPr>
          <w:rFonts w:cs="Calibri"/>
          <w:color w:val="4F81BD" w:themeColor="accent1"/>
        </w:rPr>
        <w:t>.</w:t>
      </w:r>
    </w:p>
    <w:p w14:paraId="1C8D0915" w14:textId="77777777" w:rsidR="003638F1" w:rsidRPr="00916881" w:rsidRDefault="003638F1" w:rsidP="003638F1">
      <w:pPr>
        <w:pStyle w:val="BodyText"/>
        <w:rPr>
          <w:rFonts w:cs="Calibri"/>
        </w:rPr>
      </w:pPr>
    </w:p>
    <w:p w14:paraId="64E6C7AE" w14:textId="32EA3D84" w:rsidR="00916881" w:rsidRDefault="00916881" w:rsidP="00F63174">
      <w:pPr>
        <w:pStyle w:val="Caption"/>
        <w:spacing w:before="0" w:after="120"/>
        <w:ind w:left="187" w:hanging="187"/>
        <w:outlineLvl w:val="0"/>
      </w:pPr>
      <w:bookmarkStart w:id="441" w:name="_Toc128632330"/>
      <w:r>
        <w:t xml:space="preserve">Figure </w:t>
      </w:r>
      <w:ins w:id="442" w:author="Robbie Moses" w:date="2023-03-02T06:45:00Z">
        <w:r w:rsidR="00624EA3">
          <w:fldChar w:fldCharType="begin"/>
        </w:r>
        <w:r w:rsidR="00624EA3">
          <w:instrText xml:space="preserve"> SEQ Figure \* ARABIC </w:instrText>
        </w:r>
      </w:ins>
      <w:r w:rsidR="00624EA3">
        <w:fldChar w:fldCharType="separate"/>
      </w:r>
      <w:ins w:id="443" w:author="Robbie Moses" w:date="2023-03-02T06:45:00Z">
        <w:r w:rsidR="00624EA3">
          <w:rPr>
            <w:noProof/>
          </w:rPr>
          <w:t>11</w:t>
        </w:r>
        <w:r w:rsidR="00624EA3">
          <w:fldChar w:fldCharType="end"/>
        </w:r>
      </w:ins>
      <w:ins w:id="444" w:author="Moses, Robbie" w:date="2023-02-22T02:39:00Z">
        <w:del w:id="445" w:author="Robbie Moses" w:date="2023-03-02T06:45:00Z">
          <w:r w:rsidR="003B5D4F" w:rsidDel="00624EA3">
            <w:fldChar w:fldCharType="begin"/>
          </w:r>
          <w:r w:rsidR="003B5D4F" w:rsidDel="00624EA3">
            <w:delInstrText xml:space="preserve"> SEQ Figure \* ARABIC </w:delInstrText>
          </w:r>
        </w:del>
      </w:ins>
      <w:del w:id="446" w:author="Robbie Moses" w:date="2023-03-02T06:45:00Z">
        <w:r w:rsidR="003B5D4F" w:rsidDel="00624EA3">
          <w:fldChar w:fldCharType="separate"/>
        </w:r>
      </w:del>
      <w:ins w:id="447" w:author="Moses, Robbie" w:date="2023-02-22T02:39:00Z">
        <w:del w:id="448" w:author="Robbie Moses" w:date="2023-03-02T06:45:00Z">
          <w:r w:rsidR="003B5D4F" w:rsidDel="00624EA3">
            <w:rPr>
              <w:noProof/>
            </w:rPr>
            <w:delText>10</w:delText>
          </w:r>
          <w:r w:rsidR="003B5D4F" w:rsidDel="00624EA3">
            <w:fldChar w:fldCharType="end"/>
          </w:r>
        </w:del>
      </w:ins>
      <w:del w:id="449"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10</w:delText>
        </w:r>
        <w:r w:rsidRPr="62692672" w:rsidDel="003B5D4F">
          <w:rPr>
            <w:noProof/>
          </w:rPr>
          <w:fldChar w:fldCharType="end"/>
        </w:r>
      </w:del>
      <w:r>
        <w:t>: Currency Balance Entry Page</w:t>
      </w:r>
      <w:bookmarkEnd w:id="441"/>
    </w:p>
    <w:p w14:paraId="04875D4B" w14:textId="44899025" w:rsidR="00916881" w:rsidRDefault="1B3C7BF3" w:rsidP="0045187D">
      <w:pPr>
        <w:pStyle w:val="BodyText"/>
        <w:jc w:val="center"/>
      </w:pPr>
      <w:r>
        <w:rPr>
          <w:noProof/>
        </w:rPr>
        <w:drawing>
          <wp:inline distT="0" distB="0" distL="0" distR="0" wp14:anchorId="27098674" wp14:editId="7E6EEA7E">
            <wp:extent cx="5724524" cy="1733550"/>
            <wp:effectExtent l="76200" t="76200" r="124460" b="133350"/>
            <wp:docPr id="1890844692" name="Picture 189084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4524"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12BC1E" w14:textId="1E5FC7AB" w:rsidR="00916881" w:rsidRDefault="00916881" w:rsidP="00F63174">
      <w:pPr>
        <w:pStyle w:val="Caption"/>
        <w:spacing w:before="0" w:after="120"/>
        <w:ind w:left="187" w:hanging="187"/>
        <w:outlineLvl w:val="0"/>
      </w:pPr>
      <w:bookmarkStart w:id="450" w:name="_Toc128632331"/>
      <w:r>
        <w:t xml:space="preserve">Figure </w:t>
      </w:r>
      <w:ins w:id="451" w:author="Robbie Moses" w:date="2023-03-02T06:45:00Z">
        <w:r w:rsidR="00624EA3">
          <w:fldChar w:fldCharType="begin"/>
        </w:r>
        <w:r w:rsidR="00624EA3">
          <w:instrText xml:space="preserve"> SEQ Figure \* ARABIC </w:instrText>
        </w:r>
      </w:ins>
      <w:r w:rsidR="00624EA3">
        <w:fldChar w:fldCharType="separate"/>
      </w:r>
      <w:ins w:id="452" w:author="Robbie Moses" w:date="2023-03-02T06:45:00Z">
        <w:r w:rsidR="00624EA3">
          <w:rPr>
            <w:noProof/>
          </w:rPr>
          <w:t>12</w:t>
        </w:r>
        <w:r w:rsidR="00624EA3">
          <w:fldChar w:fldCharType="end"/>
        </w:r>
      </w:ins>
      <w:ins w:id="453" w:author="Moses, Robbie" w:date="2023-02-22T02:39:00Z">
        <w:del w:id="454" w:author="Robbie Moses" w:date="2023-03-02T06:45:00Z">
          <w:r w:rsidR="003B5D4F" w:rsidDel="00624EA3">
            <w:fldChar w:fldCharType="begin"/>
          </w:r>
          <w:r w:rsidR="003B5D4F" w:rsidDel="00624EA3">
            <w:delInstrText xml:space="preserve"> SEQ Figure \* ARABIC </w:delInstrText>
          </w:r>
        </w:del>
      </w:ins>
      <w:del w:id="455" w:author="Robbie Moses" w:date="2023-03-02T06:45:00Z">
        <w:r w:rsidR="003B5D4F" w:rsidDel="00624EA3">
          <w:fldChar w:fldCharType="separate"/>
        </w:r>
      </w:del>
      <w:ins w:id="456" w:author="Moses, Robbie" w:date="2023-02-22T02:39:00Z">
        <w:del w:id="457" w:author="Robbie Moses" w:date="2023-03-02T06:45:00Z">
          <w:r w:rsidR="003B5D4F" w:rsidDel="00624EA3">
            <w:rPr>
              <w:noProof/>
            </w:rPr>
            <w:delText>11</w:delText>
          </w:r>
          <w:r w:rsidR="003B5D4F" w:rsidDel="00624EA3">
            <w:fldChar w:fldCharType="end"/>
          </w:r>
        </w:del>
      </w:ins>
      <w:del w:id="458"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11</w:delText>
        </w:r>
        <w:r w:rsidRPr="62692672" w:rsidDel="003B5D4F">
          <w:rPr>
            <w:noProof/>
          </w:rPr>
          <w:fldChar w:fldCharType="end"/>
        </w:r>
      </w:del>
      <w:r>
        <w:t>: Denomination Balance Entry Page</w:t>
      </w:r>
      <w:bookmarkEnd w:id="450"/>
    </w:p>
    <w:p w14:paraId="61C7BBBD" w14:textId="4C7D1A30" w:rsidR="00916881" w:rsidRDefault="4A438D64" w:rsidP="0045187D">
      <w:pPr>
        <w:pStyle w:val="BodyText"/>
        <w:jc w:val="center"/>
      </w:pPr>
      <w:r>
        <w:rPr>
          <w:noProof/>
        </w:rPr>
        <w:drawing>
          <wp:inline distT="0" distB="0" distL="0" distR="0" wp14:anchorId="3EC969EB" wp14:editId="703851CD">
            <wp:extent cx="5785806" cy="1362075"/>
            <wp:effectExtent l="76200" t="76200" r="139065" b="123825"/>
            <wp:docPr id="1869856334" name="Picture 186985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85806"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A30A1" w14:textId="7C3CE82E" w:rsidR="00916881" w:rsidRDefault="00916881" w:rsidP="00F63174">
      <w:pPr>
        <w:pStyle w:val="Caption"/>
        <w:spacing w:before="0" w:after="120"/>
        <w:ind w:left="187" w:hanging="187"/>
        <w:outlineLvl w:val="0"/>
      </w:pPr>
      <w:bookmarkStart w:id="459" w:name="_Toc128630971"/>
      <w:r>
        <w:lastRenderedPageBreak/>
        <w:t xml:space="preserve">Table </w:t>
      </w:r>
      <w:r w:rsidR="00027408">
        <w:fldChar w:fldCharType="begin"/>
      </w:r>
      <w:r>
        <w:instrText xml:space="preserve"> SEQ "Table" \*Arabic </w:instrText>
      </w:r>
      <w:r w:rsidR="00027408">
        <w:fldChar w:fldCharType="separate"/>
      </w:r>
      <w:r w:rsidR="00D57607">
        <w:rPr>
          <w:noProof/>
        </w:rPr>
        <w:t>17</w:t>
      </w:r>
      <w:r w:rsidR="00027408">
        <w:rPr>
          <w:noProof/>
        </w:rPr>
        <w:fldChar w:fldCharType="end"/>
      </w:r>
      <w:r>
        <w:t>: Balance Entry Description</w:t>
      </w:r>
      <w:bookmarkEnd w:id="459"/>
    </w:p>
    <w:tbl>
      <w:tblPr>
        <w:tblW w:w="8168" w:type="dxa"/>
        <w:tblInd w:w="467" w:type="dxa"/>
        <w:tblLayout w:type="fixed"/>
        <w:tblCellMar>
          <w:left w:w="79" w:type="dxa"/>
          <w:right w:w="79" w:type="dxa"/>
        </w:tblCellMar>
        <w:tblLook w:val="0000" w:firstRow="0" w:lastRow="0" w:firstColumn="0" w:lastColumn="0" w:noHBand="0" w:noVBand="0"/>
      </w:tblPr>
      <w:tblGrid>
        <w:gridCol w:w="2592"/>
        <w:gridCol w:w="5576"/>
      </w:tblGrid>
      <w:tr w:rsidR="00916881" w14:paraId="689C1E47" w14:textId="77777777" w:rsidTr="001A65CF">
        <w:trPr>
          <w:cantSplit/>
          <w:tblHeader/>
        </w:trPr>
        <w:tc>
          <w:tcPr>
            <w:tcW w:w="2592" w:type="dxa"/>
            <w:tcBorders>
              <w:top w:val="single" w:sz="4" w:space="0" w:color="000000"/>
              <w:left w:val="single" w:sz="4" w:space="0" w:color="000000"/>
              <w:bottom w:val="double" w:sz="1" w:space="0" w:color="000000"/>
            </w:tcBorders>
            <w:shd w:val="clear" w:color="auto" w:fill="60C03A"/>
          </w:tcPr>
          <w:p w14:paraId="58A86AB3" w14:textId="77777777" w:rsidR="00916881" w:rsidRDefault="00916881" w:rsidP="003638F1">
            <w:pPr>
              <w:pStyle w:val="TableHeading"/>
            </w:pPr>
            <w:r>
              <w:t xml:space="preserve">Field </w:t>
            </w:r>
          </w:p>
        </w:tc>
        <w:tc>
          <w:tcPr>
            <w:tcW w:w="5576" w:type="dxa"/>
            <w:tcBorders>
              <w:top w:val="single" w:sz="4" w:space="0" w:color="000000"/>
              <w:left w:val="single" w:sz="4" w:space="0" w:color="000000"/>
              <w:bottom w:val="double" w:sz="1" w:space="0" w:color="000000"/>
              <w:right w:val="single" w:sz="4" w:space="0" w:color="000000"/>
            </w:tcBorders>
            <w:shd w:val="clear" w:color="auto" w:fill="60C03A"/>
          </w:tcPr>
          <w:p w14:paraId="5012498A" w14:textId="77777777" w:rsidR="00916881" w:rsidRDefault="00916881" w:rsidP="003638F1">
            <w:pPr>
              <w:pStyle w:val="TableHeading"/>
            </w:pPr>
            <w:r>
              <w:t>Description</w:t>
            </w:r>
          </w:p>
        </w:tc>
      </w:tr>
      <w:tr w:rsidR="00916881" w14:paraId="2273634E" w14:textId="77777777" w:rsidTr="001A65CF">
        <w:trPr>
          <w:cantSplit/>
          <w:tblHeader/>
        </w:trPr>
        <w:tc>
          <w:tcPr>
            <w:tcW w:w="2592" w:type="dxa"/>
            <w:tcBorders>
              <w:top w:val="single" w:sz="4" w:space="0" w:color="000000"/>
              <w:left w:val="single" w:sz="4" w:space="0" w:color="000000"/>
              <w:bottom w:val="single" w:sz="4" w:space="0" w:color="000000"/>
            </w:tcBorders>
          </w:tcPr>
          <w:p w14:paraId="48428041" w14:textId="77777777" w:rsidR="00916881" w:rsidRPr="003638F1" w:rsidRDefault="00916881" w:rsidP="003638F1">
            <w:pPr>
              <w:pStyle w:val="TableBody"/>
              <w:rPr>
                <w:b/>
                <w:bCs/>
              </w:rPr>
            </w:pPr>
            <w:r w:rsidRPr="003638F1">
              <w:rPr>
                <w:b/>
                <w:bCs/>
              </w:rPr>
              <w:t>Cashpoint ID</w:t>
            </w:r>
          </w:p>
        </w:tc>
        <w:tc>
          <w:tcPr>
            <w:tcW w:w="5576" w:type="dxa"/>
            <w:tcBorders>
              <w:top w:val="single" w:sz="4" w:space="0" w:color="000000"/>
              <w:left w:val="single" w:sz="4" w:space="0" w:color="000000"/>
              <w:bottom w:val="single" w:sz="4" w:space="0" w:color="000000"/>
              <w:right w:val="single" w:sz="4" w:space="0" w:color="000000"/>
            </w:tcBorders>
          </w:tcPr>
          <w:p w14:paraId="3A3F1E1F" w14:textId="77777777" w:rsidR="00916881" w:rsidRDefault="00916881" w:rsidP="003638F1">
            <w:pPr>
              <w:pStyle w:val="TableBody"/>
            </w:pPr>
            <w:r>
              <w:t>Unique alphanumeric code that identifies the Cashpoint.</w:t>
            </w:r>
          </w:p>
        </w:tc>
      </w:tr>
      <w:tr w:rsidR="00916881" w14:paraId="66B1003D" w14:textId="77777777" w:rsidTr="001A65CF">
        <w:trPr>
          <w:cantSplit/>
          <w:tblHeader/>
        </w:trPr>
        <w:tc>
          <w:tcPr>
            <w:tcW w:w="2592" w:type="dxa"/>
            <w:tcBorders>
              <w:top w:val="single" w:sz="4" w:space="0" w:color="000000"/>
              <w:left w:val="single" w:sz="4" w:space="0" w:color="000000"/>
              <w:bottom w:val="single" w:sz="4" w:space="0" w:color="000000"/>
            </w:tcBorders>
          </w:tcPr>
          <w:p w14:paraId="3FB56B39" w14:textId="77777777" w:rsidR="00916881" w:rsidRPr="003638F1" w:rsidRDefault="00916881" w:rsidP="003638F1">
            <w:pPr>
              <w:pStyle w:val="TableBody"/>
              <w:rPr>
                <w:b/>
                <w:bCs/>
              </w:rPr>
            </w:pPr>
            <w:r w:rsidRPr="003638F1">
              <w:rPr>
                <w:b/>
                <w:bCs/>
              </w:rPr>
              <w:t>Cashpoint Type</w:t>
            </w:r>
          </w:p>
        </w:tc>
        <w:tc>
          <w:tcPr>
            <w:tcW w:w="5576" w:type="dxa"/>
            <w:tcBorders>
              <w:top w:val="single" w:sz="4" w:space="0" w:color="000000"/>
              <w:left w:val="single" w:sz="4" w:space="0" w:color="000000"/>
              <w:bottom w:val="single" w:sz="4" w:space="0" w:color="000000"/>
              <w:right w:val="single" w:sz="4" w:space="0" w:color="000000"/>
            </w:tcBorders>
          </w:tcPr>
          <w:p w14:paraId="2DDF32EA" w14:textId="77777777" w:rsidR="00916881" w:rsidRDefault="00916881" w:rsidP="003638F1">
            <w:pPr>
              <w:pStyle w:val="TableBody"/>
            </w:pPr>
            <w:r>
              <w:t>Branch or ATM.</w:t>
            </w:r>
          </w:p>
        </w:tc>
      </w:tr>
      <w:tr w:rsidR="00916881" w14:paraId="7FCD0413" w14:textId="77777777" w:rsidTr="001A65CF">
        <w:trPr>
          <w:cantSplit/>
        </w:trPr>
        <w:tc>
          <w:tcPr>
            <w:tcW w:w="2592" w:type="dxa"/>
            <w:tcBorders>
              <w:top w:val="single" w:sz="4" w:space="0" w:color="000000"/>
              <w:left w:val="single" w:sz="4" w:space="0" w:color="000000"/>
              <w:bottom w:val="single" w:sz="4" w:space="0" w:color="000000"/>
            </w:tcBorders>
          </w:tcPr>
          <w:p w14:paraId="2F631E12" w14:textId="77777777" w:rsidR="00916881" w:rsidRPr="003638F1" w:rsidRDefault="00916881" w:rsidP="003638F1">
            <w:pPr>
              <w:pStyle w:val="TableBody"/>
              <w:rPr>
                <w:b/>
                <w:bCs/>
              </w:rPr>
            </w:pPr>
            <w:r w:rsidRPr="003638F1">
              <w:rPr>
                <w:b/>
                <w:bCs/>
              </w:rPr>
              <w:t>Date</w:t>
            </w:r>
          </w:p>
        </w:tc>
        <w:tc>
          <w:tcPr>
            <w:tcW w:w="5576" w:type="dxa"/>
            <w:tcBorders>
              <w:top w:val="single" w:sz="4" w:space="0" w:color="000000"/>
              <w:left w:val="single" w:sz="4" w:space="0" w:color="000000"/>
              <w:bottom w:val="single" w:sz="4" w:space="0" w:color="000000"/>
              <w:right w:val="single" w:sz="4" w:space="0" w:color="000000"/>
            </w:tcBorders>
          </w:tcPr>
          <w:p w14:paraId="08856053" w14:textId="77777777" w:rsidR="00916881" w:rsidRDefault="00916881" w:rsidP="003638F1">
            <w:pPr>
              <w:pStyle w:val="TableBody"/>
            </w:pPr>
            <w:r>
              <w:t xml:space="preserve">Choose a date from the calendar, for which the balance information will be displayed. </w:t>
            </w:r>
          </w:p>
        </w:tc>
      </w:tr>
      <w:tr w:rsidR="00916881" w14:paraId="1D80F70A" w14:textId="77777777" w:rsidTr="001A65CF">
        <w:trPr>
          <w:cantSplit/>
        </w:trPr>
        <w:tc>
          <w:tcPr>
            <w:tcW w:w="2592" w:type="dxa"/>
            <w:tcBorders>
              <w:top w:val="single" w:sz="4" w:space="0" w:color="000000"/>
              <w:left w:val="single" w:sz="4" w:space="0" w:color="000000"/>
              <w:bottom w:val="single" w:sz="4" w:space="0" w:color="000000"/>
            </w:tcBorders>
          </w:tcPr>
          <w:p w14:paraId="77224862" w14:textId="77777777" w:rsidR="00916881" w:rsidRPr="003638F1" w:rsidRDefault="00916881" w:rsidP="003638F1">
            <w:pPr>
              <w:pStyle w:val="TableBody"/>
              <w:rPr>
                <w:b/>
                <w:bCs/>
              </w:rPr>
            </w:pPr>
            <w:r w:rsidRPr="003638F1">
              <w:rPr>
                <w:b/>
                <w:bCs/>
              </w:rPr>
              <w:t>Load Balance By</w:t>
            </w:r>
          </w:p>
        </w:tc>
        <w:tc>
          <w:tcPr>
            <w:tcW w:w="5576" w:type="dxa"/>
            <w:tcBorders>
              <w:top w:val="single" w:sz="4" w:space="0" w:color="000000"/>
              <w:left w:val="single" w:sz="4" w:space="0" w:color="000000"/>
              <w:bottom w:val="single" w:sz="4" w:space="0" w:color="000000"/>
              <w:right w:val="single" w:sz="4" w:space="0" w:color="000000"/>
            </w:tcBorders>
          </w:tcPr>
          <w:p w14:paraId="793FBEA0" w14:textId="77777777" w:rsidR="00916881" w:rsidRDefault="00916881" w:rsidP="003638F1">
            <w:pPr>
              <w:pStyle w:val="TableBody"/>
            </w:pPr>
            <w:r>
              <w:t xml:space="preserve">Choose whether to load the balance by currency or denomination.  </w:t>
            </w:r>
          </w:p>
        </w:tc>
      </w:tr>
      <w:tr w:rsidR="00916881" w14:paraId="3C7F6E24" w14:textId="77777777" w:rsidTr="001A65CF">
        <w:trPr>
          <w:cantSplit/>
        </w:trPr>
        <w:tc>
          <w:tcPr>
            <w:tcW w:w="2592" w:type="dxa"/>
            <w:tcBorders>
              <w:top w:val="single" w:sz="4" w:space="0" w:color="000000"/>
              <w:left w:val="single" w:sz="4" w:space="0" w:color="000000"/>
              <w:bottom w:val="single" w:sz="4" w:space="0" w:color="000000"/>
            </w:tcBorders>
          </w:tcPr>
          <w:p w14:paraId="7791F84C" w14:textId="77777777" w:rsidR="00916881" w:rsidRPr="003638F1" w:rsidRDefault="00916881" w:rsidP="003638F1">
            <w:pPr>
              <w:pStyle w:val="TableBody"/>
              <w:rPr>
                <w:b/>
                <w:bCs/>
              </w:rPr>
            </w:pPr>
            <w:r w:rsidRPr="003638F1">
              <w:rPr>
                <w:b/>
                <w:bCs/>
              </w:rPr>
              <w:t>Load</w:t>
            </w:r>
          </w:p>
        </w:tc>
        <w:tc>
          <w:tcPr>
            <w:tcW w:w="5576" w:type="dxa"/>
            <w:tcBorders>
              <w:top w:val="single" w:sz="4" w:space="0" w:color="000000"/>
              <w:left w:val="single" w:sz="4" w:space="0" w:color="000000"/>
              <w:bottom w:val="single" w:sz="4" w:space="0" w:color="000000"/>
              <w:right w:val="single" w:sz="4" w:space="0" w:color="000000"/>
            </w:tcBorders>
          </w:tcPr>
          <w:p w14:paraId="35EF6842" w14:textId="77777777" w:rsidR="00916881" w:rsidRDefault="00916881" w:rsidP="003638F1">
            <w:pPr>
              <w:pStyle w:val="TableBody"/>
            </w:pPr>
            <w:r>
              <w:t>Check the box when loading a balance for the selected currency.</w:t>
            </w:r>
          </w:p>
        </w:tc>
      </w:tr>
      <w:tr w:rsidR="00916881" w14:paraId="2A4620AF" w14:textId="77777777" w:rsidTr="001A65CF">
        <w:trPr>
          <w:cantSplit/>
        </w:trPr>
        <w:tc>
          <w:tcPr>
            <w:tcW w:w="2592" w:type="dxa"/>
            <w:tcBorders>
              <w:top w:val="single" w:sz="4" w:space="0" w:color="000000"/>
              <w:left w:val="single" w:sz="4" w:space="0" w:color="000000"/>
              <w:bottom w:val="single" w:sz="4" w:space="0" w:color="000000"/>
            </w:tcBorders>
          </w:tcPr>
          <w:p w14:paraId="7FB11D76" w14:textId="77777777" w:rsidR="00916881" w:rsidRPr="003638F1" w:rsidRDefault="00916881" w:rsidP="003638F1">
            <w:pPr>
              <w:pStyle w:val="TableBody"/>
              <w:rPr>
                <w:b/>
                <w:bCs/>
              </w:rPr>
            </w:pPr>
            <w:r w:rsidRPr="003638F1">
              <w:rPr>
                <w:b/>
                <w:bCs/>
              </w:rPr>
              <w:t>Currency</w:t>
            </w:r>
          </w:p>
        </w:tc>
        <w:tc>
          <w:tcPr>
            <w:tcW w:w="5576" w:type="dxa"/>
            <w:tcBorders>
              <w:top w:val="single" w:sz="4" w:space="0" w:color="000000"/>
              <w:left w:val="single" w:sz="4" w:space="0" w:color="000000"/>
              <w:bottom w:val="single" w:sz="4" w:space="0" w:color="000000"/>
              <w:right w:val="single" w:sz="4" w:space="0" w:color="000000"/>
            </w:tcBorders>
          </w:tcPr>
          <w:p w14:paraId="48C43586" w14:textId="77777777" w:rsidR="00916881" w:rsidRDefault="00916881" w:rsidP="003638F1">
            <w:pPr>
              <w:pStyle w:val="TableBody"/>
            </w:pPr>
            <w:r>
              <w:t>Unique alphanumeric value for this currency.</w:t>
            </w:r>
          </w:p>
        </w:tc>
      </w:tr>
      <w:tr w:rsidR="00916881" w14:paraId="5845090D" w14:textId="77777777" w:rsidTr="001A65CF">
        <w:trPr>
          <w:cantSplit/>
        </w:trPr>
        <w:tc>
          <w:tcPr>
            <w:tcW w:w="2592" w:type="dxa"/>
            <w:tcBorders>
              <w:top w:val="single" w:sz="4" w:space="0" w:color="000000"/>
              <w:left w:val="single" w:sz="4" w:space="0" w:color="000000"/>
              <w:bottom w:val="single" w:sz="4" w:space="0" w:color="000000"/>
            </w:tcBorders>
          </w:tcPr>
          <w:p w14:paraId="5F60AC98" w14:textId="77777777" w:rsidR="00916881" w:rsidRPr="003638F1" w:rsidRDefault="00916881" w:rsidP="003638F1">
            <w:pPr>
              <w:pStyle w:val="TableBody"/>
              <w:rPr>
                <w:b/>
                <w:bCs/>
              </w:rPr>
            </w:pPr>
            <w:r w:rsidRPr="003638F1">
              <w:rPr>
                <w:b/>
                <w:bCs/>
              </w:rPr>
              <w:t>Opening Balance</w:t>
            </w:r>
          </w:p>
        </w:tc>
        <w:tc>
          <w:tcPr>
            <w:tcW w:w="5576" w:type="dxa"/>
            <w:tcBorders>
              <w:top w:val="single" w:sz="4" w:space="0" w:color="000000"/>
              <w:left w:val="single" w:sz="4" w:space="0" w:color="000000"/>
              <w:bottom w:val="single" w:sz="4" w:space="0" w:color="000000"/>
              <w:right w:val="single" w:sz="4" w:space="0" w:color="000000"/>
            </w:tcBorders>
          </w:tcPr>
          <w:p w14:paraId="1ACA26F3" w14:textId="63F92811" w:rsidR="00916881" w:rsidRDefault="00916881" w:rsidP="003638F1">
            <w:pPr>
              <w:pStyle w:val="TableBody"/>
            </w:pPr>
            <w:r>
              <w:t xml:space="preserve">The initial balance </w:t>
            </w:r>
            <w:r w:rsidR="00782EDA">
              <w:t xml:space="preserve">represents </w:t>
            </w:r>
            <w:r>
              <w:t>the last load balance load during the load process.</w:t>
            </w:r>
          </w:p>
        </w:tc>
      </w:tr>
      <w:tr w:rsidR="00916881" w14:paraId="4D561DA7" w14:textId="77777777" w:rsidTr="001A65CF">
        <w:trPr>
          <w:cantSplit/>
        </w:trPr>
        <w:tc>
          <w:tcPr>
            <w:tcW w:w="2592" w:type="dxa"/>
            <w:tcBorders>
              <w:top w:val="single" w:sz="4" w:space="0" w:color="000000"/>
              <w:left w:val="single" w:sz="4" w:space="0" w:color="000000"/>
              <w:bottom w:val="single" w:sz="4" w:space="0" w:color="000000"/>
            </w:tcBorders>
          </w:tcPr>
          <w:p w14:paraId="6B790A37" w14:textId="77777777" w:rsidR="00916881" w:rsidRPr="003638F1" w:rsidRDefault="00916881" w:rsidP="003638F1">
            <w:pPr>
              <w:pStyle w:val="TableBody"/>
              <w:rPr>
                <w:b/>
                <w:bCs/>
              </w:rPr>
            </w:pPr>
            <w:r w:rsidRPr="003638F1">
              <w:rPr>
                <w:b/>
                <w:bCs/>
              </w:rPr>
              <w:t>Deliveries</w:t>
            </w:r>
          </w:p>
        </w:tc>
        <w:tc>
          <w:tcPr>
            <w:tcW w:w="5576" w:type="dxa"/>
            <w:tcBorders>
              <w:top w:val="single" w:sz="4" w:space="0" w:color="000000"/>
              <w:left w:val="single" w:sz="4" w:space="0" w:color="000000"/>
              <w:bottom w:val="single" w:sz="4" w:space="0" w:color="000000"/>
              <w:right w:val="single" w:sz="4" w:space="0" w:color="000000"/>
            </w:tcBorders>
          </w:tcPr>
          <w:p w14:paraId="1D89DFA9" w14:textId="77777777" w:rsidR="00916881" w:rsidRDefault="00916881" w:rsidP="003638F1">
            <w:pPr>
              <w:pStyle w:val="TableBody"/>
            </w:pPr>
            <w:r>
              <w:t>Planned deliveries and committed orders.</w:t>
            </w:r>
          </w:p>
        </w:tc>
      </w:tr>
      <w:tr w:rsidR="00916881" w14:paraId="0E115A90" w14:textId="77777777" w:rsidTr="001A65CF">
        <w:trPr>
          <w:cantSplit/>
        </w:trPr>
        <w:tc>
          <w:tcPr>
            <w:tcW w:w="2592" w:type="dxa"/>
            <w:tcBorders>
              <w:top w:val="single" w:sz="4" w:space="0" w:color="000000"/>
              <w:left w:val="single" w:sz="4" w:space="0" w:color="000000"/>
              <w:bottom w:val="single" w:sz="4" w:space="0" w:color="000000"/>
            </w:tcBorders>
          </w:tcPr>
          <w:p w14:paraId="7BBC5F8A" w14:textId="77777777" w:rsidR="00916881" w:rsidRPr="003638F1" w:rsidRDefault="00916881" w:rsidP="003638F1">
            <w:pPr>
              <w:pStyle w:val="TableBody"/>
              <w:rPr>
                <w:b/>
                <w:bCs/>
              </w:rPr>
            </w:pPr>
            <w:r w:rsidRPr="003638F1">
              <w:rPr>
                <w:b/>
                <w:bCs/>
              </w:rPr>
              <w:t>Returns</w:t>
            </w:r>
          </w:p>
        </w:tc>
        <w:tc>
          <w:tcPr>
            <w:tcW w:w="5576" w:type="dxa"/>
            <w:tcBorders>
              <w:top w:val="single" w:sz="4" w:space="0" w:color="000000"/>
              <w:left w:val="single" w:sz="4" w:space="0" w:color="000000"/>
              <w:bottom w:val="single" w:sz="4" w:space="0" w:color="000000"/>
              <w:right w:val="single" w:sz="4" w:space="0" w:color="000000"/>
            </w:tcBorders>
          </w:tcPr>
          <w:p w14:paraId="04AA231A" w14:textId="77777777" w:rsidR="00916881" w:rsidRDefault="00916881" w:rsidP="003638F1">
            <w:pPr>
              <w:pStyle w:val="TableBody"/>
            </w:pPr>
            <w:r>
              <w:t>For branches, replace or recycle ATMs represent the amount of cash returned.</w:t>
            </w:r>
          </w:p>
        </w:tc>
      </w:tr>
      <w:tr w:rsidR="00916881" w14:paraId="66CCA800" w14:textId="77777777" w:rsidTr="001A65CF">
        <w:trPr>
          <w:cantSplit/>
        </w:trPr>
        <w:tc>
          <w:tcPr>
            <w:tcW w:w="2592" w:type="dxa"/>
            <w:tcBorders>
              <w:top w:val="single" w:sz="4" w:space="0" w:color="000000"/>
              <w:left w:val="single" w:sz="4" w:space="0" w:color="000000"/>
              <w:bottom w:val="single" w:sz="4" w:space="0" w:color="000000"/>
            </w:tcBorders>
          </w:tcPr>
          <w:p w14:paraId="4ACC100B" w14:textId="77777777" w:rsidR="00916881" w:rsidRPr="003638F1" w:rsidRDefault="00916881" w:rsidP="003638F1">
            <w:pPr>
              <w:pStyle w:val="TableBody"/>
              <w:rPr>
                <w:b/>
                <w:bCs/>
              </w:rPr>
            </w:pPr>
            <w:r w:rsidRPr="003638F1">
              <w:rPr>
                <w:b/>
                <w:bCs/>
              </w:rPr>
              <w:t>Unplanned Delivery</w:t>
            </w:r>
          </w:p>
        </w:tc>
        <w:tc>
          <w:tcPr>
            <w:tcW w:w="5576" w:type="dxa"/>
            <w:tcBorders>
              <w:top w:val="single" w:sz="4" w:space="0" w:color="000000"/>
              <w:left w:val="single" w:sz="4" w:space="0" w:color="000000"/>
              <w:bottom w:val="single" w:sz="4" w:space="0" w:color="000000"/>
              <w:right w:val="single" w:sz="4" w:space="0" w:color="000000"/>
            </w:tcBorders>
          </w:tcPr>
          <w:p w14:paraId="119045A6" w14:textId="6882FA4D" w:rsidR="00916881" w:rsidRDefault="00916881" w:rsidP="003638F1">
            <w:pPr>
              <w:pStyle w:val="TableBody"/>
            </w:pPr>
            <w:r>
              <w:t xml:space="preserve">Delivery </w:t>
            </w:r>
            <w:r w:rsidR="00782EDA">
              <w:t xml:space="preserve">is </w:t>
            </w:r>
            <w:r>
              <w:t>done without normal planning (triggers different cost values).</w:t>
            </w:r>
          </w:p>
        </w:tc>
      </w:tr>
      <w:tr w:rsidR="00916881" w14:paraId="77922C39" w14:textId="77777777" w:rsidTr="001A65CF">
        <w:trPr>
          <w:cantSplit/>
        </w:trPr>
        <w:tc>
          <w:tcPr>
            <w:tcW w:w="2592" w:type="dxa"/>
            <w:tcBorders>
              <w:top w:val="single" w:sz="4" w:space="0" w:color="000000"/>
              <w:left w:val="single" w:sz="4" w:space="0" w:color="000000"/>
              <w:bottom w:val="single" w:sz="4" w:space="0" w:color="000000"/>
            </w:tcBorders>
          </w:tcPr>
          <w:p w14:paraId="5455F8C4" w14:textId="77777777" w:rsidR="00916881" w:rsidRPr="003638F1" w:rsidRDefault="00916881" w:rsidP="003638F1">
            <w:pPr>
              <w:pStyle w:val="TableBody"/>
              <w:rPr>
                <w:b/>
                <w:bCs/>
              </w:rPr>
            </w:pPr>
            <w:r w:rsidRPr="003638F1">
              <w:rPr>
                <w:b/>
                <w:bCs/>
              </w:rPr>
              <w:t>Unplanned Returns</w:t>
            </w:r>
          </w:p>
        </w:tc>
        <w:tc>
          <w:tcPr>
            <w:tcW w:w="5576" w:type="dxa"/>
            <w:tcBorders>
              <w:top w:val="single" w:sz="4" w:space="0" w:color="000000"/>
              <w:left w:val="single" w:sz="4" w:space="0" w:color="000000"/>
              <w:bottom w:val="single" w:sz="4" w:space="0" w:color="000000"/>
              <w:right w:val="single" w:sz="4" w:space="0" w:color="000000"/>
            </w:tcBorders>
          </w:tcPr>
          <w:p w14:paraId="01355F35" w14:textId="77777777" w:rsidR="00916881" w:rsidRDefault="00916881" w:rsidP="003638F1">
            <w:pPr>
              <w:pStyle w:val="TableBody"/>
            </w:pPr>
            <w:r>
              <w:t>Return done without the normal planning (triggers different cost values).</w:t>
            </w:r>
          </w:p>
        </w:tc>
      </w:tr>
      <w:tr w:rsidR="00916881" w14:paraId="25D09281" w14:textId="77777777" w:rsidTr="001A65CF">
        <w:trPr>
          <w:cantSplit/>
        </w:trPr>
        <w:tc>
          <w:tcPr>
            <w:tcW w:w="2592" w:type="dxa"/>
            <w:tcBorders>
              <w:top w:val="single" w:sz="4" w:space="0" w:color="000000"/>
              <w:left w:val="single" w:sz="4" w:space="0" w:color="000000"/>
              <w:bottom w:val="single" w:sz="4" w:space="0" w:color="000000"/>
            </w:tcBorders>
          </w:tcPr>
          <w:p w14:paraId="3DB77AD9" w14:textId="77777777" w:rsidR="00916881" w:rsidRPr="003638F1" w:rsidRDefault="00916881" w:rsidP="003638F1">
            <w:pPr>
              <w:pStyle w:val="TableBody"/>
              <w:rPr>
                <w:b/>
                <w:bCs/>
              </w:rPr>
            </w:pPr>
            <w:r w:rsidRPr="003638F1">
              <w:rPr>
                <w:b/>
                <w:bCs/>
              </w:rPr>
              <w:t>Withdrawals</w:t>
            </w:r>
          </w:p>
        </w:tc>
        <w:tc>
          <w:tcPr>
            <w:tcW w:w="5576" w:type="dxa"/>
            <w:tcBorders>
              <w:top w:val="single" w:sz="4" w:space="0" w:color="000000"/>
              <w:left w:val="single" w:sz="4" w:space="0" w:color="000000"/>
              <w:bottom w:val="single" w:sz="4" w:space="0" w:color="000000"/>
              <w:right w:val="single" w:sz="4" w:space="0" w:color="000000"/>
            </w:tcBorders>
          </w:tcPr>
          <w:p w14:paraId="42F0AAAD" w14:textId="03C94BEB" w:rsidR="00916881" w:rsidRDefault="00A027D2" w:rsidP="003638F1">
            <w:pPr>
              <w:pStyle w:val="TableBody"/>
            </w:pPr>
            <w:r>
              <w:t xml:space="preserve">The amount </w:t>
            </w:r>
            <w:r w:rsidR="00916881">
              <w:t>representing customer withdrawals.</w:t>
            </w:r>
          </w:p>
        </w:tc>
      </w:tr>
      <w:tr w:rsidR="00916881" w14:paraId="1726719A" w14:textId="77777777" w:rsidTr="001A65CF">
        <w:trPr>
          <w:cantSplit/>
        </w:trPr>
        <w:tc>
          <w:tcPr>
            <w:tcW w:w="2592" w:type="dxa"/>
            <w:tcBorders>
              <w:top w:val="single" w:sz="4" w:space="0" w:color="000000"/>
              <w:left w:val="single" w:sz="4" w:space="0" w:color="000000"/>
              <w:bottom w:val="single" w:sz="4" w:space="0" w:color="000000"/>
            </w:tcBorders>
          </w:tcPr>
          <w:p w14:paraId="4D9128AB" w14:textId="77777777" w:rsidR="00916881" w:rsidRPr="003638F1" w:rsidRDefault="00916881" w:rsidP="003638F1">
            <w:pPr>
              <w:pStyle w:val="TableBody"/>
              <w:rPr>
                <w:b/>
                <w:bCs/>
              </w:rPr>
            </w:pPr>
            <w:r w:rsidRPr="003638F1">
              <w:rPr>
                <w:b/>
                <w:bCs/>
              </w:rPr>
              <w:t>Pre-Withdrawals</w:t>
            </w:r>
          </w:p>
        </w:tc>
        <w:tc>
          <w:tcPr>
            <w:tcW w:w="5576" w:type="dxa"/>
            <w:tcBorders>
              <w:top w:val="single" w:sz="4" w:space="0" w:color="000000"/>
              <w:left w:val="single" w:sz="4" w:space="0" w:color="000000"/>
              <w:bottom w:val="single" w:sz="4" w:space="0" w:color="000000"/>
              <w:right w:val="single" w:sz="4" w:space="0" w:color="000000"/>
            </w:tcBorders>
          </w:tcPr>
          <w:p w14:paraId="54D1FEBD" w14:textId="04AF6B87" w:rsidR="00916881" w:rsidRDefault="00916881" w:rsidP="003638F1">
            <w:pPr>
              <w:pStyle w:val="TableBody"/>
            </w:pPr>
            <w:r>
              <w:t xml:space="preserve">The withdrawal amount during a service </w:t>
            </w:r>
            <w:r w:rsidR="00892365">
              <w:t>day before</w:t>
            </w:r>
            <w:r>
              <w:t xml:space="preserve"> the carrier arrives.</w:t>
            </w:r>
          </w:p>
        </w:tc>
      </w:tr>
      <w:tr w:rsidR="00916881" w14:paraId="0B4DB5AC" w14:textId="77777777" w:rsidTr="001A65CF">
        <w:trPr>
          <w:cantSplit/>
        </w:trPr>
        <w:tc>
          <w:tcPr>
            <w:tcW w:w="2592" w:type="dxa"/>
            <w:tcBorders>
              <w:top w:val="single" w:sz="4" w:space="0" w:color="000000"/>
              <w:left w:val="single" w:sz="4" w:space="0" w:color="000000"/>
              <w:bottom w:val="single" w:sz="4" w:space="0" w:color="000000"/>
            </w:tcBorders>
          </w:tcPr>
          <w:p w14:paraId="38E0EBB9" w14:textId="77777777" w:rsidR="00916881" w:rsidRPr="003638F1" w:rsidRDefault="00916881" w:rsidP="003638F1">
            <w:pPr>
              <w:pStyle w:val="TableBody"/>
              <w:rPr>
                <w:b/>
                <w:bCs/>
              </w:rPr>
            </w:pPr>
            <w:r w:rsidRPr="003638F1">
              <w:rPr>
                <w:b/>
                <w:bCs/>
              </w:rPr>
              <w:t>Required Balance</w:t>
            </w:r>
          </w:p>
        </w:tc>
        <w:tc>
          <w:tcPr>
            <w:tcW w:w="5576" w:type="dxa"/>
            <w:tcBorders>
              <w:top w:val="single" w:sz="4" w:space="0" w:color="000000"/>
              <w:left w:val="single" w:sz="4" w:space="0" w:color="000000"/>
              <w:bottom w:val="single" w:sz="4" w:space="0" w:color="000000"/>
              <w:right w:val="single" w:sz="4" w:space="0" w:color="000000"/>
            </w:tcBorders>
          </w:tcPr>
          <w:p w14:paraId="27BFFCB0" w14:textId="77777777" w:rsidR="00916881" w:rsidRDefault="00916881" w:rsidP="003638F1">
            <w:pPr>
              <w:pStyle w:val="TableBody"/>
            </w:pPr>
            <w:r>
              <w:t>Required calculated inventory at the beginning of the day.</w:t>
            </w:r>
          </w:p>
        </w:tc>
      </w:tr>
      <w:tr w:rsidR="00916881" w14:paraId="632334E4" w14:textId="77777777" w:rsidTr="001A65CF">
        <w:trPr>
          <w:cantSplit/>
        </w:trPr>
        <w:tc>
          <w:tcPr>
            <w:tcW w:w="2592" w:type="dxa"/>
            <w:tcBorders>
              <w:top w:val="single" w:sz="4" w:space="0" w:color="000000"/>
              <w:left w:val="single" w:sz="4" w:space="0" w:color="000000"/>
              <w:bottom w:val="single" w:sz="4" w:space="0" w:color="000000"/>
            </w:tcBorders>
          </w:tcPr>
          <w:p w14:paraId="3F3F30C5" w14:textId="77777777" w:rsidR="00916881" w:rsidRPr="003638F1" w:rsidRDefault="00916881" w:rsidP="003638F1">
            <w:pPr>
              <w:pStyle w:val="TableBody"/>
              <w:rPr>
                <w:b/>
                <w:bCs/>
              </w:rPr>
            </w:pPr>
            <w:r w:rsidRPr="003638F1">
              <w:rPr>
                <w:b/>
                <w:bCs/>
              </w:rPr>
              <w:t>Closing Balance</w:t>
            </w:r>
          </w:p>
        </w:tc>
        <w:tc>
          <w:tcPr>
            <w:tcW w:w="5576" w:type="dxa"/>
            <w:tcBorders>
              <w:top w:val="single" w:sz="4" w:space="0" w:color="000000"/>
              <w:left w:val="single" w:sz="4" w:space="0" w:color="000000"/>
              <w:bottom w:val="single" w:sz="4" w:space="0" w:color="000000"/>
              <w:right w:val="single" w:sz="4" w:space="0" w:color="000000"/>
            </w:tcBorders>
          </w:tcPr>
          <w:p w14:paraId="763ED2A0" w14:textId="77777777" w:rsidR="00916881" w:rsidRDefault="00916881" w:rsidP="003638F1">
            <w:pPr>
              <w:pStyle w:val="TableBody"/>
            </w:pPr>
            <w:r>
              <w:t>Closing balance at the end of the day.</w:t>
            </w:r>
          </w:p>
        </w:tc>
      </w:tr>
      <w:tr w:rsidR="00916881" w14:paraId="5B59115C" w14:textId="77777777" w:rsidTr="001A65CF">
        <w:trPr>
          <w:cantSplit/>
        </w:trPr>
        <w:tc>
          <w:tcPr>
            <w:tcW w:w="2592" w:type="dxa"/>
            <w:tcBorders>
              <w:top w:val="single" w:sz="4" w:space="0" w:color="000000"/>
              <w:left w:val="single" w:sz="4" w:space="0" w:color="000000"/>
              <w:bottom w:val="single" w:sz="4" w:space="0" w:color="000000"/>
            </w:tcBorders>
          </w:tcPr>
          <w:p w14:paraId="58B0F6E7" w14:textId="77777777" w:rsidR="00916881" w:rsidRPr="003638F1" w:rsidRDefault="00916881" w:rsidP="003638F1">
            <w:pPr>
              <w:pStyle w:val="TableBody"/>
              <w:rPr>
                <w:b/>
                <w:bCs/>
              </w:rPr>
            </w:pPr>
            <w:r w:rsidRPr="003638F1">
              <w:rPr>
                <w:b/>
                <w:bCs/>
              </w:rPr>
              <w:t xml:space="preserve">Operational </w:t>
            </w:r>
          </w:p>
        </w:tc>
        <w:tc>
          <w:tcPr>
            <w:tcW w:w="5576" w:type="dxa"/>
            <w:tcBorders>
              <w:top w:val="single" w:sz="4" w:space="0" w:color="000000"/>
              <w:left w:val="single" w:sz="4" w:space="0" w:color="000000"/>
              <w:bottom w:val="single" w:sz="4" w:space="0" w:color="000000"/>
              <w:right w:val="single" w:sz="4" w:space="0" w:color="000000"/>
            </w:tcBorders>
          </w:tcPr>
          <w:p w14:paraId="17FCE139" w14:textId="77777777" w:rsidR="00916881" w:rsidRDefault="00916881" w:rsidP="003638F1">
            <w:pPr>
              <w:pStyle w:val="TableBody"/>
            </w:pPr>
            <w:r>
              <w:t>Check the box if the Cashpoint is operational.</w:t>
            </w:r>
          </w:p>
        </w:tc>
      </w:tr>
      <w:tr w:rsidR="00916881" w14:paraId="2F20978A" w14:textId="77777777" w:rsidTr="001A65CF">
        <w:trPr>
          <w:cantSplit/>
        </w:trPr>
        <w:tc>
          <w:tcPr>
            <w:tcW w:w="2592" w:type="dxa"/>
            <w:tcBorders>
              <w:top w:val="single" w:sz="4" w:space="0" w:color="000000"/>
              <w:left w:val="single" w:sz="4" w:space="0" w:color="000000"/>
              <w:bottom w:val="single" w:sz="4" w:space="0" w:color="000000"/>
            </w:tcBorders>
          </w:tcPr>
          <w:p w14:paraId="02FBE578" w14:textId="77777777" w:rsidR="00916881" w:rsidRPr="003638F1" w:rsidRDefault="00916881" w:rsidP="003638F1">
            <w:pPr>
              <w:pStyle w:val="TableBody"/>
              <w:rPr>
                <w:b/>
                <w:bCs/>
              </w:rPr>
            </w:pPr>
            <w:r w:rsidRPr="003638F1">
              <w:rPr>
                <w:b/>
                <w:bCs/>
              </w:rPr>
              <w:t>Exclude</w:t>
            </w:r>
          </w:p>
        </w:tc>
        <w:tc>
          <w:tcPr>
            <w:tcW w:w="5576" w:type="dxa"/>
            <w:tcBorders>
              <w:top w:val="single" w:sz="4" w:space="0" w:color="000000"/>
              <w:left w:val="single" w:sz="4" w:space="0" w:color="000000"/>
              <w:bottom w:val="single" w:sz="4" w:space="0" w:color="000000"/>
              <w:right w:val="single" w:sz="4" w:space="0" w:color="000000"/>
            </w:tcBorders>
          </w:tcPr>
          <w:p w14:paraId="149EE76A" w14:textId="77777777" w:rsidR="00916881" w:rsidRDefault="00916881" w:rsidP="003638F1">
            <w:pPr>
              <w:pStyle w:val="TableBody"/>
            </w:pPr>
            <w:r>
              <w:t xml:space="preserve">If the </w:t>
            </w:r>
            <w:r w:rsidRPr="003638F1">
              <w:rPr>
                <w:b/>
                <w:bCs/>
              </w:rPr>
              <w:t>Exclude</w:t>
            </w:r>
            <w:r>
              <w:t xml:space="preserve"> box is checked, the forecast will not include this record in its basis for predictions.</w:t>
            </w:r>
          </w:p>
        </w:tc>
      </w:tr>
      <w:tr w:rsidR="00916881" w14:paraId="29D4D81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1062654C" w14:textId="77777777" w:rsidR="00916881" w:rsidRDefault="00916881" w:rsidP="003638F1">
            <w:pPr>
              <w:pStyle w:val="TableHeading"/>
            </w:pPr>
            <w:r>
              <w:t>Branches only:</w:t>
            </w:r>
          </w:p>
        </w:tc>
      </w:tr>
      <w:tr w:rsidR="00916881" w14:paraId="17935F6D" w14:textId="77777777" w:rsidTr="001A65CF">
        <w:trPr>
          <w:cantSplit/>
        </w:trPr>
        <w:tc>
          <w:tcPr>
            <w:tcW w:w="2592" w:type="dxa"/>
            <w:tcBorders>
              <w:top w:val="single" w:sz="4" w:space="0" w:color="000000"/>
              <w:left w:val="single" w:sz="4" w:space="0" w:color="000000"/>
              <w:bottom w:val="single" w:sz="4" w:space="0" w:color="000000"/>
            </w:tcBorders>
          </w:tcPr>
          <w:p w14:paraId="6573E9FD"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2AE468C0" w14:textId="77777777" w:rsidR="00916881" w:rsidRDefault="00916881" w:rsidP="003638F1">
            <w:pPr>
              <w:pStyle w:val="TableBody"/>
            </w:pPr>
            <w:r>
              <w:t>Represent customer deposits.</w:t>
            </w:r>
          </w:p>
        </w:tc>
      </w:tr>
      <w:tr w:rsidR="00916881" w14:paraId="02F31374" w14:textId="77777777" w:rsidTr="001A65CF">
        <w:trPr>
          <w:cantSplit/>
        </w:trPr>
        <w:tc>
          <w:tcPr>
            <w:tcW w:w="2592" w:type="dxa"/>
            <w:tcBorders>
              <w:top w:val="single" w:sz="4" w:space="0" w:color="000000"/>
              <w:left w:val="single" w:sz="4" w:space="0" w:color="000000"/>
              <w:bottom w:val="single" w:sz="4" w:space="0" w:color="000000"/>
            </w:tcBorders>
          </w:tcPr>
          <w:p w14:paraId="0BC08BA1" w14:textId="77777777" w:rsidR="00916881" w:rsidRPr="003638F1" w:rsidRDefault="00916881" w:rsidP="003638F1">
            <w:pPr>
              <w:pStyle w:val="TableBody"/>
              <w:rPr>
                <w:b/>
                <w:bCs/>
              </w:rPr>
            </w:pPr>
            <w:r w:rsidRPr="003638F1">
              <w:rPr>
                <w:b/>
                <w:bCs/>
              </w:rPr>
              <w:t>Net Demand</w:t>
            </w:r>
          </w:p>
        </w:tc>
        <w:tc>
          <w:tcPr>
            <w:tcW w:w="5576" w:type="dxa"/>
            <w:tcBorders>
              <w:top w:val="single" w:sz="4" w:space="0" w:color="000000"/>
              <w:left w:val="single" w:sz="4" w:space="0" w:color="000000"/>
              <w:bottom w:val="single" w:sz="4" w:space="0" w:color="000000"/>
              <w:right w:val="single" w:sz="4" w:space="0" w:color="000000"/>
            </w:tcBorders>
          </w:tcPr>
          <w:p w14:paraId="74B94759" w14:textId="77777777" w:rsidR="00916881" w:rsidRDefault="00916881" w:rsidP="003638F1">
            <w:pPr>
              <w:pStyle w:val="TableBody"/>
            </w:pPr>
            <w:r>
              <w:t xml:space="preserve">Total Deposits minus total withdrawals. </w:t>
            </w:r>
          </w:p>
        </w:tc>
      </w:tr>
      <w:tr w:rsidR="00916881" w14:paraId="6946860C" w14:textId="77777777" w:rsidTr="001A65CF">
        <w:trPr>
          <w:cantSplit/>
        </w:trPr>
        <w:tc>
          <w:tcPr>
            <w:tcW w:w="2592" w:type="dxa"/>
            <w:tcBorders>
              <w:top w:val="single" w:sz="4" w:space="0" w:color="000000"/>
              <w:left w:val="single" w:sz="4" w:space="0" w:color="000000"/>
              <w:bottom w:val="single" w:sz="4" w:space="0" w:color="000000"/>
            </w:tcBorders>
          </w:tcPr>
          <w:p w14:paraId="423DEED4" w14:textId="77777777" w:rsidR="00916881" w:rsidRPr="003638F1" w:rsidRDefault="00916881" w:rsidP="003638F1">
            <w:pPr>
              <w:pStyle w:val="TableBody"/>
              <w:rPr>
                <w:b/>
                <w:bCs/>
              </w:rPr>
            </w:pPr>
            <w:r w:rsidRPr="003638F1">
              <w:rPr>
                <w:b/>
                <w:bCs/>
              </w:rPr>
              <w:t>Resvd. Del.</w:t>
            </w:r>
          </w:p>
        </w:tc>
        <w:tc>
          <w:tcPr>
            <w:tcW w:w="5576" w:type="dxa"/>
            <w:tcBorders>
              <w:top w:val="single" w:sz="4" w:space="0" w:color="000000"/>
              <w:left w:val="single" w:sz="4" w:space="0" w:color="000000"/>
              <w:bottom w:val="single" w:sz="4" w:space="0" w:color="000000"/>
              <w:right w:val="single" w:sz="4" w:space="0" w:color="000000"/>
            </w:tcBorders>
          </w:tcPr>
          <w:p w14:paraId="5D0022DE" w14:textId="77777777" w:rsidR="00916881" w:rsidRDefault="00916881" w:rsidP="003638F1">
            <w:pPr>
              <w:pStyle w:val="TableBody"/>
            </w:pPr>
            <w:r>
              <w:t>This is an optional field for branch reserved cash delivery.</w:t>
            </w:r>
          </w:p>
        </w:tc>
      </w:tr>
      <w:tr w:rsidR="00916881" w14:paraId="72AAF2BD" w14:textId="77777777" w:rsidTr="001A65CF">
        <w:trPr>
          <w:cantSplit/>
        </w:trPr>
        <w:tc>
          <w:tcPr>
            <w:tcW w:w="2592" w:type="dxa"/>
            <w:tcBorders>
              <w:top w:val="single" w:sz="4" w:space="0" w:color="000000"/>
              <w:left w:val="single" w:sz="4" w:space="0" w:color="000000"/>
              <w:bottom w:val="single" w:sz="4" w:space="0" w:color="000000"/>
            </w:tcBorders>
          </w:tcPr>
          <w:p w14:paraId="51916DAC" w14:textId="77777777" w:rsidR="00916881" w:rsidRPr="003638F1" w:rsidRDefault="00916881" w:rsidP="003638F1">
            <w:pPr>
              <w:pStyle w:val="TableBody"/>
              <w:rPr>
                <w:b/>
                <w:bCs/>
              </w:rPr>
            </w:pPr>
            <w:r w:rsidRPr="003638F1">
              <w:rPr>
                <w:b/>
                <w:bCs/>
              </w:rPr>
              <w:t>Resvd. Pick.</w:t>
            </w:r>
          </w:p>
        </w:tc>
        <w:tc>
          <w:tcPr>
            <w:tcW w:w="5576" w:type="dxa"/>
            <w:tcBorders>
              <w:top w:val="single" w:sz="4" w:space="0" w:color="000000"/>
              <w:left w:val="single" w:sz="4" w:space="0" w:color="000000"/>
              <w:bottom w:val="single" w:sz="4" w:space="0" w:color="000000"/>
              <w:right w:val="single" w:sz="4" w:space="0" w:color="000000"/>
            </w:tcBorders>
          </w:tcPr>
          <w:p w14:paraId="53294E3A" w14:textId="5C723815" w:rsidR="00916881" w:rsidRDefault="00916881" w:rsidP="003638F1">
            <w:pPr>
              <w:pStyle w:val="TableBody"/>
            </w:pPr>
            <w:r>
              <w:t xml:space="preserve">This is an optional field for branch reserved cash </w:t>
            </w:r>
            <w:r w:rsidR="00A027D2">
              <w:t>pick-</w:t>
            </w:r>
            <w:r>
              <w:t>up.</w:t>
            </w:r>
          </w:p>
        </w:tc>
      </w:tr>
      <w:tr w:rsidR="00916881" w14:paraId="70373868" w14:textId="77777777" w:rsidTr="001A65CF">
        <w:trPr>
          <w:cantSplit/>
        </w:trPr>
        <w:tc>
          <w:tcPr>
            <w:tcW w:w="2592" w:type="dxa"/>
            <w:tcBorders>
              <w:top w:val="single" w:sz="4" w:space="0" w:color="000000"/>
              <w:left w:val="single" w:sz="4" w:space="0" w:color="000000"/>
              <w:bottom w:val="single" w:sz="4" w:space="0" w:color="000000"/>
            </w:tcBorders>
          </w:tcPr>
          <w:p w14:paraId="232F3D8A" w14:textId="77777777" w:rsidR="00916881" w:rsidRPr="003638F1" w:rsidRDefault="00916881" w:rsidP="003638F1">
            <w:pPr>
              <w:pStyle w:val="TableBody"/>
              <w:rPr>
                <w:b/>
                <w:bCs/>
              </w:rPr>
            </w:pPr>
            <w:r w:rsidRPr="003638F1">
              <w:rPr>
                <w:b/>
                <w:bCs/>
              </w:rPr>
              <w:t>Resvd. Clos.</w:t>
            </w:r>
          </w:p>
        </w:tc>
        <w:tc>
          <w:tcPr>
            <w:tcW w:w="5576" w:type="dxa"/>
            <w:tcBorders>
              <w:top w:val="single" w:sz="4" w:space="0" w:color="000000"/>
              <w:left w:val="single" w:sz="4" w:space="0" w:color="000000"/>
              <w:bottom w:val="single" w:sz="4" w:space="0" w:color="000000"/>
              <w:right w:val="single" w:sz="4" w:space="0" w:color="000000"/>
            </w:tcBorders>
          </w:tcPr>
          <w:p w14:paraId="66589ACB" w14:textId="2BD4C0C0" w:rsidR="00916881" w:rsidRDefault="00916881" w:rsidP="003638F1">
            <w:pPr>
              <w:pStyle w:val="TableBody"/>
            </w:pPr>
            <w:r>
              <w:t xml:space="preserve">This is an optional field for </w:t>
            </w:r>
            <w:r w:rsidR="00A027D2">
              <w:t xml:space="preserve">the </w:t>
            </w:r>
            <w:r>
              <w:t>branch reserved closing balance.</w:t>
            </w:r>
          </w:p>
        </w:tc>
      </w:tr>
      <w:tr w:rsidR="00916881" w14:paraId="4AF1C30C" w14:textId="77777777" w:rsidTr="001A65CF">
        <w:trPr>
          <w:cantSplit/>
          <w:trHeight w:hRule="exact" w:val="3817"/>
        </w:trPr>
        <w:tc>
          <w:tcPr>
            <w:tcW w:w="2592" w:type="dxa"/>
            <w:tcBorders>
              <w:top w:val="single" w:sz="4" w:space="0" w:color="000000"/>
              <w:left w:val="single" w:sz="4" w:space="0" w:color="000000"/>
              <w:bottom w:val="single" w:sz="4" w:space="0" w:color="000000"/>
            </w:tcBorders>
          </w:tcPr>
          <w:p w14:paraId="117BE5BF" w14:textId="77777777" w:rsidR="00916881" w:rsidRPr="003638F1" w:rsidRDefault="00916881" w:rsidP="003638F1">
            <w:pPr>
              <w:pStyle w:val="TableBody"/>
              <w:rPr>
                <w:b/>
                <w:bCs/>
              </w:rPr>
            </w:pPr>
          </w:p>
          <w:p w14:paraId="59297C85" w14:textId="77777777" w:rsidR="00916881" w:rsidRPr="003638F1" w:rsidRDefault="00A66A19" w:rsidP="003638F1">
            <w:pPr>
              <w:pStyle w:val="TableBody"/>
              <w:rPr>
                <w:b/>
                <w:bCs/>
              </w:rPr>
            </w:pPr>
            <w:r w:rsidRPr="003638F1">
              <w:rPr>
                <w:b/>
                <w:bCs/>
                <w:noProof/>
              </w:rPr>
              <mc:AlternateContent>
                <mc:Choice Requires="wpg">
                  <w:drawing>
                    <wp:anchor distT="0" distB="0" distL="0" distR="0" simplePos="0" relativeHeight="251658246" behindDoc="0" locked="0" layoutInCell="1" allowOverlap="1" wp14:anchorId="2C9A5C76" wp14:editId="38D9DDB4">
                      <wp:simplePos x="0" y="0"/>
                      <wp:positionH relativeFrom="column">
                        <wp:posOffset>466090</wp:posOffset>
                      </wp:positionH>
                      <wp:positionV relativeFrom="paragraph">
                        <wp:posOffset>207010</wp:posOffset>
                      </wp:positionV>
                      <wp:extent cx="496570" cy="504190"/>
                      <wp:effectExtent l="0" t="0" r="0" b="0"/>
                      <wp:wrapNone/>
                      <wp:docPr id="1130"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734" y="326"/>
                                <a:chExt cx="781" cy="793"/>
                              </a:xfrm>
                            </wpg:grpSpPr>
                            <wps:wsp>
                              <wps:cNvPr id="1131" name="Freeform 166"/>
                              <wps:cNvSpPr>
                                <a:spLocks noChangeArrowheads="1"/>
                              </wps:cNvSpPr>
                              <wps:spPr bwMode="auto">
                                <a:xfrm>
                                  <a:off x="734" y="326"/>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32" name="Freeform 167"/>
                              <wps:cNvSpPr>
                                <a:spLocks noChangeArrowheads="1"/>
                              </wps:cNvSpPr>
                              <wps:spPr bwMode="auto">
                                <a:xfrm>
                                  <a:off x="1057" y="510"/>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3EE60" id="Group 165" o:spid="_x0000_s1026" style="position:absolute;margin-left:36.7pt;margin-top:16.3pt;width:39.1pt;height:39.7pt;z-index:251658246;mso-wrap-distance-left:0;mso-wrap-distance-right:0" coordorigin="734,326"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">
                      <v:shape id="Freeform 166" o:spid="_x0000_s1027" style="position:absolute;left:734;top:326;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67" o:spid="_x0000_s1028" style="position:absolute;left:1057;top:510;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pict>
                </mc:Fallback>
              </mc:AlternateContent>
            </w:r>
            <w:r w:rsidRPr="003638F1">
              <w:rPr>
                <w:b/>
                <w:bCs/>
                <w:noProof/>
              </w:rPr>
              <mc:AlternateContent>
                <mc:Choice Requires="wpg">
                  <w:drawing>
                    <wp:inline distT="0" distB="0" distL="0" distR="0" wp14:anchorId="191B1D22" wp14:editId="4039538E">
                      <wp:extent cx="496570" cy="504190"/>
                      <wp:effectExtent l="1270" t="4445" r="0" b="0"/>
                      <wp:docPr id="45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8" name="Rectangle 1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C53C6E6" id="Group 1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DuOKluNwIAAOEEAAAOAAAAAAAAAAAAAAAA&#10;AC4CAABkcnMvZTJvRG9jLnhtbFBLAQItABQABgAIAAAAIQB1x0Kc2wAAAAMBAAAPAAAAAAAAAAAA&#10;AAAAAJEEAABkcnMvZG93bnJldi54bWxQSwUGAAAAAAQABADzAAAAmQUAAAAA&#10;">
                      <v:rect id="Rectangle 1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" filled="f" stroked="f">
                        <v:stroke joinstyle="round"/>
                      </v:rect>
                      <w10:anchorlock/>
                    </v:group>
                  </w:pict>
                </mc:Fallback>
              </mc:AlternateContent>
            </w:r>
          </w:p>
        </w:tc>
        <w:tc>
          <w:tcPr>
            <w:tcW w:w="5576" w:type="dxa"/>
            <w:tcBorders>
              <w:top w:val="single" w:sz="4" w:space="0" w:color="000000"/>
              <w:left w:val="single" w:sz="4" w:space="0" w:color="000000"/>
              <w:bottom w:val="single" w:sz="4" w:space="0" w:color="000000"/>
              <w:right w:val="single" w:sz="4" w:space="0" w:color="000000"/>
            </w:tcBorders>
          </w:tcPr>
          <w:p w14:paraId="279AD3A2" w14:textId="7CA1D565" w:rsidR="00916881" w:rsidRDefault="00916881" w:rsidP="003638F1">
            <w:pPr>
              <w:pStyle w:val="TableBody"/>
            </w:pPr>
            <w:r>
              <w:rPr>
                <w:b/>
              </w:rPr>
              <w:t>Reserved cash</w:t>
            </w:r>
            <w:r>
              <w:t xml:space="preserve"> is part of the cash holdings at end of </w:t>
            </w:r>
            <w:r w:rsidR="00D334ED">
              <w:t xml:space="preserve">the </w:t>
            </w:r>
            <w:r>
              <w:t xml:space="preserve">trading day but is reserved for special customers. Reserved cash is put aside for special customer collection and is not used to service other customer withdrawals. </w:t>
            </w:r>
          </w:p>
          <w:p w14:paraId="79B5B51B" w14:textId="3719CEDE" w:rsidR="00916881" w:rsidRDefault="00916881" w:rsidP="003638F1">
            <w:pPr>
              <w:pStyle w:val="TableNote"/>
            </w:pPr>
            <w:r>
              <w:rPr>
                <w:b/>
                <w:bCs/>
              </w:rPr>
              <w:t>Note:</w:t>
            </w:r>
            <w:r>
              <w:t xml:space="preserve"> Reserved cash will not affect the opening and closing balance for the branch at the end of the day. When recommendations run, normal forecasted demand will be taken into consideration. However, recommendations will </w:t>
            </w:r>
            <w:r w:rsidR="00892365">
              <w:t>decide</w:t>
            </w:r>
            <w:r>
              <w:t xml:space="preserve"> based on available cash to cover forecasted demand. Since reserved cash will affect available cash, the next day’s opening balance will equal </w:t>
            </w:r>
            <w:r w:rsidR="00D334ED">
              <w:t xml:space="preserve">the </w:t>
            </w:r>
            <w:r>
              <w:t>last day’s closing balance less the reserved cash balance.</w:t>
            </w:r>
          </w:p>
        </w:tc>
      </w:tr>
      <w:tr w:rsidR="00916881" w14:paraId="7870BD78" w14:textId="77777777" w:rsidTr="001A65CF">
        <w:trPr>
          <w:cantSplit/>
        </w:trPr>
        <w:tc>
          <w:tcPr>
            <w:tcW w:w="2592" w:type="dxa"/>
            <w:tcBorders>
              <w:top w:val="single" w:sz="4" w:space="0" w:color="000000"/>
              <w:left w:val="single" w:sz="4" w:space="0" w:color="000000"/>
              <w:bottom w:val="single" w:sz="4" w:space="0" w:color="000000"/>
            </w:tcBorders>
          </w:tcPr>
          <w:p w14:paraId="37D46F1D" w14:textId="77777777" w:rsidR="00916881" w:rsidRPr="003638F1" w:rsidRDefault="00916881" w:rsidP="003638F1">
            <w:pPr>
              <w:pStyle w:val="TableBody"/>
              <w:rPr>
                <w:b/>
                <w:bCs/>
              </w:rPr>
            </w:pPr>
            <w:r w:rsidRPr="003638F1">
              <w:rPr>
                <w:b/>
                <w:bCs/>
              </w:rPr>
              <w:t>Coin Del.</w:t>
            </w:r>
          </w:p>
        </w:tc>
        <w:tc>
          <w:tcPr>
            <w:tcW w:w="5576" w:type="dxa"/>
            <w:tcBorders>
              <w:top w:val="single" w:sz="4" w:space="0" w:color="000000"/>
              <w:left w:val="single" w:sz="4" w:space="0" w:color="000000"/>
              <w:bottom w:val="single" w:sz="4" w:space="0" w:color="000000"/>
              <w:right w:val="single" w:sz="4" w:space="0" w:color="000000"/>
            </w:tcBorders>
          </w:tcPr>
          <w:p w14:paraId="6BB77783" w14:textId="77777777" w:rsidR="00916881" w:rsidRDefault="00916881" w:rsidP="003638F1">
            <w:pPr>
              <w:pStyle w:val="TableBody"/>
            </w:pPr>
            <w:r>
              <w:t>This is an optional field for branch coin delivery.</w:t>
            </w:r>
          </w:p>
        </w:tc>
      </w:tr>
      <w:tr w:rsidR="00916881" w14:paraId="67DF7891" w14:textId="77777777" w:rsidTr="001A65CF">
        <w:trPr>
          <w:cantSplit/>
        </w:trPr>
        <w:tc>
          <w:tcPr>
            <w:tcW w:w="2592" w:type="dxa"/>
            <w:tcBorders>
              <w:top w:val="single" w:sz="4" w:space="0" w:color="000000"/>
              <w:left w:val="single" w:sz="4" w:space="0" w:color="000000"/>
              <w:bottom w:val="single" w:sz="4" w:space="0" w:color="000000"/>
            </w:tcBorders>
          </w:tcPr>
          <w:p w14:paraId="18219F8E" w14:textId="77777777" w:rsidR="00916881" w:rsidRPr="003638F1" w:rsidRDefault="00916881" w:rsidP="003638F1">
            <w:pPr>
              <w:pStyle w:val="TableBody"/>
              <w:rPr>
                <w:b/>
                <w:bCs/>
              </w:rPr>
            </w:pPr>
            <w:r w:rsidRPr="003638F1">
              <w:rPr>
                <w:b/>
                <w:bCs/>
              </w:rPr>
              <w:t>Coin Ret.</w:t>
            </w:r>
          </w:p>
        </w:tc>
        <w:tc>
          <w:tcPr>
            <w:tcW w:w="5576" w:type="dxa"/>
            <w:tcBorders>
              <w:top w:val="single" w:sz="4" w:space="0" w:color="000000"/>
              <w:left w:val="single" w:sz="4" w:space="0" w:color="000000"/>
              <w:bottom w:val="single" w:sz="4" w:space="0" w:color="000000"/>
              <w:right w:val="single" w:sz="4" w:space="0" w:color="000000"/>
            </w:tcBorders>
          </w:tcPr>
          <w:p w14:paraId="5CF2C0E8" w14:textId="77777777" w:rsidR="00916881" w:rsidRDefault="00916881" w:rsidP="003638F1">
            <w:pPr>
              <w:pStyle w:val="TableBody"/>
            </w:pPr>
            <w:r>
              <w:t>This is an optional field for branch coin return.</w:t>
            </w:r>
          </w:p>
        </w:tc>
      </w:tr>
      <w:tr w:rsidR="00916881" w14:paraId="72D9E1C8" w14:textId="77777777" w:rsidTr="001A65CF">
        <w:trPr>
          <w:cantSplit/>
        </w:trPr>
        <w:tc>
          <w:tcPr>
            <w:tcW w:w="2592" w:type="dxa"/>
            <w:tcBorders>
              <w:top w:val="single" w:sz="4" w:space="0" w:color="000000"/>
              <w:left w:val="single" w:sz="4" w:space="0" w:color="000000"/>
              <w:bottom w:val="single" w:sz="4" w:space="0" w:color="000000"/>
            </w:tcBorders>
          </w:tcPr>
          <w:p w14:paraId="03214F49" w14:textId="77777777" w:rsidR="00916881" w:rsidRPr="003638F1" w:rsidRDefault="00916881" w:rsidP="003638F1">
            <w:pPr>
              <w:pStyle w:val="TableBody"/>
              <w:rPr>
                <w:b/>
                <w:bCs/>
              </w:rPr>
            </w:pPr>
            <w:r w:rsidRPr="003638F1">
              <w:rPr>
                <w:b/>
                <w:bCs/>
              </w:rPr>
              <w:t>Coin Clos.</w:t>
            </w:r>
          </w:p>
        </w:tc>
        <w:tc>
          <w:tcPr>
            <w:tcW w:w="5576" w:type="dxa"/>
            <w:tcBorders>
              <w:top w:val="single" w:sz="4" w:space="0" w:color="000000"/>
              <w:left w:val="single" w:sz="4" w:space="0" w:color="000000"/>
              <w:bottom w:val="single" w:sz="4" w:space="0" w:color="000000"/>
              <w:right w:val="single" w:sz="4" w:space="0" w:color="000000"/>
            </w:tcBorders>
          </w:tcPr>
          <w:p w14:paraId="2FEB599E" w14:textId="77777777" w:rsidR="00916881" w:rsidRDefault="00916881" w:rsidP="003638F1">
            <w:pPr>
              <w:pStyle w:val="TableBody"/>
            </w:pPr>
            <w:r>
              <w:t>This is an optional field for branch coin closing balance.</w:t>
            </w:r>
          </w:p>
        </w:tc>
      </w:tr>
      <w:tr w:rsidR="00916881" w14:paraId="5D483C19" w14:textId="77777777" w:rsidTr="001A65CF">
        <w:trPr>
          <w:cantSplit/>
        </w:trPr>
        <w:tc>
          <w:tcPr>
            <w:tcW w:w="2592" w:type="dxa"/>
            <w:tcBorders>
              <w:top w:val="single" w:sz="4" w:space="0" w:color="000000"/>
              <w:left w:val="single" w:sz="4" w:space="0" w:color="000000"/>
              <w:bottom w:val="single" w:sz="4" w:space="0" w:color="000000"/>
            </w:tcBorders>
          </w:tcPr>
          <w:p w14:paraId="2BB7AF44" w14:textId="77777777" w:rsidR="00916881" w:rsidRPr="003638F1" w:rsidRDefault="00916881" w:rsidP="003638F1">
            <w:pPr>
              <w:pStyle w:val="TableBody"/>
              <w:rPr>
                <w:b/>
                <w:bCs/>
              </w:rPr>
            </w:pPr>
            <w:r w:rsidRPr="003638F1">
              <w:rPr>
                <w:b/>
                <w:bCs/>
              </w:rPr>
              <w:t>ATM Ship In</w:t>
            </w:r>
          </w:p>
        </w:tc>
        <w:tc>
          <w:tcPr>
            <w:tcW w:w="5576" w:type="dxa"/>
            <w:tcBorders>
              <w:top w:val="single" w:sz="4" w:space="0" w:color="000000"/>
              <w:left w:val="single" w:sz="4" w:space="0" w:color="000000"/>
              <w:bottom w:val="single" w:sz="4" w:space="0" w:color="000000"/>
              <w:right w:val="single" w:sz="4" w:space="0" w:color="000000"/>
            </w:tcBorders>
          </w:tcPr>
          <w:p w14:paraId="40CB960D" w14:textId="77777777" w:rsidR="00916881" w:rsidRDefault="00916881" w:rsidP="003638F1">
            <w:pPr>
              <w:pStyle w:val="TableBody"/>
            </w:pPr>
            <w:r>
              <w:t>For branches with onsite ATMs: total returns received into branch funds from linked Cashpoints (funds are not considered customer deposits).</w:t>
            </w:r>
          </w:p>
        </w:tc>
      </w:tr>
      <w:tr w:rsidR="00916881" w14:paraId="5AFEB947" w14:textId="77777777" w:rsidTr="001A65CF">
        <w:trPr>
          <w:cantSplit/>
        </w:trPr>
        <w:tc>
          <w:tcPr>
            <w:tcW w:w="2592" w:type="dxa"/>
            <w:tcBorders>
              <w:top w:val="single" w:sz="4" w:space="0" w:color="000000"/>
              <w:left w:val="single" w:sz="4" w:space="0" w:color="000000"/>
              <w:bottom w:val="single" w:sz="4" w:space="0" w:color="000000"/>
            </w:tcBorders>
          </w:tcPr>
          <w:p w14:paraId="373680F2" w14:textId="77777777" w:rsidR="00916881" w:rsidRPr="003638F1" w:rsidRDefault="00916881" w:rsidP="003638F1">
            <w:pPr>
              <w:pStyle w:val="TableBody"/>
              <w:rPr>
                <w:b/>
                <w:bCs/>
              </w:rPr>
            </w:pPr>
            <w:r w:rsidRPr="003638F1">
              <w:rPr>
                <w:b/>
                <w:bCs/>
              </w:rPr>
              <w:t>ATM Ship Out</w:t>
            </w:r>
          </w:p>
        </w:tc>
        <w:tc>
          <w:tcPr>
            <w:tcW w:w="5576" w:type="dxa"/>
            <w:tcBorders>
              <w:top w:val="single" w:sz="4" w:space="0" w:color="000000"/>
              <w:left w:val="single" w:sz="4" w:space="0" w:color="000000"/>
              <w:bottom w:val="single" w:sz="4" w:space="0" w:color="000000"/>
              <w:right w:val="single" w:sz="4" w:space="0" w:color="000000"/>
            </w:tcBorders>
          </w:tcPr>
          <w:p w14:paraId="40FD930A" w14:textId="77777777" w:rsidR="00916881" w:rsidRDefault="00916881" w:rsidP="003638F1">
            <w:pPr>
              <w:pStyle w:val="TableBody"/>
            </w:pPr>
            <w:r>
              <w:t>For branches with on-site ATMs: total replenishments from branch funds to linked Cashpoints (funds are not considered customer withdrawals).</w:t>
            </w:r>
          </w:p>
        </w:tc>
      </w:tr>
      <w:tr w:rsidR="00916881" w14:paraId="78D24B5F" w14:textId="77777777" w:rsidTr="001A65CF">
        <w:trPr>
          <w:cantSplit/>
        </w:trPr>
        <w:tc>
          <w:tcPr>
            <w:tcW w:w="8168" w:type="dxa"/>
            <w:gridSpan w:val="2"/>
            <w:tcBorders>
              <w:top w:val="single" w:sz="4" w:space="0" w:color="000000"/>
              <w:left w:val="single" w:sz="4" w:space="0" w:color="000000"/>
              <w:bottom w:val="double" w:sz="1" w:space="0" w:color="000000"/>
              <w:right w:val="single" w:sz="4" w:space="0" w:color="000000"/>
            </w:tcBorders>
            <w:shd w:val="clear" w:color="auto" w:fill="60C03A"/>
          </w:tcPr>
          <w:p w14:paraId="7916C00A" w14:textId="77777777" w:rsidR="00916881" w:rsidRDefault="00916881" w:rsidP="003638F1">
            <w:pPr>
              <w:pStyle w:val="TableHeading"/>
            </w:pPr>
            <w:r>
              <w:t>Recycling ATMs only:</w:t>
            </w:r>
          </w:p>
        </w:tc>
      </w:tr>
      <w:tr w:rsidR="00916881" w14:paraId="03BB33C5" w14:textId="77777777" w:rsidTr="001A65CF">
        <w:trPr>
          <w:cantSplit/>
        </w:trPr>
        <w:tc>
          <w:tcPr>
            <w:tcW w:w="2592" w:type="dxa"/>
            <w:tcBorders>
              <w:top w:val="single" w:sz="4" w:space="0" w:color="000000"/>
              <w:left w:val="single" w:sz="4" w:space="0" w:color="000000"/>
              <w:bottom w:val="single" w:sz="4" w:space="0" w:color="000000"/>
            </w:tcBorders>
          </w:tcPr>
          <w:p w14:paraId="36A27293" w14:textId="77777777" w:rsidR="00916881" w:rsidRPr="003638F1" w:rsidRDefault="00916881" w:rsidP="003638F1">
            <w:pPr>
              <w:pStyle w:val="TableBody"/>
              <w:rPr>
                <w:b/>
                <w:bCs/>
              </w:rPr>
            </w:pPr>
            <w:r w:rsidRPr="003638F1">
              <w:rPr>
                <w:b/>
                <w:bCs/>
              </w:rPr>
              <w:t>Deposits</w:t>
            </w:r>
          </w:p>
        </w:tc>
        <w:tc>
          <w:tcPr>
            <w:tcW w:w="5576" w:type="dxa"/>
            <w:tcBorders>
              <w:top w:val="single" w:sz="4" w:space="0" w:color="000000"/>
              <w:left w:val="single" w:sz="4" w:space="0" w:color="000000"/>
              <w:bottom w:val="single" w:sz="4" w:space="0" w:color="000000"/>
              <w:right w:val="single" w:sz="4" w:space="0" w:color="000000"/>
            </w:tcBorders>
          </w:tcPr>
          <w:p w14:paraId="11123D02" w14:textId="77777777" w:rsidR="00916881" w:rsidRDefault="00916881" w:rsidP="003638F1">
            <w:pPr>
              <w:pStyle w:val="TableBody"/>
            </w:pPr>
            <w:r>
              <w:t>Represent customer deposits.</w:t>
            </w:r>
          </w:p>
        </w:tc>
      </w:tr>
      <w:tr w:rsidR="00916881" w14:paraId="57E9D634" w14:textId="77777777" w:rsidTr="001A65CF">
        <w:trPr>
          <w:cantSplit/>
        </w:trPr>
        <w:tc>
          <w:tcPr>
            <w:tcW w:w="2592" w:type="dxa"/>
            <w:tcBorders>
              <w:top w:val="single" w:sz="4" w:space="0" w:color="000000"/>
              <w:left w:val="single" w:sz="4" w:space="0" w:color="000000"/>
              <w:bottom w:val="single" w:sz="4" w:space="0" w:color="000000"/>
            </w:tcBorders>
          </w:tcPr>
          <w:p w14:paraId="3FBDCF54" w14:textId="77777777" w:rsidR="00916881" w:rsidRPr="003638F1" w:rsidRDefault="00916881" w:rsidP="003638F1">
            <w:pPr>
              <w:pStyle w:val="TableBody"/>
              <w:rPr>
                <w:b/>
                <w:bCs/>
              </w:rPr>
            </w:pPr>
            <w:r w:rsidRPr="003638F1">
              <w:rPr>
                <w:b/>
                <w:bCs/>
              </w:rPr>
              <w:t xml:space="preserve">Dispense </w:t>
            </w:r>
          </w:p>
        </w:tc>
        <w:tc>
          <w:tcPr>
            <w:tcW w:w="5576" w:type="dxa"/>
            <w:tcBorders>
              <w:top w:val="single" w:sz="4" w:space="0" w:color="000000"/>
              <w:left w:val="single" w:sz="4" w:space="0" w:color="000000"/>
              <w:bottom w:val="single" w:sz="4" w:space="0" w:color="000000"/>
              <w:right w:val="single" w:sz="4" w:space="0" w:color="000000"/>
            </w:tcBorders>
          </w:tcPr>
          <w:p w14:paraId="6FC79D48" w14:textId="24DE62EF" w:rsidR="00916881" w:rsidRDefault="00916881" w:rsidP="003638F1">
            <w:pPr>
              <w:pStyle w:val="TableBody"/>
            </w:pPr>
            <w:r>
              <w:t>The amount available in the cassette is configured to only dispense notes.</w:t>
            </w:r>
          </w:p>
        </w:tc>
      </w:tr>
      <w:tr w:rsidR="00916881" w14:paraId="2B4C8DFF" w14:textId="77777777" w:rsidTr="001A65CF">
        <w:trPr>
          <w:cantSplit/>
        </w:trPr>
        <w:tc>
          <w:tcPr>
            <w:tcW w:w="2592" w:type="dxa"/>
            <w:tcBorders>
              <w:top w:val="single" w:sz="4" w:space="0" w:color="000000"/>
              <w:left w:val="single" w:sz="4" w:space="0" w:color="000000"/>
              <w:bottom w:val="single" w:sz="4" w:space="0" w:color="000000"/>
            </w:tcBorders>
          </w:tcPr>
          <w:p w14:paraId="40CB7D41" w14:textId="77777777" w:rsidR="00916881" w:rsidRPr="003638F1" w:rsidRDefault="00916881" w:rsidP="003638F1">
            <w:pPr>
              <w:pStyle w:val="TableBody"/>
              <w:rPr>
                <w:b/>
                <w:bCs/>
              </w:rPr>
            </w:pPr>
            <w:r w:rsidRPr="003638F1">
              <w:rPr>
                <w:b/>
                <w:bCs/>
              </w:rPr>
              <w:t>Recycle</w:t>
            </w:r>
          </w:p>
        </w:tc>
        <w:tc>
          <w:tcPr>
            <w:tcW w:w="5576" w:type="dxa"/>
            <w:tcBorders>
              <w:top w:val="single" w:sz="4" w:space="0" w:color="000000"/>
              <w:left w:val="single" w:sz="4" w:space="0" w:color="000000"/>
              <w:bottom w:val="single" w:sz="4" w:space="0" w:color="000000"/>
              <w:right w:val="single" w:sz="4" w:space="0" w:color="000000"/>
            </w:tcBorders>
          </w:tcPr>
          <w:p w14:paraId="599103D3" w14:textId="0286347C" w:rsidR="00916881" w:rsidRDefault="00916881" w:rsidP="003638F1">
            <w:pPr>
              <w:pStyle w:val="TableBody"/>
            </w:pPr>
            <w:r>
              <w:t xml:space="preserve">The amount available in the cassette is configured to receive deposits and can dispense as withdrawals. </w:t>
            </w:r>
          </w:p>
        </w:tc>
      </w:tr>
      <w:tr w:rsidR="00916881" w14:paraId="69AA3501" w14:textId="77777777" w:rsidTr="001A65CF">
        <w:trPr>
          <w:cantSplit/>
        </w:trPr>
        <w:tc>
          <w:tcPr>
            <w:tcW w:w="2592" w:type="dxa"/>
            <w:tcBorders>
              <w:top w:val="single" w:sz="4" w:space="0" w:color="000000"/>
              <w:left w:val="single" w:sz="4" w:space="0" w:color="000000"/>
              <w:bottom w:val="single" w:sz="4" w:space="0" w:color="000000"/>
            </w:tcBorders>
          </w:tcPr>
          <w:p w14:paraId="32F02908" w14:textId="77777777" w:rsidR="00916881" w:rsidRPr="003638F1" w:rsidRDefault="00916881" w:rsidP="003638F1">
            <w:pPr>
              <w:pStyle w:val="TableBody"/>
              <w:rPr>
                <w:b/>
                <w:bCs/>
              </w:rPr>
            </w:pPr>
            <w:r w:rsidRPr="003638F1">
              <w:rPr>
                <w:b/>
                <w:bCs/>
              </w:rPr>
              <w:t>Cash-In</w:t>
            </w:r>
          </w:p>
        </w:tc>
        <w:tc>
          <w:tcPr>
            <w:tcW w:w="5576" w:type="dxa"/>
            <w:tcBorders>
              <w:top w:val="single" w:sz="4" w:space="0" w:color="000000"/>
              <w:left w:val="single" w:sz="4" w:space="0" w:color="000000"/>
              <w:bottom w:val="single" w:sz="4" w:space="0" w:color="000000"/>
              <w:right w:val="single" w:sz="4" w:space="0" w:color="000000"/>
            </w:tcBorders>
          </w:tcPr>
          <w:p w14:paraId="4262F6FE" w14:textId="71981B5D" w:rsidR="00916881" w:rsidRDefault="00916881" w:rsidP="003638F1">
            <w:pPr>
              <w:pStyle w:val="TableBody"/>
            </w:pPr>
            <w:r>
              <w:t xml:space="preserve">The amount available in the cassette is configured to receive deposited notes only and cannot be used by the machine to dispense as a withdrawal. </w:t>
            </w:r>
          </w:p>
        </w:tc>
      </w:tr>
    </w:tbl>
    <w:p w14:paraId="41C0532F" w14:textId="77777777" w:rsidR="00916881" w:rsidRDefault="00916881" w:rsidP="0045187D">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FCF5EB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0A441A87"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72473CE2" wp14:editId="31F7A330">
                      <wp:extent cx="496570" cy="504190"/>
                      <wp:effectExtent l="1270" t="4445" r="6985" b="5715"/>
                      <wp:docPr id="453"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4" name="Rectangle 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5" name="Freeform 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6" name="Freeform 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77A1D5F" id="Group 1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D9u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">
                      <v:rect id="Rectangle 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" filled="f" stroked="f">
                        <v:stroke joinstyle="round"/>
                      </v:rect>
                      <v:shape id="Freeform 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7841A84" w14:textId="5165A548" w:rsidR="003638F1" w:rsidDel="004D2FB3" w:rsidRDefault="00916881" w:rsidP="00C76617">
            <w:pPr>
              <w:pStyle w:val="TableNote"/>
              <w:rPr>
                <w:del w:id="460" w:author="Robbie Moses" w:date="2023-03-02T07:23:00Z"/>
              </w:rPr>
            </w:pPr>
            <w:r>
              <w:rPr>
                <w:b/>
                <w:bCs/>
              </w:rPr>
              <w:t>Note</w:t>
            </w:r>
            <w:r>
              <w:t xml:space="preserve">:  If you choose today or a future date, gray columns will be displayed showing the expected amounts under the fields of Open Balance, Deliveries, Returns, Deposits, Withdrawals and Closing Balance. You can enter your amounts for this future </w:t>
            </w:r>
            <w:r w:rsidR="00A64B5A">
              <w:t>date and</w:t>
            </w:r>
            <w:r>
              <w:t xml:space="preserve"> click Save to save your entry.</w:t>
            </w:r>
            <w:ins w:id="461" w:author="Robbie Moses" w:date="2023-03-02T07:23:00Z">
              <w:r w:rsidR="004D2FB3">
                <w:t xml:space="preserve"> </w:t>
              </w:r>
            </w:ins>
          </w:p>
          <w:p w14:paraId="17465248" w14:textId="06467DB6" w:rsidR="00916881" w:rsidRDefault="00A64B5A" w:rsidP="00C76617">
            <w:pPr>
              <w:pStyle w:val="TableNote"/>
            </w:pPr>
            <w:del w:id="462" w:author="Robbie Moses" w:date="2023-03-02T07:22:00Z">
              <w:r w:rsidDel="004D2FB3">
                <w:delText xml:space="preserve">     </w:delText>
              </w:r>
            </w:del>
            <w:r w:rsidR="00916881">
              <w:t xml:space="preserve">If you choose a past date, actual amounts will be displayed, </w:t>
            </w:r>
            <w:r w:rsidR="00892365">
              <w:t>which,</w:t>
            </w:r>
            <w:r w:rsidR="00916881">
              <w:t xml:space="preserve"> if necessary (for instance, if there are errors in the balance load), can be edited by clicking on the button Edit.</w:t>
            </w:r>
          </w:p>
        </w:tc>
      </w:tr>
    </w:tbl>
    <w:p w14:paraId="000BCB8C" w14:textId="1330170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6EFC740" w14:textId="77777777" w:rsidR="00A64B5A" w:rsidRDefault="00A64B5A" w:rsidP="0045187D">
      <w:pPr>
        <w:pStyle w:val="BodyText"/>
      </w:pPr>
    </w:p>
    <w:p w14:paraId="29AFE964" w14:textId="09147320" w:rsidR="00916881" w:rsidRDefault="00916881" w:rsidP="00CC33D4">
      <w:pPr>
        <w:pStyle w:val="Heading2"/>
      </w:pPr>
      <w:bookmarkStart w:id="463" w:name="_Toc121726812"/>
      <w:bookmarkStart w:id="464" w:name="_Toc121727115"/>
      <w:bookmarkStart w:id="465" w:name="_Toc121727468"/>
      <w:bookmarkStart w:id="466" w:name="_Toc121785380"/>
      <w:bookmarkStart w:id="467" w:name="_Toc121785683"/>
      <w:bookmarkStart w:id="468" w:name="_Toc121785987"/>
      <w:bookmarkStart w:id="469" w:name="_Toc121789906"/>
      <w:bookmarkStart w:id="470" w:name="_Toc121790210"/>
      <w:bookmarkStart w:id="471" w:name="_Toc121814849"/>
      <w:bookmarkStart w:id="472" w:name="_Toc121815827"/>
      <w:bookmarkStart w:id="473" w:name="_Toc128718588"/>
      <w:bookmarkEnd w:id="463"/>
      <w:bookmarkEnd w:id="464"/>
      <w:bookmarkEnd w:id="465"/>
      <w:bookmarkEnd w:id="466"/>
      <w:bookmarkEnd w:id="467"/>
      <w:bookmarkEnd w:id="468"/>
      <w:bookmarkEnd w:id="469"/>
      <w:bookmarkEnd w:id="470"/>
      <w:bookmarkEnd w:id="471"/>
      <w:bookmarkEnd w:id="472"/>
      <w:r>
        <w:t>Cashpoint</w:t>
      </w:r>
      <w:r>
        <w:rPr>
          <w:rFonts w:ascii="Wingdings" w:hAnsi="Wingdings"/>
        </w:rPr>
        <w:t></w:t>
      </w:r>
      <w:r>
        <w:t>Main</w:t>
      </w:r>
      <w:r>
        <w:rPr>
          <w:rFonts w:ascii="Wingdings" w:hAnsi="Wingdings"/>
        </w:rPr>
        <w:t></w:t>
      </w:r>
      <w:r>
        <w:t xml:space="preserve">Current </w:t>
      </w:r>
      <w:r w:rsidR="00DD3295">
        <w:t>Balances</w:t>
      </w:r>
      <w:bookmarkEnd w:id="473"/>
    </w:p>
    <w:p w14:paraId="5C996B35" w14:textId="30D5998C" w:rsidR="00916881" w:rsidRPr="00916881" w:rsidRDefault="00916881" w:rsidP="00A64B5A">
      <w:pPr>
        <w:pStyle w:val="BodyText"/>
        <w:rPr>
          <w:color w:val="4F6228"/>
        </w:rPr>
      </w:pPr>
      <w:r>
        <w:t xml:space="preserve">The Balance Entry page also contains the Current Balance Levels defined in </w:t>
      </w:r>
      <w:r w:rsidRPr="003B5D4F">
        <w:rPr>
          <w:color w:val="4F81BD" w:themeColor="accent1"/>
          <w:rPrChange w:id="474" w:author="Moses, Robbie" w:date="2023-02-22T01:28:00Z">
            <w:rPr/>
          </w:rPrChange>
        </w:rPr>
        <w:fldChar w:fldCharType="begin"/>
      </w:r>
      <w:r w:rsidRPr="003B5D4F">
        <w:rPr>
          <w:color w:val="4F81BD" w:themeColor="accent1"/>
          <w:rPrChange w:id="475" w:author="Moses, Robbie" w:date="2023-02-22T01:28:00Z">
            <w:rPr/>
          </w:rPrChange>
        </w:rPr>
        <w:instrText xml:space="preserve"> HYPERLINK \l "_Today</w:instrText>
      </w:r>
      <w:r w:rsidRPr="003B5D4F">
        <w:rPr>
          <w:color w:val="4F81BD" w:themeColor="accent1"/>
          <w:rPrChange w:id="476" w:author="Moses, Robbie" w:date="2023-02-22T01:28:00Z">
            <w:rPr/>
          </w:rPrChange>
        </w:rPr>
        <w:instrText xml:space="preserve">Current_Balance_Levels" </w:instrText>
      </w:r>
      <w:r w:rsidRPr="003B5D4F">
        <w:rPr>
          <w:color w:val="4F81BD" w:themeColor="accent1"/>
          <w:rPrChange w:id="477" w:author="Moses, Robbie" w:date="2023-02-22T01:28:00Z">
            <w:rPr>
              <w:rStyle w:val="Hyperlink"/>
              <w:color w:val="4F6228"/>
            </w:rPr>
          </w:rPrChange>
        </w:rPr>
        <w:fldChar w:fldCharType="separate"/>
      </w:r>
      <w:r w:rsidRPr="003B5D4F">
        <w:rPr>
          <w:rStyle w:val="Hyperlink"/>
          <w:color w:val="4F81BD" w:themeColor="accent1"/>
          <w:rPrChange w:id="478" w:author="Moses, Robbie" w:date="2023-02-22T01:28:00Z">
            <w:rPr>
              <w:rStyle w:val="Hyperlink"/>
              <w:color w:val="4F6228"/>
            </w:rPr>
          </w:rPrChange>
        </w:rPr>
        <w:t>Today</w:t>
      </w:r>
      <w:r w:rsidRPr="003B5D4F">
        <w:rPr>
          <w:rStyle w:val="Hyperlink"/>
          <w:rFonts w:ascii="Wingdings" w:hAnsi="Wingdings"/>
          <w:color w:val="4F81BD" w:themeColor="accent1"/>
          <w:rPrChange w:id="479" w:author="Moses, Robbie" w:date="2023-02-22T01:28:00Z">
            <w:rPr>
              <w:rStyle w:val="Hyperlink"/>
              <w:rFonts w:ascii="Wingdings" w:hAnsi="Wingdings"/>
              <w:color w:val="4F6228"/>
            </w:rPr>
          </w:rPrChange>
        </w:rPr>
        <w:t></w:t>
      </w:r>
      <w:r w:rsidRPr="003B5D4F">
        <w:rPr>
          <w:rStyle w:val="Hyperlink"/>
          <w:color w:val="4F81BD" w:themeColor="accent1"/>
          <w:rPrChange w:id="480" w:author="Moses, Robbie" w:date="2023-02-22T01:28:00Z">
            <w:rPr>
              <w:rStyle w:val="Hyperlink"/>
              <w:color w:val="4F6228"/>
            </w:rPr>
          </w:rPrChange>
        </w:rPr>
        <w:t>Current Balance Levels</w:t>
      </w:r>
      <w:r w:rsidRPr="003B5D4F">
        <w:rPr>
          <w:rStyle w:val="Hyperlink"/>
          <w:color w:val="4F81BD" w:themeColor="accent1"/>
          <w:rPrChange w:id="481" w:author="Moses, Robbie" w:date="2023-02-22T01:28:00Z">
            <w:rPr>
              <w:rStyle w:val="Hyperlink"/>
              <w:color w:val="4F6228"/>
            </w:rPr>
          </w:rPrChange>
        </w:rPr>
        <w:fldChar w:fldCharType="end"/>
      </w:r>
      <w:r w:rsidRPr="00916881">
        <w:rPr>
          <w:color w:val="4F6228"/>
        </w:rPr>
        <w:t xml:space="preserve"> </w:t>
      </w:r>
      <w:r w:rsidRPr="00D17D7C">
        <w:t>portion</w:t>
      </w:r>
      <w:r>
        <w:t xml:space="preserve"> of the User Guide.  At the individual ATM</w:t>
      </w:r>
      <w:r w:rsidR="00AB6B75">
        <w:t xml:space="preserve"> </w:t>
      </w:r>
      <w:r>
        <w:t xml:space="preserve">level, the reports </w:t>
      </w:r>
      <w:r w:rsidR="00AB6B75">
        <w:t xml:space="preserve">show </w:t>
      </w:r>
      <w:r w:rsidRPr="00D17D7C">
        <w:t xml:space="preserve">Balances by Denomination, </w:t>
      </w:r>
      <w:r w:rsidR="00AB6B75">
        <w:t xml:space="preserve">ATM </w:t>
      </w:r>
      <w:r w:rsidRPr="00D17D7C">
        <w:t xml:space="preserve">Balances by Cassette Type, and ATM Actual Balance vs. Target </w:t>
      </w:r>
      <w:r>
        <w:t>reports and graphs</w:t>
      </w:r>
      <w:r w:rsidRPr="00D17D7C">
        <w:t>.</w:t>
      </w:r>
      <w:r>
        <w:t xml:space="preserve">  </w:t>
      </w:r>
      <w:r w:rsidR="00AF3369">
        <w:t xml:space="preserve">For Branches, the page displays </w:t>
      </w:r>
      <w:r w:rsidR="007C593D">
        <w:t xml:space="preserve">the </w:t>
      </w:r>
      <w:r w:rsidR="00AF3369">
        <w:t xml:space="preserve">last loaded balance, </w:t>
      </w:r>
      <w:r>
        <w:t xml:space="preserve">For more information, please refer to </w:t>
      </w:r>
      <w:r>
        <w:fldChar w:fldCharType="begin"/>
      </w:r>
      <w:r>
        <w:instrText xml:space="preserve"> HYPERLINK \l "_Today</w:instrText>
      </w:r>
      <w:r>
        <w:instrText xml:space="preserve">Current_Balance_Levels" </w:instrText>
      </w:r>
      <w:r>
        <w:fldChar w:fldCharType="separate"/>
      </w:r>
      <w:r w:rsidRPr="003B5D4F">
        <w:rPr>
          <w:rStyle w:val="Hyperlink"/>
          <w:color w:val="4F81BD" w:themeColor="accent1"/>
          <w:rPrChange w:id="482" w:author="Moses, Robbie" w:date="2023-02-22T01:29:00Z">
            <w:rPr>
              <w:rStyle w:val="Hyperlink"/>
              <w:color w:val="4F6228"/>
            </w:rPr>
          </w:rPrChange>
        </w:rPr>
        <w:t>Today</w:t>
      </w:r>
      <w:r w:rsidRPr="003B5D4F">
        <w:rPr>
          <w:rStyle w:val="Hyperlink"/>
          <w:rFonts w:ascii="Wingdings" w:hAnsi="Wingdings"/>
          <w:color w:val="4F81BD" w:themeColor="accent1"/>
          <w:rPrChange w:id="483" w:author="Moses, Robbie" w:date="2023-02-22T01:29:00Z">
            <w:rPr>
              <w:rStyle w:val="Hyperlink"/>
              <w:rFonts w:ascii="Wingdings" w:hAnsi="Wingdings"/>
              <w:color w:val="4F6228"/>
            </w:rPr>
          </w:rPrChange>
        </w:rPr>
        <w:t></w:t>
      </w:r>
      <w:r w:rsidRPr="003B5D4F">
        <w:rPr>
          <w:rStyle w:val="Hyperlink"/>
          <w:color w:val="4F81BD" w:themeColor="accent1"/>
          <w:rPrChange w:id="484" w:author="Moses, Robbie" w:date="2023-02-22T01:29:00Z">
            <w:rPr>
              <w:rStyle w:val="Hyperlink"/>
              <w:color w:val="4F6228"/>
            </w:rPr>
          </w:rPrChange>
        </w:rPr>
        <w:t>Current Balance Level</w:t>
      </w:r>
      <w:r w:rsidRPr="00916881">
        <w:rPr>
          <w:rStyle w:val="Hyperlink"/>
          <w:color w:val="4F6228"/>
        </w:rPr>
        <w:t>s</w:t>
      </w:r>
      <w:r>
        <w:rPr>
          <w:rStyle w:val="Hyperlink"/>
          <w:color w:val="4F6228"/>
        </w:rPr>
        <w:fldChar w:fldCharType="end"/>
      </w:r>
      <w:r w:rsidRPr="00916881">
        <w:rPr>
          <w:color w:val="4F6228"/>
        </w:rPr>
        <w:t>.</w:t>
      </w:r>
    </w:p>
    <w:p w14:paraId="04B2ADD8" w14:textId="687A9427" w:rsidR="00916881" w:rsidRPr="00FD2B6D" w:rsidRDefault="00916881" w:rsidP="00F63174">
      <w:pPr>
        <w:pStyle w:val="Caption"/>
        <w:spacing w:before="0" w:after="120"/>
        <w:ind w:left="187" w:hanging="187"/>
        <w:outlineLvl w:val="0"/>
        <w:rPr>
          <w:lang w:val="en-US"/>
        </w:rPr>
      </w:pPr>
      <w:bookmarkStart w:id="485" w:name="_Toc128632332"/>
      <w:r w:rsidRPr="1E740376">
        <w:rPr>
          <w:lang w:val="en-US"/>
        </w:rPr>
        <w:t xml:space="preserve">Figure </w:t>
      </w:r>
      <w:ins w:id="48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87" w:author="Robbie Moses" w:date="2023-03-02T06:45:00Z">
        <w:r w:rsidR="00624EA3">
          <w:rPr>
            <w:noProof/>
            <w:lang w:val="en-US"/>
          </w:rPr>
          <w:t>13</w:t>
        </w:r>
        <w:r w:rsidR="00624EA3">
          <w:rPr>
            <w:lang w:val="en-US"/>
          </w:rPr>
          <w:fldChar w:fldCharType="end"/>
        </w:r>
      </w:ins>
      <w:ins w:id="488" w:author="Moses, Robbie" w:date="2023-02-22T02:39:00Z">
        <w:del w:id="489" w:author="Robbie Moses" w:date="2023-03-02T06:45:00Z">
          <w:r w:rsidR="003B5D4F" w:rsidDel="00624EA3">
            <w:rPr>
              <w:lang w:val="en-US"/>
            </w:rPr>
            <w:fldChar w:fldCharType="begin"/>
          </w:r>
          <w:r w:rsidR="003B5D4F" w:rsidDel="00624EA3">
            <w:rPr>
              <w:lang w:val="en-US"/>
            </w:rPr>
            <w:delInstrText xml:space="preserve"> SEQ Figure \* ARABIC </w:delInstrText>
          </w:r>
        </w:del>
      </w:ins>
      <w:del w:id="490" w:author="Robbie Moses" w:date="2023-03-02T06:45:00Z">
        <w:r w:rsidR="003B5D4F" w:rsidDel="00624EA3">
          <w:rPr>
            <w:lang w:val="en-US"/>
          </w:rPr>
          <w:fldChar w:fldCharType="separate"/>
        </w:r>
      </w:del>
      <w:ins w:id="491" w:author="Moses, Robbie" w:date="2023-02-22T02:39:00Z">
        <w:del w:id="492" w:author="Robbie Moses" w:date="2023-03-02T06:45:00Z">
          <w:r w:rsidR="003B5D4F" w:rsidDel="00624EA3">
            <w:rPr>
              <w:noProof/>
              <w:lang w:val="en-US"/>
            </w:rPr>
            <w:delText>12</w:delText>
          </w:r>
          <w:r w:rsidR="003B5D4F" w:rsidDel="00624EA3">
            <w:rPr>
              <w:lang w:val="en-US"/>
            </w:rPr>
            <w:fldChar w:fldCharType="end"/>
          </w:r>
        </w:del>
      </w:ins>
      <w:del w:id="493" w:author="Moses, Robbie" w:date="2023-02-22T02:39:00Z">
        <w:r w:rsidRPr="1E740376" w:rsidDel="003B5D4F">
          <w:fldChar w:fldCharType="begin"/>
        </w:r>
        <w:r w:rsidRPr="1E740376" w:rsidDel="003B5D4F">
          <w:rPr>
            <w:lang w:val="en-US"/>
          </w:rPr>
          <w:delInstrText xml:space="preserve"> SEQ "Figure" \*Arabic </w:delInstrText>
        </w:r>
        <w:r w:rsidRPr="1E740376" w:rsidDel="003B5D4F">
          <w:fldChar w:fldCharType="separate"/>
        </w:r>
        <w:r w:rsidR="00D57607" w:rsidDel="003B5D4F">
          <w:rPr>
            <w:noProof/>
            <w:lang w:val="en-US"/>
          </w:rPr>
          <w:delText>12</w:delText>
        </w:r>
        <w:r w:rsidRPr="1E740376" w:rsidDel="003B5D4F">
          <w:rPr>
            <w:noProof/>
          </w:rPr>
          <w:fldChar w:fldCharType="end"/>
        </w:r>
      </w:del>
      <w:r w:rsidRPr="1E740376">
        <w:rPr>
          <w:lang w:val="en-US"/>
        </w:rPr>
        <w:t xml:space="preserve">: </w:t>
      </w:r>
      <w:r w:rsidR="00AF3369" w:rsidRPr="1E740376">
        <w:rPr>
          <w:lang w:val="en-US"/>
        </w:rPr>
        <w:t xml:space="preserve">ATM </w:t>
      </w:r>
      <w:r w:rsidRPr="1E740376">
        <w:rPr>
          <w:lang w:val="en-US"/>
        </w:rPr>
        <w:t>Current Cash Levels Page</w:t>
      </w:r>
      <w:bookmarkEnd w:id="485"/>
    </w:p>
    <w:p w14:paraId="55C3E5EC" w14:textId="4D7F7A44" w:rsidR="00916881" w:rsidRDefault="24EEA396" w:rsidP="0045187D">
      <w:pPr>
        <w:pStyle w:val="BodyText"/>
        <w:jc w:val="center"/>
      </w:pPr>
      <w:r>
        <w:rPr>
          <w:noProof/>
        </w:rPr>
        <w:drawing>
          <wp:inline distT="0" distB="0" distL="0" distR="0" wp14:anchorId="60462E95" wp14:editId="4DF8887C">
            <wp:extent cx="4572000" cy="3848100"/>
            <wp:effectExtent l="76200" t="76200" r="133350" b="133350"/>
            <wp:docPr id="1406226838" name="Picture 140622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3848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542459" w14:textId="2E8ABEC3" w:rsidR="00AF3369" w:rsidRPr="00FD2B6D" w:rsidRDefault="00AF3369" w:rsidP="00F63174">
      <w:pPr>
        <w:pStyle w:val="Caption"/>
        <w:spacing w:before="0" w:after="120"/>
        <w:ind w:left="187" w:hanging="187"/>
        <w:outlineLvl w:val="0"/>
        <w:rPr>
          <w:lang w:val="en-US"/>
        </w:rPr>
      </w:pPr>
      <w:bookmarkStart w:id="494" w:name="_Toc128632333"/>
      <w:r w:rsidRPr="62692672">
        <w:rPr>
          <w:lang w:val="en-US"/>
        </w:rPr>
        <w:lastRenderedPageBreak/>
        <w:t xml:space="preserve">Figure </w:t>
      </w:r>
      <w:ins w:id="49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96" w:author="Robbie Moses" w:date="2023-03-02T06:45:00Z">
        <w:r w:rsidR="00624EA3">
          <w:rPr>
            <w:noProof/>
            <w:lang w:val="en-US"/>
          </w:rPr>
          <w:t>14</w:t>
        </w:r>
        <w:r w:rsidR="00624EA3">
          <w:rPr>
            <w:lang w:val="en-US"/>
          </w:rPr>
          <w:fldChar w:fldCharType="end"/>
        </w:r>
      </w:ins>
      <w:ins w:id="497" w:author="Moses, Robbie" w:date="2023-02-22T02:39:00Z">
        <w:del w:id="498" w:author="Robbie Moses" w:date="2023-03-02T06:45:00Z">
          <w:r w:rsidR="003B5D4F" w:rsidDel="00624EA3">
            <w:rPr>
              <w:lang w:val="en-US"/>
            </w:rPr>
            <w:fldChar w:fldCharType="begin"/>
          </w:r>
          <w:r w:rsidR="003B5D4F" w:rsidDel="00624EA3">
            <w:rPr>
              <w:lang w:val="en-US"/>
            </w:rPr>
            <w:delInstrText xml:space="preserve"> SEQ Figure \* ARABIC </w:delInstrText>
          </w:r>
        </w:del>
      </w:ins>
      <w:del w:id="499" w:author="Robbie Moses" w:date="2023-03-02T06:45:00Z">
        <w:r w:rsidR="003B5D4F" w:rsidDel="00624EA3">
          <w:rPr>
            <w:lang w:val="en-US"/>
          </w:rPr>
          <w:fldChar w:fldCharType="separate"/>
        </w:r>
      </w:del>
      <w:ins w:id="500" w:author="Moses, Robbie" w:date="2023-02-22T02:39:00Z">
        <w:del w:id="501" w:author="Robbie Moses" w:date="2023-03-02T06:45:00Z">
          <w:r w:rsidR="003B5D4F" w:rsidDel="00624EA3">
            <w:rPr>
              <w:noProof/>
              <w:lang w:val="en-US"/>
            </w:rPr>
            <w:delText>13</w:delText>
          </w:r>
          <w:r w:rsidR="003B5D4F" w:rsidDel="00624EA3">
            <w:rPr>
              <w:lang w:val="en-US"/>
            </w:rPr>
            <w:fldChar w:fldCharType="end"/>
          </w:r>
        </w:del>
      </w:ins>
      <w:del w:id="502"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13</w:delText>
        </w:r>
        <w:r w:rsidRPr="62692672" w:rsidDel="003B5D4F">
          <w:rPr>
            <w:noProof/>
          </w:rPr>
          <w:fldChar w:fldCharType="end"/>
        </w:r>
      </w:del>
      <w:r w:rsidRPr="62692672">
        <w:rPr>
          <w:lang w:val="en-US"/>
        </w:rPr>
        <w:t>: Branch Current Cash Levels Page</w:t>
      </w:r>
      <w:bookmarkEnd w:id="494"/>
    </w:p>
    <w:p w14:paraId="00F8985F" w14:textId="2C01EA81" w:rsidR="00AF3369" w:rsidRDefault="6B1D5576" w:rsidP="0045187D">
      <w:pPr>
        <w:pStyle w:val="BodyText"/>
        <w:jc w:val="center"/>
      </w:pPr>
      <w:r>
        <w:rPr>
          <w:noProof/>
        </w:rPr>
        <w:drawing>
          <wp:inline distT="0" distB="0" distL="0" distR="0" wp14:anchorId="32D500AD" wp14:editId="4C86F37D">
            <wp:extent cx="5486400" cy="2514600"/>
            <wp:effectExtent l="76200" t="76200" r="133350" b="133350"/>
            <wp:docPr id="1373318491" name="Picture 137331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8E2CA8" w14:textId="77777777" w:rsidR="00011589" w:rsidRDefault="00011589" w:rsidP="0045187D">
      <w:pPr>
        <w:pStyle w:val="BodyText"/>
        <w:jc w:val="center"/>
      </w:pPr>
    </w:p>
    <w:p w14:paraId="793CF834" w14:textId="1DEA2B41" w:rsidR="00916881" w:rsidRDefault="00916881" w:rsidP="00CC33D4">
      <w:pPr>
        <w:pStyle w:val="Heading2"/>
      </w:pPr>
      <w:bookmarkStart w:id="503" w:name="_Toc121726814"/>
      <w:bookmarkStart w:id="504" w:name="_Toc121727117"/>
      <w:bookmarkStart w:id="505" w:name="_Toc121727470"/>
      <w:bookmarkStart w:id="506" w:name="_Toc121785382"/>
      <w:bookmarkStart w:id="507" w:name="_Toc121785685"/>
      <w:bookmarkStart w:id="508" w:name="_Toc121785989"/>
      <w:bookmarkStart w:id="509" w:name="_Toc121789908"/>
      <w:bookmarkStart w:id="510" w:name="_Toc121790212"/>
      <w:bookmarkStart w:id="511" w:name="_Toc121814851"/>
      <w:bookmarkStart w:id="512" w:name="_Toc121815829"/>
      <w:bookmarkStart w:id="513" w:name="_Ref221790182"/>
      <w:bookmarkStart w:id="514" w:name="_Toc128718589"/>
      <w:bookmarkEnd w:id="503"/>
      <w:bookmarkEnd w:id="504"/>
      <w:bookmarkEnd w:id="505"/>
      <w:bookmarkEnd w:id="506"/>
      <w:bookmarkEnd w:id="507"/>
      <w:bookmarkEnd w:id="508"/>
      <w:bookmarkEnd w:id="509"/>
      <w:bookmarkEnd w:id="510"/>
      <w:bookmarkEnd w:id="511"/>
      <w:bookmarkEnd w:id="512"/>
      <w:r>
        <w:t>Cashpoint</w:t>
      </w:r>
      <w:r>
        <w:rPr>
          <w:rFonts w:ascii="Wingdings" w:hAnsi="Wingdings"/>
        </w:rPr>
        <w:t></w:t>
      </w:r>
      <w:r>
        <w:t>Basic</w:t>
      </w:r>
      <w:r>
        <w:rPr>
          <w:rFonts w:ascii="Wingdings" w:hAnsi="Wingdings"/>
        </w:rPr>
        <w:t></w:t>
      </w:r>
      <w:r>
        <w:t>Cashpoint Definition</w:t>
      </w:r>
      <w:bookmarkEnd w:id="513"/>
      <w:bookmarkEnd w:id="514"/>
    </w:p>
    <w:p w14:paraId="330AE4BE" w14:textId="1874BE36" w:rsidR="00916881" w:rsidRPr="005369A4" w:rsidRDefault="00916881" w:rsidP="00A64B5A">
      <w:pPr>
        <w:pStyle w:val="BodyText"/>
        <w:rPr>
          <w:color w:val="4F81BD" w:themeColor="accent1"/>
        </w:rPr>
      </w:pPr>
      <w:r>
        <w:t xml:space="preserve">This page of the Cashpoint window shows the informational parameters about Cashpoint. It defines the Cashpoint ID and name, assigns the Depot and </w:t>
      </w:r>
      <w:r w:rsidR="00A64B5A">
        <w:t>Region,</w:t>
      </w:r>
      <w:r>
        <w:t xml:space="preserve"> and provides demographic data. For more information on individual fields, see</w:t>
      </w:r>
      <w:r w:rsidRPr="005369A4">
        <w:rPr>
          <w:color w:val="4F81BD" w:themeColor="accent1"/>
        </w:rPr>
        <w:t xml:space="preserve">: </w:t>
      </w:r>
      <w:r w:rsidR="00027408" w:rsidRPr="005369A4">
        <w:rPr>
          <w:color w:val="4F81BD" w:themeColor="accent1"/>
        </w:rPr>
        <w:fldChar w:fldCharType="begin"/>
      </w:r>
      <w:r w:rsidRPr="005369A4">
        <w:rPr>
          <w:color w:val="4F81BD" w:themeColor="accent1"/>
        </w:rPr>
        <w:instrText xml:space="preserve"> REF _Ref221807053 \h </w:instrText>
      </w:r>
      <w:r w:rsidR="00A64B5A"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8</w:t>
      </w:r>
      <w:r w:rsidR="00D57607" w:rsidRPr="005369A4">
        <w:rPr>
          <w:color w:val="4F81BD" w:themeColor="accent1"/>
        </w:rPr>
        <w:t>: Cashpoint General Definitions</w:t>
      </w:r>
      <w:r w:rsidR="00027408" w:rsidRPr="005369A4">
        <w:rPr>
          <w:color w:val="4F81BD" w:themeColor="accent1"/>
        </w:rPr>
        <w:fldChar w:fldCharType="end"/>
      </w:r>
    </w:p>
    <w:p w14:paraId="43F61E9F" w14:textId="49D6E452" w:rsidR="00916881" w:rsidRDefault="00916881" w:rsidP="00F63174">
      <w:pPr>
        <w:pStyle w:val="Caption"/>
        <w:spacing w:before="0" w:after="120"/>
        <w:ind w:left="187" w:hanging="187"/>
        <w:outlineLvl w:val="0"/>
      </w:pPr>
      <w:bookmarkStart w:id="515" w:name="_Toc128632334"/>
      <w:r>
        <w:t xml:space="preserve">Figure </w:t>
      </w:r>
      <w:ins w:id="516" w:author="Robbie Moses" w:date="2023-03-02T06:45:00Z">
        <w:r w:rsidR="00624EA3">
          <w:fldChar w:fldCharType="begin"/>
        </w:r>
        <w:r w:rsidR="00624EA3">
          <w:instrText xml:space="preserve"> SEQ Figure \* ARABIC </w:instrText>
        </w:r>
      </w:ins>
      <w:r w:rsidR="00624EA3">
        <w:fldChar w:fldCharType="separate"/>
      </w:r>
      <w:ins w:id="517" w:author="Robbie Moses" w:date="2023-03-02T06:45:00Z">
        <w:r w:rsidR="00624EA3">
          <w:rPr>
            <w:noProof/>
          </w:rPr>
          <w:t>15</w:t>
        </w:r>
        <w:r w:rsidR="00624EA3">
          <w:fldChar w:fldCharType="end"/>
        </w:r>
      </w:ins>
      <w:ins w:id="518" w:author="Moses, Robbie" w:date="2023-02-22T02:39:00Z">
        <w:del w:id="519" w:author="Robbie Moses" w:date="2023-03-02T06:45:00Z">
          <w:r w:rsidR="003B5D4F" w:rsidDel="00624EA3">
            <w:fldChar w:fldCharType="begin"/>
          </w:r>
          <w:r w:rsidR="003B5D4F" w:rsidDel="00624EA3">
            <w:delInstrText xml:space="preserve"> SEQ Figure \* ARABIC </w:delInstrText>
          </w:r>
        </w:del>
      </w:ins>
      <w:del w:id="520" w:author="Robbie Moses" w:date="2023-03-02T06:45:00Z">
        <w:r w:rsidR="003B5D4F" w:rsidDel="00624EA3">
          <w:fldChar w:fldCharType="separate"/>
        </w:r>
      </w:del>
      <w:ins w:id="521" w:author="Moses, Robbie" w:date="2023-02-22T02:39:00Z">
        <w:del w:id="522" w:author="Robbie Moses" w:date="2023-03-02T06:45:00Z">
          <w:r w:rsidR="003B5D4F" w:rsidDel="00624EA3">
            <w:rPr>
              <w:noProof/>
            </w:rPr>
            <w:delText>14</w:delText>
          </w:r>
          <w:r w:rsidR="003B5D4F" w:rsidDel="00624EA3">
            <w:fldChar w:fldCharType="end"/>
          </w:r>
        </w:del>
      </w:ins>
      <w:del w:id="523"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14</w:delText>
        </w:r>
        <w:r w:rsidRPr="62692672" w:rsidDel="003B5D4F">
          <w:rPr>
            <w:noProof/>
          </w:rPr>
          <w:fldChar w:fldCharType="end"/>
        </w:r>
      </w:del>
      <w:r>
        <w:t>: Cashpoint Definition Page</w:t>
      </w:r>
      <w:bookmarkEnd w:id="515"/>
    </w:p>
    <w:p w14:paraId="48DAF70F" w14:textId="01742CE0" w:rsidR="00916881" w:rsidRDefault="3D10D46A" w:rsidP="0045187D">
      <w:pPr>
        <w:pStyle w:val="BodyText"/>
        <w:jc w:val="center"/>
      </w:pPr>
      <w:r>
        <w:rPr>
          <w:noProof/>
        </w:rPr>
        <w:drawing>
          <wp:inline distT="0" distB="0" distL="0" distR="0" wp14:anchorId="2E9058F0" wp14:editId="1B85D1E1">
            <wp:extent cx="4572000" cy="2844421"/>
            <wp:effectExtent l="76200" t="76200" r="133350" b="127635"/>
            <wp:docPr id="2071490825" name="Picture 20714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3419" cy="2845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018C2F" w14:textId="49B804C0" w:rsidR="00916881" w:rsidRDefault="00916881" w:rsidP="00A64B5A">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A64B5A">
        <w:instrText xml:space="preserve"> \* MERGEFORMAT </w:instrText>
      </w:r>
      <w:r w:rsidR="00027408">
        <w:fldChar w:fldCharType="separate"/>
      </w:r>
      <w:r w:rsidR="00D57607">
        <w:t>Cashpoint Window</w:t>
      </w:r>
      <w:r w:rsidR="00027408">
        <w:fldChar w:fldCharType="end"/>
      </w:r>
    </w:p>
    <w:p w14:paraId="5A6BB96B" w14:textId="7867D01F" w:rsidR="00916881" w:rsidRDefault="00916881" w:rsidP="00CC33D4">
      <w:pPr>
        <w:pStyle w:val="Heading2"/>
      </w:pPr>
      <w:bookmarkStart w:id="524" w:name="_Ref221790183"/>
      <w:bookmarkStart w:id="525" w:name="_Toc128718590"/>
      <w:r>
        <w:lastRenderedPageBreak/>
        <w:t>Cashpoint</w:t>
      </w:r>
      <w:r>
        <w:rPr>
          <w:rFonts w:ascii="Wingdings" w:hAnsi="Wingdings"/>
        </w:rPr>
        <w:t></w:t>
      </w:r>
      <w:r>
        <w:t>Basic</w:t>
      </w:r>
      <w:r>
        <w:rPr>
          <w:rFonts w:ascii="Wingdings" w:hAnsi="Wingdings"/>
        </w:rPr>
        <w:t></w:t>
      </w:r>
      <w:r>
        <w:t>Parameters</w:t>
      </w:r>
      <w:bookmarkEnd w:id="524"/>
      <w:bookmarkEnd w:id="525"/>
    </w:p>
    <w:p w14:paraId="3B4DDD6C" w14:textId="51B1E2ED" w:rsidR="00D57607" w:rsidRPr="003A6476" w:rsidRDefault="007B2BF0" w:rsidP="00A64B5A">
      <w:pPr>
        <w:pStyle w:val="BodyText"/>
        <w:rPr>
          <w:color w:val="1F497D" w:themeColor="text2"/>
        </w:rPr>
      </w:pPr>
      <w:r>
        <w:t xml:space="preserve">The Basic Parameters page allows the user to set parameters specific to the cashpoint. The user should ensure that the values on this page are correct based as they will </w:t>
      </w:r>
      <w:r w:rsidR="00071A0D">
        <w:t xml:space="preserve">Affect </w:t>
      </w:r>
      <w:r w:rsidR="00692ECC">
        <w:t>the</w:t>
      </w:r>
      <w:r w:rsidR="002F0352">
        <w:t xml:space="preserve"> </w:t>
      </w:r>
      <w:r>
        <w:t xml:space="preserve">quality of </w:t>
      </w:r>
      <w:r w:rsidR="00692ECC">
        <w:t>forecasts</w:t>
      </w:r>
      <w:r>
        <w:t xml:space="preserve"> and recommendations. For additional information, see the following tables:</w:t>
      </w:r>
      <w:r w:rsidR="00A64B5A">
        <w:t xml:space="preserve"> </w:t>
      </w:r>
      <w:r w:rsidR="00027408" w:rsidRPr="003A6476">
        <w:rPr>
          <w:rFonts w:eastAsia="Calibri" w:cs="Cambria"/>
          <w:caps/>
          <w:color w:val="1F497D" w:themeColor="text2"/>
          <w:spacing w:val="10"/>
          <w:sz w:val="18"/>
          <w:szCs w:val="18"/>
          <w:lang w:val="fr-FR"/>
        </w:rPr>
        <w:fldChar w:fldCharType="begin"/>
      </w:r>
      <w:r w:rsidR="00916881" w:rsidRPr="003A6476">
        <w:rPr>
          <w:color w:val="1F497D" w:themeColor="text2"/>
        </w:rPr>
        <w:instrText xml:space="preserve"> REF _Ref221798118 \h </w:instrText>
      </w:r>
      <w:r w:rsidR="00A64B5A" w:rsidRPr="003A6476">
        <w:rPr>
          <w:rFonts w:eastAsia="Calibri"/>
          <w:color w:val="1F497D" w:themeColor="text2"/>
        </w:rPr>
        <w:instrText xml:space="preserve"> \* MERGEFORMAT </w:instrText>
      </w:r>
      <w:r w:rsidR="00027408" w:rsidRPr="003A6476">
        <w:rPr>
          <w:rFonts w:eastAsia="Calibri" w:cs="Cambria"/>
          <w:caps/>
          <w:color w:val="1F497D" w:themeColor="text2"/>
          <w:spacing w:val="10"/>
          <w:sz w:val="18"/>
          <w:szCs w:val="18"/>
          <w:lang w:val="fr-FR"/>
        </w:rPr>
      </w:r>
      <w:r w:rsidR="00027408" w:rsidRPr="003A6476">
        <w:rPr>
          <w:rFonts w:eastAsia="Calibri" w:cs="Cambria"/>
          <w:caps/>
          <w:color w:val="1F497D" w:themeColor="text2"/>
          <w:spacing w:val="10"/>
          <w:sz w:val="18"/>
          <w:szCs w:val="18"/>
          <w:lang w:val="fr-FR"/>
        </w:rPr>
        <w:fldChar w:fldCharType="separate"/>
      </w:r>
    </w:p>
    <w:p w14:paraId="780D7BF7" w14:textId="402EE2B2" w:rsidR="00916881" w:rsidRPr="003A6476" w:rsidRDefault="00D57607" w:rsidP="00A64B5A">
      <w:pPr>
        <w:pStyle w:val="ListBullet"/>
        <w:rPr>
          <w:color w:val="1F497D" w:themeColor="text2"/>
        </w:rPr>
      </w:pPr>
      <w:r w:rsidRPr="003A6476">
        <w:rPr>
          <w:color w:val="1F497D" w:themeColor="text2"/>
        </w:rPr>
        <w:t xml:space="preserve">Table </w:t>
      </w:r>
      <w:r w:rsidRPr="003A6476">
        <w:rPr>
          <w:noProof/>
          <w:color w:val="1F497D" w:themeColor="text2"/>
        </w:rPr>
        <w:t>12</w:t>
      </w:r>
      <w:r w:rsidRPr="003A6476">
        <w:rPr>
          <w:color w:val="1F497D" w:themeColor="text2"/>
        </w:rPr>
        <w:t xml:space="preserve">: </w:t>
      </w:r>
      <w:r w:rsidR="002F0352" w:rsidRPr="003A6476">
        <w:rPr>
          <w:color w:val="1F497D" w:themeColor="text2"/>
        </w:rPr>
        <w:t>ATM-</w:t>
      </w:r>
      <w:r w:rsidRPr="003A6476">
        <w:rPr>
          <w:color w:val="1F497D" w:themeColor="text2"/>
        </w:rPr>
        <w:t>Specific Parameters</w:t>
      </w:r>
      <w:r w:rsidR="00027408" w:rsidRPr="003A6476">
        <w:rPr>
          <w:color w:val="1F497D" w:themeColor="text2"/>
        </w:rPr>
        <w:fldChar w:fldCharType="end"/>
      </w:r>
      <w:r w:rsidR="00916881" w:rsidRPr="003A6476">
        <w:rPr>
          <w:color w:val="1F497D" w:themeColor="text2"/>
        </w:rPr>
        <w:t xml:space="preserve"> </w:t>
      </w:r>
    </w:p>
    <w:p w14:paraId="3859B2B5" w14:textId="7628E51C" w:rsidR="00916881" w:rsidRPr="003A6476" w:rsidRDefault="00027408" w:rsidP="00A64B5A">
      <w:pPr>
        <w:pStyle w:val="ListBullet"/>
        <w:rPr>
          <w:color w:val="1F497D" w:themeColor="text2"/>
        </w:rPr>
      </w:pPr>
      <w:r w:rsidRPr="003A6476">
        <w:rPr>
          <w:color w:val="1F497D" w:themeColor="text2"/>
        </w:rPr>
        <w:fldChar w:fldCharType="begin"/>
      </w:r>
      <w:r w:rsidR="00916881" w:rsidRPr="003A6476">
        <w:rPr>
          <w:color w:val="1F497D" w:themeColor="text2"/>
        </w:rPr>
        <w:instrText xml:space="preserve"> REF _Ref221798120 \h </w:instrText>
      </w:r>
      <w:r w:rsidR="00A64B5A" w:rsidRPr="003A6476">
        <w:rPr>
          <w:color w:val="1F497D" w:themeColor="text2"/>
        </w:rPr>
        <w:instrText xml:space="preserve"> \* MERGEFORMAT </w:instrText>
      </w:r>
      <w:r w:rsidRPr="003A6476">
        <w:rPr>
          <w:color w:val="1F497D" w:themeColor="text2"/>
        </w:rPr>
      </w:r>
      <w:r w:rsidRPr="003A6476">
        <w:rPr>
          <w:color w:val="1F497D" w:themeColor="text2"/>
        </w:rPr>
        <w:fldChar w:fldCharType="separate"/>
      </w:r>
      <w:r w:rsidR="00D57607" w:rsidRPr="003A6476">
        <w:rPr>
          <w:color w:val="1F497D" w:themeColor="text2"/>
        </w:rPr>
        <w:t xml:space="preserve">Table </w:t>
      </w:r>
      <w:r w:rsidR="00D57607" w:rsidRPr="003A6476">
        <w:rPr>
          <w:noProof/>
          <w:color w:val="1F497D" w:themeColor="text2"/>
        </w:rPr>
        <w:t>13</w:t>
      </w:r>
      <w:r w:rsidR="00D57607" w:rsidRPr="003A6476">
        <w:rPr>
          <w:color w:val="1F497D" w:themeColor="text2"/>
        </w:rPr>
        <w:t xml:space="preserve">: </w:t>
      </w:r>
      <w:r w:rsidR="002F0352" w:rsidRPr="003A6476">
        <w:rPr>
          <w:color w:val="1F497D" w:themeColor="text2"/>
        </w:rPr>
        <w:t>Branch-</w:t>
      </w:r>
      <w:r w:rsidR="00D57607" w:rsidRPr="003A6476">
        <w:rPr>
          <w:color w:val="1F497D" w:themeColor="text2"/>
        </w:rPr>
        <w:t>Specific Parameters</w:t>
      </w:r>
      <w:r w:rsidRPr="003A6476">
        <w:rPr>
          <w:color w:val="1F497D" w:themeColor="text2"/>
        </w:rPr>
        <w:fldChar w:fldCharType="end"/>
      </w:r>
      <w:r w:rsidR="00916881" w:rsidRPr="003A6476">
        <w:rPr>
          <w:color w:val="1F497D" w:themeColor="text2"/>
        </w:rPr>
        <w:t xml:space="preserve"> </w:t>
      </w:r>
    </w:p>
    <w:p w14:paraId="6429ACE2" w14:textId="34EB36FA" w:rsidR="00916881" w:rsidRDefault="00916881" w:rsidP="00F63174">
      <w:pPr>
        <w:pStyle w:val="Caption"/>
        <w:spacing w:before="0" w:after="120"/>
        <w:ind w:left="187" w:hanging="187"/>
        <w:outlineLvl w:val="0"/>
      </w:pPr>
      <w:bookmarkStart w:id="526" w:name="_Toc128632335"/>
      <w:r>
        <w:t xml:space="preserve">Figure </w:t>
      </w:r>
      <w:ins w:id="527" w:author="Robbie Moses" w:date="2023-03-02T06:45:00Z">
        <w:r w:rsidR="00624EA3">
          <w:fldChar w:fldCharType="begin"/>
        </w:r>
        <w:r w:rsidR="00624EA3">
          <w:instrText xml:space="preserve"> SEQ Figure \* ARABIC </w:instrText>
        </w:r>
      </w:ins>
      <w:r w:rsidR="00624EA3">
        <w:fldChar w:fldCharType="separate"/>
      </w:r>
      <w:ins w:id="528" w:author="Robbie Moses" w:date="2023-03-02T06:45:00Z">
        <w:r w:rsidR="00624EA3">
          <w:rPr>
            <w:noProof/>
          </w:rPr>
          <w:t>16</w:t>
        </w:r>
        <w:r w:rsidR="00624EA3">
          <w:fldChar w:fldCharType="end"/>
        </w:r>
      </w:ins>
      <w:ins w:id="529" w:author="Moses, Robbie" w:date="2023-02-22T02:39:00Z">
        <w:del w:id="530" w:author="Robbie Moses" w:date="2023-03-02T06:45:00Z">
          <w:r w:rsidR="003B5D4F" w:rsidDel="00624EA3">
            <w:fldChar w:fldCharType="begin"/>
          </w:r>
          <w:r w:rsidR="003B5D4F" w:rsidDel="00624EA3">
            <w:delInstrText xml:space="preserve"> SEQ Figure \* ARABIC </w:delInstrText>
          </w:r>
        </w:del>
      </w:ins>
      <w:del w:id="531" w:author="Robbie Moses" w:date="2023-03-02T06:45:00Z">
        <w:r w:rsidR="003B5D4F" w:rsidDel="00624EA3">
          <w:fldChar w:fldCharType="separate"/>
        </w:r>
      </w:del>
      <w:ins w:id="532" w:author="Moses, Robbie" w:date="2023-02-22T02:39:00Z">
        <w:del w:id="533" w:author="Robbie Moses" w:date="2023-03-02T06:45:00Z">
          <w:r w:rsidR="003B5D4F" w:rsidDel="00624EA3">
            <w:rPr>
              <w:noProof/>
            </w:rPr>
            <w:delText>15</w:delText>
          </w:r>
          <w:r w:rsidR="003B5D4F" w:rsidDel="00624EA3">
            <w:fldChar w:fldCharType="end"/>
          </w:r>
        </w:del>
      </w:ins>
      <w:del w:id="534"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15</w:delText>
        </w:r>
        <w:r w:rsidRPr="62692672" w:rsidDel="003B5D4F">
          <w:rPr>
            <w:noProof/>
          </w:rPr>
          <w:fldChar w:fldCharType="end"/>
        </w:r>
      </w:del>
      <w:r>
        <w:t>: Branch Parameters Page</w:t>
      </w:r>
      <w:bookmarkEnd w:id="526"/>
    </w:p>
    <w:p w14:paraId="2DDA3FDB" w14:textId="38CF5C36" w:rsidR="00916881" w:rsidRDefault="6AF0B52C" w:rsidP="0045187D">
      <w:pPr>
        <w:pStyle w:val="BodyText"/>
        <w:jc w:val="center"/>
      </w:pPr>
      <w:r>
        <w:rPr>
          <w:noProof/>
        </w:rPr>
        <w:drawing>
          <wp:inline distT="0" distB="0" distL="0" distR="0" wp14:anchorId="21C3F127" wp14:editId="29D11CC6">
            <wp:extent cx="5819775" cy="3103880"/>
            <wp:effectExtent l="76200" t="76200" r="142875" b="134620"/>
            <wp:docPr id="1310405202" name="Picture 131040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775" cy="3103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2E1FA" w14:textId="77777777" w:rsidR="00686128" w:rsidRPr="00A64B5A" w:rsidRDefault="00686128" w:rsidP="00686128">
      <w:pPr>
        <w:pStyle w:val="TopofSection"/>
        <w:spacing w:before="0" w:after="120" w:line="240" w:lineRule="auto"/>
        <w:ind w:left="187" w:hanging="187"/>
        <w:outlineLvl w:val="0"/>
      </w:pPr>
      <w:r>
        <w:t xml:space="preserve">Return To: </w:t>
      </w:r>
      <w:r w:rsidRPr="00A64B5A">
        <w:fldChar w:fldCharType="begin"/>
      </w:r>
      <w:r w:rsidRPr="00A64B5A">
        <w:instrText xml:space="preserve"> REF _Ref231748060 \h </w:instrText>
      </w:r>
      <w:r>
        <w:instrText xml:space="preserve"> \* MERGEFORMAT </w:instrText>
      </w:r>
      <w:r w:rsidRPr="00A64B5A">
        <w:fldChar w:fldCharType="separate"/>
      </w:r>
      <w:r>
        <w:t>Cashpoint Window</w:t>
      </w:r>
      <w:r w:rsidRPr="00A64B5A">
        <w:fldChar w:fldCharType="end"/>
      </w:r>
    </w:p>
    <w:p w14:paraId="06115FB5" w14:textId="77777777" w:rsidR="003A6476" w:rsidRDefault="003A6476" w:rsidP="0045187D">
      <w:pPr>
        <w:pStyle w:val="BodyText"/>
      </w:pPr>
    </w:p>
    <w:p w14:paraId="28D081A9" w14:textId="035CA930" w:rsidR="00916881" w:rsidRDefault="00916881" w:rsidP="00F63174">
      <w:pPr>
        <w:pStyle w:val="Caption"/>
        <w:spacing w:before="0" w:after="120"/>
        <w:ind w:left="187" w:hanging="187"/>
        <w:outlineLvl w:val="0"/>
      </w:pPr>
      <w:bookmarkStart w:id="535" w:name="_Ref221860263"/>
      <w:bookmarkStart w:id="536" w:name="_Toc128632336"/>
      <w:r>
        <w:lastRenderedPageBreak/>
        <w:t xml:space="preserve">Figure </w:t>
      </w:r>
      <w:ins w:id="537" w:author="Robbie Moses" w:date="2023-03-02T06:45:00Z">
        <w:r w:rsidR="00624EA3">
          <w:fldChar w:fldCharType="begin"/>
        </w:r>
        <w:r w:rsidR="00624EA3">
          <w:instrText xml:space="preserve"> SEQ Figure \* ARABIC </w:instrText>
        </w:r>
      </w:ins>
      <w:r w:rsidR="00624EA3">
        <w:fldChar w:fldCharType="separate"/>
      </w:r>
      <w:ins w:id="538" w:author="Robbie Moses" w:date="2023-03-02T06:45:00Z">
        <w:r w:rsidR="00624EA3">
          <w:rPr>
            <w:noProof/>
          </w:rPr>
          <w:t>17</w:t>
        </w:r>
        <w:r w:rsidR="00624EA3">
          <w:fldChar w:fldCharType="end"/>
        </w:r>
      </w:ins>
      <w:ins w:id="539" w:author="Moses, Robbie" w:date="2023-02-22T02:39:00Z">
        <w:del w:id="540" w:author="Robbie Moses" w:date="2023-03-02T06:45:00Z">
          <w:r w:rsidR="003B5D4F" w:rsidDel="00624EA3">
            <w:fldChar w:fldCharType="begin"/>
          </w:r>
          <w:r w:rsidR="003B5D4F" w:rsidDel="00624EA3">
            <w:delInstrText xml:space="preserve"> SEQ Figure \* ARABIC </w:delInstrText>
          </w:r>
        </w:del>
      </w:ins>
      <w:del w:id="541" w:author="Robbie Moses" w:date="2023-03-02T06:45:00Z">
        <w:r w:rsidR="003B5D4F" w:rsidDel="00624EA3">
          <w:fldChar w:fldCharType="separate"/>
        </w:r>
      </w:del>
      <w:ins w:id="542" w:author="Moses, Robbie" w:date="2023-02-22T02:39:00Z">
        <w:del w:id="543" w:author="Robbie Moses" w:date="2023-03-02T06:45:00Z">
          <w:r w:rsidR="003B5D4F" w:rsidDel="00624EA3">
            <w:rPr>
              <w:noProof/>
            </w:rPr>
            <w:delText>16</w:delText>
          </w:r>
          <w:r w:rsidR="003B5D4F" w:rsidDel="00624EA3">
            <w:fldChar w:fldCharType="end"/>
          </w:r>
        </w:del>
      </w:ins>
      <w:del w:id="54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w:delText>
        </w:r>
        <w:r w:rsidRPr="1E740376" w:rsidDel="003B5D4F">
          <w:rPr>
            <w:noProof/>
          </w:rPr>
          <w:fldChar w:fldCharType="end"/>
        </w:r>
      </w:del>
      <w:r>
        <w:t>: ATM Parameters Page</w:t>
      </w:r>
      <w:bookmarkEnd w:id="535"/>
      <w:bookmarkEnd w:id="536"/>
    </w:p>
    <w:p w14:paraId="620B06B6" w14:textId="0F79054C" w:rsidR="009724C3" w:rsidRDefault="7D8A8378" w:rsidP="0045187D">
      <w:pPr>
        <w:pStyle w:val="BodyText"/>
      </w:pPr>
      <w:r>
        <w:rPr>
          <w:noProof/>
        </w:rPr>
        <w:drawing>
          <wp:inline distT="0" distB="0" distL="0" distR="0" wp14:anchorId="4C5FCF25" wp14:editId="3186EF92">
            <wp:extent cx="5390443" cy="3638550"/>
            <wp:effectExtent l="76200" t="76200" r="134620" b="133350"/>
            <wp:docPr id="1694569112" name="Picture 169456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90443" cy="3638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545" w:name="_Ref221790185"/>
    </w:p>
    <w:p w14:paraId="5C0D578C" w14:textId="7FBCFC3E" w:rsidR="00916881" w:rsidRDefault="00916881" w:rsidP="00A64B5A">
      <w:pPr>
        <w:pStyle w:val="TopofSection"/>
        <w:spacing w:before="0" w:after="120" w:line="240" w:lineRule="auto"/>
        <w:ind w:left="187" w:hanging="187"/>
        <w:outlineLvl w:val="0"/>
      </w:pPr>
      <w:r>
        <w:t xml:space="preserve">Return To: </w:t>
      </w:r>
      <w:r w:rsidR="00027408" w:rsidRPr="00A64B5A">
        <w:fldChar w:fldCharType="begin"/>
      </w:r>
      <w:r w:rsidRPr="00A64B5A">
        <w:instrText xml:space="preserve"> REF _Ref231748060 \h </w:instrText>
      </w:r>
      <w:r w:rsidR="00A64B5A">
        <w:instrText xml:space="preserve"> \* MERGEFORMAT </w:instrText>
      </w:r>
      <w:r w:rsidR="00027408" w:rsidRPr="00A64B5A">
        <w:fldChar w:fldCharType="separate"/>
      </w:r>
      <w:r w:rsidR="00D57607">
        <w:t>Cashpoint Window</w:t>
      </w:r>
      <w:r w:rsidR="00027408" w:rsidRPr="00A64B5A">
        <w:fldChar w:fldCharType="end"/>
      </w:r>
    </w:p>
    <w:p w14:paraId="1025D947" w14:textId="77777777" w:rsidR="00011589" w:rsidRPr="00A64B5A" w:rsidRDefault="00011589" w:rsidP="00011589">
      <w:pPr>
        <w:pStyle w:val="BodyText"/>
      </w:pPr>
    </w:p>
    <w:p w14:paraId="06E47120" w14:textId="415AC0C9" w:rsidR="00916881" w:rsidRDefault="00916881" w:rsidP="00F63174">
      <w:pPr>
        <w:pStyle w:val="Caption"/>
        <w:spacing w:before="0" w:after="120"/>
        <w:ind w:left="187" w:hanging="187"/>
        <w:outlineLvl w:val="0"/>
        <w:rPr>
          <w:caps w:val="0"/>
          <w:color w:val="622423"/>
          <w:sz w:val="24"/>
        </w:rPr>
      </w:pPr>
      <w:bookmarkStart w:id="546" w:name="_Toc128632337"/>
      <w:r w:rsidRPr="62692672">
        <w:rPr>
          <w:lang w:val="en-US"/>
        </w:rPr>
        <w:t xml:space="preserve">Figure </w:t>
      </w:r>
      <w:ins w:id="547"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548" w:author="Robbie Moses" w:date="2023-03-02T06:45:00Z">
        <w:r w:rsidR="00624EA3">
          <w:rPr>
            <w:noProof/>
            <w:lang w:val="en-US"/>
          </w:rPr>
          <w:t>18</w:t>
        </w:r>
        <w:r w:rsidR="00624EA3">
          <w:rPr>
            <w:lang w:val="en-US"/>
          </w:rPr>
          <w:fldChar w:fldCharType="end"/>
        </w:r>
      </w:ins>
      <w:ins w:id="549" w:author="Moses, Robbie" w:date="2023-02-22T02:39:00Z">
        <w:del w:id="550" w:author="Robbie Moses" w:date="2023-03-02T06:45:00Z">
          <w:r w:rsidR="003B5D4F" w:rsidDel="00624EA3">
            <w:rPr>
              <w:lang w:val="en-US"/>
            </w:rPr>
            <w:fldChar w:fldCharType="begin"/>
          </w:r>
          <w:r w:rsidR="003B5D4F" w:rsidDel="00624EA3">
            <w:rPr>
              <w:lang w:val="en-US"/>
            </w:rPr>
            <w:delInstrText xml:space="preserve"> SEQ Figure \* ARABIC </w:delInstrText>
          </w:r>
        </w:del>
      </w:ins>
      <w:del w:id="551" w:author="Robbie Moses" w:date="2023-03-02T06:45:00Z">
        <w:r w:rsidR="003B5D4F" w:rsidDel="00624EA3">
          <w:rPr>
            <w:lang w:val="en-US"/>
          </w:rPr>
          <w:fldChar w:fldCharType="separate"/>
        </w:r>
      </w:del>
      <w:ins w:id="552" w:author="Moses, Robbie" w:date="2023-02-22T02:39:00Z">
        <w:del w:id="553" w:author="Robbie Moses" w:date="2023-03-02T06:45:00Z">
          <w:r w:rsidR="003B5D4F" w:rsidDel="00624EA3">
            <w:rPr>
              <w:noProof/>
              <w:lang w:val="en-US"/>
            </w:rPr>
            <w:delText>17</w:delText>
          </w:r>
          <w:r w:rsidR="003B5D4F" w:rsidDel="00624EA3">
            <w:rPr>
              <w:lang w:val="en-US"/>
            </w:rPr>
            <w:fldChar w:fldCharType="end"/>
          </w:r>
        </w:del>
      </w:ins>
      <w:del w:id="554"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17</w:delText>
        </w:r>
        <w:r w:rsidRPr="62692672" w:rsidDel="003B5D4F">
          <w:rPr>
            <w:noProof/>
          </w:rPr>
          <w:fldChar w:fldCharType="end"/>
        </w:r>
      </w:del>
      <w:r w:rsidRPr="62692672">
        <w:rPr>
          <w:lang w:val="en-US"/>
        </w:rPr>
        <w:t>: Advanced Device Parameters Page</w:t>
      </w:r>
      <w:bookmarkEnd w:id="546"/>
    </w:p>
    <w:p w14:paraId="04D4953F" w14:textId="18AA9177" w:rsidR="00916881" w:rsidRDefault="1ABC598F" w:rsidP="0045187D">
      <w:pPr>
        <w:pStyle w:val="BodyText"/>
      </w:pPr>
      <w:r>
        <w:rPr>
          <w:noProof/>
        </w:rPr>
        <w:drawing>
          <wp:inline distT="0" distB="0" distL="0" distR="0" wp14:anchorId="0EA7EAD1" wp14:editId="31DECDDA">
            <wp:extent cx="5486191" cy="3035489"/>
            <wp:effectExtent l="76200" t="76200" r="133985" b="127000"/>
            <wp:docPr id="1716286691" name="Picture 17162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8098" cy="303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6E4356" w14:textId="23AD43B0" w:rsidR="00916881" w:rsidRDefault="00916881" w:rsidP="00F63174">
      <w:pPr>
        <w:pStyle w:val="TopofSection"/>
        <w:spacing w:before="0" w:after="120" w:line="240" w:lineRule="auto"/>
        <w:ind w:left="187" w:hanging="187"/>
        <w:outlineLvl w:val="0"/>
        <w:rPr>
          <w:caps/>
          <w:color w:val="622423"/>
          <w:sz w:val="24"/>
        </w:rPr>
      </w:pPr>
      <w:r>
        <w:lastRenderedPageBreak/>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490A84CA" w14:textId="77777777" w:rsidR="000C2753" w:rsidRDefault="000C2753" w:rsidP="0045187D">
      <w:pPr>
        <w:pStyle w:val="BodyText"/>
      </w:pPr>
      <w:bookmarkStart w:id="555" w:name="_CashpointBasicService_Days"/>
      <w:bookmarkEnd w:id="555"/>
    </w:p>
    <w:p w14:paraId="231A35F3" w14:textId="46633A7B" w:rsidR="00916881" w:rsidRDefault="00916881" w:rsidP="00CC33D4">
      <w:pPr>
        <w:pStyle w:val="Heading2"/>
      </w:pPr>
      <w:bookmarkStart w:id="556" w:name="_Toc128718591"/>
      <w:r>
        <w:t>Cashpoint</w:t>
      </w:r>
      <w:r>
        <w:rPr>
          <w:rFonts w:ascii="Wingdings" w:hAnsi="Wingdings"/>
        </w:rPr>
        <w:t></w:t>
      </w:r>
      <w:r>
        <w:t>Basic</w:t>
      </w:r>
      <w:r>
        <w:rPr>
          <w:rFonts w:ascii="Wingdings" w:hAnsi="Wingdings"/>
        </w:rPr>
        <w:t></w:t>
      </w:r>
      <w:r>
        <w:t>Service Days</w:t>
      </w:r>
      <w:bookmarkEnd w:id="545"/>
      <w:bookmarkEnd w:id="556"/>
    </w:p>
    <w:p w14:paraId="3F9480D9" w14:textId="7B2B2B86" w:rsidR="00916881" w:rsidRPr="005369A4" w:rsidRDefault="00916881" w:rsidP="000C2753">
      <w:pPr>
        <w:pStyle w:val="BodyText"/>
        <w:rPr>
          <w:color w:val="4F81BD" w:themeColor="accent1"/>
        </w:rPr>
      </w:pPr>
      <w:r>
        <w:t xml:space="preserve">The Service Days page allows the user to control the business days and service days for a Cashpoint. For additional information on these parameters, see: </w:t>
      </w:r>
      <w:r w:rsidR="00027408" w:rsidRPr="005369A4">
        <w:rPr>
          <w:color w:val="4F81BD" w:themeColor="accent1"/>
        </w:rPr>
        <w:fldChar w:fldCharType="begin"/>
      </w:r>
      <w:r w:rsidRPr="005369A4">
        <w:rPr>
          <w:color w:val="4F81BD" w:themeColor="accent1"/>
        </w:rPr>
        <w:instrText xml:space="preserve"> REF _Ref221807415 \h </w:instrText>
      </w:r>
      <w:r w:rsidR="000C2753" w:rsidRPr="005369A4">
        <w:rPr>
          <w:color w:val="4F81BD" w:themeColor="accent1"/>
        </w:rPr>
        <w:instrText xml:space="preserve"> \* MERGEFORMAT </w:instrText>
      </w:r>
      <w:r w:rsidR="00027408" w:rsidRPr="005369A4">
        <w:rPr>
          <w:color w:val="4F81BD" w:themeColor="accent1"/>
        </w:rPr>
      </w:r>
      <w:r w:rsidR="00027408" w:rsidRPr="005369A4">
        <w:rPr>
          <w:color w:val="4F81BD" w:themeColor="accent1"/>
        </w:rPr>
        <w:fldChar w:fldCharType="separate"/>
      </w:r>
      <w:r w:rsidR="00D57607" w:rsidRPr="005369A4">
        <w:rPr>
          <w:color w:val="4F81BD" w:themeColor="accent1"/>
        </w:rPr>
        <w:t xml:space="preserve">Table </w:t>
      </w:r>
      <w:r w:rsidR="00D57607" w:rsidRPr="005369A4">
        <w:rPr>
          <w:noProof/>
          <w:color w:val="4F81BD" w:themeColor="accent1"/>
        </w:rPr>
        <w:t>14</w:t>
      </w:r>
      <w:r w:rsidR="00D57607" w:rsidRPr="005369A4">
        <w:rPr>
          <w:color w:val="4F81BD" w:themeColor="accent1"/>
        </w:rPr>
        <w:t>: Business and Service Days Description</w:t>
      </w:r>
      <w:r w:rsidR="00027408" w:rsidRPr="005369A4">
        <w:rPr>
          <w:color w:val="4F81BD" w:themeColor="accent1"/>
        </w:rPr>
        <w:fldChar w:fldCharType="end"/>
      </w:r>
    </w:p>
    <w:p w14:paraId="3F1FC8F1" w14:textId="67861A84" w:rsidR="00916881" w:rsidRDefault="00916881" w:rsidP="00F63174">
      <w:pPr>
        <w:pStyle w:val="Caption"/>
        <w:spacing w:before="0" w:after="120"/>
        <w:ind w:left="187" w:hanging="187"/>
        <w:outlineLvl w:val="0"/>
      </w:pPr>
      <w:bookmarkStart w:id="557" w:name="_Toc128632338"/>
      <w:r>
        <w:t xml:space="preserve">Figure </w:t>
      </w:r>
      <w:ins w:id="558" w:author="Robbie Moses" w:date="2023-03-02T06:45:00Z">
        <w:r w:rsidR="00624EA3">
          <w:fldChar w:fldCharType="begin"/>
        </w:r>
        <w:r w:rsidR="00624EA3">
          <w:instrText xml:space="preserve"> SEQ Figure \* ARABIC </w:instrText>
        </w:r>
      </w:ins>
      <w:r w:rsidR="00624EA3">
        <w:fldChar w:fldCharType="separate"/>
      </w:r>
      <w:ins w:id="559" w:author="Robbie Moses" w:date="2023-03-02T06:45:00Z">
        <w:r w:rsidR="00624EA3">
          <w:rPr>
            <w:noProof/>
          </w:rPr>
          <w:t>19</w:t>
        </w:r>
        <w:r w:rsidR="00624EA3">
          <w:fldChar w:fldCharType="end"/>
        </w:r>
      </w:ins>
      <w:ins w:id="560" w:author="Moses, Robbie" w:date="2023-02-22T02:39:00Z">
        <w:del w:id="561" w:author="Robbie Moses" w:date="2023-03-02T06:45:00Z">
          <w:r w:rsidR="003B5D4F" w:rsidDel="00624EA3">
            <w:fldChar w:fldCharType="begin"/>
          </w:r>
          <w:r w:rsidR="003B5D4F" w:rsidDel="00624EA3">
            <w:delInstrText xml:space="preserve"> SEQ Figure \* ARABIC </w:delInstrText>
          </w:r>
        </w:del>
      </w:ins>
      <w:del w:id="562" w:author="Robbie Moses" w:date="2023-03-02T06:45:00Z">
        <w:r w:rsidR="003B5D4F" w:rsidDel="00624EA3">
          <w:fldChar w:fldCharType="separate"/>
        </w:r>
      </w:del>
      <w:ins w:id="563" w:author="Moses, Robbie" w:date="2023-02-22T02:39:00Z">
        <w:del w:id="564" w:author="Robbie Moses" w:date="2023-03-02T06:45:00Z">
          <w:r w:rsidR="003B5D4F" w:rsidDel="00624EA3">
            <w:rPr>
              <w:noProof/>
            </w:rPr>
            <w:delText>18</w:delText>
          </w:r>
          <w:r w:rsidR="003B5D4F" w:rsidDel="00624EA3">
            <w:fldChar w:fldCharType="end"/>
          </w:r>
        </w:del>
      </w:ins>
      <w:del w:id="565"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18</w:delText>
        </w:r>
        <w:r w:rsidRPr="62692672" w:rsidDel="003B5D4F">
          <w:rPr>
            <w:noProof/>
          </w:rPr>
          <w:fldChar w:fldCharType="end"/>
        </w:r>
      </w:del>
      <w:r>
        <w:t>: Branch Service Days Page</w:t>
      </w:r>
      <w:bookmarkEnd w:id="557"/>
    </w:p>
    <w:p w14:paraId="416CA3A9" w14:textId="44667C9E" w:rsidR="00916881" w:rsidRDefault="63D9258A" w:rsidP="0045187D">
      <w:pPr>
        <w:pStyle w:val="BodyText"/>
      </w:pPr>
      <w:r>
        <w:rPr>
          <w:noProof/>
        </w:rPr>
        <w:drawing>
          <wp:inline distT="0" distB="0" distL="0" distR="0" wp14:anchorId="2ECA3BC6" wp14:editId="3913B559">
            <wp:extent cx="4572000" cy="3924300"/>
            <wp:effectExtent l="76200" t="76200" r="133350" b="133350"/>
            <wp:docPr id="2141404235" name="Picture 214140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3924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F69A0" w14:textId="320D7B39" w:rsidR="00916881" w:rsidRDefault="00916881" w:rsidP="00F63174">
      <w:pPr>
        <w:pStyle w:val="TopofSection"/>
        <w:spacing w:before="0" w:after="120" w:line="240" w:lineRule="auto"/>
        <w:ind w:left="187" w:hanging="187"/>
        <w:outlineLvl w:val="0"/>
        <w:rPr>
          <w:caps/>
          <w:color w:val="622423"/>
          <w:sz w:val="24"/>
        </w:rPr>
      </w:pPr>
      <w:r>
        <w:t xml:space="preserve">Return To: </w:t>
      </w:r>
      <w:r w:rsidR="00027408">
        <w:rPr>
          <w:caps/>
          <w:color w:val="622423"/>
          <w:sz w:val="24"/>
        </w:rPr>
        <w:fldChar w:fldCharType="begin"/>
      </w:r>
      <w:r>
        <w:rPr>
          <w:caps/>
          <w:color w:val="622423"/>
          <w:sz w:val="24"/>
        </w:rPr>
        <w:instrText xml:space="preserve"> REF _Ref231748060 \h </w:instrText>
      </w:r>
      <w:r w:rsidR="00027408">
        <w:rPr>
          <w:caps/>
          <w:color w:val="622423"/>
          <w:sz w:val="24"/>
        </w:rPr>
      </w:r>
      <w:r w:rsidR="00027408">
        <w:rPr>
          <w:caps/>
          <w:color w:val="622423"/>
          <w:sz w:val="24"/>
        </w:rPr>
        <w:fldChar w:fldCharType="separate"/>
      </w:r>
      <w:r w:rsidR="00D57607">
        <w:t>Cashpoint Window</w:t>
      </w:r>
      <w:r w:rsidR="00027408">
        <w:rPr>
          <w:caps/>
          <w:color w:val="622423"/>
          <w:sz w:val="24"/>
        </w:rPr>
        <w:fldChar w:fldCharType="end"/>
      </w:r>
    </w:p>
    <w:p w14:paraId="53141A28" w14:textId="74454590" w:rsidR="00916881" w:rsidRDefault="00916881" w:rsidP="00F63174">
      <w:pPr>
        <w:pStyle w:val="Caption"/>
        <w:spacing w:before="0" w:after="120"/>
        <w:ind w:left="187" w:hanging="187"/>
        <w:outlineLvl w:val="0"/>
      </w:pPr>
      <w:bookmarkStart w:id="566" w:name="_Toc128632339"/>
      <w:r>
        <w:lastRenderedPageBreak/>
        <w:t xml:space="preserve">Figure </w:t>
      </w:r>
      <w:ins w:id="567" w:author="Robbie Moses" w:date="2023-03-02T06:45:00Z">
        <w:r w:rsidR="00624EA3">
          <w:fldChar w:fldCharType="begin"/>
        </w:r>
        <w:r w:rsidR="00624EA3">
          <w:instrText xml:space="preserve"> SEQ Figure \* ARABIC </w:instrText>
        </w:r>
      </w:ins>
      <w:r w:rsidR="00624EA3">
        <w:fldChar w:fldCharType="separate"/>
      </w:r>
      <w:ins w:id="568" w:author="Robbie Moses" w:date="2023-03-02T06:45:00Z">
        <w:r w:rsidR="00624EA3">
          <w:rPr>
            <w:noProof/>
          </w:rPr>
          <w:t>20</w:t>
        </w:r>
        <w:r w:rsidR="00624EA3">
          <w:fldChar w:fldCharType="end"/>
        </w:r>
      </w:ins>
      <w:ins w:id="569" w:author="Moses, Robbie" w:date="2023-02-22T02:39:00Z">
        <w:del w:id="570" w:author="Robbie Moses" w:date="2023-03-02T06:45:00Z">
          <w:r w:rsidR="003B5D4F" w:rsidDel="00624EA3">
            <w:fldChar w:fldCharType="begin"/>
          </w:r>
          <w:r w:rsidR="003B5D4F" w:rsidDel="00624EA3">
            <w:delInstrText xml:space="preserve"> SEQ Figure \* ARABIC </w:delInstrText>
          </w:r>
        </w:del>
      </w:ins>
      <w:del w:id="571" w:author="Robbie Moses" w:date="2023-03-02T06:45:00Z">
        <w:r w:rsidR="003B5D4F" w:rsidDel="00624EA3">
          <w:fldChar w:fldCharType="separate"/>
        </w:r>
      </w:del>
      <w:ins w:id="572" w:author="Moses, Robbie" w:date="2023-02-22T02:39:00Z">
        <w:del w:id="573" w:author="Robbie Moses" w:date="2023-03-02T06:45:00Z">
          <w:r w:rsidR="003B5D4F" w:rsidDel="00624EA3">
            <w:rPr>
              <w:noProof/>
            </w:rPr>
            <w:delText>19</w:delText>
          </w:r>
          <w:r w:rsidR="003B5D4F" w:rsidDel="00624EA3">
            <w:fldChar w:fldCharType="end"/>
          </w:r>
        </w:del>
      </w:ins>
      <w:del w:id="574"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19</w:delText>
        </w:r>
        <w:r w:rsidRPr="62692672" w:rsidDel="003B5D4F">
          <w:rPr>
            <w:noProof/>
          </w:rPr>
          <w:fldChar w:fldCharType="end"/>
        </w:r>
      </w:del>
      <w:r>
        <w:t>: ATM Service Days Page</w:t>
      </w:r>
      <w:bookmarkEnd w:id="566"/>
    </w:p>
    <w:p w14:paraId="453C5443" w14:textId="59B9AB3C" w:rsidR="00916881" w:rsidRDefault="5164AE2B" w:rsidP="00666CB5">
      <w:pPr>
        <w:pStyle w:val="BodyText"/>
        <w:jc w:val="center"/>
      </w:pPr>
      <w:r>
        <w:rPr>
          <w:noProof/>
        </w:rPr>
        <w:drawing>
          <wp:inline distT="0" distB="0" distL="0" distR="0" wp14:anchorId="6BAD07B9" wp14:editId="3E7ED199">
            <wp:extent cx="6048153" cy="3790950"/>
            <wp:effectExtent l="76200" t="76200" r="124460" b="133350"/>
            <wp:docPr id="1321080252" name="Picture 13210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048819" cy="3791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795F1D" w14:textId="22198BF5" w:rsidR="00916881" w:rsidRDefault="00916881" w:rsidP="00F63174">
      <w:pPr>
        <w:pStyle w:val="TopofSection"/>
        <w:spacing w:before="0" w:after="120" w:line="240" w:lineRule="auto"/>
        <w:ind w:left="187" w:hanging="187"/>
        <w:outlineLvl w:val="0"/>
      </w:pPr>
      <w:bookmarkStart w:id="575" w:name="_Ref221790189"/>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6942AE07" w14:textId="1D07D9EC" w:rsidR="00916881" w:rsidRPr="001E5400" w:rsidRDefault="00916881" w:rsidP="00F63174">
      <w:pPr>
        <w:pStyle w:val="Caption"/>
        <w:spacing w:before="0" w:after="120"/>
        <w:ind w:left="187" w:hanging="187"/>
        <w:outlineLvl w:val="0"/>
        <w:rPr>
          <w:lang w:val="en-US"/>
        </w:rPr>
      </w:pPr>
      <w:bookmarkStart w:id="576" w:name="_Toc128632340"/>
      <w:r w:rsidRPr="1E740376">
        <w:rPr>
          <w:lang w:val="en-US"/>
        </w:rPr>
        <w:lastRenderedPageBreak/>
        <w:t xml:space="preserve">Figure </w:t>
      </w:r>
      <w:ins w:id="577"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578" w:author="Robbie Moses" w:date="2023-03-02T06:45:00Z">
        <w:r w:rsidR="00624EA3">
          <w:rPr>
            <w:noProof/>
            <w:lang w:val="en-US"/>
          </w:rPr>
          <w:t>21</w:t>
        </w:r>
        <w:r w:rsidR="00624EA3">
          <w:rPr>
            <w:lang w:val="en-US"/>
          </w:rPr>
          <w:fldChar w:fldCharType="end"/>
        </w:r>
      </w:ins>
      <w:ins w:id="579" w:author="Moses, Robbie" w:date="2023-02-22T02:39:00Z">
        <w:del w:id="580" w:author="Robbie Moses" w:date="2023-03-02T06:45:00Z">
          <w:r w:rsidR="003B5D4F" w:rsidDel="00624EA3">
            <w:rPr>
              <w:lang w:val="en-US"/>
            </w:rPr>
            <w:fldChar w:fldCharType="begin"/>
          </w:r>
          <w:r w:rsidR="003B5D4F" w:rsidDel="00624EA3">
            <w:rPr>
              <w:lang w:val="en-US"/>
            </w:rPr>
            <w:delInstrText xml:space="preserve"> SEQ Figure \* ARABIC </w:delInstrText>
          </w:r>
        </w:del>
      </w:ins>
      <w:del w:id="581" w:author="Robbie Moses" w:date="2023-03-02T06:45:00Z">
        <w:r w:rsidR="003B5D4F" w:rsidDel="00624EA3">
          <w:rPr>
            <w:lang w:val="en-US"/>
          </w:rPr>
          <w:fldChar w:fldCharType="separate"/>
        </w:r>
      </w:del>
      <w:ins w:id="582" w:author="Moses, Robbie" w:date="2023-02-22T02:39:00Z">
        <w:del w:id="583" w:author="Robbie Moses" w:date="2023-03-02T06:45:00Z">
          <w:r w:rsidR="003B5D4F" w:rsidDel="00624EA3">
            <w:rPr>
              <w:noProof/>
              <w:lang w:val="en-US"/>
            </w:rPr>
            <w:delText>20</w:delText>
          </w:r>
          <w:r w:rsidR="003B5D4F" w:rsidDel="00624EA3">
            <w:rPr>
              <w:lang w:val="en-US"/>
            </w:rPr>
            <w:fldChar w:fldCharType="end"/>
          </w:r>
        </w:del>
      </w:ins>
      <w:del w:id="584" w:author="Moses, Robbie" w:date="2023-02-22T02:39:00Z">
        <w:r w:rsidRPr="1E740376" w:rsidDel="003B5D4F">
          <w:fldChar w:fldCharType="begin"/>
        </w:r>
        <w:r w:rsidRPr="1E740376" w:rsidDel="003B5D4F">
          <w:rPr>
            <w:lang w:val="en-US"/>
          </w:rPr>
          <w:delInstrText xml:space="preserve"> SEQ "Figure" \*Arabic </w:delInstrText>
        </w:r>
        <w:r w:rsidRPr="1E740376" w:rsidDel="003B5D4F">
          <w:fldChar w:fldCharType="separate"/>
        </w:r>
        <w:r w:rsidR="00D57607" w:rsidDel="003B5D4F">
          <w:rPr>
            <w:noProof/>
            <w:lang w:val="en-US"/>
          </w:rPr>
          <w:delText>20</w:delText>
        </w:r>
        <w:r w:rsidRPr="1E740376" w:rsidDel="003B5D4F">
          <w:rPr>
            <w:noProof/>
          </w:rPr>
          <w:fldChar w:fldCharType="end"/>
        </w:r>
      </w:del>
      <w:r w:rsidRPr="1E740376">
        <w:rPr>
          <w:lang w:val="en-US"/>
        </w:rPr>
        <w:t>: Advanced Device Service Days Page</w:t>
      </w:r>
      <w:bookmarkEnd w:id="576"/>
    </w:p>
    <w:p w14:paraId="3E1B4239" w14:textId="20A68D4A" w:rsidR="00916881" w:rsidRDefault="1EE703C5" w:rsidP="00666CB5">
      <w:pPr>
        <w:pStyle w:val="BodyText"/>
        <w:jc w:val="center"/>
      </w:pPr>
      <w:r>
        <w:rPr>
          <w:noProof/>
        </w:rPr>
        <w:drawing>
          <wp:inline distT="0" distB="0" distL="0" distR="0" wp14:anchorId="294DD4C1" wp14:editId="0AD2BB9E">
            <wp:extent cx="5486400" cy="3267501"/>
            <wp:effectExtent l="76200" t="76200" r="133350" b="142875"/>
            <wp:docPr id="602384308" name="Picture 60238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8252" cy="32686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C84BF7" w14:textId="7A59E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r>
        <w:t>.</w:t>
      </w:r>
    </w:p>
    <w:p w14:paraId="3D17129B" w14:textId="77777777" w:rsidR="001D0882" w:rsidRDefault="001D0882" w:rsidP="0045187D">
      <w:pPr>
        <w:pStyle w:val="BodyText"/>
      </w:pPr>
    </w:p>
    <w:p w14:paraId="39318FE9" w14:textId="5239B33E" w:rsidR="00916881" w:rsidRDefault="00503CC1" w:rsidP="00F63174">
      <w:pPr>
        <w:pStyle w:val="Caption"/>
        <w:spacing w:before="0" w:after="120"/>
        <w:ind w:left="187" w:hanging="187"/>
        <w:outlineLvl w:val="0"/>
      </w:pPr>
      <w:bookmarkStart w:id="585" w:name="_Toc128632341"/>
      <w:r>
        <w:t xml:space="preserve">Figure </w:t>
      </w:r>
      <w:ins w:id="586" w:author="Robbie Moses" w:date="2023-03-02T06:45:00Z">
        <w:r w:rsidR="00624EA3">
          <w:fldChar w:fldCharType="begin"/>
        </w:r>
        <w:r w:rsidR="00624EA3">
          <w:instrText xml:space="preserve"> SEQ Figure \* ARABIC </w:instrText>
        </w:r>
      </w:ins>
      <w:r w:rsidR="00624EA3">
        <w:fldChar w:fldCharType="separate"/>
      </w:r>
      <w:ins w:id="587" w:author="Robbie Moses" w:date="2023-03-02T06:45:00Z">
        <w:r w:rsidR="00624EA3">
          <w:rPr>
            <w:noProof/>
          </w:rPr>
          <w:t>22</w:t>
        </w:r>
        <w:r w:rsidR="00624EA3">
          <w:fldChar w:fldCharType="end"/>
        </w:r>
      </w:ins>
      <w:ins w:id="588" w:author="Moses, Robbie" w:date="2023-02-22T02:39:00Z">
        <w:del w:id="589" w:author="Robbie Moses" w:date="2023-03-02T06:45:00Z">
          <w:r w:rsidR="003B5D4F" w:rsidDel="00624EA3">
            <w:fldChar w:fldCharType="begin"/>
          </w:r>
          <w:r w:rsidR="003B5D4F" w:rsidDel="00624EA3">
            <w:delInstrText xml:space="preserve"> SEQ Figure \* ARABIC </w:delInstrText>
          </w:r>
        </w:del>
      </w:ins>
      <w:del w:id="590" w:author="Robbie Moses" w:date="2023-03-02T06:45:00Z">
        <w:r w:rsidR="003B5D4F" w:rsidDel="00624EA3">
          <w:fldChar w:fldCharType="separate"/>
        </w:r>
      </w:del>
      <w:ins w:id="591" w:author="Moses, Robbie" w:date="2023-02-22T02:39:00Z">
        <w:del w:id="592" w:author="Robbie Moses" w:date="2023-03-02T06:45:00Z">
          <w:r w:rsidR="003B5D4F" w:rsidDel="00624EA3">
            <w:rPr>
              <w:noProof/>
            </w:rPr>
            <w:delText>21</w:delText>
          </w:r>
          <w:r w:rsidR="003B5D4F" w:rsidDel="00624EA3">
            <w:fldChar w:fldCharType="end"/>
          </w:r>
        </w:del>
      </w:ins>
      <w:del w:id="593" w:author="Moses, Robbie" w:date="2023-02-22T02:39:00Z">
        <w:r w:rsidR="00027408" w:rsidDel="003B5D4F">
          <w:fldChar w:fldCharType="begin"/>
        </w:r>
        <w:r w:rsidDel="003B5D4F">
          <w:delInstrText xml:space="preserve"> SEQ Figure \* ARABIC </w:delInstrText>
        </w:r>
        <w:r w:rsidR="00027408" w:rsidDel="003B5D4F">
          <w:fldChar w:fldCharType="separate"/>
        </w:r>
        <w:r w:rsidR="00D57607" w:rsidDel="003B5D4F">
          <w:rPr>
            <w:noProof/>
          </w:rPr>
          <w:delText>21</w:delText>
        </w:r>
        <w:r w:rsidR="00027408" w:rsidDel="003B5D4F">
          <w:fldChar w:fldCharType="end"/>
        </w:r>
      </w:del>
      <w:r>
        <w:t xml:space="preserve">: </w:t>
      </w:r>
      <w:r w:rsidR="009543BA">
        <w:t>Service Exceptions</w:t>
      </w:r>
      <w:bookmarkEnd w:id="585"/>
    </w:p>
    <w:p w14:paraId="40D30E12" w14:textId="12A25B35" w:rsidR="428BD94C" w:rsidRDefault="428BD94C" w:rsidP="00666CB5">
      <w:pPr>
        <w:pStyle w:val="BodyText"/>
        <w:jc w:val="center"/>
      </w:pPr>
      <w:r>
        <w:rPr>
          <w:noProof/>
        </w:rPr>
        <w:drawing>
          <wp:inline distT="0" distB="0" distL="0" distR="0" wp14:anchorId="62AEDF70" wp14:editId="43242B6E">
            <wp:extent cx="5486400" cy="1952625"/>
            <wp:effectExtent l="76200" t="76200" r="133350" b="142875"/>
            <wp:docPr id="459208550" name="Picture 4592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86400" cy="1952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32F7C" w14:textId="699848AD" w:rsidR="008C139F" w:rsidRDefault="008C139F" w:rsidP="00F63174">
      <w:pPr>
        <w:pStyle w:val="Caption"/>
        <w:spacing w:before="0" w:after="120"/>
        <w:ind w:left="187" w:hanging="187"/>
        <w:outlineLvl w:val="0"/>
        <w:rPr>
          <w:sz w:val="16"/>
          <w:szCs w:val="16"/>
        </w:rPr>
      </w:pPr>
      <w:bookmarkStart w:id="594" w:name="_Ref236037420"/>
      <w:bookmarkStart w:id="595" w:name="_Ref236112733"/>
      <w:bookmarkStart w:id="596" w:name="_Toc128632342"/>
      <w:r>
        <w:lastRenderedPageBreak/>
        <w:t xml:space="preserve">Figure </w:t>
      </w:r>
      <w:ins w:id="597" w:author="Robbie Moses" w:date="2023-03-02T06:45:00Z">
        <w:r w:rsidR="00624EA3">
          <w:fldChar w:fldCharType="begin"/>
        </w:r>
        <w:r w:rsidR="00624EA3">
          <w:instrText xml:space="preserve"> SEQ Figure \* ARABIC </w:instrText>
        </w:r>
      </w:ins>
      <w:r w:rsidR="00624EA3">
        <w:fldChar w:fldCharType="separate"/>
      </w:r>
      <w:ins w:id="598" w:author="Robbie Moses" w:date="2023-03-02T06:45:00Z">
        <w:r w:rsidR="00624EA3">
          <w:rPr>
            <w:noProof/>
          </w:rPr>
          <w:t>23</w:t>
        </w:r>
        <w:r w:rsidR="00624EA3">
          <w:fldChar w:fldCharType="end"/>
        </w:r>
      </w:ins>
      <w:ins w:id="599" w:author="Moses, Robbie" w:date="2023-02-22T02:39:00Z">
        <w:del w:id="600" w:author="Robbie Moses" w:date="2023-03-02T06:45:00Z">
          <w:r w:rsidR="003B5D4F" w:rsidDel="00624EA3">
            <w:fldChar w:fldCharType="begin"/>
          </w:r>
          <w:r w:rsidR="003B5D4F" w:rsidDel="00624EA3">
            <w:delInstrText xml:space="preserve"> SEQ Figure \* ARABIC </w:delInstrText>
          </w:r>
        </w:del>
      </w:ins>
      <w:del w:id="601" w:author="Robbie Moses" w:date="2023-03-02T06:45:00Z">
        <w:r w:rsidR="003B5D4F" w:rsidDel="00624EA3">
          <w:fldChar w:fldCharType="separate"/>
        </w:r>
      </w:del>
      <w:ins w:id="602" w:author="Moses, Robbie" w:date="2023-02-22T02:39:00Z">
        <w:del w:id="603" w:author="Robbie Moses" w:date="2023-03-02T06:45:00Z">
          <w:r w:rsidR="003B5D4F" w:rsidDel="00624EA3">
            <w:rPr>
              <w:noProof/>
            </w:rPr>
            <w:delText>22</w:delText>
          </w:r>
          <w:r w:rsidR="003B5D4F" w:rsidDel="00624EA3">
            <w:fldChar w:fldCharType="end"/>
          </w:r>
        </w:del>
      </w:ins>
      <w:del w:id="604" w:author="Moses, Robbie" w:date="2023-02-22T02:39:00Z">
        <w:r w:rsidR="00027408" w:rsidDel="003B5D4F">
          <w:fldChar w:fldCharType="begin"/>
        </w:r>
        <w:r w:rsidDel="003B5D4F">
          <w:delInstrText xml:space="preserve"> SEQ Figure \* ARABIC </w:delInstrText>
        </w:r>
        <w:r w:rsidR="00027408" w:rsidDel="003B5D4F">
          <w:fldChar w:fldCharType="separate"/>
        </w:r>
        <w:r w:rsidR="00D57607" w:rsidDel="003B5D4F">
          <w:rPr>
            <w:noProof/>
          </w:rPr>
          <w:delText>22</w:delText>
        </w:r>
        <w:r w:rsidR="00027408" w:rsidDel="003B5D4F">
          <w:fldChar w:fldCharType="end"/>
        </w:r>
      </w:del>
      <w:r>
        <w:t xml:space="preserve">: </w:t>
      </w:r>
      <w:r w:rsidR="009543BA">
        <w:t>View Service Days</w:t>
      </w:r>
      <w:bookmarkEnd w:id="596"/>
    </w:p>
    <w:p w14:paraId="52A98262" w14:textId="670FB795" w:rsidR="26FEE7AC" w:rsidRDefault="26FEE7AC" w:rsidP="0045187D">
      <w:pPr>
        <w:pStyle w:val="BodyText"/>
      </w:pPr>
      <w:r>
        <w:rPr>
          <w:noProof/>
        </w:rPr>
        <w:drawing>
          <wp:inline distT="0" distB="0" distL="0" distR="0" wp14:anchorId="187AA383" wp14:editId="16B1BE25">
            <wp:extent cx="4572000" cy="2286000"/>
            <wp:effectExtent l="76200" t="76200" r="133350" b="133350"/>
            <wp:docPr id="248467729" name="Picture 2484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617BD1" w14:textId="77777777" w:rsidR="00A01140" w:rsidRDefault="00A01140" w:rsidP="0045187D">
      <w:pPr>
        <w:pStyle w:val="BodyText"/>
      </w:pPr>
    </w:p>
    <w:p w14:paraId="44D7DD9D" w14:textId="251DDA8F" w:rsidR="00916881" w:rsidRDefault="00916881" w:rsidP="00BB47C0">
      <w:pPr>
        <w:pStyle w:val="Heading2"/>
      </w:pPr>
      <w:bookmarkStart w:id="605" w:name="_Toc128718592"/>
      <w:r>
        <w:t>Cashpoint</w:t>
      </w:r>
      <w:r>
        <w:rPr>
          <w:rFonts w:ascii="Wingdings" w:hAnsi="Wingdings"/>
        </w:rPr>
        <w:t></w:t>
      </w:r>
      <w:r>
        <w:t>Basic</w:t>
      </w:r>
      <w:r>
        <w:rPr>
          <w:rFonts w:ascii="Wingdings" w:hAnsi="Wingdings"/>
        </w:rPr>
        <w:t></w:t>
      </w:r>
      <w:r>
        <w:t>Denominations</w:t>
      </w:r>
      <w:bookmarkEnd w:id="575"/>
      <w:bookmarkEnd w:id="594"/>
      <w:bookmarkEnd w:id="595"/>
      <w:bookmarkEnd w:id="605"/>
    </w:p>
    <w:p w14:paraId="285D9DF6" w14:textId="77777777" w:rsidR="00916881" w:rsidRDefault="00916881" w:rsidP="00597621">
      <w:pPr>
        <w:pStyle w:val="BodyText"/>
      </w:pPr>
      <w:r>
        <w:t xml:space="preserve">The Denominations page allows users to assign denominations to a Cashpoint and set parameters specific to those denominations. </w:t>
      </w:r>
    </w:p>
    <w:p w14:paraId="2A81BC9C" w14:textId="19FC1B68" w:rsidR="00916881" w:rsidRPr="0048629C" w:rsidRDefault="00916881" w:rsidP="00597621">
      <w:pPr>
        <w:pStyle w:val="BodyText"/>
        <w:rPr>
          <w:color w:val="1F497D" w:themeColor="text2"/>
        </w:rPr>
      </w:pPr>
      <w:r>
        <w:t xml:space="preserve">For more information on Denominations, see: </w:t>
      </w:r>
      <w:r w:rsidR="00027408" w:rsidRPr="0048629C">
        <w:rPr>
          <w:color w:val="1F497D" w:themeColor="text2"/>
        </w:rPr>
        <w:fldChar w:fldCharType="begin"/>
      </w:r>
      <w:r w:rsidRPr="0048629C">
        <w:rPr>
          <w:color w:val="1F497D" w:themeColor="text2"/>
        </w:rPr>
        <w:instrText xml:space="preserve"> REF _Ref236112337 \h </w:instrText>
      </w:r>
      <w:r w:rsidR="00597621" w:rsidRPr="0048629C">
        <w:rPr>
          <w:color w:val="1F497D" w:themeColor="text2"/>
        </w:rPr>
        <w:instrText xml:space="preserve"> \* MERGEFORMAT </w:instrText>
      </w:r>
      <w:r w:rsidR="00027408" w:rsidRPr="0048629C">
        <w:rPr>
          <w:color w:val="1F497D" w:themeColor="text2"/>
        </w:rPr>
      </w:r>
      <w:r w:rsidR="00027408" w:rsidRPr="0048629C">
        <w:rPr>
          <w:color w:val="1F497D" w:themeColor="text2"/>
        </w:rPr>
        <w:fldChar w:fldCharType="separate"/>
      </w:r>
      <w:r w:rsidR="00D57607" w:rsidRPr="0048629C">
        <w:rPr>
          <w:color w:val="1F497D" w:themeColor="text2"/>
        </w:rPr>
        <w:t>Currencies/Denominations</w:t>
      </w:r>
      <w:r w:rsidR="00D57607" w:rsidRPr="0048629C">
        <w:rPr>
          <w:rFonts w:ascii="Wingdings" w:hAnsi="Wingdings"/>
          <w:color w:val="1F497D" w:themeColor="text2"/>
        </w:rPr>
        <w:t></w:t>
      </w:r>
      <w:r w:rsidR="00D57607" w:rsidRPr="0048629C">
        <w:rPr>
          <w:color w:val="1F497D" w:themeColor="text2"/>
        </w:rPr>
        <w:t>Denominations Page</w:t>
      </w:r>
      <w:r w:rsidR="00027408" w:rsidRPr="0048629C">
        <w:rPr>
          <w:color w:val="1F497D" w:themeColor="text2"/>
        </w:rPr>
        <w:fldChar w:fldCharType="end"/>
      </w:r>
    </w:p>
    <w:p w14:paraId="4E2D8922" w14:textId="464030AE" w:rsidR="00916881" w:rsidRDefault="00916881" w:rsidP="00F63174">
      <w:pPr>
        <w:pStyle w:val="Caption"/>
        <w:spacing w:before="0" w:after="120"/>
        <w:ind w:left="187" w:hanging="187"/>
        <w:outlineLvl w:val="0"/>
      </w:pPr>
      <w:bookmarkStart w:id="606" w:name="_Toc128632343"/>
      <w:r>
        <w:t xml:space="preserve">Figure </w:t>
      </w:r>
      <w:ins w:id="607" w:author="Robbie Moses" w:date="2023-03-02T06:45:00Z">
        <w:r w:rsidR="00624EA3">
          <w:fldChar w:fldCharType="begin"/>
        </w:r>
        <w:r w:rsidR="00624EA3">
          <w:instrText xml:space="preserve"> SEQ Figure \* ARABIC </w:instrText>
        </w:r>
      </w:ins>
      <w:r w:rsidR="00624EA3">
        <w:fldChar w:fldCharType="separate"/>
      </w:r>
      <w:ins w:id="608" w:author="Robbie Moses" w:date="2023-03-02T06:45:00Z">
        <w:r w:rsidR="00624EA3">
          <w:rPr>
            <w:noProof/>
          </w:rPr>
          <w:t>24</w:t>
        </w:r>
        <w:r w:rsidR="00624EA3">
          <w:fldChar w:fldCharType="end"/>
        </w:r>
      </w:ins>
      <w:ins w:id="609" w:author="Moses, Robbie" w:date="2023-02-22T02:39:00Z">
        <w:del w:id="610" w:author="Robbie Moses" w:date="2023-03-02T06:45:00Z">
          <w:r w:rsidR="003B5D4F" w:rsidDel="00624EA3">
            <w:fldChar w:fldCharType="begin"/>
          </w:r>
          <w:r w:rsidR="003B5D4F" w:rsidDel="00624EA3">
            <w:delInstrText xml:space="preserve"> SEQ Figure \* ARABIC </w:delInstrText>
          </w:r>
        </w:del>
      </w:ins>
      <w:del w:id="611" w:author="Robbie Moses" w:date="2023-03-02T06:45:00Z">
        <w:r w:rsidR="003B5D4F" w:rsidDel="00624EA3">
          <w:fldChar w:fldCharType="separate"/>
        </w:r>
      </w:del>
      <w:ins w:id="612" w:author="Moses, Robbie" w:date="2023-02-22T02:39:00Z">
        <w:del w:id="613" w:author="Robbie Moses" w:date="2023-03-02T06:45:00Z">
          <w:r w:rsidR="003B5D4F" w:rsidDel="00624EA3">
            <w:rPr>
              <w:noProof/>
            </w:rPr>
            <w:delText>23</w:delText>
          </w:r>
          <w:r w:rsidR="003B5D4F" w:rsidDel="00624EA3">
            <w:fldChar w:fldCharType="end"/>
          </w:r>
        </w:del>
      </w:ins>
      <w:del w:id="614"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23</w:delText>
        </w:r>
        <w:r w:rsidRPr="62692672" w:rsidDel="003B5D4F">
          <w:rPr>
            <w:noProof/>
          </w:rPr>
          <w:fldChar w:fldCharType="end"/>
        </w:r>
      </w:del>
      <w:r>
        <w:t>: ATM Denomination Page</w:t>
      </w:r>
      <w:bookmarkEnd w:id="606"/>
    </w:p>
    <w:p w14:paraId="43F2BCBC" w14:textId="36E8BC0F" w:rsidR="00916881" w:rsidRDefault="465CE49A" w:rsidP="0045187D">
      <w:pPr>
        <w:pStyle w:val="BodyText"/>
      </w:pPr>
      <w:r>
        <w:rPr>
          <w:noProof/>
        </w:rPr>
        <w:drawing>
          <wp:inline distT="0" distB="0" distL="0" distR="0" wp14:anchorId="6D31E931" wp14:editId="55D68DD5">
            <wp:extent cx="5627108" cy="2356351"/>
            <wp:effectExtent l="76200" t="76200" r="126365" b="139700"/>
            <wp:docPr id="218453316" name="Picture 21845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27108" cy="23563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3F5AE7" w14:textId="12CD77A5" w:rsidR="00916881" w:rsidRDefault="00916881" w:rsidP="00F63174">
      <w:pPr>
        <w:pStyle w:val="Caption"/>
        <w:spacing w:before="0" w:after="120"/>
        <w:ind w:left="187" w:hanging="187"/>
        <w:outlineLvl w:val="0"/>
      </w:pPr>
      <w:bookmarkStart w:id="615" w:name="_Toc128632344"/>
      <w:r>
        <w:lastRenderedPageBreak/>
        <w:t xml:space="preserve">Figure </w:t>
      </w:r>
      <w:ins w:id="616" w:author="Robbie Moses" w:date="2023-03-02T06:45:00Z">
        <w:r w:rsidR="00624EA3">
          <w:fldChar w:fldCharType="begin"/>
        </w:r>
        <w:r w:rsidR="00624EA3">
          <w:instrText xml:space="preserve"> SEQ Figure \* ARABIC </w:instrText>
        </w:r>
      </w:ins>
      <w:r w:rsidR="00624EA3">
        <w:fldChar w:fldCharType="separate"/>
      </w:r>
      <w:ins w:id="617" w:author="Robbie Moses" w:date="2023-03-02T06:45:00Z">
        <w:r w:rsidR="00624EA3">
          <w:rPr>
            <w:noProof/>
          </w:rPr>
          <w:t>25</w:t>
        </w:r>
        <w:r w:rsidR="00624EA3">
          <w:fldChar w:fldCharType="end"/>
        </w:r>
      </w:ins>
      <w:ins w:id="618" w:author="Moses, Robbie" w:date="2023-02-22T02:39:00Z">
        <w:del w:id="619" w:author="Robbie Moses" w:date="2023-03-02T06:45:00Z">
          <w:r w:rsidR="003B5D4F" w:rsidDel="00624EA3">
            <w:fldChar w:fldCharType="begin"/>
          </w:r>
          <w:r w:rsidR="003B5D4F" w:rsidDel="00624EA3">
            <w:delInstrText xml:space="preserve"> SEQ Figure \* ARABIC </w:delInstrText>
          </w:r>
        </w:del>
      </w:ins>
      <w:del w:id="620" w:author="Robbie Moses" w:date="2023-03-02T06:45:00Z">
        <w:r w:rsidR="003B5D4F" w:rsidDel="00624EA3">
          <w:fldChar w:fldCharType="separate"/>
        </w:r>
      </w:del>
      <w:ins w:id="621" w:author="Moses, Robbie" w:date="2023-02-22T02:39:00Z">
        <w:del w:id="622" w:author="Robbie Moses" w:date="2023-03-02T06:45:00Z">
          <w:r w:rsidR="003B5D4F" w:rsidDel="00624EA3">
            <w:rPr>
              <w:noProof/>
            </w:rPr>
            <w:delText>24</w:delText>
          </w:r>
          <w:r w:rsidR="003B5D4F" w:rsidDel="00624EA3">
            <w:fldChar w:fldCharType="end"/>
          </w:r>
        </w:del>
      </w:ins>
      <w:del w:id="623"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24</w:delText>
        </w:r>
        <w:r w:rsidRPr="62692672" w:rsidDel="003B5D4F">
          <w:rPr>
            <w:noProof/>
          </w:rPr>
          <w:fldChar w:fldCharType="end"/>
        </w:r>
      </w:del>
      <w:r>
        <w:t>: Branch Denomination Page</w:t>
      </w:r>
      <w:bookmarkEnd w:id="615"/>
    </w:p>
    <w:p w14:paraId="638F2B41" w14:textId="5B3E2462" w:rsidR="00916881" w:rsidRDefault="6045DA0F" w:rsidP="0045187D">
      <w:pPr>
        <w:pStyle w:val="BodyText"/>
      </w:pPr>
      <w:r>
        <w:rPr>
          <w:noProof/>
        </w:rPr>
        <w:drawing>
          <wp:inline distT="0" distB="0" distL="0" distR="0" wp14:anchorId="22561FD1" wp14:editId="216056C6">
            <wp:extent cx="5619752" cy="2809875"/>
            <wp:effectExtent l="76200" t="76200" r="133350" b="123825"/>
            <wp:docPr id="399944172" name="Picture 39994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19752" cy="2809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4691" w14:textId="1A92DE5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574E071" w14:textId="77777777" w:rsidR="00916881" w:rsidRDefault="00916881" w:rsidP="0045187D">
      <w:pPr>
        <w:pStyle w:val="BodyText"/>
      </w:pPr>
    </w:p>
    <w:p w14:paraId="4FD34776" w14:textId="55C7AF86" w:rsidR="00916881" w:rsidRDefault="00916881" w:rsidP="00BB47C0">
      <w:pPr>
        <w:pStyle w:val="Heading2"/>
      </w:pPr>
      <w:bookmarkStart w:id="624" w:name="_Toc128718593"/>
      <w:r>
        <w:t>Cashpoint</w:t>
      </w:r>
      <w:r>
        <w:rPr>
          <w:rFonts w:ascii="Wingdings" w:hAnsi="Wingdings"/>
        </w:rPr>
        <w:t></w:t>
      </w:r>
      <w:r>
        <w:t>Basic</w:t>
      </w:r>
      <w:r>
        <w:rPr>
          <w:rFonts w:ascii="Wingdings" w:hAnsi="Wingdings"/>
        </w:rPr>
        <w:t></w:t>
      </w:r>
      <w:r>
        <w:t>Denominations (Special Consideration for Advanced Devices)</w:t>
      </w:r>
      <w:bookmarkEnd w:id="624"/>
    </w:p>
    <w:p w14:paraId="77694FBB" w14:textId="3DAA1753" w:rsidR="00916881" w:rsidRPr="001E5400" w:rsidRDefault="00916881" w:rsidP="00F63174">
      <w:pPr>
        <w:pStyle w:val="Caption"/>
        <w:spacing w:before="0" w:after="120"/>
        <w:ind w:left="187" w:hanging="187"/>
        <w:outlineLvl w:val="0"/>
        <w:rPr>
          <w:lang w:val="en-US"/>
        </w:rPr>
      </w:pPr>
      <w:bookmarkStart w:id="625" w:name="_Toc128632345"/>
      <w:r w:rsidRPr="62692672">
        <w:rPr>
          <w:lang w:val="en-US"/>
        </w:rPr>
        <w:t xml:space="preserve">Figure </w:t>
      </w:r>
      <w:ins w:id="62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627" w:author="Robbie Moses" w:date="2023-03-02T06:45:00Z">
        <w:r w:rsidR="00624EA3">
          <w:rPr>
            <w:noProof/>
            <w:lang w:val="en-US"/>
          </w:rPr>
          <w:t>26</w:t>
        </w:r>
        <w:r w:rsidR="00624EA3">
          <w:rPr>
            <w:lang w:val="en-US"/>
          </w:rPr>
          <w:fldChar w:fldCharType="end"/>
        </w:r>
      </w:ins>
      <w:ins w:id="628" w:author="Moses, Robbie" w:date="2023-02-22T02:39:00Z">
        <w:del w:id="629" w:author="Robbie Moses" w:date="2023-03-02T06:45:00Z">
          <w:r w:rsidR="003B5D4F" w:rsidDel="00624EA3">
            <w:rPr>
              <w:lang w:val="en-US"/>
            </w:rPr>
            <w:fldChar w:fldCharType="begin"/>
          </w:r>
          <w:r w:rsidR="003B5D4F" w:rsidDel="00624EA3">
            <w:rPr>
              <w:lang w:val="en-US"/>
            </w:rPr>
            <w:delInstrText xml:space="preserve"> SEQ Figure \* ARABIC </w:delInstrText>
          </w:r>
        </w:del>
      </w:ins>
      <w:del w:id="630" w:author="Robbie Moses" w:date="2023-03-02T06:45:00Z">
        <w:r w:rsidR="003B5D4F" w:rsidDel="00624EA3">
          <w:rPr>
            <w:lang w:val="en-US"/>
          </w:rPr>
          <w:fldChar w:fldCharType="separate"/>
        </w:r>
      </w:del>
      <w:ins w:id="631" w:author="Moses, Robbie" w:date="2023-02-22T02:39:00Z">
        <w:del w:id="632" w:author="Robbie Moses" w:date="2023-03-02T06:45:00Z">
          <w:r w:rsidR="003B5D4F" w:rsidDel="00624EA3">
            <w:rPr>
              <w:noProof/>
              <w:lang w:val="en-US"/>
            </w:rPr>
            <w:delText>25</w:delText>
          </w:r>
          <w:r w:rsidR="003B5D4F" w:rsidDel="00624EA3">
            <w:rPr>
              <w:lang w:val="en-US"/>
            </w:rPr>
            <w:fldChar w:fldCharType="end"/>
          </w:r>
        </w:del>
      </w:ins>
      <w:del w:id="633"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25</w:delText>
        </w:r>
        <w:r w:rsidRPr="62692672" w:rsidDel="003B5D4F">
          <w:rPr>
            <w:noProof/>
          </w:rPr>
          <w:fldChar w:fldCharType="end"/>
        </w:r>
      </w:del>
      <w:r w:rsidRPr="62692672">
        <w:rPr>
          <w:lang w:val="en-US"/>
        </w:rPr>
        <w:t>: Advanced Device Denomination Page</w:t>
      </w:r>
      <w:bookmarkEnd w:id="625"/>
    </w:p>
    <w:p w14:paraId="1E24BF48" w14:textId="40DF5EFC" w:rsidR="006A556F" w:rsidRDefault="6F632BDC" w:rsidP="0045187D">
      <w:pPr>
        <w:pStyle w:val="BodyText"/>
      </w:pPr>
      <w:r>
        <w:rPr>
          <w:noProof/>
        </w:rPr>
        <w:drawing>
          <wp:inline distT="0" distB="0" distL="0" distR="0" wp14:anchorId="0DC87D5E" wp14:editId="1342B3E8">
            <wp:extent cx="5612190" cy="2221492"/>
            <wp:effectExtent l="76200" t="76200" r="140970" b="140970"/>
            <wp:docPr id="527796444" name="Picture 52779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90" cy="2221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FADC" w14:textId="153EA393" w:rsidR="00916881" w:rsidRDefault="00916881" w:rsidP="00F63174">
      <w:pPr>
        <w:pStyle w:val="TopofSection"/>
        <w:spacing w:before="0" w:after="120" w:line="240" w:lineRule="auto"/>
        <w:ind w:left="187" w:hanging="187"/>
        <w:outlineLvl w:val="0"/>
      </w:pPr>
      <w:r w:rsidRPr="00FD1523">
        <w:t xml:space="preserve"> </w:t>
      </w: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6194BCD" w14:textId="77777777" w:rsidR="00916881" w:rsidRDefault="00916881" w:rsidP="006A1138">
      <w:pPr>
        <w:pStyle w:val="BodyText"/>
      </w:pPr>
      <w:r>
        <w:t>Advanced Devices (Recyclers, Deposit ATMs, etc. – not Branches or Dispensing ATMs) in OptiCash look at “</w:t>
      </w:r>
      <w:r w:rsidRPr="00C76617">
        <w:rPr>
          <w:b/>
          <w:bCs/>
          <w:rPrChange w:id="634" w:author="Robbie Moses" w:date="2023-03-02T07:24:00Z">
            <w:rPr/>
          </w:rPrChange>
        </w:rPr>
        <w:t>components</w:t>
      </w:r>
      <w:r>
        <w:t xml:space="preserve">” rather than denominations. Components are containers or cassettes. Each component can be Deposit only, Withdrawal only, </w:t>
      </w:r>
      <w:r>
        <w:lastRenderedPageBreak/>
        <w:t>or Recycling where it is configured to both receive and dispense.  The capacity of the component is measured in physical (note count and coin count) terms rather than the standard value capacity.</w:t>
      </w:r>
    </w:p>
    <w:p w14:paraId="237DECBD" w14:textId="77777777" w:rsidR="00916881" w:rsidRDefault="00916881" w:rsidP="006A1138">
      <w:pPr>
        <w:pStyle w:val="BodyText"/>
      </w:pPr>
      <w:r>
        <w:t>Components can be assigned to contain specific denominations or notes or coins or they can be “</w:t>
      </w:r>
      <w:r w:rsidRPr="00164900">
        <w:rPr>
          <w:b/>
          <w:bCs/>
          <w:rPrChange w:id="635" w:author="Robbie Moses" w:date="2023-03-02T07:24:00Z">
            <w:rPr/>
          </w:rPrChange>
        </w:rPr>
        <w:t>Mixed Note</w:t>
      </w:r>
      <w:r>
        <w:t>” or “</w:t>
      </w:r>
      <w:r w:rsidRPr="00164900">
        <w:rPr>
          <w:b/>
          <w:bCs/>
          <w:rPrChange w:id="636" w:author="Robbie Moses" w:date="2023-03-02T07:24:00Z">
            <w:rPr/>
          </w:rPrChange>
        </w:rPr>
        <w:t>Mixed Coin</w:t>
      </w:r>
      <w:r>
        <w:t>” as are commonly used for Deposit-only machines where it is unknown what users will need to deposit.</w:t>
      </w:r>
    </w:p>
    <w:p w14:paraId="30EFCC67" w14:textId="77777777" w:rsidR="00916881" w:rsidRDefault="00916881" w:rsidP="006A1138">
      <w:pPr>
        <w:pStyle w:val="BodyText"/>
      </w:pPr>
      <w:r>
        <w:t>When configuring a component, the OptiCash analyst will determine each of these settings as indicated in the table below.</w:t>
      </w:r>
    </w:p>
    <w:p w14:paraId="7A8158AA" w14:textId="77777777" w:rsidR="004F1C65" w:rsidRDefault="004F1C65" w:rsidP="0045187D">
      <w:pPr>
        <w:pStyle w:val="BodyText"/>
      </w:pPr>
    </w:p>
    <w:p w14:paraId="4F337C60" w14:textId="4C4C9A23" w:rsidR="00916881" w:rsidRDefault="00916881" w:rsidP="00F63174">
      <w:pPr>
        <w:pStyle w:val="Caption"/>
        <w:spacing w:before="0" w:after="120"/>
        <w:ind w:left="187" w:hanging="187"/>
        <w:outlineLvl w:val="0"/>
      </w:pPr>
      <w:bookmarkStart w:id="637" w:name="_Toc128630972"/>
      <w:r>
        <w:t xml:space="preserve">Table </w:t>
      </w:r>
      <w:r w:rsidR="00027408">
        <w:fldChar w:fldCharType="begin"/>
      </w:r>
      <w:r>
        <w:instrText xml:space="preserve"> SEQ "Table" \*Arabic </w:instrText>
      </w:r>
      <w:r w:rsidR="00027408">
        <w:fldChar w:fldCharType="separate"/>
      </w:r>
      <w:r w:rsidR="00D57607">
        <w:rPr>
          <w:noProof/>
        </w:rPr>
        <w:t>18</w:t>
      </w:r>
      <w:r w:rsidR="00027408">
        <w:rPr>
          <w:noProof/>
        </w:rPr>
        <w:fldChar w:fldCharType="end"/>
      </w:r>
      <w:r>
        <w:t>: Advanced Device Components and Denominations Fields</w:t>
      </w:r>
      <w:bookmarkEnd w:id="637"/>
    </w:p>
    <w:tbl>
      <w:tblPr>
        <w:tblW w:w="0" w:type="auto"/>
        <w:tblInd w:w="467" w:type="dxa"/>
        <w:tblLayout w:type="fixed"/>
        <w:tblCellMar>
          <w:left w:w="79" w:type="dxa"/>
          <w:right w:w="79" w:type="dxa"/>
        </w:tblCellMar>
        <w:tblLook w:val="0000" w:firstRow="0" w:lastRow="0" w:firstColumn="0" w:lastColumn="0" w:noHBand="0" w:noVBand="0"/>
      </w:tblPr>
      <w:tblGrid>
        <w:gridCol w:w="2570"/>
        <w:gridCol w:w="22"/>
        <w:gridCol w:w="5483"/>
      </w:tblGrid>
      <w:tr w:rsidR="00916881" w14:paraId="2FF5055F" w14:textId="77777777" w:rsidTr="000C4320">
        <w:trPr>
          <w:cantSplit/>
          <w:tblHeader/>
        </w:trPr>
        <w:tc>
          <w:tcPr>
            <w:tcW w:w="2570" w:type="dxa"/>
            <w:tcBorders>
              <w:top w:val="single" w:sz="4" w:space="0" w:color="000000"/>
              <w:left w:val="single" w:sz="4" w:space="0" w:color="000000"/>
              <w:bottom w:val="double" w:sz="1" w:space="0" w:color="000000"/>
            </w:tcBorders>
            <w:shd w:val="clear" w:color="auto" w:fill="60C03A"/>
          </w:tcPr>
          <w:p w14:paraId="05374A37" w14:textId="77777777" w:rsidR="00916881" w:rsidRDefault="00916881" w:rsidP="006A1138">
            <w:pPr>
              <w:pStyle w:val="TableHeading"/>
            </w:pPr>
            <w:r>
              <w:t xml:space="preserve">Field </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526E391" w14:textId="77777777" w:rsidR="00916881" w:rsidRDefault="00916881" w:rsidP="006A1138">
            <w:pPr>
              <w:pStyle w:val="TableHeading"/>
            </w:pPr>
            <w:r>
              <w:t>Description</w:t>
            </w:r>
          </w:p>
        </w:tc>
      </w:tr>
      <w:tr w:rsidR="00916881" w14:paraId="564FE48D" w14:textId="77777777" w:rsidTr="000C4320">
        <w:trPr>
          <w:cantSplit/>
          <w:trHeight w:val="135"/>
        </w:trPr>
        <w:tc>
          <w:tcPr>
            <w:tcW w:w="2570" w:type="dxa"/>
            <w:tcBorders>
              <w:left w:val="single" w:sz="4" w:space="0" w:color="000000"/>
              <w:bottom w:val="single" w:sz="4" w:space="0" w:color="000000"/>
            </w:tcBorders>
          </w:tcPr>
          <w:p w14:paraId="65DBE33A" w14:textId="77777777" w:rsidR="00916881" w:rsidRPr="006A1138" w:rsidRDefault="00916881" w:rsidP="006A1138">
            <w:pPr>
              <w:pStyle w:val="TableBody"/>
              <w:rPr>
                <w:b/>
                <w:bCs/>
              </w:rPr>
            </w:pPr>
            <w:r w:rsidRPr="006A1138">
              <w:rPr>
                <w:b/>
                <w:bCs/>
              </w:rPr>
              <w:t>Currency</w:t>
            </w:r>
          </w:p>
        </w:tc>
        <w:tc>
          <w:tcPr>
            <w:tcW w:w="5505" w:type="dxa"/>
            <w:gridSpan w:val="2"/>
            <w:tcBorders>
              <w:left w:val="single" w:sz="4" w:space="0" w:color="000000"/>
              <w:bottom w:val="single" w:sz="4" w:space="0" w:color="000000"/>
              <w:right w:val="single" w:sz="4" w:space="0" w:color="000000"/>
            </w:tcBorders>
          </w:tcPr>
          <w:p w14:paraId="3FA9207B" w14:textId="77777777" w:rsidR="00916881" w:rsidRDefault="00752542" w:rsidP="006A1138">
            <w:pPr>
              <w:pStyle w:val="TableBody"/>
            </w:pPr>
            <w:r>
              <w:t>The currency to which the record applies.</w:t>
            </w:r>
          </w:p>
        </w:tc>
      </w:tr>
      <w:tr w:rsidR="00916881" w14:paraId="20DFD526" w14:textId="77777777" w:rsidTr="000C4320">
        <w:trPr>
          <w:cantSplit/>
          <w:trHeight w:val="135"/>
        </w:trPr>
        <w:tc>
          <w:tcPr>
            <w:tcW w:w="2570" w:type="dxa"/>
            <w:tcBorders>
              <w:left w:val="single" w:sz="4" w:space="0" w:color="000000"/>
              <w:bottom w:val="single" w:sz="4" w:space="0" w:color="000000"/>
            </w:tcBorders>
          </w:tcPr>
          <w:p w14:paraId="51FFD534" w14:textId="77777777" w:rsidR="00916881" w:rsidRPr="006A1138" w:rsidRDefault="00916881" w:rsidP="006A1138">
            <w:pPr>
              <w:pStyle w:val="TableBody"/>
              <w:rPr>
                <w:b/>
                <w:bCs/>
              </w:rPr>
            </w:pPr>
            <w:r w:rsidRPr="006A1138">
              <w:rPr>
                <w:b/>
                <w:bCs/>
              </w:rPr>
              <w:t>Component Type</w:t>
            </w:r>
          </w:p>
        </w:tc>
        <w:tc>
          <w:tcPr>
            <w:tcW w:w="5505" w:type="dxa"/>
            <w:gridSpan w:val="2"/>
            <w:tcBorders>
              <w:left w:val="single" w:sz="4" w:space="0" w:color="000000"/>
              <w:bottom w:val="single" w:sz="4" w:space="0" w:color="000000"/>
              <w:right w:val="single" w:sz="4" w:space="0" w:color="000000"/>
            </w:tcBorders>
          </w:tcPr>
          <w:p w14:paraId="5EA31FE1" w14:textId="77777777" w:rsidR="00916881" w:rsidRDefault="00916881" w:rsidP="006A1138">
            <w:pPr>
              <w:pStyle w:val="TableBody"/>
            </w:pPr>
            <w:r>
              <w:t>Definition of the usage of the component (cassette).</w:t>
            </w:r>
          </w:p>
          <w:p w14:paraId="330ADB79" w14:textId="57C514E4" w:rsidR="00916881" w:rsidRPr="007874B8" w:rsidRDefault="00916881" w:rsidP="006A1138">
            <w:pPr>
              <w:pStyle w:val="TableBody"/>
            </w:pPr>
            <w:r w:rsidRPr="006A1138">
              <w:rPr>
                <w:b/>
                <w:bCs/>
              </w:rPr>
              <w:t>Withdrawal Only</w:t>
            </w:r>
            <w:r>
              <w:t xml:space="preserve"> – </w:t>
            </w:r>
            <w:r w:rsidR="00617D96">
              <w:t xml:space="preserve">The component </w:t>
            </w:r>
            <w:r>
              <w:t>will only dispense currency</w:t>
            </w:r>
          </w:p>
          <w:p w14:paraId="4292778A" w14:textId="3EBF65D1" w:rsidR="00916881" w:rsidRPr="007874B8" w:rsidRDefault="00916881" w:rsidP="006A1138">
            <w:pPr>
              <w:pStyle w:val="TableBody"/>
            </w:pPr>
            <w:r w:rsidRPr="006A1138">
              <w:rPr>
                <w:b/>
                <w:bCs/>
              </w:rPr>
              <w:t>Deposit Only</w:t>
            </w:r>
            <w:r>
              <w:t xml:space="preserve"> – </w:t>
            </w:r>
            <w:r w:rsidR="00617D96">
              <w:t xml:space="preserve">The component </w:t>
            </w:r>
            <w:r>
              <w:t>will only receive currency</w:t>
            </w:r>
          </w:p>
          <w:p w14:paraId="0800C706" w14:textId="4FB1C77C" w:rsidR="00916881" w:rsidRDefault="00916881" w:rsidP="006A1138">
            <w:pPr>
              <w:pStyle w:val="TableBody"/>
            </w:pPr>
            <w:r w:rsidRPr="00784EEE">
              <w:rPr>
                <w:b/>
                <w:bCs/>
              </w:rPr>
              <w:t>Recycler</w:t>
            </w:r>
            <w:r>
              <w:t xml:space="preserve"> - </w:t>
            </w:r>
            <w:r w:rsidR="00617D96">
              <w:t>The c</w:t>
            </w:r>
            <w:r>
              <w:t>omponent will both dispense and receive</w:t>
            </w:r>
          </w:p>
        </w:tc>
      </w:tr>
      <w:tr w:rsidR="00916881" w14:paraId="10F318E9" w14:textId="77777777" w:rsidTr="000C4320">
        <w:trPr>
          <w:cantSplit/>
        </w:trPr>
        <w:tc>
          <w:tcPr>
            <w:tcW w:w="2570" w:type="dxa"/>
            <w:tcBorders>
              <w:left w:val="single" w:sz="4" w:space="0" w:color="000000"/>
              <w:bottom w:val="single" w:sz="4" w:space="0" w:color="000000"/>
            </w:tcBorders>
          </w:tcPr>
          <w:p w14:paraId="4600CD79" w14:textId="77777777" w:rsidR="00916881" w:rsidRPr="006A1138" w:rsidRDefault="00916881" w:rsidP="006A1138">
            <w:pPr>
              <w:pStyle w:val="TableBody"/>
              <w:rPr>
                <w:b/>
                <w:bCs/>
              </w:rPr>
            </w:pPr>
            <w:r w:rsidRPr="006A1138">
              <w:rPr>
                <w:b/>
                <w:bCs/>
              </w:rPr>
              <w:t>Denomination Name</w:t>
            </w:r>
          </w:p>
        </w:tc>
        <w:tc>
          <w:tcPr>
            <w:tcW w:w="5505" w:type="dxa"/>
            <w:gridSpan w:val="2"/>
            <w:tcBorders>
              <w:left w:val="single" w:sz="4" w:space="0" w:color="000000"/>
              <w:bottom w:val="single" w:sz="4" w:space="0" w:color="000000"/>
              <w:right w:val="single" w:sz="4" w:space="0" w:color="000000"/>
            </w:tcBorders>
          </w:tcPr>
          <w:p w14:paraId="27D77D6A" w14:textId="77777777" w:rsidR="00916881" w:rsidRDefault="00916881" w:rsidP="006A1138">
            <w:pPr>
              <w:pStyle w:val="TableBody"/>
            </w:pPr>
            <w:r>
              <w:t xml:space="preserve">Defines the denomination handled by the component. Available options are any denomination defined as usable for ATMs or the </w:t>
            </w:r>
            <w:r w:rsidRPr="00164900">
              <w:rPr>
                <w:b/>
                <w:bCs/>
                <w:rPrChange w:id="638" w:author="Robbie Moses" w:date="2023-03-02T07:24:00Z">
                  <w:rPr/>
                </w:rPrChange>
              </w:rPr>
              <w:t>“Mixed Note”/”Mixed Coin”</w:t>
            </w:r>
            <w:r>
              <w:t xml:space="preserve"> options. The latter two are intended for usage in Deposit Only components where it is unknown what the users will be depositing.</w:t>
            </w:r>
          </w:p>
        </w:tc>
      </w:tr>
      <w:tr w:rsidR="00916881" w14:paraId="2E30F41B" w14:textId="77777777" w:rsidTr="000C4320">
        <w:trPr>
          <w:cantSplit/>
        </w:trPr>
        <w:tc>
          <w:tcPr>
            <w:tcW w:w="2570" w:type="dxa"/>
            <w:tcBorders>
              <w:top w:val="single" w:sz="4" w:space="0" w:color="000000"/>
              <w:left w:val="single" w:sz="4" w:space="0" w:color="000000"/>
              <w:bottom w:val="single" w:sz="4" w:space="0" w:color="000000"/>
            </w:tcBorders>
          </w:tcPr>
          <w:p w14:paraId="590F6E79" w14:textId="77777777" w:rsidR="00916881" w:rsidRPr="006A1138" w:rsidRDefault="00916881" w:rsidP="006A1138">
            <w:pPr>
              <w:pStyle w:val="TableBody"/>
              <w:rPr>
                <w:b/>
                <w:bCs/>
              </w:rPr>
            </w:pPr>
            <w:r w:rsidRPr="006A1138">
              <w:rPr>
                <w:b/>
                <w:bCs/>
              </w:rPr>
              <w:t>Include Component in Delivery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400DEAE7" w14:textId="64504AA4" w:rsidR="00916881" w:rsidRDefault="00916881" w:rsidP="006A1138">
            <w:pPr>
              <w:pStyle w:val="TableBody"/>
            </w:pPr>
            <w:r>
              <w:t>Allows each unique component to be included/</w:t>
            </w:r>
            <w:r w:rsidR="00692ECC">
              <w:t>not included</w:t>
            </w:r>
            <w:r>
              <w:t xml:space="preserve"> in the Recommendation process when determining Deliveries</w:t>
            </w:r>
          </w:p>
          <w:p w14:paraId="70F97CAD" w14:textId="77777777" w:rsidR="00916881" w:rsidRDefault="00916881" w:rsidP="006A1138">
            <w:pPr>
              <w:pStyle w:val="TableBody"/>
            </w:pPr>
            <w:r>
              <w:t>Options are Yes/No</w:t>
            </w:r>
          </w:p>
        </w:tc>
      </w:tr>
      <w:tr w:rsidR="00916881" w14:paraId="3878A729" w14:textId="77777777" w:rsidTr="000C4320">
        <w:trPr>
          <w:cantSplit/>
        </w:trPr>
        <w:tc>
          <w:tcPr>
            <w:tcW w:w="2570" w:type="dxa"/>
            <w:tcBorders>
              <w:top w:val="single" w:sz="4" w:space="0" w:color="000000"/>
              <w:left w:val="single" w:sz="4" w:space="0" w:color="000000"/>
              <w:bottom w:val="single" w:sz="4" w:space="0" w:color="000000"/>
            </w:tcBorders>
          </w:tcPr>
          <w:p w14:paraId="27118202" w14:textId="77777777" w:rsidR="00916881" w:rsidRPr="006A1138" w:rsidRDefault="00916881" w:rsidP="006A1138">
            <w:pPr>
              <w:pStyle w:val="TableBody"/>
              <w:rPr>
                <w:b/>
                <w:bCs/>
              </w:rPr>
            </w:pPr>
            <w:r w:rsidRPr="006A1138">
              <w:rPr>
                <w:b/>
                <w:bCs/>
              </w:rPr>
              <w:t xml:space="preserve">Include Component </w:t>
            </w:r>
            <w:r w:rsidR="006A556F" w:rsidRPr="006A1138">
              <w:rPr>
                <w:b/>
                <w:bCs/>
              </w:rPr>
              <w:t>in Return</w:t>
            </w:r>
            <w:r w:rsidRPr="006A1138">
              <w:rPr>
                <w:b/>
                <w:bCs/>
              </w:rPr>
              <w:t xml:space="preserve"> Recommendation?</w:t>
            </w:r>
          </w:p>
        </w:tc>
        <w:tc>
          <w:tcPr>
            <w:tcW w:w="5505" w:type="dxa"/>
            <w:gridSpan w:val="2"/>
            <w:tcBorders>
              <w:top w:val="single" w:sz="4" w:space="0" w:color="000000"/>
              <w:left w:val="single" w:sz="4" w:space="0" w:color="000000"/>
              <w:bottom w:val="single" w:sz="4" w:space="0" w:color="000000"/>
              <w:right w:val="single" w:sz="4" w:space="0" w:color="000000"/>
            </w:tcBorders>
          </w:tcPr>
          <w:p w14:paraId="65B5442A" w14:textId="77777777" w:rsidR="00916881" w:rsidRDefault="00916881" w:rsidP="006A1138">
            <w:pPr>
              <w:pStyle w:val="TableBody"/>
            </w:pPr>
            <w:r>
              <w:t>Allows each unique component to be included/not- included in the Recommendation process when determining Returns</w:t>
            </w:r>
          </w:p>
          <w:p w14:paraId="7604FD5C" w14:textId="77777777" w:rsidR="00916881" w:rsidRDefault="00916881" w:rsidP="006A1138">
            <w:pPr>
              <w:pStyle w:val="TableBody"/>
            </w:pPr>
            <w:r>
              <w:t>Options are Yes/No</w:t>
            </w:r>
          </w:p>
        </w:tc>
      </w:tr>
      <w:tr w:rsidR="00916881" w14:paraId="59E69D7B" w14:textId="77777777" w:rsidTr="000C4320">
        <w:trPr>
          <w:cantSplit/>
        </w:trPr>
        <w:tc>
          <w:tcPr>
            <w:tcW w:w="2570" w:type="dxa"/>
            <w:tcBorders>
              <w:top w:val="single" w:sz="4" w:space="0" w:color="000000"/>
              <w:left w:val="single" w:sz="4" w:space="0" w:color="000000"/>
              <w:bottom w:val="single" w:sz="4" w:space="0" w:color="000000"/>
            </w:tcBorders>
          </w:tcPr>
          <w:p w14:paraId="07B1A9BD" w14:textId="77777777" w:rsidR="00916881" w:rsidRPr="006A1138" w:rsidRDefault="00916881" w:rsidP="006A1138">
            <w:pPr>
              <w:pStyle w:val="TableBody"/>
              <w:rPr>
                <w:b/>
                <w:bCs/>
              </w:rPr>
            </w:pPr>
            <w:r w:rsidRPr="006A1138">
              <w:rPr>
                <w:b/>
                <w:bCs/>
              </w:rPr>
              <w:t>Capacity Threshold</w:t>
            </w:r>
          </w:p>
        </w:tc>
        <w:tc>
          <w:tcPr>
            <w:tcW w:w="5505" w:type="dxa"/>
            <w:gridSpan w:val="2"/>
            <w:tcBorders>
              <w:top w:val="single" w:sz="4" w:space="0" w:color="000000"/>
              <w:left w:val="single" w:sz="4" w:space="0" w:color="000000"/>
              <w:bottom w:val="single" w:sz="4" w:space="0" w:color="000000"/>
              <w:right w:val="single" w:sz="4" w:space="0" w:color="000000"/>
            </w:tcBorders>
          </w:tcPr>
          <w:p w14:paraId="45C962F8" w14:textId="77777777" w:rsidR="00916881" w:rsidRDefault="00916881" w:rsidP="006A1138">
            <w:pPr>
              <w:pStyle w:val="TableBody"/>
            </w:pPr>
            <w:r>
              <w:t>Percentage setting (0-100%) that creates an upper bound to trigger a Return recommendation. OptiCash will automatically trigger a Return Recommendation when full capacity is reached, but this setting will allow for a measure of safety against the risk of filling up and no longer being able to accept Deposits</w:t>
            </w:r>
          </w:p>
        </w:tc>
      </w:tr>
      <w:tr w:rsidR="00916881" w14:paraId="75A573DC" w14:textId="77777777" w:rsidTr="000C4320">
        <w:trPr>
          <w:cantSplit/>
        </w:trPr>
        <w:tc>
          <w:tcPr>
            <w:tcW w:w="2570" w:type="dxa"/>
            <w:tcBorders>
              <w:top w:val="single" w:sz="4" w:space="0" w:color="000000"/>
              <w:left w:val="single" w:sz="4" w:space="0" w:color="000000"/>
              <w:bottom w:val="single" w:sz="4" w:space="0" w:color="000000"/>
            </w:tcBorders>
          </w:tcPr>
          <w:p w14:paraId="7F346C45" w14:textId="77777777" w:rsidR="00916881" w:rsidRPr="00784EEE" w:rsidRDefault="00916881" w:rsidP="00784EEE">
            <w:pPr>
              <w:pStyle w:val="TableBody"/>
              <w:rPr>
                <w:b/>
                <w:bCs/>
              </w:rPr>
            </w:pPr>
            <w:r w:rsidRPr="00784EEE">
              <w:rPr>
                <w:b/>
                <w:bCs/>
              </w:rPr>
              <w:lastRenderedPageBreak/>
              <w:t>Excess Deposits</w:t>
            </w:r>
          </w:p>
        </w:tc>
        <w:tc>
          <w:tcPr>
            <w:tcW w:w="5505" w:type="dxa"/>
            <w:gridSpan w:val="2"/>
            <w:tcBorders>
              <w:top w:val="single" w:sz="4" w:space="0" w:color="000000"/>
              <w:left w:val="single" w:sz="4" w:space="0" w:color="000000"/>
              <w:bottom w:val="single" w:sz="4" w:space="0" w:color="000000"/>
              <w:right w:val="single" w:sz="4" w:space="0" w:color="000000"/>
            </w:tcBorders>
          </w:tcPr>
          <w:p w14:paraId="192A852F" w14:textId="723EC19A" w:rsidR="00916881" w:rsidRDefault="00916881" w:rsidP="00784EEE">
            <w:pPr>
              <w:pStyle w:val="TableBody"/>
            </w:pPr>
            <w:r>
              <w:t xml:space="preserve">Tells the Recommendation process what to do in the Horizon when predicted Deposits will be </w:t>
            </w:r>
            <w:r w:rsidR="005139C8">
              <w:t>more than</w:t>
            </w:r>
            <w:r>
              <w:t xml:space="preserve"> the applicable component. Options available are:</w:t>
            </w:r>
          </w:p>
          <w:p w14:paraId="0F442821" w14:textId="6C961DD0" w:rsidR="00916881" w:rsidRDefault="00916881" w:rsidP="00784EEE">
            <w:pPr>
              <w:pStyle w:val="TableBody"/>
            </w:pPr>
            <w:r w:rsidRPr="000C28E6">
              <w:rPr>
                <w:b/>
              </w:rPr>
              <w:t xml:space="preserve">Go to Overfill – </w:t>
            </w:r>
            <w:r>
              <w:t xml:space="preserve">will drive Excess Deposits to the Overfill component. This option would most likely </w:t>
            </w:r>
            <w:r w:rsidR="005139C8">
              <w:t>apply</w:t>
            </w:r>
            <w:r>
              <w:t xml:space="preserve"> to Recycler components and known-denomination deposit-only components</w:t>
            </w:r>
          </w:p>
          <w:p w14:paraId="44C43B7A" w14:textId="77777777" w:rsidR="00916881" w:rsidRDefault="00916881" w:rsidP="00784EEE">
            <w:pPr>
              <w:pStyle w:val="TableBody"/>
            </w:pPr>
            <w:r w:rsidRPr="000C28E6">
              <w:rPr>
                <w:b/>
              </w:rPr>
              <w:t>Trigger Return</w:t>
            </w:r>
            <w:r>
              <w:t xml:space="preserve"> – This option works in conjunction with the “Capacity Threshold” setting. When the predicted balance gets within the threshold, a Return recommendation will be generated.</w:t>
            </w:r>
          </w:p>
          <w:p w14:paraId="372A87B8" w14:textId="407059DD" w:rsidR="00916881" w:rsidRDefault="00916881" w:rsidP="00784EEE">
            <w:pPr>
              <w:pStyle w:val="TableBody"/>
            </w:pPr>
            <w:r w:rsidRPr="000C28E6">
              <w:rPr>
                <w:b/>
              </w:rPr>
              <w:t>Ignore</w:t>
            </w:r>
            <w:r>
              <w:t xml:space="preserve"> – This option tells the recommendation process to allow Excess Deposits to be ignored and not counted. This option would be applicable in situations where deposits </w:t>
            </w:r>
            <w:r w:rsidR="004C4CF7">
              <w:t>above</w:t>
            </w:r>
            <w:r>
              <w:t xml:space="preserve"> capacity are rejected.</w:t>
            </w:r>
          </w:p>
        </w:tc>
      </w:tr>
      <w:tr w:rsidR="00916881" w14:paraId="112DEFA5" w14:textId="77777777" w:rsidTr="000C4320">
        <w:trPr>
          <w:cantSplit/>
        </w:trPr>
        <w:tc>
          <w:tcPr>
            <w:tcW w:w="2570" w:type="dxa"/>
            <w:tcBorders>
              <w:top w:val="single" w:sz="4" w:space="0" w:color="000000"/>
              <w:left w:val="single" w:sz="4" w:space="0" w:color="000000"/>
              <w:bottom w:val="single" w:sz="4" w:space="0" w:color="000000"/>
            </w:tcBorders>
          </w:tcPr>
          <w:p w14:paraId="675AACD7" w14:textId="77777777" w:rsidR="00916881" w:rsidRPr="00784EEE" w:rsidRDefault="00916881" w:rsidP="00784EEE">
            <w:pPr>
              <w:pStyle w:val="TableBody"/>
              <w:rPr>
                <w:b/>
                <w:bCs/>
              </w:rPr>
            </w:pPr>
            <w:r w:rsidRPr="00784EEE">
              <w:rPr>
                <w:b/>
                <w:bCs/>
              </w:rPr>
              <w:t>Capacity (in pieces)</w:t>
            </w:r>
          </w:p>
          <w:p w14:paraId="1CA59FEE" w14:textId="77777777" w:rsidR="00916881" w:rsidRPr="00784EEE" w:rsidRDefault="00916881" w:rsidP="00784EEE">
            <w:pPr>
              <w:pStyle w:val="TableBody"/>
              <w:rPr>
                <w:b/>
                <w:bCs/>
              </w:rPr>
            </w:pPr>
          </w:p>
        </w:tc>
        <w:tc>
          <w:tcPr>
            <w:tcW w:w="5505" w:type="dxa"/>
            <w:gridSpan w:val="2"/>
            <w:tcBorders>
              <w:top w:val="single" w:sz="4" w:space="0" w:color="000000"/>
              <w:left w:val="single" w:sz="4" w:space="0" w:color="000000"/>
              <w:bottom w:val="single" w:sz="4" w:space="0" w:color="000000"/>
              <w:right w:val="single" w:sz="4" w:space="0" w:color="000000"/>
            </w:tcBorders>
          </w:tcPr>
          <w:p w14:paraId="18F52F8D" w14:textId="77777777" w:rsidR="00916881" w:rsidRDefault="00916881" w:rsidP="00784EEE">
            <w:pPr>
              <w:pStyle w:val="TableBody"/>
            </w:pPr>
            <w:r>
              <w:t>Defines the physical capacity of the component in either coin or note count rather than value.  This is the physical number of notes or coins that can be held by the component.</w:t>
            </w:r>
          </w:p>
        </w:tc>
      </w:tr>
      <w:tr w:rsidR="00916881" w14:paraId="7580A9F2" w14:textId="77777777" w:rsidTr="000C4320">
        <w:trPr>
          <w:cantSplit/>
        </w:trPr>
        <w:tc>
          <w:tcPr>
            <w:tcW w:w="2570" w:type="dxa"/>
            <w:tcBorders>
              <w:top w:val="single" w:sz="4" w:space="0" w:color="000000"/>
              <w:left w:val="single" w:sz="4" w:space="0" w:color="000000"/>
              <w:bottom w:val="single" w:sz="4" w:space="0" w:color="000000"/>
            </w:tcBorders>
          </w:tcPr>
          <w:p w14:paraId="2A4F41FE" w14:textId="77777777" w:rsidR="00916881" w:rsidRPr="00784EEE" w:rsidRDefault="00916881" w:rsidP="00784EEE">
            <w:pPr>
              <w:pStyle w:val="TableBody"/>
              <w:rPr>
                <w:b/>
                <w:bCs/>
              </w:rPr>
            </w:pPr>
            <w:r w:rsidRPr="00784EEE">
              <w:rPr>
                <w:b/>
                <w:bCs/>
              </w:rPr>
              <w:t>Delivery Unit</w:t>
            </w:r>
          </w:p>
          <w:p w14:paraId="3DA377D4" w14:textId="77777777" w:rsidR="00916881" w:rsidRPr="003B5D4F" w:rsidRDefault="00916881" w:rsidP="003B5D4F">
            <w:pPr>
              <w:pStyle w:val="TableBody"/>
              <w:rPr>
                <w:rPrChange w:id="639" w:author="Moses, Robbie" w:date="2023-02-22T01:30:00Z">
                  <w:rPr>
                    <w:b/>
                    <w:bCs/>
                  </w:rPr>
                </w:rPrChange>
              </w:rPr>
            </w:pPr>
            <w:r w:rsidRPr="003B5D4F">
              <w:rPr>
                <w:rPrChange w:id="640" w:author="Moses, Robbie" w:date="2023-02-22T01:30:00Z">
                  <w:rPr>
                    <w:b/>
                    <w:bCs/>
                    <w:sz w:val="14"/>
                  </w:rPr>
                </w:rPrChange>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4338CF97" w14:textId="77777777" w:rsidR="00916881" w:rsidRDefault="00916881" w:rsidP="00784EEE">
            <w:pPr>
              <w:pStyle w:val="TableBody"/>
            </w:pPr>
            <w:r>
              <w:t xml:space="preserve">Options are Large, Small, and Any as defined in the </w:t>
            </w:r>
            <w:r w:rsidRPr="00164900">
              <w:rPr>
                <w:i/>
                <w:iCs/>
                <w:rPrChange w:id="641" w:author="Robbie Moses" w:date="2023-03-02T07:25:00Z">
                  <w:rPr/>
                </w:rPrChange>
              </w:rPr>
              <w:t>Settings&gt;Currencies/Denominations&gt;Denominations page.</w:t>
            </w:r>
          </w:p>
        </w:tc>
      </w:tr>
      <w:tr w:rsidR="00916881" w14:paraId="481AAA91" w14:textId="77777777" w:rsidTr="000C4320">
        <w:trPr>
          <w:cantSplit/>
        </w:trPr>
        <w:tc>
          <w:tcPr>
            <w:tcW w:w="2570" w:type="dxa"/>
            <w:tcBorders>
              <w:top w:val="single" w:sz="4" w:space="0" w:color="000000"/>
              <w:left w:val="single" w:sz="4" w:space="0" w:color="000000"/>
              <w:bottom w:val="single" w:sz="4" w:space="0" w:color="000000"/>
            </w:tcBorders>
          </w:tcPr>
          <w:p w14:paraId="64049DCD" w14:textId="77777777" w:rsidR="00916881" w:rsidRPr="00784EEE" w:rsidRDefault="00916881" w:rsidP="00784EEE">
            <w:pPr>
              <w:pStyle w:val="TableBody"/>
              <w:rPr>
                <w:b/>
                <w:bCs/>
              </w:rPr>
            </w:pPr>
            <w:r w:rsidRPr="00784EEE">
              <w:rPr>
                <w:b/>
                <w:bCs/>
              </w:rPr>
              <w:t xml:space="preserve">% of Deposits </w:t>
            </w:r>
            <w:r w:rsidR="00C00A21" w:rsidRPr="00784EEE">
              <w:rPr>
                <w:b/>
                <w:bCs/>
              </w:rPr>
              <w:t>Fit</w:t>
            </w:r>
            <w:r w:rsidRPr="00784EEE">
              <w:rPr>
                <w:b/>
                <w:bCs/>
              </w:rPr>
              <w:t xml:space="preserve"> for Recycling</w:t>
            </w:r>
          </w:p>
          <w:p w14:paraId="2026A91A" w14:textId="77777777" w:rsidR="00916881" w:rsidRPr="003B5D4F" w:rsidRDefault="00916881" w:rsidP="003B5D4F">
            <w:pPr>
              <w:pStyle w:val="TableBody"/>
              <w:rPr>
                <w:rPrChange w:id="642" w:author="Moses, Robbie" w:date="2023-02-22T01:30:00Z">
                  <w:rPr>
                    <w:b/>
                    <w:bCs/>
                  </w:rPr>
                </w:rPrChange>
              </w:rPr>
            </w:pPr>
            <w:r w:rsidRPr="003B5D4F">
              <w:rPr>
                <w:rPrChange w:id="643" w:author="Moses, Robbie" w:date="2023-02-22T01:30:00Z">
                  <w:rPr>
                    <w:b/>
                    <w:bCs/>
                    <w:sz w:val="14"/>
                  </w:rPr>
                </w:rPrChange>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063205F1" w14:textId="66685055" w:rsidR="00916881" w:rsidRDefault="00916881" w:rsidP="00784EEE">
            <w:pPr>
              <w:pStyle w:val="TableBody"/>
            </w:pPr>
            <w:r>
              <w:t>Allows for Denomination-level definitions of what is suitable for recycling. (</w:t>
            </w:r>
            <w:r w:rsidR="00692ECC">
              <w:t>e.g.,</w:t>
            </w:r>
            <w:r>
              <w:t xml:space="preserve"> the USD 1 note is normally of poor quality and not suitable but other denominations often are)</w:t>
            </w:r>
          </w:p>
        </w:tc>
      </w:tr>
      <w:tr w:rsidR="000C4320" w14:paraId="524CE4D2" w14:textId="77777777" w:rsidTr="000C4320">
        <w:trPr>
          <w:cantSplit/>
        </w:trPr>
        <w:tc>
          <w:tcPr>
            <w:tcW w:w="2592" w:type="dxa"/>
            <w:gridSpan w:val="2"/>
            <w:tcBorders>
              <w:top w:val="single" w:sz="4" w:space="0" w:color="000000"/>
              <w:left w:val="single" w:sz="4" w:space="0" w:color="000000"/>
              <w:bottom w:val="single" w:sz="4" w:space="0" w:color="000000"/>
            </w:tcBorders>
          </w:tcPr>
          <w:p w14:paraId="420E6979" w14:textId="77777777" w:rsidR="000C4320" w:rsidRPr="00784EEE" w:rsidRDefault="000C4320" w:rsidP="00784EEE">
            <w:pPr>
              <w:pStyle w:val="TableBody"/>
              <w:rPr>
                <w:b/>
                <w:bCs/>
              </w:rPr>
            </w:pPr>
            <w:r w:rsidRPr="00784EEE">
              <w:rPr>
                <w:b/>
                <w:bCs/>
              </w:rPr>
              <w:t>Standard Order Amount</w:t>
            </w:r>
          </w:p>
          <w:p w14:paraId="3DF116E8" w14:textId="77777777" w:rsidR="00C00A21" w:rsidRPr="00784EEE" w:rsidRDefault="00C00A21" w:rsidP="00784EEE">
            <w:pPr>
              <w:pStyle w:val="TableBody"/>
              <w:rPr>
                <w:b/>
                <w:bCs/>
              </w:rPr>
            </w:pPr>
            <w:r w:rsidRPr="00784EEE">
              <w:rPr>
                <w:b/>
                <w:bCs/>
                <w:sz w:val="14"/>
              </w:rPr>
              <w:t>(</w:t>
            </w:r>
            <w:r w:rsidRPr="003B5D4F">
              <w:rPr>
                <w:rPrChange w:id="644" w:author="Moses, Robbie" w:date="2023-02-22T01:30:00Z">
                  <w:rPr>
                    <w:b/>
                    <w:bCs/>
                    <w:sz w:val="14"/>
                  </w:rPr>
                </w:rPrChange>
              </w:rPr>
              <w:t>Denominations table)</w:t>
            </w:r>
          </w:p>
        </w:tc>
        <w:tc>
          <w:tcPr>
            <w:tcW w:w="5483" w:type="dxa"/>
            <w:tcBorders>
              <w:top w:val="single" w:sz="4" w:space="0" w:color="000000"/>
              <w:left w:val="single" w:sz="4" w:space="0" w:color="000000"/>
              <w:bottom w:val="single" w:sz="4" w:space="0" w:color="000000"/>
              <w:right w:val="single" w:sz="4" w:space="0" w:color="000000"/>
            </w:tcBorders>
          </w:tcPr>
          <w:p w14:paraId="650894DA" w14:textId="56F3D331" w:rsidR="000C4320" w:rsidRDefault="000C4320" w:rsidP="00784EEE">
            <w:pPr>
              <w:pStyle w:val="TableBody"/>
            </w:pPr>
            <w:r>
              <w:t xml:space="preserve">A static replenishment/replacement amount that will override the recommendation amount calculated by the system. Available for situations where </w:t>
            </w:r>
            <w:r w:rsidR="00544762">
              <w:t xml:space="preserve">the </w:t>
            </w:r>
            <w:r>
              <w:t>carrier or operational restrictions require that the same amount of cash be delivered on every scheduled delivery.</w:t>
            </w:r>
          </w:p>
          <w:p w14:paraId="15434F7B" w14:textId="72FA30CB" w:rsidR="000C4320" w:rsidRPr="00AB5717" w:rsidRDefault="000C4320" w:rsidP="00784EEE">
            <w:pPr>
              <w:pStyle w:val="TableNote"/>
              <w:rPr>
                <w:lang w:bidi="en-US"/>
              </w:rPr>
            </w:pPr>
            <w:r w:rsidRPr="00931169">
              <w:rPr>
                <w:b/>
                <w:bCs/>
                <w:lang w:bidi="en-US"/>
              </w:rPr>
              <w:t>Note</w:t>
            </w:r>
            <w:r w:rsidRPr="00AB5717">
              <w:rPr>
                <w:lang w:bidi="en-US"/>
              </w:rPr>
              <w:t xml:space="preserve">: Standard Order Amounts </w:t>
            </w:r>
            <w:r w:rsidR="00C00A21">
              <w:rPr>
                <w:lang w:bidi="en-US"/>
              </w:rPr>
              <w:t>are applicable only for</w:t>
            </w:r>
            <w:r w:rsidRPr="00AB5717">
              <w:rPr>
                <w:lang w:bidi="en-US"/>
              </w:rPr>
              <w:t xml:space="preserve"> R</w:t>
            </w:r>
            <w:r w:rsidR="00C00A21">
              <w:rPr>
                <w:lang w:bidi="en-US"/>
              </w:rPr>
              <w:t>eplace type services (Add Cash services would not be used)</w:t>
            </w:r>
            <w:r w:rsidRPr="00AB5717">
              <w:rPr>
                <w:lang w:bidi="en-US"/>
              </w:rPr>
              <w:t>. Additionally, the Standard Order Amount should be set to equal Maximum Capacity. (Both values represent the largest amount of cash that will b</w:t>
            </w:r>
            <w:r w:rsidR="00C00A21">
              <w:rPr>
                <w:lang w:bidi="en-US"/>
              </w:rPr>
              <w:t>e present</w:t>
            </w:r>
            <w:r w:rsidRPr="00AB5717">
              <w:rPr>
                <w:lang w:bidi="en-US"/>
              </w:rPr>
              <w:t>)</w:t>
            </w:r>
            <w:r w:rsidR="00AB5717" w:rsidRPr="00AB5717">
              <w:rPr>
                <w:lang w:bidi="en-US"/>
              </w:rPr>
              <w:t xml:space="preserve">. This Standard Order Amount column is </w:t>
            </w:r>
            <w:r w:rsidR="00214FED" w:rsidRPr="00AB5717">
              <w:rPr>
                <w:lang w:bidi="en-US"/>
              </w:rPr>
              <w:t>greyed</w:t>
            </w:r>
            <w:r w:rsidR="00AB5717" w:rsidRPr="00AB5717">
              <w:rPr>
                <w:lang w:bidi="en-US"/>
              </w:rPr>
              <w:t xml:space="preserve"> out if </w:t>
            </w:r>
            <w:r w:rsidR="00026D50">
              <w:rPr>
                <w:lang w:bidi="en-US"/>
              </w:rPr>
              <w:t xml:space="preserve">the </w:t>
            </w:r>
            <w:r w:rsidR="00AB5717" w:rsidRPr="00AB5717">
              <w:rPr>
                <w:lang w:bidi="en-US"/>
              </w:rPr>
              <w:t xml:space="preserve">Standard Order Amount option in </w:t>
            </w:r>
            <w:r w:rsidR="00026D50">
              <w:rPr>
                <w:lang w:bidi="en-US"/>
              </w:rPr>
              <w:t xml:space="preserve">the </w:t>
            </w:r>
            <w:r w:rsidR="00AB5717" w:rsidRPr="00702796">
              <w:rPr>
                <w:i/>
                <w:iCs/>
                <w:lang w:bidi="en-US"/>
                <w:rPrChange w:id="645" w:author="Robbie Moses" w:date="2023-03-02T07:25:00Z">
                  <w:rPr>
                    <w:lang w:bidi="en-US"/>
                  </w:rPr>
                </w:rPrChange>
              </w:rPr>
              <w:t xml:space="preserve">Basic </w:t>
            </w:r>
            <w:r w:rsidR="00C00A21" w:rsidRPr="00702796">
              <w:rPr>
                <w:i/>
                <w:iCs/>
                <w:lang w:bidi="en-US"/>
                <w:rPrChange w:id="646" w:author="Robbie Moses" w:date="2023-03-02T07:25:00Z">
                  <w:rPr>
                    <w:lang w:bidi="en-US"/>
                  </w:rPr>
                </w:rPrChange>
              </w:rPr>
              <w:t>&gt; Parameters</w:t>
            </w:r>
            <w:r w:rsidR="00C00A21">
              <w:rPr>
                <w:lang w:bidi="en-US"/>
              </w:rPr>
              <w:t xml:space="preserve"> page is disabled</w:t>
            </w:r>
            <w:r w:rsidR="00AB5717" w:rsidRPr="00AB5717">
              <w:rPr>
                <w:lang w:bidi="en-US"/>
              </w:rPr>
              <w:t xml:space="preserve">. </w:t>
            </w:r>
          </w:p>
        </w:tc>
      </w:tr>
      <w:tr w:rsidR="00752542" w14:paraId="35C76808" w14:textId="77777777" w:rsidTr="000C4320">
        <w:trPr>
          <w:cantSplit/>
        </w:trPr>
        <w:tc>
          <w:tcPr>
            <w:tcW w:w="2570" w:type="dxa"/>
            <w:tcBorders>
              <w:top w:val="single" w:sz="4" w:space="0" w:color="000000"/>
              <w:left w:val="single" w:sz="4" w:space="0" w:color="000000"/>
              <w:bottom w:val="single" w:sz="4" w:space="0" w:color="000000"/>
            </w:tcBorders>
          </w:tcPr>
          <w:p w14:paraId="6AF31C89" w14:textId="77777777" w:rsidR="00752542" w:rsidRPr="00784EEE" w:rsidRDefault="00752542" w:rsidP="00784EEE">
            <w:pPr>
              <w:pStyle w:val="TableBody"/>
              <w:rPr>
                <w:b/>
                <w:bCs/>
              </w:rPr>
            </w:pPr>
            <w:r w:rsidRPr="00784EEE">
              <w:rPr>
                <w:b/>
                <w:bCs/>
              </w:rPr>
              <w:lastRenderedPageBreak/>
              <w:t xml:space="preserve">Synchronize Across Denominations </w:t>
            </w:r>
          </w:p>
          <w:p w14:paraId="0B9AA238" w14:textId="77777777" w:rsidR="00752542" w:rsidRDefault="00752542" w:rsidP="00784EEE">
            <w:pPr>
              <w:pStyle w:val="TableBody"/>
            </w:pPr>
            <w:r w:rsidRPr="00784EEE">
              <w:rPr>
                <w:b/>
                <w:bCs/>
                <w:sz w:val="14"/>
              </w:rPr>
              <w:t>(Denominations table)</w:t>
            </w:r>
          </w:p>
        </w:tc>
        <w:tc>
          <w:tcPr>
            <w:tcW w:w="5505" w:type="dxa"/>
            <w:gridSpan w:val="2"/>
            <w:tcBorders>
              <w:top w:val="single" w:sz="4" w:space="0" w:color="000000"/>
              <w:left w:val="single" w:sz="4" w:space="0" w:color="000000"/>
              <w:bottom w:val="single" w:sz="4" w:space="0" w:color="000000"/>
              <w:right w:val="single" w:sz="4" w:space="0" w:color="000000"/>
            </w:tcBorders>
          </w:tcPr>
          <w:p w14:paraId="3951B25B" w14:textId="77777777" w:rsidR="009F5091" w:rsidRDefault="00752542" w:rsidP="00784EEE">
            <w:pPr>
              <w:pStyle w:val="TableBody"/>
            </w:pPr>
            <w:r w:rsidRPr="00752542">
              <w:t xml:space="preserve">This option causes any Replace delivery recommendation that is created to include all denominations. Use this if there is an operational or physical constraint that prevents servicers from Replacing some components and not others. For example, if </w:t>
            </w:r>
            <w:r w:rsidR="00026D50">
              <w:t xml:space="preserve">the </w:t>
            </w:r>
            <w:r w:rsidRPr="00752542">
              <w:t xml:space="preserve">ATM balance includes 100 notes sufficient to cover demand until </w:t>
            </w:r>
            <w:r w:rsidR="00026D50">
              <w:t xml:space="preserve">the </w:t>
            </w:r>
            <w:r w:rsidRPr="00752542">
              <w:t xml:space="preserve">next service but 50 notes are not enough, then enabling this option will cause the current Recommendation to include Replace of both 100 and 50 notes. Disabling this option would mean instead Recommendation for 50 notes only. </w:t>
            </w:r>
          </w:p>
          <w:p w14:paraId="464DE7EE" w14:textId="70E5C208" w:rsidR="00752542" w:rsidRPr="00752542" w:rsidRDefault="00752542" w:rsidP="009F5091">
            <w:pPr>
              <w:pStyle w:val="TableNote"/>
            </w:pPr>
            <w:r w:rsidRPr="00931169">
              <w:rPr>
                <w:b/>
                <w:bCs/>
              </w:rPr>
              <w:t>Note</w:t>
            </w:r>
            <w:r w:rsidRPr="00752542">
              <w:t>: This option applies for Replace Cash, and not Add Cash service.</w:t>
            </w:r>
          </w:p>
        </w:tc>
      </w:tr>
    </w:tbl>
    <w:p w14:paraId="3DEEDB31" w14:textId="77777777" w:rsidR="00916881" w:rsidRDefault="00916881" w:rsidP="0045187D">
      <w:pPr>
        <w:pStyle w:val="BodyText"/>
      </w:pPr>
    </w:p>
    <w:p w14:paraId="0F5BA9F1" w14:textId="30869061" w:rsidR="00916881" w:rsidRDefault="00916881" w:rsidP="00F63174">
      <w:pPr>
        <w:pStyle w:val="Caption"/>
        <w:spacing w:before="0" w:after="120"/>
        <w:ind w:left="187" w:hanging="187"/>
        <w:outlineLvl w:val="0"/>
      </w:pPr>
      <w:bookmarkStart w:id="647" w:name="_Toc128632346"/>
      <w:r>
        <w:t xml:space="preserve">Figure </w:t>
      </w:r>
      <w:ins w:id="648" w:author="Robbie Moses" w:date="2023-03-02T06:45:00Z">
        <w:r w:rsidR="00624EA3">
          <w:fldChar w:fldCharType="begin"/>
        </w:r>
        <w:r w:rsidR="00624EA3">
          <w:instrText xml:space="preserve"> SEQ Figure \* ARABIC </w:instrText>
        </w:r>
      </w:ins>
      <w:r w:rsidR="00624EA3">
        <w:fldChar w:fldCharType="separate"/>
      </w:r>
      <w:ins w:id="649" w:author="Robbie Moses" w:date="2023-03-02T06:45:00Z">
        <w:r w:rsidR="00624EA3">
          <w:rPr>
            <w:noProof/>
          </w:rPr>
          <w:t>27</w:t>
        </w:r>
        <w:r w:rsidR="00624EA3">
          <w:fldChar w:fldCharType="end"/>
        </w:r>
      </w:ins>
      <w:ins w:id="650" w:author="Moses, Robbie" w:date="2023-02-22T02:39:00Z">
        <w:del w:id="651" w:author="Robbie Moses" w:date="2023-03-02T06:45:00Z">
          <w:r w:rsidR="003B5D4F" w:rsidDel="00624EA3">
            <w:fldChar w:fldCharType="begin"/>
          </w:r>
          <w:r w:rsidR="003B5D4F" w:rsidDel="00624EA3">
            <w:delInstrText xml:space="preserve"> SEQ Figure \* ARABIC </w:delInstrText>
          </w:r>
        </w:del>
      </w:ins>
      <w:del w:id="652" w:author="Robbie Moses" w:date="2023-03-02T06:45:00Z">
        <w:r w:rsidR="003B5D4F" w:rsidDel="00624EA3">
          <w:fldChar w:fldCharType="separate"/>
        </w:r>
      </w:del>
      <w:ins w:id="653" w:author="Moses, Robbie" w:date="2023-02-22T02:39:00Z">
        <w:del w:id="654" w:author="Robbie Moses" w:date="2023-03-02T06:45:00Z">
          <w:r w:rsidR="003B5D4F" w:rsidDel="00624EA3">
            <w:rPr>
              <w:noProof/>
            </w:rPr>
            <w:delText>26</w:delText>
          </w:r>
          <w:r w:rsidR="003B5D4F" w:rsidDel="00624EA3">
            <w:fldChar w:fldCharType="end"/>
          </w:r>
        </w:del>
      </w:ins>
      <w:del w:id="655"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26</w:delText>
        </w:r>
        <w:r w:rsidRPr="62692672" w:rsidDel="003B5D4F">
          <w:rPr>
            <w:noProof/>
          </w:rPr>
          <w:fldChar w:fldCharType="end"/>
        </w:r>
      </w:del>
      <w:r w:rsidR="00E718EE">
        <w:t>: Advanced Device CompoN</w:t>
      </w:r>
      <w:r>
        <w:t>ent Definition Page</w:t>
      </w:r>
      <w:bookmarkEnd w:id="647"/>
    </w:p>
    <w:p w14:paraId="4A932C6F" w14:textId="233573B3" w:rsidR="00916881" w:rsidRDefault="50034652" w:rsidP="0045187D">
      <w:pPr>
        <w:pStyle w:val="BodyText"/>
      </w:pPr>
      <w:r>
        <w:rPr>
          <w:noProof/>
        </w:rPr>
        <w:drawing>
          <wp:inline distT="0" distB="0" distL="0" distR="0" wp14:anchorId="0532BB2F" wp14:editId="3C8B5334">
            <wp:extent cx="4572000" cy="657225"/>
            <wp:effectExtent l="76200" t="76200" r="133350" b="142875"/>
            <wp:docPr id="364980837" name="Picture 36498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1C8CC6" w14:textId="577381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151315D" w14:textId="77777777" w:rsidR="00916881" w:rsidRDefault="00916881" w:rsidP="0045187D">
      <w:pPr>
        <w:pStyle w:val="BodyText"/>
      </w:pPr>
    </w:p>
    <w:p w14:paraId="6D3ECF7D" w14:textId="6E9F4B77" w:rsidR="00916881" w:rsidRDefault="00916881" w:rsidP="00BB47C0">
      <w:pPr>
        <w:pStyle w:val="Heading2"/>
      </w:pPr>
      <w:bookmarkStart w:id="656" w:name="_Ref221790190"/>
      <w:bookmarkStart w:id="657" w:name="_Ref236037430"/>
      <w:bookmarkStart w:id="658" w:name="_Toc128718594"/>
      <w:r>
        <w:t>Cashpoint</w:t>
      </w:r>
      <w:r>
        <w:rPr>
          <w:rFonts w:ascii="Wingdings" w:hAnsi="Wingdings"/>
        </w:rPr>
        <w:t></w:t>
      </w:r>
      <w:r>
        <w:t>Basic</w:t>
      </w:r>
      <w:r>
        <w:rPr>
          <w:rFonts w:ascii="Wingdings" w:hAnsi="Wingdings"/>
        </w:rPr>
        <w:t></w:t>
      </w:r>
      <w:r>
        <w:t>Non-Cash Media</w:t>
      </w:r>
      <w:bookmarkEnd w:id="656"/>
      <w:bookmarkEnd w:id="657"/>
      <w:bookmarkEnd w:id="658"/>
    </w:p>
    <w:p w14:paraId="1DAADE35" w14:textId="39726460" w:rsidR="00916881" w:rsidRDefault="00916881" w:rsidP="00784EEE">
      <w:pPr>
        <w:pStyle w:val="BodyText"/>
      </w:pPr>
      <w:r>
        <w:t>The Non-Cash Media Page allows the user to assign Non-Cash Media to the Cashpoint. These must be pre-defined before they can be assigned. For more information on setting up and assigning Non-Cash Media, see:</w:t>
      </w:r>
      <w:r>
        <w:rPr>
          <w:rStyle w:val="TopicCrossReference"/>
        </w:rPr>
        <w:t xml:space="preserve"> </w:t>
      </w:r>
      <w:r w:rsidR="00027408">
        <w:rPr>
          <w:rStyle w:val="TopicCrossReference"/>
        </w:rPr>
        <w:fldChar w:fldCharType="begin"/>
      </w:r>
      <w:r>
        <w:rPr>
          <w:rStyle w:val="TopicCrossReference"/>
        </w:rPr>
        <w:instrText xml:space="preserve"> REF _Ref236107844 \h </w:instrText>
      </w:r>
      <w:r w:rsidR="00784EEE">
        <w:rPr>
          <w:rStyle w:val="TopicCrossReference"/>
        </w:rPr>
        <w:instrText xml:space="preserve"> \* MERGEFORMAT </w:instrText>
      </w:r>
      <w:r w:rsidR="00027408">
        <w:rPr>
          <w:rStyle w:val="TopicCrossReference"/>
        </w:rPr>
      </w:r>
      <w:r w:rsidR="00027408">
        <w:rPr>
          <w:rStyle w:val="TopicCrossReference"/>
        </w:rPr>
        <w:fldChar w:fldCharType="separate"/>
      </w:r>
      <w:r w:rsidR="00D57607">
        <w:br/>
      </w:r>
      <w:r w:rsidR="00D57607" w:rsidRPr="00931169">
        <w:rPr>
          <w:color w:val="1F497D" w:themeColor="text2"/>
        </w:rPr>
        <w:t>Currencies/Denominations</w:t>
      </w:r>
      <w:r w:rsidR="00D57607" w:rsidRPr="00931169">
        <w:rPr>
          <w:rFonts w:ascii="Wingdings" w:hAnsi="Wingdings"/>
          <w:color w:val="1F497D" w:themeColor="text2"/>
        </w:rPr>
        <w:t></w:t>
      </w:r>
      <w:r w:rsidR="00D57607" w:rsidRPr="00931169">
        <w:rPr>
          <w:color w:val="1F497D" w:themeColor="text2"/>
        </w:rPr>
        <w:t>Non-Cash Media Page</w:t>
      </w:r>
      <w:r w:rsidR="00027408">
        <w:rPr>
          <w:rStyle w:val="TopicCrossReference"/>
        </w:rPr>
        <w:fldChar w:fldCharType="end"/>
      </w:r>
    </w:p>
    <w:p w14:paraId="3F1B4B08" w14:textId="2544C23D" w:rsidR="00916881" w:rsidRDefault="00916881" w:rsidP="00F63174">
      <w:pPr>
        <w:pStyle w:val="Caption"/>
        <w:spacing w:before="0" w:after="120"/>
        <w:ind w:left="187" w:hanging="187"/>
        <w:outlineLvl w:val="0"/>
      </w:pPr>
      <w:bookmarkStart w:id="659" w:name="_Toc128632347"/>
      <w:r>
        <w:t xml:space="preserve">Figure </w:t>
      </w:r>
      <w:ins w:id="660" w:author="Robbie Moses" w:date="2023-03-02T06:45:00Z">
        <w:r w:rsidR="00624EA3">
          <w:fldChar w:fldCharType="begin"/>
        </w:r>
        <w:r w:rsidR="00624EA3">
          <w:instrText xml:space="preserve"> SEQ Figure \* ARABIC </w:instrText>
        </w:r>
      </w:ins>
      <w:r w:rsidR="00624EA3">
        <w:fldChar w:fldCharType="separate"/>
      </w:r>
      <w:ins w:id="661" w:author="Robbie Moses" w:date="2023-03-02T06:45:00Z">
        <w:r w:rsidR="00624EA3">
          <w:rPr>
            <w:noProof/>
          </w:rPr>
          <w:t>28</w:t>
        </w:r>
        <w:r w:rsidR="00624EA3">
          <w:fldChar w:fldCharType="end"/>
        </w:r>
      </w:ins>
      <w:ins w:id="662" w:author="Moses, Robbie" w:date="2023-02-22T02:39:00Z">
        <w:del w:id="663" w:author="Robbie Moses" w:date="2023-03-02T06:45:00Z">
          <w:r w:rsidR="003B5D4F" w:rsidDel="00624EA3">
            <w:fldChar w:fldCharType="begin"/>
          </w:r>
          <w:r w:rsidR="003B5D4F" w:rsidDel="00624EA3">
            <w:delInstrText xml:space="preserve"> SEQ Figure \* ARABIC </w:delInstrText>
          </w:r>
        </w:del>
      </w:ins>
      <w:del w:id="664" w:author="Robbie Moses" w:date="2023-03-02T06:45:00Z">
        <w:r w:rsidR="003B5D4F" w:rsidDel="00624EA3">
          <w:fldChar w:fldCharType="separate"/>
        </w:r>
      </w:del>
      <w:ins w:id="665" w:author="Moses, Robbie" w:date="2023-02-22T02:39:00Z">
        <w:del w:id="666" w:author="Robbie Moses" w:date="2023-03-02T06:45:00Z">
          <w:r w:rsidR="003B5D4F" w:rsidDel="00624EA3">
            <w:rPr>
              <w:noProof/>
            </w:rPr>
            <w:delText>27</w:delText>
          </w:r>
          <w:r w:rsidR="003B5D4F" w:rsidDel="00624EA3">
            <w:fldChar w:fldCharType="end"/>
          </w:r>
        </w:del>
      </w:ins>
      <w:del w:id="667"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27</w:delText>
        </w:r>
        <w:r w:rsidRPr="62692672" w:rsidDel="003B5D4F">
          <w:rPr>
            <w:noProof/>
          </w:rPr>
          <w:fldChar w:fldCharType="end"/>
        </w:r>
      </w:del>
      <w:r>
        <w:t>: Non-Cash Media Page</w:t>
      </w:r>
      <w:bookmarkEnd w:id="659"/>
    </w:p>
    <w:p w14:paraId="151A3917" w14:textId="74BF2FB8" w:rsidR="00916881" w:rsidRDefault="69E91354" w:rsidP="0045187D">
      <w:pPr>
        <w:pStyle w:val="BodyText"/>
      </w:pPr>
      <w:r>
        <w:rPr>
          <w:noProof/>
        </w:rPr>
        <w:drawing>
          <wp:inline distT="0" distB="0" distL="0" distR="0" wp14:anchorId="0C4306B9" wp14:editId="47B21877">
            <wp:extent cx="5486400" cy="2009775"/>
            <wp:effectExtent l="76200" t="76200" r="133350" b="142875"/>
            <wp:docPr id="2069319822" name="Picture 20693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486400" cy="2009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CF043" w14:textId="7E6EB6C0" w:rsidR="00916881" w:rsidRDefault="00916881" w:rsidP="00F63174">
      <w:pPr>
        <w:pStyle w:val="Caption"/>
        <w:spacing w:before="0" w:after="120"/>
        <w:ind w:left="187" w:hanging="187"/>
        <w:outlineLvl w:val="0"/>
      </w:pPr>
      <w:bookmarkStart w:id="668" w:name="_Toc128630973"/>
      <w:r>
        <w:lastRenderedPageBreak/>
        <w:t xml:space="preserve">Table </w:t>
      </w:r>
      <w:r w:rsidR="00027408">
        <w:fldChar w:fldCharType="begin"/>
      </w:r>
      <w:r>
        <w:instrText xml:space="preserve"> SEQ "Table" \*Arabic </w:instrText>
      </w:r>
      <w:r w:rsidR="00027408">
        <w:fldChar w:fldCharType="separate"/>
      </w:r>
      <w:r w:rsidR="00D57607">
        <w:rPr>
          <w:noProof/>
        </w:rPr>
        <w:t>19</w:t>
      </w:r>
      <w:r w:rsidR="00027408">
        <w:rPr>
          <w:noProof/>
        </w:rPr>
        <w:fldChar w:fldCharType="end"/>
      </w:r>
      <w:r>
        <w:t>: Non-Cash Media Description</w:t>
      </w:r>
      <w:bookmarkEnd w:id="668"/>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3C3483C1" w14:textId="77777777" w:rsidTr="006E65F7">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4D6A0A10" w14:textId="77777777" w:rsidR="00916881" w:rsidRDefault="00916881" w:rsidP="00784EEE">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10EBD7" w14:textId="77777777" w:rsidR="00916881" w:rsidRDefault="00916881" w:rsidP="00784EEE">
            <w:pPr>
              <w:pStyle w:val="TableHeading"/>
            </w:pPr>
            <w:r>
              <w:t>Description</w:t>
            </w:r>
          </w:p>
        </w:tc>
      </w:tr>
      <w:tr w:rsidR="00916881" w14:paraId="0345F702" w14:textId="77777777" w:rsidTr="0009567D">
        <w:trPr>
          <w:cantSplit/>
          <w:trHeight w:val="135"/>
        </w:trPr>
        <w:tc>
          <w:tcPr>
            <w:tcW w:w="2570" w:type="dxa"/>
            <w:gridSpan w:val="2"/>
            <w:tcBorders>
              <w:left w:val="single" w:sz="4" w:space="0" w:color="000000"/>
              <w:bottom w:val="single" w:sz="4" w:space="0" w:color="000000"/>
            </w:tcBorders>
          </w:tcPr>
          <w:p w14:paraId="45AF4546" w14:textId="77777777" w:rsidR="00916881" w:rsidRPr="00784EEE" w:rsidRDefault="00916881" w:rsidP="00784EEE">
            <w:pPr>
              <w:pStyle w:val="TableBody"/>
              <w:rPr>
                <w:b/>
                <w:bCs/>
              </w:rPr>
            </w:pPr>
            <w:r w:rsidRPr="00784EEE">
              <w:rPr>
                <w:b/>
                <w:bCs/>
              </w:rPr>
              <w:t>Non-Cash Media ID</w:t>
            </w:r>
          </w:p>
        </w:tc>
        <w:tc>
          <w:tcPr>
            <w:tcW w:w="5505" w:type="dxa"/>
            <w:gridSpan w:val="2"/>
            <w:tcBorders>
              <w:left w:val="single" w:sz="4" w:space="0" w:color="000000"/>
              <w:bottom w:val="single" w:sz="4" w:space="0" w:color="000000"/>
              <w:right w:val="single" w:sz="4" w:space="0" w:color="000000"/>
            </w:tcBorders>
          </w:tcPr>
          <w:p w14:paraId="7001772D" w14:textId="77777777" w:rsidR="00916881" w:rsidRDefault="00916881" w:rsidP="00784EEE">
            <w:pPr>
              <w:pStyle w:val="TableBody"/>
            </w:pPr>
            <w:r>
              <w:t>Unique alphanumeric value for identification of this media.</w:t>
            </w:r>
          </w:p>
        </w:tc>
      </w:tr>
      <w:tr w:rsidR="00916881" w14:paraId="5ADC1D5A" w14:textId="77777777" w:rsidTr="0009567D">
        <w:trPr>
          <w:cantSplit/>
        </w:trPr>
        <w:tc>
          <w:tcPr>
            <w:tcW w:w="2570" w:type="dxa"/>
            <w:gridSpan w:val="2"/>
            <w:tcBorders>
              <w:left w:val="single" w:sz="4" w:space="0" w:color="000000"/>
              <w:bottom w:val="single" w:sz="4" w:space="0" w:color="000000"/>
            </w:tcBorders>
          </w:tcPr>
          <w:p w14:paraId="2E21AC5E" w14:textId="77777777" w:rsidR="00916881" w:rsidRPr="00784EEE" w:rsidRDefault="00916881" w:rsidP="00784EEE">
            <w:pPr>
              <w:pStyle w:val="TableBody"/>
              <w:rPr>
                <w:b/>
                <w:bCs/>
              </w:rPr>
            </w:pPr>
            <w:r w:rsidRPr="00784EEE">
              <w:rPr>
                <w:b/>
                <w:bCs/>
              </w:rPr>
              <w:t>Non-Cash Media Description</w:t>
            </w:r>
          </w:p>
        </w:tc>
        <w:tc>
          <w:tcPr>
            <w:tcW w:w="5505" w:type="dxa"/>
            <w:gridSpan w:val="2"/>
            <w:tcBorders>
              <w:left w:val="single" w:sz="4" w:space="0" w:color="000000"/>
              <w:bottom w:val="single" w:sz="4" w:space="0" w:color="000000"/>
              <w:right w:val="single" w:sz="4" w:space="0" w:color="000000"/>
            </w:tcBorders>
          </w:tcPr>
          <w:p w14:paraId="5CDE652B" w14:textId="77777777" w:rsidR="00916881" w:rsidRDefault="00916881" w:rsidP="00784EEE">
            <w:pPr>
              <w:pStyle w:val="TableBody"/>
            </w:pPr>
            <w:r>
              <w:t xml:space="preserve">Description of non-cash media. </w:t>
            </w:r>
          </w:p>
        </w:tc>
      </w:tr>
      <w:tr w:rsidR="00916881" w14:paraId="3ED4E2EB" w14:textId="77777777" w:rsidTr="0009567D">
        <w:trPr>
          <w:cantSplit/>
        </w:trPr>
        <w:tc>
          <w:tcPr>
            <w:tcW w:w="2570" w:type="dxa"/>
            <w:gridSpan w:val="2"/>
            <w:tcBorders>
              <w:top w:val="single" w:sz="4" w:space="0" w:color="000000"/>
              <w:left w:val="single" w:sz="4" w:space="0" w:color="000000"/>
              <w:bottom w:val="single" w:sz="4" w:space="0" w:color="000000"/>
            </w:tcBorders>
          </w:tcPr>
          <w:p w14:paraId="495EF3C4" w14:textId="77777777" w:rsidR="00916881" w:rsidRPr="00784EEE" w:rsidRDefault="00916881" w:rsidP="00784EEE">
            <w:pPr>
              <w:pStyle w:val="TableBody"/>
              <w:rPr>
                <w:b/>
                <w:bCs/>
              </w:rPr>
            </w:pPr>
            <w:r w:rsidRPr="00784EEE">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5ABA7986" w14:textId="77777777" w:rsidR="00916881" w:rsidRDefault="008607BF" w:rsidP="00784EEE">
            <w:pPr>
              <w:pStyle w:val="TableBody"/>
            </w:pPr>
            <w:r>
              <w:t>The amount</w:t>
            </w:r>
            <w:r w:rsidR="00916881">
              <w:t xml:space="preserve"> which will be ordered along with each Normal Cash order.</w:t>
            </w:r>
          </w:p>
        </w:tc>
      </w:tr>
      <w:tr w:rsidR="00916881" w14:paraId="0A521394" w14:textId="77777777" w:rsidTr="0009567D">
        <w:trPr>
          <w:cantSplit/>
        </w:trPr>
        <w:tc>
          <w:tcPr>
            <w:tcW w:w="2570" w:type="dxa"/>
            <w:gridSpan w:val="2"/>
            <w:tcBorders>
              <w:top w:val="single" w:sz="4" w:space="0" w:color="000000"/>
              <w:left w:val="single" w:sz="4" w:space="0" w:color="000000"/>
              <w:bottom w:val="single" w:sz="4" w:space="0" w:color="000000"/>
            </w:tcBorders>
          </w:tcPr>
          <w:p w14:paraId="08123807" w14:textId="77777777" w:rsidR="00916881" w:rsidRPr="00784EEE" w:rsidRDefault="00916881" w:rsidP="00784EEE">
            <w:pPr>
              <w:pStyle w:val="TableBody"/>
              <w:rPr>
                <w:b/>
                <w:bCs/>
              </w:rPr>
            </w:pPr>
            <w:r w:rsidRPr="00784EEE">
              <w:rPr>
                <w:b/>
                <w:bCs/>
              </w:rPr>
              <w:t>Add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DFC122D" w14:textId="77777777" w:rsidR="00916881" w:rsidRDefault="00916881" w:rsidP="00784EEE">
            <w:pPr>
              <w:pStyle w:val="TableBody"/>
            </w:pPr>
            <w:r>
              <w:t xml:space="preserve">To add a new Non-Cash media, click </w:t>
            </w:r>
            <w:r>
              <w:rPr>
                <w:b/>
                <w:bCs/>
              </w:rPr>
              <w:t>Add</w:t>
            </w:r>
            <w:r>
              <w:t xml:space="preserve"> and choose non-cash media from the list available and click the </w:t>
            </w:r>
            <w:r>
              <w:rPr>
                <w:b/>
                <w:bCs/>
              </w:rPr>
              <w:t>Assign</w:t>
            </w:r>
            <w:r>
              <w:t xml:space="preserve"> button to assign the selected media to this Cashpoint.  Note that the list for non-cash media is defined and managed on the network level under the </w:t>
            </w:r>
            <w:r w:rsidRPr="00702796">
              <w:rPr>
                <w:i/>
                <w:iCs/>
                <w:rPrChange w:id="669" w:author="Robbie Moses" w:date="2023-03-02T07:25:00Z">
                  <w:rPr>
                    <w:b/>
                    <w:bCs/>
                  </w:rPr>
                </w:rPrChange>
              </w:rPr>
              <w:t>System</w:t>
            </w:r>
            <w:r w:rsidRPr="00702796">
              <w:rPr>
                <w:i/>
                <w:iCs/>
                <w:rPrChange w:id="670" w:author="Robbie Moses" w:date="2023-03-02T07:25:00Z">
                  <w:rPr/>
                </w:rPrChange>
              </w:rPr>
              <w:t xml:space="preserve"> tab </w:t>
            </w:r>
            <w:r w:rsidRPr="00702796">
              <w:rPr>
                <w:rFonts w:ascii="Wingdings" w:hAnsi="Wingdings"/>
                <w:i/>
                <w:iCs/>
                <w:rPrChange w:id="671" w:author="Robbie Moses" w:date="2023-03-02T07:25:00Z">
                  <w:rPr>
                    <w:rFonts w:ascii="Wingdings" w:hAnsi="Wingdings"/>
                  </w:rPr>
                </w:rPrChange>
              </w:rPr>
              <w:t></w:t>
            </w:r>
            <w:r w:rsidRPr="00702796">
              <w:rPr>
                <w:i/>
                <w:iCs/>
                <w:rPrChange w:id="672" w:author="Robbie Moses" w:date="2023-03-02T07:25:00Z">
                  <w:rPr/>
                </w:rPrChange>
              </w:rPr>
              <w:t xml:space="preserve"> </w:t>
            </w:r>
            <w:r w:rsidRPr="00702796">
              <w:rPr>
                <w:i/>
                <w:iCs/>
                <w:rPrChange w:id="673" w:author="Robbie Moses" w:date="2023-03-02T07:25:00Z">
                  <w:rPr>
                    <w:b/>
                    <w:bCs/>
                  </w:rPr>
                </w:rPrChange>
              </w:rPr>
              <w:t>Currencies/Denominations</w:t>
            </w:r>
            <w:r w:rsidRPr="00702796">
              <w:rPr>
                <w:i/>
                <w:iCs/>
                <w:rPrChange w:id="674" w:author="Robbie Moses" w:date="2023-03-02T07:25:00Z">
                  <w:rPr/>
                </w:rPrChange>
              </w:rPr>
              <w:t xml:space="preserve"> </w:t>
            </w:r>
            <w:r w:rsidRPr="00702796">
              <w:rPr>
                <w:rFonts w:ascii="Wingdings" w:hAnsi="Wingdings"/>
                <w:i/>
                <w:iCs/>
                <w:rPrChange w:id="675" w:author="Robbie Moses" w:date="2023-03-02T07:25:00Z">
                  <w:rPr>
                    <w:rFonts w:ascii="Wingdings" w:hAnsi="Wingdings"/>
                  </w:rPr>
                </w:rPrChange>
              </w:rPr>
              <w:t></w:t>
            </w:r>
            <w:r w:rsidRPr="00702796">
              <w:rPr>
                <w:i/>
                <w:iCs/>
                <w:rPrChange w:id="676" w:author="Robbie Moses" w:date="2023-03-02T07:25:00Z">
                  <w:rPr/>
                </w:rPrChange>
              </w:rPr>
              <w:t xml:space="preserve"> </w:t>
            </w:r>
            <w:r w:rsidRPr="00702796">
              <w:rPr>
                <w:i/>
                <w:iCs/>
                <w:rPrChange w:id="677" w:author="Robbie Moses" w:date="2023-03-02T07:25:00Z">
                  <w:rPr>
                    <w:b/>
                    <w:bCs/>
                  </w:rPr>
                </w:rPrChange>
              </w:rPr>
              <w:t>Non-Cash Media</w:t>
            </w:r>
            <w:r w:rsidRPr="00702796">
              <w:rPr>
                <w:i/>
                <w:iCs/>
                <w:rPrChange w:id="678" w:author="Robbie Moses" w:date="2023-03-02T07:25:00Z">
                  <w:rPr/>
                </w:rPrChange>
              </w:rPr>
              <w:t>.</w:t>
            </w:r>
            <w:r>
              <w:t xml:space="preserve"> </w:t>
            </w:r>
          </w:p>
        </w:tc>
      </w:tr>
      <w:tr w:rsidR="00916881" w14:paraId="1EEC4F00" w14:textId="77777777" w:rsidTr="0009567D">
        <w:trPr>
          <w:cantSplit/>
        </w:trPr>
        <w:tc>
          <w:tcPr>
            <w:tcW w:w="2570" w:type="dxa"/>
            <w:gridSpan w:val="2"/>
            <w:tcBorders>
              <w:top w:val="single" w:sz="4" w:space="0" w:color="000000"/>
              <w:left w:val="single" w:sz="4" w:space="0" w:color="000000"/>
              <w:bottom w:val="single" w:sz="4" w:space="0" w:color="000000"/>
            </w:tcBorders>
          </w:tcPr>
          <w:p w14:paraId="09C5D655" w14:textId="77777777" w:rsidR="00916881" w:rsidRPr="00784EEE" w:rsidRDefault="00916881" w:rsidP="00784EEE">
            <w:pPr>
              <w:pStyle w:val="TableBody"/>
              <w:rPr>
                <w:b/>
                <w:bCs/>
              </w:rPr>
            </w:pPr>
            <w:r w:rsidRPr="00784EEE">
              <w:rPr>
                <w:b/>
                <w:bCs/>
              </w:rPr>
              <w:t>Update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05BC2BE3" w14:textId="77777777" w:rsidR="00916881" w:rsidRDefault="00916881" w:rsidP="00784EEE">
            <w:pPr>
              <w:pStyle w:val="TableBody"/>
            </w:pPr>
            <w:r>
              <w:t xml:space="preserve">It is only possible to enter changes in the order amount. To save the changes, click the </w:t>
            </w:r>
            <w:r>
              <w:rPr>
                <w:b/>
                <w:bCs/>
              </w:rPr>
              <w:t xml:space="preserve">Save </w:t>
            </w:r>
            <w:r>
              <w:t xml:space="preserve">button. </w:t>
            </w:r>
          </w:p>
        </w:tc>
      </w:tr>
      <w:tr w:rsidR="00916881" w14:paraId="2649135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033BE4B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C337170" wp14:editId="3C93B5F9">
                      <wp:extent cx="496570" cy="504190"/>
                      <wp:effectExtent l="1270" t="3810" r="6985" b="6350"/>
                      <wp:docPr id="449"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50" name="Rectangle 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1" name="Freeform 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52" name="Freeform 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73123F1" id="Group 2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lVZ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CHflVZqRoAABCTAAAOAAAAAAAAAAAAAAAAAC4CAABkcnMvZTJv&#10;RG9jLnhtbFBLAQItABQABgAIAAAAIQB1x0Kc2wAAAAMBAAAPAAAAAAAAAAAAAAAAAAMdAABkcnMv&#10;ZG93bnJldi54bWxQSwUGAAAAAAQABADzAAAACx4AAAAA&#10;">
                      <v:rect id="Rectangle 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" filled="f" stroked="f">
                        <v:stroke joinstyle="round"/>
                      </v:rect>
                      <v:shape id="Freeform 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2BC100D1" w14:textId="5FEC2940" w:rsidR="00916881" w:rsidRDefault="00916881" w:rsidP="00784EEE">
            <w:pPr>
              <w:pStyle w:val="TableNote"/>
            </w:pPr>
            <w:r>
              <w:rPr>
                <w:b/>
                <w:bCs/>
              </w:rPr>
              <w:t>Note</w:t>
            </w:r>
            <w:r>
              <w:t xml:space="preserve">:  When a non-cash media is defined for a Cashpoint, recommendations for that Cashpoint at the Cashpoint level and in OptiNet will also include </w:t>
            </w:r>
            <w:r w:rsidR="00026D50">
              <w:t xml:space="preserve">the </w:t>
            </w:r>
            <w:r>
              <w:t xml:space="preserve">non-cash media order amount. </w:t>
            </w:r>
          </w:p>
        </w:tc>
      </w:tr>
    </w:tbl>
    <w:p w14:paraId="7B9B3DB4" w14:textId="7D444F8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0AC71F8" w14:textId="77777777" w:rsidR="0041261E" w:rsidRDefault="0041261E" w:rsidP="0041261E">
      <w:pPr>
        <w:pStyle w:val="BodyText"/>
      </w:pPr>
    </w:p>
    <w:p w14:paraId="0D9B10C3" w14:textId="0D352224" w:rsidR="00916881" w:rsidRDefault="00916881" w:rsidP="00BB47C0">
      <w:pPr>
        <w:pStyle w:val="Heading2"/>
      </w:pPr>
      <w:bookmarkStart w:id="679" w:name="_CashpointBasicLinkage"/>
      <w:bookmarkStart w:id="680" w:name="_Ref221786529"/>
      <w:bookmarkStart w:id="681" w:name="_Toc128718595"/>
      <w:bookmarkEnd w:id="679"/>
      <w:r>
        <w:t>Cashpoint</w:t>
      </w:r>
      <w:r>
        <w:rPr>
          <w:rFonts w:ascii="Wingdings" w:hAnsi="Wingdings"/>
        </w:rPr>
        <w:t></w:t>
      </w:r>
      <w:r>
        <w:t>Basic</w:t>
      </w:r>
      <w:r>
        <w:rPr>
          <w:rFonts w:ascii="Wingdings" w:hAnsi="Wingdings"/>
        </w:rPr>
        <w:t></w:t>
      </w:r>
      <w:r>
        <w:t>Linkage</w:t>
      </w:r>
      <w:bookmarkEnd w:id="680"/>
      <w:bookmarkEnd w:id="681"/>
    </w:p>
    <w:p w14:paraId="10DED1C0" w14:textId="313456CB" w:rsidR="00916881" w:rsidRDefault="00916881" w:rsidP="00784EEE">
      <w:pPr>
        <w:pStyle w:val="BodyText"/>
      </w:pPr>
      <w:r>
        <w:t xml:space="preserve">There are some instances when Cashpoints need to be </w:t>
      </w:r>
      <w:r w:rsidR="00A51BD2">
        <w:t xml:space="preserve">linked </w:t>
      </w:r>
      <w:r>
        <w:t>to another Cashpoint for logistical purposes or the purpose of sharing cost</w:t>
      </w:r>
      <w:r w:rsidR="00A51BD2">
        <w:t>s</w:t>
      </w:r>
      <w:r>
        <w:t>, schedules, or vaults. ATMs can be L</w:t>
      </w:r>
      <w:r w:rsidR="00C16DF8">
        <w:t>inked to other ATMs or Branches, and Branch-to-Branch linkage is possible.  Note that an ATM cannot be the parent of a branch, and multi-level aggregation is not automatically supported.  Users could manually create aggregation between parent and child branches by running their Optimization processes in sequence, but OptiCash does not automatically aggregate.</w:t>
      </w:r>
    </w:p>
    <w:p w14:paraId="4F215C1C" w14:textId="1B7EEF49" w:rsidR="00916881" w:rsidRDefault="00916881" w:rsidP="00784EEE">
      <w:pPr>
        <w:pStyle w:val="BodyText"/>
      </w:pPr>
      <w:r>
        <w:t>OptiCash also facilitates the tracking of different intra-branch accounts cashpoint linkage to those specific accounts via the Balance Account dropdown.</w:t>
      </w:r>
    </w:p>
    <w:p w14:paraId="4DD78233" w14:textId="3A776FB7" w:rsidR="00916881" w:rsidRDefault="00916881" w:rsidP="00F63174">
      <w:pPr>
        <w:pStyle w:val="Caption"/>
        <w:spacing w:before="0" w:after="120"/>
        <w:ind w:left="187" w:hanging="187"/>
        <w:outlineLvl w:val="0"/>
      </w:pPr>
      <w:bookmarkStart w:id="682" w:name="_Toc128632348"/>
      <w:r>
        <w:lastRenderedPageBreak/>
        <w:t xml:space="preserve">Figure </w:t>
      </w:r>
      <w:ins w:id="683" w:author="Robbie Moses" w:date="2023-03-02T06:45:00Z">
        <w:r w:rsidR="00624EA3">
          <w:fldChar w:fldCharType="begin"/>
        </w:r>
        <w:r w:rsidR="00624EA3">
          <w:instrText xml:space="preserve"> SEQ Figure \* ARABIC </w:instrText>
        </w:r>
      </w:ins>
      <w:r w:rsidR="00624EA3">
        <w:fldChar w:fldCharType="separate"/>
      </w:r>
      <w:ins w:id="684" w:author="Robbie Moses" w:date="2023-03-02T06:45:00Z">
        <w:r w:rsidR="00624EA3">
          <w:rPr>
            <w:noProof/>
          </w:rPr>
          <w:t>29</w:t>
        </w:r>
        <w:r w:rsidR="00624EA3">
          <w:fldChar w:fldCharType="end"/>
        </w:r>
      </w:ins>
      <w:ins w:id="685" w:author="Moses, Robbie" w:date="2023-02-22T02:39:00Z">
        <w:del w:id="686" w:author="Robbie Moses" w:date="2023-03-02T06:45:00Z">
          <w:r w:rsidR="003B5D4F" w:rsidDel="00624EA3">
            <w:fldChar w:fldCharType="begin"/>
          </w:r>
          <w:r w:rsidR="003B5D4F" w:rsidDel="00624EA3">
            <w:delInstrText xml:space="preserve"> SEQ Figure \* ARABIC </w:delInstrText>
          </w:r>
        </w:del>
      </w:ins>
      <w:del w:id="687" w:author="Robbie Moses" w:date="2023-03-02T06:45:00Z">
        <w:r w:rsidR="003B5D4F" w:rsidDel="00624EA3">
          <w:fldChar w:fldCharType="separate"/>
        </w:r>
      </w:del>
      <w:ins w:id="688" w:author="Moses, Robbie" w:date="2023-02-22T02:39:00Z">
        <w:del w:id="689" w:author="Robbie Moses" w:date="2023-03-02T06:45:00Z">
          <w:r w:rsidR="003B5D4F" w:rsidDel="00624EA3">
            <w:rPr>
              <w:noProof/>
            </w:rPr>
            <w:delText>28</w:delText>
          </w:r>
          <w:r w:rsidR="003B5D4F" w:rsidDel="00624EA3">
            <w:fldChar w:fldCharType="end"/>
          </w:r>
        </w:del>
      </w:ins>
      <w:del w:id="690"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28</w:delText>
        </w:r>
        <w:r w:rsidRPr="62692672" w:rsidDel="003B5D4F">
          <w:rPr>
            <w:noProof/>
          </w:rPr>
          <w:fldChar w:fldCharType="end"/>
        </w:r>
      </w:del>
      <w:r>
        <w:t>: Cashpoint Linkage Page</w:t>
      </w:r>
      <w:bookmarkEnd w:id="682"/>
    </w:p>
    <w:p w14:paraId="5FAACB2C" w14:textId="579C2DCE" w:rsidR="00916881" w:rsidRDefault="198B9068" w:rsidP="0041261E">
      <w:pPr>
        <w:pStyle w:val="BodyText"/>
        <w:jc w:val="center"/>
      </w:pPr>
      <w:r>
        <w:rPr>
          <w:noProof/>
        </w:rPr>
        <w:drawing>
          <wp:inline distT="0" distB="0" distL="0" distR="0" wp14:anchorId="468572E5" wp14:editId="120FA880">
            <wp:extent cx="5649310" cy="2059644"/>
            <wp:effectExtent l="76200" t="76200" r="142240" b="131445"/>
            <wp:docPr id="1134482658" name="Picture 113448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49310" cy="2059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1501016F">
        <w:rPr>
          <w:noProof/>
        </w:rPr>
        <w:drawing>
          <wp:inline distT="0" distB="0" distL="0" distR="0" wp14:anchorId="18680EC6" wp14:editId="3B771BBE">
            <wp:extent cx="5578928" cy="1964248"/>
            <wp:effectExtent l="76200" t="76200" r="136525" b="131445"/>
            <wp:docPr id="1652228506" name="Picture 165222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578928" cy="19642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13F5C" w14:textId="4E170A53" w:rsidR="00916881" w:rsidRDefault="00916881" w:rsidP="00F63174">
      <w:pPr>
        <w:pStyle w:val="Caption"/>
        <w:spacing w:before="0" w:after="120"/>
        <w:ind w:left="187" w:hanging="187"/>
        <w:outlineLvl w:val="0"/>
      </w:pPr>
      <w:bookmarkStart w:id="691" w:name="_Toc128630974"/>
      <w:r>
        <w:t xml:space="preserve">Table </w:t>
      </w:r>
      <w:r w:rsidR="008517E1">
        <w:fldChar w:fldCharType="begin"/>
      </w:r>
      <w:r w:rsidR="008517E1">
        <w:instrText xml:space="preserve"> SEQ "Table" \*Arabic </w:instrText>
      </w:r>
      <w:r w:rsidR="008517E1">
        <w:fldChar w:fldCharType="separate"/>
      </w:r>
      <w:r w:rsidR="00D57607">
        <w:rPr>
          <w:noProof/>
        </w:rPr>
        <w:t>20</w:t>
      </w:r>
      <w:r w:rsidR="008517E1">
        <w:rPr>
          <w:noProof/>
        </w:rPr>
        <w:fldChar w:fldCharType="end"/>
      </w:r>
      <w:r>
        <w:t>: Cashpoint Linkage Description</w:t>
      </w:r>
      <w:bookmarkEnd w:id="69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55CF0E" w14:textId="77777777" w:rsidTr="00201012">
        <w:trPr>
          <w:tblHeader/>
        </w:trPr>
        <w:tc>
          <w:tcPr>
            <w:tcW w:w="2592" w:type="dxa"/>
            <w:tcBorders>
              <w:top w:val="single" w:sz="4" w:space="0" w:color="000000"/>
              <w:left w:val="single" w:sz="4" w:space="0" w:color="000000"/>
              <w:bottom w:val="single" w:sz="4" w:space="0" w:color="000000"/>
            </w:tcBorders>
            <w:shd w:val="clear" w:color="auto" w:fill="60C03A"/>
          </w:tcPr>
          <w:p w14:paraId="0028873D" w14:textId="77777777" w:rsidR="00916881" w:rsidRDefault="00916881" w:rsidP="002F257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D8E855" w14:textId="77777777" w:rsidR="00916881" w:rsidRDefault="00916881" w:rsidP="002F2571">
            <w:pPr>
              <w:pStyle w:val="TableHeading"/>
            </w:pPr>
            <w:r>
              <w:t>Description</w:t>
            </w:r>
          </w:p>
        </w:tc>
      </w:tr>
      <w:tr w:rsidR="00916881" w14:paraId="6C0725C4" w14:textId="77777777" w:rsidTr="001A65CF">
        <w:tc>
          <w:tcPr>
            <w:tcW w:w="2592" w:type="dxa"/>
            <w:tcBorders>
              <w:top w:val="single" w:sz="4" w:space="0" w:color="000000"/>
              <w:left w:val="single" w:sz="4" w:space="0" w:color="000000"/>
              <w:bottom w:val="single" w:sz="4" w:space="0" w:color="000000"/>
            </w:tcBorders>
          </w:tcPr>
          <w:p w14:paraId="77F553EE" w14:textId="77777777" w:rsidR="00916881" w:rsidRPr="002F2571" w:rsidRDefault="00916881" w:rsidP="002F2571">
            <w:pPr>
              <w:pStyle w:val="TableBody"/>
              <w:rPr>
                <w:b/>
                <w:bCs/>
              </w:rPr>
            </w:pPr>
            <w:r w:rsidRPr="002F2571">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9A1B771" w14:textId="77777777" w:rsidR="00916881" w:rsidRDefault="00916881" w:rsidP="002F2571">
            <w:pPr>
              <w:pStyle w:val="TableBody"/>
            </w:pPr>
            <w:r>
              <w:t>Used to select a Cashpoint ID to be linked.</w:t>
            </w:r>
          </w:p>
        </w:tc>
      </w:tr>
      <w:tr w:rsidR="00916881" w14:paraId="1671BD8B" w14:textId="77777777" w:rsidTr="001A65CF">
        <w:tc>
          <w:tcPr>
            <w:tcW w:w="2592" w:type="dxa"/>
            <w:tcBorders>
              <w:top w:val="single" w:sz="4" w:space="0" w:color="000000"/>
              <w:left w:val="single" w:sz="4" w:space="0" w:color="000000"/>
              <w:bottom w:val="single" w:sz="4" w:space="0" w:color="000000"/>
            </w:tcBorders>
          </w:tcPr>
          <w:p w14:paraId="6940C77D" w14:textId="77777777" w:rsidR="00916881" w:rsidRPr="002F2571" w:rsidRDefault="00916881" w:rsidP="002F2571">
            <w:pPr>
              <w:pStyle w:val="TableBody"/>
              <w:rPr>
                <w:b/>
                <w:bCs/>
              </w:rPr>
            </w:pPr>
            <w:r w:rsidRPr="002F2571">
              <w:rPr>
                <w:b/>
                <w:bCs/>
              </w:rPr>
              <w:t>Owner For</w:t>
            </w:r>
          </w:p>
        </w:tc>
        <w:tc>
          <w:tcPr>
            <w:tcW w:w="5483" w:type="dxa"/>
            <w:tcBorders>
              <w:top w:val="single" w:sz="4" w:space="0" w:color="000000"/>
              <w:left w:val="single" w:sz="4" w:space="0" w:color="000000"/>
              <w:bottom w:val="single" w:sz="4" w:space="0" w:color="000000"/>
              <w:right w:val="single" w:sz="4" w:space="0" w:color="000000"/>
            </w:tcBorders>
          </w:tcPr>
          <w:p w14:paraId="7531E6D7" w14:textId="6FAE9111" w:rsidR="00916881" w:rsidRDefault="00916881" w:rsidP="002F2571">
            <w:pPr>
              <w:pStyle w:val="TableBody"/>
            </w:pPr>
            <w:r>
              <w:t xml:space="preserve">The unique ID of the ATM </w:t>
            </w:r>
            <w:r w:rsidR="00A51BD2">
              <w:t xml:space="preserve">is </w:t>
            </w:r>
            <w:r>
              <w:t xml:space="preserve">to be linked with this Cashpoint. </w:t>
            </w:r>
          </w:p>
        </w:tc>
      </w:tr>
      <w:tr w:rsidR="00916881" w14:paraId="010C831D" w14:textId="77777777" w:rsidTr="001A65CF">
        <w:tc>
          <w:tcPr>
            <w:tcW w:w="2592" w:type="dxa"/>
            <w:tcBorders>
              <w:top w:val="single" w:sz="4" w:space="0" w:color="000000"/>
              <w:left w:val="single" w:sz="4" w:space="0" w:color="000000"/>
              <w:bottom w:val="single" w:sz="4" w:space="0" w:color="000000"/>
            </w:tcBorders>
          </w:tcPr>
          <w:p w14:paraId="248145A7" w14:textId="77777777" w:rsidR="00916881" w:rsidRPr="002F2571" w:rsidRDefault="00916881" w:rsidP="002F2571">
            <w:pPr>
              <w:pStyle w:val="TableBody"/>
              <w:rPr>
                <w:b/>
                <w:bCs/>
              </w:rPr>
            </w:pPr>
            <w:r w:rsidRPr="002F2571">
              <w:rPr>
                <w:b/>
                <w:bCs/>
              </w:rPr>
              <w:t>Location</w:t>
            </w:r>
          </w:p>
        </w:tc>
        <w:tc>
          <w:tcPr>
            <w:tcW w:w="5483" w:type="dxa"/>
            <w:tcBorders>
              <w:top w:val="single" w:sz="4" w:space="0" w:color="000000"/>
              <w:left w:val="single" w:sz="4" w:space="0" w:color="000000"/>
              <w:bottom w:val="single" w:sz="4" w:space="0" w:color="000000"/>
              <w:right w:val="single" w:sz="4" w:space="0" w:color="000000"/>
            </w:tcBorders>
          </w:tcPr>
          <w:p w14:paraId="0E59EE70" w14:textId="77777777" w:rsidR="00916881" w:rsidRDefault="00916881" w:rsidP="002F2571">
            <w:pPr>
              <w:pStyle w:val="TableBody"/>
            </w:pPr>
            <w:r>
              <w:t xml:space="preserve">Indicates the physical relationship between the Cashpoint and the location it is linked to. </w:t>
            </w:r>
          </w:p>
          <w:p w14:paraId="2B1CFF34" w14:textId="77777777" w:rsidR="00916881" w:rsidRDefault="00916881" w:rsidP="002F2571">
            <w:pPr>
              <w:pStyle w:val="TableBody"/>
            </w:pPr>
            <w:r>
              <w:rPr>
                <w:b/>
              </w:rPr>
              <w:t>Attached</w:t>
            </w:r>
            <w:r>
              <w:t xml:space="preserve"> - Indicates an ATM is physically located at the linked-branch location and is not serviced by the branch staff</w:t>
            </w:r>
          </w:p>
          <w:p w14:paraId="1277306E" w14:textId="77777777" w:rsidR="00916881" w:rsidRDefault="00916881" w:rsidP="002F2571">
            <w:pPr>
              <w:pStyle w:val="TableBody"/>
            </w:pPr>
            <w:r>
              <w:rPr>
                <w:b/>
              </w:rPr>
              <w:t>On-Site</w:t>
            </w:r>
            <w:r>
              <w:t xml:space="preserve"> - Indicates an ATM is physically located at the linked-branch location and is serviced by the branch staff. </w:t>
            </w:r>
          </w:p>
          <w:p w14:paraId="0189AAD4" w14:textId="77777777" w:rsidR="00916881" w:rsidRDefault="00916881" w:rsidP="002F2571">
            <w:pPr>
              <w:pStyle w:val="TableBody"/>
            </w:pPr>
            <w:r>
              <w:rPr>
                <w:b/>
              </w:rPr>
              <w:t>Off-Site</w:t>
            </w:r>
            <w:r>
              <w:t xml:space="preserve"> - Indicates an ATM is not physically located at the linked-branch location and is not serviced by the branch staff.</w:t>
            </w:r>
          </w:p>
          <w:p w14:paraId="196B49B4" w14:textId="3FF2659D" w:rsidR="00916881" w:rsidRDefault="00916881" w:rsidP="002F2571">
            <w:pPr>
              <w:pStyle w:val="TableBody"/>
            </w:pPr>
            <w:r>
              <w:rPr>
                <w:b/>
              </w:rPr>
              <w:lastRenderedPageBreak/>
              <w:t>Side-by-Side</w:t>
            </w:r>
            <w:r>
              <w:t xml:space="preserve"> - A group of ATMs located in the same area, general </w:t>
            </w:r>
            <w:r w:rsidR="002F2571">
              <w:t>vicinity,</w:t>
            </w:r>
            <w:r>
              <w:t xml:space="preserve"> or location (i.e., shopping malls, airports. City </w:t>
            </w:r>
            <w:r w:rsidR="00506933">
              <w:t>centres</w:t>
            </w:r>
            <w:r>
              <w:t>). Side-by-Side will be used for cluster ATMs described in section Clusters.</w:t>
            </w:r>
          </w:p>
          <w:p w14:paraId="43F74B32" w14:textId="5B6FBCD5" w:rsidR="00916881" w:rsidRDefault="00916881" w:rsidP="00931169">
            <w:pPr>
              <w:pStyle w:val="TableNote"/>
            </w:pPr>
            <w:r>
              <w:rPr>
                <w:b/>
              </w:rPr>
              <w:t>Note:</w:t>
            </w:r>
            <w:r>
              <w:t xml:space="preserve"> When location selection is not used in conjunction with other linkage attributes (costs, </w:t>
            </w:r>
            <w:r w:rsidR="002F2571">
              <w:t>schedule,</w:t>
            </w:r>
            <w:r>
              <w:t xml:space="preserve"> or vault), then the linkage is limited to location information only and will not affect </w:t>
            </w:r>
            <w:r w:rsidR="00506933">
              <w:t xml:space="preserve">the </w:t>
            </w:r>
            <w:r>
              <w:t xml:space="preserve">optimization process. </w:t>
            </w:r>
          </w:p>
        </w:tc>
      </w:tr>
      <w:tr w:rsidR="00916881" w14:paraId="6EB13B00" w14:textId="77777777" w:rsidTr="001A65CF">
        <w:tc>
          <w:tcPr>
            <w:tcW w:w="2592" w:type="dxa"/>
            <w:tcBorders>
              <w:top w:val="single" w:sz="4" w:space="0" w:color="000000"/>
              <w:left w:val="single" w:sz="4" w:space="0" w:color="000000"/>
              <w:bottom w:val="single" w:sz="4" w:space="0" w:color="000000"/>
            </w:tcBorders>
          </w:tcPr>
          <w:p w14:paraId="6EA71BE7" w14:textId="77777777" w:rsidR="00916881" w:rsidRPr="002F2571" w:rsidRDefault="00916881" w:rsidP="002F2571">
            <w:pPr>
              <w:pStyle w:val="TableBody"/>
              <w:rPr>
                <w:b/>
                <w:bCs/>
              </w:rPr>
            </w:pPr>
            <w:r w:rsidRPr="002F2571">
              <w:rPr>
                <w:b/>
                <w:bCs/>
              </w:rPr>
              <w:lastRenderedPageBreak/>
              <w:t>Schedule</w:t>
            </w:r>
          </w:p>
        </w:tc>
        <w:tc>
          <w:tcPr>
            <w:tcW w:w="5483" w:type="dxa"/>
            <w:tcBorders>
              <w:top w:val="single" w:sz="4" w:space="0" w:color="000000"/>
              <w:left w:val="single" w:sz="4" w:space="0" w:color="000000"/>
              <w:bottom w:val="single" w:sz="4" w:space="0" w:color="000000"/>
              <w:right w:val="single" w:sz="4" w:space="0" w:color="000000"/>
            </w:tcBorders>
          </w:tcPr>
          <w:p w14:paraId="1BE65FC9" w14:textId="77777777" w:rsidR="00916881" w:rsidRDefault="00916881" w:rsidP="002F2571">
            <w:pPr>
              <w:pStyle w:val="TableBody"/>
            </w:pPr>
            <w:r>
              <w:t>Indicates if the service schedule will be shared between these Cashpoints.</w:t>
            </w:r>
          </w:p>
          <w:p w14:paraId="6FF56707" w14:textId="77777777" w:rsidR="00916881" w:rsidRDefault="00916881" w:rsidP="002F2571">
            <w:pPr>
              <w:pStyle w:val="TableBody"/>
            </w:pPr>
            <w:r>
              <w:rPr>
                <w:b/>
                <w:bCs/>
              </w:rPr>
              <w:t>Not Linked:</w:t>
            </w:r>
            <w:r>
              <w:t xml:space="preserve"> No linkage established</w:t>
            </w:r>
          </w:p>
          <w:p w14:paraId="347E5C8C" w14:textId="2E2FEF45" w:rsidR="00916881" w:rsidRDefault="00916881" w:rsidP="002F2571">
            <w:pPr>
              <w:pStyle w:val="TableBody"/>
            </w:pPr>
            <w:r>
              <w:rPr>
                <w:b/>
              </w:rPr>
              <w:t>Share Schedule</w:t>
            </w:r>
            <w:r>
              <w:t xml:space="preserve"> - The optimization process will use </w:t>
            </w:r>
            <w:r w:rsidR="00C4484E">
              <w:t xml:space="preserve">the </w:t>
            </w:r>
            <w:r>
              <w:t>delivery schedule as defined by the controlling Cashpoint (Branch or Parent ATM for clustering).</w:t>
            </w:r>
          </w:p>
        </w:tc>
      </w:tr>
      <w:tr w:rsidR="00916881" w14:paraId="6E16E8D2" w14:textId="77777777" w:rsidTr="001A65CF">
        <w:tc>
          <w:tcPr>
            <w:tcW w:w="2592" w:type="dxa"/>
            <w:tcBorders>
              <w:top w:val="single" w:sz="4" w:space="0" w:color="000000"/>
              <w:left w:val="single" w:sz="4" w:space="0" w:color="000000"/>
              <w:bottom w:val="single" w:sz="4" w:space="0" w:color="000000"/>
            </w:tcBorders>
          </w:tcPr>
          <w:p w14:paraId="20316E88" w14:textId="77777777" w:rsidR="00916881" w:rsidRPr="008338ED" w:rsidRDefault="00916881" w:rsidP="008338ED">
            <w:pPr>
              <w:pStyle w:val="TableBody"/>
              <w:rPr>
                <w:b/>
                <w:bCs/>
              </w:rPr>
            </w:pPr>
            <w:r w:rsidRPr="008338ED">
              <w:rPr>
                <w:b/>
                <w:bCs/>
              </w:rPr>
              <w:t>Vault</w:t>
            </w:r>
          </w:p>
        </w:tc>
        <w:tc>
          <w:tcPr>
            <w:tcW w:w="5483" w:type="dxa"/>
            <w:tcBorders>
              <w:top w:val="single" w:sz="4" w:space="0" w:color="000000"/>
              <w:left w:val="single" w:sz="4" w:space="0" w:color="000000"/>
              <w:bottom w:val="single" w:sz="4" w:space="0" w:color="000000"/>
              <w:right w:val="single" w:sz="4" w:space="0" w:color="000000"/>
            </w:tcBorders>
          </w:tcPr>
          <w:p w14:paraId="236A10E1" w14:textId="77777777" w:rsidR="00916881" w:rsidRDefault="00916881" w:rsidP="008338ED">
            <w:pPr>
              <w:pStyle w:val="TableBody"/>
            </w:pPr>
            <w:r>
              <w:t xml:space="preserve">The accounting/general ledger relationship, if any, between the Cashpoints it is linked to. </w:t>
            </w:r>
          </w:p>
          <w:p w14:paraId="3716476E" w14:textId="77777777" w:rsidR="00916881" w:rsidRDefault="00916881" w:rsidP="008338ED">
            <w:pPr>
              <w:pStyle w:val="TableBody"/>
            </w:pPr>
            <w:r w:rsidRPr="004757DC">
              <w:rPr>
                <w:b/>
              </w:rPr>
              <w:t>Not Linked -</w:t>
            </w:r>
            <w:r w:rsidRPr="004757DC">
              <w:t xml:space="preserve"> </w:t>
            </w:r>
            <w:r>
              <w:t>No linkage established</w:t>
            </w:r>
          </w:p>
          <w:p w14:paraId="6CBF0992" w14:textId="7FFAF178" w:rsidR="00916881" w:rsidRDefault="00916881" w:rsidP="008338ED">
            <w:pPr>
              <w:pStyle w:val="TableBody"/>
            </w:pPr>
            <w:r w:rsidRPr="004757DC">
              <w:rPr>
                <w:b/>
              </w:rPr>
              <w:t>Linked Balances -</w:t>
            </w:r>
            <w:r w:rsidRPr="004757DC">
              <w:t xml:space="preserve"> </w:t>
            </w:r>
            <w:r>
              <w:t xml:space="preserve">The optimization process will optimize each of the linked ATM’s consumer demand for cash, aggregate the results to the linked branch, </w:t>
            </w:r>
            <w:r w:rsidR="00C4484E">
              <w:t xml:space="preserve">and </w:t>
            </w:r>
            <w:r>
              <w:t>then optimize the branch horizon producing a single vault order.</w:t>
            </w:r>
          </w:p>
          <w:p w14:paraId="77DF123C" w14:textId="590E8CC4" w:rsidR="00916881" w:rsidRDefault="00916881" w:rsidP="008338ED">
            <w:pPr>
              <w:pStyle w:val="TableBody"/>
            </w:pPr>
            <w:r w:rsidRPr="004757DC">
              <w:rPr>
                <w:b/>
              </w:rPr>
              <w:t>Linked Orders -</w:t>
            </w:r>
            <w:r w:rsidRPr="004757DC">
              <w:t xml:space="preserve"> </w:t>
            </w:r>
            <w:r>
              <w:t>The optimization process will optimize each Cashpoint</w:t>
            </w:r>
            <w:r w:rsidR="00C4484E">
              <w:t>'</w:t>
            </w:r>
            <w:r>
              <w:t>s consumer demand for cash independently, and then aggregate the results producing a single vault order.</w:t>
            </w:r>
          </w:p>
          <w:p w14:paraId="43CB6CBA" w14:textId="2B71F504" w:rsidR="004757DC" w:rsidRPr="008338ED" w:rsidRDefault="004757DC" w:rsidP="008338ED">
            <w:pPr>
              <w:pStyle w:val="TableBody"/>
            </w:pPr>
            <w:r w:rsidRPr="00684B9B">
              <w:rPr>
                <w:b/>
                <w:bCs/>
                <w:rPrChange w:id="692" w:author="Robbie Moses" w:date="2023-03-02T07:26:00Z">
                  <w:rPr/>
                </w:rPrChange>
              </w:rPr>
              <w:t>Aggregated Horizon</w:t>
            </w:r>
            <w:r w:rsidRPr="008338ED">
              <w:t xml:space="preserve"> - This causes orders for the linked child cashpoints to be added to the delivery/return of the parent cashpoint. It is intended to be used in situations where a group of cashpoints is optimized together (history, forecast, </w:t>
            </w:r>
            <w:r w:rsidR="00214FED" w:rsidRPr="008338ED">
              <w:t>recommendations,</w:t>
            </w:r>
            <w:r w:rsidRPr="008338ED">
              <w:t xml:space="preserve"> and all settings are in 1 parent cashpoint), but then ordering is separate for each cashpoint. Think of like 1 “nexus” branch that is over several smaller nearby branches: In OptiCash the entire group is represented by 1 cashpoint, but then users take that 1 recommendation for </w:t>
            </w:r>
            <w:r w:rsidR="003E0A01" w:rsidRPr="008338ED">
              <w:t xml:space="preserve">the </w:t>
            </w:r>
            <w:r w:rsidRPr="008338ED">
              <w:t xml:space="preserve">entire group and place manual orders at all the cashpoints separately. If “Aggregated Horizon” was not used, then </w:t>
            </w:r>
            <w:r w:rsidR="003E0A01" w:rsidRPr="008338ED">
              <w:t xml:space="preserve">the </w:t>
            </w:r>
            <w:r w:rsidRPr="008338ED">
              <w:t>Recommendations process at the parent would not know about the orders at child cashpoints and think that too much or too little cash would be coming in future, and thus bad recommendations.</w:t>
            </w:r>
          </w:p>
        </w:tc>
      </w:tr>
      <w:tr w:rsidR="00916881" w14:paraId="15514A1C" w14:textId="77777777" w:rsidTr="001A65CF">
        <w:tc>
          <w:tcPr>
            <w:tcW w:w="2592" w:type="dxa"/>
            <w:tcBorders>
              <w:top w:val="single" w:sz="4" w:space="0" w:color="000000"/>
              <w:left w:val="single" w:sz="4" w:space="0" w:color="000000"/>
              <w:bottom w:val="single" w:sz="4" w:space="0" w:color="000000"/>
            </w:tcBorders>
          </w:tcPr>
          <w:p w14:paraId="7FEEA48A" w14:textId="77777777" w:rsidR="00916881" w:rsidRPr="008338ED" w:rsidRDefault="00916881" w:rsidP="008338ED">
            <w:pPr>
              <w:pStyle w:val="TableBody"/>
              <w:rPr>
                <w:b/>
                <w:bCs/>
              </w:rPr>
            </w:pPr>
            <w:r w:rsidRPr="008338ED">
              <w:rPr>
                <w:b/>
                <w:bCs/>
              </w:rPr>
              <w:lastRenderedPageBreak/>
              <w:t>Balance Account</w:t>
            </w:r>
          </w:p>
        </w:tc>
        <w:tc>
          <w:tcPr>
            <w:tcW w:w="5483" w:type="dxa"/>
            <w:tcBorders>
              <w:top w:val="single" w:sz="4" w:space="0" w:color="000000"/>
              <w:left w:val="single" w:sz="4" w:space="0" w:color="000000"/>
              <w:bottom w:val="single" w:sz="4" w:space="0" w:color="000000"/>
              <w:right w:val="single" w:sz="4" w:space="0" w:color="000000"/>
            </w:tcBorders>
          </w:tcPr>
          <w:p w14:paraId="012B43D6" w14:textId="77777777" w:rsidR="00916881" w:rsidRPr="00201012" w:rsidRDefault="00916881" w:rsidP="00201012">
            <w:pPr>
              <w:pStyle w:val="TableBody"/>
            </w:pPr>
            <w:r w:rsidRPr="00201012">
              <w:t>This linkage permits users to link child cashpoints to separate account balan</w:t>
            </w:r>
            <w:r w:rsidR="00752542" w:rsidRPr="00201012">
              <w:t>ces within the branch such as a</w:t>
            </w:r>
            <w:r w:rsidRPr="00201012">
              <w:t xml:space="preserve"> linked onsite ATM balance, an Emergency Reserve balance, or any balance account setup by users in the Network/Balance Types screen. </w:t>
            </w:r>
          </w:p>
          <w:p w14:paraId="73D62C66" w14:textId="17A17B48" w:rsidR="00916881" w:rsidRPr="00201012" w:rsidRDefault="00916881" w:rsidP="00201012">
            <w:pPr>
              <w:pStyle w:val="TableBody"/>
            </w:pPr>
            <w:r w:rsidRPr="00201012">
              <w:t xml:space="preserve">There are 3 pre-configured balance types with the ability for users to create more. See </w:t>
            </w:r>
            <w:r w:rsidRPr="003B5D4F">
              <w:fldChar w:fldCharType="begin"/>
            </w:r>
            <w:r w:rsidRPr="003B5D4F">
              <w:instrText xml:space="preserve"> HYPERLINK \l "_Network</w:instrText>
            </w:r>
            <w:r w:rsidRPr="003B5D4F">
              <w:instrText xml:space="preserve">Balance_Types" </w:instrText>
            </w:r>
            <w:r w:rsidRPr="003B5D4F">
              <w:fldChar w:fldCharType="separate"/>
            </w:r>
            <w:r w:rsidRPr="003B5D4F">
              <w:rPr>
                <w:rStyle w:val="Hyperlink"/>
                <w:color w:val="1F497D" w:themeColor="text2"/>
                <w:u w:val="none"/>
                <w:rPrChange w:id="693" w:author="Moses, Robbie" w:date="2023-02-22T01:31:00Z">
                  <w:rPr>
                    <w:rStyle w:val="Hyperlink"/>
                    <w:color w:val="1F497D" w:themeColor="text2"/>
                  </w:rPr>
                </w:rPrChange>
              </w:rPr>
              <w:t>NETWORK</w:t>
            </w:r>
            <w:r w:rsidRPr="003B5D4F">
              <w:rPr>
                <w:rStyle w:val="Hyperlink"/>
                <w:color w:val="1F497D" w:themeColor="text2"/>
                <w:u w:val="none"/>
                <w:rPrChange w:id="694" w:author="Moses, Robbie" w:date="2023-02-22T01:31:00Z">
                  <w:rPr>
                    <w:rStyle w:val="Hyperlink"/>
                    <w:color w:val="1F497D" w:themeColor="text2"/>
                  </w:rPr>
                </w:rPrChange>
              </w:rPr>
              <w:t>BALANCE TYPES</w:t>
            </w:r>
            <w:r w:rsidRPr="003B5D4F">
              <w:rPr>
                <w:rStyle w:val="Hyperlink"/>
                <w:color w:val="1F497D" w:themeColor="text2"/>
                <w:u w:val="none"/>
                <w:rPrChange w:id="695" w:author="Moses, Robbie" w:date="2023-02-22T01:31:00Z">
                  <w:rPr>
                    <w:rStyle w:val="Hyperlink"/>
                    <w:color w:val="1F497D" w:themeColor="text2"/>
                  </w:rPr>
                </w:rPrChange>
              </w:rPr>
              <w:fldChar w:fldCharType="end"/>
            </w:r>
            <w:r w:rsidRPr="003B5D4F">
              <w:t xml:space="preserve"> </w:t>
            </w:r>
            <w:r w:rsidRPr="00201012">
              <w:t>for instruction</w:t>
            </w:r>
            <w:r w:rsidR="002773D2" w:rsidRPr="00201012">
              <w:t>s</w:t>
            </w:r>
            <w:r w:rsidRPr="00201012">
              <w:t xml:space="preserve"> on creating and editing different balance types. </w:t>
            </w:r>
          </w:p>
          <w:p w14:paraId="7A724614" w14:textId="77777777" w:rsidR="00916881" w:rsidRPr="00201012" w:rsidRDefault="00916881" w:rsidP="00201012">
            <w:pPr>
              <w:pStyle w:val="TableBody"/>
            </w:pPr>
            <w:r w:rsidRPr="00931169">
              <w:rPr>
                <w:b/>
                <w:bCs/>
              </w:rPr>
              <w:t>Not Linked</w:t>
            </w:r>
            <w:r w:rsidRPr="00201012">
              <w:t xml:space="preserve"> - No linkage established</w:t>
            </w:r>
          </w:p>
          <w:p w14:paraId="0CF770C5" w14:textId="77777777" w:rsidR="00916881" w:rsidRPr="00201012" w:rsidRDefault="00916881" w:rsidP="00201012">
            <w:pPr>
              <w:pStyle w:val="TableBody"/>
            </w:pPr>
            <w:r w:rsidRPr="00931169">
              <w:rPr>
                <w:b/>
                <w:bCs/>
              </w:rPr>
              <w:t>Branch ATMs</w:t>
            </w:r>
            <w:r w:rsidRPr="00201012">
              <w:t xml:space="preserve"> – Funding account for ATMs serviced by branch employees using branch funds.</w:t>
            </w:r>
          </w:p>
          <w:p w14:paraId="0BADE0A7" w14:textId="77777777" w:rsidR="00916881" w:rsidRPr="00201012" w:rsidRDefault="00916881" w:rsidP="00201012">
            <w:pPr>
              <w:pStyle w:val="TableBody"/>
            </w:pPr>
            <w:r w:rsidRPr="00931169">
              <w:rPr>
                <w:b/>
                <w:bCs/>
              </w:rPr>
              <w:t>Branch Deposit ATMs</w:t>
            </w:r>
            <w:r w:rsidRPr="00201012">
              <w:t xml:space="preserve"> – Funding for Deposit ATMs and/or Recyclers</w:t>
            </w:r>
          </w:p>
          <w:p w14:paraId="28902B27" w14:textId="77777777" w:rsidR="00916881" w:rsidRPr="00201012" w:rsidRDefault="00916881" w:rsidP="00201012">
            <w:pPr>
              <w:pStyle w:val="TableBody"/>
            </w:pPr>
            <w:r w:rsidRPr="00931169">
              <w:rPr>
                <w:b/>
                <w:bCs/>
              </w:rPr>
              <w:t>Branch Reserve</w:t>
            </w:r>
            <w:r w:rsidRPr="00201012">
              <w:t xml:space="preserve"> – Balance res</w:t>
            </w:r>
            <w:r w:rsidR="00752542" w:rsidRPr="00201012">
              <w:t>erved for a “what-if” emergency</w:t>
            </w:r>
            <w:r w:rsidRPr="00201012">
              <w:t xml:space="preserve"> situation.</w:t>
            </w:r>
          </w:p>
          <w:p w14:paraId="3DD451C2" w14:textId="29032A63" w:rsidR="00916881" w:rsidRPr="003024DF" w:rsidRDefault="00916881" w:rsidP="00201012">
            <w:pPr>
              <w:pStyle w:val="TableBody"/>
              <w:rPr>
                <w:sz w:val="16"/>
                <w:szCs w:val="16"/>
              </w:rPr>
            </w:pPr>
            <w:r w:rsidRPr="00201012">
              <w:t xml:space="preserve">See </w:t>
            </w:r>
            <w:r>
              <w:fldChar w:fldCharType="begin"/>
            </w:r>
            <w:r>
              <w:instrText xml:space="preserve"> HYPERLINK \l "_Network</w:instrText>
            </w:r>
            <w:r>
              <w:instrText xml:space="preserve">Balance_Types" </w:instrText>
            </w:r>
            <w:r>
              <w:fldChar w:fldCharType="separate"/>
            </w:r>
            <w:r w:rsidRPr="003B5D4F">
              <w:rPr>
                <w:rStyle w:val="Hyperlink"/>
                <w:color w:val="1F497D" w:themeColor="text2"/>
                <w:u w:val="none"/>
                <w:rPrChange w:id="696" w:author="Moses, Robbie" w:date="2023-02-22T01:31:00Z">
                  <w:rPr>
                    <w:rStyle w:val="Hyperlink"/>
                    <w:color w:val="1F497D" w:themeColor="text2"/>
                  </w:rPr>
                </w:rPrChange>
              </w:rPr>
              <w:t>NETWORK</w:t>
            </w:r>
            <w:r w:rsidRPr="003B5D4F">
              <w:rPr>
                <w:rStyle w:val="Hyperlink"/>
                <w:color w:val="1F497D" w:themeColor="text2"/>
                <w:u w:val="none"/>
                <w:rPrChange w:id="697" w:author="Moses, Robbie" w:date="2023-02-22T01:31:00Z">
                  <w:rPr>
                    <w:rStyle w:val="Hyperlink"/>
                    <w:color w:val="1F497D" w:themeColor="text2"/>
                  </w:rPr>
                </w:rPrChange>
              </w:rPr>
              <w:t>BALANCE</w:t>
            </w:r>
            <w:r w:rsidRPr="00201012">
              <w:rPr>
                <w:rStyle w:val="Hyperlink"/>
                <w:color w:val="auto"/>
                <w:u w:val="none"/>
              </w:rPr>
              <w:t xml:space="preserve"> TYPES</w:t>
            </w:r>
            <w:r>
              <w:rPr>
                <w:rStyle w:val="Hyperlink"/>
                <w:color w:val="auto"/>
                <w:u w:val="none"/>
              </w:rPr>
              <w:fldChar w:fldCharType="end"/>
            </w:r>
            <w:r w:rsidRPr="00201012">
              <w:t xml:space="preserve"> for instruction</w:t>
            </w:r>
            <w:r w:rsidR="002773D2" w:rsidRPr="00201012">
              <w:t>s</w:t>
            </w:r>
            <w:r w:rsidRPr="00201012">
              <w:t xml:space="preserve"> on creating and editing different balance types.</w:t>
            </w:r>
            <w:r>
              <w:rPr>
                <w:sz w:val="16"/>
                <w:szCs w:val="16"/>
              </w:rPr>
              <w:t xml:space="preserve"> </w:t>
            </w:r>
          </w:p>
        </w:tc>
      </w:tr>
    </w:tbl>
    <w:p w14:paraId="683D82AA" w14:textId="329D15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F462AFF" w14:textId="77777777" w:rsidR="0041261E" w:rsidRDefault="0041261E" w:rsidP="0041261E">
      <w:pPr>
        <w:pStyle w:val="BodyText"/>
      </w:pPr>
    </w:p>
    <w:p w14:paraId="1ACAA906" w14:textId="6052E36C" w:rsidR="00916881" w:rsidRDefault="00916881" w:rsidP="00577317">
      <w:pPr>
        <w:pStyle w:val="Heading2"/>
      </w:pPr>
      <w:bookmarkStart w:id="698" w:name="_Ref221790193"/>
      <w:bookmarkStart w:id="699" w:name="_Toc128718596"/>
      <w:r>
        <w:t>Cashpoint</w:t>
      </w:r>
      <w:r w:rsidRPr="62692672">
        <w:rPr>
          <w:rFonts w:ascii="Wingdings" w:hAnsi="Wingdings"/>
        </w:rPr>
        <w:t></w:t>
      </w:r>
      <w:r>
        <w:t>Advanced</w:t>
      </w:r>
      <w:r w:rsidRPr="62692672">
        <w:rPr>
          <w:rFonts w:ascii="Wingdings" w:hAnsi="Wingdings"/>
        </w:rPr>
        <w:t></w:t>
      </w:r>
      <w:r>
        <w:t>Costs</w:t>
      </w:r>
      <w:bookmarkEnd w:id="698"/>
      <w:bookmarkEnd w:id="699"/>
    </w:p>
    <w:p w14:paraId="4A075179" w14:textId="77777777" w:rsidR="000F01DB" w:rsidRDefault="243582C6" w:rsidP="0041261E">
      <w:pPr>
        <w:pStyle w:val="BodyText"/>
        <w:jc w:val="center"/>
      </w:pPr>
      <w:r>
        <w:rPr>
          <w:noProof/>
        </w:rPr>
        <w:drawing>
          <wp:inline distT="0" distB="0" distL="0" distR="0" wp14:anchorId="11AD6C0B" wp14:editId="437474A5">
            <wp:extent cx="4572000" cy="3152775"/>
            <wp:effectExtent l="76200" t="76200" r="133350" b="142875"/>
            <wp:docPr id="849347289" name="Picture 84934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152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C308EB" w14:textId="51DDEE2F" w:rsidR="00916881" w:rsidRDefault="00916881" w:rsidP="000F01DB">
      <w:pPr>
        <w:pStyle w:val="BodyText"/>
      </w:pPr>
      <w:r>
        <w:lastRenderedPageBreak/>
        <w:t xml:space="preserve">The </w:t>
      </w:r>
      <w:r w:rsidRPr="00684B9B">
        <w:rPr>
          <w:i/>
          <w:iCs/>
          <w:rPrChange w:id="700" w:author="Robbie Moses" w:date="2023-03-02T07:26:00Z">
            <w:rPr/>
          </w:rPrChange>
        </w:rPr>
        <w:t>Advanced</w:t>
      </w:r>
      <w:r w:rsidRPr="00684B9B">
        <w:rPr>
          <w:rFonts w:ascii="Wingdings" w:hAnsi="Wingdings"/>
          <w:i/>
          <w:iCs/>
          <w:rPrChange w:id="701" w:author="Robbie Moses" w:date="2023-03-02T07:26:00Z">
            <w:rPr>
              <w:rFonts w:ascii="Wingdings" w:hAnsi="Wingdings"/>
            </w:rPr>
          </w:rPrChange>
        </w:rPr>
        <w:t></w:t>
      </w:r>
      <w:r w:rsidRPr="00684B9B">
        <w:rPr>
          <w:i/>
          <w:iCs/>
          <w:rPrChange w:id="702" w:author="Robbie Moses" w:date="2023-03-02T07:26:00Z">
            <w:rPr/>
          </w:rPrChange>
        </w:rPr>
        <w:t>Costs</w:t>
      </w:r>
      <w:r>
        <w:t xml:space="preserve"> page allows the user to set or change the cost options for the Cashpoint.</w:t>
      </w:r>
      <w:r w:rsidR="00985140">
        <w:t xml:space="preserve"> See </w:t>
      </w:r>
      <w:r w:rsidR="00985140" w:rsidRPr="00024988">
        <w:rPr>
          <w:rStyle w:val="Hyperlink"/>
          <w:color w:val="1F497D" w:themeColor="text2"/>
          <w:u w:val="none"/>
        </w:rPr>
        <w:t>Cashpoint Service Costs</w:t>
      </w:r>
      <w:r w:rsidR="00985140" w:rsidRPr="00DF4379">
        <w:rPr>
          <w:color w:val="1F497D" w:themeColor="text2"/>
        </w:rPr>
        <w:t xml:space="preserve"> </w:t>
      </w:r>
      <w:r w:rsidR="00985140">
        <w:t>for further details.</w:t>
      </w:r>
      <w:r>
        <w:t xml:space="preserve"> </w:t>
      </w:r>
    </w:p>
    <w:p w14:paraId="00FABEA4" w14:textId="03B94E26" w:rsidR="00CA6147" w:rsidRDefault="00DD3295" w:rsidP="001A65CF">
      <w:pPr>
        <w:pStyle w:val="Caption"/>
        <w:spacing w:before="0" w:after="120"/>
        <w:ind w:left="187" w:hanging="187"/>
        <w:outlineLvl w:val="0"/>
      </w:pPr>
      <w:bookmarkStart w:id="703" w:name="_Toc128632349"/>
      <w:r>
        <w:t xml:space="preserve">Figure </w:t>
      </w:r>
      <w:ins w:id="704" w:author="Robbie Moses" w:date="2023-03-02T06:45:00Z">
        <w:r w:rsidR="00624EA3">
          <w:fldChar w:fldCharType="begin"/>
        </w:r>
        <w:r w:rsidR="00624EA3">
          <w:instrText xml:space="preserve"> SEQ Figure \* ARABIC </w:instrText>
        </w:r>
      </w:ins>
      <w:r w:rsidR="00624EA3">
        <w:fldChar w:fldCharType="separate"/>
      </w:r>
      <w:ins w:id="705" w:author="Robbie Moses" w:date="2023-03-02T06:45:00Z">
        <w:r w:rsidR="00624EA3">
          <w:rPr>
            <w:noProof/>
          </w:rPr>
          <w:t>30</w:t>
        </w:r>
        <w:r w:rsidR="00624EA3">
          <w:fldChar w:fldCharType="end"/>
        </w:r>
      </w:ins>
      <w:ins w:id="706" w:author="Moses, Robbie" w:date="2023-02-22T02:39:00Z">
        <w:del w:id="707" w:author="Robbie Moses" w:date="2023-03-02T06:45:00Z">
          <w:r w:rsidR="003B5D4F" w:rsidDel="00624EA3">
            <w:fldChar w:fldCharType="begin"/>
          </w:r>
          <w:r w:rsidR="003B5D4F" w:rsidDel="00624EA3">
            <w:delInstrText xml:space="preserve"> SEQ Figure \* ARABIC </w:delInstrText>
          </w:r>
        </w:del>
      </w:ins>
      <w:del w:id="708" w:author="Robbie Moses" w:date="2023-03-02T06:45:00Z">
        <w:r w:rsidR="003B5D4F" w:rsidDel="00624EA3">
          <w:fldChar w:fldCharType="separate"/>
        </w:r>
      </w:del>
      <w:ins w:id="709" w:author="Moses, Robbie" w:date="2023-02-22T02:39:00Z">
        <w:del w:id="710" w:author="Robbie Moses" w:date="2023-03-02T06:45:00Z">
          <w:r w:rsidR="003B5D4F" w:rsidDel="00624EA3">
            <w:rPr>
              <w:noProof/>
            </w:rPr>
            <w:delText>29</w:delText>
          </w:r>
          <w:r w:rsidR="003B5D4F" w:rsidDel="00624EA3">
            <w:fldChar w:fldCharType="end"/>
          </w:r>
        </w:del>
      </w:ins>
      <w:del w:id="711" w:author="Moses, Robbie" w:date="2023-02-22T02:39:00Z">
        <w:r w:rsidDel="003B5D4F">
          <w:fldChar w:fldCharType="begin"/>
        </w:r>
        <w:r w:rsidDel="003B5D4F">
          <w:delInstrText xml:space="preserve"> SEQ "Figure" \*Arabic </w:delInstrText>
        </w:r>
        <w:r w:rsidDel="003B5D4F">
          <w:fldChar w:fldCharType="separate"/>
        </w:r>
        <w:r w:rsidR="00D57607" w:rsidDel="003B5D4F">
          <w:rPr>
            <w:noProof/>
          </w:rPr>
          <w:delText>29</w:delText>
        </w:r>
        <w:r w:rsidDel="003B5D4F">
          <w:fldChar w:fldCharType="end"/>
        </w:r>
      </w:del>
      <w:r>
        <w:t>: ATM Costs Page</w:t>
      </w:r>
      <w:bookmarkEnd w:id="703"/>
    </w:p>
    <w:p w14:paraId="7B0C0985" w14:textId="16911B54" w:rsidR="00CA6147" w:rsidRDefault="0F13925A" w:rsidP="0041261E">
      <w:pPr>
        <w:pStyle w:val="BodyText"/>
        <w:jc w:val="center"/>
      </w:pPr>
      <w:r>
        <w:rPr>
          <w:noProof/>
        </w:rPr>
        <w:drawing>
          <wp:inline distT="0" distB="0" distL="0" distR="0" wp14:anchorId="5FB8B1D8" wp14:editId="5AC6C56F">
            <wp:extent cx="4389474" cy="3147313"/>
            <wp:effectExtent l="76200" t="76200" r="125730" b="129540"/>
            <wp:docPr id="1971001443" name="Picture 197100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393325" cy="31500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F731E1" w14:textId="351F2EE4" w:rsidR="00676AF5" w:rsidRDefault="00916881" w:rsidP="000F01DB">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F01DB">
        <w:instrText xml:space="preserve"> \* MERGEFORMAT </w:instrText>
      </w:r>
      <w:r w:rsidR="00027408">
        <w:fldChar w:fldCharType="separate"/>
      </w:r>
      <w:r w:rsidR="00D57607">
        <w:t>Cashpoint Window</w:t>
      </w:r>
      <w:r w:rsidR="00027408">
        <w:fldChar w:fldCharType="end"/>
      </w:r>
    </w:p>
    <w:p w14:paraId="0856BF17" w14:textId="77777777" w:rsidR="00C81180" w:rsidRDefault="00C81180" w:rsidP="00C81180">
      <w:pPr>
        <w:pStyle w:val="BodyText"/>
      </w:pPr>
    </w:p>
    <w:p w14:paraId="7255794B" w14:textId="7EECC331" w:rsidR="00916881" w:rsidRPr="001E5400" w:rsidRDefault="00916881" w:rsidP="001A65CF">
      <w:pPr>
        <w:pStyle w:val="Caption"/>
        <w:spacing w:before="0" w:after="120"/>
        <w:ind w:left="187" w:hanging="187"/>
        <w:outlineLvl w:val="0"/>
      </w:pPr>
      <w:bookmarkStart w:id="712" w:name="_Toc128632350"/>
      <w:r>
        <w:t xml:space="preserve">Figure </w:t>
      </w:r>
      <w:ins w:id="713" w:author="Robbie Moses" w:date="2023-03-02T06:45:00Z">
        <w:r w:rsidR="00624EA3">
          <w:fldChar w:fldCharType="begin"/>
        </w:r>
        <w:r w:rsidR="00624EA3">
          <w:instrText xml:space="preserve"> SEQ Figure \* ARABIC </w:instrText>
        </w:r>
      </w:ins>
      <w:r w:rsidR="00624EA3">
        <w:fldChar w:fldCharType="separate"/>
      </w:r>
      <w:ins w:id="714" w:author="Robbie Moses" w:date="2023-03-02T06:45:00Z">
        <w:r w:rsidR="00624EA3">
          <w:rPr>
            <w:noProof/>
          </w:rPr>
          <w:t>31</w:t>
        </w:r>
        <w:r w:rsidR="00624EA3">
          <w:fldChar w:fldCharType="end"/>
        </w:r>
      </w:ins>
      <w:ins w:id="715" w:author="Moses, Robbie" w:date="2023-02-22T02:39:00Z">
        <w:del w:id="716" w:author="Robbie Moses" w:date="2023-03-02T06:45:00Z">
          <w:r w:rsidR="003B5D4F" w:rsidDel="00624EA3">
            <w:fldChar w:fldCharType="begin"/>
          </w:r>
          <w:r w:rsidR="003B5D4F" w:rsidDel="00624EA3">
            <w:delInstrText xml:space="preserve"> SEQ Figure \* ARABIC </w:delInstrText>
          </w:r>
        </w:del>
      </w:ins>
      <w:del w:id="717" w:author="Robbie Moses" w:date="2023-03-02T06:45:00Z">
        <w:r w:rsidR="003B5D4F" w:rsidDel="00624EA3">
          <w:fldChar w:fldCharType="separate"/>
        </w:r>
      </w:del>
      <w:ins w:id="718" w:author="Moses, Robbie" w:date="2023-02-22T02:39:00Z">
        <w:del w:id="719" w:author="Robbie Moses" w:date="2023-03-02T06:45:00Z">
          <w:r w:rsidR="003B5D4F" w:rsidDel="00624EA3">
            <w:rPr>
              <w:noProof/>
            </w:rPr>
            <w:delText>30</w:delText>
          </w:r>
          <w:r w:rsidR="003B5D4F" w:rsidDel="00624EA3">
            <w:fldChar w:fldCharType="end"/>
          </w:r>
        </w:del>
      </w:ins>
      <w:del w:id="720" w:author="Moses, Robbie" w:date="2023-02-22T02:39:00Z">
        <w:r w:rsidDel="003B5D4F">
          <w:fldChar w:fldCharType="begin"/>
        </w:r>
        <w:r w:rsidDel="003B5D4F">
          <w:delInstrText xml:space="preserve"> SEQ "Figure" \*Arabic </w:delInstrText>
        </w:r>
        <w:r w:rsidDel="003B5D4F">
          <w:fldChar w:fldCharType="separate"/>
        </w:r>
        <w:r w:rsidR="00D57607" w:rsidDel="003B5D4F">
          <w:rPr>
            <w:noProof/>
          </w:rPr>
          <w:delText>30</w:delText>
        </w:r>
        <w:r w:rsidDel="003B5D4F">
          <w:fldChar w:fldCharType="end"/>
        </w:r>
      </w:del>
      <w:r>
        <w:t>: Recycler ATM Costs Page</w:t>
      </w:r>
      <w:bookmarkEnd w:id="712"/>
    </w:p>
    <w:p w14:paraId="541B34EC" w14:textId="6039175C" w:rsidR="00916881" w:rsidRDefault="37536F9D" w:rsidP="0041261E">
      <w:pPr>
        <w:pStyle w:val="BodyText"/>
        <w:jc w:val="center"/>
      </w:pPr>
      <w:r>
        <w:rPr>
          <w:noProof/>
        </w:rPr>
        <w:drawing>
          <wp:inline distT="0" distB="0" distL="0" distR="0" wp14:anchorId="229A1BE6" wp14:editId="03A2910D">
            <wp:extent cx="4571347" cy="2994546"/>
            <wp:effectExtent l="76200" t="76200" r="134620" b="130175"/>
            <wp:docPr id="1448462039" name="Picture 144846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4198" cy="29964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CA132F" w14:textId="23A0D30F" w:rsidR="00916881" w:rsidRDefault="00DD3295" w:rsidP="00DF4379">
      <w:pPr>
        <w:pStyle w:val="Caption"/>
        <w:spacing w:before="0" w:after="120"/>
        <w:ind w:left="187" w:hanging="187"/>
        <w:outlineLvl w:val="0"/>
      </w:pPr>
      <w:bookmarkStart w:id="721" w:name="_Toc128632351"/>
      <w:r>
        <w:lastRenderedPageBreak/>
        <w:t xml:space="preserve">Figure </w:t>
      </w:r>
      <w:ins w:id="722" w:author="Robbie Moses" w:date="2023-03-02T06:45:00Z">
        <w:r w:rsidR="00624EA3">
          <w:fldChar w:fldCharType="begin"/>
        </w:r>
        <w:r w:rsidR="00624EA3">
          <w:instrText xml:space="preserve"> SEQ Figure \* ARABIC </w:instrText>
        </w:r>
      </w:ins>
      <w:r w:rsidR="00624EA3">
        <w:fldChar w:fldCharType="separate"/>
      </w:r>
      <w:ins w:id="723" w:author="Robbie Moses" w:date="2023-03-02T06:45:00Z">
        <w:r w:rsidR="00624EA3">
          <w:rPr>
            <w:noProof/>
          </w:rPr>
          <w:t>32</w:t>
        </w:r>
        <w:r w:rsidR="00624EA3">
          <w:fldChar w:fldCharType="end"/>
        </w:r>
      </w:ins>
      <w:ins w:id="724" w:author="Moses, Robbie" w:date="2023-02-22T02:39:00Z">
        <w:del w:id="725" w:author="Robbie Moses" w:date="2023-03-02T06:45:00Z">
          <w:r w:rsidR="003B5D4F" w:rsidDel="00624EA3">
            <w:fldChar w:fldCharType="begin"/>
          </w:r>
          <w:r w:rsidR="003B5D4F" w:rsidDel="00624EA3">
            <w:delInstrText xml:space="preserve"> SEQ Figure \* ARABIC </w:delInstrText>
          </w:r>
        </w:del>
      </w:ins>
      <w:del w:id="726" w:author="Robbie Moses" w:date="2023-03-02T06:45:00Z">
        <w:r w:rsidR="003B5D4F" w:rsidDel="00624EA3">
          <w:fldChar w:fldCharType="separate"/>
        </w:r>
      </w:del>
      <w:ins w:id="727" w:author="Moses, Robbie" w:date="2023-02-22T02:39:00Z">
        <w:del w:id="728" w:author="Robbie Moses" w:date="2023-03-02T06:45:00Z">
          <w:r w:rsidR="003B5D4F" w:rsidDel="00624EA3">
            <w:rPr>
              <w:noProof/>
            </w:rPr>
            <w:delText>31</w:delText>
          </w:r>
          <w:r w:rsidR="003B5D4F" w:rsidDel="00624EA3">
            <w:fldChar w:fldCharType="end"/>
          </w:r>
        </w:del>
      </w:ins>
      <w:del w:id="729"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31</w:delText>
        </w:r>
        <w:r w:rsidRPr="62692672" w:rsidDel="003B5D4F">
          <w:rPr>
            <w:noProof/>
          </w:rPr>
          <w:fldChar w:fldCharType="end"/>
        </w:r>
      </w:del>
      <w:r>
        <w:t>: Branch Costs Page</w:t>
      </w:r>
      <w:bookmarkEnd w:id="721"/>
    </w:p>
    <w:p w14:paraId="0D4EB690" w14:textId="78E5D773" w:rsidR="00916881" w:rsidRDefault="30C0A54D" w:rsidP="0045187D">
      <w:pPr>
        <w:pStyle w:val="BodyText"/>
      </w:pPr>
      <w:r>
        <w:rPr>
          <w:noProof/>
        </w:rPr>
        <w:drawing>
          <wp:inline distT="0" distB="0" distL="0" distR="0" wp14:anchorId="150C2A65" wp14:editId="1BD99303">
            <wp:extent cx="4572000" cy="2647950"/>
            <wp:effectExtent l="76200" t="76200" r="133350" b="133350"/>
            <wp:docPr id="1879306224" name="Picture 187930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7086C2" w14:textId="5FC699D8" w:rsidR="00916881" w:rsidRDefault="00916881" w:rsidP="00F63174">
      <w:pPr>
        <w:pStyle w:val="TopofSection"/>
        <w:spacing w:before="0" w:after="120" w:line="240" w:lineRule="auto"/>
        <w:ind w:left="187" w:hanging="187"/>
        <w:outlineLvl w:val="0"/>
      </w:pPr>
      <w:bookmarkStart w:id="730" w:name="_Ref221790197"/>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81B3B73" w14:textId="0EA35EBE" w:rsidR="00DF4379" w:rsidRDefault="00DF4379">
      <w:pPr>
        <w:rPr>
          <w:rFonts w:eastAsia="Times New Roman" w:cs="Calibri"/>
          <w:b/>
          <w:color w:val="54B948"/>
          <w:sz w:val="28"/>
          <w:szCs w:val="24"/>
          <w:lang w:val="en-GB"/>
        </w:rPr>
      </w:pPr>
      <w:bookmarkStart w:id="731" w:name="_Ref236037448"/>
      <w:bookmarkStart w:id="732" w:name="_Ref236111547"/>
    </w:p>
    <w:p w14:paraId="05EEBD63" w14:textId="13AE2245" w:rsidR="00916881" w:rsidRDefault="00916881" w:rsidP="00577317">
      <w:pPr>
        <w:pStyle w:val="Heading2"/>
      </w:pPr>
      <w:bookmarkStart w:id="733" w:name="_Toc128718597"/>
      <w:r>
        <w:t>Cashpoint</w:t>
      </w:r>
      <w:r>
        <w:rPr>
          <w:rFonts w:ascii="Wingdings" w:hAnsi="Wingdings"/>
        </w:rPr>
        <w:t></w:t>
      </w:r>
      <w:r>
        <w:t>Advanced</w:t>
      </w:r>
      <w:r>
        <w:rPr>
          <w:rFonts w:ascii="Wingdings" w:hAnsi="Wingdings"/>
        </w:rPr>
        <w:t></w:t>
      </w:r>
      <w:r>
        <w:t>Parameters</w:t>
      </w:r>
      <w:bookmarkEnd w:id="730"/>
      <w:bookmarkEnd w:id="731"/>
      <w:bookmarkEnd w:id="732"/>
      <w:bookmarkEnd w:id="733"/>
    </w:p>
    <w:p w14:paraId="32E42A93" w14:textId="77777777" w:rsidR="00916881" w:rsidRDefault="00916881" w:rsidP="00DB2EA1">
      <w:pPr>
        <w:pStyle w:val="BodyText"/>
      </w:pPr>
      <w:r>
        <w:t xml:space="preserve">The </w:t>
      </w:r>
      <w:r w:rsidRPr="00684B9B">
        <w:rPr>
          <w:i/>
          <w:iCs/>
          <w:rPrChange w:id="734" w:author="Robbie Moses" w:date="2023-03-02T07:26:00Z">
            <w:rPr/>
          </w:rPrChange>
        </w:rPr>
        <w:t>Advanced</w:t>
      </w:r>
      <w:r w:rsidRPr="00684B9B">
        <w:rPr>
          <w:rFonts w:ascii="Wingdings" w:hAnsi="Wingdings"/>
          <w:i/>
          <w:iCs/>
          <w:rPrChange w:id="735" w:author="Robbie Moses" w:date="2023-03-02T07:26:00Z">
            <w:rPr>
              <w:rFonts w:ascii="Wingdings" w:hAnsi="Wingdings"/>
            </w:rPr>
          </w:rPrChange>
        </w:rPr>
        <w:t></w:t>
      </w:r>
      <w:r w:rsidRPr="00684B9B">
        <w:rPr>
          <w:i/>
          <w:iCs/>
          <w:rPrChange w:id="736" w:author="Robbie Moses" w:date="2023-03-02T07:26:00Z">
            <w:rPr/>
          </w:rPrChange>
        </w:rPr>
        <w:t>Parameters</w:t>
      </w:r>
      <w:r>
        <w:t xml:space="preserve"> page allows the user to set parameters specific to the Cashpoint for days of the week or a specific date. The parameters are the same as the default </w:t>
      </w:r>
      <w:r w:rsidRPr="00684B9B">
        <w:rPr>
          <w:i/>
          <w:iCs/>
          <w:rPrChange w:id="737" w:author="Robbie Moses" w:date="2023-03-02T07:26:00Z">
            <w:rPr/>
          </w:rPrChange>
        </w:rPr>
        <w:t>Basic</w:t>
      </w:r>
      <w:r w:rsidRPr="00684B9B">
        <w:rPr>
          <w:rFonts w:ascii="Wingdings" w:hAnsi="Wingdings"/>
          <w:i/>
          <w:iCs/>
          <w:rPrChange w:id="738" w:author="Robbie Moses" w:date="2023-03-02T07:26:00Z">
            <w:rPr>
              <w:rFonts w:ascii="Wingdings" w:hAnsi="Wingdings"/>
            </w:rPr>
          </w:rPrChange>
        </w:rPr>
        <w:t></w:t>
      </w:r>
      <w:r w:rsidRPr="00684B9B">
        <w:rPr>
          <w:i/>
          <w:iCs/>
          <w:rPrChange w:id="739" w:author="Robbie Moses" w:date="2023-03-02T07:26:00Z">
            <w:rPr/>
          </w:rPrChange>
        </w:rPr>
        <w:t>Parameters</w:t>
      </w:r>
      <w:r>
        <w:t xml:space="preserve"> but simply temporarily override parameters depending on the option selected (Day of the Week or a Specific Date).</w:t>
      </w:r>
    </w:p>
    <w:p w14:paraId="352F22C6" w14:textId="24874BF8" w:rsidR="00D57607" w:rsidRPr="00DF4379" w:rsidRDefault="00916881" w:rsidP="009F5091">
      <w:pPr>
        <w:pStyle w:val="BodyText"/>
        <w:rPr>
          <w:color w:val="1F497D" w:themeColor="text2"/>
        </w:rPr>
      </w:pPr>
      <w:r>
        <w:t>The user should ensure that the values on this page are correct based on the quality of the forecast and recommendations. For additional information on these parameters, see the followin</w:t>
      </w:r>
      <w:r w:rsidR="00752542">
        <w:t>g tables:</w:t>
      </w:r>
      <w:r w:rsidR="00027408" w:rsidRPr="00DF4379">
        <w:rPr>
          <w:rFonts w:eastAsia="Calibri"/>
          <w:caps/>
          <w:color w:val="1F497D" w:themeColor="text2"/>
          <w:spacing w:val="10"/>
          <w:sz w:val="18"/>
          <w:szCs w:val="22"/>
          <w:lang w:val="fr-FR"/>
        </w:rPr>
        <w:fldChar w:fldCharType="begin"/>
      </w:r>
      <w:r w:rsidRPr="00DF4379">
        <w:rPr>
          <w:color w:val="1F497D" w:themeColor="text2"/>
        </w:rPr>
        <w:instrText xml:space="preserve"> REF _Ref221798118 \h </w:instrText>
      </w:r>
      <w:r w:rsidR="009F5091" w:rsidRPr="00DF4379">
        <w:rPr>
          <w:rFonts w:eastAsia="Calibri"/>
          <w:color w:val="1F497D" w:themeColor="text2"/>
          <w:szCs w:val="22"/>
        </w:rPr>
        <w:instrText xml:space="preserve"> \* MERGEFORMAT </w:instrText>
      </w:r>
      <w:r w:rsidR="00027408" w:rsidRPr="00DF4379">
        <w:rPr>
          <w:rFonts w:eastAsia="Calibri"/>
          <w:caps/>
          <w:color w:val="1F497D" w:themeColor="text2"/>
          <w:spacing w:val="10"/>
          <w:sz w:val="18"/>
          <w:szCs w:val="22"/>
          <w:lang w:val="fr-FR"/>
        </w:rPr>
      </w:r>
      <w:r w:rsidR="00027408" w:rsidRPr="00DF4379">
        <w:rPr>
          <w:rFonts w:eastAsia="Calibri"/>
          <w:caps/>
          <w:color w:val="1F497D" w:themeColor="text2"/>
          <w:spacing w:val="10"/>
          <w:sz w:val="18"/>
          <w:szCs w:val="22"/>
          <w:lang w:val="fr-FR"/>
        </w:rPr>
        <w:fldChar w:fldCharType="separate"/>
      </w:r>
    </w:p>
    <w:p w14:paraId="20E09A85" w14:textId="69255905" w:rsidR="00916881" w:rsidRPr="00DF4379" w:rsidRDefault="00D57607" w:rsidP="009F5091">
      <w:pPr>
        <w:pStyle w:val="ListBullet"/>
        <w:rPr>
          <w:color w:val="1F497D" w:themeColor="text2"/>
        </w:rPr>
      </w:pPr>
      <w:r w:rsidRPr="00DF4379">
        <w:rPr>
          <w:color w:val="1F497D" w:themeColor="text2"/>
        </w:rPr>
        <w:t xml:space="preserve">Table </w:t>
      </w:r>
      <w:r w:rsidRPr="00DF4379">
        <w:rPr>
          <w:noProof/>
          <w:color w:val="1F497D" w:themeColor="text2"/>
        </w:rPr>
        <w:t>12</w:t>
      </w:r>
      <w:r w:rsidRPr="00DF4379">
        <w:rPr>
          <w:color w:val="1F497D" w:themeColor="text2"/>
        </w:rPr>
        <w:t xml:space="preserve">: </w:t>
      </w:r>
      <w:r w:rsidR="002773D2" w:rsidRPr="00DF4379">
        <w:rPr>
          <w:color w:val="1F497D" w:themeColor="text2"/>
        </w:rPr>
        <w:t>ATM-</w:t>
      </w:r>
      <w:r w:rsidRPr="00DF4379">
        <w:rPr>
          <w:color w:val="1F497D" w:themeColor="text2"/>
        </w:rPr>
        <w:t>Specific Parameters</w:t>
      </w:r>
      <w:r w:rsidR="00027408" w:rsidRPr="00DF4379">
        <w:rPr>
          <w:color w:val="1F497D" w:themeColor="text2"/>
        </w:rPr>
        <w:fldChar w:fldCharType="end"/>
      </w:r>
      <w:r w:rsidR="00916881" w:rsidRPr="00DF4379">
        <w:rPr>
          <w:color w:val="1F497D" w:themeColor="text2"/>
        </w:rPr>
        <w:t xml:space="preserve"> </w:t>
      </w:r>
    </w:p>
    <w:p w14:paraId="63949E35" w14:textId="7D5B631D"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_Ref221798120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13</w:t>
      </w:r>
      <w:r w:rsidR="00D57607" w:rsidRPr="00DF4379">
        <w:rPr>
          <w:color w:val="1F497D" w:themeColor="text2"/>
        </w:rPr>
        <w:t xml:space="preserve">: </w:t>
      </w:r>
      <w:r w:rsidR="00767F48" w:rsidRPr="00DF4379">
        <w:rPr>
          <w:color w:val="1F497D" w:themeColor="text2"/>
        </w:rPr>
        <w:t>Branch-</w:t>
      </w:r>
      <w:r w:rsidR="00D57607" w:rsidRPr="00DF4379">
        <w:rPr>
          <w:color w:val="1F497D" w:themeColor="text2"/>
        </w:rPr>
        <w:t>Specific Parameters</w:t>
      </w:r>
      <w:r w:rsidRPr="00DF4379">
        <w:rPr>
          <w:color w:val="1F497D" w:themeColor="text2"/>
        </w:rPr>
        <w:fldChar w:fldCharType="end"/>
      </w:r>
      <w:r w:rsidR="00916881" w:rsidRPr="00DF4379">
        <w:rPr>
          <w:color w:val="1F497D" w:themeColor="text2"/>
        </w:rPr>
        <w:t xml:space="preserve"> </w:t>
      </w:r>
    </w:p>
    <w:p w14:paraId="57863271" w14:textId="104BDA0B" w:rsidR="00916881" w:rsidRPr="00DF4379" w:rsidRDefault="00027408" w:rsidP="009F5091">
      <w:pPr>
        <w:pStyle w:val="ListBullet"/>
        <w:rPr>
          <w:color w:val="1F497D" w:themeColor="text2"/>
        </w:rPr>
      </w:pPr>
      <w:r w:rsidRPr="00DF4379">
        <w:rPr>
          <w:color w:val="1F497D" w:themeColor="text2"/>
        </w:rPr>
        <w:fldChar w:fldCharType="begin"/>
      </w:r>
      <w:r w:rsidR="00916881" w:rsidRPr="00DF4379">
        <w:rPr>
          <w:color w:val="1F497D" w:themeColor="text2"/>
        </w:rPr>
        <w:instrText xml:space="preserve"> REF _Ref221807415 \h </w:instrText>
      </w:r>
      <w:r w:rsidR="009F5091" w:rsidRPr="00DF4379">
        <w:rPr>
          <w:color w:val="1F497D" w:themeColor="text2"/>
        </w:rPr>
        <w:instrText xml:space="preserve"> \* MERGEFORMAT </w:instrText>
      </w:r>
      <w:r w:rsidRPr="00DF4379">
        <w:rPr>
          <w:color w:val="1F497D" w:themeColor="text2"/>
        </w:rPr>
      </w:r>
      <w:r w:rsidRPr="00DF4379">
        <w:rPr>
          <w:color w:val="1F497D" w:themeColor="text2"/>
        </w:rPr>
        <w:fldChar w:fldCharType="separate"/>
      </w:r>
      <w:r w:rsidR="00D57607" w:rsidRPr="00DF4379">
        <w:rPr>
          <w:color w:val="1F497D" w:themeColor="text2"/>
        </w:rPr>
        <w:t xml:space="preserve">Table </w:t>
      </w:r>
      <w:r w:rsidR="00D57607" w:rsidRPr="00DF4379">
        <w:rPr>
          <w:noProof/>
          <w:color w:val="1F497D" w:themeColor="text2"/>
        </w:rPr>
        <w:t>14</w:t>
      </w:r>
      <w:r w:rsidR="00D57607" w:rsidRPr="00DF4379">
        <w:rPr>
          <w:color w:val="1F497D" w:themeColor="text2"/>
        </w:rPr>
        <w:t>: Business and Service Days Description</w:t>
      </w:r>
      <w:r w:rsidRPr="00DF4379">
        <w:rPr>
          <w:color w:val="1F497D" w:themeColor="text2"/>
        </w:rPr>
        <w:fldChar w:fldCharType="end"/>
      </w:r>
    </w:p>
    <w:p w14:paraId="5249F510" w14:textId="33B94300" w:rsidR="00916881" w:rsidRDefault="00916881" w:rsidP="00F63174">
      <w:pPr>
        <w:pStyle w:val="Caption"/>
        <w:spacing w:before="0" w:after="120"/>
        <w:ind w:left="187" w:hanging="187"/>
        <w:outlineLvl w:val="0"/>
      </w:pPr>
      <w:bookmarkStart w:id="740" w:name="_Toc128632352"/>
      <w:r>
        <w:lastRenderedPageBreak/>
        <w:t xml:space="preserve">Figure </w:t>
      </w:r>
      <w:ins w:id="741" w:author="Robbie Moses" w:date="2023-03-02T06:45:00Z">
        <w:r w:rsidR="00624EA3">
          <w:fldChar w:fldCharType="begin"/>
        </w:r>
        <w:r w:rsidR="00624EA3">
          <w:instrText xml:space="preserve"> SEQ Figure \* ARABIC </w:instrText>
        </w:r>
      </w:ins>
      <w:r w:rsidR="00624EA3">
        <w:fldChar w:fldCharType="separate"/>
      </w:r>
      <w:ins w:id="742" w:author="Robbie Moses" w:date="2023-03-02T06:45:00Z">
        <w:r w:rsidR="00624EA3">
          <w:rPr>
            <w:noProof/>
          </w:rPr>
          <w:t>33</w:t>
        </w:r>
        <w:r w:rsidR="00624EA3">
          <w:fldChar w:fldCharType="end"/>
        </w:r>
      </w:ins>
      <w:ins w:id="743" w:author="Moses, Robbie" w:date="2023-02-22T02:39:00Z">
        <w:del w:id="744" w:author="Robbie Moses" w:date="2023-03-02T06:45:00Z">
          <w:r w:rsidR="003B5D4F" w:rsidDel="00624EA3">
            <w:fldChar w:fldCharType="begin"/>
          </w:r>
          <w:r w:rsidR="003B5D4F" w:rsidDel="00624EA3">
            <w:delInstrText xml:space="preserve"> SEQ Figure \* ARABIC </w:delInstrText>
          </w:r>
        </w:del>
      </w:ins>
      <w:del w:id="745" w:author="Robbie Moses" w:date="2023-03-02T06:45:00Z">
        <w:r w:rsidR="003B5D4F" w:rsidDel="00624EA3">
          <w:fldChar w:fldCharType="separate"/>
        </w:r>
      </w:del>
      <w:ins w:id="746" w:author="Moses, Robbie" w:date="2023-02-22T02:39:00Z">
        <w:del w:id="747" w:author="Robbie Moses" w:date="2023-03-02T06:45:00Z">
          <w:r w:rsidR="003B5D4F" w:rsidDel="00624EA3">
            <w:rPr>
              <w:noProof/>
            </w:rPr>
            <w:delText>32</w:delText>
          </w:r>
          <w:r w:rsidR="003B5D4F" w:rsidDel="00624EA3">
            <w:fldChar w:fldCharType="end"/>
          </w:r>
        </w:del>
      </w:ins>
      <w:del w:id="748"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32</w:delText>
        </w:r>
        <w:r w:rsidRPr="62692672" w:rsidDel="003B5D4F">
          <w:rPr>
            <w:noProof/>
          </w:rPr>
          <w:fldChar w:fldCharType="end"/>
        </w:r>
      </w:del>
      <w:r>
        <w:t>: ATM Advanced Parameters Page</w:t>
      </w:r>
      <w:bookmarkEnd w:id="740"/>
    </w:p>
    <w:p w14:paraId="7A4B42BF" w14:textId="68747FCE" w:rsidR="0043045D" w:rsidRDefault="76169CAE" w:rsidP="00C81180">
      <w:pPr>
        <w:pStyle w:val="BodyText"/>
        <w:jc w:val="center"/>
      </w:pPr>
      <w:r>
        <w:rPr>
          <w:noProof/>
        </w:rPr>
        <w:drawing>
          <wp:inline distT="0" distB="0" distL="0" distR="0" wp14:anchorId="40920901" wp14:editId="2CEFBBCC">
            <wp:extent cx="5693754" cy="3190875"/>
            <wp:effectExtent l="76200" t="76200" r="135890" b="123825"/>
            <wp:docPr id="1087751162" name="Picture 108775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93754"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4C94B8" w14:textId="238EDCE2" w:rsidR="00916881" w:rsidRDefault="00916881" w:rsidP="00F63174">
      <w:pPr>
        <w:pStyle w:val="Caption"/>
        <w:spacing w:before="0" w:after="120"/>
        <w:ind w:left="187" w:hanging="187"/>
        <w:outlineLvl w:val="0"/>
        <w:rPr>
          <w:noProof/>
        </w:rPr>
      </w:pPr>
      <w:bookmarkStart w:id="749" w:name="_Toc128632353"/>
      <w:r>
        <w:t xml:space="preserve">Figure </w:t>
      </w:r>
      <w:ins w:id="750" w:author="Robbie Moses" w:date="2023-03-02T06:45:00Z">
        <w:r w:rsidR="00624EA3">
          <w:fldChar w:fldCharType="begin"/>
        </w:r>
        <w:r w:rsidR="00624EA3">
          <w:instrText xml:space="preserve"> SEQ Figure \* ARABIC </w:instrText>
        </w:r>
      </w:ins>
      <w:r w:rsidR="00624EA3">
        <w:fldChar w:fldCharType="separate"/>
      </w:r>
      <w:ins w:id="751" w:author="Robbie Moses" w:date="2023-03-02T06:45:00Z">
        <w:r w:rsidR="00624EA3">
          <w:rPr>
            <w:noProof/>
          </w:rPr>
          <w:t>34</w:t>
        </w:r>
        <w:r w:rsidR="00624EA3">
          <w:fldChar w:fldCharType="end"/>
        </w:r>
      </w:ins>
      <w:ins w:id="752" w:author="Moses, Robbie" w:date="2023-02-22T02:39:00Z">
        <w:del w:id="753" w:author="Robbie Moses" w:date="2023-03-02T06:45:00Z">
          <w:r w:rsidR="003B5D4F" w:rsidDel="00624EA3">
            <w:fldChar w:fldCharType="begin"/>
          </w:r>
          <w:r w:rsidR="003B5D4F" w:rsidDel="00624EA3">
            <w:delInstrText xml:space="preserve"> SEQ Figure \* ARABIC </w:delInstrText>
          </w:r>
        </w:del>
      </w:ins>
      <w:del w:id="754" w:author="Robbie Moses" w:date="2023-03-02T06:45:00Z">
        <w:r w:rsidR="003B5D4F" w:rsidDel="00624EA3">
          <w:fldChar w:fldCharType="separate"/>
        </w:r>
      </w:del>
      <w:ins w:id="755" w:author="Moses, Robbie" w:date="2023-02-22T02:39:00Z">
        <w:del w:id="756" w:author="Robbie Moses" w:date="2023-03-02T06:45:00Z">
          <w:r w:rsidR="003B5D4F" w:rsidDel="00624EA3">
            <w:rPr>
              <w:noProof/>
            </w:rPr>
            <w:delText>33</w:delText>
          </w:r>
          <w:r w:rsidR="003B5D4F" w:rsidDel="00624EA3">
            <w:fldChar w:fldCharType="end"/>
          </w:r>
        </w:del>
      </w:ins>
      <w:del w:id="757"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33</w:delText>
        </w:r>
        <w:r w:rsidRPr="62692672" w:rsidDel="003B5D4F">
          <w:rPr>
            <w:noProof/>
          </w:rPr>
          <w:fldChar w:fldCharType="end"/>
        </w:r>
      </w:del>
      <w:r>
        <w:t>: Branch Advanced Parameters Page</w:t>
      </w:r>
      <w:bookmarkEnd w:id="749"/>
    </w:p>
    <w:p w14:paraId="78F23015" w14:textId="7472B24E" w:rsidR="001E0A83" w:rsidRPr="001E0A83" w:rsidRDefault="512B782B" w:rsidP="00C81180">
      <w:pPr>
        <w:pStyle w:val="BodyText"/>
        <w:jc w:val="center"/>
      </w:pPr>
      <w:r>
        <w:rPr>
          <w:noProof/>
        </w:rPr>
        <w:drawing>
          <wp:inline distT="0" distB="0" distL="0" distR="0" wp14:anchorId="05D06E44" wp14:editId="6C997E37">
            <wp:extent cx="5746131" cy="3076575"/>
            <wp:effectExtent l="76200" t="76200" r="140335" b="123825"/>
            <wp:docPr id="891478858" name="Picture 89147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46131"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4BAA4C" w14:textId="77777777" w:rsidR="00916881" w:rsidRDefault="00916881" w:rsidP="0045187D">
      <w:pPr>
        <w:pStyle w:val="BodyText"/>
      </w:pPr>
    </w:p>
    <w:p w14:paraId="22D12537" w14:textId="6CC9F37C" w:rsidR="00916881" w:rsidRPr="001E5400" w:rsidRDefault="00916881" w:rsidP="00F63174">
      <w:pPr>
        <w:pStyle w:val="Caption"/>
        <w:spacing w:before="0" w:after="120"/>
        <w:ind w:left="187" w:hanging="187"/>
        <w:outlineLvl w:val="0"/>
        <w:rPr>
          <w:lang w:val="en-US"/>
        </w:rPr>
      </w:pPr>
      <w:bookmarkStart w:id="758" w:name="_Toc128632354"/>
      <w:r w:rsidRPr="62692672">
        <w:rPr>
          <w:lang w:val="en-US"/>
        </w:rPr>
        <w:lastRenderedPageBreak/>
        <w:t xml:space="preserve">Figure </w:t>
      </w:r>
      <w:ins w:id="75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760" w:author="Robbie Moses" w:date="2023-03-02T06:45:00Z">
        <w:r w:rsidR="00624EA3">
          <w:rPr>
            <w:noProof/>
            <w:lang w:val="en-US"/>
          </w:rPr>
          <w:t>35</w:t>
        </w:r>
        <w:r w:rsidR="00624EA3">
          <w:rPr>
            <w:lang w:val="en-US"/>
          </w:rPr>
          <w:fldChar w:fldCharType="end"/>
        </w:r>
      </w:ins>
      <w:ins w:id="761" w:author="Moses, Robbie" w:date="2023-02-22T02:39:00Z">
        <w:del w:id="762" w:author="Robbie Moses" w:date="2023-03-02T06:45:00Z">
          <w:r w:rsidR="003B5D4F" w:rsidDel="00624EA3">
            <w:rPr>
              <w:lang w:val="en-US"/>
            </w:rPr>
            <w:fldChar w:fldCharType="begin"/>
          </w:r>
          <w:r w:rsidR="003B5D4F" w:rsidDel="00624EA3">
            <w:rPr>
              <w:lang w:val="en-US"/>
            </w:rPr>
            <w:delInstrText xml:space="preserve"> SEQ Figure \* ARABIC </w:delInstrText>
          </w:r>
        </w:del>
      </w:ins>
      <w:del w:id="763" w:author="Robbie Moses" w:date="2023-03-02T06:45:00Z">
        <w:r w:rsidR="003B5D4F" w:rsidDel="00624EA3">
          <w:rPr>
            <w:lang w:val="en-US"/>
          </w:rPr>
          <w:fldChar w:fldCharType="separate"/>
        </w:r>
      </w:del>
      <w:ins w:id="764" w:author="Moses, Robbie" w:date="2023-02-22T02:39:00Z">
        <w:del w:id="765" w:author="Robbie Moses" w:date="2023-03-02T06:45:00Z">
          <w:r w:rsidR="003B5D4F" w:rsidDel="00624EA3">
            <w:rPr>
              <w:noProof/>
              <w:lang w:val="en-US"/>
            </w:rPr>
            <w:delText>34</w:delText>
          </w:r>
          <w:r w:rsidR="003B5D4F" w:rsidDel="00624EA3">
            <w:rPr>
              <w:lang w:val="en-US"/>
            </w:rPr>
            <w:fldChar w:fldCharType="end"/>
          </w:r>
        </w:del>
      </w:ins>
      <w:del w:id="766"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34</w:delText>
        </w:r>
        <w:r w:rsidRPr="62692672" w:rsidDel="003B5D4F">
          <w:rPr>
            <w:noProof/>
          </w:rPr>
          <w:fldChar w:fldCharType="end"/>
        </w:r>
      </w:del>
      <w:r w:rsidRPr="62692672">
        <w:rPr>
          <w:lang w:val="en-US"/>
        </w:rPr>
        <w:t>: Advanced Device Advanced Parameters Page</w:t>
      </w:r>
      <w:bookmarkEnd w:id="758"/>
    </w:p>
    <w:p w14:paraId="4C8D6F45" w14:textId="424B983E" w:rsidR="00916881" w:rsidRDefault="386F8836" w:rsidP="00C81180">
      <w:pPr>
        <w:pStyle w:val="BodyText"/>
        <w:jc w:val="center"/>
      </w:pPr>
      <w:r>
        <w:rPr>
          <w:noProof/>
        </w:rPr>
        <w:drawing>
          <wp:inline distT="0" distB="0" distL="0" distR="0" wp14:anchorId="1B3A2B1B" wp14:editId="54719EEB">
            <wp:extent cx="5826127" cy="3507812"/>
            <wp:effectExtent l="76200" t="76200" r="136525" b="130810"/>
            <wp:docPr id="64063942" name="Picture 640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826127" cy="3507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27E0F" w14:textId="2C764949" w:rsidR="00916881" w:rsidRDefault="00916881" w:rsidP="00F63174">
      <w:pPr>
        <w:pStyle w:val="TopofSection"/>
        <w:spacing w:before="0" w:after="120" w:line="240" w:lineRule="auto"/>
        <w:ind w:left="187" w:hanging="187"/>
        <w:outlineLvl w:val="0"/>
      </w:pPr>
      <w:bookmarkStart w:id="767" w:name="_Ref221790200"/>
      <w:bookmarkStart w:id="768" w:name="_Ref221853541"/>
      <w:bookmarkStart w:id="769" w:name="_Ref221854592"/>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0E63A14" w14:textId="77777777" w:rsidR="00C81180" w:rsidRDefault="00C81180" w:rsidP="00C81180">
      <w:pPr>
        <w:pStyle w:val="BodyText"/>
      </w:pPr>
    </w:p>
    <w:p w14:paraId="20442290" w14:textId="77777777" w:rsidR="00916881" w:rsidRDefault="00916881" w:rsidP="00577317">
      <w:pPr>
        <w:pStyle w:val="Heading2"/>
      </w:pPr>
      <w:bookmarkStart w:id="770" w:name="_CashpointAdvancedForeign_Currency"/>
      <w:bookmarkStart w:id="771" w:name="_Ref256526785"/>
      <w:bookmarkStart w:id="772" w:name="_Toc128718598"/>
      <w:bookmarkEnd w:id="770"/>
      <w:r>
        <w:t>Cashpoint</w:t>
      </w:r>
      <w:r>
        <w:rPr>
          <w:rFonts w:ascii="Wingdings" w:hAnsi="Wingdings"/>
        </w:rPr>
        <w:t></w:t>
      </w:r>
      <w:r>
        <w:t>Advanced</w:t>
      </w:r>
      <w:r>
        <w:rPr>
          <w:rFonts w:ascii="Wingdings" w:hAnsi="Wingdings"/>
        </w:rPr>
        <w:t></w:t>
      </w:r>
      <w:r>
        <w:t>Foreign Currency Service Days</w:t>
      </w:r>
      <w:bookmarkEnd w:id="771"/>
      <w:bookmarkEnd w:id="772"/>
    </w:p>
    <w:p w14:paraId="70EE9F50" w14:textId="77777777" w:rsidR="00916881" w:rsidRDefault="00916881" w:rsidP="00450046">
      <w:pPr>
        <w:pStyle w:val="BodyText"/>
      </w:pPr>
      <w:r>
        <w:t xml:space="preserve">The Foreign Currency Service days are used to override the Service Days used for Optimized Currencies with delivery, return, and emergency days and lead times. The </w:t>
      </w:r>
      <w:r w:rsidRPr="00C47FC4">
        <w:rPr>
          <w:i/>
          <w:iCs/>
          <w:rPrChange w:id="773" w:author="Robbie Moses" w:date="2023-03-02T07:27:00Z">
            <w:rPr/>
          </w:rPrChange>
        </w:rPr>
        <w:t>Cashpoint</w:t>
      </w:r>
      <w:r w:rsidRPr="00C47FC4">
        <w:rPr>
          <w:rFonts w:ascii="Wingdings" w:hAnsi="Wingdings"/>
          <w:i/>
          <w:iCs/>
          <w:rPrChange w:id="774" w:author="Robbie Moses" w:date="2023-03-02T07:27:00Z">
            <w:rPr>
              <w:rFonts w:ascii="Wingdings" w:hAnsi="Wingdings"/>
            </w:rPr>
          </w:rPrChange>
        </w:rPr>
        <w:t></w:t>
      </w:r>
      <w:r w:rsidRPr="00C47FC4">
        <w:rPr>
          <w:i/>
          <w:iCs/>
          <w:rPrChange w:id="775" w:author="Robbie Moses" w:date="2023-03-02T07:27:00Z">
            <w:rPr/>
          </w:rPrChange>
        </w:rPr>
        <w:t>Advanced</w:t>
      </w:r>
      <w:r w:rsidRPr="00C47FC4">
        <w:rPr>
          <w:rFonts w:ascii="Wingdings" w:hAnsi="Wingdings"/>
          <w:i/>
          <w:iCs/>
          <w:rPrChange w:id="776" w:author="Robbie Moses" w:date="2023-03-02T07:27:00Z">
            <w:rPr>
              <w:rFonts w:ascii="Wingdings" w:hAnsi="Wingdings"/>
            </w:rPr>
          </w:rPrChange>
        </w:rPr>
        <w:t></w:t>
      </w:r>
      <w:r w:rsidRPr="00C47FC4">
        <w:rPr>
          <w:i/>
          <w:iCs/>
          <w:rPrChange w:id="777" w:author="Robbie Moses" w:date="2023-03-02T07:27:00Z">
            <w:rPr/>
          </w:rPrChange>
        </w:rPr>
        <w:t>Foreign Currency</w:t>
      </w:r>
      <w:r>
        <w:t xml:space="preserve"> Service Days page allows the user to add, remove, or edit Foreign Currency Service Days for a Cashpoint. </w:t>
      </w:r>
    </w:p>
    <w:p w14:paraId="0D62B853" w14:textId="4F55F198" w:rsidR="00916881" w:rsidRDefault="00916881" w:rsidP="00450046">
      <w:pPr>
        <w:pStyle w:val="BodyText"/>
      </w:pPr>
      <w:r>
        <w:t>Foreign Currency Service Days can be assigned to one or more Cashpoints from the System page. This section will describe the elements specific to the Cashpoint level. For additional information on this page or to see how Foreign Currency Service Days are mass assigned, see</w:t>
      </w:r>
      <w:commentRangeStart w:id="778"/>
      <w:r>
        <w:t xml:space="preserve"> </w:t>
      </w:r>
      <w:r w:rsidR="00027408">
        <w:fldChar w:fldCharType="begin"/>
      </w:r>
      <w:r>
        <w:instrText xml:space="preserve"> REF _Ref256525065 \h </w:instrText>
      </w:r>
      <w:r w:rsidR="00450046">
        <w:instrText xml:space="preserve"> \* MERGEFORMAT </w:instrText>
      </w:r>
      <w:r w:rsidR="00027408">
        <w:fldChar w:fldCharType="separate"/>
      </w:r>
      <w:r w:rsidR="00D57607" w:rsidRPr="00C81180">
        <w:rPr>
          <w:b/>
          <w:bCs/>
          <w:color w:val="4F81BD" w:themeColor="accent1"/>
        </w:rPr>
        <w:t>Error! Reference source not found</w:t>
      </w:r>
      <w:r w:rsidR="00D57607">
        <w:rPr>
          <w:b/>
          <w:bCs/>
        </w:rPr>
        <w:t>.</w:t>
      </w:r>
      <w:r w:rsidR="00027408">
        <w:fldChar w:fldCharType="end"/>
      </w:r>
      <w:commentRangeEnd w:id="778"/>
      <w:r w:rsidR="003B5D4F">
        <w:rPr>
          <w:rStyle w:val="CommentReference"/>
          <w:rFonts w:eastAsia="MS Mincho"/>
          <w:lang w:val="en-US"/>
        </w:rPr>
        <w:commentReference w:id="778"/>
      </w:r>
    </w:p>
    <w:p w14:paraId="5DE6BDB9" w14:textId="0605AF69" w:rsidR="00916881" w:rsidRDefault="00916881" w:rsidP="00F63174">
      <w:pPr>
        <w:pStyle w:val="Caption"/>
        <w:spacing w:before="0" w:after="120"/>
        <w:ind w:left="187" w:hanging="187"/>
        <w:outlineLvl w:val="0"/>
        <w:rPr>
          <w:lang w:val="en-US"/>
        </w:rPr>
      </w:pPr>
      <w:bookmarkStart w:id="779" w:name="_Toc128632355"/>
      <w:r>
        <w:rPr>
          <w:lang w:val="en-US"/>
        </w:rPr>
        <w:lastRenderedPageBreak/>
        <w:t xml:space="preserve">Figure </w:t>
      </w:r>
      <w:ins w:id="78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781" w:author="Robbie Moses" w:date="2023-03-02T06:45:00Z">
        <w:r w:rsidR="00624EA3">
          <w:rPr>
            <w:noProof/>
            <w:lang w:val="en-US"/>
          </w:rPr>
          <w:t>36</w:t>
        </w:r>
        <w:r w:rsidR="00624EA3">
          <w:rPr>
            <w:lang w:val="en-US"/>
          </w:rPr>
          <w:fldChar w:fldCharType="end"/>
        </w:r>
      </w:ins>
      <w:ins w:id="782" w:author="Moses, Robbie" w:date="2023-02-22T02:39:00Z">
        <w:del w:id="783" w:author="Robbie Moses" w:date="2023-03-02T06:45:00Z">
          <w:r w:rsidR="003B5D4F" w:rsidDel="00624EA3">
            <w:rPr>
              <w:lang w:val="en-US"/>
            </w:rPr>
            <w:fldChar w:fldCharType="begin"/>
          </w:r>
          <w:r w:rsidR="003B5D4F" w:rsidDel="00624EA3">
            <w:rPr>
              <w:lang w:val="en-US"/>
            </w:rPr>
            <w:delInstrText xml:space="preserve"> SEQ Figure \* ARABIC </w:delInstrText>
          </w:r>
        </w:del>
      </w:ins>
      <w:del w:id="784" w:author="Robbie Moses" w:date="2023-03-02T06:45:00Z">
        <w:r w:rsidR="003B5D4F" w:rsidDel="00624EA3">
          <w:rPr>
            <w:lang w:val="en-US"/>
          </w:rPr>
          <w:fldChar w:fldCharType="separate"/>
        </w:r>
      </w:del>
      <w:ins w:id="785" w:author="Moses, Robbie" w:date="2023-02-22T02:39:00Z">
        <w:del w:id="786" w:author="Robbie Moses" w:date="2023-03-02T06:45:00Z">
          <w:r w:rsidR="003B5D4F" w:rsidDel="00624EA3">
            <w:rPr>
              <w:noProof/>
              <w:lang w:val="en-US"/>
            </w:rPr>
            <w:delText>35</w:delText>
          </w:r>
          <w:r w:rsidR="003B5D4F" w:rsidDel="00624EA3">
            <w:rPr>
              <w:lang w:val="en-US"/>
            </w:rPr>
            <w:fldChar w:fldCharType="end"/>
          </w:r>
        </w:del>
      </w:ins>
      <w:del w:id="787" w:author="Moses, Robbie" w:date="2023-02-22T02:39:00Z">
        <w:r w:rsidR="00027408" w:rsidDel="003B5D4F">
          <w:rPr>
            <w:lang w:val="en-US"/>
          </w:rPr>
          <w:fldChar w:fldCharType="begin"/>
        </w:r>
        <w:r w:rsidDel="003B5D4F">
          <w:rPr>
            <w:lang w:val="en-US"/>
          </w:rPr>
          <w:delInstrText xml:space="preserve"> SEQ "Figure" \*Arabic </w:delInstrText>
        </w:r>
        <w:r w:rsidR="00027408" w:rsidDel="003B5D4F">
          <w:rPr>
            <w:lang w:val="en-US"/>
          </w:rPr>
          <w:fldChar w:fldCharType="separate"/>
        </w:r>
        <w:r w:rsidR="00D57607" w:rsidDel="003B5D4F">
          <w:rPr>
            <w:noProof/>
            <w:lang w:val="en-US"/>
          </w:rPr>
          <w:delText>35</w:delText>
        </w:r>
        <w:r w:rsidR="00027408" w:rsidDel="003B5D4F">
          <w:rPr>
            <w:lang w:val="en-US"/>
          </w:rPr>
          <w:fldChar w:fldCharType="end"/>
        </w:r>
      </w:del>
      <w:r>
        <w:rPr>
          <w:lang w:val="en-US"/>
        </w:rPr>
        <w:t>: Foreign Currency Service Days Page</w:t>
      </w:r>
      <w:bookmarkEnd w:id="779"/>
    </w:p>
    <w:p w14:paraId="78095153" w14:textId="77777777" w:rsidR="00916881" w:rsidRDefault="004379F1" w:rsidP="0045187D">
      <w:pPr>
        <w:pStyle w:val="BodyText"/>
      </w:pPr>
      <w:r>
        <w:rPr>
          <w:noProof/>
        </w:rPr>
        <w:drawing>
          <wp:inline distT="0" distB="0" distL="0" distR="0" wp14:anchorId="0C7CEE82" wp14:editId="4DC3A1D1">
            <wp:extent cx="5476875" cy="3234055"/>
            <wp:effectExtent l="76200" t="76200" r="142875" b="137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6875" cy="3234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1C54E" w14:textId="59613BD6" w:rsidR="00916881" w:rsidRDefault="00916881" w:rsidP="00F63174">
      <w:pPr>
        <w:pStyle w:val="Caption"/>
        <w:spacing w:before="0" w:after="120"/>
        <w:ind w:left="187" w:hanging="187"/>
        <w:outlineLvl w:val="0"/>
        <w:rPr>
          <w:lang w:val="en-US"/>
        </w:rPr>
      </w:pPr>
      <w:bookmarkStart w:id="788" w:name="_Toc12863097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w:t>
      </w:r>
      <w:r w:rsidR="00027408">
        <w:rPr>
          <w:noProof/>
        </w:rPr>
        <w:fldChar w:fldCharType="end"/>
      </w:r>
      <w:r>
        <w:rPr>
          <w:lang w:val="en-US"/>
        </w:rPr>
        <w:t>: Foreign Currency Service Days Description</w:t>
      </w:r>
      <w:bookmarkEnd w:id="7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582E912"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457B0765" w14:textId="77777777" w:rsidR="00916881" w:rsidRDefault="00916881" w:rsidP="0045004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BD7812A" w14:textId="77777777" w:rsidR="00916881" w:rsidRDefault="00916881" w:rsidP="00450046">
            <w:pPr>
              <w:pStyle w:val="TableHeading"/>
            </w:pPr>
            <w:r>
              <w:t>Description</w:t>
            </w:r>
          </w:p>
        </w:tc>
      </w:tr>
      <w:tr w:rsidR="00916881" w14:paraId="546A2A70" w14:textId="77777777" w:rsidTr="0009567D">
        <w:trPr>
          <w:cantSplit/>
        </w:trPr>
        <w:tc>
          <w:tcPr>
            <w:tcW w:w="2592" w:type="dxa"/>
            <w:tcBorders>
              <w:top w:val="single" w:sz="4" w:space="0" w:color="000000"/>
              <w:left w:val="single" w:sz="4" w:space="0" w:color="000000"/>
              <w:bottom w:val="single" w:sz="4" w:space="0" w:color="000000"/>
            </w:tcBorders>
          </w:tcPr>
          <w:p w14:paraId="7A3435F2" w14:textId="77777777" w:rsidR="00916881" w:rsidRPr="00450046" w:rsidRDefault="00916881" w:rsidP="00450046">
            <w:pPr>
              <w:pStyle w:val="TableBody"/>
              <w:rPr>
                <w:b/>
                <w:bCs/>
              </w:rPr>
            </w:pPr>
            <w:r w:rsidRPr="00450046">
              <w:rPr>
                <w:b/>
                <w:bCs/>
              </w:rPr>
              <w:t>Foreign Currencies With Custom Service Days list</w:t>
            </w:r>
          </w:p>
        </w:tc>
        <w:tc>
          <w:tcPr>
            <w:tcW w:w="5478" w:type="dxa"/>
            <w:tcBorders>
              <w:top w:val="single" w:sz="4" w:space="0" w:color="000000"/>
              <w:left w:val="single" w:sz="4" w:space="0" w:color="000000"/>
              <w:bottom w:val="single" w:sz="4" w:space="0" w:color="000000"/>
              <w:right w:val="single" w:sz="4" w:space="0" w:color="000000"/>
            </w:tcBorders>
          </w:tcPr>
          <w:p w14:paraId="40068006" w14:textId="77777777" w:rsidR="00916881" w:rsidRDefault="00916881" w:rsidP="00450046">
            <w:pPr>
              <w:pStyle w:val="TableBody"/>
            </w:pPr>
            <w:r>
              <w:t xml:space="preserve">A list of currently assigned Foreign Currency Service Days is displayed on the main page of the Foreign Currency Service Day page. Clicking on the hyperlink for the Currency will display the current settings for the corresponding Foreign Currency for review or editing purposes </w:t>
            </w:r>
          </w:p>
        </w:tc>
      </w:tr>
      <w:tr w:rsidR="00916881" w14:paraId="4889294D" w14:textId="77777777" w:rsidTr="0009567D">
        <w:trPr>
          <w:cantSplit/>
        </w:trPr>
        <w:tc>
          <w:tcPr>
            <w:tcW w:w="2592" w:type="dxa"/>
            <w:tcBorders>
              <w:top w:val="single" w:sz="4" w:space="0" w:color="000000"/>
              <w:left w:val="single" w:sz="4" w:space="0" w:color="000000"/>
              <w:bottom w:val="single" w:sz="4" w:space="0" w:color="000000"/>
            </w:tcBorders>
          </w:tcPr>
          <w:p w14:paraId="07EAF6BD" w14:textId="77777777" w:rsidR="00916881" w:rsidRPr="00450046" w:rsidRDefault="00916881" w:rsidP="00450046">
            <w:pPr>
              <w:pStyle w:val="TableBody"/>
              <w:rPr>
                <w:b/>
                <w:bCs/>
              </w:rPr>
            </w:pPr>
            <w:r w:rsidRPr="00450046">
              <w:rPr>
                <w:b/>
                <w:bCs/>
              </w:rPr>
              <w:t>Add Currency</w:t>
            </w:r>
          </w:p>
        </w:tc>
        <w:tc>
          <w:tcPr>
            <w:tcW w:w="5478" w:type="dxa"/>
            <w:tcBorders>
              <w:top w:val="single" w:sz="4" w:space="0" w:color="000000"/>
              <w:left w:val="single" w:sz="4" w:space="0" w:color="000000"/>
              <w:bottom w:val="single" w:sz="4" w:space="0" w:color="000000"/>
              <w:right w:val="single" w:sz="4" w:space="0" w:color="000000"/>
            </w:tcBorders>
          </w:tcPr>
          <w:p w14:paraId="5C08614A" w14:textId="41CBC088" w:rsidR="00916881" w:rsidRDefault="00916881" w:rsidP="00450046">
            <w:pPr>
              <w:pStyle w:val="TableBody"/>
            </w:pPr>
            <w:r>
              <w:t>Displays a list of Foreign Currencies that has not yet been assigned to Cashpoint. The analyst can select a currency from the list and click the ‘</w:t>
            </w:r>
            <w:r w:rsidRPr="00C47FC4">
              <w:rPr>
                <w:b/>
                <w:bCs/>
                <w:rPrChange w:id="789" w:author="Robbie Moses" w:date="2023-03-02T07:27:00Z">
                  <w:rPr/>
                </w:rPrChange>
              </w:rPr>
              <w:t>Submit’</w:t>
            </w:r>
            <w:r>
              <w:t xml:space="preserve"> button to define the parameters for the Foreign Currency</w:t>
            </w:r>
          </w:p>
        </w:tc>
      </w:tr>
      <w:tr w:rsidR="00916881" w14:paraId="05782C41" w14:textId="77777777" w:rsidTr="0009567D">
        <w:trPr>
          <w:cantSplit/>
        </w:trPr>
        <w:tc>
          <w:tcPr>
            <w:tcW w:w="2592" w:type="dxa"/>
            <w:tcBorders>
              <w:top w:val="single" w:sz="4" w:space="0" w:color="000000"/>
              <w:left w:val="single" w:sz="4" w:space="0" w:color="000000"/>
              <w:bottom w:val="single" w:sz="4" w:space="0" w:color="000000"/>
            </w:tcBorders>
          </w:tcPr>
          <w:p w14:paraId="51024B82" w14:textId="77777777" w:rsidR="00916881" w:rsidRPr="00450046" w:rsidRDefault="00916881" w:rsidP="00450046">
            <w:pPr>
              <w:pStyle w:val="TableBody"/>
              <w:rPr>
                <w:b/>
                <w:bCs/>
              </w:rPr>
            </w:pPr>
            <w:r w:rsidRPr="00450046">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017A094" w14:textId="77777777" w:rsidR="00916881" w:rsidRDefault="00916881" w:rsidP="00450046">
            <w:pPr>
              <w:pStyle w:val="TableBody"/>
            </w:pPr>
            <w:r>
              <w:t xml:space="preserve">Submits the Foreign Currency selected in the adjacent field to be defined for the Cashpoint. </w:t>
            </w:r>
          </w:p>
        </w:tc>
      </w:tr>
      <w:tr w:rsidR="00916881" w14:paraId="05B38647" w14:textId="77777777" w:rsidTr="0009567D">
        <w:trPr>
          <w:cantSplit/>
        </w:trPr>
        <w:tc>
          <w:tcPr>
            <w:tcW w:w="2592" w:type="dxa"/>
            <w:tcBorders>
              <w:top w:val="single" w:sz="4" w:space="0" w:color="000000"/>
              <w:left w:val="single" w:sz="4" w:space="0" w:color="000000"/>
              <w:bottom w:val="single" w:sz="4" w:space="0" w:color="000000"/>
            </w:tcBorders>
          </w:tcPr>
          <w:p w14:paraId="6E466EF6" w14:textId="77777777" w:rsidR="00916881" w:rsidRPr="00450046" w:rsidRDefault="00916881" w:rsidP="00450046">
            <w:pPr>
              <w:pStyle w:val="TableBody"/>
              <w:rPr>
                <w:b/>
                <w:bCs/>
              </w:rPr>
            </w:pPr>
            <w:r w:rsidRPr="00450046">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1F1BB9CC" w14:textId="77777777" w:rsidR="00916881" w:rsidRDefault="00916881" w:rsidP="00450046">
            <w:pPr>
              <w:pStyle w:val="TableBody"/>
            </w:pPr>
            <w:r>
              <w:t>Saves Changes made to the Foreign Currency Service Days for the selected Currency.</w:t>
            </w:r>
          </w:p>
        </w:tc>
      </w:tr>
      <w:tr w:rsidR="00916881" w14:paraId="3E96B029" w14:textId="77777777" w:rsidTr="0009567D">
        <w:trPr>
          <w:cantSplit/>
        </w:trPr>
        <w:tc>
          <w:tcPr>
            <w:tcW w:w="2592" w:type="dxa"/>
            <w:tcBorders>
              <w:top w:val="single" w:sz="4" w:space="0" w:color="000000"/>
              <w:left w:val="single" w:sz="4" w:space="0" w:color="000000"/>
              <w:bottom w:val="single" w:sz="4" w:space="0" w:color="000000"/>
            </w:tcBorders>
          </w:tcPr>
          <w:p w14:paraId="533309FD" w14:textId="77777777" w:rsidR="00916881" w:rsidRPr="00450046" w:rsidRDefault="00916881" w:rsidP="00450046">
            <w:pPr>
              <w:pStyle w:val="TableBody"/>
              <w:rPr>
                <w:b/>
                <w:bCs/>
              </w:rPr>
            </w:pPr>
            <w:r w:rsidRPr="00450046">
              <w:rPr>
                <w:b/>
                <w:bCs/>
              </w:rPr>
              <w:t>Remove Settings Button</w:t>
            </w:r>
          </w:p>
        </w:tc>
        <w:tc>
          <w:tcPr>
            <w:tcW w:w="5478" w:type="dxa"/>
            <w:tcBorders>
              <w:top w:val="single" w:sz="4" w:space="0" w:color="000000"/>
              <w:left w:val="single" w:sz="4" w:space="0" w:color="000000"/>
              <w:bottom w:val="single" w:sz="4" w:space="0" w:color="000000"/>
              <w:right w:val="single" w:sz="4" w:space="0" w:color="000000"/>
            </w:tcBorders>
          </w:tcPr>
          <w:p w14:paraId="68131197" w14:textId="77777777" w:rsidR="00916881" w:rsidRDefault="00916881" w:rsidP="00450046">
            <w:pPr>
              <w:pStyle w:val="TableBody"/>
            </w:pPr>
            <w:r>
              <w:t>Removes all Service Day Assignments for the selected Currency</w:t>
            </w:r>
          </w:p>
        </w:tc>
      </w:tr>
      <w:tr w:rsidR="00916881" w14:paraId="4686F8FD" w14:textId="77777777" w:rsidTr="0009567D">
        <w:trPr>
          <w:cantSplit/>
        </w:trPr>
        <w:tc>
          <w:tcPr>
            <w:tcW w:w="2592" w:type="dxa"/>
            <w:tcBorders>
              <w:top w:val="single" w:sz="4" w:space="0" w:color="000000"/>
              <w:left w:val="single" w:sz="4" w:space="0" w:color="000000"/>
              <w:bottom w:val="single" w:sz="4" w:space="0" w:color="000000"/>
            </w:tcBorders>
          </w:tcPr>
          <w:p w14:paraId="35F0FAB9" w14:textId="77777777" w:rsidR="00916881" w:rsidRPr="00450046" w:rsidRDefault="00916881" w:rsidP="00450046">
            <w:pPr>
              <w:pStyle w:val="TableBody"/>
              <w:rPr>
                <w:b/>
                <w:bCs/>
              </w:rPr>
            </w:pPr>
            <w:r w:rsidRPr="00450046">
              <w:rPr>
                <w:b/>
                <w:bCs/>
              </w:rPr>
              <w:lastRenderedPageBreak/>
              <w:t>Calendar View</w:t>
            </w:r>
          </w:p>
        </w:tc>
        <w:tc>
          <w:tcPr>
            <w:tcW w:w="5478" w:type="dxa"/>
            <w:tcBorders>
              <w:top w:val="single" w:sz="4" w:space="0" w:color="000000"/>
              <w:left w:val="single" w:sz="4" w:space="0" w:color="000000"/>
              <w:bottom w:val="single" w:sz="4" w:space="0" w:color="000000"/>
              <w:right w:val="single" w:sz="4" w:space="0" w:color="000000"/>
            </w:tcBorders>
          </w:tcPr>
          <w:p w14:paraId="78CF5F46" w14:textId="77777777" w:rsidR="00916881" w:rsidRDefault="00916881" w:rsidP="00450046">
            <w:pPr>
              <w:pStyle w:val="TableBody"/>
            </w:pPr>
            <w:r>
              <w:t>A visual report is displayed with the available Delivery, Return, or Emergency Schedule for the selected currency. This calendar is populated after the ‘Save’ button has been clicked and represents the settings defined for the selected Currency.</w:t>
            </w:r>
          </w:p>
        </w:tc>
      </w:tr>
    </w:tbl>
    <w:p w14:paraId="430AE5CA" w14:textId="4ACE84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FB01D69" w14:textId="77777777" w:rsidR="00450046" w:rsidRDefault="00450046" w:rsidP="0045187D">
      <w:pPr>
        <w:pStyle w:val="BodyText"/>
      </w:pPr>
    </w:p>
    <w:p w14:paraId="141E5518" w14:textId="29795C84" w:rsidR="00916881" w:rsidRDefault="00916881" w:rsidP="00577317">
      <w:pPr>
        <w:pStyle w:val="Heading2"/>
      </w:pPr>
      <w:bookmarkStart w:id="790" w:name="_Toc128718599"/>
      <w:r>
        <w:t>Cashpoint</w:t>
      </w:r>
      <w:r>
        <w:rPr>
          <w:rFonts w:ascii="Wingdings" w:hAnsi="Wingdings"/>
        </w:rPr>
        <w:t></w:t>
      </w:r>
      <w:r>
        <w:t>Advanced</w:t>
      </w:r>
      <w:r>
        <w:rPr>
          <w:rFonts w:ascii="Wingdings" w:hAnsi="Wingdings"/>
        </w:rPr>
        <w:t></w:t>
      </w:r>
      <w:r>
        <w:t>Linkage</w:t>
      </w:r>
      <w:bookmarkEnd w:id="790"/>
    </w:p>
    <w:p w14:paraId="6AB343F8" w14:textId="62968D4F" w:rsidR="00916881" w:rsidRPr="00E846C7" w:rsidRDefault="00916881" w:rsidP="00450046">
      <w:pPr>
        <w:pStyle w:val="BodyText"/>
        <w:rPr>
          <w:rFonts w:cs="Calibri"/>
        </w:rPr>
      </w:pPr>
      <w:r>
        <w:t xml:space="preserve">Advanced Linkage provides control over the Safety Stock, Optimization, and inclusion in branch demand for branch accounts. </w:t>
      </w:r>
      <w:r w:rsidRPr="00024988">
        <w:rPr>
          <w:rStyle w:val="Hyperlink"/>
          <w:rFonts w:cs="Calibri"/>
          <w:color w:val="auto"/>
          <w:u w:val="none"/>
        </w:rPr>
        <w:t>See</w:t>
      </w:r>
      <w:r w:rsidRPr="00024988">
        <w:rPr>
          <w:rStyle w:val="Hyperlink"/>
          <w:rFonts w:cs="Calibri"/>
          <w:u w:val="none"/>
        </w:rPr>
        <w:t xml:space="preserve"> </w:t>
      </w:r>
      <w:r w:rsidRPr="00024988">
        <w:rPr>
          <w:rStyle w:val="Hyperlink"/>
          <w:rFonts w:cs="Calibri"/>
          <w:color w:val="365F91" w:themeColor="accent1" w:themeShade="BF"/>
          <w:u w:val="none"/>
        </w:rPr>
        <w:t>Cashpoint</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Basic</w:t>
      </w:r>
      <w:r w:rsidRPr="00024988">
        <w:rPr>
          <w:rStyle w:val="Hyperlink"/>
          <w:rFonts w:ascii="Wingdings" w:hAnsi="Wingdings"/>
          <w:color w:val="365F91" w:themeColor="accent1" w:themeShade="BF"/>
          <w:u w:val="none"/>
        </w:rPr>
        <w:t></w:t>
      </w:r>
      <w:r w:rsidRPr="00024988">
        <w:rPr>
          <w:rStyle w:val="Hyperlink"/>
          <w:rFonts w:cs="Calibri"/>
          <w:color w:val="365F91" w:themeColor="accent1" w:themeShade="BF"/>
          <w:u w:val="none"/>
        </w:rPr>
        <w:t>Linkage</w:t>
      </w:r>
      <w:r w:rsidRPr="62692672">
        <w:rPr>
          <w:rFonts w:cs="Calibri"/>
        </w:rPr>
        <w:t xml:space="preserve"> for definitions of different branch accounts.</w:t>
      </w:r>
    </w:p>
    <w:p w14:paraId="7A438185" w14:textId="190213E7" w:rsidR="00916881" w:rsidRDefault="2B640C2C" w:rsidP="0045187D">
      <w:pPr>
        <w:pStyle w:val="BodyText"/>
      </w:pPr>
      <w:r>
        <w:rPr>
          <w:noProof/>
        </w:rPr>
        <w:drawing>
          <wp:inline distT="0" distB="0" distL="0" distR="0" wp14:anchorId="2024C61C" wp14:editId="0E7F648C">
            <wp:extent cx="5486400" cy="1800225"/>
            <wp:effectExtent l="76200" t="76200" r="133350" b="142875"/>
            <wp:docPr id="2128733880" name="Picture 212873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86400" cy="180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D16B4A" w14:textId="70839246" w:rsidR="00916881" w:rsidRDefault="00916881" w:rsidP="00F63174">
      <w:pPr>
        <w:pStyle w:val="Caption"/>
        <w:spacing w:before="0" w:after="120"/>
        <w:ind w:left="187" w:hanging="187"/>
        <w:outlineLvl w:val="0"/>
        <w:rPr>
          <w:lang w:val="en-US"/>
        </w:rPr>
      </w:pPr>
      <w:bookmarkStart w:id="791" w:name="_Ref53061701"/>
      <w:bookmarkStart w:id="792" w:name="_Toc128630976"/>
      <w:r>
        <w:rPr>
          <w:lang w:val="en-US"/>
        </w:rPr>
        <w:t xml:space="preserve">Table </w:t>
      </w:r>
      <w:r w:rsidR="00027408">
        <w:fldChar w:fldCharType="begin"/>
      </w:r>
      <w:r>
        <w:instrText xml:space="preserve"> SEQ "Table" \*Arabic </w:instrText>
      </w:r>
      <w:r w:rsidR="00027408">
        <w:fldChar w:fldCharType="separate"/>
      </w:r>
      <w:r w:rsidR="00D57607">
        <w:rPr>
          <w:noProof/>
        </w:rPr>
        <w:t>22</w:t>
      </w:r>
      <w:r w:rsidR="00027408">
        <w:rPr>
          <w:noProof/>
        </w:rPr>
        <w:fldChar w:fldCharType="end"/>
      </w:r>
      <w:r>
        <w:rPr>
          <w:lang w:val="en-US"/>
        </w:rPr>
        <w:t>: Advanced LInkage Field Descriptions</w:t>
      </w:r>
      <w:bookmarkEnd w:id="791"/>
      <w:bookmarkEnd w:id="792"/>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2AF5914A"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220DF291"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0C1F61BF" w14:textId="77777777" w:rsidR="00916881" w:rsidRDefault="00916881" w:rsidP="00450046">
            <w:pPr>
              <w:pStyle w:val="TableHeading"/>
            </w:pPr>
            <w:r>
              <w:t>Description</w:t>
            </w:r>
          </w:p>
        </w:tc>
      </w:tr>
      <w:tr w:rsidR="00916881" w14:paraId="332EA6C5" w14:textId="77777777" w:rsidTr="0009567D">
        <w:trPr>
          <w:cantSplit/>
        </w:trPr>
        <w:tc>
          <w:tcPr>
            <w:tcW w:w="2042" w:type="dxa"/>
            <w:tcBorders>
              <w:top w:val="single" w:sz="4" w:space="0" w:color="000000"/>
              <w:left w:val="single" w:sz="4" w:space="0" w:color="000000"/>
              <w:bottom w:val="single" w:sz="4" w:space="0" w:color="000000"/>
            </w:tcBorders>
          </w:tcPr>
          <w:p w14:paraId="29D38080" w14:textId="77777777" w:rsidR="00916881" w:rsidRPr="00450046" w:rsidRDefault="00916881" w:rsidP="00450046">
            <w:pPr>
              <w:pStyle w:val="TableBody"/>
              <w:rPr>
                <w:b/>
                <w:bCs/>
              </w:rPr>
            </w:pPr>
            <w:r w:rsidRPr="00450046">
              <w:rPr>
                <w:b/>
                <w:bCs/>
              </w:rPr>
              <w:t>Account Type</w:t>
            </w:r>
          </w:p>
        </w:tc>
        <w:tc>
          <w:tcPr>
            <w:tcW w:w="6033" w:type="dxa"/>
            <w:tcBorders>
              <w:top w:val="single" w:sz="4" w:space="0" w:color="000000"/>
              <w:left w:val="single" w:sz="4" w:space="0" w:color="000000"/>
              <w:bottom w:val="single" w:sz="4" w:space="0" w:color="000000"/>
              <w:right w:val="single" w:sz="4" w:space="0" w:color="000000"/>
            </w:tcBorders>
          </w:tcPr>
          <w:p w14:paraId="31F58651" w14:textId="1E213BDD" w:rsidR="00916881" w:rsidRDefault="00916881" w:rsidP="00450046">
            <w:pPr>
              <w:pStyle w:val="TableBody"/>
            </w:pPr>
            <w:r>
              <w:t>Hyperlinked listing of all Balance Accounts utilized by that branch. By clicking on the hyperlinks, the use</w:t>
            </w:r>
            <w:r w:rsidR="00276154">
              <w:t>r</w:t>
            </w:r>
            <w:r>
              <w:t xml:space="preserve"> can edit the Safety Stock, Optimize</w:t>
            </w:r>
            <w:r w:rsidR="00183B1F">
              <w:t>?</w:t>
            </w:r>
            <w:r>
              <w:t>, and Include in Branch Demand</w:t>
            </w:r>
            <w:r w:rsidR="00183B1F">
              <w:t>?</w:t>
            </w:r>
            <w:r>
              <w:t xml:space="preserve"> fields</w:t>
            </w:r>
          </w:p>
        </w:tc>
      </w:tr>
      <w:tr w:rsidR="00916881" w14:paraId="5F0CE7C3" w14:textId="77777777" w:rsidTr="0009567D">
        <w:trPr>
          <w:cantSplit/>
        </w:trPr>
        <w:tc>
          <w:tcPr>
            <w:tcW w:w="2042" w:type="dxa"/>
            <w:tcBorders>
              <w:top w:val="single" w:sz="4" w:space="0" w:color="000000"/>
              <w:left w:val="single" w:sz="4" w:space="0" w:color="000000"/>
              <w:bottom w:val="single" w:sz="4" w:space="0" w:color="000000"/>
            </w:tcBorders>
          </w:tcPr>
          <w:p w14:paraId="1FC0A923" w14:textId="77777777" w:rsidR="00916881" w:rsidRPr="00450046" w:rsidRDefault="00916881" w:rsidP="00450046">
            <w:pPr>
              <w:pStyle w:val="TableBody"/>
              <w:rPr>
                <w:b/>
                <w:bCs/>
              </w:rPr>
            </w:pPr>
            <w:r w:rsidRPr="00450046">
              <w:rPr>
                <w:b/>
                <w:bCs/>
              </w:rPr>
              <w:t>Safety Stock</w:t>
            </w:r>
          </w:p>
        </w:tc>
        <w:tc>
          <w:tcPr>
            <w:tcW w:w="6033" w:type="dxa"/>
            <w:tcBorders>
              <w:top w:val="single" w:sz="4" w:space="0" w:color="000000"/>
              <w:left w:val="single" w:sz="4" w:space="0" w:color="000000"/>
              <w:bottom w:val="single" w:sz="4" w:space="0" w:color="000000"/>
              <w:right w:val="single" w:sz="4" w:space="0" w:color="000000"/>
            </w:tcBorders>
          </w:tcPr>
          <w:p w14:paraId="3D2567D3" w14:textId="7C024E18" w:rsidR="00916881" w:rsidRDefault="00916881" w:rsidP="00450046">
            <w:pPr>
              <w:pStyle w:val="TableBody"/>
            </w:pPr>
            <w:r>
              <w:t xml:space="preserve">Sets a Safety Stock (minimum balance) in for the unique Balance Account. </w:t>
            </w:r>
            <w:r w:rsidR="00CA5566">
              <w:t xml:space="preserve">The absence </w:t>
            </w:r>
            <w:r>
              <w:t>of a value assumes a 0-Safety Stock</w:t>
            </w:r>
          </w:p>
        </w:tc>
      </w:tr>
      <w:tr w:rsidR="00916881" w14:paraId="67FFF89E" w14:textId="77777777" w:rsidTr="0009567D">
        <w:trPr>
          <w:cantSplit/>
        </w:trPr>
        <w:tc>
          <w:tcPr>
            <w:tcW w:w="2042" w:type="dxa"/>
            <w:tcBorders>
              <w:top w:val="single" w:sz="4" w:space="0" w:color="000000"/>
              <w:left w:val="single" w:sz="4" w:space="0" w:color="000000"/>
              <w:bottom w:val="single" w:sz="4" w:space="0" w:color="000000"/>
            </w:tcBorders>
          </w:tcPr>
          <w:p w14:paraId="0D240314" w14:textId="77777777" w:rsidR="00916881" w:rsidRPr="00450046" w:rsidRDefault="00916881" w:rsidP="00450046">
            <w:pPr>
              <w:pStyle w:val="TableBody"/>
              <w:rPr>
                <w:b/>
                <w:bCs/>
              </w:rPr>
            </w:pPr>
            <w:r w:rsidRPr="00450046">
              <w:rPr>
                <w:b/>
                <w:bCs/>
              </w:rPr>
              <w:t>Optimize?</w:t>
            </w:r>
          </w:p>
        </w:tc>
        <w:tc>
          <w:tcPr>
            <w:tcW w:w="6033" w:type="dxa"/>
            <w:tcBorders>
              <w:top w:val="single" w:sz="4" w:space="0" w:color="000000"/>
              <w:left w:val="single" w:sz="4" w:space="0" w:color="000000"/>
              <w:bottom w:val="single" w:sz="4" w:space="0" w:color="000000"/>
              <w:right w:val="single" w:sz="4" w:space="0" w:color="000000"/>
            </w:tcBorders>
          </w:tcPr>
          <w:p w14:paraId="3996C492" w14:textId="750E096B" w:rsidR="00916881" w:rsidRDefault="00916881" w:rsidP="00450046">
            <w:pPr>
              <w:pStyle w:val="TableBody"/>
            </w:pPr>
            <w:r>
              <w:t xml:space="preserve">A Yes/No setting to determine if that Balance Account will </w:t>
            </w:r>
            <w:r w:rsidR="00CA5566">
              <w:t xml:space="preserve">be </w:t>
            </w:r>
            <w:r>
              <w:t>optimized by the OptiCash engines</w:t>
            </w:r>
          </w:p>
        </w:tc>
      </w:tr>
      <w:tr w:rsidR="00916881" w14:paraId="6D00685A" w14:textId="77777777" w:rsidTr="0009567D">
        <w:trPr>
          <w:cantSplit/>
        </w:trPr>
        <w:tc>
          <w:tcPr>
            <w:tcW w:w="2042" w:type="dxa"/>
            <w:tcBorders>
              <w:top w:val="single" w:sz="4" w:space="0" w:color="000000"/>
              <w:left w:val="single" w:sz="4" w:space="0" w:color="000000"/>
              <w:bottom w:val="single" w:sz="4" w:space="0" w:color="000000"/>
            </w:tcBorders>
          </w:tcPr>
          <w:p w14:paraId="61F1AE99" w14:textId="77777777" w:rsidR="00916881" w:rsidRPr="00450046" w:rsidRDefault="00916881" w:rsidP="00450046">
            <w:pPr>
              <w:pStyle w:val="TableBody"/>
              <w:rPr>
                <w:b/>
                <w:bCs/>
              </w:rPr>
            </w:pPr>
            <w:r w:rsidRPr="00450046">
              <w:rPr>
                <w:b/>
                <w:bCs/>
              </w:rPr>
              <w:t>Include in Branch Demand?</w:t>
            </w:r>
          </w:p>
        </w:tc>
        <w:tc>
          <w:tcPr>
            <w:tcW w:w="6033" w:type="dxa"/>
            <w:tcBorders>
              <w:top w:val="single" w:sz="4" w:space="0" w:color="000000"/>
              <w:left w:val="single" w:sz="4" w:space="0" w:color="000000"/>
              <w:bottom w:val="single" w:sz="4" w:space="0" w:color="000000"/>
              <w:right w:val="single" w:sz="4" w:space="0" w:color="000000"/>
            </w:tcBorders>
          </w:tcPr>
          <w:p w14:paraId="0FC3FE53" w14:textId="77777777" w:rsidR="00916881" w:rsidRDefault="00916881" w:rsidP="00450046">
            <w:pPr>
              <w:pStyle w:val="TableBody"/>
            </w:pPr>
            <w:r>
              <w:t>A Yes/No setting to determine if that Balance Account’s predicted deliveries and returns will be added to the parent branch deposits and withdrawals</w:t>
            </w:r>
          </w:p>
        </w:tc>
      </w:tr>
      <w:tr w:rsidR="00916881" w14:paraId="2D59A02B" w14:textId="77777777" w:rsidTr="0009567D">
        <w:trPr>
          <w:cantSplit/>
        </w:trPr>
        <w:tc>
          <w:tcPr>
            <w:tcW w:w="2042" w:type="dxa"/>
            <w:tcBorders>
              <w:top w:val="single" w:sz="4" w:space="0" w:color="000000"/>
              <w:left w:val="single" w:sz="4" w:space="0" w:color="000000"/>
              <w:bottom w:val="single" w:sz="4" w:space="0" w:color="000000"/>
            </w:tcBorders>
          </w:tcPr>
          <w:p w14:paraId="43B0395C" w14:textId="77777777" w:rsidR="00916881" w:rsidRPr="00450046" w:rsidRDefault="00916881" w:rsidP="00450046">
            <w:pPr>
              <w:pStyle w:val="TableBody"/>
              <w:rPr>
                <w:b/>
                <w:bCs/>
              </w:rPr>
            </w:pPr>
            <w:r w:rsidRPr="00450046">
              <w:rPr>
                <w:b/>
                <w:bCs/>
              </w:rPr>
              <w:t>Linked Child Cashpoints</w:t>
            </w:r>
          </w:p>
        </w:tc>
        <w:tc>
          <w:tcPr>
            <w:tcW w:w="6033" w:type="dxa"/>
            <w:tcBorders>
              <w:top w:val="single" w:sz="4" w:space="0" w:color="000000"/>
              <w:left w:val="single" w:sz="4" w:space="0" w:color="000000"/>
              <w:bottom w:val="single" w:sz="4" w:space="0" w:color="000000"/>
              <w:right w:val="single" w:sz="4" w:space="0" w:color="000000"/>
            </w:tcBorders>
          </w:tcPr>
          <w:p w14:paraId="5A955137" w14:textId="7F7AF37D" w:rsidR="00916881" w:rsidRDefault="00CA5566" w:rsidP="00450046">
            <w:pPr>
              <w:pStyle w:val="TableBody"/>
            </w:pPr>
            <w:r>
              <w:t xml:space="preserve">A hyperlinked </w:t>
            </w:r>
            <w:r w:rsidR="00916881">
              <w:t>list of child cashpoints linked to /associated with the unique Balance Account</w:t>
            </w:r>
          </w:p>
        </w:tc>
      </w:tr>
    </w:tbl>
    <w:p w14:paraId="62626EC1" w14:textId="264461A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753FD9D9" w14:textId="1DD130B3" w:rsidR="00916881" w:rsidRDefault="00916881" w:rsidP="00577317">
      <w:pPr>
        <w:pStyle w:val="Heading2"/>
      </w:pPr>
      <w:bookmarkStart w:id="793" w:name="_Toc128718600"/>
      <w:r>
        <w:lastRenderedPageBreak/>
        <w:t>Cashpoint</w:t>
      </w:r>
      <w:r>
        <w:rPr>
          <w:rFonts w:ascii="Wingdings" w:hAnsi="Wingdings"/>
        </w:rPr>
        <w:t></w:t>
      </w:r>
      <w:r>
        <w:t>Advanced</w:t>
      </w:r>
      <w:r>
        <w:rPr>
          <w:rFonts w:ascii="Wingdings" w:hAnsi="Wingdings"/>
        </w:rPr>
        <w:t></w:t>
      </w:r>
      <w:r>
        <w:t>Linkage</w:t>
      </w:r>
      <w:r>
        <w:rPr>
          <w:rFonts w:ascii="Wingdings" w:hAnsi="Wingdings"/>
        </w:rPr>
        <w:t></w:t>
      </w:r>
      <w:r>
        <w:t>Add New</w:t>
      </w:r>
      <w:bookmarkEnd w:id="793"/>
    </w:p>
    <w:p w14:paraId="2D953DB7" w14:textId="2CDA5987" w:rsidR="00916881" w:rsidRDefault="00916881" w:rsidP="00450046">
      <w:pPr>
        <w:pStyle w:val="BodyText"/>
      </w:pPr>
      <w:r>
        <w:t>Users can add additional Balance Accounts by clicking the Add New button at the bottom of the Account Type column. Clicking will generate the Add New screen. The user will select the un</w:t>
      </w:r>
      <w:r w:rsidR="0010385A">
        <w:t>-</w:t>
      </w:r>
      <w:r>
        <w:t xml:space="preserve">associated Balance Account and then define the Safety Stock, </w:t>
      </w:r>
      <w:r w:rsidR="00043A64">
        <w:t>Optimize,</w:t>
      </w:r>
      <w:r>
        <w:t xml:space="preserve"> and Include Branch Demand? Fields per the requirements of the bank. See </w:t>
      </w:r>
      <w:r w:rsidR="009F578A" w:rsidRPr="00D66C81">
        <w:rPr>
          <w:color w:val="1F497D" w:themeColor="text2"/>
        </w:rPr>
        <w:fldChar w:fldCharType="begin"/>
      </w:r>
      <w:r w:rsidR="009F578A" w:rsidRPr="00D66C81">
        <w:rPr>
          <w:color w:val="1F497D" w:themeColor="text2"/>
        </w:rPr>
        <w:instrText xml:space="preserve"> REF _Ref53061701 \h </w:instrText>
      </w:r>
      <w:r w:rsidR="00450046" w:rsidRPr="00D66C81">
        <w:rPr>
          <w:color w:val="1F497D" w:themeColor="text2"/>
        </w:rPr>
        <w:instrText xml:space="preserve"> \* MERGEFORMAT </w:instrText>
      </w:r>
      <w:r w:rsidR="009F578A" w:rsidRPr="00D66C81">
        <w:rPr>
          <w:color w:val="1F497D" w:themeColor="text2"/>
        </w:rPr>
      </w:r>
      <w:r w:rsidR="009F578A" w:rsidRPr="00D66C81">
        <w:rPr>
          <w:color w:val="1F497D" w:themeColor="text2"/>
        </w:rPr>
        <w:fldChar w:fldCharType="separate"/>
      </w:r>
      <w:r w:rsidR="00D57607" w:rsidRPr="00D66C81">
        <w:rPr>
          <w:color w:val="1F497D" w:themeColor="text2"/>
        </w:rPr>
        <w:t xml:space="preserve">Table </w:t>
      </w:r>
      <w:r w:rsidR="00D57607" w:rsidRPr="00D66C81">
        <w:rPr>
          <w:noProof/>
          <w:color w:val="1F497D" w:themeColor="text2"/>
        </w:rPr>
        <w:t>22</w:t>
      </w:r>
      <w:r w:rsidR="00D57607" w:rsidRPr="00D66C81">
        <w:rPr>
          <w:color w:val="1F497D" w:themeColor="text2"/>
        </w:rPr>
        <w:t xml:space="preserve">: Advanced </w:t>
      </w:r>
      <w:r w:rsidR="00043A64" w:rsidRPr="00D66C81">
        <w:rPr>
          <w:color w:val="1F497D" w:themeColor="text2"/>
        </w:rPr>
        <w:t>Linkage</w:t>
      </w:r>
      <w:r w:rsidR="00D57607" w:rsidRPr="00D66C81">
        <w:rPr>
          <w:color w:val="1F497D" w:themeColor="text2"/>
        </w:rPr>
        <w:t xml:space="preserve"> Field Descriptions</w:t>
      </w:r>
      <w:r w:rsidR="009F578A" w:rsidRPr="00D66C81">
        <w:rPr>
          <w:color w:val="1F497D" w:themeColor="text2"/>
        </w:rPr>
        <w:fldChar w:fldCharType="end"/>
      </w:r>
      <w:r w:rsidR="009F578A">
        <w:t xml:space="preserve"> </w:t>
      </w:r>
      <w:r>
        <w:t>for definitions of the fields in question.</w:t>
      </w:r>
    </w:p>
    <w:p w14:paraId="516D4DE7" w14:textId="1B2FD3B4" w:rsidR="00916881" w:rsidRDefault="00916881" w:rsidP="00F63174">
      <w:pPr>
        <w:pStyle w:val="Caption"/>
        <w:spacing w:before="0" w:after="120"/>
        <w:ind w:left="187" w:hanging="187"/>
        <w:outlineLvl w:val="0"/>
        <w:rPr>
          <w:lang w:val="en-US"/>
        </w:rPr>
      </w:pPr>
      <w:bookmarkStart w:id="794" w:name="_Toc128632356"/>
      <w:r w:rsidRPr="62692672">
        <w:rPr>
          <w:lang w:val="en-US"/>
        </w:rPr>
        <w:t xml:space="preserve">Figure </w:t>
      </w:r>
      <w:ins w:id="79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796" w:author="Robbie Moses" w:date="2023-03-02T06:45:00Z">
        <w:r w:rsidR="00624EA3">
          <w:rPr>
            <w:noProof/>
            <w:lang w:val="en-US"/>
          </w:rPr>
          <w:t>37</w:t>
        </w:r>
        <w:r w:rsidR="00624EA3">
          <w:rPr>
            <w:lang w:val="en-US"/>
          </w:rPr>
          <w:fldChar w:fldCharType="end"/>
        </w:r>
      </w:ins>
      <w:ins w:id="797" w:author="Moses, Robbie" w:date="2023-02-22T02:39:00Z">
        <w:del w:id="798" w:author="Robbie Moses" w:date="2023-03-02T06:45:00Z">
          <w:r w:rsidR="003B5D4F" w:rsidDel="00624EA3">
            <w:rPr>
              <w:lang w:val="en-US"/>
            </w:rPr>
            <w:fldChar w:fldCharType="begin"/>
          </w:r>
          <w:r w:rsidR="003B5D4F" w:rsidDel="00624EA3">
            <w:rPr>
              <w:lang w:val="en-US"/>
            </w:rPr>
            <w:delInstrText xml:space="preserve"> SEQ Figure \* ARABIC </w:delInstrText>
          </w:r>
        </w:del>
      </w:ins>
      <w:del w:id="799" w:author="Robbie Moses" w:date="2023-03-02T06:45:00Z">
        <w:r w:rsidR="003B5D4F" w:rsidDel="00624EA3">
          <w:rPr>
            <w:lang w:val="en-US"/>
          </w:rPr>
          <w:fldChar w:fldCharType="separate"/>
        </w:r>
      </w:del>
      <w:ins w:id="800" w:author="Moses, Robbie" w:date="2023-02-22T02:39:00Z">
        <w:del w:id="801" w:author="Robbie Moses" w:date="2023-03-02T06:45:00Z">
          <w:r w:rsidR="003B5D4F" w:rsidDel="00624EA3">
            <w:rPr>
              <w:noProof/>
              <w:lang w:val="en-US"/>
            </w:rPr>
            <w:delText>36</w:delText>
          </w:r>
          <w:r w:rsidR="003B5D4F" w:rsidDel="00624EA3">
            <w:rPr>
              <w:lang w:val="en-US"/>
            </w:rPr>
            <w:fldChar w:fldCharType="end"/>
          </w:r>
        </w:del>
      </w:ins>
      <w:del w:id="802"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36</w:delText>
        </w:r>
        <w:r w:rsidRPr="62692672" w:rsidDel="003B5D4F">
          <w:rPr>
            <w:lang w:val="en-US"/>
          </w:rPr>
          <w:fldChar w:fldCharType="end"/>
        </w:r>
      </w:del>
      <w:r w:rsidRPr="62692672">
        <w:rPr>
          <w:lang w:val="en-US"/>
        </w:rPr>
        <w:t>: Custom Linkage Add New Screen</w:t>
      </w:r>
      <w:bookmarkEnd w:id="794"/>
    </w:p>
    <w:p w14:paraId="69526823" w14:textId="22935987" w:rsidR="00916881" w:rsidRDefault="562F05F9" w:rsidP="0045187D">
      <w:pPr>
        <w:pStyle w:val="BodyText"/>
      </w:pPr>
      <w:r>
        <w:rPr>
          <w:noProof/>
        </w:rPr>
        <w:drawing>
          <wp:inline distT="0" distB="0" distL="0" distR="0" wp14:anchorId="1839E3B9" wp14:editId="6DCD1B11">
            <wp:extent cx="5486400" cy="742950"/>
            <wp:effectExtent l="76200" t="76200" r="133350" b="133350"/>
            <wp:docPr id="1903811193" name="Picture 190381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486400" cy="742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720306" w14:textId="77777777" w:rsidR="00916881" w:rsidRDefault="00916881" w:rsidP="0045187D">
      <w:pPr>
        <w:pStyle w:val="BodyText"/>
      </w:pPr>
    </w:p>
    <w:p w14:paraId="45EABDC5" w14:textId="1FD9AB7C" w:rsidR="00916881" w:rsidRDefault="00916881" w:rsidP="00577317">
      <w:pPr>
        <w:pStyle w:val="Heading2"/>
      </w:pPr>
      <w:bookmarkStart w:id="803" w:name="_Toc128718601"/>
      <w:r>
        <w:t>Cashpoint</w:t>
      </w:r>
      <w:r>
        <w:rPr>
          <w:rFonts w:ascii="Wingdings" w:hAnsi="Wingdings"/>
        </w:rPr>
        <w:t></w:t>
      </w:r>
      <w:r>
        <w:t>Advanced</w:t>
      </w:r>
      <w:r>
        <w:rPr>
          <w:rFonts w:ascii="Wingdings" w:hAnsi="Wingdings"/>
        </w:rPr>
        <w:t></w:t>
      </w:r>
      <w:r>
        <w:t>Linkage</w:t>
      </w:r>
      <w:r>
        <w:rPr>
          <w:rFonts w:ascii="Wingdings" w:hAnsi="Wingdings"/>
        </w:rPr>
        <w:t></w:t>
      </w:r>
      <w:r>
        <w:t>Funding Partners</w:t>
      </w:r>
      <w:bookmarkEnd w:id="803"/>
    </w:p>
    <w:p w14:paraId="597EF812" w14:textId="2ADBFD85" w:rsidR="00916881" w:rsidRDefault="00916881" w:rsidP="00450046">
      <w:pPr>
        <w:pStyle w:val="BodyText"/>
      </w:pPr>
      <w:r>
        <w:t>Users can add additional Funding Sources by clicking the Add button at the bottom of the screen. Funding Partners can be removed by checking the associated Remove box and selecting Update. By clicking Default and then Update, Users</w:t>
      </w:r>
      <w:r w:rsidR="00183B1F">
        <w:t>,</w:t>
      </w:r>
      <w:r>
        <w:t xml:space="preserve"> establish one Partner as the default which will be </w:t>
      </w:r>
      <w:r w:rsidR="0010385A">
        <w:t>auto filled</w:t>
      </w:r>
      <w:r>
        <w:t xml:space="preserve"> on the Create New Transfer screen. Other Partners can still be selected in</w:t>
      </w:r>
      <w:r w:rsidR="00C01EB9">
        <w:t>stead</w:t>
      </w:r>
      <w:r>
        <w:t xml:space="preserve"> of the default whenever the User requires.</w:t>
      </w:r>
    </w:p>
    <w:p w14:paraId="76FFABA5" w14:textId="60139E41" w:rsidR="00916881" w:rsidRPr="00E94533" w:rsidRDefault="00916881" w:rsidP="00F63174">
      <w:pPr>
        <w:pStyle w:val="Caption"/>
        <w:spacing w:before="0" w:after="120"/>
        <w:ind w:left="187" w:hanging="187"/>
        <w:outlineLvl w:val="0"/>
        <w:rPr>
          <w:lang w:val="en-US"/>
        </w:rPr>
      </w:pPr>
      <w:bookmarkStart w:id="804" w:name="_Toc128632357"/>
      <w:r w:rsidRPr="62692672">
        <w:rPr>
          <w:lang w:val="en-US"/>
        </w:rPr>
        <w:t xml:space="preserve">Figure </w:t>
      </w:r>
      <w:ins w:id="80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806" w:author="Robbie Moses" w:date="2023-03-02T06:45:00Z">
        <w:r w:rsidR="00624EA3">
          <w:rPr>
            <w:noProof/>
            <w:lang w:val="en-US"/>
          </w:rPr>
          <w:t>38</w:t>
        </w:r>
        <w:r w:rsidR="00624EA3">
          <w:rPr>
            <w:lang w:val="en-US"/>
          </w:rPr>
          <w:fldChar w:fldCharType="end"/>
        </w:r>
      </w:ins>
      <w:ins w:id="807" w:author="Moses, Robbie" w:date="2023-02-22T02:39:00Z">
        <w:del w:id="808" w:author="Robbie Moses" w:date="2023-03-02T06:45:00Z">
          <w:r w:rsidR="003B5D4F" w:rsidDel="00624EA3">
            <w:rPr>
              <w:lang w:val="en-US"/>
            </w:rPr>
            <w:fldChar w:fldCharType="begin"/>
          </w:r>
          <w:r w:rsidR="003B5D4F" w:rsidDel="00624EA3">
            <w:rPr>
              <w:lang w:val="en-US"/>
            </w:rPr>
            <w:delInstrText xml:space="preserve"> SEQ Figure \* ARABIC </w:delInstrText>
          </w:r>
        </w:del>
      </w:ins>
      <w:del w:id="809" w:author="Robbie Moses" w:date="2023-03-02T06:45:00Z">
        <w:r w:rsidR="003B5D4F" w:rsidDel="00624EA3">
          <w:rPr>
            <w:lang w:val="en-US"/>
          </w:rPr>
          <w:fldChar w:fldCharType="separate"/>
        </w:r>
      </w:del>
      <w:ins w:id="810" w:author="Moses, Robbie" w:date="2023-02-22T02:39:00Z">
        <w:del w:id="811" w:author="Robbie Moses" w:date="2023-03-02T06:45:00Z">
          <w:r w:rsidR="003B5D4F" w:rsidDel="00624EA3">
            <w:rPr>
              <w:noProof/>
              <w:lang w:val="en-US"/>
            </w:rPr>
            <w:delText>37</w:delText>
          </w:r>
          <w:r w:rsidR="003B5D4F" w:rsidDel="00624EA3">
            <w:rPr>
              <w:lang w:val="en-US"/>
            </w:rPr>
            <w:fldChar w:fldCharType="end"/>
          </w:r>
        </w:del>
      </w:ins>
      <w:del w:id="812"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37</w:delText>
        </w:r>
        <w:r w:rsidRPr="62692672" w:rsidDel="003B5D4F">
          <w:rPr>
            <w:lang w:val="en-US"/>
          </w:rPr>
          <w:fldChar w:fldCharType="end"/>
        </w:r>
      </w:del>
      <w:r w:rsidRPr="62692672">
        <w:rPr>
          <w:lang w:val="en-US"/>
        </w:rPr>
        <w:t>: Funding Partner Linkage Screen</w:t>
      </w:r>
      <w:bookmarkEnd w:id="804"/>
    </w:p>
    <w:p w14:paraId="4968C25E" w14:textId="490D2241" w:rsidR="00916881" w:rsidRDefault="2C9E0A20" w:rsidP="0045187D">
      <w:pPr>
        <w:pStyle w:val="BodyText"/>
      </w:pPr>
      <w:r>
        <w:rPr>
          <w:noProof/>
        </w:rPr>
        <w:drawing>
          <wp:inline distT="0" distB="0" distL="0" distR="0" wp14:anchorId="609BE816" wp14:editId="068549C9">
            <wp:extent cx="5419726" cy="508099"/>
            <wp:effectExtent l="76200" t="76200" r="123825" b="139700"/>
            <wp:docPr id="1690953866" name="Picture 169095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419726" cy="508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777D09" w14:textId="0D549C48" w:rsidR="00916881" w:rsidRDefault="00916881" w:rsidP="00F63174">
      <w:pPr>
        <w:pStyle w:val="Caption"/>
        <w:spacing w:before="0" w:after="120"/>
        <w:ind w:left="187" w:hanging="187"/>
        <w:outlineLvl w:val="0"/>
        <w:rPr>
          <w:lang w:val="en-US"/>
        </w:rPr>
      </w:pPr>
      <w:bookmarkStart w:id="813" w:name="_Ref53061187"/>
      <w:bookmarkStart w:id="814" w:name="_Toc128630977"/>
      <w:r>
        <w:rPr>
          <w:lang w:val="en-US"/>
        </w:rPr>
        <w:t xml:space="preserve">Table </w:t>
      </w:r>
      <w:r w:rsidR="00027408">
        <w:fldChar w:fldCharType="begin"/>
      </w:r>
      <w:r>
        <w:instrText xml:space="preserve"> SEQ "Table" \*Arabic </w:instrText>
      </w:r>
      <w:r w:rsidR="00027408">
        <w:fldChar w:fldCharType="separate"/>
      </w:r>
      <w:r w:rsidR="00D57607">
        <w:rPr>
          <w:noProof/>
        </w:rPr>
        <w:t>23</w:t>
      </w:r>
      <w:r w:rsidR="00027408">
        <w:rPr>
          <w:noProof/>
        </w:rPr>
        <w:fldChar w:fldCharType="end"/>
      </w:r>
      <w:r>
        <w:rPr>
          <w:lang w:val="en-US"/>
        </w:rPr>
        <w:t>: Advanced L</w:t>
      </w:r>
      <w:r w:rsidR="00DA441E">
        <w:rPr>
          <w:lang w:val="en-US"/>
        </w:rPr>
        <w:t>i</w:t>
      </w:r>
      <w:r>
        <w:rPr>
          <w:lang w:val="en-US"/>
        </w:rPr>
        <w:t>nkage Field Descriptions</w:t>
      </w:r>
      <w:bookmarkEnd w:id="813"/>
      <w:bookmarkEnd w:id="814"/>
    </w:p>
    <w:tbl>
      <w:tblPr>
        <w:tblW w:w="0" w:type="auto"/>
        <w:tblInd w:w="467" w:type="dxa"/>
        <w:tblLayout w:type="fixed"/>
        <w:tblCellMar>
          <w:left w:w="79" w:type="dxa"/>
          <w:right w:w="79" w:type="dxa"/>
        </w:tblCellMar>
        <w:tblLook w:val="0000" w:firstRow="0" w:lastRow="0" w:firstColumn="0" w:lastColumn="0" w:noHBand="0" w:noVBand="0"/>
      </w:tblPr>
      <w:tblGrid>
        <w:gridCol w:w="2042"/>
        <w:gridCol w:w="6033"/>
      </w:tblGrid>
      <w:tr w:rsidR="00916881" w14:paraId="5C3B8C11" w14:textId="77777777" w:rsidTr="00F32EED">
        <w:trPr>
          <w:cantSplit/>
          <w:tblHeader/>
        </w:trPr>
        <w:tc>
          <w:tcPr>
            <w:tcW w:w="2042" w:type="dxa"/>
            <w:tcBorders>
              <w:top w:val="single" w:sz="4" w:space="0" w:color="000000"/>
              <w:left w:val="single" w:sz="4" w:space="0" w:color="000000"/>
              <w:bottom w:val="single" w:sz="4" w:space="0" w:color="000000"/>
            </w:tcBorders>
            <w:shd w:val="clear" w:color="auto" w:fill="60C03A"/>
          </w:tcPr>
          <w:p w14:paraId="68048D92" w14:textId="77777777" w:rsidR="00916881" w:rsidRDefault="00916881" w:rsidP="00450046">
            <w:pPr>
              <w:pStyle w:val="TableHeading"/>
            </w:pPr>
            <w:r>
              <w:t>Field</w:t>
            </w:r>
          </w:p>
        </w:tc>
        <w:tc>
          <w:tcPr>
            <w:tcW w:w="6033" w:type="dxa"/>
            <w:tcBorders>
              <w:top w:val="single" w:sz="4" w:space="0" w:color="000000"/>
              <w:left w:val="single" w:sz="4" w:space="0" w:color="000000"/>
              <w:bottom w:val="single" w:sz="4" w:space="0" w:color="000000"/>
              <w:right w:val="single" w:sz="4" w:space="0" w:color="000000"/>
            </w:tcBorders>
            <w:shd w:val="clear" w:color="auto" w:fill="60C03A"/>
          </w:tcPr>
          <w:p w14:paraId="11B808F0" w14:textId="77777777" w:rsidR="00916881" w:rsidRDefault="00916881" w:rsidP="00450046">
            <w:pPr>
              <w:pStyle w:val="TableHeading"/>
            </w:pPr>
            <w:r>
              <w:t>Description</w:t>
            </w:r>
          </w:p>
        </w:tc>
      </w:tr>
      <w:tr w:rsidR="00916881" w14:paraId="65CE5726" w14:textId="77777777" w:rsidTr="0009567D">
        <w:trPr>
          <w:cantSplit/>
        </w:trPr>
        <w:tc>
          <w:tcPr>
            <w:tcW w:w="2042" w:type="dxa"/>
            <w:tcBorders>
              <w:top w:val="single" w:sz="4" w:space="0" w:color="000000"/>
              <w:left w:val="single" w:sz="4" w:space="0" w:color="000000"/>
              <w:bottom w:val="single" w:sz="4" w:space="0" w:color="000000"/>
            </w:tcBorders>
          </w:tcPr>
          <w:p w14:paraId="737960CF" w14:textId="77777777" w:rsidR="00916881" w:rsidRPr="00450046" w:rsidRDefault="00916881" w:rsidP="00450046">
            <w:pPr>
              <w:pStyle w:val="TableBody"/>
              <w:rPr>
                <w:b/>
                <w:bCs/>
              </w:rPr>
            </w:pPr>
            <w:r w:rsidRPr="00450046">
              <w:rPr>
                <w:b/>
                <w:bCs/>
              </w:rPr>
              <w:t>Default</w:t>
            </w:r>
          </w:p>
        </w:tc>
        <w:tc>
          <w:tcPr>
            <w:tcW w:w="6033" w:type="dxa"/>
            <w:tcBorders>
              <w:top w:val="single" w:sz="4" w:space="0" w:color="000000"/>
              <w:left w:val="single" w:sz="4" w:space="0" w:color="000000"/>
              <w:bottom w:val="single" w:sz="4" w:space="0" w:color="000000"/>
              <w:right w:val="single" w:sz="4" w:space="0" w:color="000000"/>
            </w:tcBorders>
          </w:tcPr>
          <w:p w14:paraId="1283CFFA" w14:textId="54999B93" w:rsidR="00916881" w:rsidRDefault="00916881" w:rsidP="00450046">
            <w:pPr>
              <w:pStyle w:val="TableBody"/>
            </w:pPr>
            <w:r>
              <w:t>The preferred Funding Partner will autofill in the Funding Partner dropdown located on the Create New Transfer screen.</w:t>
            </w:r>
          </w:p>
        </w:tc>
      </w:tr>
      <w:tr w:rsidR="00916881" w14:paraId="734ABD74" w14:textId="77777777" w:rsidTr="0009567D">
        <w:trPr>
          <w:cantSplit/>
        </w:trPr>
        <w:tc>
          <w:tcPr>
            <w:tcW w:w="2042" w:type="dxa"/>
            <w:tcBorders>
              <w:top w:val="single" w:sz="4" w:space="0" w:color="000000"/>
              <w:left w:val="single" w:sz="4" w:space="0" w:color="000000"/>
              <w:bottom w:val="single" w:sz="4" w:space="0" w:color="000000"/>
            </w:tcBorders>
          </w:tcPr>
          <w:p w14:paraId="37F248E3" w14:textId="77777777" w:rsidR="00916881" w:rsidRPr="00450046" w:rsidRDefault="00916881" w:rsidP="00450046">
            <w:pPr>
              <w:pStyle w:val="TableBody"/>
              <w:rPr>
                <w:b/>
                <w:bCs/>
              </w:rPr>
            </w:pPr>
            <w:r w:rsidRPr="00450046">
              <w:rPr>
                <w:b/>
                <w:bCs/>
              </w:rPr>
              <w:t>Partner ID</w:t>
            </w:r>
          </w:p>
        </w:tc>
        <w:tc>
          <w:tcPr>
            <w:tcW w:w="6033" w:type="dxa"/>
            <w:tcBorders>
              <w:top w:val="single" w:sz="4" w:space="0" w:color="000000"/>
              <w:left w:val="single" w:sz="4" w:space="0" w:color="000000"/>
              <w:bottom w:val="single" w:sz="4" w:space="0" w:color="000000"/>
              <w:right w:val="single" w:sz="4" w:space="0" w:color="000000"/>
            </w:tcBorders>
          </w:tcPr>
          <w:p w14:paraId="64E2FE82" w14:textId="77777777" w:rsidR="00916881" w:rsidRDefault="00916881" w:rsidP="00450046">
            <w:pPr>
              <w:pStyle w:val="TableBody"/>
            </w:pPr>
            <w:r>
              <w:t>Cashpoint ID of each Funding Partner</w:t>
            </w:r>
          </w:p>
        </w:tc>
      </w:tr>
      <w:tr w:rsidR="00916881" w14:paraId="64A137DF" w14:textId="77777777" w:rsidTr="0009567D">
        <w:trPr>
          <w:cantSplit/>
        </w:trPr>
        <w:tc>
          <w:tcPr>
            <w:tcW w:w="2042" w:type="dxa"/>
            <w:tcBorders>
              <w:top w:val="single" w:sz="4" w:space="0" w:color="000000"/>
              <w:left w:val="single" w:sz="4" w:space="0" w:color="000000"/>
              <w:bottom w:val="single" w:sz="4" w:space="0" w:color="000000"/>
            </w:tcBorders>
          </w:tcPr>
          <w:p w14:paraId="1553117D" w14:textId="77777777" w:rsidR="00916881" w:rsidRPr="00450046" w:rsidRDefault="00916881" w:rsidP="00450046">
            <w:pPr>
              <w:pStyle w:val="TableBody"/>
              <w:rPr>
                <w:b/>
                <w:bCs/>
              </w:rPr>
            </w:pPr>
            <w:r w:rsidRPr="00450046">
              <w:rPr>
                <w:b/>
                <w:bCs/>
              </w:rPr>
              <w:t>Partner Name</w:t>
            </w:r>
          </w:p>
        </w:tc>
        <w:tc>
          <w:tcPr>
            <w:tcW w:w="6033" w:type="dxa"/>
            <w:tcBorders>
              <w:top w:val="single" w:sz="4" w:space="0" w:color="000000"/>
              <w:left w:val="single" w:sz="4" w:space="0" w:color="000000"/>
              <w:bottom w:val="single" w:sz="4" w:space="0" w:color="000000"/>
              <w:right w:val="single" w:sz="4" w:space="0" w:color="000000"/>
            </w:tcBorders>
          </w:tcPr>
          <w:p w14:paraId="2ED2B61D" w14:textId="77777777" w:rsidR="00916881" w:rsidRDefault="00916881" w:rsidP="00450046">
            <w:pPr>
              <w:pStyle w:val="TableBody"/>
            </w:pPr>
            <w:r>
              <w:t>Cashpoint Name of each Funding Partner</w:t>
            </w:r>
          </w:p>
        </w:tc>
      </w:tr>
      <w:tr w:rsidR="00916881" w14:paraId="5CC45B2B" w14:textId="77777777" w:rsidTr="0009567D">
        <w:trPr>
          <w:cantSplit/>
        </w:trPr>
        <w:tc>
          <w:tcPr>
            <w:tcW w:w="2042" w:type="dxa"/>
            <w:tcBorders>
              <w:top w:val="single" w:sz="4" w:space="0" w:color="000000"/>
              <w:left w:val="single" w:sz="4" w:space="0" w:color="000000"/>
              <w:bottom w:val="single" w:sz="4" w:space="0" w:color="000000"/>
            </w:tcBorders>
          </w:tcPr>
          <w:p w14:paraId="17E94ED7" w14:textId="77777777" w:rsidR="00916881" w:rsidRPr="00450046" w:rsidRDefault="00916881" w:rsidP="00450046">
            <w:pPr>
              <w:pStyle w:val="TableBody"/>
              <w:rPr>
                <w:b/>
                <w:bCs/>
              </w:rPr>
            </w:pPr>
            <w:r w:rsidRPr="00450046">
              <w:rPr>
                <w:b/>
                <w:bCs/>
              </w:rPr>
              <w:t>Type</w:t>
            </w:r>
          </w:p>
        </w:tc>
        <w:tc>
          <w:tcPr>
            <w:tcW w:w="6033" w:type="dxa"/>
            <w:tcBorders>
              <w:top w:val="single" w:sz="4" w:space="0" w:color="000000"/>
              <w:left w:val="single" w:sz="4" w:space="0" w:color="000000"/>
              <w:bottom w:val="single" w:sz="4" w:space="0" w:color="000000"/>
              <w:right w:val="single" w:sz="4" w:space="0" w:color="000000"/>
            </w:tcBorders>
          </w:tcPr>
          <w:p w14:paraId="6C824600" w14:textId="77777777" w:rsidR="00916881" w:rsidRDefault="00916881" w:rsidP="00450046">
            <w:pPr>
              <w:pStyle w:val="TableBody"/>
            </w:pPr>
            <w:r>
              <w:t>Cashpoint Type of each Funding Partner</w:t>
            </w:r>
          </w:p>
        </w:tc>
      </w:tr>
      <w:tr w:rsidR="00916881" w14:paraId="0986D902" w14:textId="77777777" w:rsidTr="0009567D">
        <w:trPr>
          <w:cantSplit/>
        </w:trPr>
        <w:tc>
          <w:tcPr>
            <w:tcW w:w="2042" w:type="dxa"/>
            <w:tcBorders>
              <w:top w:val="single" w:sz="4" w:space="0" w:color="000000"/>
              <w:left w:val="single" w:sz="4" w:space="0" w:color="000000"/>
              <w:bottom w:val="single" w:sz="4" w:space="0" w:color="000000"/>
            </w:tcBorders>
          </w:tcPr>
          <w:p w14:paraId="73EA737C" w14:textId="77777777" w:rsidR="00916881" w:rsidRPr="00450046" w:rsidRDefault="00916881" w:rsidP="00450046">
            <w:pPr>
              <w:pStyle w:val="TableBody"/>
              <w:rPr>
                <w:b/>
                <w:bCs/>
              </w:rPr>
            </w:pPr>
            <w:r w:rsidRPr="00450046">
              <w:rPr>
                <w:b/>
                <w:bCs/>
              </w:rPr>
              <w:lastRenderedPageBreak/>
              <w:t>Remove</w:t>
            </w:r>
          </w:p>
        </w:tc>
        <w:tc>
          <w:tcPr>
            <w:tcW w:w="6033" w:type="dxa"/>
            <w:tcBorders>
              <w:top w:val="single" w:sz="4" w:space="0" w:color="000000"/>
              <w:left w:val="single" w:sz="4" w:space="0" w:color="000000"/>
              <w:bottom w:val="single" w:sz="4" w:space="0" w:color="000000"/>
              <w:right w:val="single" w:sz="4" w:space="0" w:color="000000"/>
            </w:tcBorders>
          </w:tcPr>
          <w:p w14:paraId="045D4759" w14:textId="77777777" w:rsidR="00916881" w:rsidRDefault="00916881" w:rsidP="00450046">
            <w:pPr>
              <w:pStyle w:val="TableBody"/>
            </w:pPr>
            <w:r>
              <w:t>Allows users to remove Funding Partners from the list. Users click the appropriate Remove box and select Update at the bottom of the screen</w:t>
            </w:r>
          </w:p>
        </w:tc>
      </w:tr>
    </w:tbl>
    <w:p w14:paraId="153FD3A2" w14:textId="7F9CBA8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E7532E5" w14:textId="183599F3" w:rsidR="00D66C81" w:rsidRDefault="00D66C81">
      <w:pPr>
        <w:rPr>
          <w:rFonts w:eastAsia="Times New Roman" w:cs="Calibri"/>
          <w:b/>
          <w:color w:val="54B948"/>
          <w:sz w:val="28"/>
          <w:szCs w:val="24"/>
          <w:lang w:val="en-GB"/>
        </w:rPr>
      </w:pPr>
      <w:bookmarkStart w:id="815" w:name="_Toc300651972"/>
      <w:bookmarkStart w:id="816" w:name="_Ref272459259"/>
      <w:bookmarkEnd w:id="767"/>
      <w:bookmarkEnd w:id="768"/>
      <w:bookmarkEnd w:id="769"/>
    </w:p>
    <w:p w14:paraId="0396715D" w14:textId="419FE732" w:rsidR="00916881" w:rsidRDefault="00916881" w:rsidP="00577317">
      <w:pPr>
        <w:pStyle w:val="Heading2"/>
      </w:pPr>
      <w:bookmarkStart w:id="817" w:name="_Toc128718602"/>
      <w:r>
        <w:t>Cashpoint</w:t>
      </w:r>
      <w:r>
        <w:rPr>
          <w:rFonts w:ascii="Wingdings" w:hAnsi="Wingdings"/>
        </w:rPr>
        <w:t></w:t>
      </w:r>
      <w:r>
        <w:t>Orders</w:t>
      </w:r>
      <w:r>
        <w:rPr>
          <w:rFonts w:ascii="Wingdings" w:hAnsi="Wingdings"/>
        </w:rPr>
        <w:t></w:t>
      </w:r>
      <w:r>
        <w:t>Order Overview</w:t>
      </w:r>
      <w:bookmarkEnd w:id="815"/>
      <w:bookmarkEnd w:id="817"/>
    </w:p>
    <w:p w14:paraId="3D879F67" w14:textId="77777777" w:rsidR="00916881" w:rsidRDefault="00916881" w:rsidP="00043A64">
      <w:pPr>
        <w:pStyle w:val="BodyText"/>
      </w:pPr>
      <w:r>
        <w:t>The Order Overview page gives detailed information about the status of the orders as well as the ability to view all information relating to orders. This section also reviews the following pages that are accessible from the Order Overview page:</w:t>
      </w:r>
    </w:p>
    <w:p w14:paraId="16FB091D" w14:textId="23DE2536" w:rsidR="00916881" w:rsidRPr="005C7E0F" w:rsidRDefault="000A4235" w:rsidP="00043A64">
      <w:pPr>
        <w:pStyle w:val="ListBullet"/>
        <w:rPr>
          <w:rStyle w:val="Hyperlink"/>
          <w:color w:val="365F91"/>
          <w:u w:val="none"/>
        </w:rPr>
      </w:pPr>
      <w:hyperlink w:anchor="_Order_Details_Page" w:history="1">
        <w:r w:rsidR="00916881" w:rsidRPr="005C7E0F">
          <w:rPr>
            <w:rStyle w:val="Hyperlink"/>
            <w:color w:val="365F91"/>
            <w:u w:val="none"/>
          </w:rPr>
          <w:t>Order Details</w:t>
        </w:r>
      </w:hyperlink>
    </w:p>
    <w:p w14:paraId="37995715" w14:textId="1C466083" w:rsidR="00916881" w:rsidRPr="005C7E0F" w:rsidRDefault="000A4235" w:rsidP="00043A64">
      <w:pPr>
        <w:pStyle w:val="ListBullet"/>
        <w:rPr>
          <w:rStyle w:val="Hyperlink"/>
          <w:color w:val="365F91"/>
          <w:u w:val="none"/>
        </w:rPr>
      </w:pPr>
      <w:hyperlink w:anchor="_Create_New_Order" w:history="1">
        <w:r w:rsidR="00916881" w:rsidRPr="005C7E0F">
          <w:rPr>
            <w:rStyle w:val="Hyperlink"/>
            <w:color w:val="365F91"/>
            <w:u w:val="none"/>
          </w:rPr>
          <w:t>Create New Order</w:t>
        </w:r>
      </w:hyperlink>
    </w:p>
    <w:p w14:paraId="10AE874A" w14:textId="52F1378A" w:rsidR="00916881" w:rsidRPr="005C7E0F" w:rsidRDefault="000A4235" w:rsidP="00043A64">
      <w:pPr>
        <w:pStyle w:val="ListBullet"/>
        <w:rPr>
          <w:rStyle w:val="Hyperlink"/>
          <w:color w:val="365F91"/>
          <w:u w:val="none"/>
        </w:rPr>
      </w:pPr>
      <w:hyperlink w:anchor="_Create_New_Transfer" w:history="1">
        <w:r w:rsidR="00916881" w:rsidRPr="005C7E0F">
          <w:rPr>
            <w:rStyle w:val="Hyperlink"/>
            <w:color w:val="365F91"/>
            <w:u w:val="none"/>
          </w:rPr>
          <w:t>Create New Transfer</w:t>
        </w:r>
      </w:hyperlink>
    </w:p>
    <w:p w14:paraId="1288E060" w14:textId="0AEC7A95" w:rsidR="00916881" w:rsidRPr="005C7E0F" w:rsidRDefault="000A4235" w:rsidP="00043A64">
      <w:pPr>
        <w:pStyle w:val="ListBullet"/>
        <w:rPr>
          <w:rStyle w:val="Hyperlink"/>
          <w:color w:val="365F91"/>
          <w:u w:val="none"/>
        </w:rPr>
      </w:pPr>
      <w:hyperlink w:anchor="_Foreign_Currency_Order" w:history="1">
        <w:r w:rsidR="00916881" w:rsidRPr="005C7E0F">
          <w:rPr>
            <w:rStyle w:val="Hyperlink"/>
            <w:color w:val="365F91"/>
            <w:u w:val="none"/>
          </w:rPr>
          <w:t>Foreign Currency Order</w:t>
        </w:r>
      </w:hyperlink>
      <w:r w:rsidR="00916881" w:rsidRPr="005C7E0F">
        <w:rPr>
          <w:rStyle w:val="Hyperlink"/>
          <w:color w:val="365F91"/>
          <w:u w:val="none"/>
        </w:rPr>
        <w:t xml:space="preserve"> </w:t>
      </w:r>
    </w:p>
    <w:p w14:paraId="28148916" w14:textId="12C6D13A"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_Ref272459262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Custom Fields</w:t>
      </w:r>
      <w:r w:rsidRPr="005C7E0F">
        <w:rPr>
          <w:rStyle w:val="Hyperlink"/>
          <w:color w:val="365F91"/>
          <w:u w:val="none"/>
        </w:rPr>
        <w:fldChar w:fldCharType="end"/>
      </w:r>
      <w:r w:rsidR="00916881" w:rsidRPr="005C7E0F">
        <w:rPr>
          <w:rStyle w:val="Hyperlink"/>
          <w:color w:val="365F91"/>
          <w:u w:val="none"/>
        </w:rPr>
        <w:t xml:space="preserve"> </w:t>
      </w:r>
    </w:p>
    <w:p w14:paraId="36DBCC09" w14:textId="70555AAF"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_Ref272459264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Workflow</w:t>
      </w:r>
      <w:r w:rsidRPr="005C7E0F">
        <w:rPr>
          <w:rStyle w:val="Hyperlink"/>
          <w:color w:val="365F91"/>
          <w:u w:val="none"/>
        </w:rPr>
        <w:fldChar w:fldCharType="end"/>
      </w:r>
    </w:p>
    <w:p w14:paraId="292F5435" w14:textId="1584E9C2" w:rsidR="00916881" w:rsidRPr="005C7E0F" w:rsidRDefault="00027408" w:rsidP="00043A64">
      <w:pPr>
        <w:pStyle w:val="ListBullet"/>
        <w:rPr>
          <w:rStyle w:val="Hyperlink"/>
          <w:color w:val="365F91"/>
          <w:u w:val="none"/>
        </w:rPr>
      </w:pPr>
      <w:r w:rsidRPr="005C7E0F">
        <w:rPr>
          <w:rStyle w:val="Hyperlink"/>
          <w:color w:val="365F91"/>
          <w:u w:val="none"/>
        </w:rPr>
        <w:fldChar w:fldCharType="begin"/>
      </w:r>
      <w:r w:rsidR="00916881" w:rsidRPr="005C7E0F">
        <w:rPr>
          <w:rStyle w:val="Hyperlink"/>
          <w:color w:val="365F91"/>
          <w:u w:val="none"/>
        </w:rPr>
        <w:instrText xml:space="preserve"> REF _Ref272482604 \h </w:instrText>
      </w:r>
      <w:r w:rsidR="00043A64" w:rsidRPr="005C7E0F">
        <w:rPr>
          <w:rStyle w:val="Hyperlink"/>
          <w:color w:val="365F91"/>
          <w:u w:val="none"/>
        </w:rPr>
        <w:instrText xml:space="preserve"> \* MERGEFORMAT </w:instrText>
      </w:r>
      <w:r w:rsidRPr="005C7E0F">
        <w:rPr>
          <w:rStyle w:val="Hyperlink"/>
          <w:color w:val="365F91"/>
          <w:u w:val="none"/>
        </w:rPr>
      </w:r>
      <w:r w:rsidRPr="005C7E0F">
        <w:rPr>
          <w:rStyle w:val="Hyperlink"/>
          <w:color w:val="365F91"/>
          <w:u w:val="none"/>
        </w:rPr>
        <w:fldChar w:fldCharType="separate"/>
      </w:r>
      <w:r w:rsidR="00D57607" w:rsidRPr="005C7E0F">
        <w:rPr>
          <w:rStyle w:val="Hyperlink"/>
          <w:color w:val="365F91"/>
          <w:u w:val="none"/>
        </w:rPr>
        <w:t>Order Tracking ID</w:t>
      </w:r>
      <w:r w:rsidRPr="005C7E0F">
        <w:rPr>
          <w:rStyle w:val="Hyperlink"/>
          <w:color w:val="365F91"/>
          <w:u w:val="none"/>
        </w:rPr>
        <w:fldChar w:fldCharType="end"/>
      </w:r>
    </w:p>
    <w:p w14:paraId="75F9766C" w14:textId="140FFC1C" w:rsidR="00916881" w:rsidRDefault="00916881" w:rsidP="00F63174">
      <w:pPr>
        <w:pStyle w:val="Caption"/>
        <w:spacing w:before="0" w:after="120"/>
        <w:ind w:left="187" w:hanging="187"/>
        <w:outlineLvl w:val="0"/>
      </w:pPr>
      <w:bookmarkStart w:id="818" w:name="_Toc128632358"/>
      <w:r w:rsidRPr="62692672">
        <w:rPr>
          <w:lang w:val="en-US"/>
        </w:rPr>
        <w:t xml:space="preserve">Figure </w:t>
      </w:r>
      <w:ins w:id="81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820" w:author="Robbie Moses" w:date="2023-03-02T06:45:00Z">
        <w:r w:rsidR="00624EA3">
          <w:rPr>
            <w:noProof/>
            <w:lang w:val="en-US"/>
          </w:rPr>
          <w:t>39</w:t>
        </w:r>
        <w:r w:rsidR="00624EA3">
          <w:rPr>
            <w:lang w:val="en-US"/>
          </w:rPr>
          <w:fldChar w:fldCharType="end"/>
        </w:r>
      </w:ins>
      <w:ins w:id="821" w:author="Moses, Robbie" w:date="2023-02-22T02:39:00Z">
        <w:del w:id="822" w:author="Robbie Moses" w:date="2023-03-02T06:45:00Z">
          <w:r w:rsidR="003B5D4F" w:rsidDel="00624EA3">
            <w:rPr>
              <w:lang w:val="en-US"/>
            </w:rPr>
            <w:fldChar w:fldCharType="begin"/>
          </w:r>
          <w:r w:rsidR="003B5D4F" w:rsidDel="00624EA3">
            <w:rPr>
              <w:lang w:val="en-US"/>
            </w:rPr>
            <w:delInstrText xml:space="preserve"> SEQ Figure \* ARABIC </w:delInstrText>
          </w:r>
        </w:del>
      </w:ins>
      <w:del w:id="823" w:author="Robbie Moses" w:date="2023-03-02T06:45:00Z">
        <w:r w:rsidR="003B5D4F" w:rsidDel="00624EA3">
          <w:rPr>
            <w:lang w:val="en-US"/>
          </w:rPr>
          <w:fldChar w:fldCharType="separate"/>
        </w:r>
      </w:del>
      <w:ins w:id="824" w:author="Moses, Robbie" w:date="2023-02-22T02:39:00Z">
        <w:del w:id="825" w:author="Robbie Moses" w:date="2023-03-02T06:45:00Z">
          <w:r w:rsidR="003B5D4F" w:rsidDel="00624EA3">
            <w:rPr>
              <w:noProof/>
              <w:lang w:val="en-US"/>
            </w:rPr>
            <w:delText>38</w:delText>
          </w:r>
          <w:r w:rsidR="003B5D4F" w:rsidDel="00624EA3">
            <w:rPr>
              <w:lang w:val="en-US"/>
            </w:rPr>
            <w:fldChar w:fldCharType="end"/>
          </w:r>
        </w:del>
      </w:ins>
      <w:del w:id="826" w:author="Moses, Robbie" w:date="2023-02-22T02:39:00Z">
        <w:r w:rsidDel="003B5D4F">
          <w:rPr>
            <w:caps w:val="0"/>
          </w:rPr>
          <w:fldChar w:fldCharType="begin"/>
        </w:r>
        <w:r w:rsidRPr="62692672" w:rsidDel="003B5D4F">
          <w:rPr>
            <w:lang w:val="en-US"/>
          </w:rPr>
          <w:delInstrText xml:space="preserve"> SEQ "Figure" \*Arabic </w:delInstrText>
        </w:r>
        <w:r w:rsidDel="003B5D4F">
          <w:rPr>
            <w:caps w:val="0"/>
          </w:rPr>
          <w:fldChar w:fldCharType="separate"/>
        </w:r>
        <w:r w:rsidR="00D57607" w:rsidDel="003B5D4F">
          <w:rPr>
            <w:noProof/>
            <w:lang w:val="en-US"/>
          </w:rPr>
          <w:delText>38</w:delText>
        </w:r>
        <w:r w:rsidDel="003B5D4F">
          <w:rPr>
            <w:caps w:val="0"/>
          </w:rPr>
          <w:fldChar w:fldCharType="end"/>
        </w:r>
      </w:del>
      <w:r w:rsidRPr="62692672">
        <w:rPr>
          <w:lang w:val="en-US"/>
        </w:rPr>
        <w:t>: Order Overview Page</w:t>
      </w:r>
      <w:bookmarkEnd w:id="818"/>
    </w:p>
    <w:p w14:paraId="7E40F4EF" w14:textId="3B67725A" w:rsidR="00916881" w:rsidRPr="00301602" w:rsidRDefault="2AF7A6A9" w:rsidP="0045187D">
      <w:pPr>
        <w:pStyle w:val="BodyText"/>
      </w:pPr>
      <w:r>
        <w:rPr>
          <w:noProof/>
        </w:rPr>
        <w:drawing>
          <wp:inline distT="0" distB="0" distL="0" distR="0" wp14:anchorId="44BA7B5A" wp14:editId="2F48AB9F">
            <wp:extent cx="4572000" cy="2771775"/>
            <wp:effectExtent l="76200" t="76200" r="133350" b="142875"/>
            <wp:docPr id="665695465" name="Picture 6656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15DA7" w14:textId="232B11F9" w:rsidR="00916881" w:rsidRDefault="00916881" w:rsidP="00F63174">
      <w:pPr>
        <w:pStyle w:val="Caption"/>
        <w:spacing w:before="0" w:after="120"/>
        <w:ind w:left="187" w:hanging="187"/>
        <w:outlineLvl w:val="0"/>
      </w:pPr>
      <w:bookmarkStart w:id="827" w:name="_Toc128630978"/>
      <w:r>
        <w:lastRenderedPageBreak/>
        <w:t xml:space="preserve">Table </w:t>
      </w:r>
      <w:r w:rsidR="00027408">
        <w:fldChar w:fldCharType="begin"/>
      </w:r>
      <w:r>
        <w:instrText xml:space="preserve"> SEQ "Table" \*Arabic </w:instrText>
      </w:r>
      <w:r w:rsidR="00027408">
        <w:fldChar w:fldCharType="separate"/>
      </w:r>
      <w:r w:rsidR="00D57607">
        <w:rPr>
          <w:noProof/>
        </w:rPr>
        <w:t>24</w:t>
      </w:r>
      <w:r w:rsidR="00027408">
        <w:rPr>
          <w:noProof/>
        </w:rPr>
        <w:fldChar w:fldCharType="end"/>
      </w:r>
      <w:r>
        <w:t>: Order Overview Description</w:t>
      </w:r>
      <w:bookmarkEnd w:id="82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CABA75D"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87287A3"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CA6C5B" w14:textId="77777777" w:rsidR="00916881" w:rsidRDefault="00916881" w:rsidP="005C7E0F">
            <w:pPr>
              <w:pStyle w:val="TableHeading"/>
            </w:pPr>
            <w:r>
              <w:t>Description</w:t>
            </w:r>
          </w:p>
        </w:tc>
      </w:tr>
      <w:tr w:rsidR="00916881" w14:paraId="08F9E1D5" w14:textId="77777777" w:rsidTr="0009567D">
        <w:trPr>
          <w:cantSplit/>
        </w:trPr>
        <w:tc>
          <w:tcPr>
            <w:tcW w:w="2592" w:type="dxa"/>
            <w:tcBorders>
              <w:top w:val="single" w:sz="4" w:space="0" w:color="000000"/>
              <w:left w:val="single" w:sz="4" w:space="0" w:color="000000"/>
              <w:bottom w:val="single" w:sz="4" w:space="0" w:color="000000"/>
            </w:tcBorders>
          </w:tcPr>
          <w:p w14:paraId="20407F7E" w14:textId="77777777" w:rsidR="00916881" w:rsidRPr="005C7E0F" w:rsidRDefault="00916881" w:rsidP="005C7E0F">
            <w:pPr>
              <w:pStyle w:val="TableBody"/>
              <w:rPr>
                <w:b/>
                <w:bCs/>
              </w:rPr>
            </w:pPr>
            <w:r w:rsidRPr="005C7E0F">
              <w:rPr>
                <w:b/>
                <w:bCs/>
              </w:rPr>
              <w:t>Status</w:t>
            </w:r>
          </w:p>
        </w:tc>
        <w:tc>
          <w:tcPr>
            <w:tcW w:w="5483" w:type="dxa"/>
            <w:tcBorders>
              <w:top w:val="single" w:sz="4" w:space="0" w:color="000000"/>
              <w:left w:val="single" w:sz="4" w:space="0" w:color="000000"/>
              <w:bottom w:val="single" w:sz="4" w:space="0" w:color="000000"/>
              <w:right w:val="single" w:sz="4" w:space="0" w:color="000000"/>
            </w:tcBorders>
          </w:tcPr>
          <w:p w14:paraId="6567BD0B" w14:textId="77777777" w:rsidR="00916881" w:rsidRDefault="00916881" w:rsidP="005C7E0F">
            <w:pPr>
              <w:pStyle w:val="TableBody"/>
            </w:pPr>
            <w:r>
              <w:t xml:space="preserve">Represented by a </w:t>
            </w:r>
            <w:r>
              <w:rPr>
                <w:b/>
                <w:bCs/>
              </w:rPr>
              <w:t>Color</w:t>
            </w:r>
            <w:r>
              <w:t xml:space="preserve"> Icon:</w:t>
            </w:r>
          </w:p>
          <w:p w14:paraId="57CC38A5" w14:textId="77777777" w:rsidR="00916881" w:rsidRDefault="00916881" w:rsidP="005C7E0F">
            <w:pPr>
              <w:pStyle w:val="TableBody"/>
            </w:pPr>
            <w:r w:rsidRPr="00CE46F0">
              <w:rPr>
                <w:b/>
                <w:bCs/>
              </w:rPr>
              <w:t>Green</w:t>
            </w:r>
            <w:r>
              <w:t>: there are no open recommendations for this specific Cashpoint for today.</w:t>
            </w:r>
          </w:p>
          <w:p w14:paraId="50A5F020" w14:textId="77777777" w:rsidR="00916881" w:rsidRDefault="00916881" w:rsidP="005C7E0F">
            <w:pPr>
              <w:pStyle w:val="TableBody"/>
            </w:pPr>
            <w:r w:rsidRPr="00CE46F0">
              <w:rPr>
                <w:b/>
                <w:bCs/>
              </w:rPr>
              <w:t>Red</w:t>
            </w:r>
            <w:r>
              <w:t>: there is an open recommendation for this specific Cashpoint for today.</w:t>
            </w:r>
          </w:p>
        </w:tc>
      </w:tr>
      <w:tr w:rsidR="00916881" w14:paraId="57181088" w14:textId="77777777" w:rsidTr="0009567D">
        <w:trPr>
          <w:cantSplit/>
        </w:trPr>
        <w:tc>
          <w:tcPr>
            <w:tcW w:w="2592" w:type="dxa"/>
            <w:tcBorders>
              <w:top w:val="single" w:sz="4" w:space="0" w:color="000000"/>
              <w:left w:val="single" w:sz="4" w:space="0" w:color="000000"/>
              <w:bottom w:val="single" w:sz="4" w:space="0" w:color="000000"/>
            </w:tcBorders>
          </w:tcPr>
          <w:p w14:paraId="75595290"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EC14243" w14:textId="23F24273" w:rsidR="00916881" w:rsidRDefault="00916881" w:rsidP="005C7E0F">
            <w:pPr>
              <w:pStyle w:val="TableBody"/>
            </w:pPr>
            <w:r>
              <w:t>Indicates if this is a cash delivery or a return from a branch or ATM.</w:t>
            </w:r>
          </w:p>
        </w:tc>
      </w:tr>
      <w:tr w:rsidR="00916881" w14:paraId="0DBB74A7" w14:textId="77777777" w:rsidTr="0009567D">
        <w:trPr>
          <w:cantSplit/>
        </w:trPr>
        <w:tc>
          <w:tcPr>
            <w:tcW w:w="2592" w:type="dxa"/>
            <w:tcBorders>
              <w:top w:val="single" w:sz="4" w:space="0" w:color="000000"/>
              <w:left w:val="single" w:sz="4" w:space="0" w:color="000000"/>
              <w:bottom w:val="single" w:sz="4" w:space="0" w:color="000000"/>
            </w:tcBorders>
          </w:tcPr>
          <w:p w14:paraId="513F058D" w14:textId="77777777" w:rsidR="00916881" w:rsidRPr="005C7E0F" w:rsidRDefault="00916881" w:rsidP="005C7E0F">
            <w:pPr>
              <w:pStyle w:val="TableBody"/>
              <w:rPr>
                <w:b/>
                <w:bCs/>
              </w:rPr>
            </w:pPr>
            <w:r w:rsidRPr="005C7E0F">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79C4CB62" w14:textId="77777777" w:rsidR="00916881" w:rsidRDefault="00916881" w:rsidP="005C7E0F">
            <w:pPr>
              <w:pStyle w:val="TableBody"/>
            </w:pPr>
            <w:r>
              <w:t>Unique identification of the currency.</w:t>
            </w:r>
          </w:p>
        </w:tc>
      </w:tr>
      <w:tr w:rsidR="00916881" w14:paraId="74B82F54" w14:textId="77777777" w:rsidTr="0009567D">
        <w:trPr>
          <w:cantSplit/>
        </w:trPr>
        <w:tc>
          <w:tcPr>
            <w:tcW w:w="2592" w:type="dxa"/>
            <w:tcBorders>
              <w:top w:val="single" w:sz="4" w:space="0" w:color="000000"/>
              <w:left w:val="single" w:sz="4" w:space="0" w:color="000000"/>
              <w:bottom w:val="single" w:sz="4" w:space="0" w:color="000000"/>
            </w:tcBorders>
          </w:tcPr>
          <w:p w14:paraId="6B76DC7E" w14:textId="77777777" w:rsidR="00916881" w:rsidRPr="005C7E0F" w:rsidRDefault="00916881" w:rsidP="005C7E0F">
            <w:pPr>
              <w:pStyle w:val="TableBody"/>
              <w:rPr>
                <w:b/>
                <w:bCs/>
              </w:rPr>
            </w:pPr>
            <w:r w:rsidRPr="005C7E0F">
              <w:rPr>
                <w:b/>
                <w:bCs/>
              </w:rPr>
              <w:t>Recommended</w:t>
            </w:r>
          </w:p>
        </w:tc>
        <w:tc>
          <w:tcPr>
            <w:tcW w:w="5483" w:type="dxa"/>
            <w:tcBorders>
              <w:top w:val="single" w:sz="4" w:space="0" w:color="000000"/>
              <w:left w:val="single" w:sz="4" w:space="0" w:color="000000"/>
              <w:bottom w:val="single" w:sz="4" w:space="0" w:color="000000"/>
              <w:right w:val="single" w:sz="4" w:space="0" w:color="000000"/>
            </w:tcBorders>
          </w:tcPr>
          <w:p w14:paraId="49F5C5F5" w14:textId="77777777" w:rsidR="00916881" w:rsidRDefault="00916881" w:rsidP="005C7E0F">
            <w:pPr>
              <w:pStyle w:val="TableBody"/>
            </w:pPr>
            <w:r>
              <w:t>Amount of cash recommended by OptiCash. Note that this amount is hyperlinked, so the recommendation details can be viewed by clicking on it.</w:t>
            </w:r>
          </w:p>
        </w:tc>
      </w:tr>
      <w:tr w:rsidR="00916881" w14:paraId="4EECC90F" w14:textId="77777777" w:rsidTr="0009567D">
        <w:trPr>
          <w:cantSplit/>
        </w:trPr>
        <w:tc>
          <w:tcPr>
            <w:tcW w:w="2592" w:type="dxa"/>
            <w:tcBorders>
              <w:top w:val="single" w:sz="4" w:space="0" w:color="000000"/>
              <w:left w:val="single" w:sz="4" w:space="0" w:color="000000"/>
              <w:bottom w:val="single" w:sz="4" w:space="0" w:color="000000"/>
            </w:tcBorders>
          </w:tcPr>
          <w:p w14:paraId="58FC95DC" w14:textId="77777777" w:rsidR="00916881" w:rsidRPr="005C7E0F" w:rsidRDefault="00916881" w:rsidP="005C7E0F">
            <w:pPr>
              <w:pStyle w:val="TableBody"/>
              <w:rPr>
                <w:b/>
                <w:bCs/>
              </w:rPr>
            </w:pPr>
            <w:r w:rsidRPr="005C7E0F">
              <w:rPr>
                <w:b/>
                <w:bCs/>
              </w:rPr>
              <w:t>Ordered</w:t>
            </w:r>
          </w:p>
        </w:tc>
        <w:tc>
          <w:tcPr>
            <w:tcW w:w="5483" w:type="dxa"/>
            <w:tcBorders>
              <w:top w:val="single" w:sz="4" w:space="0" w:color="000000"/>
              <w:left w:val="single" w:sz="4" w:space="0" w:color="000000"/>
              <w:bottom w:val="single" w:sz="4" w:space="0" w:color="000000"/>
              <w:right w:val="single" w:sz="4" w:space="0" w:color="000000"/>
            </w:tcBorders>
          </w:tcPr>
          <w:p w14:paraId="6D0E0BEF" w14:textId="77777777" w:rsidR="00916881" w:rsidRDefault="00916881" w:rsidP="005C7E0F">
            <w:pPr>
              <w:pStyle w:val="TableBody"/>
            </w:pPr>
            <w:r>
              <w:t xml:space="preserve">If cash was already ordered by the Branch/ATM Staff or the OptiCash analyst, the amount will be displayed in this field. Order details can be viewed by clicking on the hyperlink. </w:t>
            </w:r>
          </w:p>
        </w:tc>
      </w:tr>
      <w:tr w:rsidR="00916881" w14:paraId="56EB74CF" w14:textId="77777777" w:rsidTr="0009567D">
        <w:trPr>
          <w:cantSplit/>
        </w:trPr>
        <w:tc>
          <w:tcPr>
            <w:tcW w:w="2592" w:type="dxa"/>
            <w:tcBorders>
              <w:top w:val="single" w:sz="4" w:space="0" w:color="000000"/>
              <w:left w:val="single" w:sz="4" w:space="0" w:color="000000"/>
              <w:bottom w:val="single" w:sz="4" w:space="0" w:color="000000"/>
            </w:tcBorders>
          </w:tcPr>
          <w:p w14:paraId="6CEA1A64"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6C035547" w14:textId="0C22BE16" w:rsidR="00916881" w:rsidRDefault="003A7303" w:rsidP="005C7E0F">
            <w:pPr>
              <w:pStyle w:val="TableBody"/>
            </w:pPr>
            <w:r>
              <w:t xml:space="preserve">The due </w:t>
            </w:r>
            <w:r w:rsidR="00916881">
              <w:t xml:space="preserve">date indicates the date when the ordered cash will be delivered </w:t>
            </w:r>
            <w:r w:rsidR="005C7E0F">
              <w:t>considering</w:t>
            </w:r>
            <w:r w:rsidR="00916881">
              <w:t xml:space="preserve"> the lead</w:t>
            </w:r>
            <w:r>
              <w:t xml:space="preserve"> </w:t>
            </w:r>
            <w:r w:rsidR="00916881">
              <w:t xml:space="preserve">time. </w:t>
            </w:r>
          </w:p>
        </w:tc>
      </w:tr>
      <w:tr w:rsidR="00916881" w14:paraId="40BDCAAD" w14:textId="77777777" w:rsidTr="0009567D">
        <w:trPr>
          <w:cantSplit/>
        </w:trPr>
        <w:tc>
          <w:tcPr>
            <w:tcW w:w="2592" w:type="dxa"/>
            <w:tcBorders>
              <w:top w:val="single" w:sz="4" w:space="0" w:color="000000"/>
              <w:left w:val="single" w:sz="4" w:space="0" w:color="000000"/>
              <w:bottom w:val="single" w:sz="4" w:space="0" w:color="000000"/>
            </w:tcBorders>
          </w:tcPr>
          <w:p w14:paraId="21ED1852" w14:textId="77777777" w:rsidR="00916881" w:rsidRPr="005C7E0F" w:rsidRDefault="00916881" w:rsidP="005C7E0F">
            <w:pPr>
              <w:pStyle w:val="TableBody"/>
              <w:rPr>
                <w:b/>
                <w:bCs/>
              </w:rPr>
            </w:pPr>
            <w:r w:rsidRPr="005C7E0F">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1FCAC394" w14:textId="2BE311FC" w:rsidR="00916881" w:rsidRDefault="00916881" w:rsidP="005C7E0F">
            <w:pPr>
              <w:pStyle w:val="TableBody"/>
            </w:pPr>
            <w:r>
              <w:t xml:space="preserve">Variation between what has been recommended and what has been ordered (100% will be displayed if the order has not been placed yet). </w:t>
            </w:r>
          </w:p>
        </w:tc>
      </w:tr>
      <w:tr w:rsidR="00916881" w14:paraId="404156B1" w14:textId="77777777" w:rsidTr="0009567D">
        <w:trPr>
          <w:cantSplit/>
        </w:trPr>
        <w:tc>
          <w:tcPr>
            <w:tcW w:w="2592" w:type="dxa"/>
            <w:tcBorders>
              <w:top w:val="single" w:sz="4" w:space="0" w:color="000000"/>
              <w:left w:val="single" w:sz="4" w:space="0" w:color="000000"/>
              <w:bottom w:val="single" w:sz="4" w:space="0" w:color="000000"/>
            </w:tcBorders>
          </w:tcPr>
          <w:p w14:paraId="4C151461" w14:textId="77777777" w:rsidR="00916881" w:rsidRPr="005C7E0F" w:rsidRDefault="00916881" w:rsidP="005C7E0F">
            <w:pPr>
              <w:pStyle w:val="TableBody"/>
              <w:rPr>
                <w:b/>
                <w:bCs/>
              </w:rPr>
            </w:pPr>
            <w:r w:rsidRPr="005C7E0F">
              <w:rPr>
                <w:b/>
                <w:bCs/>
              </w:rPr>
              <w:t>Create New Order</w:t>
            </w:r>
          </w:p>
        </w:tc>
        <w:tc>
          <w:tcPr>
            <w:tcW w:w="5483" w:type="dxa"/>
            <w:tcBorders>
              <w:top w:val="single" w:sz="4" w:space="0" w:color="000000"/>
              <w:left w:val="single" w:sz="4" w:space="0" w:color="000000"/>
              <w:bottom w:val="single" w:sz="4" w:space="0" w:color="000000"/>
              <w:right w:val="single" w:sz="4" w:space="0" w:color="000000"/>
            </w:tcBorders>
          </w:tcPr>
          <w:p w14:paraId="5FBBBCA8" w14:textId="77777777" w:rsidR="00916881" w:rsidRDefault="00916881" w:rsidP="005C7E0F">
            <w:pPr>
              <w:pStyle w:val="TableBody"/>
            </w:pPr>
            <w:r>
              <w:t>Allows the user to create a Manual order. The order can only be created if there are no open recommendations.</w:t>
            </w:r>
          </w:p>
        </w:tc>
      </w:tr>
      <w:tr w:rsidR="00916881" w14:paraId="636B9793" w14:textId="77777777" w:rsidTr="0009567D">
        <w:trPr>
          <w:cantSplit/>
        </w:trPr>
        <w:tc>
          <w:tcPr>
            <w:tcW w:w="2592" w:type="dxa"/>
            <w:tcBorders>
              <w:top w:val="single" w:sz="4" w:space="0" w:color="000000"/>
              <w:left w:val="single" w:sz="4" w:space="0" w:color="000000"/>
              <w:bottom w:val="single" w:sz="4" w:space="0" w:color="000000"/>
            </w:tcBorders>
          </w:tcPr>
          <w:p w14:paraId="25A7A017" w14:textId="77777777" w:rsidR="00916881" w:rsidRPr="005C7E0F" w:rsidRDefault="00916881" w:rsidP="005C7E0F">
            <w:pPr>
              <w:pStyle w:val="TableBody"/>
              <w:rPr>
                <w:b/>
                <w:bCs/>
              </w:rPr>
            </w:pPr>
            <w:r w:rsidRPr="005C7E0F">
              <w:rPr>
                <w:b/>
                <w:bCs/>
              </w:rPr>
              <w:t>Create New Transfer</w:t>
            </w:r>
          </w:p>
        </w:tc>
        <w:tc>
          <w:tcPr>
            <w:tcW w:w="5483" w:type="dxa"/>
            <w:tcBorders>
              <w:top w:val="single" w:sz="4" w:space="0" w:color="000000"/>
              <w:left w:val="single" w:sz="4" w:space="0" w:color="000000"/>
              <w:bottom w:val="single" w:sz="4" w:space="0" w:color="000000"/>
              <w:right w:val="single" w:sz="4" w:space="0" w:color="000000"/>
            </w:tcBorders>
          </w:tcPr>
          <w:p w14:paraId="2AB55964" w14:textId="4135A8AB" w:rsidR="00916881" w:rsidRDefault="00916881" w:rsidP="005C7E0F">
            <w:pPr>
              <w:pStyle w:val="TableBody"/>
            </w:pPr>
            <w:r>
              <w:t xml:space="preserve">Users can create cash transfers from a select list of other branches which are established </w:t>
            </w:r>
            <w:r w:rsidR="000740EB">
              <w:t xml:space="preserve">on </w:t>
            </w:r>
            <w:r>
              <w:t xml:space="preserve">the </w:t>
            </w:r>
            <w:r w:rsidRPr="00BB0A26">
              <w:rPr>
                <w:i/>
                <w:iCs/>
                <w:rPrChange w:id="828" w:author="Robbie Moses" w:date="2023-03-02T07:28:00Z">
                  <w:rPr/>
                </w:rPrChange>
              </w:rPr>
              <w:t>Cashpo</w:t>
            </w:r>
            <w:r w:rsidR="009E2A4D" w:rsidRPr="00BB0A26">
              <w:rPr>
                <w:i/>
                <w:iCs/>
                <w:rPrChange w:id="829" w:author="Robbie Moses" w:date="2023-03-02T07:28:00Z">
                  <w:rPr/>
                </w:rPrChange>
              </w:rPr>
              <w:t>i</w:t>
            </w:r>
            <w:r w:rsidRPr="00BB0A26">
              <w:rPr>
                <w:i/>
                <w:iCs/>
                <w:rPrChange w:id="830" w:author="Robbie Moses" w:date="2023-03-02T07:28:00Z">
                  <w:rPr/>
                </w:rPrChange>
              </w:rPr>
              <w:t>nt&gt;Advanced&gt;Linkage</w:t>
            </w:r>
            <w:r>
              <w:t xml:space="preserve"> page. This allows users to relocate cash excess from one branch to another needing additional funds without having to order new cash from the Central Bank or other external cash source. The branch receiving the cash is the only one that can initiate the transfer.</w:t>
            </w:r>
          </w:p>
          <w:p w14:paraId="0A330C4D" w14:textId="77777777" w:rsidR="00916881" w:rsidRPr="00A50BE5" w:rsidRDefault="00916881" w:rsidP="005C7E0F">
            <w:pPr>
              <w:pStyle w:val="TableNote"/>
            </w:pPr>
            <w:r w:rsidRPr="00A50BE5">
              <w:rPr>
                <w:b/>
              </w:rPr>
              <w:t>Note:</w:t>
            </w:r>
            <w:r w:rsidRPr="00A50BE5">
              <w:t xml:space="preserve">  This option is only available between two branches. It is not available for ATM to ATM, Branch to ATM, Depot to Branch, etc.</w:t>
            </w:r>
          </w:p>
        </w:tc>
      </w:tr>
      <w:tr w:rsidR="00916881" w14:paraId="627E3DC6" w14:textId="77777777" w:rsidTr="0009567D">
        <w:trPr>
          <w:cantSplit/>
        </w:trPr>
        <w:tc>
          <w:tcPr>
            <w:tcW w:w="2592" w:type="dxa"/>
            <w:tcBorders>
              <w:top w:val="single" w:sz="4" w:space="0" w:color="000000"/>
              <w:left w:val="single" w:sz="4" w:space="0" w:color="000000"/>
              <w:bottom w:val="single" w:sz="4" w:space="0" w:color="000000"/>
            </w:tcBorders>
          </w:tcPr>
          <w:p w14:paraId="31A2C5AF" w14:textId="77777777" w:rsidR="00916881" w:rsidRPr="005C7E0F" w:rsidRDefault="00916881" w:rsidP="005C7E0F">
            <w:pPr>
              <w:pStyle w:val="TableBody"/>
              <w:rPr>
                <w:b/>
                <w:bCs/>
              </w:rPr>
            </w:pPr>
            <w:r w:rsidRPr="005C7E0F">
              <w:rPr>
                <w:b/>
                <w:bCs/>
              </w:rPr>
              <w:lastRenderedPageBreak/>
              <w:t>Create Foreign Currency Order</w:t>
            </w:r>
          </w:p>
        </w:tc>
        <w:tc>
          <w:tcPr>
            <w:tcW w:w="5483" w:type="dxa"/>
            <w:tcBorders>
              <w:top w:val="single" w:sz="4" w:space="0" w:color="000000"/>
              <w:left w:val="single" w:sz="4" w:space="0" w:color="000000"/>
              <w:bottom w:val="single" w:sz="4" w:space="0" w:color="000000"/>
              <w:right w:val="single" w:sz="4" w:space="0" w:color="000000"/>
            </w:tcBorders>
          </w:tcPr>
          <w:p w14:paraId="4C8697E6" w14:textId="77777777" w:rsidR="00916881" w:rsidRPr="005C7E0F" w:rsidRDefault="00916881" w:rsidP="005C7E0F">
            <w:pPr>
              <w:pStyle w:val="TableBody"/>
            </w:pPr>
            <w:r w:rsidRPr="005C7E0F">
              <w:t>Available only to Branch Cashpoints. This Function (if licensed) allows the user to place orders for Non-Optimized currencies which are generally foreign currencies that are not assigned to the Cashpoint and don’t generally have high enough volume to optimize. Currencies must be defined at the system level before they can be ordered.</w:t>
            </w:r>
          </w:p>
        </w:tc>
      </w:tr>
      <w:tr w:rsidR="00916881" w14:paraId="25BAB09E" w14:textId="77777777" w:rsidTr="0009567D">
        <w:trPr>
          <w:cantSplit/>
        </w:trPr>
        <w:tc>
          <w:tcPr>
            <w:tcW w:w="2592" w:type="dxa"/>
            <w:tcBorders>
              <w:top w:val="single" w:sz="4" w:space="0" w:color="000000"/>
              <w:left w:val="single" w:sz="4" w:space="0" w:color="000000"/>
              <w:bottom w:val="single" w:sz="4" w:space="0" w:color="000000"/>
            </w:tcBorders>
          </w:tcPr>
          <w:p w14:paraId="2014D25D" w14:textId="77777777" w:rsidR="00916881" w:rsidRPr="005C7E0F" w:rsidRDefault="00916881" w:rsidP="005C7E0F">
            <w:pPr>
              <w:pStyle w:val="TableBody"/>
              <w:rPr>
                <w:b/>
                <w:bCs/>
              </w:rPr>
            </w:pPr>
            <w:r w:rsidRPr="005C7E0F">
              <w:rPr>
                <w:b/>
                <w:bCs/>
              </w:rPr>
              <w:t>Foreign Currency Action</w:t>
            </w:r>
          </w:p>
        </w:tc>
        <w:tc>
          <w:tcPr>
            <w:tcW w:w="5483" w:type="dxa"/>
            <w:tcBorders>
              <w:top w:val="single" w:sz="4" w:space="0" w:color="000000"/>
              <w:left w:val="single" w:sz="4" w:space="0" w:color="000000"/>
              <w:bottom w:val="single" w:sz="4" w:space="0" w:color="000000"/>
              <w:right w:val="single" w:sz="4" w:space="0" w:color="000000"/>
            </w:tcBorders>
          </w:tcPr>
          <w:p w14:paraId="59D6EFCF" w14:textId="77777777" w:rsidR="00916881" w:rsidRPr="005C7E0F" w:rsidRDefault="00916881" w:rsidP="005C7E0F">
            <w:pPr>
              <w:pStyle w:val="TableBody"/>
            </w:pPr>
            <w:r w:rsidRPr="005C7E0F">
              <w:t>Indicates the type of service (Delivery or Return)</w:t>
            </w:r>
          </w:p>
        </w:tc>
      </w:tr>
      <w:tr w:rsidR="00916881" w14:paraId="657E91F1" w14:textId="77777777" w:rsidTr="0009567D">
        <w:trPr>
          <w:cantSplit/>
        </w:trPr>
        <w:tc>
          <w:tcPr>
            <w:tcW w:w="2592" w:type="dxa"/>
            <w:tcBorders>
              <w:top w:val="single" w:sz="4" w:space="0" w:color="000000"/>
              <w:left w:val="single" w:sz="4" w:space="0" w:color="000000"/>
              <w:bottom w:val="single" w:sz="4" w:space="0" w:color="000000"/>
            </w:tcBorders>
          </w:tcPr>
          <w:p w14:paraId="06165DC4" w14:textId="77777777" w:rsidR="00916881" w:rsidRPr="005C7E0F" w:rsidRDefault="00916881" w:rsidP="005C7E0F">
            <w:pPr>
              <w:pStyle w:val="TableBody"/>
              <w:rPr>
                <w:b/>
                <w:bCs/>
              </w:rPr>
            </w:pPr>
            <w:r w:rsidRPr="005C7E0F">
              <w:rPr>
                <w:b/>
                <w:bCs/>
              </w:rPr>
              <w:t>Foreign Currency</w:t>
            </w:r>
          </w:p>
        </w:tc>
        <w:tc>
          <w:tcPr>
            <w:tcW w:w="5483" w:type="dxa"/>
            <w:tcBorders>
              <w:top w:val="single" w:sz="4" w:space="0" w:color="000000"/>
              <w:left w:val="single" w:sz="4" w:space="0" w:color="000000"/>
              <w:bottom w:val="single" w:sz="4" w:space="0" w:color="000000"/>
              <w:right w:val="single" w:sz="4" w:space="0" w:color="000000"/>
            </w:tcBorders>
          </w:tcPr>
          <w:p w14:paraId="2317DCCE" w14:textId="77777777" w:rsidR="00916881" w:rsidRPr="005C7E0F" w:rsidRDefault="00916881" w:rsidP="005C7E0F">
            <w:pPr>
              <w:pStyle w:val="TableBody"/>
            </w:pPr>
            <w:r w:rsidRPr="005C7E0F">
              <w:t>Unique ISO identifier for the currency that is being ordered</w:t>
            </w:r>
          </w:p>
        </w:tc>
      </w:tr>
      <w:tr w:rsidR="00916881" w14:paraId="605E4849" w14:textId="77777777" w:rsidTr="0009567D">
        <w:trPr>
          <w:cantSplit/>
        </w:trPr>
        <w:tc>
          <w:tcPr>
            <w:tcW w:w="2592" w:type="dxa"/>
            <w:tcBorders>
              <w:top w:val="single" w:sz="4" w:space="0" w:color="000000"/>
              <w:left w:val="single" w:sz="4" w:space="0" w:color="000000"/>
              <w:bottom w:val="single" w:sz="4" w:space="0" w:color="000000"/>
            </w:tcBorders>
          </w:tcPr>
          <w:p w14:paraId="43B1B2DA" w14:textId="77777777" w:rsidR="00916881" w:rsidRPr="005C7E0F" w:rsidRDefault="00916881" w:rsidP="005C7E0F">
            <w:pPr>
              <w:pStyle w:val="TableBody"/>
              <w:rPr>
                <w:b/>
                <w:bCs/>
              </w:rPr>
            </w:pPr>
            <w:r w:rsidRPr="005C7E0F">
              <w:rPr>
                <w:b/>
                <w:bCs/>
              </w:rPr>
              <w:t>Foreign Currency Ordered Amount</w:t>
            </w:r>
          </w:p>
        </w:tc>
        <w:tc>
          <w:tcPr>
            <w:tcW w:w="5483" w:type="dxa"/>
            <w:tcBorders>
              <w:top w:val="single" w:sz="4" w:space="0" w:color="000000"/>
              <w:left w:val="single" w:sz="4" w:space="0" w:color="000000"/>
              <w:bottom w:val="single" w:sz="4" w:space="0" w:color="000000"/>
              <w:right w:val="single" w:sz="4" w:space="0" w:color="000000"/>
            </w:tcBorders>
          </w:tcPr>
          <w:p w14:paraId="1327290B" w14:textId="77777777" w:rsidR="00916881" w:rsidRPr="005C7E0F" w:rsidRDefault="00916881" w:rsidP="005C7E0F">
            <w:pPr>
              <w:pStyle w:val="TableBody"/>
            </w:pPr>
            <w:r w:rsidRPr="005C7E0F">
              <w:t>The total amount of the Foreign Currency Order</w:t>
            </w:r>
          </w:p>
        </w:tc>
      </w:tr>
      <w:tr w:rsidR="00916881" w14:paraId="329B0687" w14:textId="77777777" w:rsidTr="0009567D">
        <w:trPr>
          <w:cantSplit/>
        </w:trPr>
        <w:tc>
          <w:tcPr>
            <w:tcW w:w="2592" w:type="dxa"/>
            <w:tcBorders>
              <w:top w:val="single" w:sz="4" w:space="0" w:color="000000"/>
              <w:left w:val="single" w:sz="4" w:space="0" w:color="000000"/>
              <w:bottom w:val="single" w:sz="4" w:space="0" w:color="000000"/>
            </w:tcBorders>
          </w:tcPr>
          <w:p w14:paraId="1C0808B1" w14:textId="77777777" w:rsidR="00916881" w:rsidRPr="005C7E0F" w:rsidRDefault="00916881" w:rsidP="005C7E0F">
            <w:pPr>
              <w:pStyle w:val="TableBody"/>
              <w:rPr>
                <w:b/>
                <w:bCs/>
              </w:rPr>
            </w:pPr>
            <w:r w:rsidRPr="005C7E0F">
              <w:rPr>
                <w:b/>
                <w:bCs/>
              </w:rPr>
              <w:t>Foreign Currency Due Date</w:t>
            </w:r>
          </w:p>
        </w:tc>
        <w:tc>
          <w:tcPr>
            <w:tcW w:w="5483" w:type="dxa"/>
            <w:tcBorders>
              <w:top w:val="single" w:sz="4" w:space="0" w:color="000000"/>
              <w:left w:val="single" w:sz="4" w:space="0" w:color="000000"/>
              <w:bottom w:val="single" w:sz="4" w:space="0" w:color="000000"/>
              <w:right w:val="single" w:sz="4" w:space="0" w:color="000000"/>
            </w:tcBorders>
          </w:tcPr>
          <w:p w14:paraId="7B421E8D" w14:textId="77777777" w:rsidR="00916881" w:rsidRPr="005C7E0F" w:rsidRDefault="00916881" w:rsidP="005C7E0F">
            <w:pPr>
              <w:pStyle w:val="TableBody"/>
            </w:pPr>
            <w:r w:rsidRPr="005C7E0F">
              <w:t>The date that the service will be executed for the foreign currency.</w:t>
            </w:r>
          </w:p>
        </w:tc>
      </w:tr>
    </w:tbl>
    <w:p w14:paraId="02AF7866" w14:textId="77777777" w:rsidR="00A87F86" w:rsidRDefault="00A87F86" w:rsidP="00A87F86">
      <w:pPr>
        <w:pStyle w:val="BodyText"/>
      </w:pPr>
      <w:bookmarkStart w:id="831" w:name="_Order_Details_Page"/>
      <w:bookmarkStart w:id="832" w:name="_Ref272459251"/>
      <w:bookmarkEnd w:id="831"/>
    </w:p>
    <w:p w14:paraId="005633E7" w14:textId="5B5FBBAB" w:rsidR="00916881" w:rsidRDefault="00916881" w:rsidP="00577317">
      <w:pPr>
        <w:pStyle w:val="Heading3"/>
      </w:pPr>
      <w:bookmarkStart w:id="833" w:name="_Toc128718603"/>
      <w:r>
        <w:t>Order Details Page</w:t>
      </w:r>
      <w:bookmarkEnd w:id="832"/>
      <w:bookmarkEnd w:id="833"/>
    </w:p>
    <w:p w14:paraId="0611C3A4" w14:textId="414D2C70" w:rsidR="00916881" w:rsidRDefault="00916881" w:rsidP="00F63174">
      <w:pPr>
        <w:pStyle w:val="Caption"/>
        <w:spacing w:before="0" w:after="120"/>
        <w:ind w:left="187" w:hanging="187"/>
        <w:outlineLvl w:val="0"/>
        <w:rPr>
          <w:lang w:val="en-US"/>
        </w:rPr>
      </w:pPr>
      <w:bookmarkStart w:id="834" w:name="_Toc128632359"/>
      <w:r w:rsidRPr="62692672">
        <w:rPr>
          <w:lang w:val="en-US"/>
        </w:rPr>
        <w:t xml:space="preserve">Figure </w:t>
      </w:r>
      <w:ins w:id="83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836" w:author="Robbie Moses" w:date="2023-03-02T06:45:00Z">
        <w:r w:rsidR="00624EA3">
          <w:rPr>
            <w:noProof/>
            <w:lang w:val="en-US"/>
          </w:rPr>
          <w:t>40</w:t>
        </w:r>
        <w:r w:rsidR="00624EA3">
          <w:rPr>
            <w:lang w:val="en-US"/>
          </w:rPr>
          <w:fldChar w:fldCharType="end"/>
        </w:r>
      </w:ins>
      <w:ins w:id="837" w:author="Moses, Robbie" w:date="2023-02-22T02:39:00Z">
        <w:del w:id="838" w:author="Robbie Moses" w:date="2023-03-02T06:45:00Z">
          <w:r w:rsidR="003B5D4F" w:rsidDel="00624EA3">
            <w:rPr>
              <w:lang w:val="en-US"/>
            </w:rPr>
            <w:fldChar w:fldCharType="begin"/>
          </w:r>
          <w:r w:rsidR="003B5D4F" w:rsidDel="00624EA3">
            <w:rPr>
              <w:lang w:val="en-US"/>
            </w:rPr>
            <w:delInstrText xml:space="preserve"> SEQ Figure \* ARABIC </w:delInstrText>
          </w:r>
        </w:del>
      </w:ins>
      <w:del w:id="839" w:author="Robbie Moses" w:date="2023-03-02T06:45:00Z">
        <w:r w:rsidR="003B5D4F" w:rsidDel="00624EA3">
          <w:rPr>
            <w:lang w:val="en-US"/>
          </w:rPr>
          <w:fldChar w:fldCharType="separate"/>
        </w:r>
      </w:del>
      <w:ins w:id="840" w:author="Moses, Robbie" w:date="2023-02-22T02:39:00Z">
        <w:del w:id="841" w:author="Robbie Moses" w:date="2023-03-02T06:45:00Z">
          <w:r w:rsidR="003B5D4F" w:rsidDel="00624EA3">
            <w:rPr>
              <w:noProof/>
              <w:lang w:val="en-US"/>
            </w:rPr>
            <w:delText>39</w:delText>
          </w:r>
          <w:r w:rsidR="003B5D4F" w:rsidDel="00624EA3">
            <w:rPr>
              <w:lang w:val="en-US"/>
            </w:rPr>
            <w:fldChar w:fldCharType="end"/>
          </w:r>
        </w:del>
      </w:ins>
      <w:del w:id="842"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39</w:delText>
        </w:r>
        <w:r w:rsidRPr="62692672" w:rsidDel="003B5D4F">
          <w:rPr>
            <w:lang w:val="en-US"/>
          </w:rPr>
          <w:fldChar w:fldCharType="end"/>
        </w:r>
      </w:del>
      <w:r w:rsidRPr="62692672">
        <w:rPr>
          <w:lang w:val="en-US"/>
        </w:rPr>
        <w:t>: Order Detail Page</w:t>
      </w:r>
      <w:bookmarkEnd w:id="834"/>
    </w:p>
    <w:p w14:paraId="728B302F" w14:textId="46D6B7CE" w:rsidR="00916881" w:rsidRDefault="54038C26" w:rsidP="0045187D">
      <w:pPr>
        <w:pStyle w:val="BodyText"/>
      </w:pPr>
      <w:r>
        <w:rPr>
          <w:noProof/>
        </w:rPr>
        <w:drawing>
          <wp:inline distT="0" distB="0" distL="0" distR="0" wp14:anchorId="44FF26D7" wp14:editId="32CC37A2">
            <wp:extent cx="5244354" cy="3354200"/>
            <wp:effectExtent l="76200" t="76200" r="128270" b="132080"/>
            <wp:docPr id="1256445551" name="Picture 1256445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44354" cy="3354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C47FD5" w14:textId="2BBB4D7F" w:rsidR="00916881" w:rsidRDefault="00916881" w:rsidP="00F63174">
      <w:pPr>
        <w:pStyle w:val="Caption"/>
        <w:spacing w:before="0" w:after="120"/>
        <w:ind w:left="187" w:hanging="187"/>
        <w:outlineLvl w:val="0"/>
      </w:pPr>
      <w:bookmarkStart w:id="843" w:name="_Toc128630979"/>
      <w:r>
        <w:lastRenderedPageBreak/>
        <w:t xml:space="preserve">Table </w:t>
      </w:r>
      <w:r w:rsidR="00027408">
        <w:fldChar w:fldCharType="begin"/>
      </w:r>
      <w:r>
        <w:instrText xml:space="preserve"> SEQ "Table" \*Arabic </w:instrText>
      </w:r>
      <w:r w:rsidR="00027408">
        <w:fldChar w:fldCharType="separate"/>
      </w:r>
      <w:r w:rsidR="00D57607">
        <w:rPr>
          <w:noProof/>
        </w:rPr>
        <w:t>25</w:t>
      </w:r>
      <w:r w:rsidR="00027408">
        <w:rPr>
          <w:noProof/>
        </w:rPr>
        <w:fldChar w:fldCharType="end"/>
      </w:r>
      <w:r>
        <w:t>: Order Detail Description</w:t>
      </w:r>
      <w:bookmarkEnd w:id="84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EE21AF"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6D68F2B5" w14:textId="77777777" w:rsidR="00916881" w:rsidRDefault="00916881" w:rsidP="005C7E0F">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E33EBE8" w14:textId="77777777" w:rsidR="00916881" w:rsidRDefault="00916881" w:rsidP="005C7E0F">
            <w:pPr>
              <w:pStyle w:val="TableHeading"/>
            </w:pPr>
            <w:r>
              <w:t>Description</w:t>
            </w:r>
          </w:p>
        </w:tc>
      </w:tr>
      <w:tr w:rsidR="00916881" w14:paraId="4CDFB20C" w14:textId="77777777" w:rsidTr="0009567D">
        <w:trPr>
          <w:cantSplit/>
        </w:trPr>
        <w:tc>
          <w:tcPr>
            <w:tcW w:w="2592" w:type="dxa"/>
            <w:tcBorders>
              <w:top w:val="single" w:sz="4" w:space="0" w:color="000000"/>
              <w:left w:val="single" w:sz="4" w:space="0" w:color="000000"/>
              <w:bottom w:val="single" w:sz="4" w:space="0" w:color="000000"/>
            </w:tcBorders>
          </w:tcPr>
          <w:p w14:paraId="428F20E6" w14:textId="77777777" w:rsidR="00916881" w:rsidRPr="005C7E0F" w:rsidRDefault="00916881" w:rsidP="005C7E0F">
            <w:pPr>
              <w:pStyle w:val="TableBody"/>
              <w:rPr>
                <w:b/>
                <w:bCs/>
              </w:rPr>
            </w:pPr>
            <w:r w:rsidRPr="005C7E0F">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7EDE7BB" w14:textId="77777777" w:rsidR="00916881" w:rsidRDefault="00916881" w:rsidP="00144B7B">
            <w:pPr>
              <w:pStyle w:val="TableBody"/>
            </w:pPr>
            <w:r>
              <w:t>Unique alphanumeric code that identifies the Cashpoint.</w:t>
            </w:r>
          </w:p>
        </w:tc>
      </w:tr>
      <w:tr w:rsidR="00916881" w14:paraId="55C97E8E" w14:textId="77777777" w:rsidTr="0009567D">
        <w:trPr>
          <w:cantSplit/>
        </w:trPr>
        <w:tc>
          <w:tcPr>
            <w:tcW w:w="2592" w:type="dxa"/>
            <w:tcBorders>
              <w:top w:val="single" w:sz="4" w:space="0" w:color="000000"/>
              <w:left w:val="single" w:sz="4" w:space="0" w:color="000000"/>
              <w:bottom w:val="single" w:sz="4" w:space="0" w:color="000000"/>
            </w:tcBorders>
          </w:tcPr>
          <w:p w14:paraId="3CBE4A48" w14:textId="77777777" w:rsidR="00916881" w:rsidRPr="005C7E0F" w:rsidRDefault="00916881" w:rsidP="005C7E0F">
            <w:pPr>
              <w:pStyle w:val="TableBody"/>
              <w:rPr>
                <w:b/>
                <w:bCs/>
              </w:rPr>
            </w:pPr>
            <w:r w:rsidRPr="005C7E0F">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B34706A" w14:textId="77777777" w:rsidR="00916881" w:rsidRDefault="00916881" w:rsidP="00144B7B">
            <w:pPr>
              <w:pStyle w:val="TableBody"/>
            </w:pPr>
            <w:r>
              <w:t xml:space="preserve">The name of this Cashpoint.  </w:t>
            </w:r>
          </w:p>
        </w:tc>
      </w:tr>
      <w:tr w:rsidR="00916881" w14:paraId="5719D664" w14:textId="77777777" w:rsidTr="0009567D">
        <w:trPr>
          <w:cantSplit/>
        </w:trPr>
        <w:tc>
          <w:tcPr>
            <w:tcW w:w="2592" w:type="dxa"/>
            <w:tcBorders>
              <w:top w:val="single" w:sz="4" w:space="0" w:color="000000"/>
              <w:left w:val="single" w:sz="4" w:space="0" w:color="000000"/>
              <w:bottom w:val="single" w:sz="4" w:space="0" w:color="000000"/>
            </w:tcBorders>
          </w:tcPr>
          <w:p w14:paraId="2E08E4BB" w14:textId="77777777" w:rsidR="00916881" w:rsidRPr="005C7E0F" w:rsidRDefault="00916881" w:rsidP="005C7E0F">
            <w:pPr>
              <w:pStyle w:val="TableBody"/>
              <w:rPr>
                <w:b/>
                <w:bCs/>
              </w:rPr>
            </w:pPr>
            <w:r w:rsidRPr="005C7E0F">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63B96ED" w14:textId="77777777" w:rsidR="00916881" w:rsidRDefault="00916881" w:rsidP="00144B7B">
            <w:pPr>
              <w:pStyle w:val="TableBody"/>
            </w:pPr>
            <w:r>
              <w:t>Branch or ATM.</w:t>
            </w:r>
          </w:p>
        </w:tc>
      </w:tr>
      <w:tr w:rsidR="00916881" w14:paraId="2F702C55" w14:textId="77777777" w:rsidTr="0009567D">
        <w:trPr>
          <w:cantSplit/>
        </w:trPr>
        <w:tc>
          <w:tcPr>
            <w:tcW w:w="2592" w:type="dxa"/>
            <w:tcBorders>
              <w:top w:val="single" w:sz="4" w:space="0" w:color="000000"/>
              <w:left w:val="single" w:sz="4" w:space="0" w:color="000000"/>
              <w:bottom w:val="single" w:sz="4" w:space="0" w:color="000000"/>
            </w:tcBorders>
          </w:tcPr>
          <w:p w14:paraId="1542A16F" w14:textId="77777777" w:rsidR="00916881" w:rsidRPr="005C7E0F" w:rsidRDefault="00916881" w:rsidP="005C7E0F">
            <w:pPr>
              <w:pStyle w:val="TableBody"/>
              <w:rPr>
                <w:b/>
                <w:bCs/>
              </w:rPr>
            </w:pPr>
            <w:r w:rsidRPr="005C7E0F">
              <w:rPr>
                <w:b/>
                <w:bCs/>
              </w:rPr>
              <w:t>Order Date</w:t>
            </w:r>
          </w:p>
          <w:p w14:paraId="3837D067" w14:textId="77777777" w:rsidR="00916881" w:rsidRPr="005C7E0F" w:rsidRDefault="00916881" w:rsidP="005C7E0F">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042D848" w14:textId="429483D5" w:rsidR="00916881" w:rsidRDefault="00916881" w:rsidP="00144B7B">
            <w:pPr>
              <w:pStyle w:val="TableBody"/>
            </w:pPr>
            <w:r>
              <w:t>Typically represents today’s date or the date when the cash is being ordered.</w:t>
            </w:r>
          </w:p>
        </w:tc>
      </w:tr>
      <w:tr w:rsidR="00916881" w14:paraId="2F664BDC" w14:textId="77777777" w:rsidTr="0009567D">
        <w:trPr>
          <w:cantSplit/>
        </w:trPr>
        <w:tc>
          <w:tcPr>
            <w:tcW w:w="2592" w:type="dxa"/>
            <w:tcBorders>
              <w:top w:val="single" w:sz="4" w:space="0" w:color="000000"/>
              <w:left w:val="single" w:sz="4" w:space="0" w:color="000000"/>
              <w:bottom w:val="single" w:sz="4" w:space="0" w:color="000000"/>
            </w:tcBorders>
          </w:tcPr>
          <w:p w14:paraId="7D617B1D" w14:textId="77777777" w:rsidR="00916881" w:rsidRPr="005C7E0F" w:rsidRDefault="00916881" w:rsidP="005C7E0F">
            <w:pPr>
              <w:pStyle w:val="TableBody"/>
              <w:rPr>
                <w:b/>
                <w:bCs/>
              </w:rPr>
            </w:pPr>
            <w:r w:rsidRPr="005C7E0F">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1FBCF741" w14:textId="49CB8C4A" w:rsidR="00916881" w:rsidRDefault="000740EB" w:rsidP="00144B7B">
            <w:pPr>
              <w:pStyle w:val="TableBody"/>
            </w:pPr>
            <w:r>
              <w:t xml:space="preserve">The due </w:t>
            </w:r>
            <w:r w:rsidR="00916881">
              <w:t xml:space="preserve">date indicates the date when the ordered cash will be available. Normally, the due date </w:t>
            </w:r>
            <w:r w:rsidR="0010385A">
              <w:t>considers</w:t>
            </w:r>
            <w:r w:rsidR="00916881">
              <w:t xml:space="preserve"> the lead-time of the Cashpoint, the service days available, the holiday and other constrain</w:t>
            </w:r>
            <w:r>
              <w:t>t</w:t>
            </w:r>
            <w:r w:rsidR="00916881">
              <w:t xml:space="preserve">s defined in the application.  </w:t>
            </w:r>
          </w:p>
        </w:tc>
      </w:tr>
      <w:tr w:rsidR="00916881" w14:paraId="76F7E606" w14:textId="77777777" w:rsidTr="0009567D">
        <w:trPr>
          <w:cantSplit/>
        </w:trPr>
        <w:tc>
          <w:tcPr>
            <w:tcW w:w="2592" w:type="dxa"/>
            <w:tcBorders>
              <w:top w:val="single" w:sz="4" w:space="0" w:color="000000"/>
              <w:left w:val="single" w:sz="4" w:space="0" w:color="000000"/>
              <w:bottom w:val="single" w:sz="4" w:space="0" w:color="000000"/>
            </w:tcBorders>
          </w:tcPr>
          <w:p w14:paraId="02790932" w14:textId="77777777" w:rsidR="00916881" w:rsidRPr="005C7E0F" w:rsidRDefault="00916881" w:rsidP="005C7E0F">
            <w:pPr>
              <w:pStyle w:val="TableBody"/>
              <w:rPr>
                <w:b/>
                <w:bCs/>
              </w:rPr>
            </w:pPr>
            <w:r w:rsidRPr="005C7E0F">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78628792" w14:textId="20D1CA7A"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13AB8E2E" w14:textId="77777777" w:rsidTr="0009567D">
        <w:trPr>
          <w:cantSplit/>
        </w:trPr>
        <w:tc>
          <w:tcPr>
            <w:tcW w:w="2592" w:type="dxa"/>
            <w:tcBorders>
              <w:top w:val="single" w:sz="4" w:space="0" w:color="000000"/>
              <w:left w:val="single" w:sz="4" w:space="0" w:color="000000"/>
              <w:bottom w:val="single" w:sz="4" w:space="0" w:color="000000"/>
            </w:tcBorders>
          </w:tcPr>
          <w:p w14:paraId="1F405A02" w14:textId="77777777" w:rsidR="00916881" w:rsidRPr="005C7E0F" w:rsidRDefault="00916881" w:rsidP="005C7E0F">
            <w:pPr>
              <w:pStyle w:val="TableBody"/>
              <w:rPr>
                <w:b/>
                <w:bCs/>
              </w:rPr>
            </w:pPr>
            <w:r w:rsidRPr="005C7E0F">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02C9D2E0" w14:textId="77777777" w:rsidR="00916881" w:rsidRDefault="00916881" w:rsidP="00144B7B">
            <w:pPr>
              <w:pStyle w:val="TableBody"/>
            </w:pPr>
            <w:r w:rsidRPr="00093968">
              <w:rPr>
                <w:rPrChange w:id="844" w:author="Robbie Moses" w:date="2023-03-02T07:28:00Z">
                  <w:rPr>
                    <w:b/>
                    <w:bCs/>
                  </w:rPr>
                </w:rPrChange>
              </w:rPr>
              <w:t>Bag Reference</w:t>
            </w:r>
            <w:r w:rsidRPr="00EA3AB8">
              <w:t xml:space="preserve"> field</w:t>
            </w:r>
            <w:r>
              <w:t xml:space="preserve">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1B92FC55" w14:textId="77777777" w:rsidTr="0009567D">
        <w:trPr>
          <w:cantSplit/>
        </w:trPr>
        <w:tc>
          <w:tcPr>
            <w:tcW w:w="2592" w:type="dxa"/>
            <w:tcBorders>
              <w:top w:val="single" w:sz="4" w:space="0" w:color="000000"/>
              <w:left w:val="single" w:sz="4" w:space="0" w:color="000000"/>
              <w:bottom w:val="single" w:sz="4" w:space="0" w:color="000000"/>
            </w:tcBorders>
          </w:tcPr>
          <w:p w14:paraId="377A3409" w14:textId="77777777" w:rsidR="00916881" w:rsidRPr="005C7E0F" w:rsidRDefault="00916881" w:rsidP="005C7E0F">
            <w:pPr>
              <w:pStyle w:val="TableBody"/>
              <w:rPr>
                <w:b/>
                <w:bCs/>
              </w:rPr>
            </w:pPr>
            <w:r w:rsidRPr="005C7E0F">
              <w:rPr>
                <w:b/>
                <w:bCs/>
              </w:rPr>
              <w:t>Currency (Recommended Denominations panel on the right side of the window).</w:t>
            </w:r>
          </w:p>
        </w:tc>
        <w:tc>
          <w:tcPr>
            <w:tcW w:w="5483" w:type="dxa"/>
            <w:tcBorders>
              <w:top w:val="single" w:sz="4" w:space="0" w:color="000000"/>
              <w:left w:val="single" w:sz="4" w:space="0" w:color="000000"/>
              <w:bottom w:val="single" w:sz="4" w:space="0" w:color="000000"/>
              <w:right w:val="single" w:sz="4" w:space="0" w:color="000000"/>
            </w:tcBorders>
          </w:tcPr>
          <w:p w14:paraId="662B0606" w14:textId="77777777" w:rsidR="00916881" w:rsidRDefault="00916881" w:rsidP="00144B7B">
            <w:pPr>
              <w:pStyle w:val="TableBody"/>
            </w:pPr>
            <w:r>
              <w:t xml:space="preserve">Currency ID for which the amount is recommended. </w:t>
            </w:r>
          </w:p>
        </w:tc>
      </w:tr>
      <w:tr w:rsidR="00916881" w14:paraId="0A0EA06E" w14:textId="77777777" w:rsidTr="0009567D">
        <w:trPr>
          <w:cantSplit/>
        </w:trPr>
        <w:tc>
          <w:tcPr>
            <w:tcW w:w="2592" w:type="dxa"/>
            <w:tcBorders>
              <w:top w:val="single" w:sz="4" w:space="0" w:color="000000"/>
              <w:left w:val="single" w:sz="4" w:space="0" w:color="000000"/>
              <w:bottom w:val="single" w:sz="4" w:space="0" w:color="000000"/>
            </w:tcBorders>
          </w:tcPr>
          <w:p w14:paraId="70E70EC9" w14:textId="77777777" w:rsidR="00916881" w:rsidRPr="005C7E0F" w:rsidRDefault="00916881" w:rsidP="005C7E0F">
            <w:pPr>
              <w:pStyle w:val="TableBody"/>
              <w:rPr>
                <w:b/>
                <w:bCs/>
              </w:rPr>
            </w:pPr>
            <w:r w:rsidRPr="005C7E0F">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6B2F20EA" w14:textId="2B516AC3" w:rsidR="00916881" w:rsidRDefault="000740EB" w:rsidP="00144B7B">
            <w:pPr>
              <w:pStyle w:val="TableBody"/>
            </w:pPr>
            <w:r>
              <w:t xml:space="preserve">The denomination </w:t>
            </w:r>
            <w:r w:rsidR="00916881">
              <w:t>for which the amount is recommended.</w:t>
            </w:r>
          </w:p>
        </w:tc>
      </w:tr>
      <w:tr w:rsidR="00916881" w14:paraId="25EB1E47" w14:textId="77777777" w:rsidTr="0009567D">
        <w:trPr>
          <w:cantSplit/>
        </w:trPr>
        <w:tc>
          <w:tcPr>
            <w:tcW w:w="2592" w:type="dxa"/>
            <w:tcBorders>
              <w:top w:val="single" w:sz="4" w:space="0" w:color="000000"/>
              <w:left w:val="single" w:sz="4" w:space="0" w:color="000000"/>
              <w:bottom w:val="single" w:sz="4" w:space="0" w:color="000000"/>
            </w:tcBorders>
          </w:tcPr>
          <w:p w14:paraId="6E2D5355" w14:textId="77777777" w:rsidR="00916881" w:rsidRPr="005C7E0F" w:rsidRDefault="00916881" w:rsidP="005C7E0F">
            <w:pPr>
              <w:pStyle w:val="TableBody"/>
              <w:rPr>
                <w:b/>
                <w:bCs/>
              </w:rPr>
            </w:pPr>
            <w:r w:rsidRPr="005C7E0F">
              <w:rPr>
                <w:b/>
                <w:bCs/>
              </w:rPr>
              <w:t>Recommended Amount</w:t>
            </w:r>
          </w:p>
        </w:tc>
        <w:tc>
          <w:tcPr>
            <w:tcW w:w="5483" w:type="dxa"/>
            <w:tcBorders>
              <w:top w:val="single" w:sz="4" w:space="0" w:color="000000"/>
              <w:left w:val="single" w:sz="4" w:space="0" w:color="000000"/>
              <w:bottom w:val="single" w:sz="4" w:space="0" w:color="000000"/>
              <w:right w:val="single" w:sz="4" w:space="0" w:color="000000"/>
            </w:tcBorders>
          </w:tcPr>
          <w:p w14:paraId="5BE2C6A2" w14:textId="77777777" w:rsidR="00916881" w:rsidRDefault="00916881" w:rsidP="00144B7B">
            <w:pPr>
              <w:pStyle w:val="TableBody"/>
            </w:pPr>
            <w:r>
              <w:t xml:space="preserve">The amount that is recommended by the system. </w:t>
            </w:r>
          </w:p>
        </w:tc>
      </w:tr>
      <w:tr w:rsidR="00916881" w14:paraId="4D22F73B" w14:textId="77777777" w:rsidTr="0009567D">
        <w:trPr>
          <w:cantSplit/>
        </w:trPr>
        <w:tc>
          <w:tcPr>
            <w:tcW w:w="2592" w:type="dxa"/>
            <w:tcBorders>
              <w:top w:val="single" w:sz="4" w:space="0" w:color="000000"/>
              <w:left w:val="single" w:sz="4" w:space="0" w:color="000000"/>
              <w:bottom w:val="single" w:sz="4" w:space="0" w:color="000000"/>
            </w:tcBorders>
          </w:tcPr>
          <w:p w14:paraId="47F55313" w14:textId="77777777" w:rsidR="00916881" w:rsidRPr="005C7E0F" w:rsidRDefault="00916881" w:rsidP="005C7E0F">
            <w:pPr>
              <w:pStyle w:val="TableBody"/>
              <w:rPr>
                <w:b/>
                <w:bCs/>
              </w:rPr>
            </w:pPr>
            <w:r w:rsidRPr="005C7E0F">
              <w:rPr>
                <w:b/>
                <w:bCs/>
              </w:rPr>
              <w:t>Quality (Returns only)</w:t>
            </w:r>
          </w:p>
        </w:tc>
        <w:tc>
          <w:tcPr>
            <w:tcW w:w="5483" w:type="dxa"/>
            <w:tcBorders>
              <w:top w:val="single" w:sz="4" w:space="0" w:color="000000"/>
              <w:left w:val="single" w:sz="4" w:space="0" w:color="000000"/>
              <w:bottom w:val="single" w:sz="4" w:space="0" w:color="000000"/>
              <w:right w:val="single" w:sz="4" w:space="0" w:color="000000"/>
            </w:tcBorders>
          </w:tcPr>
          <w:p w14:paraId="2980CC1B" w14:textId="67C05D21" w:rsidR="00916881" w:rsidRDefault="00916881" w:rsidP="00144B7B">
            <w:pPr>
              <w:pStyle w:val="TableBody"/>
            </w:pPr>
            <w:r>
              <w:t xml:space="preserve">Designates the note quality for each denomination being returned. Corresponds to the OptiCash </w:t>
            </w:r>
            <w:r w:rsidR="000740EB">
              <w:t>user-</w:t>
            </w:r>
            <w:r>
              <w:t>defined qualities.</w:t>
            </w:r>
          </w:p>
        </w:tc>
      </w:tr>
      <w:tr w:rsidR="00916881" w14:paraId="0A8867A9" w14:textId="77777777" w:rsidTr="0009567D">
        <w:trPr>
          <w:cantSplit/>
        </w:trPr>
        <w:tc>
          <w:tcPr>
            <w:tcW w:w="2592" w:type="dxa"/>
            <w:tcBorders>
              <w:top w:val="single" w:sz="4" w:space="0" w:color="000000"/>
              <w:left w:val="single" w:sz="4" w:space="0" w:color="000000"/>
              <w:bottom w:val="single" w:sz="4" w:space="0" w:color="000000"/>
            </w:tcBorders>
          </w:tcPr>
          <w:p w14:paraId="517380F4" w14:textId="77777777" w:rsidR="00916881" w:rsidRPr="005C7E0F" w:rsidRDefault="00916881" w:rsidP="005C7E0F">
            <w:pPr>
              <w:pStyle w:val="TableBody"/>
              <w:rPr>
                <w:b/>
                <w:bCs/>
              </w:rPr>
            </w:pPr>
            <w:r w:rsidRPr="005C7E0F">
              <w:rPr>
                <w:b/>
                <w:bCs/>
              </w:rPr>
              <w:t>Ordered Amount</w:t>
            </w:r>
          </w:p>
        </w:tc>
        <w:tc>
          <w:tcPr>
            <w:tcW w:w="5483" w:type="dxa"/>
            <w:tcBorders>
              <w:top w:val="single" w:sz="4" w:space="0" w:color="000000"/>
              <w:left w:val="single" w:sz="4" w:space="0" w:color="000000"/>
              <w:bottom w:val="single" w:sz="4" w:space="0" w:color="000000"/>
              <w:right w:val="single" w:sz="4" w:space="0" w:color="000000"/>
            </w:tcBorders>
          </w:tcPr>
          <w:p w14:paraId="5726E768" w14:textId="77777777" w:rsidR="00916881" w:rsidRDefault="00916881" w:rsidP="00144B7B">
            <w:pPr>
              <w:pStyle w:val="TableBody"/>
            </w:pPr>
            <w:r>
              <w:t xml:space="preserve">The recommended amount is displayed in the </w:t>
            </w:r>
            <w:r w:rsidRPr="00093968">
              <w:rPr>
                <w:rPrChange w:id="845" w:author="Robbie Moses" w:date="2023-03-02T07:28:00Z">
                  <w:rPr>
                    <w:b/>
                    <w:bCs/>
                  </w:rPr>
                </w:rPrChange>
              </w:rPr>
              <w:t>Ordered Amount</w:t>
            </w:r>
            <w:r w:rsidRPr="00EA3AB8">
              <w:t xml:space="preserve"> field (changes to this amount can be en</w:t>
            </w:r>
            <w:r>
              <w:t xml:space="preserve">tered here if the user wants to override the recommendation). </w:t>
            </w:r>
          </w:p>
        </w:tc>
      </w:tr>
      <w:tr w:rsidR="00916881" w14:paraId="748EBBFC" w14:textId="77777777" w:rsidTr="0009567D">
        <w:trPr>
          <w:cantSplit/>
        </w:trPr>
        <w:tc>
          <w:tcPr>
            <w:tcW w:w="2592" w:type="dxa"/>
            <w:tcBorders>
              <w:top w:val="single" w:sz="4" w:space="0" w:color="000000"/>
              <w:left w:val="single" w:sz="4" w:space="0" w:color="000000"/>
              <w:bottom w:val="single" w:sz="4" w:space="0" w:color="000000"/>
            </w:tcBorders>
          </w:tcPr>
          <w:p w14:paraId="2DFD80EF" w14:textId="77777777" w:rsidR="00916881" w:rsidRPr="005C7E0F" w:rsidRDefault="00916881" w:rsidP="005C7E0F">
            <w:pPr>
              <w:pStyle w:val="TableBody"/>
              <w:rPr>
                <w:b/>
                <w:bCs/>
              </w:rPr>
            </w:pPr>
            <w:r w:rsidRPr="005C7E0F">
              <w:rPr>
                <w:b/>
                <w:bCs/>
              </w:rPr>
              <w:t>Capacity</w:t>
            </w:r>
          </w:p>
        </w:tc>
        <w:tc>
          <w:tcPr>
            <w:tcW w:w="5483" w:type="dxa"/>
            <w:tcBorders>
              <w:top w:val="single" w:sz="4" w:space="0" w:color="000000"/>
              <w:left w:val="single" w:sz="4" w:space="0" w:color="000000"/>
              <w:bottom w:val="single" w:sz="4" w:space="0" w:color="000000"/>
              <w:right w:val="single" w:sz="4" w:space="0" w:color="000000"/>
            </w:tcBorders>
          </w:tcPr>
          <w:p w14:paraId="71480FB0" w14:textId="77777777" w:rsidR="00916881" w:rsidRDefault="00916881" w:rsidP="00144B7B">
            <w:pPr>
              <w:pStyle w:val="TableBody"/>
            </w:pPr>
            <w:r>
              <w:t xml:space="preserve">The maximum amount of cash that a Cashpoint will allow.  This is often measured in terms of the cassettes servicing the denominations.  </w:t>
            </w:r>
          </w:p>
        </w:tc>
      </w:tr>
      <w:tr w:rsidR="00916881" w14:paraId="4A0A604D" w14:textId="77777777" w:rsidTr="0009567D">
        <w:trPr>
          <w:cantSplit/>
        </w:trPr>
        <w:tc>
          <w:tcPr>
            <w:tcW w:w="2592" w:type="dxa"/>
            <w:tcBorders>
              <w:top w:val="single" w:sz="4" w:space="0" w:color="000000"/>
              <w:left w:val="single" w:sz="4" w:space="0" w:color="000000"/>
              <w:bottom w:val="single" w:sz="4" w:space="0" w:color="000000"/>
            </w:tcBorders>
          </w:tcPr>
          <w:p w14:paraId="22CEA5DD" w14:textId="77777777" w:rsidR="00916881" w:rsidRPr="005C7E0F" w:rsidRDefault="00916881" w:rsidP="005C7E0F">
            <w:pPr>
              <w:pStyle w:val="TableBody"/>
              <w:rPr>
                <w:b/>
                <w:bCs/>
              </w:rPr>
            </w:pPr>
            <w:r w:rsidRPr="005C7E0F">
              <w:rPr>
                <w:b/>
                <w:bCs/>
              </w:rPr>
              <w:lastRenderedPageBreak/>
              <w:t>Accept Button</w:t>
            </w:r>
          </w:p>
        </w:tc>
        <w:tc>
          <w:tcPr>
            <w:tcW w:w="5483" w:type="dxa"/>
            <w:tcBorders>
              <w:top w:val="single" w:sz="4" w:space="0" w:color="000000"/>
              <w:left w:val="single" w:sz="4" w:space="0" w:color="000000"/>
              <w:bottom w:val="single" w:sz="4" w:space="0" w:color="000000"/>
              <w:right w:val="single" w:sz="4" w:space="0" w:color="000000"/>
            </w:tcBorders>
          </w:tcPr>
          <w:p w14:paraId="6CBDD7BD" w14:textId="12983257" w:rsidR="00916881" w:rsidRDefault="00916881" w:rsidP="00144B7B">
            <w:pPr>
              <w:pStyle w:val="TableBody"/>
            </w:pPr>
            <w:r>
              <w:t xml:space="preserve">Click </w:t>
            </w:r>
            <w:ins w:id="846" w:author="Moses, Robbie" w:date="2023-02-22T01:33:00Z">
              <w:r w:rsidR="003B5D4F">
                <w:t xml:space="preserve">on </w:t>
              </w:r>
            </w:ins>
            <w:r>
              <w:rPr>
                <w:b/>
                <w:bCs/>
              </w:rPr>
              <w:t>Accept</w:t>
            </w:r>
            <w:r>
              <w:t xml:space="preserve"> to accept the amounts recommended by OptiCash. In this case, the total recommended amount is equal to the total ordered amount and a variation reported in this case would be 0%.   Note that the recommendation will still be considered accepted if branch staff decides for a different distribution than generated by </w:t>
            </w:r>
            <w:r w:rsidR="00D23844">
              <w:t>OptiCash but</w:t>
            </w:r>
            <w:r>
              <w:t xml:space="preserve"> tota</w:t>
            </w:r>
            <w:r w:rsidR="003838DA">
              <w:t>l</w:t>
            </w:r>
            <w:r>
              <w:t xml:space="preserve">ling the same amount as recommended by OptiCash. </w:t>
            </w:r>
          </w:p>
        </w:tc>
      </w:tr>
      <w:tr w:rsidR="00916881" w14:paraId="5EF527FF" w14:textId="77777777" w:rsidTr="0009567D">
        <w:trPr>
          <w:cantSplit/>
        </w:trPr>
        <w:tc>
          <w:tcPr>
            <w:tcW w:w="2592" w:type="dxa"/>
            <w:tcBorders>
              <w:top w:val="single" w:sz="4" w:space="0" w:color="000000"/>
              <w:left w:val="single" w:sz="4" w:space="0" w:color="000000"/>
              <w:bottom w:val="single" w:sz="4" w:space="0" w:color="000000"/>
            </w:tcBorders>
          </w:tcPr>
          <w:p w14:paraId="0B1D4085" w14:textId="77777777" w:rsidR="00916881" w:rsidRPr="005C7E0F" w:rsidRDefault="00916881" w:rsidP="005C7E0F">
            <w:pPr>
              <w:pStyle w:val="TableBody"/>
              <w:rPr>
                <w:b/>
                <w:bCs/>
              </w:rPr>
            </w:pPr>
            <w:r w:rsidRPr="005C7E0F">
              <w:rPr>
                <w:b/>
                <w:bCs/>
              </w:rPr>
              <w:t>Override Button</w:t>
            </w:r>
          </w:p>
        </w:tc>
        <w:tc>
          <w:tcPr>
            <w:tcW w:w="5483" w:type="dxa"/>
            <w:tcBorders>
              <w:top w:val="single" w:sz="4" w:space="0" w:color="000000"/>
              <w:left w:val="single" w:sz="4" w:space="0" w:color="000000"/>
              <w:bottom w:val="single" w:sz="4" w:space="0" w:color="000000"/>
              <w:right w:val="single" w:sz="4" w:space="0" w:color="000000"/>
            </w:tcBorders>
          </w:tcPr>
          <w:p w14:paraId="7C40D9EC" w14:textId="77777777" w:rsidR="00916881" w:rsidRDefault="00916881" w:rsidP="00144B7B">
            <w:pPr>
              <w:pStyle w:val="TableBody"/>
            </w:pPr>
            <w:r>
              <w:t xml:space="preserve">If the recommendation is considered not viable, click on the </w:t>
            </w:r>
            <w:r>
              <w:rPr>
                <w:b/>
                <w:bCs/>
              </w:rPr>
              <w:t xml:space="preserve">Override </w:t>
            </w:r>
            <w:r>
              <w:t xml:space="preserve">button and a new window will be displayed. In this window, select the Override reason from the dropdown list, enter different order amounts in the field provided and click on the </w:t>
            </w:r>
            <w:r>
              <w:rPr>
                <w:b/>
                <w:bCs/>
              </w:rPr>
              <w:t>Submit</w:t>
            </w:r>
            <w:r>
              <w:t xml:space="preserve"> button. </w:t>
            </w:r>
          </w:p>
        </w:tc>
      </w:tr>
      <w:tr w:rsidR="00916881" w14:paraId="23330C39" w14:textId="77777777" w:rsidTr="0009567D">
        <w:trPr>
          <w:cantSplit/>
        </w:trPr>
        <w:tc>
          <w:tcPr>
            <w:tcW w:w="2592" w:type="dxa"/>
            <w:tcBorders>
              <w:top w:val="single" w:sz="4" w:space="0" w:color="000000"/>
              <w:left w:val="single" w:sz="4" w:space="0" w:color="000000"/>
              <w:bottom w:val="single" w:sz="4" w:space="0" w:color="000000"/>
            </w:tcBorders>
          </w:tcPr>
          <w:p w14:paraId="7E0C45D0" w14:textId="77777777" w:rsidR="00916881" w:rsidRPr="00144B7B" w:rsidRDefault="00916881" w:rsidP="00144B7B">
            <w:pPr>
              <w:pStyle w:val="TableBody"/>
              <w:rPr>
                <w:b/>
                <w:bCs/>
              </w:rPr>
            </w:pPr>
            <w:r w:rsidRPr="00144B7B">
              <w:rPr>
                <w:b/>
                <w:bCs/>
              </w:rPr>
              <w:t>Decline Button</w:t>
            </w:r>
          </w:p>
        </w:tc>
        <w:tc>
          <w:tcPr>
            <w:tcW w:w="5483" w:type="dxa"/>
            <w:tcBorders>
              <w:top w:val="single" w:sz="4" w:space="0" w:color="000000"/>
              <w:left w:val="single" w:sz="4" w:space="0" w:color="000000"/>
              <w:bottom w:val="single" w:sz="4" w:space="0" w:color="000000"/>
              <w:right w:val="single" w:sz="4" w:space="0" w:color="000000"/>
            </w:tcBorders>
          </w:tcPr>
          <w:p w14:paraId="37DF3725" w14:textId="77777777" w:rsidR="00916881" w:rsidRDefault="00916881" w:rsidP="00144B7B">
            <w:pPr>
              <w:pStyle w:val="TableBody"/>
            </w:pPr>
            <w:r>
              <w:t xml:space="preserve">OptiCash allows the user to "Decline" a recommendation.  By clicking on the </w:t>
            </w:r>
            <w:r>
              <w:rPr>
                <w:b/>
                <w:bCs/>
              </w:rPr>
              <w:t>Decline</w:t>
            </w:r>
            <w:r>
              <w:t xml:space="preserve"> button, the order will not be created, but the recommendation will be marked as "declined".  If a recommendation is declined, it will no longer show as an Open Recommendation in the </w:t>
            </w:r>
            <w:r w:rsidRPr="00093968">
              <w:rPr>
                <w:i/>
                <w:iCs/>
                <w:rPrChange w:id="847" w:author="Robbie Moses" w:date="2023-03-02T07:29:00Z">
                  <w:rPr/>
                </w:rPrChange>
              </w:rPr>
              <w:t xml:space="preserve">Today </w:t>
            </w:r>
            <w:r w:rsidRPr="00093968">
              <w:rPr>
                <w:rFonts w:ascii="Wingdings" w:hAnsi="Wingdings"/>
                <w:i/>
                <w:iCs/>
                <w:rPrChange w:id="848" w:author="Robbie Moses" w:date="2023-03-02T07:29:00Z">
                  <w:rPr>
                    <w:rFonts w:ascii="Wingdings" w:hAnsi="Wingdings"/>
                  </w:rPr>
                </w:rPrChange>
              </w:rPr>
              <w:t></w:t>
            </w:r>
            <w:r w:rsidRPr="00093968">
              <w:rPr>
                <w:i/>
                <w:iCs/>
                <w:rPrChange w:id="849" w:author="Robbie Moses" w:date="2023-03-02T07:29:00Z">
                  <w:rPr/>
                </w:rPrChange>
              </w:rPr>
              <w:t xml:space="preserve"> Snapshot </w:t>
            </w:r>
            <w:r w:rsidRPr="00093968">
              <w:rPr>
                <w:rFonts w:ascii="Wingdings" w:hAnsi="Wingdings"/>
                <w:i/>
                <w:iCs/>
                <w:rPrChange w:id="850" w:author="Robbie Moses" w:date="2023-03-02T07:29:00Z">
                  <w:rPr>
                    <w:rFonts w:ascii="Wingdings" w:hAnsi="Wingdings"/>
                  </w:rPr>
                </w:rPrChange>
              </w:rPr>
              <w:t></w:t>
            </w:r>
            <w:r w:rsidRPr="00093968">
              <w:rPr>
                <w:i/>
                <w:iCs/>
                <w:rPrChange w:id="851" w:author="Robbie Moses" w:date="2023-03-02T07:29:00Z">
                  <w:rPr/>
                </w:rPrChange>
              </w:rPr>
              <w:t>Ordering</w:t>
            </w:r>
            <w:r>
              <w:t xml:space="preserve"> Status chart.  It will also show as "declined" in the details of </w:t>
            </w:r>
            <w:r w:rsidRPr="00093968">
              <w:rPr>
                <w:i/>
                <w:iCs/>
                <w:rPrChange w:id="852" w:author="Robbie Moses" w:date="2023-03-02T07:29:00Z">
                  <w:rPr/>
                </w:rPrChange>
              </w:rPr>
              <w:t xml:space="preserve">Today </w:t>
            </w:r>
            <w:r w:rsidRPr="00093968">
              <w:rPr>
                <w:rFonts w:ascii="Wingdings" w:hAnsi="Wingdings"/>
                <w:i/>
                <w:iCs/>
                <w:rPrChange w:id="853" w:author="Robbie Moses" w:date="2023-03-02T07:29:00Z">
                  <w:rPr>
                    <w:rFonts w:ascii="Wingdings" w:hAnsi="Wingdings"/>
                  </w:rPr>
                </w:rPrChange>
              </w:rPr>
              <w:t></w:t>
            </w:r>
            <w:r w:rsidRPr="00093968">
              <w:rPr>
                <w:i/>
                <w:iCs/>
                <w:rPrChange w:id="854" w:author="Robbie Moses" w:date="2023-03-02T07:29:00Z">
                  <w:rPr/>
                </w:rPrChange>
              </w:rPr>
              <w:t xml:space="preserve"> Orders</w:t>
            </w:r>
            <w:r w:rsidRPr="00093968">
              <w:rPr>
                <w:rFonts w:ascii="Wingdings" w:hAnsi="Wingdings"/>
                <w:i/>
                <w:iCs/>
                <w:rPrChange w:id="855" w:author="Robbie Moses" w:date="2023-03-02T07:29:00Z">
                  <w:rPr>
                    <w:rFonts w:ascii="Wingdings" w:hAnsi="Wingdings"/>
                  </w:rPr>
                </w:rPrChange>
              </w:rPr>
              <w:t></w:t>
            </w:r>
            <w:r w:rsidRPr="00093968">
              <w:rPr>
                <w:i/>
                <w:iCs/>
                <w:rPrChange w:id="856" w:author="Robbie Moses" w:date="2023-03-02T07:29:00Z">
                  <w:rPr/>
                </w:rPrChange>
              </w:rPr>
              <w:t xml:space="preserve"> Order Details</w:t>
            </w:r>
            <w:r>
              <w:t xml:space="preserve"> window. </w:t>
            </w:r>
          </w:p>
          <w:p w14:paraId="09536694" w14:textId="77777777" w:rsidR="00916881" w:rsidRDefault="00916881" w:rsidP="00144B7B">
            <w:pPr>
              <w:pStyle w:val="TableBody"/>
            </w:pPr>
            <w:r>
              <w:t xml:space="preserve">The network level recommendation report will also reflect when a recommendation is declined. </w:t>
            </w:r>
          </w:p>
          <w:p w14:paraId="5F92F0F7" w14:textId="74B640D2" w:rsidR="00916881" w:rsidRDefault="00916881" w:rsidP="00144B7B">
            <w:pPr>
              <w:pStyle w:val="TableBody"/>
            </w:pPr>
            <w:r>
              <w:t xml:space="preserve">To decline the recommendation, click on the </w:t>
            </w:r>
            <w:r>
              <w:rPr>
                <w:b/>
                <w:bCs/>
              </w:rPr>
              <w:t>Decline</w:t>
            </w:r>
            <w:r>
              <w:t xml:space="preserve"> button. Please note that the user can go in and accept or override the recommendation later if so desired.</w:t>
            </w:r>
          </w:p>
        </w:tc>
      </w:tr>
      <w:tr w:rsidR="00916881" w14:paraId="34BEEBE1" w14:textId="77777777" w:rsidTr="0009567D">
        <w:trPr>
          <w:cantSplit/>
        </w:trPr>
        <w:tc>
          <w:tcPr>
            <w:tcW w:w="2592" w:type="dxa"/>
            <w:tcBorders>
              <w:top w:val="single" w:sz="4" w:space="0" w:color="000000"/>
              <w:left w:val="single" w:sz="4" w:space="0" w:color="000000"/>
              <w:bottom w:val="single" w:sz="4" w:space="0" w:color="000000"/>
            </w:tcBorders>
          </w:tcPr>
          <w:p w14:paraId="7868AE09" w14:textId="77777777" w:rsidR="00916881" w:rsidRPr="00144B7B" w:rsidRDefault="00916881" w:rsidP="00144B7B">
            <w:pPr>
              <w:pStyle w:val="TableBody"/>
              <w:rPr>
                <w:b/>
                <w:bCs/>
              </w:rPr>
            </w:pPr>
            <w:r w:rsidRPr="00144B7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62E98C79" w14:textId="77777777" w:rsidR="00916881" w:rsidRDefault="00916881" w:rsidP="00144B7B">
            <w:pPr>
              <w:pStyle w:val="TableBody"/>
            </w:pPr>
            <w:r>
              <w:t>Selecting the Cancel option exits the order without making any changes</w:t>
            </w:r>
          </w:p>
        </w:tc>
      </w:tr>
    </w:tbl>
    <w:p w14:paraId="1B6BDC20" w14:textId="653E5B0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447260BD" w14:textId="77777777" w:rsidR="00383982" w:rsidRDefault="00383982" w:rsidP="0045187D">
      <w:pPr>
        <w:pStyle w:val="BodyText"/>
      </w:pPr>
      <w:bookmarkStart w:id="857" w:name="_Create_New_Order"/>
      <w:bookmarkStart w:id="858" w:name="_Ref272459254"/>
      <w:bookmarkEnd w:id="857"/>
    </w:p>
    <w:p w14:paraId="05983F7D" w14:textId="77777777" w:rsidR="00383982" w:rsidRDefault="00383982">
      <w:pPr>
        <w:rPr>
          <w:rFonts w:eastAsia="Times New Roman" w:cs="Calibri"/>
          <w:b/>
          <w:color w:val="54B948"/>
          <w:sz w:val="24"/>
          <w:szCs w:val="24"/>
          <w:lang w:val="en-GB"/>
        </w:rPr>
      </w:pPr>
      <w:r>
        <w:br w:type="page"/>
      </w:r>
    </w:p>
    <w:p w14:paraId="13E872BF" w14:textId="6C4DF40B" w:rsidR="00916881" w:rsidRDefault="00916881" w:rsidP="00577317">
      <w:pPr>
        <w:pStyle w:val="Heading3"/>
      </w:pPr>
      <w:bookmarkStart w:id="859" w:name="_Toc128718604"/>
      <w:r>
        <w:lastRenderedPageBreak/>
        <w:t>Create New Order Page</w:t>
      </w:r>
      <w:bookmarkEnd w:id="858"/>
      <w:bookmarkEnd w:id="859"/>
    </w:p>
    <w:p w14:paraId="5786C8ED" w14:textId="77777777" w:rsidR="00916881" w:rsidRPr="008E59A2" w:rsidRDefault="00916881" w:rsidP="00144B7B">
      <w:pPr>
        <w:pStyle w:val="BodyText"/>
      </w:pPr>
      <w:r>
        <w:t>The Create New Order page follows from the Order Overview tab when the user selects the Create New Order button.  On the initial Create New Order screen users are required to select what type of order they wish to enter; ATM Add Cash/Emergency Add, ATM Replace Cash/Emergency Replace, ATM Return Cash, Branch Delivery, Branch Return, Emergency Branch Delivery, and Emergency Branch Return.</w:t>
      </w:r>
    </w:p>
    <w:p w14:paraId="68D70722" w14:textId="1A0F49D8" w:rsidR="00916881" w:rsidRDefault="00916881" w:rsidP="00F63174">
      <w:pPr>
        <w:pStyle w:val="Caption"/>
        <w:spacing w:before="0" w:after="120"/>
        <w:ind w:left="187" w:hanging="187"/>
        <w:outlineLvl w:val="0"/>
        <w:rPr>
          <w:lang w:val="en-US"/>
        </w:rPr>
      </w:pPr>
      <w:bookmarkStart w:id="860" w:name="_Toc128632360"/>
      <w:r w:rsidRPr="62692672">
        <w:rPr>
          <w:lang w:val="en-US"/>
        </w:rPr>
        <w:t xml:space="preserve">Figure </w:t>
      </w:r>
      <w:ins w:id="861"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862" w:author="Robbie Moses" w:date="2023-03-02T06:45:00Z">
        <w:r w:rsidR="00624EA3">
          <w:rPr>
            <w:noProof/>
            <w:lang w:val="en-US"/>
          </w:rPr>
          <w:t>41</w:t>
        </w:r>
        <w:r w:rsidR="00624EA3">
          <w:rPr>
            <w:lang w:val="en-US"/>
          </w:rPr>
          <w:fldChar w:fldCharType="end"/>
        </w:r>
      </w:ins>
      <w:ins w:id="863" w:author="Moses, Robbie" w:date="2023-02-22T02:39:00Z">
        <w:del w:id="864" w:author="Robbie Moses" w:date="2023-03-02T06:45:00Z">
          <w:r w:rsidR="003B5D4F" w:rsidDel="00624EA3">
            <w:rPr>
              <w:lang w:val="en-US"/>
            </w:rPr>
            <w:fldChar w:fldCharType="begin"/>
          </w:r>
          <w:r w:rsidR="003B5D4F" w:rsidDel="00624EA3">
            <w:rPr>
              <w:lang w:val="en-US"/>
            </w:rPr>
            <w:delInstrText xml:space="preserve"> SEQ Figure \* ARABIC </w:delInstrText>
          </w:r>
        </w:del>
      </w:ins>
      <w:del w:id="865" w:author="Robbie Moses" w:date="2023-03-02T06:45:00Z">
        <w:r w:rsidR="003B5D4F" w:rsidDel="00624EA3">
          <w:rPr>
            <w:lang w:val="en-US"/>
          </w:rPr>
          <w:fldChar w:fldCharType="separate"/>
        </w:r>
      </w:del>
      <w:ins w:id="866" w:author="Moses, Robbie" w:date="2023-02-22T02:39:00Z">
        <w:del w:id="867" w:author="Robbie Moses" w:date="2023-03-02T06:45:00Z">
          <w:r w:rsidR="003B5D4F" w:rsidDel="00624EA3">
            <w:rPr>
              <w:noProof/>
              <w:lang w:val="en-US"/>
            </w:rPr>
            <w:delText>40</w:delText>
          </w:r>
          <w:r w:rsidR="003B5D4F" w:rsidDel="00624EA3">
            <w:rPr>
              <w:lang w:val="en-US"/>
            </w:rPr>
            <w:fldChar w:fldCharType="end"/>
          </w:r>
        </w:del>
      </w:ins>
      <w:del w:id="868"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40</w:delText>
        </w:r>
        <w:r w:rsidRPr="62692672" w:rsidDel="003B5D4F">
          <w:rPr>
            <w:lang w:val="en-US"/>
          </w:rPr>
          <w:fldChar w:fldCharType="end"/>
        </w:r>
      </w:del>
      <w:r w:rsidRPr="62692672">
        <w:rPr>
          <w:lang w:val="en-US"/>
        </w:rPr>
        <w:t xml:space="preserve">: </w:t>
      </w:r>
      <w:r w:rsidR="009543BA" w:rsidRPr="62692672">
        <w:rPr>
          <w:lang w:val="en-US"/>
        </w:rPr>
        <w:t xml:space="preserve">Create </w:t>
      </w:r>
      <w:r w:rsidR="00922C8E">
        <w:rPr>
          <w:lang w:val="en-US"/>
        </w:rPr>
        <w:t xml:space="preserve">A </w:t>
      </w:r>
      <w:r w:rsidR="009543BA" w:rsidRPr="62692672">
        <w:rPr>
          <w:lang w:val="en-US"/>
        </w:rPr>
        <w:t>New Order Page</w:t>
      </w:r>
      <w:bookmarkEnd w:id="860"/>
    </w:p>
    <w:p w14:paraId="1C3997CB" w14:textId="23653267" w:rsidR="00916881" w:rsidRDefault="0062D399" w:rsidP="0045187D">
      <w:pPr>
        <w:pStyle w:val="BodyText"/>
      </w:pPr>
      <w:r>
        <w:rPr>
          <w:noProof/>
        </w:rPr>
        <w:drawing>
          <wp:inline distT="0" distB="0" distL="0" distR="0" wp14:anchorId="10E40CC8" wp14:editId="4682D90F">
            <wp:extent cx="3964172" cy="2667557"/>
            <wp:effectExtent l="76200" t="76200" r="132080" b="133350"/>
            <wp:docPr id="998598483" name="Picture 99859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66159" cy="2668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81048F" w14:textId="154BD555" w:rsidR="00916881" w:rsidRDefault="00916881" w:rsidP="00F63174">
      <w:pPr>
        <w:pStyle w:val="Caption"/>
        <w:spacing w:before="0" w:after="120"/>
        <w:ind w:left="187" w:hanging="187"/>
        <w:outlineLvl w:val="0"/>
      </w:pPr>
      <w:bookmarkStart w:id="869" w:name="_Ref272459257"/>
      <w:bookmarkStart w:id="870" w:name="_Toc128630980"/>
      <w:r>
        <w:t xml:space="preserve">Table </w:t>
      </w:r>
      <w:r w:rsidR="00027408">
        <w:fldChar w:fldCharType="begin"/>
      </w:r>
      <w:r>
        <w:instrText xml:space="preserve"> SEQ "Table" \*Arabic </w:instrText>
      </w:r>
      <w:r w:rsidR="00027408">
        <w:fldChar w:fldCharType="separate"/>
      </w:r>
      <w:r w:rsidR="00D57607">
        <w:rPr>
          <w:noProof/>
        </w:rPr>
        <w:t>26</w:t>
      </w:r>
      <w:r w:rsidR="00027408">
        <w:rPr>
          <w:noProof/>
        </w:rPr>
        <w:fldChar w:fldCharType="end"/>
      </w:r>
      <w:r>
        <w:t xml:space="preserve">: Create </w:t>
      </w:r>
      <w:r w:rsidR="00922C8E">
        <w:t xml:space="preserve">A </w:t>
      </w:r>
      <w:r>
        <w:t>New Order Description</w:t>
      </w:r>
      <w:bookmarkEnd w:id="870"/>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544CE2B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898DC88" w14:textId="77777777" w:rsidR="00916881" w:rsidRDefault="00916881" w:rsidP="00144B7B">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B512D8A" w14:textId="77777777" w:rsidR="00916881" w:rsidRDefault="00916881" w:rsidP="00144B7B">
            <w:pPr>
              <w:pStyle w:val="TableHeading"/>
            </w:pPr>
            <w:r>
              <w:t>Description</w:t>
            </w:r>
          </w:p>
        </w:tc>
      </w:tr>
      <w:tr w:rsidR="00916881" w14:paraId="70865D20" w14:textId="77777777" w:rsidTr="0009567D">
        <w:trPr>
          <w:cantSplit/>
        </w:trPr>
        <w:tc>
          <w:tcPr>
            <w:tcW w:w="2592" w:type="dxa"/>
            <w:tcBorders>
              <w:top w:val="single" w:sz="4" w:space="0" w:color="000000"/>
              <w:left w:val="single" w:sz="4" w:space="0" w:color="000000"/>
              <w:bottom w:val="single" w:sz="4" w:space="0" w:color="000000"/>
            </w:tcBorders>
          </w:tcPr>
          <w:p w14:paraId="24A19F28"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676388DC" w14:textId="77777777" w:rsidR="00916881" w:rsidRDefault="00916881" w:rsidP="00144B7B">
            <w:pPr>
              <w:pStyle w:val="TableBody"/>
            </w:pPr>
            <w:r>
              <w:t>Unique alphanumeric code that identifies the Cashpoint.</w:t>
            </w:r>
          </w:p>
        </w:tc>
      </w:tr>
      <w:tr w:rsidR="00916881" w14:paraId="3A5F53EE" w14:textId="77777777" w:rsidTr="0009567D">
        <w:trPr>
          <w:cantSplit/>
        </w:trPr>
        <w:tc>
          <w:tcPr>
            <w:tcW w:w="2592" w:type="dxa"/>
            <w:tcBorders>
              <w:top w:val="single" w:sz="4" w:space="0" w:color="000000"/>
              <w:left w:val="single" w:sz="4" w:space="0" w:color="000000"/>
              <w:bottom w:val="single" w:sz="4" w:space="0" w:color="000000"/>
            </w:tcBorders>
          </w:tcPr>
          <w:p w14:paraId="6DAF8278"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012D1A87" w14:textId="77777777" w:rsidR="00916881" w:rsidRDefault="00916881" w:rsidP="00144B7B">
            <w:pPr>
              <w:pStyle w:val="TableBody"/>
            </w:pPr>
            <w:r>
              <w:t xml:space="preserve">The name of this Cashpoint.  </w:t>
            </w:r>
          </w:p>
        </w:tc>
      </w:tr>
      <w:tr w:rsidR="00916881" w14:paraId="1EB43080" w14:textId="77777777" w:rsidTr="0009567D">
        <w:trPr>
          <w:cantSplit/>
        </w:trPr>
        <w:tc>
          <w:tcPr>
            <w:tcW w:w="2592" w:type="dxa"/>
            <w:tcBorders>
              <w:top w:val="single" w:sz="4" w:space="0" w:color="000000"/>
              <w:left w:val="single" w:sz="4" w:space="0" w:color="000000"/>
              <w:bottom w:val="single" w:sz="4" w:space="0" w:color="000000"/>
            </w:tcBorders>
          </w:tcPr>
          <w:p w14:paraId="7623B5B7"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2FF1422" w14:textId="77777777" w:rsidR="00916881" w:rsidRDefault="00916881" w:rsidP="00144B7B">
            <w:pPr>
              <w:pStyle w:val="TableBody"/>
            </w:pPr>
            <w:r>
              <w:t>Branch or ATM.</w:t>
            </w:r>
          </w:p>
        </w:tc>
      </w:tr>
      <w:tr w:rsidR="00916881" w14:paraId="32226AAA" w14:textId="77777777" w:rsidTr="0009567D">
        <w:trPr>
          <w:cantSplit/>
        </w:trPr>
        <w:tc>
          <w:tcPr>
            <w:tcW w:w="2592" w:type="dxa"/>
            <w:tcBorders>
              <w:top w:val="single" w:sz="4" w:space="0" w:color="000000"/>
              <w:left w:val="single" w:sz="4" w:space="0" w:color="000000"/>
              <w:bottom w:val="single" w:sz="4" w:space="0" w:color="000000"/>
            </w:tcBorders>
          </w:tcPr>
          <w:p w14:paraId="01B5514E" w14:textId="77777777" w:rsidR="00916881" w:rsidRPr="004E6871" w:rsidRDefault="00916881" w:rsidP="004E6871">
            <w:pPr>
              <w:pStyle w:val="TableBody"/>
              <w:rPr>
                <w:b/>
                <w:bCs/>
              </w:rPr>
            </w:pPr>
            <w:r w:rsidRPr="004E6871">
              <w:rPr>
                <w:b/>
                <w:bCs/>
              </w:rPr>
              <w:t>Order Date</w:t>
            </w:r>
          </w:p>
          <w:p w14:paraId="23FCD6A8"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35C3C326" w14:textId="01956C60" w:rsidR="00916881" w:rsidRDefault="00916881" w:rsidP="00144B7B">
            <w:pPr>
              <w:pStyle w:val="TableBody"/>
            </w:pPr>
            <w:r>
              <w:t>Typically represents today’s date or the date when the cash is being ordered.</w:t>
            </w:r>
          </w:p>
        </w:tc>
      </w:tr>
      <w:tr w:rsidR="00916881" w14:paraId="18CE9686" w14:textId="77777777" w:rsidTr="0009567D">
        <w:trPr>
          <w:cantSplit/>
        </w:trPr>
        <w:tc>
          <w:tcPr>
            <w:tcW w:w="2592" w:type="dxa"/>
            <w:tcBorders>
              <w:top w:val="single" w:sz="4" w:space="0" w:color="000000"/>
              <w:left w:val="single" w:sz="4" w:space="0" w:color="000000"/>
              <w:bottom w:val="single" w:sz="4" w:space="0" w:color="000000"/>
            </w:tcBorders>
          </w:tcPr>
          <w:p w14:paraId="6D62B7C6"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7F3113B9" w14:textId="77777777" w:rsidR="00916881" w:rsidRPr="004E6871" w:rsidRDefault="00916881" w:rsidP="004E6871">
            <w:pPr>
              <w:pStyle w:val="TableBody"/>
            </w:pPr>
            <w:r w:rsidRPr="004E6871">
              <w:t>This field will only be populated for usage in the following screens. It is blank on the initial Create New Order Screen</w:t>
            </w:r>
          </w:p>
        </w:tc>
      </w:tr>
      <w:tr w:rsidR="00916881" w14:paraId="1D0074C7" w14:textId="77777777" w:rsidTr="0009567D">
        <w:trPr>
          <w:cantSplit/>
        </w:trPr>
        <w:tc>
          <w:tcPr>
            <w:tcW w:w="2592" w:type="dxa"/>
            <w:tcBorders>
              <w:top w:val="single" w:sz="4" w:space="0" w:color="000000"/>
              <w:left w:val="single" w:sz="4" w:space="0" w:color="000000"/>
              <w:bottom w:val="single" w:sz="4" w:space="0" w:color="000000"/>
            </w:tcBorders>
          </w:tcPr>
          <w:p w14:paraId="48713EF6" w14:textId="77777777" w:rsidR="00916881" w:rsidRPr="004E6871" w:rsidRDefault="00916881" w:rsidP="004E6871">
            <w:pPr>
              <w:pStyle w:val="TableBody"/>
              <w:rPr>
                <w:b/>
                <w:bCs/>
              </w:rPr>
            </w:pPr>
            <w:r w:rsidRPr="004E6871">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B894A9E" w14:textId="5C6B3D72" w:rsidR="00916881" w:rsidRDefault="00916881" w:rsidP="00144B7B">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E963104" w14:textId="77777777" w:rsidTr="0009567D">
        <w:trPr>
          <w:cantSplit/>
        </w:trPr>
        <w:tc>
          <w:tcPr>
            <w:tcW w:w="2592" w:type="dxa"/>
            <w:tcBorders>
              <w:top w:val="single" w:sz="4" w:space="0" w:color="000000"/>
              <w:left w:val="single" w:sz="4" w:space="0" w:color="000000"/>
              <w:bottom w:val="single" w:sz="4" w:space="0" w:color="000000"/>
            </w:tcBorders>
          </w:tcPr>
          <w:p w14:paraId="358CC6EB"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74B7E9ED" w14:textId="77777777" w:rsidR="00916881" w:rsidRPr="002459B2" w:rsidRDefault="00916881" w:rsidP="004E6871">
            <w:pPr>
              <w:pStyle w:val="TableBody"/>
            </w:pPr>
            <w:r w:rsidRPr="002459B2">
              <w:t>This field will only be populated for usage in the following screens. It is blank on the initial Create New Order Screen</w:t>
            </w:r>
          </w:p>
        </w:tc>
      </w:tr>
      <w:tr w:rsidR="00916881" w14:paraId="06184AED" w14:textId="77777777" w:rsidTr="0009567D">
        <w:trPr>
          <w:cantSplit/>
        </w:trPr>
        <w:tc>
          <w:tcPr>
            <w:tcW w:w="2592" w:type="dxa"/>
            <w:tcBorders>
              <w:top w:val="single" w:sz="4" w:space="0" w:color="000000"/>
              <w:left w:val="single" w:sz="4" w:space="0" w:color="000000"/>
              <w:bottom w:val="single" w:sz="4" w:space="0" w:color="000000"/>
            </w:tcBorders>
          </w:tcPr>
          <w:p w14:paraId="72E35379" w14:textId="77777777" w:rsidR="00916881" w:rsidRPr="004E6871" w:rsidRDefault="00916881" w:rsidP="004E6871">
            <w:pPr>
              <w:pStyle w:val="TableBody"/>
              <w:rPr>
                <w:b/>
                <w:bCs/>
              </w:rPr>
            </w:pPr>
            <w:r w:rsidRPr="004E6871">
              <w:rPr>
                <w:b/>
                <w:bCs/>
              </w:rPr>
              <w:lastRenderedPageBreak/>
              <w:t>Blog Message</w:t>
            </w:r>
          </w:p>
        </w:tc>
        <w:tc>
          <w:tcPr>
            <w:tcW w:w="5660" w:type="dxa"/>
            <w:tcBorders>
              <w:top w:val="single" w:sz="4" w:space="0" w:color="000000"/>
              <w:left w:val="single" w:sz="4" w:space="0" w:color="000000"/>
              <w:bottom w:val="single" w:sz="4" w:space="0" w:color="000000"/>
              <w:right w:val="single" w:sz="4" w:space="0" w:color="000000"/>
            </w:tcBorders>
          </w:tcPr>
          <w:p w14:paraId="16062DD0" w14:textId="77777777" w:rsidR="00916881" w:rsidRDefault="00916881" w:rsidP="004E6871">
            <w:pPr>
              <w:pStyle w:val="TableBody"/>
            </w:pPr>
            <w:r w:rsidRPr="002459B2">
              <w:t>This field will only be populated for usage in the following screens. It is blank on the initial Create New Order Screen</w:t>
            </w:r>
          </w:p>
        </w:tc>
      </w:tr>
    </w:tbl>
    <w:p w14:paraId="6CFF08B6" w14:textId="3F7D1C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DC99890" w14:textId="77777777" w:rsidR="004E6871" w:rsidRDefault="004E6871" w:rsidP="0045187D">
      <w:pPr>
        <w:pStyle w:val="BodyText"/>
      </w:pPr>
    </w:p>
    <w:p w14:paraId="0EFE2B2D" w14:textId="77777777" w:rsidR="00916881" w:rsidRPr="006360EE" w:rsidRDefault="00916881" w:rsidP="00577317">
      <w:pPr>
        <w:pStyle w:val="Heading3"/>
      </w:pPr>
      <w:bookmarkStart w:id="871" w:name="_Manual_Order_Entry"/>
      <w:bookmarkStart w:id="872" w:name="_Toc128718605"/>
      <w:bookmarkEnd w:id="871"/>
      <w:r>
        <w:t>Manual Order Entry (Except Return Cash)</w:t>
      </w:r>
      <w:bookmarkEnd w:id="872"/>
    </w:p>
    <w:p w14:paraId="47CB16F8" w14:textId="237E02FF" w:rsidR="00916881" w:rsidRDefault="00916881" w:rsidP="00F63174">
      <w:pPr>
        <w:pStyle w:val="Caption"/>
        <w:spacing w:before="0" w:after="120"/>
        <w:ind w:left="187" w:hanging="187"/>
        <w:outlineLvl w:val="0"/>
        <w:rPr>
          <w:lang w:val="en-US"/>
        </w:rPr>
      </w:pPr>
      <w:bookmarkStart w:id="873" w:name="_Toc128632361"/>
      <w:r w:rsidRPr="62692672">
        <w:rPr>
          <w:lang w:val="en-US"/>
        </w:rPr>
        <w:t xml:space="preserve">Figure </w:t>
      </w:r>
      <w:ins w:id="874"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875" w:author="Robbie Moses" w:date="2023-03-02T06:45:00Z">
        <w:r w:rsidR="00624EA3">
          <w:rPr>
            <w:noProof/>
            <w:lang w:val="en-US"/>
          </w:rPr>
          <w:t>42</w:t>
        </w:r>
        <w:r w:rsidR="00624EA3">
          <w:rPr>
            <w:lang w:val="en-US"/>
          </w:rPr>
          <w:fldChar w:fldCharType="end"/>
        </w:r>
      </w:ins>
      <w:ins w:id="876" w:author="Moses, Robbie" w:date="2023-02-22T02:39:00Z">
        <w:del w:id="877" w:author="Robbie Moses" w:date="2023-03-02T06:45:00Z">
          <w:r w:rsidR="003B5D4F" w:rsidDel="00624EA3">
            <w:rPr>
              <w:lang w:val="en-US"/>
            </w:rPr>
            <w:fldChar w:fldCharType="begin"/>
          </w:r>
          <w:r w:rsidR="003B5D4F" w:rsidDel="00624EA3">
            <w:rPr>
              <w:lang w:val="en-US"/>
            </w:rPr>
            <w:delInstrText xml:space="preserve"> SEQ Figure \* ARABIC </w:delInstrText>
          </w:r>
        </w:del>
      </w:ins>
      <w:del w:id="878" w:author="Robbie Moses" w:date="2023-03-02T06:45:00Z">
        <w:r w:rsidR="003B5D4F" w:rsidDel="00624EA3">
          <w:rPr>
            <w:lang w:val="en-US"/>
          </w:rPr>
          <w:fldChar w:fldCharType="separate"/>
        </w:r>
      </w:del>
      <w:ins w:id="879" w:author="Moses, Robbie" w:date="2023-02-22T02:39:00Z">
        <w:del w:id="880" w:author="Robbie Moses" w:date="2023-03-02T06:45:00Z">
          <w:r w:rsidR="003B5D4F" w:rsidDel="00624EA3">
            <w:rPr>
              <w:noProof/>
              <w:lang w:val="en-US"/>
            </w:rPr>
            <w:delText>41</w:delText>
          </w:r>
          <w:r w:rsidR="003B5D4F" w:rsidDel="00624EA3">
            <w:rPr>
              <w:lang w:val="en-US"/>
            </w:rPr>
            <w:fldChar w:fldCharType="end"/>
          </w:r>
        </w:del>
      </w:ins>
      <w:del w:id="881"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41</w:delText>
        </w:r>
        <w:r w:rsidRPr="62692672" w:rsidDel="003B5D4F">
          <w:rPr>
            <w:lang w:val="en-US"/>
          </w:rPr>
          <w:fldChar w:fldCharType="end"/>
        </w:r>
      </w:del>
      <w:r w:rsidRPr="62692672">
        <w:rPr>
          <w:lang w:val="en-US"/>
        </w:rPr>
        <w:t>: Manual Order Page</w:t>
      </w:r>
      <w:bookmarkEnd w:id="873"/>
    </w:p>
    <w:p w14:paraId="553CF5B8" w14:textId="5FF2BCB0" w:rsidR="00916881" w:rsidRPr="000F7495" w:rsidRDefault="05E91406" w:rsidP="0045187D">
      <w:pPr>
        <w:pStyle w:val="BodyText"/>
      </w:pPr>
      <w:r>
        <w:rPr>
          <w:noProof/>
        </w:rPr>
        <w:drawing>
          <wp:inline distT="0" distB="0" distL="0" distR="0" wp14:anchorId="3F42EF2E" wp14:editId="53BC5417">
            <wp:extent cx="5470768" cy="2667000"/>
            <wp:effectExtent l="76200" t="76200" r="130175" b="133350"/>
            <wp:docPr id="1947059179" name="Picture 19470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470768" cy="2667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B7494" w14:textId="206D724A" w:rsidR="00916881" w:rsidRPr="001E5400" w:rsidRDefault="00916881" w:rsidP="00F63174">
      <w:pPr>
        <w:pStyle w:val="Caption"/>
        <w:spacing w:before="0" w:after="120"/>
        <w:ind w:left="187" w:hanging="187"/>
        <w:outlineLvl w:val="0"/>
        <w:rPr>
          <w:lang w:val="en-US"/>
        </w:rPr>
      </w:pPr>
      <w:bookmarkStart w:id="882" w:name="_Toc128630981"/>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27</w:t>
      </w:r>
      <w:r w:rsidR="00027408">
        <w:rPr>
          <w:noProof/>
        </w:rPr>
        <w:fldChar w:fldCharType="end"/>
      </w:r>
      <w:r w:rsidRPr="001E5400">
        <w:rPr>
          <w:lang w:val="en-US"/>
        </w:rPr>
        <w:t>: Create New Order (Manual Entry) Description</w:t>
      </w:r>
      <w:bookmarkEnd w:id="882"/>
    </w:p>
    <w:tbl>
      <w:tblPr>
        <w:tblW w:w="8252" w:type="dxa"/>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7E0EAAD" w14:textId="77777777" w:rsidTr="004E6871">
        <w:trPr>
          <w:tblHeader/>
        </w:trPr>
        <w:tc>
          <w:tcPr>
            <w:tcW w:w="2592" w:type="dxa"/>
            <w:tcBorders>
              <w:top w:val="single" w:sz="4" w:space="0" w:color="000000"/>
              <w:left w:val="single" w:sz="4" w:space="0" w:color="000000"/>
              <w:bottom w:val="double" w:sz="1" w:space="0" w:color="000000"/>
            </w:tcBorders>
            <w:shd w:val="clear" w:color="auto" w:fill="60C03A"/>
          </w:tcPr>
          <w:p w14:paraId="32A41859" w14:textId="77777777" w:rsidR="00916881" w:rsidRDefault="00916881" w:rsidP="004E6871">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C46EC37" w14:textId="77777777" w:rsidR="00916881" w:rsidRDefault="00916881" w:rsidP="004E6871">
            <w:pPr>
              <w:pStyle w:val="TableHeading"/>
            </w:pPr>
            <w:r>
              <w:t>Description</w:t>
            </w:r>
          </w:p>
        </w:tc>
      </w:tr>
      <w:tr w:rsidR="00916881" w14:paraId="1F0EFCB3" w14:textId="77777777" w:rsidTr="004E6871">
        <w:tc>
          <w:tcPr>
            <w:tcW w:w="2592" w:type="dxa"/>
            <w:tcBorders>
              <w:top w:val="single" w:sz="4" w:space="0" w:color="000000"/>
              <w:left w:val="single" w:sz="4" w:space="0" w:color="000000"/>
              <w:bottom w:val="single" w:sz="4" w:space="0" w:color="000000"/>
            </w:tcBorders>
          </w:tcPr>
          <w:p w14:paraId="7A97A983" w14:textId="77777777" w:rsidR="00916881" w:rsidRPr="004E6871" w:rsidRDefault="00916881" w:rsidP="004E6871">
            <w:pPr>
              <w:pStyle w:val="TableBody"/>
              <w:rPr>
                <w:b/>
                <w:bCs/>
              </w:rPr>
            </w:pPr>
            <w:r w:rsidRPr="004E6871">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74F0F69" w14:textId="77777777" w:rsidR="00916881" w:rsidRDefault="00916881" w:rsidP="004E6871">
            <w:pPr>
              <w:pStyle w:val="TableBody"/>
            </w:pPr>
            <w:r>
              <w:t>Unique alphanumeric code that identifies the Cashpoint.</w:t>
            </w:r>
          </w:p>
        </w:tc>
      </w:tr>
      <w:tr w:rsidR="00916881" w14:paraId="4B4DE745" w14:textId="77777777" w:rsidTr="004E6871">
        <w:tc>
          <w:tcPr>
            <w:tcW w:w="2592" w:type="dxa"/>
            <w:tcBorders>
              <w:top w:val="single" w:sz="4" w:space="0" w:color="000000"/>
              <w:left w:val="single" w:sz="4" w:space="0" w:color="000000"/>
              <w:bottom w:val="single" w:sz="4" w:space="0" w:color="000000"/>
            </w:tcBorders>
          </w:tcPr>
          <w:p w14:paraId="1D01126E" w14:textId="77777777" w:rsidR="00916881" w:rsidRPr="004E6871" w:rsidRDefault="00916881" w:rsidP="004E6871">
            <w:pPr>
              <w:pStyle w:val="TableBody"/>
              <w:rPr>
                <w:b/>
                <w:bCs/>
              </w:rPr>
            </w:pPr>
            <w:r w:rsidRPr="004E6871">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4D2CD0AA" w14:textId="77777777" w:rsidR="00916881" w:rsidRDefault="00916881" w:rsidP="004E6871">
            <w:pPr>
              <w:pStyle w:val="TableBody"/>
            </w:pPr>
            <w:r>
              <w:t xml:space="preserve">The name of this Cashpoint.  </w:t>
            </w:r>
          </w:p>
        </w:tc>
      </w:tr>
      <w:tr w:rsidR="00916881" w14:paraId="0D388F87" w14:textId="77777777" w:rsidTr="004E6871">
        <w:tc>
          <w:tcPr>
            <w:tcW w:w="2592" w:type="dxa"/>
            <w:tcBorders>
              <w:top w:val="single" w:sz="4" w:space="0" w:color="000000"/>
              <w:left w:val="single" w:sz="4" w:space="0" w:color="000000"/>
              <w:bottom w:val="single" w:sz="4" w:space="0" w:color="000000"/>
            </w:tcBorders>
          </w:tcPr>
          <w:p w14:paraId="06AE0FEC" w14:textId="77777777" w:rsidR="00916881" w:rsidRPr="004E6871" w:rsidRDefault="00916881" w:rsidP="004E6871">
            <w:pPr>
              <w:pStyle w:val="TableBody"/>
              <w:rPr>
                <w:b/>
                <w:bCs/>
              </w:rPr>
            </w:pPr>
            <w:r w:rsidRPr="004E6871">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EA579A5" w14:textId="77777777" w:rsidR="00916881" w:rsidRDefault="00916881" w:rsidP="004E6871">
            <w:pPr>
              <w:pStyle w:val="TableBody"/>
            </w:pPr>
            <w:r>
              <w:t>Branch or ATM.</w:t>
            </w:r>
          </w:p>
        </w:tc>
      </w:tr>
      <w:tr w:rsidR="00916881" w14:paraId="3C102930" w14:textId="77777777" w:rsidTr="004E6871">
        <w:tc>
          <w:tcPr>
            <w:tcW w:w="2592" w:type="dxa"/>
            <w:tcBorders>
              <w:top w:val="single" w:sz="4" w:space="0" w:color="000000"/>
              <w:left w:val="single" w:sz="4" w:space="0" w:color="000000"/>
              <w:bottom w:val="single" w:sz="4" w:space="0" w:color="000000"/>
            </w:tcBorders>
          </w:tcPr>
          <w:p w14:paraId="4DE6E6B0" w14:textId="77777777" w:rsidR="00916881" w:rsidRPr="004E6871" w:rsidRDefault="00916881" w:rsidP="004E6871">
            <w:pPr>
              <w:pStyle w:val="TableBody"/>
              <w:rPr>
                <w:b/>
                <w:bCs/>
              </w:rPr>
            </w:pPr>
            <w:r w:rsidRPr="004E6871">
              <w:rPr>
                <w:b/>
                <w:bCs/>
              </w:rPr>
              <w:t>Order Date</w:t>
            </w:r>
          </w:p>
          <w:p w14:paraId="2E2CD411" w14:textId="77777777" w:rsidR="00916881" w:rsidRPr="004E6871" w:rsidRDefault="00916881" w:rsidP="004E6871">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8D059C2" w14:textId="19211C74" w:rsidR="00916881" w:rsidRDefault="00916881" w:rsidP="004E6871">
            <w:pPr>
              <w:pStyle w:val="TableBody"/>
            </w:pPr>
            <w:r>
              <w:t>Typically represents today’s date or the date when the cash is being ordered.</w:t>
            </w:r>
          </w:p>
        </w:tc>
      </w:tr>
      <w:tr w:rsidR="00916881" w14:paraId="48325403" w14:textId="77777777" w:rsidTr="004E6871">
        <w:tc>
          <w:tcPr>
            <w:tcW w:w="2592" w:type="dxa"/>
            <w:tcBorders>
              <w:top w:val="single" w:sz="4" w:space="0" w:color="000000"/>
              <w:left w:val="single" w:sz="4" w:space="0" w:color="000000"/>
              <w:bottom w:val="single" w:sz="4" w:space="0" w:color="000000"/>
            </w:tcBorders>
          </w:tcPr>
          <w:p w14:paraId="5308FBBD" w14:textId="77777777" w:rsidR="00916881" w:rsidRPr="004E6871" w:rsidRDefault="00916881" w:rsidP="004E6871">
            <w:pPr>
              <w:pStyle w:val="TableBody"/>
              <w:rPr>
                <w:b/>
                <w:bCs/>
              </w:rPr>
            </w:pPr>
            <w:r w:rsidRPr="004E6871">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1AAE71AE" w14:textId="7E568AFF" w:rsidR="00916881" w:rsidRDefault="00922C8E" w:rsidP="004E6871">
            <w:pPr>
              <w:pStyle w:val="TableBody"/>
            </w:pPr>
            <w:r>
              <w:t xml:space="preserve">The due </w:t>
            </w:r>
            <w:r w:rsidR="00916881">
              <w:t xml:space="preserve">date indicates the date when the ordered cash will be available. Normally, the due date </w:t>
            </w:r>
            <w:r w:rsidR="004E6871">
              <w:t>considers</w:t>
            </w:r>
            <w:r w:rsidR="00916881">
              <w:t xml:space="preserve"> the lead-time of the Cashpoint, the service days available, the holiday and other constraints defined in the application.  </w:t>
            </w:r>
          </w:p>
          <w:p w14:paraId="314BE8E5" w14:textId="591F517F" w:rsidR="00916881" w:rsidRDefault="00916881" w:rsidP="004E6871">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A51036">
              <w:t xml:space="preserve">are </w:t>
            </w:r>
            <w:r>
              <w:t xml:space="preserve">Tuesday or </w:t>
            </w:r>
            <w:r>
              <w:lastRenderedPageBreak/>
              <w:t>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033606D1" w14:textId="77777777" w:rsidTr="004E6871">
        <w:tc>
          <w:tcPr>
            <w:tcW w:w="2592" w:type="dxa"/>
            <w:tcBorders>
              <w:top w:val="single" w:sz="4" w:space="0" w:color="000000"/>
              <w:left w:val="single" w:sz="4" w:space="0" w:color="000000"/>
              <w:bottom w:val="single" w:sz="4" w:space="0" w:color="000000"/>
            </w:tcBorders>
          </w:tcPr>
          <w:p w14:paraId="4DCDC11E" w14:textId="77777777" w:rsidR="00916881" w:rsidRPr="004E6871" w:rsidRDefault="00916881" w:rsidP="004E6871">
            <w:pPr>
              <w:pStyle w:val="TableBody"/>
              <w:rPr>
                <w:b/>
                <w:bCs/>
              </w:rPr>
            </w:pPr>
            <w:r w:rsidRPr="004E6871">
              <w:rPr>
                <w:b/>
                <w:bCs/>
              </w:rPr>
              <w:lastRenderedPageBreak/>
              <w:t>Action</w:t>
            </w:r>
          </w:p>
        </w:tc>
        <w:tc>
          <w:tcPr>
            <w:tcW w:w="5660" w:type="dxa"/>
            <w:tcBorders>
              <w:top w:val="single" w:sz="4" w:space="0" w:color="000000"/>
              <w:left w:val="single" w:sz="4" w:space="0" w:color="000000"/>
              <w:bottom w:val="single" w:sz="4" w:space="0" w:color="000000"/>
              <w:right w:val="single" w:sz="4" w:space="0" w:color="000000"/>
            </w:tcBorders>
          </w:tcPr>
          <w:p w14:paraId="6976876B" w14:textId="21864E87" w:rsidR="00916881" w:rsidRDefault="00916881" w:rsidP="004E6871">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4DD01B16" w14:textId="77777777" w:rsidTr="004E6871">
        <w:tc>
          <w:tcPr>
            <w:tcW w:w="2592" w:type="dxa"/>
            <w:tcBorders>
              <w:top w:val="single" w:sz="4" w:space="0" w:color="000000"/>
              <w:left w:val="single" w:sz="4" w:space="0" w:color="000000"/>
              <w:bottom w:val="single" w:sz="4" w:space="0" w:color="000000"/>
            </w:tcBorders>
          </w:tcPr>
          <w:p w14:paraId="4AB02577" w14:textId="77777777" w:rsidR="00916881" w:rsidRPr="004E6871" w:rsidRDefault="00916881" w:rsidP="004E6871">
            <w:pPr>
              <w:pStyle w:val="TableBody"/>
              <w:rPr>
                <w:b/>
                <w:bCs/>
              </w:rPr>
            </w:pPr>
            <w:r w:rsidRPr="004E6871">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629A2025" w14:textId="387F5F45" w:rsidR="00916881" w:rsidRDefault="00916881" w:rsidP="004E6871">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Please refer to the OptiNet step</w:t>
            </w:r>
            <w:r w:rsidR="00A51036">
              <w:t>-by-</w:t>
            </w:r>
            <w:r>
              <w:t>step information.</w:t>
            </w:r>
          </w:p>
        </w:tc>
      </w:tr>
      <w:tr w:rsidR="00916881" w14:paraId="506C794C" w14:textId="77777777" w:rsidTr="004E6871">
        <w:tc>
          <w:tcPr>
            <w:tcW w:w="2592" w:type="dxa"/>
            <w:tcBorders>
              <w:top w:val="single" w:sz="4" w:space="0" w:color="000000"/>
              <w:left w:val="single" w:sz="4" w:space="0" w:color="000000"/>
              <w:bottom w:val="single" w:sz="4" w:space="0" w:color="000000"/>
            </w:tcBorders>
          </w:tcPr>
          <w:p w14:paraId="6F1D66DB" w14:textId="77777777" w:rsidR="00916881" w:rsidRPr="004E6871" w:rsidRDefault="00916881" w:rsidP="004E6871">
            <w:pPr>
              <w:pStyle w:val="TableBody"/>
              <w:rPr>
                <w:b/>
                <w:bCs/>
              </w:rPr>
            </w:pPr>
            <w:r w:rsidRPr="004E6871">
              <w:rPr>
                <w:b/>
                <w:bCs/>
              </w:rPr>
              <w:t>Bag Reference</w:t>
            </w:r>
          </w:p>
        </w:tc>
        <w:tc>
          <w:tcPr>
            <w:tcW w:w="5660" w:type="dxa"/>
            <w:tcBorders>
              <w:top w:val="single" w:sz="4" w:space="0" w:color="000000"/>
              <w:left w:val="single" w:sz="4" w:space="0" w:color="000000"/>
              <w:bottom w:val="single" w:sz="4" w:space="0" w:color="000000"/>
              <w:right w:val="single" w:sz="4" w:space="0" w:color="000000"/>
            </w:tcBorders>
          </w:tcPr>
          <w:p w14:paraId="55FFC66F" w14:textId="77777777" w:rsidR="00916881" w:rsidRDefault="00916881" w:rsidP="004E6871">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0776E61C" w14:textId="77777777" w:rsidTr="004E6871">
        <w:tc>
          <w:tcPr>
            <w:tcW w:w="2592" w:type="dxa"/>
            <w:tcBorders>
              <w:top w:val="single" w:sz="4" w:space="0" w:color="000000"/>
              <w:left w:val="single" w:sz="4" w:space="0" w:color="000000"/>
              <w:bottom w:val="single" w:sz="4" w:space="0" w:color="000000"/>
            </w:tcBorders>
          </w:tcPr>
          <w:p w14:paraId="6C7644CE" w14:textId="77777777" w:rsidR="00916881" w:rsidRPr="00303303" w:rsidRDefault="00916881" w:rsidP="00303303">
            <w:pPr>
              <w:pStyle w:val="TableBody"/>
              <w:rPr>
                <w:b/>
                <w:bCs/>
              </w:rPr>
            </w:pPr>
            <w:r w:rsidRPr="00303303">
              <w:rPr>
                <w:b/>
                <w:bCs/>
              </w:rPr>
              <w:t>Ordered Amount (Ordered Denominations Panel)</w:t>
            </w:r>
          </w:p>
        </w:tc>
        <w:tc>
          <w:tcPr>
            <w:tcW w:w="5660" w:type="dxa"/>
            <w:tcBorders>
              <w:top w:val="single" w:sz="4" w:space="0" w:color="000000"/>
              <w:left w:val="single" w:sz="4" w:space="0" w:color="000000"/>
              <w:bottom w:val="single" w:sz="4" w:space="0" w:color="000000"/>
              <w:right w:val="single" w:sz="4" w:space="0" w:color="000000"/>
            </w:tcBorders>
          </w:tcPr>
          <w:p w14:paraId="103A77C5" w14:textId="77777777" w:rsidR="00916881" w:rsidRDefault="00916881" w:rsidP="00303303">
            <w:pPr>
              <w:pStyle w:val="TableBody"/>
            </w:pPr>
            <w:r>
              <w:t xml:space="preserve">This entry must be performed on the right side of the window, in the Ordered Denominations window. </w:t>
            </w:r>
          </w:p>
          <w:p w14:paraId="2E116775" w14:textId="54DA26D0" w:rsidR="00916881" w:rsidRDefault="00916881" w:rsidP="00303303">
            <w:pPr>
              <w:pStyle w:val="TableBody"/>
            </w:pPr>
            <w:r>
              <w:t xml:space="preserve">Enter </w:t>
            </w:r>
            <w:r w:rsidR="00A51036">
              <w:t xml:space="preserve">the </w:t>
            </w:r>
            <w:r>
              <w:t>amount of Cash by denomination and currency that need to be ordered. When amounts are entered the following validations are taken into consideration:</w:t>
            </w:r>
          </w:p>
          <w:p w14:paraId="6CBAB164" w14:textId="77777777" w:rsidR="00916881" w:rsidRDefault="00916881" w:rsidP="00303303">
            <w:pPr>
              <w:pStyle w:val="TableBody"/>
            </w:pPr>
            <w:r>
              <w:rPr>
                <w:b/>
              </w:rPr>
              <w:t>Delivery Validation</w:t>
            </w:r>
            <w:r>
              <w:t xml:space="preserve">: </w:t>
            </w:r>
          </w:p>
          <w:p w14:paraId="51344AE1" w14:textId="65433B1A" w:rsidR="00916881" w:rsidRPr="00303303" w:rsidRDefault="00916881" w:rsidP="004060B4">
            <w:pPr>
              <w:pStyle w:val="TableListNumber"/>
              <w:ind w:left="720" w:hanging="360"/>
            </w:pPr>
            <w:r w:rsidRPr="00303303">
              <w:t xml:space="preserve">Denomination Ordered Amount should not be less than Small or Large Order Unit Size for that denomination (Unit sizes are defined at System </w:t>
            </w:r>
            <w:r w:rsidRPr="00303303">
              <w:t xml:space="preserve"> Currencies/Denominations </w:t>
            </w:r>
            <w:r w:rsidRPr="00303303">
              <w:t xml:space="preserve"> Denominations; large or small order unit is assigned at the Cashpoint level Basic </w:t>
            </w:r>
            <w:r w:rsidRPr="00303303">
              <w:t xml:space="preserve"> Denominations). </w:t>
            </w:r>
          </w:p>
          <w:p w14:paraId="5E2975D3" w14:textId="3E2BE3D9" w:rsidR="00916881" w:rsidRPr="00303303" w:rsidRDefault="00916881" w:rsidP="004060B4">
            <w:pPr>
              <w:pStyle w:val="TableListNumber"/>
              <w:ind w:left="720" w:hanging="360"/>
            </w:pPr>
            <w:r w:rsidRPr="00303303">
              <w:t xml:space="preserve">The total ordered amount should not exceed </w:t>
            </w:r>
            <w:r w:rsidR="00A51036" w:rsidRPr="00303303">
              <w:t xml:space="preserve">the </w:t>
            </w:r>
            <w:r w:rsidRPr="00303303">
              <w:t xml:space="preserve">maximum capacity of the Cashpoint. </w:t>
            </w:r>
          </w:p>
          <w:p w14:paraId="779A028E" w14:textId="77777777" w:rsidR="00916881" w:rsidRPr="00303303" w:rsidRDefault="00916881" w:rsidP="00303303">
            <w:pPr>
              <w:pStyle w:val="TableBody"/>
              <w:rPr>
                <w:b/>
                <w:bCs/>
              </w:rPr>
            </w:pPr>
            <w:r w:rsidRPr="00303303">
              <w:rPr>
                <w:b/>
                <w:bCs/>
              </w:rPr>
              <w:t xml:space="preserve">Return Validation: </w:t>
            </w:r>
          </w:p>
          <w:p w14:paraId="6A60F8CB" w14:textId="17181E8B" w:rsidR="00916881" w:rsidRDefault="00916881" w:rsidP="004060B4">
            <w:pPr>
              <w:pStyle w:val="TableListNumber"/>
              <w:numPr>
                <w:ilvl w:val="0"/>
                <w:numId w:val="15"/>
              </w:numPr>
            </w:pPr>
            <w:r>
              <w:t xml:space="preserve">Denomination Ordered Amount should not be less than Small or Large Order Unit Size for that denomination (Unit sizes are defined at </w:t>
            </w:r>
            <w:r w:rsidRPr="00B77DCC">
              <w:rPr>
                <w:i/>
                <w:iCs/>
                <w:rPrChange w:id="883" w:author="Robbie Moses" w:date="2023-03-02T07:29:00Z">
                  <w:rPr/>
                </w:rPrChange>
              </w:rPr>
              <w:t xml:space="preserve">System </w:t>
            </w:r>
            <w:r w:rsidRPr="00B77DCC">
              <w:rPr>
                <w:rFonts w:ascii="Wingdings" w:hAnsi="Wingdings"/>
                <w:i/>
                <w:iCs/>
                <w:rPrChange w:id="884" w:author="Robbie Moses" w:date="2023-03-02T07:29:00Z">
                  <w:rPr>
                    <w:rFonts w:ascii="Wingdings" w:hAnsi="Wingdings"/>
                  </w:rPr>
                </w:rPrChange>
              </w:rPr>
              <w:t></w:t>
            </w:r>
            <w:r w:rsidRPr="00B77DCC">
              <w:rPr>
                <w:i/>
                <w:iCs/>
                <w:rPrChange w:id="885" w:author="Robbie Moses" w:date="2023-03-02T07:29:00Z">
                  <w:rPr/>
                </w:rPrChange>
              </w:rPr>
              <w:t xml:space="preserve"> Currencies/Denominations </w:t>
            </w:r>
            <w:r w:rsidRPr="00B77DCC">
              <w:rPr>
                <w:rFonts w:ascii="Wingdings" w:hAnsi="Wingdings"/>
                <w:i/>
                <w:iCs/>
                <w:rPrChange w:id="886" w:author="Robbie Moses" w:date="2023-03-02T07:29:00Z">
                  <w:rPr>
                    <w:rFonts w:ascii="Wingdings" w:hAnsi="Wingdings"/>
                  </w:rPr>
                </w:rPrChange>
              </w:rPr>
              <w:t></w:t>
            </w:r>
            <w:r w:rsidRPr="00B77DCC">
              <w:rPr>
                <w:i/>
                <w:iCs/>
                <w:rPrChange w:id="887" w:author="Robbie Moses" w:date="2023-03-02T07:29:00Z">
                  <w:rPr/>
                </w:rPrChange>
              </w:rPr>
              <w:t xml:space="preserve"> Denominations</w:t>
            </w:r>
            <w:r>
              <w:t xml:space="preserve">; large or small unit size is assigned at the </w:t>
            </w:r>
            <w:r w:rsidRPr="00B77DCC">
              <w:rPr>
                <w:i/>
                <w:iCs/>
                <w:rPrChange w:id="888" w:author="Robbie Moses" w:date="2023-03-02T07:30:00Z">
                  <w:rPr/>
                </w:rPrChange>
              </w:rPr>
              <w:t xml:space="preserve">Cashpoint level Basic </w:t>
            </w:r>
            <w:r w:rsidRPr="00B77DCC">
              <w:rPr>
                <w:rFonts w:ascii="Wingdings" w:hAnsi="Wingdings"/>
                <w:i/>
                <w:iCs/>
                <w:rPrChange w:id="889" w:author="Robbie Moses" w:date="2023-03-02T07:30:00Z">
                  <w:rPr>
                    <w:rFonts w:ascii="Wingdings" w:hAnsi="Wingdings"/>
                  </w:rPr>
                </w:rPrChange>
              </w:rPr>
              <w:t></w:t>
            </w:r>
            <w:r w:rsidRPr="00B77DCC">
              <w:rPr>
                <w:i/>
                <w:iCs/>
                <w:rPrChange w:id="890" w:author="Robbie Moses" w:date="2023-03-02T07:30:00Z">
                  <w:rPr/>
                </w:rPrChange>
              </w:rPr>
              <w:t xml:space="preserve"> Denominations</w:t>
            </w:r>
            <w:r>
              <w:t>).</w:t>
            </w:r>
          </w:p>
          <w:p w14:paraId="253583A7" w14:textId="09B52D86" w:rsidR="00916881" w:rsidRDefault="00916881" w:rsidP="00303303">
            <w:pPr>
              <w:pStyle w:val="TableNote"/>
            </w:pPr>
            <w:r>
              <w:rPr>
                <w:b/>
              </w:rPr>
              <w:t>Note:</w:t>
            </w:r>
            <w:r>
              <w:t xml:space="preserve"> In OptiNet, </w:t>
            </w:r>
            <w:r w:rsidR="00A51036">
              <w:t xml:space="preserve">the </w:t>
            </w:r>
            <w:r>
              <w:t xml:space="preserve">Return Increment feature (defined in OptiNet by an Administrator) can be used to validate </w:t>
            </w:r>
            <w:r>
              <w:lastRenderedPageBreak/>
              <w:t>the Ordered Amount for each denomination instead of Unit Sizes. However, Return Increments will only apply to the OptiNet Branch Order screens for validation, while OptiCash will validate against unit sizes only.</w:t>
            </w:r>
          </w:p>
          <w:p w14:paraId="11085378" w14:textId="77777777" w:rsidR="00916881" w:rsidRPr="00CB5D7D" w:rsidRDefault="00916881" w:rsidP="00303303">
            <w:pPr>
              <w:pStyle w:val="TableNote"/>
            </w:pPr>
            <w:r w:rsidRPr="00CB5D7D">
              <w:rPr>
                <w:b/>
              </w:rPr>
              <w:t>Note:</w:t>
            </w:r>
            <w:r>
              <w:rPr>
                <w:b/>
              </w:rPr>
              <w:t xml:space="preserve"> </w:t>
            </w:r>
            <w:r>
              <w:t xml:space="preserve">When the </w:t>
            </w:r>
            <w:r w:rsidRPr="00916881">
              <w:t>Display Order Notes/Bills Details on Order Screens is set to ‘True’ (Defined in the OptiCash/OptiNet Settings by an Administrator) the user will enter the number of Bills/Coins by denomination and currency to be ordered instead of the Amount.</w:t>
            </w:r>
          </w:p>
        </w:tc>
      </w:tr>
      <w:tr w:rsidR="00916881" w14:paraId="5D5E856B" w14:textId="77777777" w:rsidTr="004E6871">
        <w:tc>
          <w:tcPr>
            <w:tcW w:w="2592" w:type="dxa"/>
            <w:tcBorders>
              <w:top w:val="single" w:sz="4" w:space="0" w:color="000000"/>
              <w:left w:val="single" w:sz="4" w:space="0" w:color="000000"/>
              <w:bottom w:val="single" w:sz="4" w:space="0" w:color="000000"/>
            </w:tcBorders>
          </w:tcPr>
          <w:p w14:paraId="77666688" w14:textId="77777777" w:rsidR="00916881" w:rsidRPr="00303303" w:rsidRDefault="00916881" w:rsidP="00303303">
            <w:pPr>
              <w:pStyle w:val="TableBody"/>
              <w:rPr>
                <w:b/>
                <w:bCs/>
              </w:rPr>
            </w:pPr>
            <w:r w:rsidRPr="00303303">
              <w:rPr>
                <w:b/>
                <w:bCs/>
              </w:rPr>
              <w:lastRenderedPageBreak/>
              <w:t>Submit Button</w:t>
            </w:r>
          </w:p>
        </w:tc>
        <w:tc>
          <w:tcPr>
            <w:tcW w:w="5660" w:type="dxa"/>
            <w:tcBorders>
              <w:top w:val="single" w:sz="4" w:space="0" w:color="000000"/>
              <w:left w:val="single" w:sz="4" w:space="0" w:color="000000"/>
              <w:bottom w:val="single" w:sz="4" w:space="0" w:color="000000"/>
              <w:right w:val="single" w:sz="4" w:space="0" w:color="000000"/>
            </w:tcBorders>
          </w:tcPr>
          <w:p w14:paraId="2E786F9C" w14:textId="0976A5D3" w:rsidR="00916881" w:rsidRDefault="00916881" w:rsidP="00303303">
            <w:pPr>
              <w:pStyle w:val="TableBody"/>
            </w:pPr>
            <w:r>
              <w:t xml:space="preserve">Commits the order provided all information was entered correctly. If there are errors or missing information, the user will be prompted for the correct information </w:t>
            </w:r>
            <w:r w:rsidR="00A51036">
              <w:t>before</w:t>
            </w:r>
            <w:r>
              <w:t xml:space="preserve"> committing </w:t>
            </w:r>
            <w:r w:rsidR="00E362AC">
              <w:t xml:space="preserve">to </w:t>
            </w:r>
            <w:r>
              <w:t>the order.</w:t>
            </w:r>
          </w:p>
        </w:tc>
      </w:tr>
      <w:tr w:rsidR="00916881" w14:paraId="6A5B8142" w14:textId="77777777" w:rsidTr="004E6871">
        <w:tc>
          <w:tcPr>
            <w:tcW w:w="2592" w:type="dxa"/>
            <w:tcBorders>
              <w:top w:val="single" w:sz="4" w:space="0" w:color="000000"/>
              <w:left w:val="single" w:sz="4" w:space="0" w:color="000000"/>
              <w:bottom w:val="single" w:sz="4" w:space="0" w:color="000000"/>
            </w:tcBorders>
          </w:tcPr>
          <w:p w14:paraId="0E313A3B" w14:textId="77777777" w:rsidR="00916881" w:rsidRPr="00303303" w:rsidRDefault="00916881" w:rsidP="00303303">
            <w:pPr>
              <w:pStyle w:val="TableBody"/>
              <w:rPr>
                <w:b/>
                <w:bCs/>
              </w:rPr>
            </w:pPr>
            <w:r w:rsidRPr="00303303">
              <w:rPr>
                <w:b/>
                <w:bCs/>
              </w:rPr>
              <w:t>Cancel Button</w:t>
            </w:r>
          </w:p>
        </w:tc>
        <w:tc>
          <w:tcPr>
            <w:tcW w:w="5660" w:type="dxa"/>
            <w:tcBorders>
              <w:top w:val="single" w:sz="4" w:space="0" w:color="000000"/>
              <w:left w:val="single" w:sz="4" w:space="0" w:color="000000"/>
              <w:bottom w:val="single" w:sz="4" w:space="0" w:color="000000"/>
              <w:right w:val="single" w:sz="4" w:space="0" w:color="000000"/>
            </w:tcBorders>
          </w:tcPr>
          <w:p w14:paraId="1193B38A" w14:textId="77777777" w:rsidR="00916881" w:rsidRDefault="00916881" w:rsidP="00303303">
            <w:pPr>
              <w:pStyle w:val="TableBody"/>
            </w:pPr>
            <w:r>
              <w:t>Cancels the transaction and no information is saved.</w:t>
            </w:r>
          </w:p>
        </w:tc>
      </w:tr>
    </w:tbl>
    <w:p w14:paraId="537AAFCB" w14:textId="075F4BC1" w:rsidR="00916881"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47FDF39" w14:textId="77777777" w:rsidR="00A8645E" w:rsidRDefault="00A8645E" w:rsidP="0045187D">
      <w:pPr>
        <w:pStyle w:val="BodyText"/>
      </w:pPr>
    </w:p>
    <w:p w14:paraId="24B6F163" w14:textId="51715969" w:rsidR="00916881" w:rsidRDefault="00916881" w:rsidP="00577317">
      <w:pPr>
        <w:pStyle w:val="Heading3"/>
      </w:pPr>
      <w:bookmarkStart w:id="891" w:name="_Toc128718606"/>
      <w:r>
        <w:t>Manual Order Entry (Advanced Device Return Cash)</w:t>
      </w:r>
      <w:bookmarkEnd w:id="891"/>
    </w:p>
    <w:p w14:paraId="1957395C" w14:textId="4402A0A9" w:rsidR="00916881" w:rsidRDefault="00916881" w:rsidP="00F63174">
      <w:pPr>
        <w:pStyle w:val="Caption"/>
        <w:spacing w:before="0" w:after="120"/>
        <w:ind w:left="187" w:hanging="187"/>
        <w:outlineLvl w:val="0"/>
        <w:rPr>
          <w:lang w:val="en-US"/>
        </w:rPr>
      </w:pPr>
      <w:bookmarkStart w:id="892" w:name="_Toc128632362"/>
      <w:r w:rsidRPr="62692672">
        <w:rPr>
          <w:lang w:val="en-US"/>
        </w:rPr>
        <w:t xml:space="preserve">Figure </w:t>
      </w:r>
      <w:ins w:id="893"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894" w:author="Robbie Moses" w:date="2023-03-02T06:45:00Z">
        <w:r w:rsidR="00624EA3">
          <w:rPr>
            <w:noProof/>
            <w:lang w:val="en-US"/>
          </w:rPr>
          <w:t>43</w:t>
        </w:r>
        <w:r w:rsidR="00624EA3">
          <w:rPr>
            <w:lang w:val="en-US"/>
          </w:rPr>
          <w:fldChar w:fldCharType="end"/>
        </w:r>
      </w:ins>
      <w:ins w:id="895" w:author="Moses, Robbie" w:date="2023-02-22T02:39:00Z">
        <w:del w:id="896" w:author="Robbie Moses" w:date="2023-03-02T06:45:00Z">
          <w:r w:rsidR="003B5D4F" w:rsidDel="00624EA3">
            <w:rPr>
              <w:lang w:val="en-US"/>
            </w:rPr>
            <w:fldChar w:fldCharType="begin"/>
          </w:r>
          <w:r w:rsidR="003B5D4F" w:rsidDel="00624EA3">
            <w:rPr>
              <w:lang w:val="en-US"/>
            </w:rPr>
            <w:delInstrText xml:space="preserve"> SEQ Figure \* ARABIC </w:delInstrText>
          </w:r>
        </w:del>
      </w:ins>
      <w:del w:id="897" w:author="Robbie Moses" w:date="2023-03-02T06:45:00Z">
        <w:r w:rsidR="003B5D4F" w:rsidDel="00624EA3">
          <w:rPr>
            <w:lang w:val="en-US"/>
          </w:rPr>
          <w:fldChar w:fldCharType="separate"/>
        </w:r>
      </w:del>
      <w:ins w:id="898" w:author="Moses, Robbie" w:date="2023-02-22T02:39:00Z">
        <w:del w:id="899" w:author="Robbie Moses" w:date="2023-03-02T06:45:00Z">
          <w:r w:rsidR="003B5D4F" w:rsidDel="00624EA3">
            <w:rPr>
              <w:noProof/>
              <w:lang w:val="en-US"/>
            </w:rPr>
            <w:delText>42</w:delText>
          </w:r>
          <w:r w:rsidR="003B5D4F" w:rsidDel="00624EA3">
            <w:rPr>
              <w:lang w:val="en-US"/>
            </w:rPr>
            <w:fldChar w:fldCharType="end"/>
          </w:r>
        </w:del>
      </w:ins>
      <w:del w:id="900"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42</w:delText>
        </w:r>
        <w:r w:rsidRPr="62692672" w:rsidDel="003B5D4F">
          <w:rPr>
            <w:lang w:val="en-US"/>
          </w:rPr>
          <w:fldChar w:fldCharType="end"/>
        </w:r>
      </w:del>
      <w:r w:rsidRPr="62692672">
        <w:rPr>
          <w:lang w:val="en-US"/>
        </w:rPr>
        <w:t>: Advanced Device Manual Order Page</w:t>
      </w:r>
      <w:bookmarkEnd w:id="892"/>
    </w:p>
    <w:p w14:paraId="42404275" w14:textId="6ED77BB4" w:rsidR="00916881" w:rsidRPr="004C0617" w:rsidRDefault="434396EE" w:rsidP="0045187D">
      <w:pPr>
        <w:pStyle w:val="BodyText"/>
      </w:pPr>
      <w:r>
        <w:rPr>
          <w:noProof/>
        </w:rPr>
        <w:drawing>
          <wp:inline distT="0" distB="0" distL="0" distR="0" wp14:anchorId="4F0AF979" wp14:editId="2DF3D165">
            <wp:extent cx="4931735" cy="3870042"/>
            <wp:effectExtent l="76200" t="76200" r="135890" b="130810"/>
            <wp:docPr id="1278108069" name="Picture 127810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932465" cy="3870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5F24C" w14:textId="5E21BA6A" w:rsidR="00916881" w:rsidRPr="001E5400" w:rsidRDefault="00916881" w:rsidP="00F63174">
      <w:pPr>
        <w:pStyle w:val="Caption"/>
        <w:spacing w:before="0" w:after="120"/>
        <w:ind w:left="187" w:hanging="187"/>
        <w:outlineLvl w:val="0"/>
        <w:rPr>
          <w:lang w:val="en-US"/>
        </w:rPr>
      </w:pPr>
      <w:bookmarkStart w:id="901" w:name="_Toc128630982"/>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28</w:t>
      </w:r>
      <w:r w:rsidR="00027408">
        <w:rPr>
          <w:noProof/>
        </w:rPr>
        <w:fldChar w:fldCharType="end"/>
      </w:r>
      <w:r w:rsidRPr="001E5400">
        <w:rPr>
          <w:lang w:val="en-US"/>
        </w:rPr>
        <w:t xml:space="preserve">: Create </w:t>
      </w:r>
      <w:r w:rsidR="00E362AC">
        <w:rPr>
          <w:lang w:val="en-US"/>
        </w:rPr>
        <w:t xml:space="preserve">A </w:t>
      </w:r>
      <w:r w:rsidRPr="001E5400">
        <w:rPr>
          <w:lang w:val="en-US"/>
        </w:rPr>
        <w:t>New Order Description (</w:t>
      </w:r>
      <w:r>
        <w:rPr>
          <w:lang w:val="en-US"/>
        </w:rPr>
        <w:t>Advanced Device</w:t>
      </w:r>
      <w:r w:rsidRPr="001E5400">
        <w:rPr>
          <w:lang w:val="en-US"/>
        </w:rPr>
        <w:t xml:space="preserve"> Return)</w:t>
      </w:r>
      <w:bookmarkEnd w:id="901"/>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280AD142"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09DD21E8" w14:textId="77777777" w:rsidR="00916881" w:rsidRDefault="00916881" w:rsidP="003A6573">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036A8206" w14:textId="77777777" w:rsidR="00916881" w:rsidRDefault="00916881" w:rsidP="003A6573">
            <w:pPr>
              <w:pStyle w:val="TableHeading"/>
            </w:pPr>
            <w:r>
              <w:t>Description</w:t>
            </w:r>
          </w:p>
        </w:tc>
      </w:tr>
      <w:tr w:rsidR="00916881" w14:paraId="7DAC9764" w14:textId="77777777" w:rsidTr="0009567D">
        <w:trPr>
          <w:cantSplit/>
        </w:trPr>
        <w:tc>
          <w:tcPr>
            <w:tcW w:w="2592" w:type="dxa"/>
            <w:tcBorders>
              <w:top w:val="single" w:sz="4" w:space="0" w:color="000000"/>
              <w:left w:val="single" w:sz="4" w:space="0" w:color="000000"/>
              <w:bottom w:val="single" w:sz="4" w:space="0" w:color="000000"/>
            </w:tcBorders>
          </w:tcPr>
          <w:p w14:paraId="420AA9D7" w14:textId="77777777" w:rsidR="00916881" w:rsidRPr="003A6573" w:rsidRDefault="00916881" w:rsidP="003A6573">
            <w:pPr>
              <w:pStyle w:val="TableBody"/>
              <w:rPr>
                <w:b/>
                <w:bCs/>
              </w:rPr>
            </w:pPr>
            <w:r w:rsidRPr="003A6573">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E228748" w14:textId="77777777" w:rsidR="00916881" w:rsidRDefault="00916881" w:rsidP="003A6573">
            <w:pPr>
              <w:pStyle w:val="TableBody"/>
            </w:pPr>
            <w:r>
              <w:t>Unique alphanumeric code that identifies the Cashpoint.</w:t>
            </w:r>
          </w:p>
        </w:tc>
      </w:tr>
      <w:tr w:rsidR="00916881" w14:paraId="548D0E94" w14:textId="77777777" w:rsidTr="0009567D">
        <w:trPr>
          <w:cantSplit/>
        </w:trPr>
        <w:tc>
          <w:tcPr>
            <w:tcW w:w="2592" w:type="dxa"/>
            <w:tcBorders>
              <w:top w:val="single" w:sz="4" w:space="0" w:color="000000"/>
              <w:left w:val="single" w:sz="4" w:space="0" w:color="000000"/>
              <w:bottom w:val="single" w:sz="4" w:space="0" w:color="000000"/>
            </w:tcBorders>
          </w:tcPr>
          <w:p w14:paraId="6138C70B" w14:textId="77777777" w:rsidR="00916881" w:rsidRPr="003A6573" w:rsidRDefault="00916881" w:rsidP="003A6573">
            <w:pPr>
              <w:pStyle w:val="TableBody"/>
              <w:rPr>
                <w:b/>
                <w:bCs/>
              </w:rPr>
            </w:pPr>
            <w:r w:rsidRPr="003A6573">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5A38EA9A" w14:textId="77777777" w:rsidR="00916881" w:rsidRDefault="00916881" w:rsidP="003A6573">
            <w:pPr>
              <w:pStyle w:val="TableBody"/>
            </w:pPr>
            <w:r>
              <w:t xml:space="preserve">The name of this Cashpoint.  </w:t>
            </w:r>
          </w:p>
        </w:tc>
      </w:tr>
      <w:tr w:rsidR="00916881" w14:paraId="7272B5DC" w14:textId="77777777" w:rsidTr="0009567D">
        <w:trPr>
          <w:cantSplit/>
        </w:trPr>
        <w:tc>
          <w:tcPr>
            <w:tcW w:w="2592" w:type="dxa"/>
            <w:tcBorders>
              <w:top w:val="single" w:sz="4" w:space="0" w:color="000000"/>
              <w:left w:val="single" w:sz="4" w:space="0" w:color="000000"/>
              <w:bottom w:val="single" w:sz="4" w:space="0" w:color="000000"/>
            </w:tcBorders>
          </w:tcPr>
          <w:p w14:paraId="42752E8A" w14:textId="77777777" w:rsidR="00916881" w:rsidRPr="003A6573" w:rsidRDefault="00916881" w:rsidP="003A6573">
            <w:pPr>
              <w:pStyle w:val="TableBody"/>
              <w:rPr>
                <w:b/>
                <w:bCs/>
              </w:rPr>
            </w:pPr>
            <w:r w:rsidRPr="003A6573">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248737C1" w14:textId="77777777" w:rsidR="00916881" w:rsidRDefault="00916881" w:rsidP="003A6573">
            <w:pPr>
              <w:pStyle w:val="TableBody"/>
            </w:pPr>
            <w:r>
              <w:t>Branch or ATM.</w:t>
            </w:r>
          </w:p>
        </w:tc>
      </w:tr>
      <w:tr w:rsidR="00916881" w14:paraId="3BB65312" w14:textId="77777777" w:rsidTr="0009567D">
        <w:trPr>
          <w:cantSplit/>
        </w:trPr>
        <w:tc>
          <w:tcPr>
            <w:tcW w:w="2592" w:type="dxa"/>
            <w:tcBorders>
              <w:top w:val="single" w:sz="4" w:space="0" w:color="000000"/>
              <w:left w:val="single" w:sz="4" w:space="0" w:color="000000"/>
              <w:bottom w:val="single" w:sz="4" w:space="0" w:color="000000"/>
            </w:tcBorders>
          </w:tcPr>
          <w:p w14:paraId="35B7B574" w14:textId="77777777" w:rsidR="00916881" w:rsidRPr="003A6573" w:rsidRDefault="00916881" w:rsidP="003A6573">
            <w:pPr>
              <w:pStyle w:val="TableBody"/>
              <w:rPr>
                <w:b/>
                <w:bCs/>
              </w:rPr>
            </w:pPr>
            <w:r w:rsidRPr="003A6573">
              <w:rPr>
                <w:b/>
                <w:bCs/>
              </w:rPr>
              <w:t>Order Date</w:t>
            </w:r>
          </w:p>
          <w:p w14:paraId="63B8F8C8" w14:textId="77777777" w:rsidR="00916881" w:rsidRPr="003A6573" w:rsidRDefault="00916881" w:rsidP="003A6573">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4A2D0219" w14:textId="27C43545" w:rsidR="00916881" w:rsidRDefault="00916881" w:rsidP="003A6573">
            <w:pPr>
              <w:pStyle w:val="TableBody"/>
            </w:pPr>
            <w:r>
              <w:t>Typically represents today’s date or the date when the cash is being ordered.</w:t>
            </w:r>
          </w:p>
        </w:tc>
      </w:tr>
      <w:tr w:rsidR="00916881" w14:paraId="3C4CA41C" w14:textId="77777777" w:rsidTr="0009567D">
        <w:trPr>
          <w:cantSplit/>
        </w:trPr>
        <w:tc>
          <w:tcPr>
            <w:tcW w:w="2592" w:type="dxa"/>
            <w:tcBorders>
              <w:top w:val="single" w:sz="4" w:space="0" w:color="000000"/>
              <w:left w:val="single" w:sz="4" w:space="0" w:color="000000"/>
              <w:bottom w:val="single" w:sz="4" w:space="0" w:color="000000"/>
            </w:tcBorders>
          </w:tcPr>
          <w:p w14:paraId="5C9DB925" w14:textId="77777777" w:rsidR="00916881" w:rsidRPr="003A6573" w:rsidRDefault="00916881" w:rsidP="003A6573">
            <w:pPr>
              <w:pStyle w:val="TableBody"/>
              <w:rPr>
                <w:b/>
                <w:bCs/>
              </w:rPr>
            </w:pPr>
            <w:r w:rsidRPr="003A6573">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29D4B7F4" w14:textId="7E391902" w:rsidR="00916881" w:rsidRDefault="00E362AC" w:rsidP="003A6573">
            <w:pPr>
              <w:pStyle w:val="TableBody"/>
            </w:pPr>
            <w:r>
              <w:t xml:space="preserve">The due </w:t>
            </w:r>
            <w:r w:rsidR="00916881">
              <w:t xml:space="preserve">date indicates the date when the ordered cash will be available. Normally, the due date </w:t>
            </w:r>
            <w:r w:rsidR="003A6573">
              <w:t>considers</w:t>
            </w:r>
            <w:r w:rsidR="00916881">
              <w:t xml:space="preserve"> the lead-time of the Cashpoint, the service days available, the holiday and other constraints defined in the application.  </w:t>
            </w:r>
          </w:p>
          <w:p w14:paraId="60A1DA9D" w14:textId="6F815DBB" w:rsidR="00916881" w:rsidRDefault="00916881" w:rsidP="003A6573">
            <w:pPr>
              <w:pStyle w:val="TableBody"/>
            </w:pPr>
            <w:r>
              <w:t xml:space="preserve">OptiCash and OptiNet use the smart calendar to control the dates. Only those dates viable for delivery/return under the Cashpoint definition will be allowed. As an example, if a Cashpoint has a service lead time of 1 day, and the only available dates for delivery </w:t>
            </w:r>
            <w:r w:rsidR="00E362AC">
              <w:t xml:space="preserve">are </w:t>
            </w:r>
            <w:r>
              <w:t>Tuesday or Thursday, the order for this Cashpoint could only be made on Mondays or Wednesdays due to the lead time defined at the Cashpoint level. The picture below shows the calendar with the hyperlinked dates that are available for making an order.</w:t>
            </w:r>
          </w:p>
        </w:tc>
      </w:tr>
      <w:tr w:rsidR="00916881" w14:paraId="5B9B289C" w14:textId="77777777" w:rsidTr="0009567D">
        <w:trPr>
          <w:cantSplit/>
        </w:trPr>
        <w:tc>
          <w:tcPr>
            <w:tcW w:w="2592" w:type="dxa"/>
            <w:tcBorders>
              <w:top w:val="single" w:sz="4" w:space="0" w:color="000000"/>
              <w:left w:val="single" w:sz="4" w:space="0" w:color="000000"/>
              <w:bottom w:val="single" w:sz="4" w:space="0" w:color="000000"/>
            </w:tcBorders>
          </w:tcPr>
          <w:p w14:paraId="63408F4D" w14:textId="77777777" w:rsidR="00916881" w:rsidRPr="003A6573" w:rsidRDefault="00916881" w:rsidP="003A6573">
            <w:pPr>
              <w:pStyle w:val="TableBody"/>
              <w:rPr>
                <w:b/>
                <w:bCs/>
              </w:rPr>
            </w:pPr>
            <w:r w:rsidRPr="003A6573">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EC6619A" w14:textId="50F5C073" w:rsidR="00916881" w:rsidRDefault="00916881" w:rsidP="003A6573">
            <w:pPr>
              <w:pStyle w:val="TableBody"/>
            </w:pPr>
            <w:r>
              <w:t>Shows the type of action for this order. For branches, it can be Delivery, Return, Emergency Delivery or Emergency Return. For ATMs, it can be: Add, Replace, Emergency Add, Emergency Replace, or ATM Return Cash.</w:t>
            </w:r>
          </w:p>
        </w:tc>
      </w:tr>
      <w:tr w:rsidR="00916881" w14:paraId="29A803A6" w14:textId="77777777" w:rsidTr="0009567D">
        <w:trPr>
          <w:cantSplit/>
        </w:trPr>
        <w:tc>
          <w:tcPr>
            <w:tcW w:w="2592" w:type="dxa"/>
            <w:tcBorders>
              <w:top w:val="single" w:sz="4" w:space="0" w:color="000000"/>
              <w:left w:val="single" w:sz="4" w:space="0" w:color="000000"/>
              <w:bottom w:val="single" w:sz="4" w:space="0" w:color="000000"/>
            </w:tcBorders>
          </w:tcPr>
          <w:p w14:paraId="6A71D671" w14:textId="77777777" w:rsidR="00916881" w:rsidRPr="003A6573" w:rsidRDefault="00916881" w:rsidP="003A6573">
            <w:pPr>
              <w:pStyle w:val="TableBody"/>
              <w:rPr>
                <w:b/>
                <w:bCs/>
              </w:rPr>
            </w:pPr>
            <w:r w:rsidRPr="003A6573">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C3C8ADD" w14:textId="7EE4DCCE" w:rsidR="00916881" w:rsidRDefault="00916881" w:rsidP="003A6573">
            <w:pPr>
              <w:pStyle w:val="TableBody"/>
            </w:pPr>
            <w:r>
              <w:t xml:space="preserve">This option is required when the order is new or overridden. The override reasons are created at the </w:t>
            </w:r>
            <w:r w:rsidRPr="008E54FB">
              <w:rPr>
                <w:rPrChange w:id="902" w:author="Robbie Moses" w:date="2023-03-02T07:30:00Z">
                  <w:rPr>
                    <w:b/>
                    <w:bCs/>
                  </w:rPr>
                </w:rPrChange>
              </w:rPr>
              <w:t>Institution</w:t>
            </w:r>
            <w:r w:rsidRPr="00EA3AB8">
              <w:t xml:space="preserve"> level under the </w:t>
            </w:r>
            <w:r w:rsidRPr="008E54FB">
              <w:rPr>
                <w:rPrChange w:id="903" w:author="Robbie Moses" w:date="2023-03-02T07:30:00Z">
                  <w:rPr>
                    <w:b/>
                    <w:bCs/>
                  </w:rPr>
                </w:rPrChange>
              </w:rPr>
              <w:t>System</w:t>
            </w:r>
            <w:r w:rsidRPr="00EA3AB8">
              <w:t xml:space="preserve"> tab or using OptiNet maintenance functionality. Please refer</w:t>
            </w:r>
            <w:r>
              <w:t xml:space="preserve"> to the OptiNet step</w:t>
            </w:r>
            <w:r w:rsidR="00E362AC">
              <w:t>-by-</w:t>
            </w:r>
            <w:r>
              <w:t>step information.</w:t>
            </w:r>
          </w:p>
        </w:tc>
      </w:tr>
      <w:tr w:rsidR="00916881" w14:paraId="25D0C166" w14:textId="77777777" w:rsidTr="0009567D">
        <w:trPr>
          <w:cantSplit/>
        </w:trPr>
        <w:tc>
          <w:tcPr>
            <w:tcW w:w="2592" w:type="dxa"/>
            <w:tcBorders>
              <w:top w:val="single" w:sz="4" w:space="0" w:color="000000"/>
              <w:left w:val="single" w:sz="4" w:space="0" w:color="000000"/>
              <w:bottom w:val="single" w:sz="4" w:space="0" w:color="000000"/>
            </w:tcBorders>
          </w:tcPr>
          <w:p w14:paraId="2DA0B619" w14:textId="77777777" w:rsidR="00916881" w:rsidRPr="003A6573" w:rsidRDefault="00916881" w:rsidP="003A6573">
            <w:pPr>
              <w:pStyle w:val="TableBody"/>
              <w:rPr>
                <w:b/>
                <w:bCs/>
              </w:rPr>
            </w:pPr>
            <w:r w:rsidRPr="003A6573">
              <w:rPr>
                <w:b/>
                <w:bCs/>
              </w:rPr>
              <w:t>Submit</w:t>
            </w:r>
          </w:p>
        </w:tc>
        <w:tc>
          <w:tcPr>
            <w:tcW w:w="5660" w:type="dxa"/>
            <w:tcBorders>
              <w:top w:val="single" w:sz="4" w:space="0" w:color="000000"/>
              <w:left w:val="single" w:sz="4" w:space="0" w:color="000000"/>
              <w:bottom w:val="single" w:sz="4" w:space="0" w:color="000000"/>
              <w:right w:val="single" w:sz="4" w:space="0" w:color="000000"/>
            </w:tcBorders>
          </w:tcPr>
          <w:p w14:paraId="097698CE" w14:textId="77777777" w:rsidR="00916881" w:rsidRPr="00252A53" w:rsidRDefault="00916881" w:rsidP="003A6573">
            <w:pPr>
              <w:pStyle w:val="TableBody"/>
            </w:pPr>
            <w:r w:rsidRPr="00252A53">
              <w:rPr>
                <w:bCs/>
              </w:rPr>
              <w:t>For ATM Recycler Returns, the Submit button automatically enters an order to return all the cash contained in the machine. No entry of the amounts is necessary. All currency will be returned.</w:t>
            </w:r>
          </w:p>
        </w:tc>
      </w:tr>
      <w:tr w:rsidR="00916881" w14:paraId="5E6B8D2C" w14:textId="77777777" w:rsidTr="0009567D">
        <w:trPr>
          <w:cantSplit/>
        </w:trPr>
        <w:tc>
          <w:tcPr>
            <w:tcW w:w="2592" w:type="dxa"/>
            <w:tcBorders>
              <w:top w:val="single" w:sz="4" w:space="0" w:color="000000"/>
              <w:left w:val="single" w:sz="4" w:space="0" w:color="000000"/>
              <w:bottom w:val="single" w:sz="4" w:space="0" w:color="000000"/>
            </w:tcBorders>
          </w:tcPr>
          <w:p w14:paraId="54982020" w14:textId="77777777" w:rsidR="00916881" w:rsidRPr="003A6573" w:rsidRDefault="00916881" w:rsidP="003A6573">
            <w:pPr>
              <w:pStyle w:val="TableBody"/>
              <w:rPr>
                <w:b/>
                <w:bCs/>
              </w:rPr>
            </w:pPr>
            <w:r w:rsidRPr="003A6573">
              <w:rPr>
                <w:b/>
                <w:bCs/>
              </w:rPr>
              <w:t>Specify Amount</w:t>
            </w:r>
          </w:p>
        </w:tc>
        <w:tc>
          <w:tcPr>
            <w:tcW w:w="5660" w:type="dxa"/>
            <w:tcBorders>
              <w:top w:val="single" w:sz="4" w:space="0" w:color="000000"/>
              <w:left w:val="single" w:sz="4" w:space="0" w:color="000000"/>
              <w:bottom w:val="single" w:sz="4" w:space="0" w:color="000000"/>
              <w:right w:val="single" w:sz="4" w:space="0" w:color="000000"/>
            </w:tcBorders>
          </w:tcPr>
          <w:p w14:paraId="6B153CB2" w14:textId="77777777" w:rsidR="00916881" w:rsidRDefault="00916881" w:rsidP="003A6573">
            <w:pPr>
              <w:pStyle w:val="TableBody"/>
              <w:rPr>
                <w:bCs/>
              </w:rPr>
            </w:pPr>
            <w:r>
              <w:rPr>
                <w:bCs/>
              </w:rPr>
              <w:t>Will move the user to the next screen where an amount less than the full contents of the machine can be entered for return with denomination-level detail.</w:t>
            </w:r>
          </w:p>
          <w:p w14:paraId="28C66709" w14:textId="77777777" w:rsidR="00916881" w:rsidRPr="00252A53" w:rsidRDefault="00916881" w:rsidP="003A6573">
            <w:pPr>
              <w:pStyle w:val="TableBody"/>
              <w:rPr>
                <w:bCs/>
              </w:rPr>
            </w:pPr>
            <w:r>
              <w:rPr>
                <w:bCs/>
              </w:rPr>
              <w:t>(see below for detail on the Specify Amount screen)</w:t>
            </w:r>
          </w:p>
        </w:tc>
      </w:tr>
      <w:tr w:rsidR="00916881" w14:paraId="79826452" w14:textId="77777777" w:rsidTr="0009567D">
        <w:trPr>
          <w:cantSplit/>
        </w:trPr>
        <w:tc>
          <w:tcPr>
            <w:tcW w:w="2592" w:type="dxa"/>
            <w:tcBorders>
              <w:top w:val="single" w:sz="4" w:space="0" w:color="000000"/>
              <w:left w:val="single" w:sz="4" w:space="0" w:color="000000"/>
              <w:bottom w:val="single" w:sz="4" w:space="0" w:color="000000"/>
            </w:tcBorders>
          </w:tcPr>
          <w:p w14:paraId="5F13C712" w14:textId="77777777" w:rsidR="00916881" w:rsidRPr="003A6573" w:rsidRDefault="00916881" w:rsidP="003A6573">
            <w:pPr>
              <w:pStyle w:val="TableBody"/>
              <w:rPr>
                <w:b/>
                <w:bCs/>
              </w:rPr>
            </w:pPr>
            <w:r w:rsidRPr="003A6573">
              <w:rPr>
                <w:b/>
                <w:bCs/>
              </w:rPr>
              <w:t>Cancel</w:t>
            </w:r>
          </w:p>
        </w:tc>
        <w:tc>
          <w:tcPr>
            <w:tcW w:w="5660" w:type="dxa"/>
            <w:tcBorders>
              <w:top w:val="single" w:sz="4" w:space="0" w:color="000000"/>
              <w:left w:val="single" w:sz="4" w:space="0" w:color="000000"/>
              <w:bottom w:val="single" w:sz="4" w:space="0" w:color="000000"/>
              <w:right w:val="single" w:sz="4" w:space="0" w:color="000000"/>
            </w:tcBorders>
          </w:tcPr>
          <w:p w14:paraId="14C8E192" w14:textId="77777777" w:rsidR="00916881" w:rsidRPr="00252A53" w:rsidRDefault="00916881" w:rsidP="003A6573">
            <w:pPr>
              <w:pStyle w:val="TableBody"/>
              <w:rPr>
                <w:bCs/>
              </w:rPr>
            </w:pPr>
            <w:r>
              <w:rPr>
                <w:bCs/>
              </w:rPr>
              <w:t>Cancels the action</w:t>
            </w:r>
          </w:p>
        </w:tc>
      </w:tr>
    </w:tbl>
    <w:p w14:paraId="3F549AED" w14:textId="62AF152B" w:rsidR="00B40F00" w:rsidRDefault="00916881" w:rsidP="00F63174">
      <w:pPr>
        <w:pStyle w:val="TopofSection"/>
        <w:spacing w:before="0" w:after="120" w:line="240" w:lineRule="auto"/>
        <w:ind w:left="187" w:hanging="187"/>
        <w:outlineLvl w:val="0"/>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2FE8AFA" w14:textId="39F89CFC" w:rsidR="00916881" w:rsidRDefault="00916881" w:rsidP="00577317">
      <w:pPr>
        <w:pStyle w:val="Heading3"/>
      </w:pPr>
      <w:bookmarkStart w:id="904" w:name="_Toc128718607"/>
      <w:r>
        <w:lastRenderedPageBreak/>
        <w:t>Branch Return Recommendation Review &amp; Manual Order Entry (Branch Return Cash)</w:t>
      </w:r>
      <w:bookmarkEnd w:id="904"/>
    </w:p>
    <w:p w14:paraId="7A2645ED" w14:textId="53FBA0A9" w:rsidR="00916881" w:rsidRPr="00916881" w:rsidRDefault="00916881" w:rsidP="003A6573">
      <w:pPr>
        <w:pStyle w:val="BodyText"/>
        <w:rPr>
          <w:rFonts w:cs="Calibri"/>
        </w:rPr>
      </w:pPr>
      <w:r>
        <w:t>If utilized, OptiCash allows the specification of cash quality for Branch Returns. When creating Manual Orders for Branch Returns, users can break</w:t>
      </w:r>
      <w:r w:rsidR="00E362AC">
        <w:t xml:space="preserve"> </w:t>
      </w:r>
      <w:r>
        <w:t xml:space="preserve">down each returned denomination by Cash Quality. For more information on Quality see </w:t>
      </w:r>
      <w:r w:rsidRPr="00D304EE">
        <w:rPr>
          <w:i/>
          <w:iCs/>
          <w:rPrChange w:id="905" w:author="Robbie Moses" w:date="2023-03-02T07:31:00Z">
            <w:rPr/>
          </w:rPrChange>
        </w:rPr>
        <w:t>System</w:t>
      </w:r>
      <w:r w:rsidRPr="00D304EE">
        <w:rPr>
          <w:rFonts w:ascii="Wingdings" w:hAnsi="Wingdings"/>
          <w:i/>
          <w:iCs/>
          <w:rPrChange w:id="906" w:author="Robbie Moses" w:date="2023-03-02T07:31:00Z">
            <w:rPr>
              <w:rFonts w:ascii="Wingdings" w:hAnsi="Wingdings"/>
            </w:rPr>
          </w:rPrChange>
        </w:rPr>
        <w:t></w:t>
      </w:r>
      <w:r w:rsidRPr="00D304EE">
        <w:rPr>
          <w:rFonts w:cs="Calibri"/>
          <w:i/>
          <w:iCs/>
          <w:rPrChange w:id="907" w:author="Robbie Moses" w:date="2023-03-02T07:31:00Z">
            <w:rPr>
              <w:rFonts w:cs="Calibri"/>
            </w:rPr>
          </w:rPrChange>
        </w:rPr>
        <w:t>Currencies/Denominations</w:t>
      </w:r>
      <w:r w:rsidRPr="00D304EE">
        <w:rPr>
          <w:rFonts w:ascii="Wingdings" w:hAnsi="Wingdings"/>
          <w:i/>
          <w:iCs/>
          <w:rPrChange w:id="908" w:author="Robbie Moses" w:date="2023-03-02T07:31:00Z">
            <w:rPr>
              <w:rFonts w:ascii="Wingdings" w:hAnsi="Wingdings"/>
            </w:rPr>
          </w:rPrChange>
        </w:rPr>
        <w:t></w:t>
      </w:r>
      <w:r w:rsidRPr="00D304EE">
        <w:rPr>
          <w:rFonts w:cs="Calibri"/>
          <w:i/>
          <w:iCs/>
          <w:rPrChange w:id="909" w:author="Robbie Moses" w:date="2023-03-02T07:31:00Z">
            <w:rPr>
              <w:rFonts w:cs="Calibri"/>
            </w:rPr>
          </w:rPrChange>
        </w:rPr>
        <w:t>Cash Qualities</w:t>
      </w:r>
      <w:r w:rsidRPr="00916881">
        <w:rPr>
          <w:rFonts w:cs="Calibri"/>
        </w:rPr>
        <w:t>.</w:t>
      </w:r>
    </w:p>
    <w:p w14:paraId="29557C47" w14:textId="4345D265" w:rsidR="00916881" w:rsidRPr="001E5400" w:rsidRDefault="00916881" w:rsidP="00F63174">
      <w:pPr>
        <w:pStyle w:val="Caption"/>
        <w:spacing w:before="0" w:after="120"/>
        <w:ind w:left="187" w:hanging="187"/>
        <w:outlineLvl w:val="0"/>
        <w:rPr>
          <w:lang w:val="en-US"/>
        </w:rPr>
      </w:pPr>
      <w:bookmarkStart w:id="910" w:name="_Toc128632363"/>
      <w:r w:rsidRPr="62692672">
        <w:rPr>
          <w:lang w:val="en-US"/>
        </w:rPr>
        <w:t xml:space="preserve">Figure </w:t>
      </w:r>
      <w:ins w:id="911"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912" w:author="Robbie Moses" w:date="2023-03-02T06:45:00Z">
        <w:r w:rsidR="00624EA3">
          <w:rPr>
            <w:noProof/>
            <w:lang w:val="en-US"/>
          </w:rPr>
          <w:t>44</w:t>
        </w:r>
        <w:r w:rsidR="00624EA3">
          <w:rPr>
            <w:lang w:val="en-US"/>
          </w:rPr>
          <w:fldChar w:fldCharType="end"/>
        </w:r>
      </w:ins>
      <w:ins w:id="913" w:author="Moses, Robbie" w:date="2023-02-22T02:39:00Z">
        <w:del w:id="914" w:author="Robbie Moses" w:date="2023-03-02T06:45:00Z">
          <w:r w:rsidR="003B5D4F" w:rsidDel="00624EA3">
            <w:rPr>
              <w:lang w:val="en-US"/>
            </w:rPr>
            <w:fldChar w:fldCharType="begin"/>
          </w:r>
          <w:r w:rsidR="003B5D4F" w:rsidDel="00624EA3">
            <w:rPr>
              <w:lang w:val="en-US"/>
            </w:rPr>
            <w:delInstrText xml:space="preserve"> SEQ Figure \* ARABIC </w:delInstrText>
          </w:r>
        </w:del>
      </w:ins>
      <w:del w:id="915" w:author="Robbie Moses" w:date="2023-03-02T06:45:00Z">
        <w:r w:rsidR="003B5D4F" w:rsidDel="00624EA3">
          <w:rPr>
            <w:lang w:val="en-US"/>
          </w:rPr>
          <w:fldChar w:fldCharType="separate"/>
        </w:r>
      </w:del>
      <w:ins w:id="916" w:author="Moses, Robbie" w:date="2023-02-22T02:39:00Z">
        <w:del w:id="917" w:author="Robbie Moses" w:date="2023-03-02T06:45:00Z">
          <w:r w:rsidR="003B5D4F" w:rsidDel="00624EA3">
            <w:rPr>
              <w:noProof/>
              <w:lang w:val="en-US"/>
            </w:rPr>
            <w:delText>43</w:delText>
          </w:r>
          <w:r w:rsidR="003B5D4F" w:rsidDel="00624EA3">
            <w:rPr>
              <w:lang w:val="en-US"/>
            </w:rPr>
            <w:fldChar w:fldCharType="end"/>
          </w:r>
        </w:del>
      </w:ins>
      <w:del w:id="918"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43</w:delText>
        </w:r>
        <w:r w:rsidRPr="62692672" w:rsidDel="003B5D4F">
          <w:rPr>
            <w:noProof/>
          </w:rPr>
          <w:fldChar w:fldCharType="end"/>
        </w:r>
      </w:del>
      <w:r w:rsidRPr="62692672">
        <w:rPr>
          <w:lang w:val="en-US"/>
        </w:rPr>
        <w:t xml:space="preserve">: Branch Return Create </w:t>
      </w:r>
      <w:r w:rsidR="00E362AC">
        <w:rPr>
          <w:lang w:val="en-US"/>
        </w:rPr>
        <w:t xml:space="preserve">A </w:t>
      </w:r>
      <w:r w:rsidRPr="62692672">
        <w:rPr>
          <w:lang w:val="en-US"/>
        </w:rPr>
        <w:t>New Order Page</w:t>
      </w:r>
      <w:bookmarkEnd w:id="910"/>
    </w:p>
    <w:p w14:paraId="4F8D7ED7" w14:textId="2B4C8F86" w:rsidR="00916881" w:rsidRPr="00916881" w:rsidRDefault="7EFA0081" w:rsidP="0045187D">
      <w:pPr>
        <w:pStyle w:val="BodyText"/>
      </w:pPr>
      <w:r>
        <w:rPr>
          <w:noProof/>
        </w:rPr>
        <w:drawing>
          <wp:inline distT="0" distB="0" distL="0" distR="0" wp14:anchorId="78159D35" wp14:editId="3908AB5E">
            <wp:extent cx="4572000" cy="2656367"/>
            <wp:effectExtent l="76200" t="76200" r="133350" b="125095"/>
            <wp:docPr id="730125438" name="Picture 73012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4026" cy="2657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47F027" w14:textId="5FF10709"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3CA7D988" w14:textId="77777777" w:rsidR="007473FC" w:rsidRDefault="007473FC" w:rsidP="00F63174">
      <w:pPr>
        <w:pStyle w:val="TopofSection"/>
        <w:spacing w:before="0" w:after="120" w:line="240" w:lineRule="auto"/>
        <w:ind w:left="187" w:hanging="187"/>
        <w:outlineLvl w:val="0"/>
        <w:rPr>
          <w:rStyle w:val="Hyperlink"/>
        </w:rPr>
      </w:pPr>
    </w:p>
    <w:p w14:paraId="25105E92" w14:textId="7142B45E" w:rsidR="00916881" w:rsidRPr="00916881" w:rsidRDefault="00916881" w:rsidP="00F63174">
      <w:pPr>
        <w:pStyle w:val="Caption"/>
        <w:spacing w:before="0" w:after="120"/>
        <w:ind w:left="187" w:hanging="187"/>
        <w:outlineLvl w:val="0"/>
        <w:rPr>
          <w:rFonts w:cs="Calibri"/>
          <w:lang w:val="en-US"/>
        </w:rPr>
      </w:pPr>
      <w:bookmarkStart w:id="919" w:name="_Toc128632364"/>
      <w:r w:rsidRPr="62692672">
        <w:rPr>
          <w:lang w:val="en-US"/>
        </w:rPr>
        <w:t xml:space="preserve">Figure </w:t>
      </w:r>
      <w:ins w:id="92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921" w:author="Robbie Moses" w:date="2023-03-02T06:45:00Z">
        <w:r w:rsidR="00624EA3">
          <w:rPr>
            <w:noProof/>
            <w:lang w:val="en-US"/>
          </w:rPr>
          <w:t>45</w:t>
        </w:r>
        <w:r w:rsidR="00624EA3">
          <w:rPr>
            <w:lang w:val="en-US"/>
          </w:rPr>
          <w:fldChar w:fldCharType="end"/>
        </w:r>
      </w:ins>
      <w:ins w:id="922" w:author="Moses, Robbie" w:date="2023-02-22T02:39:00Z">
        <w:del w:id="923" w:author="Robbie Moses" w:date="2023-03-02T06:45:00Z">
          <w:r w:rsidR="003B5D4F" w:rsidDel="00624EA3">
            <w:rPr>
              <w:lang w:val="en-US"/>
            </w:rPr>
            <w:fldChar w:fldCharType="begin"/>
          </w:r>
          <w:r w:rsidR="003B5D4F" w:rsidDel="00624EA3">
            <w:rPr>
              <w:lang w:val="en-US"/>
            </w:rPr>
            <w:delInstrText xml:space="preserve"> SEQ Figure \* ARABIC </w:delInstrText>
          </w:r>
        </w:del>
      </w:ins>
      <w:del w:id="924" w:author="Robbie Moses" w:date="2023-03-02T06:45:00Z">
        <w:r w:rsidR="003B5D4F" w:rsidDel="00624EA3">
          <w:rPr>
            <w:lang w:val="en-US"/>
          </w:rPr>
          <w:fldChar w:fldCharType="separate"/>
        </w:r>
      </w:del>
      <w:ins w:id="925" w:author="Moses, Robbie" w:date="2023-02-22T02:39:00Z">
        <w:del w:id="926" w:author="Robbie Moses" w:date="2023-03-02T06:45:00Z">
          <w:r w:rsidR="003B5D4F" w:rsidDel="00624EA3">
            <w:rPr>
              <w:noProof/>
              <w:lang w:val="en-US"/>
            </w:rPr>
            <w:delText>44</w:delText>
          </w:r>
          <w:r w:rsidR="003B5D4F" w:rsidDel="00624EA3">
            <w:rPr>
              <w:lang w:val="en-US"/>
            </w:rPr>
            <w:fldChar w:fldCharType="end"/>
          </w:r>
        </w:del>
      </w:ins>
      <w:del w:id="927"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44</w:delText>
        </w:r>
        <w:r w:rsidRPr="62692672" w:rsidDel="003B5D4F">
          <w:rPr>
            <w:noProof/>
          </w:rPr>
          <w:fldChar w:fldCharType="end"/>
        </w:r>
      </w:del>
      <w:r w:rsidRPr="62692672">
        <w:rPr>
          <w:lang w:val="en-US"/>
        </w:rPr>
        <w:t>: Branch Return Recommendation Review Page</w:t>
      </w:r>
      <w:bookmarkEnd w:id="919"/>
    </w:p>
    <w:p w14:paraId="0008CBD4" w14:textId="52D729E1" w:rsidR="00916881" w:rsidRPr="00916881" w:rsidRDefault="435D1447" w:rsidP="0045187D">
      <w:pPr>
        <w:pStyle w:val="BodyText"/>
      </w:pPr>
      <w:r>
        <w:rPr>
          <w:noProof/>
        </w:rPr>
        <w:drawing>
          <wp:inline distT="0" distB="0" distL="0" distR="0" wp14:anchorId="18F4BC54" wp14:editId="4453322A">
            <wp:extent cx="4572000" cy="2550042"/>
            <wp:effectExtent l="76200" t="76200" r="133350" b="136525"/>
            <wp:docPr id="1278795489" name="Picture 127879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3250" cy="2550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802DC0" w14:textId="0E511A84" w:rsidR="00916881" w:rsidRDefault="00916881" w:rsidP="00F63174">
      <w:pPr>
        <w:pStyle w:val="TopofSection"/>
        <w:spacing w:before="0" w:after="120" w:line="240" w:lineRule="auto"/>
        <w:ind w:left="187" w:hanging="187"/>
        <w:outlineLvl w:val="0"/>
        <w:rPr>
          <w:rStyle w:val="Hyperlink"/>
        </w:rPr>
      </w:pPr>
      <w:r>
        <w:lastRenderedPageBreak/>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5872E0D7" w14:textId="77777777" w:rsidR="007473FC" w:rsidRDefault="007473FC" w:rsidP="00F63174">
      <w:pPr>
        <w:pStyle w:val="TopofSection"/>
        <w:spacing w:before="0" w:after="120" w:line="240" w:lineRule="auto"/>
        <w:ind w:left="187" w:hanging="187"/>
        <w:outlineLvl w:val="0"/>
        <w:rPr>
          <w:rStyle w:val="Hyperlink"/>
        </w:rPr>
      </w:pPr>
    </w:p>
    <w:p w14:paraId="0C67FF43" w14:textId="77777777" w:rsidR="00916881" w:rsidRDefault="00916881" w:rsidP="00343F56">
      <w:pPr>
        <w:pStyle w:val="Heading3"/>
      </w:pPr>
      <w:bookmarkStart w:id="928" w:name="_Toc128718608"/>
      <w:r>
        <w:t>Order Confirmation</w:t>
      </w:r>
      <w:bookmarkEnd w:id="869"/>
      <w:bookmarkEnd w:id="928"/>
    </w:p>
    <w:p w14:paraId="0CB86CCF" w14:textId="41933FAA" w:rsidR="00916881" w:rsidRPr="001E5400" w:rsidRDefault="00916881" w:rsidP="00F63174">
      <w:pPr>
        <w:pStyle w:val="Caption"/>
        <w:spacing w:before="0" w:after="120"/>
        <w:ind w:left="187" w:hanging="187"/>
        <w:outlineLvl w:val="0"/>
        <w:rPr>
          <w:lang w:val="en-US"/>
        </w:rPr>
      </w:pPr>
      <w:bookmarkStart w:id="929" w:name="_Toc128632365"/>
      <w:r w:rsidRPr="001E5400">
        <w:rPr>
          <w:lang w:val="en-US"/>
        </w:rPr>
        <w:t xml:space="preserve">Figure </w:t>
      </w:r>
      <w:ins w:id="93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931" w:author="Robbie Moses" w:date="2023-03-02T06:45:00Z">
        <w:r w:rsidR="00624EA3">
          <w:rPr>
            <w:noProof/>
            <w:lang w:val="en-US"/>
          </w:rPr>
          <w:t>46</w:t>
        </w:r>
        <w:r w:rsidR="00624EA3">
          <w:rPr>
            <w:lang w:val="en-US"/>
          </w:rPr>
          <w:fldChar w:fldCharType="end"/>
        </w:r>
      </w:ins>
      <w:ins w:id="932" w:author="Moses, Robbie" w:date="2023-02-22T02:39:00Z">
        <w:del w:id="933" w:author="Robbie Moses" w:date="2023-03-02T06:45:00Z">
          <w:r w:rsidR="003B5D4F" w:rsidDel="00624EA3">
            <w:rPr>
              <w:lang w:val="en-US"/>
            </w:rPr>
            <w:fldChar w:fldCharType="begin"/>
          </w:r>
          <w:r w:rsidR="003B5D4F" w:rsidDel="00624EA3">
            <w:rPr>
              <w:lang w:val="en-US"/>
            </w:rPr>
            <w:delInstrText xml:space="preserve"> SEQ Figure \* ARABIC </w:delInstrText>
          </w:r>
        </w:del>
      </w:ins>
      <w:del w:id="934" w:author="Robbie Moses" w:date="2023-03-02T06:45:00Z">
        <w:r w:rsidR="003B5D4F" w:rsidDel="00624EA3">
          <w:rPr>
            <w:lang w:val="en-US"/>
          </w:rPr>
          <w:fldChar w:fldCharType="separate"/>
        </w:r>
      </w:del>
      <w:ins w:id="935" w:author="Moses, Robbie" w:date="2023-02-22T02:39:00Z">
        <w:del w:id="936" w:author="Robbie Moses" w:date="2023-03-02T06:45:00Z">
          <w:r w:rsidR="003B5D4F" w:rsidDel="00624EA3">
            <w:rPr>
              <w:noProof/>
              <w:lang w:val="en-US"/>
            </w:rPr>
            <w:delText>45</w:delText>
          </w:r>
          <w:r w:rsidR="003B5D4F" w:rsidDel="00624EA3">
            <w:rPr>
              <w:lang w:val="en-US"/>
            </w:rPr>
            <w:fldChar w:fldCharType="end"/>
          </w:r>
        </w:del>
      </w:ins>
      <w:del w:id="937" w:author="Moses, Robbie" w:date="2023-02-22T02:39:00Z">
        <w:r w:rsidR="00027408" w:rsidDel="003B5D4F">
          <w:fldChar w:fldCharType="begin"/>
        </w:r>
        <w:r w:rsidRPr="001E5400" w:rsidDel="003B5D4F">
          <w:rPr>
            <w:lang w:val="en-US"/>
          </w:rPr>
          <w:delInstrText xml:space="preserve"> SEQ "Figure" \*Arabic </w:delInstrText>
        </w:r>
        <w:r w:rsidR="00027408" w:rsidDel="003B5D4F">
          <w:fldChar w:fldCharType="separate"/>
        </w:r>
        <w:r w:rsidR="00D57607" w:rsidDel="003B5D4F">
          <w:rPr>
            <w:noProof/>
            <w:lang w:val="en-US"/>
          </w:rPr>
          <w:delText>45</w:delText>
        </w:r>
        <w:r w:rsidR="00027408" w:rsidDel="003B5D4F">
          <w:rPr>
            <w:noProof/>
          </w:rPr>
          <w:fldChar w:fldCharType="end"/>
        </w:r>
      </w:del>
      <w:r w:rsidRPr="001E5400">
        <w:rPr>
          <w:lang w:val="en-US"/>
        </w:rPr>
        <w:t>: Order Confirmation Page</w:t>
      </w:r>
      <w:bookmarkEnd w:id="929"/>
    </w:p>
    <w:p w14:paraId="1A32EEE8" w14:textId="3B6DDD43" w:rsidR="00916881" w:rsidRDefault="00A017F8" w:rsidP="0045187D">
      <w:pPr>
        <w:pStyle w:val="BodyText"/>
      </w:pPr>
      <w:r>
        <w:rPr>
          <w:noProof/>
        </w:rPr>
        <w:drawing>
          <wp:inline distT="0" distB="0" distL="0" distR="0" wp14:anchorId="240B88DE" wp14:editId="06ADD117">
            <wp:extent cx="5486400" cy="2975344"/>
            <wp:effectExtent l="76200" t="76200" r="133350" b="130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7689" cy="29760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40C7B" w14:textId="017DFE45" w:rsidR="00916881" w:rsidRDefault="00916881" w:rsidP="00F63174">
      <w:pPr>
        <w:pStyle w:val="Caption"/>
        <w:spacing w:before="0" w:after="120"/>
        <w:ind w:left="187" w:hanging="187"/>
        <w:outlineLvl w:val="0"/>
      </w:pPr>
      <w:bookmarkStart w:id="938" w:name="_Toc128630983"/>
      <w:r>
        <w:t xml:space="preserve">Table </w:t>
      </w:r>
      <w:r w:rsidR="00027408">
        <w:fldChar w:fldCharType="begin"/>
      </w:r>
      <w:r>
        <w:instrText xml:space="preserve"> SEQ "Table" \*Arabic </w:instrText>
      </w:r>
      <w:r w:rsidR="00027408">
        <w:fldChar w:fldCharType="separate"/>
      </w:r>
      <w:r w:rsidR="00D57607">
        <w:rPr>
          <w:noProof/>
        </w:rPr>
        <w:t>29</w:t>
      </w:r>
      <w:r w:rsidR="00027408">
        <w:rPr>
          <w:noProof/>
        </w:rPr>
        <w:fldChar w:fldCharType="end"/>
      </w:r>
      <w:r>
        <w:t>: Order Confirmation Description</w:t>
      </w:r>
      <w:bookmarkEnd w:id="938"/>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2A1EE386" w14:textId="77777777" w:rsidTr="00F32EED">
        <w:trPr>
          <w:cantSplit/>
          <w:tblHeader/>
        </w:trPr>
        <w:tc>
          <w:tcPr>
            <w:tcW w:w="2480" w:type="dxa"/>
            <w:tcBorders>
              <w:top w:val="single" w:sz="4" w:space="0" w:color="000000"/>
              <w:left w:val="single" w:sz="4" w:space="0" w:color="000000"/>
              <w:bottom w:val="double" w:sz="1" w:space="0" w:color="000000"/>
            </w:tcBorders>
            <w:shd w:val="clear" w:color="auto" w:fill="60C03A"/>
          </w:tcPr>
          <w:p w14:paraId="495F8820" w14:textId="77777777" w:rsidR="00916881" w:rsidRDefault="00916881" w:rsidP="00E703C5">
            <w:pPr>
              <w:pStyle w:val="TableHeading"/>
            </w:pPr>
            <w:r>
              <w:t xml:space="preserve">Field </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70F60B5D" w14:textId="77777777" w:rsidR="00916881" w:rsidRDefault="00916881" w:rsidP="00E703C5">
            <w:pPr>
              <w:pStyle w:val="TableHeading"/>
            </w:pPr>
            <w:r>
              <w:t>Description</w:t>
            </w:r>
          </w:p>
        </w:tc>
      </w:tr>
      <w:tr w:rsidR="00916881" w14:paraId="0DF57374" w14:textId="77777777" w:rsidTr="0009567D">
        <w:trPr>
          <w:cantSplit/>
        </w:trPr>
        <w:tc>
          <w:tcPr>
            <w:tcW w:w="2480" w:type="dxa"/>
            <w:tcBorders>
              <w:top w:val="single" w:sz="4" w:space="0" w:color="000000"/>
              <w:left w:val="single" w:sz="4" w:space="0" w:color="000000"/>
              <w:bottom w:val="single" w:sz="4" w:space="0" w:color="000000"/>
            </w:tcBorders>
          </w:tcPr>
          <w:p w14:paraId="7E0B6584" w14:textId="77777777" w:rsidR="00916881" w:rsidRPr="00E703C5" w:rsidRDefault="00916881" w:rsidP="00E703C5">
            <w:pPr>
              <w:pStyle w:val="TableBody"/>
              <w:rPr>
                <w:b/>
                <w:bCs/>
              </w:rPr>
            </w:pPr>
            <w:r w:rsidRPr="00E703C5">
              <w:rPr>
                <w:b/>
                <w:bCs/>
              </w:rPr>
              <w:t>Cashpoint ID</w:t>
            </w:r>
          </w:p>
        </w:tc>
        <w:tc>
          <w:tcPr>
            <w:tcW w:w="5595" w:type="dxa"/>
            <w:tcBorders>
              <w:top w:val="single" w:sz="4" w:space="0" w:color="000000"/>
              <w:left w:val="single" w:sz="4" w:space="0" w:color="000000"/>
              <w:bottom w:val="single" w:sz="4" w:space="0" w:color="000000"/>
              <w:right w:val="single" w:sz="4" w:space="0" w:color="000000"/>
            </w:tcBorders>
          </w:tcPr>
          <w:p w14:paraId="164270FE" w14:textId="77777777" w:rsidR="00916881" w:rsidRDefault="00916881" w:rsidP="00E703C5">
            <w:pPr>
              <w:pStyle w:val="TableBody"/>
            </w:pPr>
            <w:r>
              <w:t>Unique alphanumeric code that identifies the Cashpoint.</w:t>
            </w:r>
          </w:p>
        </w:tc>
      </w:tr>
      <w:tr w:rsidR="00916881" w14:paraId="38753D8A" w14:textId="77777777" w:rsidTr="0009567D">
        <w:trPr>
          <w:cantSplit/>
        </w:trPr>
        <w:tc>
          <w:tcPr>
            <w:tcW w:w="2480" w:type="dxa"/>
            <w:tcBorders>
              <w:top w:val="single" w:sz="4" w:space="0" w:color="000000"/>
              <w:left w:val="single" w:sz="4" w:space="0" w:color="000000"/>
              <w:bottom w:val="single" w:sz="4" w:space="0" w:color="000000"/>
            </w:tcBorders>
          </w:tcPr>
          <w:p w14:paraId="1C5ADEF1" w14:textId="77777777" w:rsidR="00916881" w:rsidRPr="00E703C5" w:rsidRDefault="00916881" w:rsidP="00E703C5">
            <w:pPr>
              <w:pStyle w:val="TableBody"/>
              <w:rPr>
                <w:b/>
                <w:bCs/>
              </w:rPr>
            </w:pPr>
            <w:r w:rsidRPr="00E703C5">
              <w:rPr>
                <w:b/>
                <w:bCs/>
              </w:rPr>
              <w:t>Cashpoint Name</w:t>
            </w:r>
          </w:p>
        </w:tc>
        <w:tc>
          <w:tcPr>
            <w:tcW w:w="5595" w:type="dxa"/>
            <w:tcBorders>
              <w:top w:val="single" w:sz="4" w:space="0" w:color="000000"/>
              <w:left w:val="single" w:sz="4" w:space="0" w:color="000000"/>
              <w:bottom w:val="single" w:sz="4" w:space="0" w:color="000000"/>
              <w:right w:val="single" w:sz="4" w:space="0" w:color="000000"/>
            </w:tcBorders>
          </w:tcPr>
          <w:p w14:paraId="6527870F" w14:textId="77777777" w:rsidR="00916881" w:rsidRDefault="00916881" w:rsidP="00E703C5">
            <w:pPr>
              <w:pStyle w:val="TableBody"/>
            </w:pPr>
            <w:r>
              <w:t xml:space="preserve">The name of this Cashpoint.  </w:t>
            </w:r>
          </w:p>
        </w:tc>
      </w:tr>
      <w:tr w:rsidR="00916881" w14:paraId="2D445561" w14:textId="77777777" w:rsidTr="0009567D">
        <w:trPr>
          <w:cantSplit/>
        </w:trPr>
        <w:tc>
          <w:tcPr>
            <w:tcW w:w="2480" w:type="dxa"/>
            <w:tcBorders>
              <w:top w:val="single" w:sz="4" w:space="0" w:color="000000"/>
              <w:left w:val="single" w:sz="4" w:space="0" w:color="000000"/>
              <w:bottom w:val="single" w:sz="4" w:space="0" w:color="000000"/>
            </w:tcBorders>
          </w:tcPr>
          <w:p w14:paraId="04C6B0FA" w14:textId="77777777" w:rsidR="00916881" w:rsidRPr="00E703C5" w:rsidRDefault="00916881" w:rsidP="00E703C5">
            <w:pPr>
              <w:pStyle w:val="TableBody"/>
              <w:rPr>
                <w:b/>
                <w:bCs/>
              </w:rPr>
            </w:pPr>
            <w:r w:rsidRPr="00E703C5">
              <w:rPr>
                <w:b/>
                <w:bCs/>
              </w:rPr>
              <w:t>Cashpoint Type</w:t>
            </w:r>
          </w:p>
        </w:tc>
        <w:tc>
          <w:tcPr>
            <w:tcW w:w="5595" w:type="dxa"/>
            <w:tcBorders>
              <w:top w:val="single" w:sz="4" w:space="0" w:color="000000"/>
              <w:left w:val="single" w:sz="4" w:space="0" w:color="000000"/>
              <w:bottom w:val="single" w:sz="4" w:space="0" w:color="000000"/>
              <w:right w:val="single" w:sz="4" w:space="0" w:color="000000"/>
            </w:tcBorders>
          </w:tcPr>
          <w:p w14:paraId="55801221" w14:textId="77777777" w:rsidR="00916881" w:rsidRDefault="00916881" w:rsidP="00E703C5">
            <w:pPr>
              <w:pStyle w:val="TableBody"/>
            </w:pPr>
            <w:r>
              <w:t>Branch or ATM.</w:t>
            </w:r>
          </w:p>
        </w:tc>
      </w:tr>
      <w:tr w:rsidR="00916881" w14:paraId="7061A0B6" w14:textId="77777777" w:rsidTr="0009567D">
        <w:trPr>
          <w:cantSplit/>
        </w:trPr>
        <w:tc>
          <w:tcPr>
            <w:tcW w:w="2480" w:type="dxa"/>
            <w:tcBorders>
              <w:top w:val="single" w:sz="4" w:space="0" w:color="000000"/>
              <w:left w:val="single" w:sz="4" w:space="0" w:color="000000"/>
              <w:bottom w:val="single" w:sz="4" w:space="0" w:color="000000"/>
            </w:tcBorders>
          </w:tcPr>
          <w:p w14:paraId="318C3877" w14:textId="77777777" w:rsidR="00916881" w:rsidRPr="00E703C5" w:rsidRDefault="00916881" w:rsidP="00E703C5">
            <w:pPr>
              <w:pStyle w:val="TableBody"/>
              <w:rPr>
                <w:b/>
                <w:bCs/>
              </w:rPr>
            </w:pPr>
            <w:r w:rsidRPr="00E703C5">
              <w:rPr>
                <w:b/>
                <w:bCs/>
              </w:rPr>
              <w:t>Order Date</w:t>
            </w:r>
          </w:p>
          <w:p w14:paraId="6B5EF8FB" w14:textId="77777777" w:rsidR="00916881" w:rsidRPr="00E703C5" w:rsidRDefault="00916881" w:rsidP="00E703C5">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3582A786" w14:textId="77777777" w:rsidR="00916881" w:rsidRDefault="00916881" w:rsidP="00E703C5">
            <w:pPr>
              <w:pStyle w:val="TableBody"/>
            </w:pPr>
            <w:r>
              <w:t>Typically represents today’s date or the date the cash is being ordered.</w:t>
            </w:r>
          </w:p>
        </w:tc>
      </w:tr>
      <w:tr w:rsidR="00916881" w14:paraId="4947F67B" w14:textId="77777777" w:rsidTr="0009567D">
        <w:trPr>
          <w:cantSplit/>
        </w:trPr>
        <w:tc>
          <w:tcPr>
            <w:tcW w:w="2480" w:type="dxa"/>
            <w:tcBorders>
              <w:top w:val="single" w:sz="4" w:space="0" w:color="000000"/>
              <w:left w:val="single" w:sz="4" w:space="0" w:color="000000"/>
              <w:bottom w:val="single" w:sz="4" w:space="0" w:color="000000"/>
            </w:tcBorders>
          </w:tcPr>
          <w:p w14:paraId="6C5F4892" w14:textId="77777777" w:rsidR="00916881" w:rsidRPr="00E703C5" w:rsidRDefault="00916881" w:rsidP="00E703C5">
            <w:pPr>
              <w:pStyle w:val="TableBody"/>
              <w:rPr>
                <w:b/>
                <w:bCs/>
              </w:rPr>
            </w:pPr>
            <w:r w:rsidRPr="00E703C5">
              <w:rPr>
                <w:b/>
                <w:bCs/>
              </w:rPr>
              <w:t>Order Time</w:t>
            </w:r>
          </w:p>
        </w:tc>
        <w:tc>
          <w:tcPr>
            <w:tcW w:w="5595" w:type="dxa"/>
            <w:tcBorders>
              <w:top w:val="single" w:sz="4" w:space="0" w:color="000000"/>
              <w:left w:val="single" w:sz="4" w:space="0" w:color="000000"/>
              <w:bottom w:val="single" w:sz="4" w:space="0" w:color="000000"/>
              <w:right w:val="single" w:sz="4" w:space="0" w:color="000000"/>
            </w:tcBorders>
          </w:tcPr>
          <w:p w14:paraId="1E6FFCF5" w14:textId="166182DD" w:rsidR="00916881" w:rsidRDefault="00916881" w:rsidP="00E703C5">
            <w:pPr>
              <w:pStyle w:val="TableBody"/>
            </w:pPr>
            <w:r>
              <w:t xml:space="preserve">Time </w:t>
            </w:r>
            <w:r w:rsidR="00182DC2">
              <w:t xml:space="preserve">at </w:t>
            </w:r>
            <w:r>
              <w:t>which the order was committed.</w:t>
            </w:r>
          </w:p>
        </w:tc>
      </w:tr>
      <w:tr w:rsidR="00916881" w14:paraId="68862400" w14:textId="77777777" w:rsidTr="0009567D">
        <w:trPr>
          <w:cantSplit/>
        </w:trPr>
        <w:tc>
          <w:tcPr>
            <w:tcW w:w="2480" w:type="dxa"/>
            <w:tcBorders>
              <w:top w:val="single" w:sz="4" w:space="0" w:color="000000"/>
              <w:left w:val="single" w:sz="4" w:space="0" w:color="000000"/>
              <w:bottom w:val="single" w:sz="4" w:space="0" w:color="000000"/>
            </w:tcBorders>
          </w:tcPr>
          <w:p w14:paraId="68C79E5A" w14:textId="77777777" w:rsidR="00916881" w:rsidRPr="00E703C5" w:rsidRDefault="00916881" w:rsidP="00E703C5">
            <w:pPr>
              <w:pStyle w:val="TableBody"/>
              <w:rPr>
                <w:b/>
                <w:bCs/>
              </w:rPr>
            </w:pPr>
            <w:r w:rsidRPr="00E703C5">
              <w:rPr>
                <w:b/>
                <w:bCs/>
              </w:rPr>
              <w:t>Username</w:t>
            </w:r>
          </w:p>
        </w:tc>
        <w:tc>
          <w:tcPr>
            <w:tcW w:w="5595" w:type="dxa"/>
            <w:tcBorders>
              <w:top w:val="single" w:sz="4" w:space="0" w:color="000000"/>
              <w:left w:val="single" w:sz="4" w:space="0" w:color="000000"/>
              <w:bottom w:val="single" w:sz="4" w:space="0" w:color="000000"/>
              <w:right w:val="single" w:sz="4" w:space="0" w:color="000000"/>
            </w:tcBorders>
          </w:tcPr>
          <w:p w14:paraId="4D12E273" w14:textId="77777777" w:rsidR="00916881" w:rsidRDefault="00916881" w:rsidP="00E703C5">
            <w:pPr>
              <w:pStyle w:val="TableBody"/>
            </w:pPr>
            <w:r>
              <w:t>Name of the user that committed the order.</w:t>
            </w:r>
          </w:p>
        </w:tc>
      </w:tr>
      <w:tr w:rsidR="00916881" w14:paraId="5E050A68" w14:textId="77777777" w:rsidTr="0009567D">
        <w:trPr>
          <w:cantSplit/>
        </w:trPr>
        <w:tc>
          <w:tcPr>
            <w:tcW w:w="2480" w:type="dxa"/>
            <w:tcBorders>
              <w:top w:val="single" w:sz="4" w:space="0" w:color="000000"/>
              <w:left w:val="single" w:sz="4" w:space="0" w:color="000000"/>
              <w:bottom w:val="single" w:sz="4" w:space="0" w:color="000000"/>
            </w:tcBorders>
          </w:tcPr>
          <w:p w14:paraId="7D20061D" w14:textId="77777777" w:rsidR="00916881" w:rsidRPr="00E703C5" w:rsidRDefault="00916881" w:rsidP="00E703C5">
            <w:pPr>
              <w:pStyle w:val="TableBody"/>
              <w:rPr>
                <w:b/>
                <w:bCs/>
              </w:rPr>
            </w:pPr>
            <w:r w:rsidRPr="00E703C5">
              <w:rPr>
                <w:b/>
                <w:bCs/>
              </w:rPr>
              <w:t>Due Date</w:t>
            </w:r>
          </w:p>
        </w:tc>
        <w:tc>
          <w:tcPr>
            <w:tcW w:w="5595" w:type="dxa"/>
            <w:tcBorders>
              <w:top w:val="single" w:sz="4" w:space="0" w:color="000000"/>
              <w:left w:val="single" w:sz="4" w:space="0" w:color="000000"/>
              <w:bottom w:val="single" w:sz="4" w:space="0" w:color="000000"/>
              <w:right w:val="single" w:sz="4" w:space="0" w:color="000000"/>
            </w:tcBorders>
          </w:tcPr>
          <w:p w14:paraId="509778E0" w14:textId="3A7FA195" w:rsidR="00916881" w:rsidRDefault="00182DC2" w:rsidP="00E703C5">
            <w:pPr>
              <w:pStyle w:val="TableBody"/>
            </w:pPr>
            <w:r>
              <w:t xml:space="preserve">The due </w:t>
            </w:r>
            <w:r w:rsidR="00916881">
              <w:t xml:space="preserve">date indicates the date when the order will be completed. Normally, the due date </w:t>
            </w:r>
            <w:r w:rsidR="00E703C5">
              <w:t>considers</w:t>
            </w:r>
            <w:r w:rsidR="00916881">
              <w:t xml:space="preserve"> the lead-time of the Cashpoint, the service days available, the holiday and other constraints defined in the application.  </w:t>
            </w:r>
          </w:p>
        </w:tc>
      </w:tr>
      <w:tr w:rsidR="00916881" w14:paraId="0DBC5725" w14:textId="77777777" w:rsidTr="0009567D">
        <w:trPr>
          <w:cantSplit/>
        </w:trPr>
        <w:tc>
          <w:tcPr>
            <w:tcW w:w="2480" w:type="dxa"/>
            <w:tcBorders>
              <w:top w:val="single" w:sz="4" w:space="0" w:color="000000"/>
              <w:left w:val="single" w:sz="4" w:space="0" w:color="000000"/>
              <w:bottom w:val="single" w:sz="4" w:space="0" w:color="000000"/>
            </w:tcBorders>
          </w:tcPr>
          <w:p w14:paraId="026D1A3E" w14:textId="77777777" w:rsidR="00916881" w:rsidRPr="00E703C5" w:rsidRDefault="00916881" w:rsidP="00E703C5">
            <w:pPr>
              <w:pStyle w:val="TableBody"/>
              <w:rPr>
                <w:b/>
                <w:bCs/>
              </w:rPr>
            </w:pPr>
            <w:r w:rsidRPr="00E703C5">
              <w:rPr>
                <w:b/>
                <w:bCs/>
              </w:rPr>
              <w:t>Action</w:t>
            </w:r>
          </w:p>
        </w:tc>
        <w:tc>
          <w:tcPr>
            <w:tcW w:w="5595" w:type="dxa"/>
            <w:tcBorders>
              <w:top w:val="single" w:sz="4" w:space="0" w:color="000000"/>
              <w:left w:val="single" w:sz="4" w:space="0" w:color="000000"/>
              <w:bottom w:val="single" w:sz="4" w:space="0" w:color="000000"/>
              <w:right w:val="single" w:sz="4" w:space="0" w:color="000000"/>
            </w:tcBorders>
          </w:tcPr>
          <w:p w14:paraId="2E946390" w14:textId="4D66AAE4" w:rsidR="00916881" w:rsidRDefault="00916881" w:rsidP="00E703C5">
            <w:pPr>
              <w:pStyle w:val="TableBody"/>
            </w:pPr>
            <w:r>
              <w:t xml:space="preserve">Describes the </w:t>
            </w:r>
            <w:r w:rsidR="00182DC2">
              <w:t xml:space="preserve">type </w:t>
            </w:r>
            <w:r>
              <w:t>of service that will be performed (Delivery/Return/Add/Replace)</w:t>
            </w:r>
          </w:p>
        </w:tc>
      </w:tr>
      <w:tr w:rsidR="00916881" w14:paraId="52B913E1" w14:textId="77777777" w:rsidTr="0009567D">
        <w:trPr>
          <w:cantSplit/>
        </w:trPr>
        <w:tc>
          <w:tcPr>
            <w:tcW w:w="2480" w:type="dxa"/>
            <w:tcBorders>
              <w:top w:val="single" w:sz="4" w:space="0" w:color="000000"/>
              <w:left w:val="single" w:sz="4" w:space="0" w:color="000000"/>
              <w:bottom w:val="single" w:sz="4" w:space="0" w:color="000000"/>
            </w:tcBorders>
          </w:tcPr>
          <w:p w14:paraId="0D67EA08" w14:textId="77777777" w:rsidR="00916881" w:rsidRPr="00E703C5" w:rsidRDefault="00916881" w:rsidP="00E703C5">
            <w:pPr>
              <w:pStyle w:val="TableBody"/>
              <w:rPr>
                <w:b/>
                <w:bCs/>
              </w:rPr>
            </w:pPr>
            <w:r w:rsidRPr="00E703C5">
              <w:rPr>
                <w:b/>
                <w:bCs/>
              </w:rPr>
              <w:t>Status</w:t>
            </w:r>
          </w:p>
        </w:tc>
        <w:tc>
          <w:tcPr>
            <w:tcW w:w="5595" w:type="dxa"/>
            <w:tcBorders>
              <w:top w:val="single" w:sz="4" w:space="0" w:color="000000"/>
              <w:left w:val="single" w:sz="4" w:space="0" w:color="000000"/>
              <w:bottom w:val="single" w:sz="4" w:space="0" w:color="000000"/>
              <w:right w:val="single" w:sz="4" w:space="0" w:color="000000"/>
            </w:tcBorders>
          </w:tcPr>
          <w:p w14:paraId="6689E23C" w14:textId="79CE7ABC" w:rsidR="00916881" w:rsidRDefault="00916881" w:rsidP="00E703C5">
            <w:pPr>
              <w:pStyle w:val="TableBody"/>
              <w:rPr>
                <w:b/>
                <w:bCs/>
              </w:rPr>
            </w:pPr>
            <w:r>
              <w:t xml:space="preserve">The Type of Order Submitted. For more information about statuses, see </w:t>
            </w:r>
            <w:r w:rsidR="00027408" w:rsidRPr="00ED3736">
              <w:rPr>
                <w:b/>
                <w:bCs/>
                <w:color w:val="4F81BD" w:themeColor="accent1"/>
              </w:rPr>
              <w:fldChar w:fldCharType="begin"/>
            </w:r>
            <w:r w:rsidRPr="00ED3736">
              <w:rPr>
                <w:b/>
                <w:bCs/>
                <w:color w:val="4F81BD" w:themeColor="accent1"/>
              </w:rPr>
              <w:instrText xml:space="preserve"> REF _Ref221492817 \h </w:instrText>
            </w:r>
            <w:r w:rsidR="00E703C5" w:rsidRPr="00ED3736">
              <w:rPr>
                <w:b/>
                <w:bCs/>
                <w:color w:val="4F81BD" w:themeColor="accent1"/>
              </w:rPr>
              <w:instrText xml:space="preserve"> \* MERGEFORMAT </w:instrText>
            </w:r>
            <w:r w:rsidR="00027408" w:rsidRPr="00ED3736">
              <w:rPr>
                <w:b/>
                <w:bCs/>
                <w:color w:val="4F81BD" w:themeColor="accent1"/>
              </w:rPr>
            </w:r>
            <w:r w:rsidR="00027408" w:rsidRPr="00ED3736">
              <w:rPr>
                <w:b/>
                <w:bCs/>
                <w:color w:val="4F81BD" w:themeColor="accent1"/>
              </w:rPr>
              <w:fldChar w:fldCharType="separate"/>
            </w:r>
            <w:r w:rsidR="00D57607" w:rsidRPr="00ED3736">
              <w:rPr>
                <w:color w:val="4F81BD" w:themeColor="accent1"/>
              </w:rPr>
              <w:t xml:space="preserve">Table </w:t>
            </w:r>
            <w:r w:rsidR="00D57607" w:rsidRPr="00ED3736">
              <w:rPr>
                <w:noProof/>
                <w:color w:val="4F81BD" w:themeColor="accent1"/>
              </w:rPr>
              <w:t>47</w:t>
            </w:r>
            <w:r w:rsidR="00D57607" w:rsidRPr="00ED3736">
              <w:rPr>
                <w:color w:val="4F81BD" w:themeColor="accent1"/>
              </w:rPr>
              <w:t>: Order Status Description</w:t>
            </w:r>
            <w:r w:rsidR="00027408" w:rsidRPr="00ED3736">
              <w:rPr>
                <w:b/>
                <w:bCs/>
                <w:color w:val="4F81BD" w:themeColor="accent1"/>
              </w:rPr>
              <w:fldChar w:fldCharType="end"/>
            </w:r>
          </w:p>
        </w:tc>
      </w:tr>
      <w:tr w:rsidR="00916881" w14:paraId="21257873" w14:textId="77777777" w:rsidTr="0009567D">
        <w:trPr>
          <w:cantSplit/>
        </w:trPr>
        <w:tc>
          <w:tcPr>
            <w:tcW w:w="2480" w:type="dxa"/>
            <w:tcBorders>
              <w:top w:val="single" w:sz="4" w:space="0" w:color="000000"/>
              <w:left w:val="single" w:sz="4" w:space="0" w:color="000000"/>
              <w:bottom w:val="single" w:sz="4" w:space="0" w:color="000000"/>
            </w:tcBorders>
          </w:tcPr>
          <w:p w14:paraId="213C70C9" w14:textId="77777777" w:rsidR="00916881" w:rsidRPr="00E703C5" w:rsidRDefault="00916881" w:rsidP="00E703C5">
            <w:pPr>
              <w:pStyle w:val="TableBody"/>
              <w:rPr>
                <w:b/>
                <w:bCs/>
              </w:rPr>
            </w:pPr>
            <w:r w:rsidRPr="00E703C5">
              <w:rPr>
                <w:b/>
                <w:bCs/>
              </w:rPr>
              <w:lastRenderedPageBreak/>
              <w:t>Override Reason</w:t>
            </w:r>
          </w:p>
        </w:tc>
        <w:tc>
          <w:tcPr>
            <w:tcW w:w="5595" w:type="dxa"/>
            <w:tcBorders>
              <w:top w:val="single" w:sz="4" w:space="0" w:color="000000"/>
              <w:left w:val="single" w:sz="4" w:space="0" w:color="000000"/>
              <w:bottom w:val="single" w:sz="4" w:space="0" w:color="000000"/>
              <w:right w:val="single" w:sz="4" w:space="0" w:color="000000"/>
            </w:tcBorders>
          </w:tcPr>
          <w:p w14:paraId="26BFA4E4" w14:textId="77777777" w:rsidR="00916881" w:rsidRDefault="00916881" w:rsidP="00E703C5">
            <w:pPr>
              <w:pStyle w:val="TableBody"/>
            </w:pPr>
            <w:r>
              <w:t xml:space="preserve">This field is required when the order is a manual order or an overridden recommendation.  The override reason is a status indicator that is used to describe the reason for changing a recommendation or creating a manual order. </w:t>
            </w:r>
            <w:commentRangeStart w:id="939"/>
            <w:r>
              <w:t xml:space="preserve">See </w:t>
            </w:r>
            <w:commentRangeEnd w:id="939"/>
            <w:r w:rsidR="00A47A19">
              <w:rPr>
                <w:rStyle w:val="CommentReference"/>
                <w:rFonts w:eastAsia="MS Mincho"/>
                <w:lang w:val="en-US"/>
              </w:rPr>
              <w:commentReference w:id="939"/>
            </w:r>
          </w:p>
        </w:tc>
      </w:tr>
      <w:tr w:rsidR="00916881" w14:paraId="2128FEA3" w14:textId="77777777" w:rsidTr="0009567D">
        <w:trPr>
          <w:cantSplit/>
        </w:trPr>
        <w:tc>
          <w:tcPr>
            <w:tcW w:w="2480" w:type="dxa"/>
            <w:tcBorders>
              <w:top w:val="single" w:sz="4" w:space="0" w:color="000000"/>
              <w:left w:val="single" w:sz="4" w:space="0" w:color="000000"/>
              <w:bottom w:val="single" w:sz="4" w:space="0" w:color="000000"/>
            </w:tcBorders>
          </w:tcPr>
          <w:p w14:paraId="358AA167" w14:textId="77777777" w:rsidR="00916881" w:rsidRPr="00E703C5" w:rsidRDefault="00916881" w:rsidP="00E703C5">
            <w:pPr>
              <w:pStyle w:val="TableBody"/>
              <w:rPr>
                <w:b/>
                <w:bCs/>
              </w:rPr>
            </w:pPr>
            <w:r w:rsidRPr="00E703C5">
              <w:rPr>
                <w:b/>
                <w:bCs/>
              </w:rPr>
              <w:t>Bag Reference</w:t>
            </w:r>
          </w:p>
          <w:p w14:paraId="225ECD27" w14:textId="77777777" w:rsidR="00916881" w:rsidRPr="00E703C5" w:rsidRDefault="00916881" w:rsidP="00E703C5">
            <w:pPr>
              <w:pStyle w:val="TableBody"/>
              <w:rPr>
                <w:b/>
                <w:bCs/>
              </w:rPr>
            </w:pPr>
            <w:r w:rsidRPr="00E703C5">
              <w:rPr>
                <w:b/>
                <w:bCs/>
              </w:rPr>
              <w:t xml:space="preserve"> (if applicable)</w:t>
            </w:r>
          </w:p>
        </w:tc>
        <w:tc>
          <w:tcPr>
            <w:tcW w:w="5595" w:type="dxa"/>
            <w:tcBorders>
              <w:top w:val="single" w:sz="4" w:space="0" w:color="000000"/>
              <w:left w:val="single" w:sz="4" w:space="0" w:color="000000"/>
              <w:bottom w:val="single" w:sz="4" w:space="0" w:color="000000"/>
              <w:right w:val="single" w:sz="4" w:space="0" w:color="000000"/>
            </w:tcBorders>
          </w:tcPr>
          <w:p w14:paraId="29F117C1" w14:textId="77777777" w:rsidR="00916881" w:rsidRDefault="00916881" w:rsidP="00E703C5">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Administrators guide for more information about turning options on/off.</w:t>
            </w:r>
          </w:p>
        </w:tc>
      </w:tr>
      <w:tr w:rsidR="00916881" w14:paraId="4311774F" w14:textId="77777777" w:rsidTr="0009567D">
        <w:trPr>
          <w:cantSplit/>
        </w:trPr>
        <w:tc>
          <w:tcPr>
            <w:tcW w:w="2480" w:type="dxa"/>
            <w:tcBorders>
              <w:top w:val="single" w:sz="4" w:space="0" w:color="000000"/>
              <w:left w:val="single" w:sz="4" w:space="0" w:color="000000"/>
              <w:bottom w:val="single" w:sz="4" w:space="0" w:color="000000"/>
            </w:tcBorders>
          </w:tcPr>
          <w:p w14:paraId="3CBD7D8B" w14:textId="77777777" w:rsidR="00916881" w:rsidRPr="00E703C5" w:rsidRDefault="00916881" w:rsidP="00E703C5">
            <w:pPr>
              <w:pStyle w:val="TableBody"/>
              <w:rPr>
                <w:b/>
                <w:bCs/>
              </w:rPr>
            </w:pPr>
            <w:r w:rsidRPr="00E703C5">
              <w:rPr>
                <w:b/>
                <w:bCs/>
              </w:rPr>
              <w:t xml:space="preserve">Ordered Amount </w:t>
            </w:r>
          </w:p>
          <w:p w14:paraId="4C861E87" w14:textId="77777777" w:rsidR="00916881" w:rsidRPr="00E703C5" w:rsidRDefault="00916881" w:rsidP="00E703C5">
            <w:pPr>
              <w:pStyle w:val="TableBody"/>
              <w:rPr>
                <w:b/>
                <w:bCs/>
              </w:rPr>
            </w:pPr>
            <w:r w:rsidRPr="00E703C5">
              <w:rPr>
                <w:b/>
                <w:bCs/>
              </w:rPr>
              <w:t>(Ordered Denominations Panel)</w:t>
            </w:r>
          </w:p>
        </w:tc>
        <w:tc>
          <w:tcPr>
            <w:tcW w:w="5595" w:type="dxa"/>
            <w:tcBorders>
              <w:top w:val="single" w:sz="4" w:space="0" w:color="000000"/>
              <w:left w:val="single" w:sz="4" w:space="0" w:color="000000"/>
              <w:bottom w:val="single" w:sz="4" w:space="0" w:color="000000"/>
              <w:right w:val="single" w:sz="4" w:space="0" w:color="000000"/>
            </w:tcBorders>
          </w:tcPr>
          <w:p w14:paraId="504E0380" w14:textId="77777777" w:rsidR="00916881" w:rsidRDefault="00916881" w:rsidP="00E703C5">
            <w:pPr>
              <w:pStyle w:val="TableBody"/>
            </w:pPr>
            <w:r>
              <w:t xml:space="preserve">This entry must be performed on the right side of the window, in the Ordered Denominations window. </w:t>
            </w:r>
          </w:p>
          <w:p w14:paraId="5BE912E6" w14:textId="2B469ED2" w:rsidR="00916881" w:rsidRDefault="00916881" w:rsidP="00E703C5">
            <w:pPr>
              <w:pStyle w:val="TableBody"/>
            </w:pPr>
            <w:r>
              <w:t xml:space="preserve">Enter </w:t>
            </w:r>
            <w:r w:rsidR="00182DC2">
              <w:t xml:space="preserve">the </w:t>
            </w:r>
            <w:r>
              <w:t>amount of Cash by denomination and currency that need to be ordered. When amounts are entered the following validations are taken into consideration:</w:t>
            </w:r>
          </w:p>
          <w:p w14:paraId="1786F3C0" w14:textId="77777777" w:rsidR="00916881" w:rsidRPr="00E703C5" w:rsidRDefault="00916881" w:rsidP="00E703C5">
            <w:pPr>
              <w:pStyle w:val="TableBody"/>
              <w:rPr>
                <w:b/>
                <w:bCs/>
              </w:rPr>
            </w:pPr>
            <w:r w:rsidRPr="00E703C5">
              <w:rPr>
                <w:b/>
                <w:bCs/>
              </w:rPr>
              <w:t xml:space="preserve">Delivery Validation: </w:t>
            </w:r>
          </w:p>
          <w:p w14:paraId="2F41B95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EA3AB8">
              <w:rPr>
                <w:i/>
                <w:iCs/>
                <w:rPrChange w:id="940" w:author="Robbie Moses" w:date="2023-03-03T00:56:00Z">
                  <w:rPr/>
                </w:rPrChange>
              </w:rPr>
              <w:t xml:space="preserve">System </w:t>
            </w:r>
            <w:r w:rsidRPr="00EA3AB8">
              <w:rPr>
                <w:rFonts w:ascii="Wingdings" w:hAnsi="Wingdings"/>
                <w:i/>
                <w:iCs/>
                <w:rPrChange w:id="941" w:author="Robbie Moses" w:date="2023-03-03T00:56:00Z">
                  <w:rPr>
                    <w:rFonts w:ascii="Wingdings" w:hAnsi="Wingdings"/>
                  </w:rPr>
                </w:rPrChange>
              </w:rPr>
              <w:t></w:t>
            </w:r>
            <w:r w:rsidRPr="00EA3AB8">
              <w:rPr>
                <w:i/>
                <w:iCs/>
                <w:rPrChange w:id="942" w:author="Robbie Moses" w:date="2023-03-03T00:56:00Z">
                  <w:rPr/>
                </w:rPrChange>
              </w:rPr>
              <w:t xml:space="preserve"> Currencies/Denominations </w:t>
            </w:r>
            <w:r w:rsidRPr="00EA3AB8">
              <w:rPr>
                <w:rFonts w:ascii="Wingdings" w:hAnsi="Wingdings"/>
                <w:i/>
                <w:iCs/>
                <w:rPrChange w:id="943" w:author="Robbie Moses" w:date="2023-03-03T00:56:00Z">
                  <w:rPr>
                    <w:rFonts w:ascii="Wingdings" w:hAnsi="Wingdings"/>
                  </w:rPr>
                </w:rPrChange>
              </w:rPr>
              <w:t></w:t>
            </w:r>
            <w:r w:rsidRPr="00EA3AB8">
              <w:rPr>
                <w:i/>
                <w:iCs/>
                <w:rPrChange w:id="944" w:author="Robbie Moses" w:date="2023-03-03T00:56:00Z">
                  <w:rPr/>
                </w:rPrChange>
              </w:rPr>
              <w:t xml:space="preserve"> Denominations</w:t>
            </w:r>
            <w:r>
              <w:t xml:space="preserve">; large or small order unit is assigned at the Cashpoint level Basic </w:t>
            </w:r>
            <w:r>
              <w:rPr>
                <w:rFonts w:ascii="Wingdings" w:hAnsi="Wingdings"/>
              </w:rPr>
              <w:t></w:t>
            </w:r>
            <w:r>
              <w:t xml:space="preserve"> Denominations). </w:t>
            </w:r>
          </w:p>
          <w:p w14:paraId="076FCEA5" w14:textId="4F47A6BF" w:rsidR="00916881" w:rsidRDefault="00916881" w:rsidP="00E703C5">
            <w:pPr>
              <w:pStyle w:val="TableListContinue"/>
            </w:pPr>
            <w:r>
              <w:t xml:space="preserve">2. The total ordered amount should not exceed </w:t>
            </w:r>
            <w:r w:rsidR="00182DC2">
              <w:t xml:space="preserve">the </w:t>
            </w:r>
            <w:r>
              <w:t xml:space="preserve">maximum capacity of the Cashpoint. </w:t>
            </w:r>
          </w:p>
          <w:p w14:paraId="67573E78" w14:textId="77777777" w:rsidR="00916881" w:rsidRPr="00E703C5" w:rsidRDefault="00916881" w:rsidP="00E703C5">
            <w:pPr>
              <w:pStyle w:val="TableBody"/>
              <w:rPr>
                <w:b/>
                <w:bCs/>
              </w:rPr>
            </w:pPr>
            <w:r w:rsidRPr="00E703C5">
              <w:rPr>
                <w:b/>
                <w:bCs/>
              </w:rPr>
              <w:t xml:space="preserve">Return Validation: </w:t>
            </w:r>
          </w:p>
          <w:p w14:paraId="19047A15" w14:textId="77777777" w:rsidR="00916881" w:rsidRDefault="00916881" w:rsidP="00E703C5">
            <w:pPr>
              <w:pStyle w:val="TableListContinue"/>
            </w:pPr>
            <w:r>
              <w:t xml:space="preserve">1. Denomination Ordered Amount should not be less than Small or Large Order Unit Size for that denomination (Unit sizes are defined at </w:t>
            </w:r>
            <w:r w:rsidRPr="00EA3AB8">
              <w:rPr>
                <w:i/>
                <w:iCs/>
                <w:rPrChange w:id="945" w:author="Robbie Moses" w:date="2023-03-03T00:56:00Z">
                  <w:rPr/>
                </w:rPrChange>
              </w:rPr>
              <w:t xml:space="preserve">System </w:t>
            </w:r>
            <w:r w:rsidRPr="00EA3AB8">
              <w:rPr>
                <w:rFonts w:ascii="Wingdings" w:hAnsi="Wingdings"/>
                <w:i/>
                <w:iCs/>
                <w:rPrChange w:id="946" w:author="Robbie Moses" w:date="2023-03-03T00:56:00Z">
                  <w:rPr>
                    <w:rFonts w:ascii="Wingdings" w:hAnsi="Wingdings"/>
                  </w:rPr>
                </w:rPrChange>
              </w:rPr>
              <w:t></w:t>
            </w:r>
            <w:r w:rsidRPr="00EA3AB8">
              <w:rPr>
                <w:i/>
                <w:iCs/>
                <w:rPrChange w:id="947" w:author="Robbie Moses" w:date="2023-03-03T00:56:00Z">
                  <w:rPr/>
                </w:rPrChange>
              </w:rPr>
              <w:t xml:space="preserve"> Currencies/Denominations </w:t>
            </w:r>
            <w:r w:rsidRPr="00EA3AB8">
              <w:rPr>
                <w:rFonts w:ascii="Wingdings" w:hAnsi="Wingdings"/>
                <w:i/>
                <w:iCs/>
                <w:rPrChange w:id="948" w:author="Robbie Moses" w:date="2023-03-03T00:56:00Z">
                  <w:rPr>
                    <w:rFonts w:ascii="Wingdings" w:hAnsi="Wingdings"/>
                  </w:rPr>
                </w:rPrChange>
              </w:rPr>
              <w:t></w:t>
            </w:r>
            <w:r w:rsidRPr="00EA3AB8">
              <w:rPr>
                <w:i/>
                <w:iCs/>
                <w:rPrChange w:id="949" w:author="Robbie Moses" w:date="2023-03-03T00:56:00Z">
                  <w:rPr/>
                </w:rPrChange>
              </w:rPr>
              <w:t xml:space="preserve"> Denominations</w:t>
            </w:r>
            <w:r>
              <w:t xml:space="preserve">; large or small unit size is assigned at the Cashpoint level Basic </w:t>
            </w:r>
            <w:r>
              <w:rPr>
                <w:rFonts w:ascii="Wingdings" w:hAnsi="Wingdings"/>
              </w:rPr>
              <w:t></w:t>
            </w:r>
            <w:r>
              <w:t xml:space="preserve"> Denominations).</w:t>
            </w:r>
          </w:p>
          <w:p w14:paraId="5BCC2E1A" w14:textId="0AD4D0AC" w:rsidR="00916881" w:rsidRDefault="00916881" w:rsidP="00E703C5">
            <w:pPr>
              <w:pStyle w:val="TableNote"/>
            </w:pPr>
            <w:r>
              <w:rPr>
                <w:b/>
              </w:rPr>
              <w:t>Note:</w:t>
            </w:r>
            <w:r>
              <w:t xml:space="preserve"> In OptiNet, </w:t>
            </w:r>
            <w:r w:rsidR="00182DC2">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95D0380" w14:textId="77777777" w:rsidTr="0009567D">
        <w:trPr>
          <w:cantSplit/>
        </w:trPr>
        <w:tc>
          <w:tcPr>
            <w:tcW w:w="2480" w:type="dxa"/>
            <w:tcBorders>
              <w:top w:val="single" w:sz="4" w:space="0" w:color="000000"/>
              <w:left w:val="single" w:sz="4" w:space="0" w:color="000000"/>
              <w:bottom w:val="single" w:sz="4" w:space="0" w:color="000000"/>
            </w:tcBorders>
          </w:tcPr>
          <w:p w14:paraId="101ADFB4" w14:textId="77777777" w:rsidR="00916881" w:rsidRPr="00E703C5" w:rsidRDefault="00916881" w:rsidP="00E703C5">
            <w:pPr>
              <w:pStyle w:val="TableBody"/>
              <w:rPr>
                <w:b/>
                <w:bCs/>
              </w:rPr>
            </w:pPr>
            <w:r w:rsidRPr="00E703C5">
              <w:rPr>
                <w:b/>
                <w:bCs/>
              </w:rPr>
              <w:t>Submit Button</w:t>
            </w:r>
          </w:p>
        </w:tc>
        <w:tc>
          <w:tcPr>
            <w:tcW w:w="5595" w:type="dxa"/>
            <w:tcBorders>
              <w:top w:val="single" w:sz="4" w:space="0" w:color="000000"/>
              <w:left w:val="single" w:sz="4" w:space="0" w:color="000000"/>
              <w:bottom w:val="single" w:sz="4" w:space="0" w:color="000000"/>
              <w:right w:val="single" w:sz="4" w:space="0" w:color="000000"/>
            </w:tcBorders>
          </w:tcPr>
          <w:p w14:paraId="7204B33C" w14:textId="76B6DDE4" w:rsidR="00916881" w:rsidRDefault="00916881" w:rsidP="00E703C5">
            <w:pPr>
              <w:pStyle w:val="TableBody"/>
            </w:pPr>
            <w:r>
              <w:t xml:space="preserve">Commits the order provided all information was entered correctly. If there are errors or missing information, the user will be prompted for the correct information </w:t>
            </w:r>
            <w:r w:rsidR="00182DC2">
              <w:t>before</w:t>
            </w:r>
            <w:r>
              <w:t xml:space="preserve"> committing </w:t>
            </w:r>
            <w:r w:rsidR="00182DC2">
              <w:t xml:space="preserve">to </w:t>
            </w:r>
            <w:r>
              <w:t>the order.</w:t>
            </w:r>
          </w:p>
        </w:tc>
      </w:tr>
      <w:tr w:rsidR="00916881" w14:paraId="6C367A6F" w14:textId="77777777" w:rsidTr="0009567D">
        <w:trPr>
          <w:cantSplit/>
        </w:trPr>
        <w:tc>
          <w:tcPr>
            <w:tcW w:w="2480" w:type="dxa"/>
            <w:tcBorders>
              <w:top w:val="single" w:sz="4" w:space="0" w:color="000000"/>
              <w:left w:val="single" w:sz="4" w:space="0" w:color="000000"/>
              <w:bottom w:val="single" w:sz="4" w:space="0" w:color="000000"/>
            </w:tcBorders>
          </w:tcPr>
          <w:p w14:paraId="405C2555" w14:textId="77777777" w:rsidR="00916881" w:rsidRPr="00E703C5" w:rsidRDefault="00916881" w:rsidP="00E703C5">
            <w:pPr>
              <w:pStyle w:val="TableBody"/>
              <w:rPr>
                <w:b/>
                <w:bCs/>
              </w:rPr>
            </w:pPr>
            <w:r w:rsidRPr="00E703C5">
              <w:rPr>
                <w:b/>
                <w:bCs/>
              </w:rPr>
              <w:lastRenderedPageBreak/>
              <w:t>Cancel Button</w:t>
            </w:r>
          </w:p>
        </w:tc>
        <w:tc>
          <w:tcPr>
            <w:tcW w:w="5595" w:type="dxa"/>
            <w:tcBorders>
              <w:top w:val="single" w:sz="4" w:space="0" w:color="000000"/>
              <w:left w:val="single" w:sz="4" w:space="0" w:color="000000"/>
              <w:bottom w:val="single" w:sz="4" w:space="0" w:color="000000"/>
              <w:right w:val="single" w:sz="4" w:space="0" w:color="000000"/>
            </w:tcBorders>
          </w:tcPr>
          <w:p w14:paraId="2A1113EF" w14:textId="77777777" w:rsidR="00916881" w:rsidRDefault="00916881" w:rsidP="00E703C5">
            <w:pPr>
              <w:pStyle w:val="TableBody"/>
            </w:pPr>
            <w:r>
              <w:t>Cancels the transaction and no information is saved.</w:t>
            </w:r>
          </w:p>
        </w:tc>
      </w:tr>
    </w:tbl>
    <w:p w14:paraId="6E0AE513" w14:textId="77777777" w:rsidR="00E703C5" w:rsidRDefault="00E703C5" w:rsidP="0045187D">
      <w:pPr>
        <w:pStyle w:val="BodyText"/>
      </w:pPr>
      <w:bookmarkStart w:id="950" w:name="_Foreign_Currency_Order"/>
      <w:bookmarkStart w:id="951" w:name="_Create_New_Transfer"/>
      <w:bookmarkEnd w:id="950"/>
      <w:bookmarkEnd w:id="951"/>
    </w:p>
    <w:p w14:paraId="0103E086" w14:textId="1A23E4BD" w:rsidR="00916881" w:rsidRDefault="00916881" w:rsidP="00343F56">
      <w:pPr>
        <w:pStyle w:val="Heading3"/>
      </w:pPr>
      <w:bookmarkStart w:id="952" w:name="_Toc128718609"/>
      <w:r>
        <w:t>Create New Transfer</w:t>
      </w:r>
      <w:bookmarkEnd w:id="952"/>
    </w:p>
    <w:p w14:paraId="0CC93340" w14:textId="15DC023E" w:rsidR="00916881" w:rsidRDefault="00916881" w:rsidP="00E703C5">
      <w:pPr>
        <w:pStyle w:val="BodyText"/>
      </w:pPr>
      <w:r>
        <w:t xml:space="preserve">The Create New Transfer page follows from the Order Overview tab when the user selects the Create New Transfer button. Transfers can only occur between two branches and cannot be created between ATMs, ATMs and Branches, Branches and Depots, or other </w:t>
      </w:r>
      <w:r w:rsidR="00A86518">
        <w:t>non-</w:t>
      </w:r>
      <w:r>
        <w:t>branch-to-branch combinations.</w:t>
      </w:r>
    </w:p>
    <w:p w14:paraId="1DBFC511" w14:textId="0FF27021" w:rsidR="00916881" w:rsidRDefault="00916881" w:rsidP="00E703C5">
      <w:pPr>
        <w:pStyle w:val="BodyText"/>
      </w:pPr>
      <w:r>
        <w:t>Users can only set Transfer from a pre-set group of other branches which are called “</w:t>
      </w:r>
      <w:r w:rsidRPr="00EA3AB8">
        <w:rPr>
          <w:b/>
          <w:bCs/>
          <w:rPrChange w:id="953" w:author="Robbie Moses" w:date="2023-03-03T00:56:00Z">
            <w:rPr/>
          </w:rPrChange>
        </w:rPr>
        <w:t>Funding Partners</w:t>
      </w:r>
      <w:del w:id="954" w:author="Robbie Moses" w:date="2023-03-03T00:56:00Z">
        <w:r w:rsidDel="00EA3AB8">
          <w:delText>.</w:delText>
        </w:r>
      </w:del>
      <w:r>
        <w:t>”</w:t>
      </w:r>
      <w:ins w:id="955" w:author="Robbie Moses" w:date="2023-03-03T00:56:00Z">
        <w:r w:rsidR="00EA3AB8">
          <w:t>.</w:t>
        </w:r>
      </w:ins>
      <w:r>
        <w:t xml:space="preserve"> Funding Partners are established on the </w:t>
      </w:r>
      <w:r w:rsidRPr="00EA3AB8">
        <w:rPr>
          <w:i/>
          <w:iCs/>
          <w:rPrChange w:id="956" w:author="Robbie Moses" w:date="2023-03-03T00:56:00Z">
            <w:rPr/>
          </w:rPrChange>
        </w:rPr>
        <w:t>Cashpoint&gt;Advanced&gt;Linkage page</w:t>
      </w:r>
      <w:r>
        <w:t xml:space="preserve"> On the initial New Transfer screen users </w:t>
      </w:r>
      <w:r w:rsidR="00D23844">
        <w:t>is</w:t>
      </w:r>
      <w:r>
        <w:t xml:space="preserve"> required to select the Funding Partner from which the cash is to be transferred. </w:t>
      </w:r>
    </w:p>
    <w:p w14:paraId="60F7DF99" w14:textId="77777777" w:rsidR="00916881" w:rsidRDefault="00916881" w:rsidP="00E703C5">
      <w:pPr>
        <w:pStyle w:val="BodyText"/>
      </w:pPr>
      <w:r>
        <w:t>Users are also required to select an Override Reason, Due Date, Denomination split, and any other Order Custom Field in use for Transfers.  Transfers can only be set for “</w:t>
      </w:r>
      <w:r w:rsidRPr="00EA3AB8">
        <w:rPr>
          <w:b/>
          <w:bCs/>
          <w:rPrChange w:id="957" w:author="Robbie Moses" w:date="2023-03-03T00:56:00Z">
            <w:rPr/>
          </w:rPrChange>
        </w:rPr>
        <w:t>Transfer In</w:t>
      </w:r>
      <w:r>
        <w:t>” and must be placed by the branch receiving the cash.  Branches cannot set outbound Transfers, and the branches sending cash out cannot set a Transfer.</w:t>
      </w:r>
    </w:p>
    <w:p w14:paraId="2049DE8B" w14:textId="11C0347A" w:rsidR="00916881" w:rsidRDefault="00916881" w:rsidP="00F63174">
      <w:pPr>
        <w:pStyle w:val="Caption"/>
        <w:spacing w:before="0" w:after="120"/>
        <w:ind w:left="187" w:hanging="187"/>
        <w:outlineLvl w:val="0"/>
        <w:rPr>
          <w:lang w:val="en-US"/>
        </w:rPr>
      </w:pPr>
      <w:bookmarkStart w:id="958" w:name="_Toc128632366"/>
      <w:r w:rsidRPr="62692672">
        <w:rPr>
          <w:lang w:val="en-US"/>
        </w:rPr>
        <w:t xml:space="preserve">Figure </w:t>
      </w:r>
      <w:ins w:id="95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960" w:author="Robbie Moses" w:date="2023-03-02T06:45:00Z">
        <w:r w:rsidR="00624EA3">
          <w:rPr>
            <w:noProof/>
            <w:lang w:val="en-US"/>
          </w:rPr>
          <w:t>47</w:t>
        </w:r>
        <w:r w:rsidR="00624EA3">
          <w:rPr>
            <w:lang w:val="en-US"/>
          </w:rPr>
          <w:fldChar w:fldCharType="end"/>
        </w:r>
      </w:ins>
      <w:ins w:id="961" w:author="Moses, Robbie" w:date="2023-02-22T02:39:00Z">
        <w:del w:id="962" w:author="Robbie Moses" w:date="2023-03-02T06:45:00Z">
          <w:r w:rsidR="003B5D4F" w:rsidDel="00624EA3">
            <w:rPr>
              <w:lang w:val="en-US"/>
            </w:rPr>
            <w:fldChar w:fldCharType="begin"/>
          </w:r>
          <w:r w:rsidR="003B5D4F" w:rsidDel="00624EA3">
            <w:rPr>
              <w:lang w:val="en-US"/>
            </w:rPr>
            <w:delInstrText xml:space="preserve"> SEQ Figure \* ARABIC </w:delInstrText>
          </w:r>
        </w:del>
      </w:ins>
      <w:del w:id="963" w:author="Robbie Moses" w:date="2023-03-02T06:45:00Z">
        <w:r w:rsidR="003B5D4F" w:rsidDel="00624EA3">
          <w:rPr>
            <w:lang w:val="en-US"/>
          </w:rPr>
          <w:fldChar w:fldCharType="separate"/>
        </w:r>
      </w:del>
      <w:ins w:id="964" w:author="Moses, Robbie" w:date="2023-02-22T02:39:00Z">
        <w:del w:id="965" w:author="Robbie Moses" w:date="2023-03-02T06:45:00Z">
          <w:r w:rsidR="003B5D4F" w:rsidDel="00624EA3">
            <w:rPr>
              <w:noProof/>
              <w:lang w:val="en-US"/>
            </w:rPr>
            <w:delText>46</w:delText>
          </w:r>
          <w:r w:rsidR="003B5D4F" w:rsidDel="00624EA3">
            <w:rPr>
              <w:lang w:val="en-US"/>
            </w:rPr>
            <w:fldChar w:fldCharType="end"/>
          </w:r>
        </w:del>
      </w:ins>
      <w:del w:id="966"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46</w:delText>
        </w:r>
        <w:r w:rsidRPr="62692672" w:rsidDel="003B5D4F">
          <w:rPr>
            <w:lang w:val="en-US"/>
          </w:rPr>
          <w:fldChar w:fldCharType="end"/>
        </w:r>
      </w:del>
      <w:r w:rsidRPr="62692672">
        <w:rPr>
          <w:lang w:val="en-US"/>
        </w:rPr>
        <w:t>: C</w:t>
      </w:r>
      <w:r w:rsidR="00B9438C" w:rsidRPr="62692672">
        <w:rPr>
          <w:lang w:val="en-US"/>
        </w:rPr>
        <w:t xml:space="preserve">reate </w:t>
      </w:r>
      <w:r w:rsidR="00A86518">
        <w:rPr>
          <w:lang w:val="en-US"/>
        </w:rPr>
        <w:t xml:space="preserve">A </w:t>
      </w:r>
      <w:r w:rsidR="00B9438C" w:rsidRPr="62692672">
        <w:rPr>
          <w:lang w:val="en-US"/>
        </w:rPr>
        <w:t>New</w:t>
      </w:r>
      <w:r w:rsidRPr="62692672">
        <w:rPr>
          <w:lang w:val="en-US"/>
        </w:rPr>
        <w:t xml:space="preserve"> Transfer Page</w:t>
      </w:r>
      <w:bookmarkEnd w:id="958"/>
    </w:p>
    <w:p w14:paraId="4CEB3025" w14:textId="3F187677" w:rsidR="00916881" w:rsidRDefault="18D17C6C" w:rsidP="0045187D">
      <w:pPr>
        <w:pStyle w:val="BodyText"/>
      </w:pPr>
      <w:r>
        <w:rPr>
          <w:noProof/>
        </w:rPr>
        <w:drawing>
          <wp:inline distT="0" distB="0" distL="0" distR="0" wp14:anchorId="21BB7F45" wp14:editId="26235C37">
            <wp:extent cx="4572000" cy="3171825"/>
            <wp:effectExtent l="76200" t="76200" r="133350" b="142875"/>
            <wp:docPr id="953112490" name="Picture 95311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2D760" w14:textId="6A58F923" w:rsidR="00916881" w:rsidRDefault="00916881" w:rsidP="00F63174">
      <w:pPr>
        <w:pStyle w:val="TopofSection"/>
        <w:spacing w:before="0" w:after="120" w:line="240" w:lineRule="auto"/>
        <w:ind w:left="187" w:hanging="187"/>
        <w:outlineLvl w:val="0"/>
        <w:rPr>
          <w:rStyle w:val="Hyperlink"/>
        </w:rPr>
      </w:pPr>
      <w:r>
        <w:t xml:space="preserve">Return To: </w:t>
      </w:r>
      <w:hyperlink w:anchor="_Cashpoint_Window" w:history="1">
        <w:r w:rsidR="00027408" w:rsidRPr="00A73A78">
          <w:rPr>
            <w:rStyle w:val="Hyperlink"/>
          </w:rPr>
          <w:fldChar w:fldCharType="begin"/>
        </w:r>
        <w:r w:rsidRPr="00A73A78">
          <w:rPr>
            <w:rStyle w:val="Hyperlink"/>
          </w:rPr>
          <w:instrText xml:space="preserve"> REF  _Ref231748060 </w:instrText>
        </w:r>
        <w:r w:rsidR="00027408" w:rsidRPr="00A73A78">
          <w:rPr>
            <w:rStyle w:val="Hyperlink"/>
          </w:rPr>
          <w:fldChar w:fldCharType="separate"/>
        </w:r>
        <w:r w:rsidR="00D57607">
          <w:t>Cashpoint Window</w:t>
        </w:r>
        <w:r w:rsidR="00027408" w:rsidRPr="00A73A78">
          <w:rPr>
            <w:rStyle w:val="Hyperlink"/>
          </w:rPr>
          <w:fldChar w:fldCharType="end"/>
        </w:r>
      </w:hyperlink>
    </w:p>
    <w:p w14:paraId="032D7936" w14:textId="77777777" w:rsidR="00916881" w:rsidRDefault="00916881" w:rsidP="0045187D">
      <w:pPr>
        <w:pStyle w:val="BodyText"/>
      </w:pPr>
    </w:p>
    <w:p w14:paraId="028FBF7F" w14:textId="4EB9E7EF" w:rsidR="00916881" w:rsidRPr="00E1643C" w:rsidRDefault="00916881" w:rsidP="00F63174">
      <w:pPr>
        <w:pStyle w:val="Caption"/>
        <w:spacing w:before="0" w:after="120"/>
        <w:ind w:left="187" w:hanging="187"/>
        <w:outlineLvl w:val="0"/>
        <w:rPr>
          <w:lang w:val="en-US"/>
        </w:rPr>
      </w:pPr>
      <w:bookmarkStart w:id="967" w:name="_Toc128630984"/>
      <w:r w:rsidRPr="00E1643C">
        <w:rPr>
          <w:lang w:val="en-US"/>
        </w:rPr>
        <w:lastRenderedPageBreak/>
        <w:t xml:space="preserve">Table </w:t>
      </w:r>
      <w:r w:rsidR="00027408">
        <w:fldChar w:fldCharType="begin"/>
      </w:r>
      <w:r w:rsidRPr="00E1643C">
        <w:rPr>
          <w:lang w:val="en-US"/>
        </w:rPr>
        <w:instrText xml:space="preserve"> SEQ "Table" \*Arabic </w:instrText>
      </w:r>
      <w:r w:rsidR="00027408">
        <w:fldChar w:fldCharType="separate"/>
      </w:r>
      <w:r w:rsidR="00D57607">
        <w:rPr>
          <w:noProof/>
          <w:lang w:val="en-US"/>
        </w:rPr>
        <w:t>30</w:t>
      </w:r>
      <w:r w:rsidR="00027408">
        <w:rPr>
          <w:noProof/>
        </w:rPr>
        <w:fldChar w:fldCharType="end"/>
      </w:r>
      <w:r w:rsidRPr="00E1643C">
        <w:rPr>
          <w:lang w:val="en-US"/>
        </w:rPr>
        <w:t xml:space="preserve">: Create </w:t>
      </w:r>
      <w:r w:rsidR="00A86518">
        <w:rPr>
          <w:lang w:val="en-US"/>
        </w:rPr>
        <w:t xml:space="preserve">A </w:t>
      </w:r>
      <w:r w:rsidRPr="00E1643C">
        <w:rPr>
          <w:lang w:val="en-US"/>
        </w:rPr>
        <w:t>New Order Description</w:t>
      </w:r>
      <w:bookmarkEnd w:id="967"/>
    </w:p>
    <w:tbl>
      <w:tblPr>
        <w:tblW w:w="0" w:type="auto"/>
        <w:tblInd w:w="467" w:type="dxa"/>
        <w:tblLayout w:type="fixed"/>
        <w:tblCellMar>
          <w:left w:w="79" w:type="dxa"/>
          <w:right w:w="79" w:type="dxa"/>
        </w:tblCellMar>
        <w:tblLook w:val="0000" w:firstRow="0" w:lastRow="0" w:firstColumn="0" w:lastColumn="0" w:noHBand="0" w:noVBand="0"/>
      </w:tblPr>
      <w:tblGrid>
        <w:gridCol w:w="2592"/>
        <w:gridCol w:w="5660"/>
      </w:tblGrid>
      <w:tr w:rsidR="00916881" w14:paraId="0DE684BE"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5FB22B6D" w14:textId="77777777" w:rsidR="00916881" w:rsidRDefault="00916881" w:rsidP="003E0000">
            <w:pPr>
              <w:pStyle w:val="TableHeading"/>
            </w:pPr>
            <w:r>
              <w:t xml:space="preserve">Field </w:t>
            </w:r>
          </w:p>
        </w:tc>
        <w:tc>
          <w:tcPr>
            <w:tcW w:w="5660" w:type="dxa"/>
            <w:tcBorders>
              <w:top w:val="single" w:sz="4" w:space="0" w:color="000000"/>
              <w:left w:val="single" w:sz="4" w:space="0" w:color="000000"/>
              <w:bottom w:val="double" w:sz="1" w:space="0" w:color="000000"/>
              <w:right w:val="single" w:sz="4" w:space="0" w:color="000000"/>
            </w:tcBorders>
            <w:shd w:val="clear" w:color="auto" w:fill="60C03A"/>
          </w:tcPr>
          <w:p w14:paraId="5138DF97" w14:textId="77777777" w:rsidR="00916881" w:rsidRDefault="00916881" w:rsidP="003E0000">
            <w:pPr>
              <w:pStyle w:val="TableHeading"/>
            </w:pPr>
            <w:r>
              <w:t>Description</w:t>
            </w:r>
          </w:p>
        </w:tc>
      </w:tr>
      <w:tr w:rsidR="00916881" w14:paraId="559C3323" w14:textId="77777777" w:rsidTr="0009567D">
        <w:trPr>
          <w:cantSplit/>
        </w:trPr>
        <w:tc>
          <w:tcPr>
            <w:tcW w:w="2592" w:type="dxa"/>
            <w:tcBorders>
              <w:top w:val="single" w:sz="4" w:space="0" w:color="000000"/>
              <w:left w:val="single" w:sz="4" w:space="0" w:color="000000"/>
              <w:bottom w:val="single" w:sz="4" w:space="0" w:color="000000"/>
            </w:tcBorders>
          </w:tcPr>
          <w:p w14:paraId="5F7F1B2D" w14:textId="77777777" w:rsidR="00916881" w:rsidRPr="003E0000" w:rsidRDefault="00916881" w:rsidP="003E0000">
            <w:pPr>
              <w:pStyle w:val="TableBody"/>
              <w:rPr>
                <w:b/>
                <w:bCs/>
              </w:rPr>
            </w:pPr>
            <w:r w:rsidRPr="003E0000">
              <w:rPr>
                <w:b/>
                <w:bCs/>
              </w:rPr>
              <w:t>Cashpoint ID</w:t>
            </w:r>
          </w:p>
        </w:tc>
        <w:tc>
          <w:tcPr>
            <w:tcW w:w="5660" w:type="dxa"/>
            <w:tcBorders>
              <w:top w:val="single" w:sz="4" w:space="0" w:color="000000"/>
              <w:left w:val="single" w:sz="4" w:space="0" w:color="000000"/>
              <w:bottom w:val="single" w:sz="4" w:space="0" w:color="000000"/>
              <w:right w:val="single" w:sz="4" w:space="0" w:color="000000"/>
            </w:tcBorders>
          </w:tcPr>
          <w:p w14:paraId="2A42895B" w14:textId="77777777" w:rsidR="00916881" w:rsidRDefault="00916881" w:rsidP="003E0000">
            <w:pPr>
              <w:pStyle w:val="TableBody"/>
            </w:pPr>
            <w:r>
              <w:t>Unique alphanumeric code that identifies the Cashpoint.</w:t>
            </w:r>
          </w:p>
        </w:tc>
      </w:tr>
      <w:tr w:rsidR="00916881" w14:paraId="248E7D26" w14:textId="77777777" w:rsidTr="0009567D">
        <w:trPr>
          <w:cantSplit/>
        </w:trPr>
        <w:tc>
          <w:tcPr>
            <w:tcW w:w="2592" w:type="dxa"/>
            <w:tcBorders>
              <w:top w:val="single" w:sz="4" w:space="0" w:color="000000"/>
              <w:left w:val="single" w:sz="4" w:space="0" w:color="000000"/>
              <w:bottom w:val="single" w:sz="4" w:space="0" w:color="000000"/>
            </w:tcBorders>
          </w:tcPr>
          <w:p w14:paraId="64629FB4" w14:textId="77777777" w:rsidR="00916881" w:rsidRPr="003E0000" w:rsidRDefault="00916881" w:rsidP="003E0000">
            <w:pPr>
              <w:pStyle w:val="TableBody"/>
              <w:rPr>
                <w:b/>
                <w:bCs/>
              </w:rPr>
            </w:pPr>
            <w:r w:rsidRPr="003E0000">
              <w:rPr>
                <w:b/>
                <w:bCs/>
              </w:rPr>
              <w:t>Cashpoint Name</w:t>
            </w:r>
          </w:p>
        </w:tc>
        <w:tc>
          <w:tcPr>
            <w:tcW w:w="5660" w:type="dxa"/>
            <w:tcBorders>
              <w:top w:val="single" w:sz="4" w:space="0" w:color="000000"/>
              <w:left w:val="single" w:sz="4" w:space="0" w:color="000000"/>
              <w:bottom w:val="single" w:sz="4" w:space="0" w:color="000000"/>
              <w:right w:val="single" w:sz="4" w:space="0" w:color="000000"/>
            </w:tcBorders>
          </w:tcPr>
          <w:p w14:paraId="36959C00" w14:textId="77777777" w:rsidR="00916881" w:rsidRDefault="00916881" w:rsidP="003E0000">
            <w:pPr>
              <w:pStyle w:val="TableBody"/>
            </w:pPr>
            <w:r>
              <w:t xml:space="preserve">The name of this Cashpoint.  </w:t>
            </w:r>
          </w:p>
        </w:tc>
      </w:tr>
      <w:tr w:rsidR="00916881" w14:paraId="4B267947" w14:textId="77777777" w:rsidTr="0009567D">
        <w:trPr>
          <w:cantSplit/>
        </w:trPr>
        <w:tc>
          <w:tcPr>
            <w:tcW w:w="2592" w:type="dxa"/>
            <w:tcBorders>
              <w:top w:val="single" w:sz="4" w:space="0" w:color="000000"/>
              <w:left w:val="single" w:sz="4" w:space="0" w:color="000000"/>
              <w:bottom w:val="single" w:sz="4" w:space="0" w:color="000000"/>
            </w:tcBorders>
          </w:tcPr>
          <w:p w14:paraId="0963E9C8" w14:textId="77777777" w:rsidR="00916881" w:rsidRPr="003E0000" w:rsidRDefault="00916881" w:rsidP="003E0000">
            <w:pPr>
              <w:pStyle w:val="TableBody"/>
              <w:rPr>
                <w:b/>
                <w:bCs/>
              </w:rPr>
            </w:pPr>
            <w:r w:rsidRPr="003E0000">
              <w:rPr>
                <w:b/>
                <w:bCs/>
              </w:rPr>
              <w:t>Cashpoint Type</w:t>
            </w:r>
          </w:p>
        </w:tc>
        <w:tc>
          <w:tcPr>
            <w:tcW w:w="5660" w:type="dxa"/>
            <w:tcBorders>
              <w:top w:val="single" w:sz="4" w:space="0" w:color="000000"/>
              <w:left w:val="single" w:sz="4" w:space="0" w:color="000000"/>
              <w:bottom w:val="single" w:sz="4" w:space="0" w:color="000000"/>
              <w:right w:val="single" w:sz="4" w:space="0" w:color="000000"/>
            </w:tcBorders>
          </w:tcPr>
          <w:p w14:paraId="590C625D" w14:textId="1D867A50" w:rsidR="00916881" w:rsidRDefault="00916881" w:rsidP="003E0000">
            <w:pPr>
              <w:pStyle w:val="TableBody"/>
            </w:pPr>
            <w:r>
              <w:t xml:space="preserve">Autofill to </w:t>
            </w:r>
            <w:r w:rsidRPr="00C42166">
              <w:rPr>
                <w:i/>
              </w:rPr>
              <w:t>Branch</w:t>
            </w:r>
          </w:p>
        </w:tc>
      </w:tr>
      <w:tr w:rsidR="00916881" w14:paraId="2C5425F7" w14:textId="77777777" w:rsidTr="0009567D">
        <w:trPr>
          <w:cantSplit/>
        </w:trPr>
        <w:tc>
          <w:tcPr>
            <w:tcW w:w="2592" w:type="dxa"/>
            <w:tcBorders>
              <w:top w:val="single" w:sz="4" w:space="0" w:color="000000"/>
              <w:left w:val="single" w:sz="4" w:space="0" w:color="000000"/>
              <w:bottom w:val="single" w:sz="4" w:space="0" w:color="000000"/>
            </w:tcBorders>
          </w:tcPr>
          <w:p w14:paraId="1E077D6D" w14:textId="77777777" w:rsidR="00916881" w:rsidRPr="003E0000" w:rsidRDefault="00916881" w:rsidP="003E0000">
            <w:pPr>
              <w:pStyle w:val="TableBody"/>
              <w:rPr>
                <w:b/>
                <w:bCs/>
              </w:rPr>
            </w:pPr>
            <w:r w:rsidRPr="003E0000">
              <w:rPr>
                <w:b/>
                <w:bCs/>
              </w:rPr>
              <w:t>Funding Partner</w:t>
            </w:r>
          </w:p>
        </w:tc>
        <w:tc>
          <w:tcPr>
            <w:tcW w:w="5660" w:type="dxa"/>
            <w:tcBorders>
              <w:top w:val="single" w:sz="4" w:space="0" w:color="000000"/>
              <w:left w:val="single" w:sz="4" w:space="0" w:color="000000"/>
              <w:bottom w:val="single" w:sz="4" w:space="0" w:color="000000"/>
              <w:right w:val="single" w:sz="4" w:space="0" w:color="000000"/>
            </w:tcBorders>
          </w:tcPr>
          <w:p w14:paraId="20636FE7" w14:textId="4B0F0ED3" w:rsidR="00916881" w:rsidRDefault="00916881" w:rsidP="003E0000">
            <w:pPr>
              <w:pStyle w:val="TableBody"/>
            </w:pPr>
            <w:r>
              <w:t xml:space="preserve">Branch ID which will Transfer the Cash Out. The Funding Partner list is a dropdown list setup on the </w:t>
            </w:r>
            <w:r w:rsidRPr="00EA3AB8">
              <w:rPr>
                <w:i/>
                <w:iCs/>
                <w:rPrChange w:id="968" w:author="Robbie Moses" w:date="2023-03-03T00:57:00Z">
                  <w:rPr/>
                </w:rPrChange>
              </w:rPr>
              <w:t>Cashpoint&gt;Advanced&gt;Linkage page</w:t>
            </w:r>
            <w:r>
              <w:t>.</w:t>
            </w:r>
          </w:p>
          <w:p w14:paraId="21C8B854" w14:textId="2B8ADFEA" w:rsidR="00916881" w:rsidRDefault="00916881" w:rsidP="003E0000">
            <w:pPr>
              <w:pStyle w:val="TableBody"/>
            </w:pPr>
            <w:r>
              <w:t xml:space="preserve">If a Branch has multiple Funding </w:t>
            </w:r>
            <w:r w:rsidR="00D23844">
              <w:t>Partners,</w:t>
            </w:r>
            <w:r>
              <w:t xml:space="preserve"> they can choose one as the Default value to be filled. The default Funding Partner can be edited and is not required.</w:t>
            </w:r>
          </w:p>
        </w:tc>
      </w:tr>
      <w:tr w:rsidR="00916881" w14:paraId="18BDD7A0" w14:textId="77777777" w:rsidTr="0009567D">
        <w:trPr>
          <w:cantSplit/>
        </w:trPr>
        <w:tc>
          <w:tcPr>
            <w:tcW w:w="2592" w:type="dxa"/>
            <w:tcBorders>
              <w:top w:val="single" w:sz="4" w:space="0" w:color="000000"/>
              <w:left w:val="single" w:sz="4" w:space="0" w:color="000000"/>
              <w:bottom w:val="single" w:sz="4" w:space="0" w:color="000000"/>
            </w:tcBorders>
          </w:tcPr>
          <w:p w14:paraId="33413818" w14:textId="77777777" w:rsidR="00916881" w:rsidRPr="003E0000" w:rsidRDefault="00916881" w:rsidP="003E0000">
            <w:pPr>
              <w:pStyle w:val="TableBody"/>
              <w:rPr>
                <w:b/>
                <w:bCs/>
              </w:rPr>
            </w:pPr>
            <w:r w:rsidRPr="003E0000">
              <w:rPr>
                <w:b/>
                <w:bCs/>
              </w:rPr>
              <w:t>Order Date</w:t>
            </w:r>
          </w:p>
          <w:p w14:paraId="6811AF82" w14:textId="77777777" w:rsidR="00916881" w:rsidRPr="003E0000" w:rsidRDefault="00916881" w:rsidP="003E0000">
            <w:pPr>
              <w:pStyle w:val="TableBody"/>
              <w:rPr>
                <w:b/>
                <w:bCs/>
              </w:rPr>
            </w:pPr>
          </w:p>
        </w:tc>
        <w:tc>
          <w:tcPr>
            <w:tcW w:w="5660" w:type="dxa"/>
            <w:tcBorders>
              <w:top w:val="single" w:sz="4" w:space="0" w:color="000000"/>
              <w:left w:val="single" w:sz="4" w:space="0" w:color="000000"/>
              <w:bottom w:val="single" w:sz="4" w:space="0" w:color="000000"/>
              <w:right w:val="single" w:sz="4" w:space="0" w:color="000000"/>
            </w:tcBorders>
          </w:tcPr>
          <w:p w14:paraId="0986F050" w14:textId="1BB8A499" w:rsidR="00916881" w:rsidRDefault="00916881" w:rsidP="003E0000">
            <w:pPr>
              <w:pStyle w:val="TableBody"/>
            </w:pPr>
            <w:r>
              <w:t>Typically represents today’s date or the date when the cash is being ordered.</w:t>
            </w:r>
          </w:p>
        </w:tc>
      </w:tr>
      <w:tr w:rsidR="00916881" w14:paraId="2A93262B" w14:textId="77777777" w:rsidTr="0009567D">
        <w:trPr>
          <w:cantSplit/>
        </w:trPr>
        <w:tc>
          <w:tcPr>
            <w:tcW w:w="2592" w:type="dxa"/>
            <w:tcBorders>
              <w:top w:val="single" w:sz="4" w:space="0" w:color="000000"/>
              <w:left w:val="single" w:sz="4" w:space="0" w:color="000000"/>
              <w:bottom w:val="single" w:sz="4" w:space="0" w:color="000000"/>
            </w:tcBorders>
          </w:tcPr>
          <w:p w14:paraId="4605CF32" w14:textId="77777777" w:rsidR="00916881" w:rsidRPr="003E0000" w:rsidRDefault="00916881" w:rsidP="003E0000">
            <w:pPr>
              <w:pStyle w:val="TableBody"/>
              <w:rPr>
                <w:b/>
                <w:bCs/>
              </w:rPr>
            </w:pPr>
            <w:r w:rsidRPr="003E0000">
              <w:rPr>
                <w:b/>
                <w:bCs/>
              </w:rPr>
              <w:t>Due Date</w:t>
            </w:r>
          </w:p>
        </w:tc>
        <w:tc>
          <w:tcPr>
            <w:tcW w:w="5660" w:type="dxa"/>
            <w:tcBorders>
              <w:top w:val="single" w:sz="4" w:space="0" w:color="000000"/>
              <w:left w:val="single" w:sz="4" w:space="0" w:color="000000"/>
              <w:bottom w:val="single" w:sz="4" w:space="0" w:color="000000"/>
              <w:right w:val="single" w:sz="4" w:space="0" w:color="000000"/>
            </w:tcBorders>
          </w:tcPr>
          <w:p w14:paraId="67EA823C" w14:textId="77777777" w:rsidR="00916881" w:rsidRPr="00C42166" w:rsidRDefault="00916881" w:rsidP="003E0000">
            <w:pPr>
              <w:pStyle w:val="TableBody"/>
            </w:pPr>
            <w:r>
              <w:t>Date the cash is to be received on</w:t>
            </w:r>
          </w:p>
        </w:tc>
      </w:tr>
      <w:tr w:rsidR="00916881" w14:paraId="45DAC357" w14:textId="77777777" w:rsidTr="0009567D">
        <w:trPr>
          <w:cantSplit/>
        </w:trPr>
        <w:tc>
          <w:tcPr>
            <w:tcW w:w="2592" w:type="dxa"/>
            <w:tcBorders>
              <w:top w:val="single" w:sz="4" w:space="0" w:color="000000"/>
              <w:left w:val="single" w:sz="4" w:space="0" w:color="000000"/>
              <w:bottom w:val="single" w:sz="4" w:space="0" w:color="000000"/>
            </w:tcBorders>
          </w:tcPr>
          <w:p w14:paraId="6A2C0873" w14:textId="77777777" w:rsidR="00916881" w:rsidRPr="003E0000" w:rsidRDefault="00916881" w:rsidP="003E0000">
            <w:pPr>
              <w:pStyle w:val="TableBody"/>
              <w:rPr>
                <w:b/>
                <w:bCs/>
              </w:rPr>
            </w:pPr>
            <w:r w:rsidRPr="003E0000">
              <w:rPr>
                <w:b/>
                <w:bCs/>
              </w:rPr>
              <w:t>Action</w:t>
            </w:r>
          </w:p>
        </w:tc>
        <w:tc>
          <w:tcPr>
            <w:tcW w:w="5660" w:type="dxa"/>
            <w:tcBorders>
              <w:top w:val="single" w:sz="4" w:space="0" w:color="000000"/>
              <w:left w:val="single" w:sz="4" w:space="0" w:color="000000"/>
              <w:bottom w:val="single" w:sz="4" w:space="0" w:color="000000"/>
              <w:right w:val="single" w:sz="4" w:space="0" w:color="000000"/>
            </w:tcBorders>
          </w:tcPr>
          <w:p w14:paraId="364D12E6" w14:textId="0B93B6CF" w:rsidR="00916881" w:rsidRDefault="003E0000" w:rsidP="003E0000">
            <w:pPr>
              <w:pStyle w:val="TableBody"/>
            </w:pPr>
            <w:r>
              <w:t>Auto filled</w:t>
            </w:r>
            <w:r w:rsidR="00916881">
              <w:t xml:space="preserve"> to </w:t>
            </w:r>
            <w:r w:rsidR="00916881" w:rsidRPr="00C42166">
              <w:rPr>
                <w:i/>
              </w:rPr>
              <w:t>Transfer In</w:t>
            </w:r>
          </w:p>
        </w:tc>
      </w:tr>
      <w:tr w:rsidR="00916881" w14:paraId="1C68DB7D" w14:textId="77777777" w:rsidTr="0009567D">
        <w:trPr>
          <w:cantSplit/>
        </w:trPr>
        <w:tc>
          <w:tcPr>
            <w:tcW w:w="2592" w:type="dxa"/>
            <w:tcBorders>
              <w:top w:val="single" w:sz="4" w:space="0" w:color="000000"/>
              <w:left w:val="single" w:sz="4" w:space="0" w:color="000000"/>
              <w:bottom w:val="single" w:sz="4" w:space="0" w:color="000000"/>
            </w:tcBorders>
          </w:tcPr>
          <w:p w14:paraId="7484CCE0" w14:textId="77777777" w:rsidR="00916881" w:rsidRPr="003E0000" w:rsidRDefault="00916881" w:rsidP="003E0000">
            <w:pPr>
              <w:pStyle w:val="TableBody"/>
              <w:rPr>
                <w:b/>
                <w:bCs/>
              </w:rPr>
            </w:pPr>
            <w:r w:rsidRPr="003E0000">
              <w:rPr>
                <w:b/>
                <w:bCs/>
              </w:rPr>
              <w:t>Override Reason</w:t>
            </w:r>
          </w:p>
        </w:tc>
        <w:tc>
          <w:tcPr>
            <w:tcW w:w="5660" w:type="dxa"/>
            <w:tcBorders>
              <w:top w:val="single" w:sz="4" w:space="0" w:color="000000"/>
              <w:left w:val="single" w:sz="4" w:space="0" w:color="000000"/>
              <w:bottom w:val="single" w:sz="4" w:space="0" w:color="000000"/>
              <w:right w:val="single" w:sz="4" w:space="0" w:color="000000"/>
            </w:tcBorders>
          </w:tcPr>
          <w:p w14:paraId="25B49946" w14:textId="77777777" w:rsidR="00916881" w:rsidRPr="00C42166" w:rsidRDefault="00916881" w:rsidP="003E0000">
            <w:pPr>
              <w:pStyle w:val="TableBody"/>
            </w:pPr>
            <w:r>
              <w:t>Preset Dropdown of common reasons for non-recommended orders or order edits. When displayed it is a required field.</w:t>
            </w:r>
          </w:p>
        </w:tc>
      </w:tr>
      <w:tr w:rsidR="00916881" w14:paraId="72E8939A" w14:textId="77777777" w:rsidTr="0009567D">
        <w:trPr>
          <w:cantSplit/>
        </w:trPr>
        <w:tc>
          <w:tcPr>
            <w:tcW w:w="2592" w:type="dxa"/>
            <w:tcBorders>
              <w:top w:val="single" w:sz="4" w:space="0" w:color="000000"/>
              <w:left w:val="single" w:sz="4" w:space="0" w:color="000000"/>
              <w:bottom w:val="single" w:sz="4" w:space="0" w:color="000000"/>
            </w:tcBorders>
          </w:tcPr>
          <w:p w14:paraId="7DB901B4" w14:textId="77777777" w:rsidR="00916881" w:rsidRPr="003E0000" w:rsidRDefault="00916881" w:rsidP="003E0000">
            <w:pPr>
              <w:pStyle w:val="TableBody"/>
              <w:rPr>
                <w:b/>
                <w:bCs/>
              </w:rPr>
            </w:pPr>
            <w:r w:rsidRPr="003E0000">
              <w:rPr>
                <w:b/>
                <w:bCs/>
              </w:rPr>
              <w:t>Blog Message</w:t>
            </w:r>
          </w:p>
        </w:tc>
        <w:tc>
          <w:tcPr>
            <w:tcW w:w="5660" w:type="dxa"/>
            <w:tcBorders>
              <w:top w:val="single" w:sz="4" w:space="0" w:color="000000"/>
              <w:left w:val="single" w:sz="4" w:space="0" w:color="000000"/>
              <w:bottom w:val="single" w:sz="4" w:space="0" w:color="000000"/>
              <w:right w:val="single" w:sz="4" w:space="0" w:color="000000"/>
            </w:tcBorders>
          </w:tcPr>
          <w:p w14:paraId="3D83588B" w14:textId="77777777" w:rsidR="00916881" w:rsidRDefault="00916881" w:rsidP="003E0000">
            <w:pPr>
              <w:pStyle w:val="TableBody"/>
            </w:pPr>
            <w:r w:rsidRPr="002459B2">
              <w:rPr>
                <w:i/>
              </w:rPr>
              <w:t>This field will only be populated for usage in the following screens. It is blank on the initial Create New Order Screen</w:t>
            </w:r>
          </w:p>
        </w:tc>
      </w:tr>
    </w:tbl>
    <w:p w14:paraId="5F73633E" w14:textId="3CD8EA4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68B33BBB" w14:textId="77777777" w:rsidR="00916881" w:rsidRPr="00DB22FF" w:rsidRDefault="00916881" w:rsidP="0045187D">
      <w:pPr>
        <w:pStyle w:val="BodyText"/>
      </w:pPr>
    </w:p>
    <w:p w14:paraId="3F075897" w14:textId="50F26ED4" w:rsidR="00916881" w:rsidRDefault="00916881" w:rsidP="00343F56">
      <w:pPr>
        <w:pStyle w:val="Heading3"/>
      </w:pPr>
      <w:bookmarkStart w:id="969" w:name="_Toc128718610"/>
      <w:r>
        <w:lastRenderedPageBreak/>
        <w:t>Foreign Currency Order</w:t>
      </w:r>
      <w:bookmarkEnd w:id="816"/>
      <w:bookmarkEnd w:id="969"/>
    </w:p>
    <w:p w14:paraId="17DE62AA" w14:textId="79C99DEA" w:rsidR="00916881" w:rsidRDefault="00916881" w:rsidP="00F63174">
      <w:pPr>
        <w:pStyle w:val="Caption"/>
        <w:spacing w:before="0" w:after="120"/>
        <w:ind w:left="187" w:hanging="187"/>
        <w:outlineLvl w:val="0"/>
        <w:rPr>
          <w:lang w:val="en-US"/>
        </w:rPr>
      </w:pPr>
      <w:bookmarkStart w:id="970" w:name="_Toc128632367"/>
      <w:r w:rsidRPr="62692672">
        <w:rPr>
          <w:lang w:val="en-US"/>
        </w:rPr>
        <w:t xml:space="preserve">Figure </w:t>
      </w:r>
      <w:ins w:id="971"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972" w:author="Robbie Moses" w:date="2023-03-02T06:45:00Z">
        <w:r w:rsidR="00624EA3">
          <w:rPr>
            <w:noProof/>
            <w:lang w:val="en-US"/>
          </w:rPr>
          <w:t>48</w:t>
        </w:r>
        <w:r w:rsidR="00624EA3">
          <w:rPr>
            <w:lang w:val="en-US"/>
          </w:rPr>
          <w:fldChar w:fldCharType="end"/>
        </w:r>
      </w:ins>
      <w:ins w:id="973" w:author="Moses, Robbie" w:date="2023-02-22T02:39:00Z">
        <w:del w:id="974" w:author="Robbie Moses" w:date="2023-03-02T06:45:00Z">
          <w:r w:rsidR="003B5D4F" w:rsidDel="00624EA3">
            <w:rPr>
              <w:lang w:val="en-US"/>
            </w:rPr>
            <w:fldChar w:fldCharType="begin"/>
          </w:r>
          <w:r w:rsidR="003B5D4F" w:rsidDel="00624EA3">
            <w:rPr>
              <w:lang w:val="en-US"/>
            </w:rPr>
            <w:delInstrText xml:space="preserve"> SEQ Figure \* ARABIC </w:delInstrText>
          </w:r>
        </w:del>
      </w:ins>
      <w:del w:id="975" w:author="Robbie Moses" w:date="2023-03-02T06:45:00Z">
        <w:r w:rsidR="003B5D4F" w:rsidDel="00624EA3">
          <w:rPr>
            <w:lang w:val="en-US"/>
          </w:rPr>
          <w:fldChar w:fldCharType="separate"/>
        </w:r>
      </w:del>
      <w:ins w:id="976" w:author="Moses, Robbie" w:date="2023-02-22T02:39:00Z">
        <w:del w:id="977" w:author="Robbie Moses" w:date="2023-03-02T06:45:00Z">
          <w:r w:rsidR="003B5D4F" w:rsidDel="00624EA3">
            <w:rPr>
              <w:noProof/>
              <w:lang w:val="en-US"/>
            </w:rPr>
            <w:delText>47</w:delText>
          </w:r>
          <w:r w:rsidR="003B5D4F" w:rsidDel="00624EA3">
            <w:rPr>
              <w:lang w:val="en-US"/>
            </w:rPr>
            <w:fldChar w:fldCharType="end"/>
          </w:r>
        </w:del>
      </w:ins>
      <w:del w:id="978"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47</w:delText>
        </w:r>
        <w:r w:rsidRPr="62692672" w:rsidDel="003B5D4F">
          <w:rPr>
            <w:lang w:val="en-US"/>
          </w:rPr>
          <w:fldChar w:fldCharType="end"/>
        </w:r>
      </w:del>
      <w:r w:rsidRPr="62692672">
        <w:rPr>
          <w:lang w:val="en-US"/>
        </w:rPr>
        <w:t xml:space="preserve">: Create </w:t>
      </w:r>
      <w:r w:rsidR="00521563">
        <w:rPr>
          <w:lang w:val="en-US"/>
        </w:rPr>
        <w:t xml:space="preserve">A </w:t>
      </w:r>
      <w:r w:rsidRPr="62692672">
        <w:rPr>
          <w:lang w:val="en-US"/>
        </w:rPr>
        <w:t>New Foreign Currency order Page</w:t>
      </w:r>
      <w:bookmarkEnd w:id="970"/>
    </w:p>
    <w:p w14:paraId="497BC403" w14:textId="4887411B" w:rsidR="00916881" w:rsidRDefault="57C03CFE" w:rsidP="0045187D">
      <w:pPr>
        <w:pStyle w:val="BodyText"/>
      </w:pPr>
      <w:r>
        <w:rPr>
          <w:noProof/>
        </w:rPr>
        <w:drawing>
          <wp:inline distT="0" distB="0" distL="0" distR="0" wp14:anchorId="1710A200" wp14:editId="5AD1AA1A">
            <wp:extent cx="4572000" cy="2505075"/>
            <wp:effectExtent l="76200" t="76200" r="133350" b="142875"/>
            <wp:docPr id="950696324" name="Picture 95069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505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1B8008" w14:textId="56C1FCF1" w:rsidR="00916881" w:rsidRPr="00C42166" w:rsidRDefault="00916881" w:rsidP="00F63174">
      <w:pPr>
        <w:pStyle w:val="Caption"/>
        <w:spacing w:before="0" w:after="120"/>
        <w:ind w:left="187" w:hanging="187"/>
        <w:outlineLvl w:val="0"/>
        <w:rPr>
          <w:lang w:val="en-US"/>
        </w:rPr>
      </w:pPr>
      <w:bookmarkStart w:id="979" w:name="_Toc128630985"/>
      <w:r w:rsidRPr="00C42166">
        <w:rPr>
          <w:lang w:val="en-US"/>
        </w:rPr>
        <w:t xml:space="preserve">Table </w:t>
      </w:r>
      <w:r w:rsidR="00027408">
        <w:fldChar w:fldCharType="begin"/>
      </w:r>
      <w:r w:rsidRPr="00C42166">
        <w:rPr>
          <w:lang w:val="en-US"/>
        </w:rPr>
        <w:instrText xml:space="preserve"> SEQ "Table" \*Arabic </w:instrText>
      </w:r>
      <w:r w:rsidR="00027408">
        <w:fldChar w:fldCharType="separate"/>
      </w:r>
      <w:r w:rsidR="00D57607">
        <w:rPr>
          <w:noProof/>
          <w:lang w:val="en-US"/>
        </w:rPr>
        <w:t>31</w:t>
      </w:r>
      <w:r w:rsidR="00027408">
        <w:rPr>
          <w:noProof/>
        </w:rPr>
        <w:fldChar w:fldCharType="end"/>
      </w:r>
      <w:r w:rsidRPr="00C42166">
        <w:rPr>
          <w:lang w:val="en-US"/>
        </w:rPr>
        <w:t>: Foreign Currency Order Description</w:t>
      </w:r>
      <w:bookmarkEnd w:id="97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406EDD0" w14:textId="77777777" w:rsidTr="00F32EED">
        <w:trPr>
          <w:cantSplit/>
          <w:tblHeader/>
        </w:trPr>
        <w:tc>
          <w:tcPr>
            <w:tcW w:w="2592" w:type="dxa"/>
            <w:tcBorders>
              <w:top w:val="single" w:sz="4" w:space="0" w:color="000000"/>
              <w:left w:val="single" w:sz="4" w:space="0" w:color="000000"/>
              <w:bottom w:val="double" w:sz="1" w:space="0" w:color="000000"/>
            </w:tcBorders>
            <w:shd w:val="clear" w:color="auto" w:fill="60C03A"/>
          </w:tcPr>
          <w:p w14:paraId="360B7DB0"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E1870D" w14:textId="77777777" w:rsidR="00916881" w:rsidRDefault="00916881" w:rsidP="003E0000">
            <w:pPr>
              <w:pStyle w:val="TableHeading"/>
            </w:pPr>
            <w:r>
              <w:t>Description</w:t>
            </w:r>
          </w:p>
        </w:tc>
      </w:tr>
      <w:tr w:rsidR="00916881" w14:paraId="31F3DD82" w14:textId="77777777" w:rsidTr="0009567D">
        <w:trPr>
          <w:cantSplit/>
        </w:trPr>
        <w:tc>
          <w:tcPr>
            <w:tcW w:w="2592" w:type="dxa"/>
            <w:tcBorders>
              <w:top w:val="single" w:sz="4" w:space="0" w:color="000000"/>
              <w:left w:val="single" w:sz="4" w:space="0" w:color="000000"/>
              <w:bottom w:val="single" w:sz="4" w:space="0" w:color="000000"/>
            </w:tcBorders>
          </w:tcPr>
          <w:p w14:paraId="48DE3A93" w14:textId="77777777" w:rsidR="00916881" w:rsidRPr="003E0000" w:rsidRDefault="00916881" w:rsidP="003E0000">
            <w:pPr>
              <w:pStyle w:val="TableBody"/>
              <w:rPr>
                <w:b/>
                <w:bCs/>
              </w:rPr>
            </w:pPr>
            <w:r w:rsidRPr="003E0000">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1079F68B" w14:textId="77777777" w:rsidR="00916881" w:rsidRDefault="00916881" w:rsidP="003E0000">
            <w:pPr>
              <w:pStyle w:val="TableBody"/>
            </w:pPr>
            <w:r>
              <w:t>Unique alphanumeric code that identifies the Cashpoint.</w:t>
            </w:r>
          </w:p>
        </w:tc>
      </w:tr>
      <w:tr w:rsidR="00916881" w14:paraId="1F26DA8E" w14:textId="77777777" w:rsidTr="0009567D">
        <w:trPr>
          <w:cantSplit/>
        </w:trPr>
        <w:tc>
          <w:tcPr>
            <w:tcW w:w="2592" w:type="dxa"/>
            <w:tcBorders>
              <w:top w:val="single" w:sz="4" w:space="0" w:color="000000"/>
              <w:left w:val="single" w:sz="4" w:space="0" w:color="000000"/>
              <w:bottom w:val="single" w:sz="4" w:space="0" w:color="000000"/>
            </w:tcBorders>
          </w:tcPr>
          <w:p w14:paraId="738581BD" w14:textId="77777777" w:rsidR="00916881" w:rsidRPr="003E0000" w:rsidRDefault="00916881" w:rsidP="003E0000">
            <w:pPr>
              <w:pStyle w:val="TableBody"/>
              <w:rPr>
                <w:b/>
                <w:bCs/>
              </w:rPr>
            </w:pPr>
            <w:r w:rsidRPr="003E0000">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63CF34BB" w14:textId="77777777" w:rsidR="00916881" w:rsidRDefault="00916881" w:rsidP="003E0000">
            <w:pPr>
              <w:pStyle w:val="TableBody"/>
            </w:pPr>
            <w:r>
              <w:t xml:space="preserve">The name of this Cashpoint.  </w:t>
            </w:r>
          </w:p>
        </w:tc>
      </w:tr>
      <w:tr w:rsidR="00916881" w14:paraId="49B2FC1C" w14:textId="77777777" w:rsidTr="0009567D">
        <w:trPr>
          <w:cantSplit/>
        </w:trPr>
        <w:tc>
          <w:tcPr>
            <w:tcW w:w="2592" w:type="dxa"/>
            <w:tcBorders>
              <w:top w:val="single" w:sz="4" w:space="0" w:color="000000"/>
              <w:left w:val="single" w:sz="4" w:space="0" w:color="000000"/>
              <w:bottom w:val="single" w:sz="4" w:space="0" w:color="000000"/>
            </w:tcBorders>
          </w:tcPr>
          <w:p w14:paraId="309B2D4A" w14:textId="77777777" w:rsidR="00916881" w:rsidRPr="003E0000" w:rsidRDefault="00916881" w:rsidP="003E0000">
            <w:pPr>
              <w:pStyle w:val="TableBody"/>
              <w:rPr>
                <w:b/>
                <w:bCs/>
              </w:rPr>
            </w:pPr>
            <w:r w:rsidRPr="003E0000">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4C253019" w14:textId="77777777" w:rsidR="00916881" w:rsidRDefault="00916881" w:rsidP="003E0000">
            <w:pPr>
              <w:pStyle w:val="TableBody"/>
            </w:pPr>
            <w:r>
              <w:t>Branch or ATM.</w:t>
            </w:r>
          </w:p>
        </w:tc>
      </w:tr>
      <w:tr w:rsidR="00916881" w14:paraId="1A2B6F17" w14:textId="77777777" w:rsidTr="0009567D">
        <w:trPr>
          <w:cantSplit/>
        </w:trPr>
        <w:tc>
          <w:tcPr>
            <w:tcW w:w="2592" w:type="dxa"/>
            <w:tcBorders>
              <w:top w:val="single" w:sz="4" w:space="0" w:color="000000"/>
              <w:left w:val="single" w:sz="4" w:space="0" w:color="000000"/>
              <w:bottom w:val="single" w:sz="4" w:space="0" w:color="000000"/>
            </w:tcBorders>
          </w:tcPr>
          <w:p w14:paraId="727E8D85" w14:textId="77777777" w:rsidR="00916881" w:rsidRPr="003E0000" w:rsidRDefault="00916881" w:rsidP="003E0000">
            <w:pPr>
              <w:pStyle w:val="TableBody"/>
              <w:rPr>
                <w:b/>
                <w:bCs/>
              </w:rPr>
            </w:pPr>
            <w:r w:rsidRPr="003E0000">
              <w:rPr>
                <w:b/>
                <w:bCs/>
              </w:rPr>
              <w:t>Order Date</w:t>
            </w:r>
          </w:p>
          <w:p w14:paraId="7C080EDD" w14:textId="77777777" w:rsidR="00916881" w:rsidRPr="003E0000" w:rsidRDefault="00916881" w:rsidP="003E0000">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5C2F35AF" w14:textId="131E4F49" w:rsidR="00916881" w:rsidRDefault="00916881" w:rsidP="003E0000">
            <w:pPr>
              <w:pStyle w:val="TableBody"/>
            </w:pPr>
            <w:r>
              <w:t>Typically represents today’s date or the date when the cash is being ordered.</w:t>
            </w:r>
          </w:p>
        </w:tc>
      </w:tr>
      <w:tr w:rsidR="00916881" w14:paraId="547639DB" w14:textId="77777777" w:rsidTr="0009567D">
        <w:trPr>
          <w:cantSplit/>
        </w:trPr>
        <w:tc>
          <w:tcPr>
            <w:tcW w:w="2592" w:type="dxa"/>
            <w:tcBorders>
              <w:top w:val="single" w:sz="4" w:space="0" w:color="000000"/>
              <w:left w:val="single" w:sz="4" w:space="0" w:color="000000"/>
              <w:bottom w:val="single" w:sz="4" w:space="0" w:color="000000"/>
            </w:tcBorders>
          </w:tcPr>
          <w:p w14:paraId="0F518A25" w14:textId="77777777" w:rsidR="00916881" w:rsidRPr="003E0000" w:rsidRDefault="00916881" w:rsidP="003E0000">
            <w:pPr>
              <w:pStyle w:val="TableBody"/>
              <w:rPr>
                <w:b/>
                <w:bCs/>
              </w:rPr>
            </w:pPr>
            <w:r w:rsidRPr="003E0000">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462D572D" w14:textId="4922E5EC" w:rsidR="00916881" w:rsidRDefault="00521563" w:rsidP="003E0000">
            <w:pPr>
              <w:pStyle w:val="TableBody"/>
            </w:pPr>
            <w:r>
              <w:t xml:space="preserve">The due </w:t>
            </w:r>
            <w:r w:rsidR="00916881">
              <w:t xml:space="preserve">date indicates the date when the ordered cash will be available. Similar to </w:t>
            </w:r>
            <w:r>
              <w:t xml:space="preserve">the </w:t>
            </w:r>
            <w:r w:rsidR="00916881">
              <w:t xml:space="preserve">regular order screen for optimized currency, the due date </w:t>
            </w:r>
            <w:r w:rsidR="008E26EF">
              <w:t>considers</w:t>
            </w:r>
            <w:r w:rsidR="00916881">
              <w:t xml:space="preserve"> the lead-time of the Cashpoint, the service days available, holidays, and other constraints defined in the application.  </w:t>
            </w:r>
          </w:p>
        </w:tc>
      </w:tr>
      <w:tr w:rsidR="00916881" w14:paraId="6A919D95" w14:textId="77777777" w:rsidTr="0009567D">
        <w:trPr>
          <w:cantSplit/>
        </w:trPr>
        <w:tc>
          <w:tcPr>
            <w:tcW w:w="2592" w:type="dxa"/>
            <w:tcBorders>
              <w:top w:val="single" w:sz="4" w:space="0" w:color="000000"/>
              <w:left w:val="single" w:sz="4" w:space="0" w:color="000000"/>
              <w:bottom w:val="single" w:sz="4" w:space="0" w:color="000000"/>
            </w:tcBorders>
          </w:tcPr>
          <w:p w14:paraId="56965E99" w14:textId="77777777" w:rsidR="00916881" w:rsidRPr="003E0000" w:rsidRDefault="00916881" w:rsidP="003E0000">
            <w:pPr>
              <w:pStyle w:val="TableBody"/>
              <w:rPr>
                <w:b/>
                <w:bCs/>
              </w:rPr>
            </w:pPr>
            <w:r w:rsidRPr="003E0000">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B7FDD4" w14:textId="77777777" w:rsidR="00916881" w:rsidRDefault="00916881" w:rsidP="003E0000">
            <w:pPr>
              <w:pStyle w:val="TableBody"/>
            </w:pPr>
            <w:r>
              <w:t>Shows the action that has been selected in the previous window.</w:t>
            </w:r>
          </w:p>
        </w:tc>
      </w:tr>
      <w:tr w:rsidR="00916881" w14:paraId="171BD5C2" w14:textId="77777777" w:rsidTr="0009567D">
        <w:trPr>
          <w:cantSplit/>
        </w:trPr>
        <w:tc>
          <w:tcPr>
            <w:tcW w:w="2592" w:type="dxa"/>
            <w:tcBorders>
              <w:top w:val="single" w:sz="4" w:space="0" w:color="000000"/>
              <w:left w:val="single" w:sz="4" w:space="0" w:color="000000"/>
              <w:bottom w:val="single" w:sz="4" w:space="0" w:color="000000"/>
            </w:tcBorders>
          </w:tcPr>
          <w:p w14:paraId="6F5748B9" w14:textId="77777777" w:rsidR="00916881" w:rsidRPr="003E0000" w:rsidRDefault="00916881" w:rsidP="003E0000">
            <w:pPr>
              <w:pStyle w:val="TableBody"/>
              <w:rPr>
                <w:b/>
                <w:bCs/>
              </w:rPr>
            </w:pPr>
            <w:r w:rsidRPr="003E0000">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028DDB1F" w14:textId="77777777" w:rsidR="00916881" w:rsidRDefault="00916881" w:rsidP="003E0000">
            <w:pPr>
              <w:pStyle w:val="TableBody"/>
            </w:pPr>
            <w:r>
              <w:t xml:space="preserve">This option is required when the order is new or overridden.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5F72B1EC" w14:textId="77777777" w:rsidTr="0009567D">
        <w:trPr>
          <w:cantSplit/>
        </w:trPr>
        <w:tc>
          <w:tcPr>
            <w:tcW w:w="2592" w:type="dxa"/>
            <w:tcBorders>
              <w:top w:val="single" w:sz="4" w:space="0" w:color="000000"/>
              <w:left w:val="single" w:sz="4" w:space="0" w:color="000000"/>
              <w:bottom w:val="single" w:sz="4" w:space="0" w:color="000000"/>
            </w:tcBorders>
          </w:tcPr>
          <w:p w14:paraId="21E42E60" w14:textId="77777777" w:rsidR="00916881" w:rsidRPr="003E0000" w:rsidRDefault="00916881" w:rsidP="003E0000">
            <w:pPr>
              <w:pStyle w:val="TableBody"/>
              <w:rPr>
                <w:b/>
                <w:bCs/>
              </w:rPr>
            </w:pPr>
            <w:r w:rsidRPr="003E0000">
              <w:rPr>
                <w:b/>
                <w:bCs/>
              </w:rPr>
              <w:t>Bag Reference</w:t>
            </w:r>
          </w:p>
        </w:tc>
        <w:tc>
          <w:tcPr>
            <w:tcW w:w="5483" w:type="dxa"/>
            <w:tcBorders>
              <w:top w:val="single" w:sz="4" w:space="0" w:color="000000"/>
              <w:left w:val="single" w:sz="4" w:space="0" w:color="000000"/>
              <w:bottom w:val="single" w:sz="4" w:space="0" w:color="000000"/>
              <w:right w:val="single" w:sz="4" w:space="0" w:color="000000"/>
            </w:tcBorders>
          </w:tcPr>
          <w:p w14:paraId="49D3DA83" w14:textId="77777777" w:rsidR="00916881" w:rsidRDefault="00916881" w:rsidP="003E0000">
            <w:pPr>
              <w:pStyle w:val="TableBody"/>
            </w:pPr>
            <w:r>
              <w:rPr>
                <w:b/>
                <w:bCs/>
              </w:rPr>
              <w:t>Bag Reference</w:t>
            </w:r>
            <w:r>
              <w:t xml:space="preserve"> field will only be displayed for branch returns. In this field, a 12-character bag reference number can be entered for a branch return for tracking purposes. This feature can be turned on or off under the OptiCash / OptiNet settings in the /maint/ URL.</w:t>
            </w:r>
          </w:p>
        </w:tc>
      </w:tr>
      <w:tr w:rsidR="00916881" w14:paraId="2A755AEB" w14:textId="77777777" w:rsidTr="0009567D">
        <w:trPr>
          <w:cantSplit/>
        </w:trPr>
        <w:tc>
          <w:tcPr>
            <w:tcW w:w="2592" w:type="dxa"/>
            <w:tcBorders>
              <w:top w:val="single" w:sz="4" w:space="0" w:color="000000"/>
              <w:left w:val="single" w:sz="4" w:space="0" w:color="000000"/>
              <w:bottom w:val="single" w:sz="4" w:space="0" w:color="000000"/>
            </w:tcBorders>
          </w:tcPr>
          <w:p w14:paraId="4E209EDF" w14:textId="77777777" w:rsidR="00916881" w:rsidRPr="003E0000" w:rsidRDefault="00916881" w:rsidP="003E0000">
            <w:pPr>
              <w:pStyle w:val="TableBody"/>
              <w:rPr>
                <w:b/>
                <w:bCs/>
              </w:rPr>
            </w:pPr>
            <w:r w:rsidRPr="003E0000">
              <w:rPr>
                <w:b/>
                <w:bCs/>
              </w:rPr>
              <w:lastRenderedPageBreak/>
              <w:t>Blog Message</w:t>
            </w:r>
          </w:p>
        </w:tc>
        <w:tc>
          <w:tcPr>
            <w:tcW w:w="5483" w:type="dxa"/>
            <w:tcBorders>
              <w:top w:val="single" w:sz="4" w:space="0" w:color="000000"/>
              <w:left w:val="single" w:sz="4" w:space="0" w:color="000000"/>
              <w:bottom w:val="single" w:sz="4" w:space="0" w:color="000000"/>
              <w:right w:val="single" w:sz="4" w:space="0" w:color="000000"/>
            </w:tcBorders>
          </w:tcPr>
          <w:p w14:paraId="547BBFAE" w14:textId="7E4F83A6" w:rsidR="00916881" w:rsidRPr="00D756AA" w:rsidRDefault="00916881" w:rsidP="003E0000">
            <w:pPr>
              <w:pStyle w:val="TableBody"/>
              <w:rPr>
                <w:bCs/>
              </w:rPr>
            </w:pPr>
            <w:r>
              <w:rPr>
                <w:bCs/>
              </w:rPr>
              <w:t>If Blog and Trace is utilized, individualized notes relating to the order being place</w:t>
            </w:r>
            <w:r w:rsidR="00E12BBF">
              <w:rPr>
                <w:bCs/>
              </w:rPr>
              <w:t>d</w:t>
            </w:r>
            <w:r>
              <w:rPr>
                <w:bCs/>
              </w:rPr>
              <w:t xml:space="preserve"> can be entered by the users.</w:t>
            </w:r>
          </w:p>
        </w:tc>
      </w:tr>
      <w:tr w:rsidR="00916881" w14:paraId="45F26168" w14:textId="77777777" w:rsidTr="003E0000">
        <w:trPr>
          <w:cantSplit/>
          <w:trHeight w:val="395"/>
        </w:trPr>
        <w:tc>
          <w:tcPr>
            <w:tcW w:w="2592" w:type="dxa"/>
            <w:tcBorders>
              <w:top w:val="single" w:sz="4" w:space="0" w:color="000000"/>
              <w:left w:val="single" w:sz="4" w:space="0" w:color="000000"/>
              <w:bottom w:val="single" w:sz="4" w:space="0" w:color="000000"/>
            </w:tcBorders>
          </w:tcPr>
          <w:p w14:paraId="732DA1A4" w14:textId="77777777" w:rsidR="00916881" w:rsidRPr="003E0000" w:rsidRDefault="00916881" w:rsidP="003E0000">
            <w:pPr>
              <w:pStyle w:val="TableBody"/>
              <w:rPr>
                <w:b/>
                <w:bCs/>
              </w:rPr>
            </w:pPr>
            <w:r w:rsidRPr="003E000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389EFA3A" w14:textId="77777777" w:rsidR="00916881" w:rsidRPr="00226157" w:rsidRDefault="00916881" w:rsidP="003E0000">
            <w:pPr>
              <w:pStyle w:val="TableBody"/>
              <w:rPr>
                <w:bCs/>
              </w:rPr>
            </w:pPr>
            <w:r>
              <w:rPr>
                <w:bCs/>
              </w:rPr>
              <w:t>Opens the currency selector screen</w:t>
            </w:r>
          </w:p>
        </w:tc>
      </w:tr>
      <w:tr w:rsidR="00916881" w14:paraId="526CE064" w14:textId="77777777" w:rsidTr="0009567D">
        <w:trPr>
          <w:cantSplit/>
        </w:trPr>
        <w:tc>
          <w:tcPr>
            <w:tcW w:w="2592" w:type="dxa"/>
            <w:tcBorders>
              <w:top w:val="single" w:sz="4" w:space="0" w:color="000000"/>
              <w:left w:val="single" w:sz="4" w:space="0" w:color="000000"/>
              <w:bottom w:val="single" w:sz="4" w:space="0" w:color="000000"/>
            </w:tcBorders>
          </w:tcPr>
          <w:p w14:paraId="7E8FA08E" w14:textId="77777777" w:rsidR="00916881" w:rsidRPr="003E0000" w:rsidRDefault="00916881" w:rsidP="003E0000">
            <w:pPr>
              <w:pStyle w:val="TableBody"/>
              <w:rPr>
                <w:b/>
                <w:bCs/>
              </w:rPr>
            </w:pPr>
            <w:r w:rsidRPr="003E0000">
              <w:rPr>
                <w:b/>
                <w:bCs/>
              </w:rPr>
              <w:t>Ordered Amount (Denomination Splits Panel)</w:t>
            </w:r>
          </w:p>
        </w:tc>
        <w:tc>
          <w:tcPr>
            <w:tcW w:w="5483" w:type="dxa"/>
            <w:tcBorders>
              <w:top w:val="single" w:sz="4" w:space="0" w:color="000000"/>
              <w:left w:val="single" w:sz="4" w:space="0" w:color="000000"/>
              <w:bottom w:val="single" w:sz="4" w:space="0" w:color="000000"/>
              <w:right w:val="single" w:sz="4" w:space="0" w:color="000000"/>
            </w:tcBorders>
          </w:tcPr>
          <w:p w14:paraId="670F5641" w14:textId="2BC3EE42" w:rsidR="00916881" w:rsidRDefault="00916881" w:rsidP="003E0000">
            <w:pPr>
              <w:pStyle w:val="TableBody"/>
            </w:pPr>
            <w:r>
              <w:t xml:space="preserve">After entering currencies, denominations and amounts, all orders are displayed. Amounts will be hyperlinked so that if additional editing is </w:t>
            </w:r>
            <w:r w:rsidR="003E0000">
              <w:t>necessary,</w:t>
            </w:r>
            <w:r>
              <w:t xml:space="preserve"> it can easily be performed for the denomination in question.</w:t>
            </w:r>
          </w:p>
        </w:tc>
      </w:tr>
    </w:tbl>
    <w:p w14:paraId="35E941EF" w14:textId="798347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499E28" w14:textId="77777777" w:rsidR="007473FC" w:rsidRDefault="007473FC" w:rsidP="007473FC">
      <w:pPr>
        <w:pStyle w:val="BodyText"/>
      </w:pPr>
    </w:p>
    <w:p w14:paraId="454B1246" w14:textId="5DA04D6F" w:rsidR="00916881" w:rsidRPr="001E5400" w:rsidRDefault="00916881" w:rsidP="00F63174">
      <w:pPr>
        <w:pStyle w:val="Caption"/>
        <w:spacing w:before="0" w:after="120"/>
        <w:ind w:left="187" w:hanging="187"/>
        <w:outlineLvl w:val="0"/>
        <w:rPr>
          <w:lang w:val="en-US"/>
        </w:rPr>
      </w:pPr>
      <w:bookmarkStart w:id="980" w:name="_Toc128632368"/>
      <w:r>
        <w:rPr>
          <w:lang w:val="en-US"/>
        </w:rPr>
        <w:t xml:space="preserve">Figure </w:t>
      </w:r>
      <w:ins w:id="981"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982" w:author="Robbie Moses" w:date="2023-03-02T06:45:00Z">
        <w:r w:rsidR="00624EA3">
          <w:rPr>
            <w:noProof/>
            <w:lang w:val="en-US"/>
          </w:rPr>
          <w:t>49</w:t>
        </w:r>
        <w:r w:rsidR="00624EA3">
          <w:rPr>
            <w:lang w:val="en-US"/>
          </w:rPr>
          <w:fldChar w:fldCharType="end"/>
        </w:r>
      </w:ins>
      <w:ins w:id="983" w:author="Moses, Robbie" w:date="2023-02-22T02:39:00Z">
        <w:del w:id="984" w:author="Robbie Moses" w:date="2023-03-02T06:45:00Z">
          <w:r w:rsidR="003B5D4F" w:rsidDel="00624EA3">
            <w:rPr>
              <w:lang w:val="en-US"/>
            </w:rPr>
            <w:fldChar w:fldCharType="begin"/>
          </w:r>
          <w:r w:rsidR="003B5D4F" w:rsidDel="00624EA3">
            <w:rPr>
              <w:lang w:val="en-US"/>
            </w:rPr>
            <w:delInstrText xml:space="preserve"> SEQ Figure \* ARABIC </w:delInstrText>
          </w:r>
        </w:del>
      </w:ins>
      <w:del w:id="985" w:author="Robbie Moses" w:date="2023-03-02T06:45:00Z">
        <w:r w:rsidR="003B5D4F" w:rsidDel="00624EA3">
          <w:rPr>
            <w:lang w:val="en-US"/>
          </w:rPr>
          <w:fldChar w:fldCharType="separate"/>
        </w:r>
      </w:del>
      <w:ins w:id="986" w:author="Moses, Robbie" w:date="2023-02-22T02:39:00Z">
        <w:del w:id="987" w:author="Robbie Moses" w:date="2023-03-02T06:45:00Z">
          <w:r w:rsidR="003B5D4F" w:rsidDel="00624EA3">
            <w:rPr>
              <w:noProof/>
              <w:lang w:val="en-US"/>
            </w:rPr>
            <w:delText>48</w:delText>
          </w:r>
          <w:r w:rsidR="003B5D4F" w:rsidDel="00624EA3">
            <w:rPr>
              <w:lang w:val="en-US"/>
            </w:rPr>
            <w:fldChar w:fldCharType="end"/>
          </w:r>
        </w:del>
      </w:ins>
      <w:del w:id="988" w:author="Moses, Robbie" w:date="2023-02-22T02:39:00Z">
        <w:r w:rsidR="00027408" w:rsidDel="003B5D4F">
          <w:rPr>
            <w:lang w:val="en-US"/>
          </w:rPr>
          <w:fldChar w:fldCharType="begin"/>
        </w:r>
        <w:r w:rsidDel="003B5D4F">
          <w:rPr>
            <w:lang w:val="en-US"/>
          </w:rPr>
          <w:delInstrText xml:space="preserve"> SEQ "Figure" \*Arabic </w:delInstrText>
        </w:r>
        <w:r w:rsidR="00027408" w:rsidDel="003B5D4F">
          <w:rPr>
            <w:lang w:val="en-US"/>
          </w:rPr>
          <w:fldChar w:fldCharType="separate"/>
        </w:r>
        <w:r w:rsidR="00D57607" w:rsidDel="003B5D4F">
          <w:rPr>
            <w:noProof/>
            <w:lang w:val="en-US"/>
          </w:rPr>
          <w:delText>48</w:delText>
        </w:r>
        <w:r w:rsidR="00027408" w:rsidDel="003B5D4F">
          <w:rPr>
            <w:lang w:val="en-US"/>
          </w:rPr>
          <w:fldChar w:fldCharType="end"/>
        </w:r>
      </w:del>
      <w:r>
        <w:rPr>
          <w:lang w:val="en-US"/>
        </w:rPr>
        <w:t>: Order Foreign Currency Page</w:t>
      </w:r>
      <w:bookmarkEnd w:id="980"/>
    </w:p>
    <w:p w14:paraId="6C08E9BC" w14:textId="77777777" w:rsidR="00916881" w:rsidRDefault="00F87105" w:rsidP="0045187D">
      <w:pPr>
        <w:pStyle w:val="BodyText"/>
      </w:pPr>
      <w:r>
        <w:rPr>
          <w:noProof/>
        </w:rPr>
        <w:drawing>
          <wp:inline distT="0" distB="0" distL="0" distR="0" wp14:anchorId="54ADEDE8" wp14:editId="6BCD2B16">
            <wp:extent cx="3895725" cy="940435"/>
            <wp:effectExtent l="76200" t="76200" r="142875" b="12636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95725" cy="9404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BB720" w14:textId="55C3A54D" w:rsidR="00916881" w:rsidRPr="001E5400" w:rsidRDefault="00916881" w:rsidP="00F63174">
      <w:pPr>
        <w:pStyle w:val="Caption"/>
        <w:spacing w:before="0" w:after="120"/>
        <w:ind w:left="187" w:hanging="187"/>
        <w:outlineLvl w:val="0"/>
        <w:rPr>
          <w:lang w:val="en-US"/>
        </w:rPr>
      </w:pPr>
      <w:bookmarkStart w:id="989" w:name="_Toc12863098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32</w:t>
      </w:r>
      <w:r w:rsidR="00027408">
        <w:rPr>
          <w:noProof/>
        </w:rPr>
        <w:fldChar w:fldCharType="end"/>
      </w:r>
      <w:r w:rsidRPr="001E5400">
        <w:rPr>
          <w:lang w:val="en-US"/>
        </w:rPr>
        <w:t>: Foreign Currency Order Amount Entry Description</w:t>
      </w:r>
      <w:bookmarkEnd w:id="98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9C759F" w14:textId="77777777" w:rsidTr="007473FC">
        <w:trPr>
          <w:tblHeader/>
        </w:trPr>
        <w:tc>
          <w:tcPr>
            <w:tcW w:w="2592" w:type="dxa"/>
            <w:tcBorders>
              <w:top w:val="single" w:sz="4" w:space="0" w:color="000000"/>
              <w:left w:val="single" w:sz="4" w:space="0" w:color="000000"/>
              <w:bottom w:val="double" w:sz="1" w:space="0" w:color="000000"/>
            </w:tcBorders>
            <w:shd w:val="clear" w:color="auto" w:fill="60C03A"/>
          </w:tcPr>
          <w:p w14:paraId="4FAD1AC5" w14:textId="77777777" w:rsidR="00916881" w:rsidRDefault="00916881" w:rsidP="003E0000">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EE8D0BB" w14:textId="77777777" w:rsidR="00916881" w:rsidRDefault="00916881" w:rsidP="003E0000">
            <w:pPr>
              <w:pStyle w:val="TableHeading"/>
            </w:pPr>
            <w:r>
              <w:t>Description</w:t>
            </w:r>
          </w:p>
        </w:tc>
      </w:tr>
      <w:tr w:rsidR="00916881" w14:paraId="0E008A4A" w14:textId="77777777" w:rsidTr="007473FC">
        <w:tc>
          <w:tcPr>
            <w:tcW w:w="2592" w:type="dxa"/>
            <w:tcBorders>
              <w:top w:val="single" w:sz="4" w:space="0" w:color="000000"/>
              <w:left w:val="single" w:sz="4" w:space="0" w:color="000000"/>
              <w:bottom w:val="single" w:sz="4" w:space="0" w:color="000000"/>
            </w:tcBorders>
          </w:tcPr>
          <w:p w14:paraId="01590685" w14:textId="77777777" w:rsidR="00916881" w:rsidRPr="002F0671" w:rsidRDefault="00916881" w:rsidP="002F0671">
            <w:pPr>
              <w:pStyle w:val="TableBody"/>
              <w:rPr>
                <w:b/>
                <w:bCs/>
              </w:rPr>
            </w:pPr>
            <w:r w:rsidRPr="002F067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F5BC0CE" w14:textId="2C5C1731" w:rsidR="00916881" w:rsidRDefault="00E12BBF" w:rsidP="003E0000">
            <w:pPr>
              <w:pStyle w:val="TableBody"/>
            </w:pPr>
            <w:r>
              <w:t xml:space="preserve">The user </w:t>
            </w:r>
            <w:r w:rsidR="00916881">
              <w:t xml:space="preserve">selects desired currency from </w:t>
            </w:r>
            <w:r w:rsidR="00B64E81">
              <w:t xml:space="preserve">the </w:t>
            </w:r>
            <w:r>
              <w:t>drop-</w:t>
            </w:r>
            <w:r w:rsidR="00916881">
              <w:t>down</w:t>
            </w:r>
          </w:p>
        </w:tc>
      </w:tr>
      <w:tr w:rsidR="00916881" w14:paraId="7C30A7E6" w14:textId="77777777" w:rsidTr="007473FC">
        <w:tc>
          <w:tcPr>
            <w:tcW w:w="2592" w:type="dxa"/>
            <w:tcBorders>
              <w:top w:val="single" w:sz="4" w:space="0" w:color="000000"/>
              <w:left w:val="single" w:sz="4" w:space="0" w:color="000000"/>
              <w:bottom w:val="single" w:sz="4" w:space="0" w:color="000000"/>
            </w:tcBorders>
          </w:tcPr>
          <w:p w14:paraId="45C5E398" w14:textId="77777777" w:rsidR="00916881" w:rsidRPr="002F0671" w:rsidRDefault="00916881" w:rsidP="002F0671">
            <w:pPr>
              <w:pStyle w:val="TableBody"/>
              <w:rPr>
                <w:b/>
                <w:bCs/>
              </w:rPr>
            </w:pPr>
            <w:r w:rsidRPr="002F067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53B90639" w14:textId="63F273FD" w:rsidR="00916881" w:rsidRDefault="00916881" w:rsidP="003E0000">
            <w:pPr>
              <w:pStyle w:val="TableBody"/>
            </w:pPr>
            <w:r>
              <w:t xml:space="preserve">User selects desired denomination from </w:t>
            </w:r>
            <w:r w:rsidR="00E12BBF">
              <w:t>drop-</w:t>
            </w:r>
            <w:r>
              <w:t>down</w:t>
            </w:r>
          </w:p>
        </w:tc>
      </w:tr>
      <w:tr w:rsidR="00916881" w14:paraId="3BB4139B" w14:textId="77777777" w:rsidTr="007473FC">
        <w:tc>
          <w:tcPr>
            <w:tcW w:w="2592" w:type="dxa"/>
            <w:tcBorders>
              <w:top w:val="single" w:sz="4" w:space="0" w:color="000000"/>
              <w:left w:val="single" w:sz="4" w:space="0" w:color="000000"/>
              <w:bottom w:val="single" w:sz="4" w:space="0" w:color="000000"/>
            </w:tcBorders>
          </w:tcPr>
          <w:p w14:paraId="71A611AC" w14:textId="77777777" w:rsidR="00916881" w:rsidRPr="002F0671" w:rsidRDefault="00916881" w:rsidP="002F0671">
            <w:pPr>
              <w:pStyle w:val="TableBody"/>
              <w:rPr>
                <w:b/>
                <w:bCs/>
              </w:rPr>
            </w:pPr>
            <w:r w:rsidRPr="002F0671">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B00DBB7" w14:textId="4AF7F79C" w:rsidR="00916881" w:rsidRDefault="00E12BBF" w:rsidP="003E0000">
            <w:pPr>
              <w:pStyle w:val="TableBody"/>
            </w:pPr>
            <w:r>
              <w:t xml:space="preserve">The user </w:t>
            </w:r>
            <w:r w:rsidR="00916881">
              <w:t xml:space="preserve">enters </w:t>
            </w:r>
            <w:r>
              <w:t xml:space="preserve">the </w:t>
            </w:r>
            <w:r w:rsidR="00916881">
              <w:t xml:space="preserve">amount required </w:t>
            </w:r>
            <w:r>
              <w:t xml:space="preserve">for the </w:t>
            </w:r>
            <w:r w:rsidR="00916881">
              <w:t>denomination.</w:t>
            </w:r>
          </w:p>
          <w:p w14:paraId="3AF9A212" w14:textId="77777777" w:rsidR="00916881" w:rsidRDefault="00916881" w:rsidP="003E0000">
            <w:pPr>
              <w:pStyle w:val="TableBody"/>
            </w:pPr>
            <w:r>
              <w:rPr>
                <w:b/>
              </w:rPr>
              <w:t>Delivery Validation</w:t>
            </w:r>
            <w:r>
              <w:t xml:space="preserve">: </w:t>
            </w:r>
          </w:p>
          <w:p w14:paraId="15CB54EC"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8F134A">
              <w:rPr>
                <w:i/>
                <w:iCs/>
                <w:rPrChange w:id="990" w:author="Robbie Moses" w:date="2023-03-03T00:57:00Z">
                  <w:rPr/>
                </w:rPrChange>
              </w:rPr>
              <w:t xml:space="preserve">System </w:t>
            </w:r>
            <w:r w:rsidRPr="008F134A">
              <w:rPr>
                <w:rFonts w:ascii="Wingdings" w:hAnsi="Wingdings"/>
                <w:i/>
                <w:iCs/>
                <w:rPrChange w:id="991" w:author="Robbie Moses" w:date="2023-03-03T00:57:00Z">
                  <w:rPr>
                    <w:rFonts w:ascii="Wingdings" w:hAnsi="Wingdings"/>
                  </w:rPr>
                </w:rPrChange>
              </w:rPr>
              <w:t></w:t>
            </w:r>
            <w:r w:rsidRPr="008F134A">
              <w:rPr>
                <w:i/>
                <w:iCs/>
                <w:rPrChange w:id="992" w:author="Robbie Moses" w:date="2023-03-03T00:57:00Z">
                  <w:rPr/>
                </w:rPrChange>
              </w:rPr>
              <w:t xml:space="preserve"> Currencies/Denominations </w:t>
            </w:r>
            <w:r w:rsidRPr="008F134A">
              <w:rPr>
                <w:rFonts w:ascii="Wingdings" w:hAnsi="Wingdings"/>
                <w:i/>
                <w:iCs/>
                <w:rPrChange w:id="993" w:author="Robbie Moses" w:date="2023-03-03T00:57:00Z">
                  <w:rPr>
                    <w:rFonts w:ascii="Wingdings" w:hAnsi="Wingdings"/>
                  </w:rPr>
                </w:rPrChange>
              </w:rPr>
              <w:t></w:t>
            </w:r>
            <w:r w:rsidRPr="008F134A">
              <w:rPr>
                <w:i/>
                <w:iCs/>
                <w:rPrChange w:id="994" w:author="Robbie Moses" w:date="2023-03-03T00:57:00Z">
                  <w:rPr/>
                </w:rPrChange>
              </w:rPr>
              <w:t xml:space="preserve"> Denominations</w:t>
            </w:r>
            <w:r>
              <w:t xml:space="preserve">; large or small order unit is assigned at the Cashpoint level Basic </w:t>
            </w:r>
            <w:r>
              <w:rPr>
                <w:rFonts w:ascii="Wingdings" w:hAnsi="Wingdings"/>
              </w:rPr>
              <w:t></w:t>
            </w:r>
            <w:r>
              <w:t xml:space="preserve"> Denominations). </w:t>
            </w:r>
          </w:p>
          <w:p w14:paraId="3485A70B" w14:textId="4E4BDB73" w:rsidR="00916881" w:rsidRDefault="00916881" w:rsidP="002F0671">
            <w:pPr>
              <w:pStyle w:val="TableListContinue"/>
            </w:pPr>
            <w:r>
              <w:t xml:space="preserve">2. The total ordered amount should not exceed </w:t>
            </w:r>
            <w:r w:rsidR="00E12BBF">
              <w:t xml:space="preserve">the </w:t>
            </w:r>
            <w:r>
              <w:t xml:space="preserve">maximum capacity of the Cashpoint. </w:t>
            </w:r>
          </w:p>
          <w:p w14:paraId="06662B83" w14:textId="77777777" w:rsidR="00916881" w:rsidRDefault="00916881" w:rsidP="003E0000">
            <w:pPr>
              <w:pStyle w:val="TableBody"/>
            </w:pPr>
            <w:r>
              <w:rPr>
                <w:b/>
              </w:rPr>
              <w:t>Return Validation</w:t>
            </w:r>
            <w:r>
              <w:t xml:space="preserve">: </w:t>
            </w:r>
          </w:p>
          <w:p w14:paraId="18A00441" w14:textId="77777777" w:rsidR="00916881" w:rsidRDefault="00916881" w:rsidP="002F0671">
            <w:pPr>
              <w:pStyle w:val="TableListContinue"/>
            </w:pPr>
            <w:r>
              <w:t xml:space="preserve">1. Denomination Ordered Amount should not be less than Small or Large Order Unit Size for that denomination (Unit sizes are defined at </w:t>
            </w:r>
            <w:r w:rsidRPr="008F134A">
              <w:rPr>
                <w:i/>
                <w:iCs/>
                <w:rPrChange w:id="995" w:author="Robbie Moses" w:date="2023-03-03T00:58:00Z">
                  <w:rPr/>
                </w:rPrChange>
              </w:rPr>
              <w:t xml:space="preserve">System </w:t>
            </w:r>
            <w:r w:rsidRPr="008F134A">
              <w:rPr>
                <w:rFonts w:ascii="Wingdings" w:hAnsi="Wingdings"/>
                <w:i/>
                <w:iCs/>
                <w:rPrChange w:id="996" w:author="Robbie Moses" w:date="2023-03-03T00:58:00Z">
                  <w:rPr>
                    <w:rFonts w:ascii="Wingdings" w:hAnsi="Wingdings"/>
                  </w:rPr>
                </w:rPrChange>
              </w:rPr>
              <w:t></w:t>
            </w:r>
            <w:r w:rsidRPr="008F134A">
              <w:rPr>
                <w:i/>
                <w:iCs/>
                <w:rPrChange w:id="997" w:author="Robbie Moses" w:date="2023-03-03T00:58:00Z">
                  <w:rPr/>
                </w:rPrChange>
              </w:rPr>
              <w:t xml:space="preserve"> Currencies/Denominations </w:t>
            </w:r>
            <w:r w:rsidRPr="008F134A">
              <w:rPr>
                <w:rFonts w:ascii="Wingdings" w:hAnsi="Wingdings"/>
                <w:i/>
                <w:iCs/>
                <w:rPrChange w:id="998" w:author="Robbie Moses" w:date="2023-03-03T00:58:00Z">
                  <w:rPr>
                    <w:rFonts w:ascii="Wingdings" w:hAnsi="Wingdings"/>
                  </w:rPr>
                </w:rPrChange>
              </w:rPr>
              <w:t></w:t>
            </w:r>
            <w:r w:rsidRPr="008F134A">
              <w:rPr>
                <w:i/>
                <w:iCs/>
                <w:rPrChange w:id="999" w:author="Robbie Moses" w:date="2023-03-03T00:58:00Z">
                  <w:rPr/>
                </w:rPrChange>
              </w:rPr>
              <w:t xml:space="preserve"> Denominations</w:t>
            </w:r>
            <w:r>
              <w:t xml:space="preserve">; large or small unit size is assigned at the </w:t>
            </w:r>
            <w:r w:rsidRPr="008F134A">
              <w:rPr>
                <w:i/>
                <w:iCs/>
                <w:rPrChange w:id="1000" w:author="Robbie Moses" w:date="2023-03-03T00:58:00Z">
                  <w:rPr/>
                </w:rPrChange>
              </w:rPr>
              <w:t xml:space="preserve">Cashpoint level Basic </w:t>
            </w:r>
            <w:r w:rsidRPr="008F134A">
              <w:rPr>
                <w:rFonts w:ascii="Wingdings" w:hAnsi="Wingdings"/>
                <w:i/>
                <w:iCs/>
                <w:rPrChange w:id="1001" w:author="Robbie Moses" w:date="2023-03-03T00:58:00Z">
                  <w:rPr>
                    <w:rFonts w:ascii="Wingdings" w:hAnsi="Wingdings"/>
                  </w:rPr>
                </w:rPrChange>
              </w:rPr>
              <w:t></w:t>
            </w:r>
            <w:r w:rsidRPr="008F134A">
              <w:rPr>
                <w:i/>
                <w:iCs/>
                <w:rPrChange w:id="1002" w:author="Robbie Moses" w:date="2023-03-03T00:58:00Z">
                  <w:rPr/>
                </w:rPrChange>
              </w:rPr>
              <w:t xml:space="preserve"> Denominations</w:t>
            </w:r>
            <w:r>
              <w:t>).</w:t>
            </w:r>
          </w:p>
          <w:p w14:paraId="4DCFE5EA" w14:textId="246E6DB4" w:rsidR="00916881" w:rsidRDefault="00916881" w:rsidP="002F0671">
            <w:pPr>
              <w:pStyle w:val="TableNote"/>
            </w:pPr>
            <w:r>
              <w:rPr>
                <w:b/>
              </w:rPr>
              <w:lastRenderedPageBreak/>
              <w:t>Note:</w:t>
            </w:r>
            <w:r>
              <w:t xml:space="preserve"> In OptiNet, </w:t>
            </w:r>
            <w:r w:rsidR="00B64E81">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3C16CF45" w14:textId="77777777" w:rsidTr="007473FC">
        <w:tc>
          <w:tcPr>
            <w:tcW w:w="2592" w:type="dxa"/>
            <w:tcBorders>
              <w:top w:val="single" w:sz="4" w:space="0" w:color="000000"/>
              <w:left w:val="single" w:sz="4" w:space="0" w:color="000000"/>
              <w:bottom w:val="single" w:sz="4" w:space="0" w:color="000000"/>
            </w:tcBorders>
          </w:tcPr>
          <w:p w14:paraId="0660F3BC" w14:textId="77777777" w:rsidR="00916881" w:rsidRPr="002F0671" w:rsidRDefault="00916881" w:rsidP="002F0671">
            <w:pPr>
              <w:pStyle w:val="TableBody"/>
              <w:rPr>
                <w:b/>
                <w:bCs/>
              </w:rPr>
            </w:pPr>
            <w:r w:rsidRPr="002F0671">
              <w:rPr>
                <w:b/>
                <w:bCs/>
              </w:rPr>
              <w:lastRenderedPageBreak/>
              <w:t>Add</w:t>
            </w:r>
          </w:p>
          <w:p w14:paraId="50731F47" w14:textId="77777777" w:rsidR="00916881" w:rsidRPr="002F0671" w:rsidRDefault="00916881" w:rsidP="002F0671">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6B83D888" w14:textId="25E30818" w:rsidR="00916881" w:rsidRDefault="00916881" w:rsidP="002F0671">
            <w:pPr>
              <w:pStyle w:val="TableBody"/>
            </w:pPr>
            <w:r>
              <w:t>Adds the denomination as an order.  The process of adding additional denominations under one currency can be repeated from this screen for every assigned denomination.</w:t>
            </w:r>
          </w:p>
        </w:tc>
      </w:tr>
      <w:tr w:rsidR="00916881" w14:paraId="2F58898F" w14:textId="77777777" w:rsidTr="007473FC">
        <w:tc>
          <w:tcPr>
            <w:tcW w:w="2592" w:type="dxa"/>
            <w:tcBorders>
              <w:top w:val="single" w:sz="4" w:space="0" w:color="000000"/>
              <w:left w:val="single" w:sz="4" w:space="0" w:color="000000"/>
              <w:bottom w:val="single" w:sz="4" w:space="0" w:color="000000"/>
            </w:tcBorders>
          </w:tcPr>
          <w:p w14:paraId="521A5944" w14:textId="77777777" w:rsidR="00916881" w:rsidRPr="002F0671" w:rsidRDefault="00916881" w:rsidP="002F0671">
            <w:pPr>
              <w:pStyle w:val="TableBody"/>
              <w:rPr>
                <w:b/>
                <w:bCs/>
              </w:rPr>
            </w:pPr>
            <w:r w:rsidRPr="002F0671">
              <w:rPr>
                <w:b/>
                <w:bCs/>
              </w:rPr>
              <w:t>Back</w:t>
            </w:r>
          </w:p>
        </w:tc>
        <w:tc>
          <w:tcPr>
            <w:tcW w:w="5483" w:type="dxa"/>
            <w:tcBorders>
              <w:top w:val="single" w:sz="4" w:space="0" w:color="000000"/>
              <w:left w:val="single" w:sz="4" w:space="0" w:color="000000"/>
              <w:bottom w:val="single" w:sz="4" w:space="0" w:color="000000"/>
              <w:right w:val="single" w:sz="4" w:space="0" w:color="000000"/>
            </w:tcBorders>
          </w:tcPr>
          <w:p w14:paraId="57DF5F51" w14:textId="11BA5431" w:rsidR="00916881" w:rsidRDefault="00916881" w:rsidP="002F0671">
            <w:pPr>
              <w:pStyle w:val="TableBody"/>
            </w:pPr>
            <w:r>
              <w:t xml:space="preserve">Take the user back one step in the process </w:t>
            </w:r>
            <w:r w:rsidR="00B64E81">
              <w:t xml:space="preserve">of </w:t>
            </w:r>
            <w:r>
              <w:t>editing needs to be done</w:t>
            </w:r>
          </w:p>
        </w:tc>
      </w:tr>
      <w:tr w:rsidR="00916881" w14:paraId="681FB625" w14:textId="77777777" w:rsidTr="007473FC">
        <w:tc>
          <w:tcPr>
            <w:tcW w:w="2592" w:type="dxa"/>
            <w:tcBorders>
              <w:top w:val="single" w:sz="4" w:space="0" w:color="000000"/>
              <w:left w:val="single" w:sz="4" w:space="0" w:color="000000"/>
              <w:bottom w:val="single" w:sz="4" w:space="0" w:color="000000"/>
            </w:tcBorders>
          </w:tcPr>
          <w:p w14:paraId="72A1F256" w14:textId="77777777" w:rsidR="00916881" w:rsidRPr="002F0671" w:rsidRDefault="00916881" w:rsidP="002F0671">
            <w:pPr>
              <w:pStyle w:val="TableBody"/>
              <w:rPr>
                <w:b/>
                <w:bCs/>
              </w:rPr>
            </w:pPr>
            <w:r w:rsidRPr="002F0671">
              <w:rPr>
                <w:b/>
                <w:bCs/>
              </w:rPr>
              <w:t>Accept</w:t>
            </w:r>
          </w:p>
        </w:tc>
        <w:tc>
          <w:tcPr>
            <w:tcW w:w="5483" w:type="dxa"/>
            <w:tcBorders>
              <w:top w:val="single" w:sz="4" w:space="0" w:color="000000"/>
              <w:left w:val="single" w:sz="4" w:space="0" w:color="000000"/>
              <w:bottom w:val="single" w:sz="4" w:space="0" w:color="000000"/>
              <w:right w:val="single" w:sz="4" w:space="0" w:color="000000"/>
            </w:tcBorders>
          </w:tcPr>
          <w:p w14:paraId="49DAC0B5" w14:textId="77777777" w:rsidR="00916881" w:rsidRDefault="00916881" w:rsidP="002F0671">
            <w:pPr>
              <w:pStyle w:val="TableBody"/>
            </w:pPr>
            <w:r>
              <w:t>Completes the denomination orders, enters them, and closes the screen. By going back to the Add button on the Create New Foreign Currency order page, this window can be reopened, another currency selected, and the process repeated as many times as are necessary</w:t>
            </w:r>
          </w:p>
        </w:tc>
      </w:tr>
      <w:tr w:rsidR="00916881" w14:paraId="285C323E" w14:textId="77777777" w:rsidTr="007473FC">
        <w:tc>
          <w:tcPr>
            <w:tcW w:w="2592" w:type="dxa"/>
            <w:tcBorders>
              <w:top w:val="single" w:sz="4" w:space="0" w:color="000000"/>
              <w:left w:val="single" w:sz="4" w:space="0" w:color="000000"/>
              <w:bottom w:val="single" w:sz="4" w:space="0" w:color="000000"/>
            </w:tcBorders>
          </w:tcPr>
          <w:p w14:paraId="239B93D7" w14:textId="77777777" w:rsidR="00916881" w:rsidRPr="002F0671" w:rsidRDefault="00916881" w:rsidP="002F0671">
            <w:pPr>
              <w:pStyle w:val="TableBody"/>
              <w:rPr>
                <w:b/>
                <w:bCs/>
              </w:rPr>
            </w:pPr>
            <w:r w:rsidRPr="002F0671">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22837640" w14:textId="77777777" w:rsidR="00916881" w:rsidRDefault="00916881" w:rsidP="002F0671">
            <w:pPr>
              <w:pStyle w:val="TableBody"/>
            </w:pPr>
            <w:r>
              <w:t>Cancels the order and closes the screen</w:t>
            </w:r>
          </w:p>
        </w:tc>
      </w:tr>
    </w:tbl>
    <w:p w14:paraId="790013AC" w14:textId="77777777" w:rsidR="007473FC" w:rsidRDefault="007473FC" w:rsidP="007473FC">
      <w:pPr>
        <w:pStyle w:val="BodyText"/>
      </w:pPr>
      <w:bookmarkStart w:id="1003" w:name="_Ref272459262"/>
    </w:p>
    <w:p w14:paraId="49F66107" w14:textId="3E37AD4C" w:rsidR="00916881" w:rsidRDefault="00916881" w:rsidP="00343F56">
      <w:pPr>
        <w:pStyle w:val="Heading3"/>
      </w:pPr>
      <w:bookmarkStart w:id="1004" w:name="_Toc128718611"/>
      <w:r>
        <w:t>Order Custom Fields</w:t>
      </w:r>
      <w:bookmarkEnd w:id="1003"/>
      <w:bookmarkEnd w:id="1004"/>
    </w:p>
    <w:p w14:paraId="0BF520FD" w14:textId="343C9C9D" w:rsidR="00916881" w:rsidRPr="002F0671" w:rsidRDefault="00916881" w:rsidP="002F0671">
      <w:pPr>
        <w:pStyle w:val="BodyText"/>
      </w:pPr>
      <w:r w:rsidRPr="002F0671">
        <w:t>Order Custom Fields allow users to enter additional information for the order that is not part of the normal ordering process (</w:t>
      </w:r>
      <w:r w:rsidR="008E26EF" w:rsidRPr="002F0671">
        <w:t>i.e.,</w:t>
      </w:r>
      <w:r w:rsidRPr="002F0671">
        <w:t xml:space="preserve"> Department Number). These fields can be assigned at the system level to apply to any or all types of orders</w:t>
      </w:r>
    </w:p>
    <w:p w14:paraId="55FF3C69" w14:textId="6F575726" w:rsidR="00916881" w:rsidRDefault="00916881" w:rsidP="00F63174">
      <w:pPr>
        <w:pStyle w:val="Caption"/>
        <w:spacing w:before="0" w:after="120"/>
        <w:ind w:left="187" w:hanging="187"/>
        <w:outlineLvl w:val="0"/>
        <w:rPr>
          <w:lang w:val="en-US"/>
        </w:rPr>
      </w:pPr>
      <w:bookmarkStart w:id="1005" w:name="_Toc128632369"/>
      <w:r>
        <w:rPr>
          <w:lang w:val="en-US"/>
        </w:rPr>
        <w:lastRenderedPageBreak/>
        <w:t xml:space="preserve">Figure </w:t>
      </w:r>
      <w:ins w:id="100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007" w:author="Robbie Moses" w:date="2023-03-02T06:45:00Z">
        <w:r w:rsidR="00624EA3">
          <w:rPr>
            <w:noProof/>
            <w:lang w:val="en-US"/>
          </w:rPr>
          <w:t>50</w:t>
        </w:r>
        <w:r w:rsidR="00624EA3">
          <w:rPr>
            <w:lang w:val="en-US"/>
          </w:rPr>
          <w:fldChar w:fldCharType="end"/>
        </w:r>
      </w:ins>
      <w:ins w:id="1008" w:author="Moses, Robbie" w:date="2023-02-22T02:39:00Z">
        <w:del w:id="1009" w:author="Robbie Moses" w:date="2023-03-02T06:45:00Z">
          <w:r w:rsidR="003B5D4F" w:rsidDel="00624EA3">
            <w:rPr>
              <w:lang w:val="en-US"/>
            </w:rPr>
            <w:fldChar w:fldCharType="begin"/>
          </w:r>
          <w:r w:rsidR="003B5D4F" w:rsidDel="00624EA3">
            <w:rPr>
              <w:lang w:val="en-US"/>
            </w:rPr>
            <w:delInstrText xml:space="preserve"> SEQ Figure \* ARABIC </w:delInstrText>
          </w:r>
        </w:del>
      </w:ins>
      <w:del w:id="1010" w:author="Robbie Moses" w:date="2023-03-02T06:45:00Z">
        <w:r w:rsidR="003B5D4F" w:rsidDel="00624EA3">
          <w:rPr>
            <w:lang w:val="en-US"/>
          </w:rPr>
          <w:fldChar w:fldCharType="separate"/>
        </w:r>
      </w:del>
      <w:ins w:id="1011" w:author="Moses, Robbie" w:date="2023-02-22T02:39:00Z">
        <w:del w:id="1012" w:author="Robbie Moses" w:date="2023-03-02T06:45:00Z">
          <w:r w:rsidR="003B5D4F" w:rsidDel="00624EA3">
            <w:rPr>
              <w:noProof/>
              <w:lang w:val="en-US"/>
            </w:rPr>
            <w:delText>49</w:delText>
          </w:r>
          <w:r w:rsidR="003B5D4F" w:rsidDel="00624EA3">
            <w:rPr>
              <w:lang w:val="en-US"/>
            </w:rPr>
            <w:fldChar w:fldCharType="end"/>
          </w:r>
        </w:del>
      </w:ins>
      <w:del w:id="1013" w:author="Moses, Robbie" w:date="2023-02-22T02:39:00Z">
        <w:r w:rsidR="00027408" w:rsidDel="003B5D4F">
          <w:rPr>
            <w:lang w:val="en-US"/>
          </w:rPr>
          <w:fldChar w:fldCharType="begin"/>
        </w:r>
        <w:r w:rsidDel="003B5D4F">
          <w:rPr>
            <w:lang w:val="en-US"/>
          </w:rPr>
          <w:delInstrText xml:space="preserve"> SEQ "Figure" \*Arabic </w:delInstrText>
        </w:r>
        <w:r w:rsidR="00027408" w:rsidDel="003B5D4F">
          <w:rPr>
            <w:lang w:val="en-US"/>
          </w:rPr>
          <w:fldChar w:fldCharType="separate"/>
        </w:r>
        <w:r w:rsidR="00D57607" w:rsidDel="003B5D4F">
          <w:rPr>
            <w:noProof/>
            <w:lang w:val="en-US"/>
          </w:rPr>
          <w:delText>49</w:delText>
        </w:r>
        <w:r w:rsidR="00027408" w:rsidDel="003B5D4F">
          <w:rPr>
            <w:lang w:val="en-US"/>
          </w:rPr>
          <w:fldChar w:fldCharType="end"/>
        </w:r>
      </w:del>
      <w:r>
        <w:rPr>
          <w:lang w:val="en-US"/>
        </w:rPr>
        <w:t xml:space="preserve">: Order Custom Fields on </w:t>
      </w:r>
      <w:r w:rsidR="00B64E81">
        <w:rPr>
          <w:lang w:val="en-US"/>
        </w:rPr>
        <w:t xml:space="preserve">THE </w:t>
      </w:r>
      <w:r>
        <w:rPr>
          <w:lang w:val="en-US"/>
        </w:rPr>
        <w:t>Orders Overview Page</w:t>
      </w:r>
      <w:bookmarkEnd w:id="1005"/>
    </w:p>
    <w:p w14:paraId="3BBD7252" w14:textId="77777777" w:rsidR="00916881" w:rsidRDefault="0031726C" w:rsidP="0045187D">
      <w:pPr>
        <w:pStyle w:val="BodyText"/>
      </w:pPr>
      <w:r>
        <w:rPr>
          <w:noProof/>
        </w:rPr>
        <w:drawing>
          <wp:inline distT="0" distB="0" distL="0" distR="0" wp14:anchorId="47790DFB" wp14:editId="0637A59B">
            <wp:extent cx="5481955" cy="2411818"/>
            <wp:effectExtent l="76200" t="76200" r="137795" b="140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2894" cy="2412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D7B3E5" w14:textId="13614E5D" w:rsidR="00916881" w:rsidRDefault="00916881" w:rsidP="00F63174">
      <w:pPr>
        <w:pStyle w:val="Caption"/>
        <w:spacing w:before="0" w:after="120"/>
        <w:ind w:left="187" w:hanging="187"/>
        <w:outlineLvl w:val="0"/>
      </w:pPr>
      <w:bookmarkStart w:id="1014" w:name="_Toc128630987"/>
      <w:r>
        <w:t xml:space="preserve">Table </w:t>
      </w:r>
      <w:r w:rsidR="00027408">
        <w:fldChar w:fldCharType="begin"/>
      </w:r>
      <w:r>
        <w:instrText xml:space="preserve"> SEQ "Table" \*Arabic </w:instrText>
      </w:r>
      <w:r w:rsidR="00027408">
        <w:fldChar w:fldCharType="separate"/>
      </w:r>
      <w:r w:rsidR="00D57607">
        <w:rPr>
          <w:noProof/>
        </w:rPr>
        <w:t>33</w:t>
      </w:r>
      <w:r w:rsidR="00027408">
        <w:rPr>
          <w:noProof/>
        </w:rPr>
        <w:fldChar w:fldCharType="end"/>
      </w:r>
      <w:r>
        <w:t>: Order Custom FieLD Description</w:t>
      </w:r>
      <w:bookmarkEnd w:id="10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A4AFEAA"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571D51CD" w14:textId="77777777" w:rsidR="00916881" w:rsidRDefault="00916881" w:rsidP="002F0671">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AD7F7D2" w14:textId="77777777" w:rsidR="00916881" w:rsidRDefault="00916881" w:rsidP="002F0671">
            <w:pPr>
              <w:pStyle w:val="TableHeading"/>
            </w:pPr>
            <w:r>
              <w:t>Description</w:t>
            </w:r>
          </w:p>
        </w:tc>
      </w:tr>
      <w:tr w:rsidR="00916881" w14:paraId="5D0CEEBE" w14:textId="77777777" w:rsidTr="0009567D">
        <w:trPr>
          <w:cantSplit/>
        </w:trPr>
        <w:tc>
          <w:tcPr>
            <w:tcW w:w="2592" w:type="dxa"/>
            <w:tcBorders>
              <w:top w:val="single" w:sz="4" w:space="0" w:color="000000"/>
              <w:left w:val="single" w:sz="4" w:space="0" w:color="000000"/>
              <w:bottom w:val="single" w:sz="4" w:space="0" w:color="000000"/>
            </w:tcBorders>
          </w:tcPr>
          <w:p w14:paraId="5A18B59E" w14:textId="77777777" w:rsidR="00916881" w:rsidRPr="002F0671" w:rsidRDefault="00916881" w:rsidP="002F0671">
            <w:pPr>
              <w:pStyle w:val="TableBody"/>
              <w:rPr>
                <w:b/>
                <w:bCs/>
              </w:rPr>
            </w:pPr>
            <w:r w:rsidRPr="002F0671">
              <w:rPr>
                <w:b/>
                <w:bCs/>
              </w:rPr>
              <w:t>Custom01 – Custom10</w:t>
            </w:r>
          </w:p>
        </w:tc>
        <w:tc>
          <w:tcPr>
            <w:tcW w:w="5478" w:type="dxa"/>
            <w:tcBorders>
              <w:top w:val="single" w:sz="4" w:space="0" w:color="000000"/>
              <w:left w:val="single" w:sz="4" w:space="0" w:color="000000"/>
              <w:bottom w:val="single" w:sz="4" w:space="0" w:color="000000"/>
              <w:right w:val="single" w:sz="4" w:space="0" w:color="000000"/>
            </w:tcBorders>
          </w:tcPr>
          <w:p w14:paraId="00FC63E4" w14:textId="0685139F" w:rsidR="00916881" w:rsidRDefault="00916881" w:rsidP="002F0671">
            <w:pPr>
              <w:pStyle w:val="TableBody"/>
            </w:pPr>
            <w:r>
              <w:t>Custom Fields that can be used to collect data about the order that is not part of the normal ordering process. There are two types of fields that can be made available to the user for the custom fields:</w:t>
            </w:r>
          </w:p>
          <w:p w14:paraId="6D90CE1C" w14:textId="77777777" w:rsidR="00916881" w:rsidRDefault="00916881" w:rsidP="004060B4">
            <w:pPr>
              <w:pStyle w:val="TableListBullet"/>
              <w:tabs>
                <w:tab w:val="num" w:pos="720"/>
              </w:tabs>
              <w:ind w:left="720" w:hanging="360"/>
            </w:pPr>
            <w:r w:rsidRPr="00E744EB">
              <w:rPr>
                <w:b/>
                <w:bCs/>
              </w:rPr>
              <w:t>Free Text</w:t>
            </w:r>
            <w:r>
              <w:t xml:space="preserve"> – a box to allow users to type in any information necessary that applies to the Custom field</w:t>
            </w:r>
          </w:p>
          <w:p w14:paraId="673FEF6C" w14:textId="77777777" w:rsidR="00916881" w:rsidRDefault="00916881" w:rsidP="004060B4">
            <w:pPr>
              <w:pStyle w:val="TableListBullet"/>
              <w:tabs>
                <w:tab w:val="num" w:pos="720"/>
              </w:tabs>
              <w:ind w:left="720" w:hanging="360"/>
            </w:pPr>
            <w:r w:rsidRPr="00E744EB">
              <w:rPr>
                <w:b/>
                <w:bCs/>
              </w:rPr>
              <w:t>Custom List</w:t>
            </w:r>
            <w:r>
              <w:t xml:space="preserve"> – A list of items to choose from</w:t>
            </w:r>
          </w:p>
          <w:p w14:paraId="1AD0F327" w14:textId="3A4E6FF6" w:rsidR="00916881" w:rsidRDefault="00916881" w:rsidP="002F0671">
            <w:pPr>
              <w:pStyle w:val="TableBody"/>
              <w:rPr>
                <w:b/>
                <w:bCs/>
              </w:rPr>
            </w:pPr>
            <w:r>
              <w:t>In either case</w:t>
            </w:r>
            <w:r w:rsidR="00E11D1E">
              <w:t>,</w:t>
            </w:r>
            <w:r>
              <w:t xml:space="preserve"> information can be entered and then stored </w:t>
            </w:r>
            <w:r w:rsidR="00E11D1E">
              <w:t xml:space="preserve">in </w:t>
            </w:r>
            <w:r>
              <w:t xml:space="preserve">the order for use in the output of the data. For more information on Order Custom Fields see: </w:t>
            </w:r>
            <w:r w:rsidR="00027408" w:rsidRPr="00D54B2B">
              <w:rPr>
                <w:color w:val="4F81BD" w:themeColor="accent1"/>
              </w:rPr>
              <w:fldChar w:fldCharType="begin"/>
            </w:r>
            <w:r w:rsidRPr="00D54B2B">
              <w:rPr>
                <w:color w:val="4F81BD" w:themeColor="accent1"/>
              </w:rPr>
              <w:instrText xml:space="preserve"> REF _Ref272392672 \h </w:instrText>
            </w:r>
            <w:r w:rsidR="002F0671" w:rsidRPr="00D54B2B">
              <w:rPr>
                <w:color w:val="4F81BD" w:themeColor="accent1"/>
              </w:rPr>
              <w:instrText xml:space="preserve"> \* MERGEFORMAT </w:instrText>
            </w:r>
            <w:r w:rsidR="00027408" w:rsidRPr="00D54B2B">
              <w:rPr>
                <w:color w:val="4F81BD" w:themeColor="accent1"/>
              </w:rPr>
            </w:r>
            <w:r w:rsidR="00027408" w:rsidRPr="00D54B2B">
              <w:rPr>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Order Custom Field Definitions</w:t>
            </w:r>
            <w:r w:rsidR="00027408" w:rsidRPr="00D54B2B">
              <w:rPr>
                <w:color w:val="4F81BD" w:themeColor="accent1"/>
              </w:rPr>
              <w:fldChar w:fldCharType="end"/>
            </w:r>
            <w:r>
              <w:t xml:space="preserve"> or </w:t>
            </w:r>
            <w:r w:rsidR="00027408" w:rsidRPr="00D54B2B">
              <w:rPr>
                <w:b/>
                <w:bCs/>
                <w:color w:val="4F81BD" w:themeColor="accent1"/>
              </w:rPr>
              <w:fldChar w:fldCharType="begin"/>
            </w:r>
            <w:r w:rsidRPr="00D54B2B">
              <w:rPr>
                <w:b/>
                <w:bCs/>
                <w:color w:val="4F81BD" w:themeColor="accent1"/>
              </w:rPr>
              <w:instrText xml:space="preserve"> REF _Ref272392677 \h </w:instrText>
            </w:r>
            <w:r w:rsidR="002F0671" w:rsidRPr="00D54B2B">
              <w:rPr>
                <w:b/>
                <w:bCs/>
                <w:color w:val="4F81BD" w:themeColor="accent1"/>
              </w:rPr>
              <w:instrText xml:space="preserve"> \* MERGEFORMAT </w:instrText>
            </w:r>
            <w:r w:rsidR="00027408" w:rsidRPr="00D54B2B">
              <w:rPr>
                <w:b/>
                <w:bCs/>
                <w:color w:val="4F81BD" w:themeColor="accent1"/>
              </w:rPr>
            </w:r>
            <w:r w:rsidR="00027408" w:rsidRPr="00D54B2B">
              <w:rPr>
                <w:b/>
                <w:bCs/>
                <w:color w:val="4F81BD" w:themeColor="accent1"/>
              </w:rPr>
              <w:fldChar w:fldCharType="separate"/>
            </w:r>
            <w:r w:rsidR="00D57607" w:rsidRPr="00D54B2B">
              <w:rPr>
                <w:color w:val="4F81BD" w:themeColor="accent1"/>
              </w:rPr>
              <w:t>Order Settings</w:t>
            </w:r>
            <w:r w:rsidR="00D57607" w:rsidRPr="00D54B2B">
              <w:rPr>
                <w:rFonts w:ascii="Wingdings" w:hAnsi="Wingdings"/>
                <w:color w:val="4F81BD" w:themeColor="accent1"/>
              </w:rPr>
              <w:t></w:t>
            </w:r>
            <w:r w:rsidR="00D57607" w:rsidRPr="00D54B2B">
              <w:rPr>
                <w:color w:val="4F81BD" w:themeColor="accent1"/>
              </w:rPr>
              <w:t>Custom Field to Order Linkage</w:t>
            </w:r>
            <w:r w:rsidR="00027408" w:rsidRPr="00D54B2B">
              <w:rPr>
                <w:b/>
                <w:bCs/>
                <w:color w:val="4F81BD" w:themeColor="accent1"/>
              </w:rPr>
              <w:fldChar w:fldCharType="end"/>
            </w:r>
          </w:p>
        </w:tc>
      </w:tr>
      <w:tr w:rsidR="00916881" w14:paraId="5AC6BCDC" w14:textId="77777777" w:rsidTr="0009567D">
        <w:trPr>
          <w:cantSplit/>
        </w:trPr>
        <w:tc>
          <w:tcPr>
            <w:tcW w:w="2592" w:type="dxa"/>
            <w:tcBorders>
              <w:top w:val="single" w:sz="4" w:space="0" w:color="000000"/>
              <w:left w:val="single" w:sz="4" w:space="0" w:color="000000"/>
              <w:bottom w:val="single" w:sz="4" w:space="0" w:color="000000"/>
            </w:tcBorders>
          </w:tcPr>
          <w:p w14:paraId="542FC51D" w14:textId="77777777" w:rsidR="00916881" w:rsidRPr="002F0671" w:rsidRDefault="00916881" w:rsidP="002F0671">
            <w:pPr>
              <w:pStyle w:val="TableBody"/>
              <w:rPr>
                <w:b/>
                <w:bCs/>
              </w:rPr>
            </w:pPr>
            <w:r w:rsidRPr="002F0671">
              <w:rPr>
                <w:b/>
                <w:bCs/>
              </w:rPr>
              <w:t>Custom01 * - Custom10 *</w:t>
            </w:r>
          </w:p>
        </w:tc>
        <w:tc>
          <w:tcPr>
            <w:tcW w:w="5478" w:type="dxa"/>
            <w:tcBorders>
              <w:top w:val="single" w:sz="4" w:space="0" w:color="000000"/>
              <w:left w:val="single" w:sz="4" w:space="0" w:color="000000"/>
              <w:bottom w:val="single" w:sz="4" w:space="0" w:color="000000"/>
              <w:right w:val="single" w:sz="4" w:space="0" w:color="000000"/>
            </w:tcBorders>
          </w:tcPr>
          <w:p w14:paraId="47A9DE6C" w14:textId="6E2A08DB" w:rsidR="00916881" w:rsidRDefault="00916881" w:rsidP="002F0671">
            <w:pPr>
              <w:pStyle w:val="TableBody"/>
            </w:pPr>
            <w:r>
              <w:t xml:space="preserve">The Starred Items in the Custom fields indicate that the Entry is mandatory and an item must be selected or entered before the order can be processed. </w:t>
            </w:r>
          </w:p>
        </w:tc>
      </w:tr>
    </w:tbl>
    <w:p w14:paraId="154825C8" w14:textId="7AA5D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BDE25AD" w14:textId="77777777" w:rsidR="00916881" w:rsidRDefault="00916881" w:rsidP="00F63174">
      <w:pPr>
        <w:spacing w:after="120"/>
        <w:ind w:left="187" w:hanging="187"/>
        <w:outlineLvl w:val="0"/>
      </w:pPr>
      <w:r>
        <w:br w:type="page"/>
      </w:r>
    </w:p>
    <w:p w14:paraId="64582447" w14:textId="72DC12B0" w:rsidR="00916881" w:rsidRDefault="00916881" w:rsidP="00343F56">
      <w:pPr>
        <w:pStyle w:val="Heading3"/>
      </w:pPr>
      <w:bookmarkStart w:id="1015" w:name="_Ref272459264"/>
      <w:bookmarkStart w:id="1016" w:name="_Toc128718612"/>
      <w:r>
        <w:lastRenderedPageBreak/>
        <w:t>Order Workflow</w:t>
      </w:r>
      <w:bookmarkEnd w:id="1015"/>
      <w:bookmarkEnd w:id="1016"/>
    </w:p>
    <w:p w14:paraId="2474AE1B" w14:textId="3AE8A8F5" w:rsidR="00916881" w:rsidRDefault="00916881" w:rsidP="003B22AD">
      <w:pPr>
        <w:pStyle w:val="BodyText"/>
      </w:pPr>
      <w:r>
        <w:t xml:space="preserve">Order Workflow is a separately licensed functionality that is used to help analysts manage the State of an order from the time it is created until the time it is delivered. Workflow rules can be set up by an administrator from the </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 xml:space="preserve"> page to manage the different States of an order.</w:t>
      </w:r>
    </w:p>
    <w:p w14:paraId="2B481462" w14:textId="0AA694CD" w:rsidR="00916881" w:rsidRDefault="00916881" w:rsidP="003B22AD">
      <w:pPr>
        <w:pStyle w:val="BodyText"/>
      </w:pPr>
      <w:r>
        <w:t xml:space="preserve">Order Workflow utilizes the fields Cashpoint ID, Order Date/Time, Due Date, Action, State, and Task. By performing particular tasks/functions, Users progress the order through different States as designed under </w:t>
      </w:r>
      <w:r w:rsidRPr="00E744EB">
        <w:rPr>
          <w:color w:val="1F497D" w:themeColor="text2"/>
        </w:rPr>
        <w:t>System</w:t>
      </w:r>
      <w:r w:rsidRPr="00E744EB">
        <w:rPr>
          <w:rFonts w:ascii="Wingdings" w:hAnsi="Wingdings"/>
          <w:color w:val="1F497D" w:themeColor="text2"/>
        </w:rPr>
        <w:t></w:t>
      </w:r>
      <w:r w:rsidR="00027408" w:rsidRPr="00E744EB">
        <w:rPr>
          <w:color w:val="1F497D" w:themeColor="text2"/>
        </w:rPr>
        <w:fldChar w:fldCharType="begin"/>
      </w:r>
      <w:r w:rsidRPr="00E744EB">
        <w:rPr>
          <w:color w:val="1F497D" w:themeColor="text2"/>
        </w:rPr>
        <w:instrText xml:space="preserve"> REF _Ref272392666 \h </w:instrText>
      </w:r>
      <w:r w:rsidR="003B22AD" w:rsidRPr="00E744EB">
        <w:rPr>
          <w:color w:val="1F497D" w:themeColor="text2"/>
        </w:rPr>
        <w:instrText xml:space="preserve"> \* MERGEFORMAT </w:instrText>
      </w:r>
      <w:r w:rsidR="00027408" w:rsidRPr="00E744EB">
        <w:rPr>
          <w:color w:val="1F497D" w:themeColor="text2"/>
        </w:rPr>
      </w:r>
      <w:r w:rsidR="00027408" w:rsidRPr="00E744EB">
        <w:rPr>
          <w:color w:val="1F497D" w:themeColor="text2"/>
        </w:rPr>
        <w:fldChar w:fldCharType="separate"/>
      </w:r>
      <w:r w:rsidR="00D57607" w:rsidRPr="00E744EB">
        <w:rPr>
          <w:color w:val="1F497D" w:themeColor="text2"/>
        </w:rPr>
        <w:t xml:space="preserve"> Order Settings</w:t>
      </w:r>
      <w:r w:rsidR="00D57607" w:rsidRPr="00E744EB">
        <w:rPr>
          <w:rFonts w:ascii="Wingdings" w:hAnsi="Wingdings"/>
          <w:color w:val="1F497D" w:themeColor="text2"/>
        </w:rPr>
        <w:t></w:t>
      </w:r>
      <w:r w:rsidR="00D57607" w:rsidRPr="00E744EB">
        <w:rPr>
          <w:color w:val="1F497D" w:themeColor="text2"/>
        </w:rPr>
        <w:t>Order Workflow</w:t>
      </w:r>
      <w:r w:rsidR="00027408" w:rsidRPr="00E744EB">
        <w:rPr>
          <w:color w:val="1F497D" w:themeColor="text2"/>
        </w:rPr>
        <w:fldChar w:fldCharType="end"/>
      </w:r>
      <w:r>
        <w:t>.</w:t>
      </w:r>
    </w:p>
    <w:p w14:paraId="0742AD86" w14:textId="763FF389" w:rsidR="00916881" w:rsidRDefault="00916881" w:rsidP="00F63174">
      <w:pPr>
        <w:pStyle w:val="Caption"/>
        <w:spacing w:before="0" w:after="120"/>
        <w:ind w:left="187" w:hanging="187"/>
        <w:outlineLvl w:val="0"/>
      </w:pPr>
      <w:bookmarkStart w:id="1017" w:name="_Toc128632370"/>
      <w:r>
        <w:t xml:space="preserve">Figure </w:t>
      </w:r>
      <w:ins w:id="1018" w:author="Robbie Moses" w:date="2023-03-02T06:45:00Z">
        <w:r w:rsidR="00624EA3">
          <w:fldChar w:fldCharType="begin"/>
        </w:r>
        <w:r w:rsidR="00624EA3">
          <w:instrText xml:space="preserve"> SEQ Figure \* ARABIC </w:instrText>
        </w:r>
      </w:ins>
      <w:r w:rsidR="00624EA3">
        <w:fldChar w:fldCharType="separate"/>
      </w:r>
      <w:ins w:id="1019" w:author="Robbie Moses" w:date="2023-03-02T06:45:00Z">
        <w:r w:rsidR="00624EA3">
          <w:rPr>
            <w:noProof/>
          </w:rPr>
          <w:t>51</w:t>
        </w:r>
        <w:r w:rsidR="00624EA3">
          <w:fldChar w:fldCharType="end"/>
        </w:r>
      </w:ins>
      <w:ins w:id="1020" w:author="Moses, Robbie" w:date="2023-02-22T02:39:00Z">
        <w:del w:id="1021" w:author="Robbie Moses" w:date="2023-03-02T06:45:00Z">
          <w:r w:rsidR="003B5D4F" w:rsidDel="00624EA3">
            <w:fldChar w:fldCharType="begin"/>
          </w:r>
          <w:r w:rsidR="003B5D4F" w:rsidDel="00624EA3">
            <w:delInstrText xml:space="preserve"> SEQ Figure \* ARABIC </w:delInstrText>
          </w:r>
        </w:del>
      </w:ins>
      <w:del w:id="1022" w:author="Robbie Moses" w:date="2023-03-02T06:45:00Z">
        <w:r w:rsidR="003B5D4F" w:rsidDel="00624EA3">
          <w:fldChar w:fldCharType="separate"/>
        </w:r>
      </w:del>
      <w:ins w:id="1023" w:author="Moses, Robbie" w:date="2023-02-22T02:39:00Z">
        <w:del w:id="1024" w:author="Robbie Moses" w:date="2023-03-02T06:45:00Z">
          <w:r w:rsidR="003B5D4F" w:rsidDel="00624EA3">
            <w:rPr>
              <w:noProof/>
            </w:rPr>
            <w:delText>50</w:delText>
          </w:r>
          <w:r w:rsidR="003B5D4F" w:rsidDel="00624EA3">
            <w:fldChar w:fldCharType="end"/>
          </w:r>
        </w:del>
      </w:ins>
      <w:del w:id="1025"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50</w:delText>
        </w:r>
        <w:r w:rsidRPr="62692672" w:rsidDel="003B5D4F">
          <w:rPr>
            <w:noProof/>
          </w:rPr>
          <w:fldChar w:fldCharType="end"/>
        </w:r>
      </w:del>
      <w:r>
        <w:t>: Order Page with Workflow</w:t>
      </w:r>
      <w:bookmarkEnd w:id="1017"/>
    </w:p>
    <w:p w14:paraId="2407B0D1" w14:textId="729A8005" w:rsidR="00916881" w:rsidRDefault="7B4A5A70" w:rsidP="0045187D">
      <w:pPr>
        <w:pStyle w:val="BodyText"/>
      </w:pPr>
      <w:r>
        <w:rPr>
          <w:noProof/>
        </w:rPr>
        <w:drawing>
          <wp:inline distT="0" distB="0" distL="0" distR="0" wp14:anchorId="4D168901" wp14:editId="2FC7B060">
            <wp:extent cx="5334002" cy="3278187"/>
            <wp:effectExtent l="76200" t="76200" r="133350" b="132080"/>
            <wp:docPr id="1105741163" name="Picture 110574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334002" cy="32781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17122C" w14:textId="4F2A10BC" w:rsidR="00916881" w:rsidRDefault="00916881" w:rsidP="00F63174">
      <w:pPr>
        <w:pStyle w:val="Caption"/>
        <w:spacing w:before="0" w:after="120"/>
        <w:ind w:left="187" w:hanging="187"/>
        <w:outlineLvl w:val="0"/>
      </w:pPr>
      <w:bookmarkStart w:id="1026" w:name="_Toc128630988"/>
      <w:r>
        <w:t xml:space="preserve">Table </w:t>
      </w:r>
      <w:r w:rsidR="00027408">
        <w:fldChar w:fldCharType="begin"/>
      </w:r>
      <w:r>
        <w:instrText xml:space="preserve"> SEQ "Table" \*Arabic </w:instrText>
      </w:r>
      <w:r w:rsidR="00027408">
        <w:fldChar w:fldCharType="separate"/>
      </w:r>
      <w:r w:rsidR="00D57607">
        <w:rPr>
          <w:noProof/>
        </w:rPr>
        <w:t>34</w:t>
      </w:r>
      <w:r w:rsidR="00027408">
        <w:rPr>
          <w:noProof/>
        </w:rPr>
        <w:fldChar w:fldCharType="end"/>
      </w:r>
      <w:r>
        <w:t>: Order Page with Workflow</w:t>
      </w:r>
      <w:bookmarkEnd w:id="10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EB5CC78" w14:textId="77777777" w:rsidTr="003B22AD">
        <w:trPr>
          <w:tblHeader/>
        </w:trPr>
        <w:tc>
          <w:tcPr>
            <w:tcW w:w="2592" w:type="dxa"/>
            <w:tcBorders>
              <w:top w:val="single" w:sz="4" w:space="0" w:color="000000"/>
              <w:left w:val="single" w:sz="4" w:space="0" w:color="000000"/>
              <w:bottom w:val="single" w:sz="4" w:space="0" w:color="000000"/>
            </w:tcBorders>
            <w:shd w:val="clear" w:color="auto" w:fill="60C03A"/>
          </w:tcPr>
          <w:p w14:paraId="4E21106E" w14:textId="77777777" w:rsidR="00916881" w:rsidRDefault="00916881" w:rsidP="003B22AD">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5801BC2" w14:textId="77777777" w:rsidR="00916881" w:rsidRDefault="00916881" w:rsidP="003B22AD">
            <w:pPr>
              <w:pStyle w:val="TableHeading"/>
            </w:pPr>
            <w:r>
              <w:t>Description</w:t>
            </w:r>
          </w:p>
        </w:tc>
      </w:tr>
      <w:tr w:rsidR="00916881" w14:paraId="6D1ACA7C" w14:textId="77777777" w:rsidTr="003B22AD">
        <w:tc>
          <w:tcPr>
            <w:tcW w:w="2592" w:type="dxa"/>
            <w:tcBorders>
              <w:top w:val="single" w:sz="4" w:space="0" w:color="000000"/>
              <w:left w:val="single" w:sz="4" w:space="0" w:color="000000"/>
              <w:bottom w:val="single" w:sz="4" w:space="0" w:color="000000"/>
            </w:tcBorders>
          </w:tcPr>
          <w:p w14:paraId="1F72267C" w14:textId="77777777" w:rsidR="00916881" w:rsidRPr="003B22AD" w:rsidRDefault="00916881" w:rsidP="003B22AD">
            <w:pPr>
              <w:pStyle w:val="TableBody"/>
              <w:rPr>
                <w:b/>
                <w:bCs/>
              </w:rPr>
            </w:pPr>
            <w:r w:rsidRPr="003B22A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93B2581" w14:textId="77777777" w:rsidR="00916881" w:rsidRDefault="00916881" w:rsidP="003B22AD">
            <w:pPr>
              <w:pStyle w:val="TableBody"/>
            </w:pPr>
            <w:r>
              <w:t>Unique alphanumeric code that identifies the Cashpoint.</w:t>
            </w:r>
          </w:p>
        </w:tc>
      </w:tr>
      <w:tr w:rsidR="00916881" w14:paraId="0D99918D" w14:textId="77777777" w:rsidTr="003B22AD">
        <w:tc>
          <w:tcPr>
            <w:tcW w:w="2592" w:type="dxa"/>
            <w:tcBorders>
              <w:top w:val="single" w:sz="4" w:space="0" w:color="000000"/>
              <w:left w:val="single" w:sz="4" w:space="0" w:color="000000"/>
              <w:bottom w:val="single" w:sz="4" w:space="0" w:color="000000"/>
            </w:tcBorders>
          </w:tcPr>
          <w:p w14:paraId="37D6E45E" w14:textId="77777777" w:rsidR="00916881" w:rsidRPr="003B22AD" w:rsidRDefault="00916881" w:rsidP="003B22AD">
            <w:pPr>
              <w:pStyle w:val="TableBody"/>
              <w:rPr>
                <w:b/>
                <w:bCs/>
              </w:rPr>
            </w:pPr>
            <w:r w:rsidRPr="003B22AD">
              <w:rPr>
                <w:b/>
                <w:bCs/>
              </w:rPr>
              <w:t>Cashpoint Name</w:t>
            </w:r>
          </w:p>
        </w:tc>
        <w:tc>
          <w:tcPr>
            <w:tcW w:w="5483" w:type="dxa"/>
            <w:tcBorders>
              <w:top w:val="single" w:sz="4" w:space="0" w:color="000000"/>
              <w:left w:val="single" w:sz="4" w:space="0" w:color="000000"/>
              <w:bottom w:val="single" w:sz="4" w:space="0" w:color="000000"/>
              <w:right w:val="single" w:sz="4" w:space="0" w:color="000000"/>
            </w:tcBorders>
          </w:tcPr>
          <w:p w14:paraId="4A03C496" w14:textId="77777777" w:rsidR="00916881" w:rsidRDefault="00916881" w:rsidP="003B22AD">
            <w:pPr>
              <w:pStyle w:val="TableBody"/>
            </w:pPr>
            <w:r>
              <w:t xml:space="preserve">The name of this Cashpoint.  </w:t>
            </w:r>
          </w:p>
        </w:tc>
      </w:tr>
      <w:tr w:rsidR="00916881" w14:paraId="7C68D632" w14:textId="77777777" w:rsidTr="003B22AD">
        <w:tc>
          <w:tcPr>
            <w:tcW w:w="2592" w:type="dxa"/>
            <w:tcBorders>
              <w:top w:val="single" w:sz="4" w:space="0" w:color="000000"/>
              <w:left w:val="single" w:sz="4" w:space="0" w:color="000000"/>
              <w:bottom w:val="single" w:sz="4" w:space="0" w:color="000000"/>
            </w:tcBorders>
          </w:tcPr>
          <w:p w14:paraId="577186A4" w14:textId="77777777" w:rsidR="00916881" w:rsidRPr="003B22AD" w:rsidRDefault="00916881" w:rsidP="003B22AD">
            <w:pPr>
              <w:pStyle w:val="TableBody"/>
              <w:rPr>
                <w:b/>
                <w:bCs/>
              </w:rPr>
            </w:pPr>
            <w:r w:rsidRPr="003B22A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3947392A" w14:textId="77777777" w:rsidR="00916881" w:rsidRDefault="00916881" w:rsidP="003B22AD">
            <w:pPr>
              <w:pStyle w:val="TableBody"/>
            </w:pPr>
            <w:r>
              <w:t>Branch or ATM.</w:t>
            </w:r>
          </w:p>
        </w:tc>
      </w:tr>
      <w:tr w:rsidR="00916881" w14:paraId="0D2F80B4" w14:textId="77777777" w:rsidTr="003B22AD">
        <w:tc>
          <w:tcPr>
            <w:tcW w:w="2592" w:type="dxa"/>
            <w:tcBorders>
              <w:top w:val="single" w:sz="4" w:space="0" w:color="000000"/>
              <w:left w:val="single" w:sz="4" w:space="0" w:color="000000"/>
              <w:bottom w:val="single" w:sz="4" w:space="0" w:color="000000"/>
            </w:tcBorders>
          </w:tcPr>
          <w:p w14:paraId="5CEE497A" w14:textId="77777777" w:rsidR="00916881" w:rsidRPr="003B22AD" w:rsidRDefault="00916881" w:rsidP="003B22AD">
            <w:pPr>
              <w:pStyle w:val="TableBody"/>
              <w:rPr>
                <w:b/>
                <w:bCs/>
              </w:rPr>
            </w:pPr>
            <w:r w:rsidRPr="003B22AD">
              <w:rPr>
                <w:b/>
                <w:bCs/>
              </w:rPr>
              <w:t>Order Date</w:t>
            </w:r>
          </w:p>
          <w:p w14:paraId="3C85BD57" w14:textId="77777777" w:rsidR="00916881" w:rsidRPr="003B22AD" w:rsidRDefault="00916881" w:rsidP="003B22AD">
            <w:pPr>
              <w:pStyle w:val="TableBody"/>
              <w:rPr>
                <w:b/>
                <w:bCs/>
              </w:rPr>
            </w:pPr>
          </w:p>
        </w:tc>
        <w:tc>
          <w:tcPr>
            <w:tcW w:w="5483" w:type="dxa"/>
            <w:tcBorders>
              <w:top w:val="single" w:sz="4" w:space="0" w:color="000000"/>
              <w:left w:val="single" w:sz="4" w:space="0" w:color="000000"/>
              <w:bottom w:val="single" w:sz="4" w:space="0" w:color="000000"/>
              <w:right w:val="single" w:sz="4" w:space="0" w:color="000000"/>
            </w:tcBorders>
          </w:tcPr>
          <w:p w14:paraId="71BD7B49" w14:textId="77777777" w:rsidR="00916881" w:rsidRDefault="00916881" w:rsidP="003B22AD">
            <w:pPr>
              <w:pStyle w:val="TableBody"/>
            </w:pPr>
            <w:r>
              <w:t>Typically represents today’s date or the date the cash is being ordered.</w:t>
            </w:r>
          </w:p>
        </w:tc>
      </w:tr>
      <w:tr w:rsidR="00916881" w14:paraId="373B9829" w14:textId="77777777" w:rsidTr="003B22AD">
        <w:tc>
          <w:tcPr>
            <w:tcW w:w="2592" w:type="dxa"/>
            <w:tcBorders>
              <w:top w:val="single" w:sz="4" w:space="0" w:color="000000"/>
              <w:left w:val="single" w:sz="4" w:space="0" w:color="000000"/>
              <w:bottom w:val="single" w:sz="4" w:space="0" w:color="000000"/>
            </w:tcBorders>
          </w:tcPr>
          <w:p w14:paraId="7269437E" w14:textId="77777777" w:rsidR="00916881" w:rsidRPr="003B22AD" w:rsidRDefault="00916881" w:rsidP="003B22AD">
            <w:pPr>
              <w:pStyle w:val="TableBody"/>
              <w:rPr>
                <w:b/>
                <w:bCs/>
              </w:rPr>
            </w:pPr>
            <w:r w:rsidRPr="003B22AD">
              <w:rPr>
                <w:b/>
                <w:bCs/>
              </w:rPr>
              <w:t>Order Time</w:t>
            </w:r>
          </w:p>
        </w:tc>
        <w:tc>
          <w:tcPr>
            <w:tcW w:w="5483" w:type="dxa"/>
            <w:tcBorders>
              <w:top w:val="single" w:sz="4" w:space="0" w:color="000000"/>
              <w:left w:val="single" w:sz="4" w:space="0" w:color="000000"/>
              <w:bottom w:val="single" w:sz="4" w:space="0" w:color="000000"/>
              <w:right w:val="single" w:sz="4" w:space="0" w:color="000000"/>
            </w:tcBorders>
          </w:tcPr>
          <w:p w14:paraId="4B4F2B43" w14:textId="152CFD2F" w:rsidR="00916881" w:rsidRDefault="00916881" w:rsidP="003B22AD">
            <w:pPr>
              <w:pStyle w:val="TableBody"/>
            </w:pPr>
            <w:r>
              <w:t xml:space="preserve">Time </w:t>
            </w:r>
            <w:r w:rsidR="00E11D1E">
              <w:t xml:space="preserve">at </w:t>
            </w:r>
            <w:r>
              <w:t>which the order was committed.</w:t>
            </w:r>
          </w:p>
        </w:tc>
      </w:tr>
      <w:tr w:rsidR="00916881" w14:paraId="4B347446" w14:textId="77777777" w:rsidTr="003B22AD">
        <w:tc>
          <w:tcPr>
            <w:tcW w:w="2592" w:type="dxa"/>
            <w:tcBorders>
              <w:top w:val="single" w:sz="4" w:space="0" w:color="000000"/>
              <w:left w:val="single" w:sz="4" w:space="0" w:color="000000"/>
              <w:bottom w:val="single" w:sz="4" w:space="0" w:color="000000"/>
            </w:tcBorders>
          </w:tcPr>
          <w:p w14:paraId="0449292D" w14:textId="77777777" w:rsidR="00916881" w:rsidRPr="003B22AD" w:rsidRDefault="00916881" w:rsidP="003B22AD">
            <w:pPr>
              <w:pStyle w:val="TableBody"/>
              <w:rPr>
                <w:b/>
                <w:bCs/>
              </w:rPr>
            </w:pPr>
            <w:r w:rsidRPr="003B22AD">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05BD5361" w14:textId="77777777" w:rsidR="00916881" w:rsidRDefault="00916881" w:rsidP="003B22AD">
            <w:pPr>
              <w:pStyle w:val="TableBody"/>
            </w:pPr>
            <w:r>
              <w:t>Name of the user that committed the order.</w:t>
            </w:r>
          </w:p>
        </w:tc>
      </w:tr>
      <w:tr w:rsidR="00916881" w14:paraId="58D062FC" w14:textId="77777777" w:rsidTr="003B22AD">
        <w:tc>
          <w:tcPr>
            <w:tcW w:w="2592" w:type="dxa"/>
            <w:tcBorders>
              <w:top w:val="single" w:sz="4" w:space="0" w:color="000000"/>
              <w:left w:val="single" w:sz="4" w:space="0" w:color="000000"/>
              <w:bottom w:val="single" w:sz="4" w:space="0" w:color="000000"/>
            </w:tcBorders>
          </w:tcPr>
          <w:p w14:paraId="365D7892" w14:textId="77777777" w:rsidR="00916881" w:rsidRPr="003B22AD" w:rsidRDefault="00916881" w:rsidP="003B22AD">
            <w:pPr>
              <w:pStyle w:val="TableBody"/>
              <w:rPr>
                <w:b/>
                <w:bCs/>
              </w:rPr>
            </w:pPr>
            <w:r w:rsidRPr="003B22AD">
              <w:rPr>
                <w:b/>
                <w:bCs/>
              </w:rPr>
              <w:lastRenderedPageBreak/>
              <w:t>Due Date</w:t>
            </w:r>
          </w:p>
        </w:tc>
        <w:tc>
          <w:tcPr>
            <w:tcW w:w="5483" w:type="dxa"/>
            <w:tcBorders>
              <w:top w:val="single" w:sz="4" w:space="0" w:color="000000"/>
              <w:left w:val="single" w:sz="4" w:space="0" w:color="000000"/>
              <w:bottom w:val="single" w:sz="4" w:space="0" w:color="000000"/>
              <w:right w:val="single" w:sz="4" w:space="0" w:color="000000"/>
            </w:tcBorders>
          </w:tcPr>
          <w:p w14:paraId="3AE75C65" w14:textId="43F73F75" w:rsidR="00916881" w:rsidRDefault="00E11D1E" w:rsidP="003B22AD">
            <w:pPr>
              <w:pStyle w:val="TableBody"/>
            </w:pPr>
            <w:r>
              <w:t xml:space="preserve">The due </w:t>
            </w:r>
            <w:r w:rsidR="00916881">
              <w:t xml:space="preserve">date indicates the date when the order will be completed. Normally, the due date </w:t>
            </w:r>
            <w:r w:rsidR="008E26EF">
              <w:t>considers</w:t>
            </w:r>
            <w:r w:rsidR="00916881">
              <w:t xml:space="preserve"> the lead-time of the Cashpoint, the service days available, the holiday and other constraints defined in the application.  </w:t>
            </w:r>
          </w:p>
        </w:tc>
      </w:tr>
      <w:tr w:rsidR="00916881" w14:paraId="77F25740" w14:textId="77777777" w:rsidTr="003B22AD">
        <w:tc>
          <w:tcPr>
            <w:tcW w:w="2592" w:type="dxa"/>
            <w:tcBorders>
              <w:top w:val="single" w:sz="4" w:space="0" w:color="000000"/>
              <w:left w:val="single" w:sz="4" w:space="0" w:color="000000"/>
              <w:bottom w:val="single" w:sz="4" w:space="0" w:color="000000"/>
            </w:tcBorders>
          </w:tcPr>
          <w:p w14:paraId="4D7244A6" w14:textId="77777777" w:rsidR="00916881" w:rsidRPr="003B22AD" w:rsidRDefault="00916881" w:rsidP="003B22AD">
            <w:pPr>
              <w:pStyle w:val="TableBody"/>
              <w:rPr>
                <w:b/>
                <w:bCs/>
              </w:rPr>
            </w:pPr>
            <w:r w:rsidRPr="003B22A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33C06BBF" w14:textId="7F4A32FB" w:rsidR="00916881" w:rsidRDefault="00916881" w:rsidP="003B22AD">
            <w:pPr>
              <w:pStyle w:val="TableBody"/>
            </w:pPr>
            <w:r>
              <w:t xml:space="preserve">Describes the </w:t>
            </w:r>
            <w:r w:rsidR="00306124">
              <w:t xml:space="preserve">type </w:t>
            </w:r>
            <w:r>
              <w:t>of service that will be performed (Delivery/Return/Add/Replace)</w:t>
            </w:r>
          </w:p>
        </w:tc>
      </w:tr>
      <w:tr w:rsidR="00916881" w14:paraId="47C711F8" w14:textId="77777777" w:rsidTr="003B22AD">
        <w:tc>
          <w:tcPr>
            <w:tcW w:w="2592" w:type="dxa"/>
            <w:tcBorders>
              <w:top w:val="single" w:sz="4" w:space="0" w:color="000000"/>
              <w:left w:val="single" w:sz="4" w:space="0" w:color="000000"/>
              <w:bottom w:val="single" w:sz="4" w:space="0" w:color="000000"/>
            </w:tcBorders>
          </w:tcPr>
          <w:p w14:paraId="270A1C6D" w14:textId="77777777" w:rsidR="00916881" w:rsidRPr="003B22AD" w:rsidRDefault="00916881" w:rsidP="003B22AD">
            <w:pPr>
              <w:pStyle w:val="TableBody"/>
              <w:rPr>
                <w:b/>
                <w:bCs/>
              </w:rPr>
            </w:pPr>
            <w:r w:rsidRPr="003B22AD">
              <w:rPr>
                <w:b/>
                <w:bCs/>
              </w:rPr>
              <w:t>Order Src. (Source)</w:t>
            </w:r>
          </w:p>
        </w:tc>
        <w:tc>
          <w:tcPr>
            <w:tcW w:w="5483" w:type="dxa"/>
            <w:tcBorders>
              <w:top w:val="single" w:sz="4" w:space="0" w:color="000000"/>
              <w:left w:val="single" w:sz="4" w:space="0" w:color="000000"/>
              <w:bottom w:val="single" w:sz="4" w:space="0" w:color="000000"/>
              <w:right w:val="single" w:sz="4" w:space="0" w:color="000000"/>
            </w:tcBorders>
          </w:tcPr>
          <w:p w14:paraId="49F143E9" w14:textId="0722147A" w:rsidR="00916881" w:rsidRDefault="00916881" w:rsidP="003B22AD">
            <w:pPr>
              <w:pStyle w:val="TableBody"/>
              <w:rPr>
                <w:b/>
                <w:bCs/>
              </w:rPr>
            </w:pPr>
            <w:r>
              <w:t xml:space="preserve">The Type of Order Submitted. For more information about statuses, see </w:t>
            </w:r>
            <w:r w:rsidR="00027408" w:rsidRPr="00E744EB">
              <w:rPr>
                <w:b/>
                <w:bCs/>
                <w:color w:val="1F497D" w:themeColor="text2"/>
              </w:rPr>
              <w:fldChar w:fldCharType="begin"/>
            </w:r>
            <w:r w:rsidRPr="00E744EB">
              <w:rPr>
                <w:b/>
                <w:bCs/>
                <w:color w:val="1F497D" w:themeColor="text2"/>
              </w:rPr>
              <w:instrText xml:space="preserve"> REF _Ref221492817 \h </w:instrText>
            </w:r>
            <w:r w:rsidR="003B22AD" w:rsidRPr="00E744EB">
              <w:rPr>
                <w:b/>
                <w:bCs/>
                <w:color w:val="1F497D" w:themeColor="text2"/>
              </w:rPr>
              <w:instrText xml:space="preserve"> \* MERGEFORMAT </w:instrText>
            </w:r>
            <w:r w:rsidR="00027408" w:rsidRPr="00E744EB">
              <w:rPr>
                <w:b/>
                <w:bCs/>
                <w:color w:val="1F497D" w:themeColor="text2"/>
              </w:rPr>
            </w:r>
            <w:r w:rsidR="00027408" w:rsidRPr="00E744EB">
              <w:rPr>
                <w:b/>
                <w:bCs/>
                <w:color w:val="1F497D" w:themeColor="text2"/>
              </w:rPr>
              <w:fldChar w:fldCharType="separate"/>
            </w:r>
            <w:r w:rsidR="00D57607" w:rsidRPr="00E744EB">
              <w:rPr>
                <w:color w:val="1F497D" w:themeColor="text2"/>
              </w:rPr>
              <w:t xml:space="preserve">Table </w:t>
            </w:r>
            <w:r w:rsidR="00D57607" w:rsidRPr="00E744EB">
              <w:rPr>
                <w:noProof/>
                <w:color w:val="1F497D" w:themeColor="text2"/>
              </w:rPr>
              <w:t>47</w:t>
            </w:r>
            <w:r w:rsidR="00D57607" w:rsidRPr="00E744EB">
              <w:rPr>
                <w:color w:val="1F497D" w:themeColor="text2"/>
              </w:rPr>
              <w:t>: Order Status Description</w:t>
            </w:r>
            <w:r w:rsidR="00027408" w:rsidRPr="00E744EB">
              <w:rPr>
                <w:b/>
                <w:bCs/>
                <w:color w:val="1F497D" w:themeColor="text2"/>
              </w:rPr>
              <w:fldChar w:fldCharType="end"/>
            </w:r>
          </w:p>
        </w:tc>
      </w:tr>
      <w:tr w:rsidR="00916881" w14:paraId="59A5CB12" w14:textId="77777777" w:rsidTr="003B22AD">
        <w:tc>
          <w:tcPr>
            <w:tcW w:w="2592" w:type="dxa"/>
            <w:tcBorders>
              <w:top w:val="single" w:sz="4" w:space="0" w:color="000000"/>
              <w:left w:val="single" w:sz="4" w:space="0" w:color="000000"/>
              <w:bottom w:val="single" w:sz="4" w:space="0" w:color="000000"/>
            </w:tcBorders>
          </w:tcPr>
          <w:p w14:paraId="3B092625" w14:textId="77777777" w:rsidR="00916881" w:rsidRPr="003B22AD" w:rsidRDefault="00916881" w:rsidP="003B22AD">
            <w:pPr>
              <w:pStyle w:val="TableBody"/>
              <w:rPr>
                <w:b/>
                <w:bCs/>
              </w:rPr>
            </w:pPr>
            <w:r w:rsidRPr="003B22AD">
              <w:rPr>
                <w:b/>
                <w:bCs/>
              </w:rPr>
              <w:t xml:space="preserve">Override Reason </w:t>
            </w:r>
          </w:p>
          <w:p w14:paraId="6909251E"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EE1DB46" w14:textId="77777777" w:rsidR="00916881" w:rsidRDefault="00916881" w:rsidP="003B22AD">
            <w:pPr>
              <w:pStyle w:val="TableBody"/>
            </w:pPr>
            <w:r>
              <w:t xml:space="preserve">This field is required when the order is a manual order or an overridden recommendation.  The override reason is a status indicator that is used to describe the reason for changing a recommendation or creating a manual order. </w:t>
            </w:r>
            <w:commentRangeStart w:id="1027"/>
            <w:r>
              <w:t xml:space="preserve">See </w:t>
            </w:r>
            <w:commentRangeEnd w:id="1027"/>
            <w:r w:rsidR="00A47A19">
              <w:rPr>
                <w:rStyle w:val="CommentReference"/>
                <w:rFonts w:eastAsia="MS Mincho"/>
                <w:lang w:val="en-US"/>
              </w:rPr>
              <w:commentReference w:id="1027"/>
            </w:r>
          </w:p>
        </w:tc>
      </w:tr>
      <w:tr w:rsidR="00916881" w14:paraId="0BF9E959" w14:textId="77777777" w:rsidTr="003B22AD">
        <w:tc>
          <w:tcPr>
            <w:tcW w:w="2592" w:type="dxa"/>
            <w:tcBorders>
              <w:top w:val="single" w:sz="4" w:space="0" w:color="000000"/>
              <w:left w:val="single" w:sz="4" w:space="0" w:color="000000"/>
              <w:bottom w:val="single" w:sz="4" w:space="0" w:color="000000"/>
            </w:tcBorders>
          </w:tcPr>
          <w:p w14:paraId="486C45AF" w14:textId="77777777" w:rsidR="00916881" w:rsidRPr="003B22AD" w:rsidRDefault="00916881" w:rsidP="003B22AD">
            <w:pPr>
              <w:pStyle w:val="TableBody"/>
              <w:rPr>
                <w:b/>
                <w:bCs/>
              </w:rPr>
            </w:pPr>
            <w:r w:rsidRPr="003B22AD">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BA23BC" w14:textId="41783D19" w:rsidR="00916881" w:rsidRDefault="00916881" w:rsidP="003B22AD">
            <w:pPr>
              <w:pStyle w:val="TableBody"/>
              <w:rPr>
                <w:b/>
                <w:bCs/>
              </w:rPr>
            </w:pPr>
            <w:r>
              <w:t xml:space="preserve">Indicates the current state of the order. The State of the order is determined by the workflow setup at the </w:t>
            </w:r>
            <w:r w:rsidRPr="00E744EB">
              <w:rPr>
                <w:color w:val="1F497D" w:themeColor="text2"/>
              </w:rPr>
              <w:t xml:space="preserve">System </w:t>
            </w:r>
            <w:r w:rsidRPr="00E744EB">
              <w:rPr>
                <w:rFonts w:ascii="Wingdings" w:hAnsi="Wingdings"/>
                <w:color w:val="1F497D" w:themeColor="text2"/>
              </w:rPr>
              <w:t></w:t>
            </w:r>
            <w:r w:rsidRPr="00E744EB">
              <w:rPr>
                <w:color w:val="1F497D" w:themeColor="text2"/>
              </w:rPr>
              <w:t>Order Settings level</w:t>
            </w:r>
            <w:r>
              <w:t xml:space="preserve">. For more information see: </w:t>
            </w:r>
            <w:r w:rsidR="00027408">
              <w:rPr>
                <w:b/>
                <w:bCs/>
              </w:rPr>
              <w:fldChar w:fldCharType="begin"/>
            </w:r>
            <w:r>
              <w:rPr>
                <w:b/>
                <w:bCs/>
              </w:rPr>
              <w:instrText xml:space="preserve"> REF _Ref272392666 \h </w:instrText>
            </w:r>
            <w:r w:rsidR="003B22AD">
              <w:rPr>
                <w:b/>
                <w:bCs/>
              </w:rPr>
              <w:instrText xml:space="preserve"> \* MERGEFORMAT </w:instrText>
            </w:r>
            <w:r w:rsidR="00027408">
              <w:rPr>
                <w:b/>
                <w:bCs/>
              </w:rPr>
            </w:r>
            <w:r w:rsidR="00027408">
              <w:rPr>
                <w:b/>
                <w:bCs/>
              </w:rPr>
              <w:fldChar w:fldCharType="separate"/>
            </w:r>
            <w:r w:rsidR="00D57607">
              <w:t xml:space="preserve"> </w:t>
            </w:r>
            <w:r w:rsidR="00D57607" w:rsidRPr="00E744EB">
              <w:rPr>
                <w:color w:val="1F497D" w:themeColor="text2"/>
              </w:rPr>
              <w:t>Order Settings</w:t>
            </w:r>
            <w:r w:rsidR="00D57607" w:rsidRPr="00E744EB">
              <w:rPr>
                <w:rFonts w:ascii="Wingdings" w:hAnsi="Wingdings"/>
                <w:color w:val="1F497D" w:themeColor="text2"/>
              </w:rPr>
              <w:t></w:t>
            </w:r>
            <w:r w:rsidR="00D57607" w:rsidRPr="00E744EB">
              <w:rPr>
                <w:color w:val="1F497D" w:themeColor="text2"/>
              </w:rPr>
              <w:t>Order Workflow</w:t>
            </w:r>
            <w:r w:rsidR="00027408">
              <w:rPr>
                <w:b/>
                <w:bCs/>
              </w:rPr>
              <w:fldChar w:fldCharType="end"/>
            </w:r>
          </w:p>
        </w:tc>
      </w:tr>
      <w:tr w:rsidR="00916881" w14:paraId="2A2D792F" w14:textId="77777777" w:rsidTr="003B22AD">
        <w:tc>
          <w:tcPr>
            <w:tcW w:w="2592" w:type="dxa"/>
            <w:tcBorders>
              <w:top w:val="single" w:sz="4" w:space="0" w:color="000000"/>
              <w:left w:val="single" w:sz="4" w:space="0" w:color="000000"/>
              <w:bottom w:val="single" w:sz="4" w:space="0" w:color="000000"/>
            </w:tcBorders>
          </w:tcPr>
          <w:p w14:paraId="0D79AD2A" w14:textId="77777777" w:rsidR="00916881" w:rsidRPr="003B22AD" w:rsidRDefault="00916881" w:rsidP="003B22AD">
            <w:pPr>
              <w:pStyle w:val="TableBody"/>
              <w:rPr>
                <w:b/>
                <w:bCs/>
              </w:rPr>
            </w:pPr>
            <w:r w:rsidRPr="003B22AD">
              <w:rPr>
                <w:b/>
                <w:bCs/>
              </w:rPr>
              <w:t>Bag Reference</w:t>
            </w:r>
          </w:p>
          <w:p w14:paraId="0FF4CFB8" w14:textId="77777777" w:rsidR="00916881" w:rsidRPr="003B22AD" w:rsidRDefault="00916881" w:rsidP="003B22AD">
            <w:pPr>
              <w:pStyle w:val="TableBody"/>
              <w:rPr>
                <w:b/>
                <w:bCs/>
              </w:rPr>
            </w:pPr>
            <w:r w:rsidRPr="003B22AD">
              <w:rPr>
                <w:b/>
                <w:bCs/>
              </w:rPr>
              <w:t xml:space="preserve"> (if applicable)</w:t>
            </w:r>
          </w:p>
        </w:tc>
        <w:tc>
          <w:tcPr>
            <w:tcW w:w="5483" w:type="dxa"/>
            <w:tcBorders>
              <w:top w:val="single" w:sz="4" w:space="0" w:color="000000"/>
              <w:left w:val="single" w:sz="4" w:space="0" w:color="000000"/>
              <w:bottom w:val="single" w:sz="4" w:space="0" w:color="000000"/>
              <w:right w:val="single" w:sz="4" w:space="0" w:color="000000"/>
            </w:tcBorders>
          </w:tcPr>
          <w:p w14:paraId="3DD186CF" w14:textId="77777777" w:rsidR="00916881" w:rsidRDefault="00916881" w:rsidP="003B22AD">
            <w:pPr>
              <w:pStyle w:val="TableBody"/>
            </w:pPr>
            <w:r>
              <w:rPr>
                <w:bCs/>
              </w:rPr>
              <w:t>Bag Reference</w:t>
            </w:r>
            <w:r>
              <w:t xml:space="preserve"> field will only be displayed for branch returns. In this field, a 12-character bag reference number can be entered for a branch return for tracking purposes. This option can be turned on or off based on the needs of the bank. Please consult the Installation Guide for more information about turning options on/off.</w:t>
            </w:r>
          </w:p>
        </w:tc>
      </w:tr>
      <w:tr w:rsidR="00916881" w14:paraId="0C4FE6B9" w14:textId="77777777" w:rsidTr="003B22AD">
        <w:tc>
          <w:tcPr>
            <w:tcW w:w="2592" w:type="dxa"/>
            <w:tcBorders>
              <w:top w:val="single" w:sz="4" w:space="0" w:color="000000"/>
              <w:left w:val="single" w:sz="4" w:space="0" w:color="000000"/>
              <w:bottom w:val="single" w:sz="4" w:space="0" w:color="000000"/>
            </w:tcBorders>
          </w:tcPr>
          <w:p w14:paraId="2D8ECC94" w14:textId="77777777" w:rsidR="00916881" w:rsidRDefault="00916881" w:rsidP="00F63174">
            <w:pPr>
              <w:pStyle w:val="TableCellText"/>
              <w:snapToGrid w:val="0"/>
              <w:spacing w:before="0" w:after="120" w:line="240" w:lineRule="auto"/>
              <w:ind w:left="187" w:hanging="187"/>
              <w:outlineLvl w:val="0"/>
              <w:rPr>
                <w:b/>
                <w:bCs/>
              </w:rPr>
            </w:pPr>
            <w:r>
              <w:rPr>
                <w:b/>
                <w:bCs/>
              </w:rPr>
              <w:t xml:space="preserve">Ordered Amount </w:t>
            </w:r>
          </w:p>
          <w:p w14:paraId="5A4B0EB3" w14:textId="77777777" w:rsidR="00916881" w:rsidRDefault="00916881" w:rsidP="00F63174">
            <w:pPr>
              <w:pStyle w:val="TableCellText"/>
              <w:spacing w:before="0" w:after="120" w:line="240" w:lineRule="auto"/>
              <w:ind w:left="187" w:hanging="187"/>
              <w:outlineLvl w:val="0"/>
              <w:rPr>
                <w:b/>
                <w:bCs/>
              </w:rPr>
            </w:pPr>
            <w:r>
              <w:rPr>
                <w:b/>
                <w:bCs/>
              </w:rPr>
              <w:t>(Ordered Denominations Panel)</w:t>
            </w:r>
          </w:p>
        </w:tc>
        <w:tc>
          <w:tcPr>
            <w:tcW w:w="5483" w:type="dxa"/>
            <w:tcBorders>
              <w:top w:val="single" w:sz="4" w:space="0" w:color="000000"/>
              <w:left w:val="single" w:sz="4" w:space="0" w:color="000000"/>
              <w:bottom w:val="single" w:sz="4" w:space="0" w:color="000000"/>
              <w:right w:val="single" w:sz="4" w:space="0" w:color="000000"/>
            </w:tcBorders>
          </w:tcPr>
          <w:p w14:paraId="0C7FC711" w14:textId="77777777" w:rsidR="00916881" w:rsidRDefault="00916881" w:rsidP="003B22AD">
            <w:pPr>
              <w:pStyle w:val="TableBody"/>
            </w:pPr>
            <w:r>
              <w:t xml:space="preserve">This entry must be performed on the right side of the window, in the Ordered Denominations window. </w:t>
            </w:r>
          </w:p>
          <w:p w14:paraId="1D048915" w14:textId="5E25FB08" w:rsidR="00916881" w:rsidRDefault="00916881" w:rsidP="003B22AD">
            <w:pPr>
              <w:pStyle w:val="TableBody"/>
            </w:pPr>
            <w:r>
              <w:t xml:space="preserve">Enter </w:t>
            </w:r>
            <w:r w:rsidR="00306124">
              <w:t xml:space="preserve">the </w:t>
            </w:r>
            <w:r>
              <w:t>amount of Cash by denomination and currency that need to be ordered. When amounts are entered the following validations are taken into consideration:</w:t>
            </w:r>
          </w:p>
          <w:p w14:paraId="520B9D0E" w14:textId="77777777" w:rsidR="00916881" w:rsidRDefault="00916881" w:rsidP="003B22AD">
            <w:pPr>
              <w:pStyle w:val="TableBody"/>
            </w:pPr>
            <w:r>
              <w:rPr>
                <w:b/>
              </w:rPr>
              <w:t>Delivery Validation</w:t>
            </w:r>
            <w:r>
              <w:t xml:space="preserve">: </w:t>
            </w:r>
          </w:p>
          <w:p w14:paraId="2295054B" w14:textId="77777777" w:rsidR="00916881" w:rsidRDefault="00916881" w:rsidP="003B22AD">
            <w:pPr>
              <w:pStyle w:val="TableListContinue"/>
            </w:pPr>
            <w:r>
              <w:t xml:space="preserve">1. Denomination Ordered Amount should not be less than Small or Large Order Unit Size for that denomination (Unit sizes are defined at </w:t>
            </w:r>
            <w:r w:rsidRPr="006B2DD8">
              <w:rPr>
                <w:i/>
                <w:iCs/>
                <w:rPrChange w:id="1028" w:author="Robbie Moses" w:date="2023-03-03T00:58:00Z">
                  <w:rPr/>
                </w:rPrChange>
              </w:rPr>
              <w:t xml:space="preserve">System </w:t>
            </w:r>
            <w:r w:rsidRPr="006B2DD8">
              <w:rPr>
                <w:rFonts w:ascii="Wingdings" w:hAnsi="Wingdings"/>
                <w:i/>
                <w:iCs/>
                <w:rPrChange w:id="1029" w:author="Robbie Moses" w:date="2023-03-03T00:58:00Z">
                  <w:rPr>
                    <w:rFonts w:ascii="Wingdings" w:hAnsi="Wingdings"/>
                  </w:rPr>
                </w:rPrChange>
              </w:rPr>
              <w:t></w:t>
            </w:r>
            <w:r w:rsidRPr="006B2DD8">
              <w:rPr>
                <w:i/>
                <w:iCs/>
                <w:rPrChange w:id="1030" w:author="Robbie Moses" w:date="2023-03-03T00:58:00Z">
                  <w:rPr/>
                </w:rPrChange>
              </w:rPr>
              <w:t xml:space="preserve"> Currencies/Denominations </w:t>
            </w:r>
            <w:r w:rsidRPr="006B2DD8">
              <w:rPr>
                <w:rFonts w:ascii="Wingdings" w:hAnsi="Wingdings"/>
                <w:i/>
                <w:iCs/>
                <w:rPrChange w:id="1031" w:author="Robbie Moses" w:date="2023-03-03T00:58:00Z">
                  <w:rPr>
                    <w:rFonts w:ascii="Wingdings" w:hAnsi="Wingdings"/>
                  </w:rPr>
                </w:rPrChange>
              </w:rPr>
              <w:t></w:t>
            </w:r>
            <w:r w:rsidRPr="006B2DD8">
              <w:rPr>
                <w:i/>
                <w:iCs/>
                <w:rPrChange w:id="1032" w:author="Robbie Moses" w:date="2023-03-03T00:58:00Z">
                  <w:rPr/>
                </w:rPrChange>
              </w:rPr>
              <w:t xml:space="preserve"> Denominations</w:t>
            </w:r>
            <w:r>
              <w:t xml:space="preserve">; large or small order unit is assigned at the </w:t>
            </w:r>
            <w:r w:rsidRPr="006B2DD8">
              <w:rPr>
                <w:i/>
                <w:iCs/>
                <w:rPrChange w:id="1033" w:author="Robbie Moses" w:date="2023-03-03T00:58:00Z">
                  <w:rPr/>
                </w:rPrChange>
              </w:rPr>
              <w:t xml:space="preserve">Cashpoint level Basic </w:t>
            </w:r>
            <w:r w:rsidRPr="006B2DD8">
              <w:rPr>
                <w:rFonts w:ascii="Wingdings" w:hAnsi="Wingdings"/>
                <w:i/>
                <w:iCs/>
                <w:rPrChange w:id="1034" w:author="Robbie Moses" w:date="2023-03-03T00:58:00Z">
                  <w:rPr>
                    <w:rFonts w:ascii="Wingdings" w:hAnsi="Wingdings"/>
                  </w:rPr>
                </w:rPrChange>
              </w:rPr>
              <w:t></w:t>
            </w:r>
            <w:r w:rsidRPr="006B2DD8">
              <w:rPr>
                <w:i/>
                <w:iCs/>
                <w:rPrChange w:id="1035" w:author="Robbie Moses" w:date="2023-03-03T00:58:00Z">
                  <w:rPr/>
                </w:rPrChange>
              </w:rPr>
              <w:t xml:space="preserve"> Denominations</w:t>
            </w:r>
            <w:r>
              <w:t xml:space="preserve">). </w:t>
            </w:r>
          </w:p>
          <w:p w14:paraId="49F8D49A" w14:textId="6B11464F" w:rsidR="00916881" w:rsidRDefault="00916881" w:rsidP="003B22AD">
            <w:pPr>
              <w:pStyle w:val="TableListContinue"/>
            </w:pPr>
            <w:r>
              <w:t xml:space="preserve">2. The total ordered amount should not exceed </w:t>
            </w:r>
            <w:r w:rsidR="00306124">
              <w:t xml:space="preserve">the </w:t>
            </w:r>
            <w:r>
              <w:t xml:space="preserve">maximum capacity of the Cashpoint. </w:t>
            </w:r>
          </w:p>
          <w:p w14:paraId="10C32223" w14:textId="7B47503E" w:rsidR="00182995" w:rsidDel="003B5D4F" w:rsidRDefault="00182995" w:rsidP="003B22AD">
            <w:pPr>
              <w:pStyle w:val="TableListContinue"/>
              <w:rPr>
                <w:del w:id="1036" w:author="Moses, Robbie" w:date="2023-02-22T01:37:00Z"/>
              </w:rPr>
            </w:pPr>
          </w:p>
          <w:p w14:paraId="34C023D9" w14:textId="79DE5E65" w:rsidR="00182995" w:rsidDel="003B5D4F" w:rsidRDefault="00182995" w:rsidP="003B22AD">
            <w:pPr>
              <w:pStyle w:val="TableListContinue"/>
              <w:rPr>
                <w:del w:id="1037" w:author="Moses, Robbie" w:date="2023-02-22T01:37:00Z"/>
              </w:rPr>
            </w:pPr>
          </w:p>
          <w:p w14:paraId="6A010749" w14:textId="734B0069" w:rsidR="00916881" w:rsidRDefault="00916881" w:rsidP="003B22AD">
            <w:pPr>
              <w:pStyle w:val="TableBody"/>
            </w:pPr>
            <w:r>
              <w:rPr>
                <w:b/>
              </w:rPr>
              <w:t>Return Validation</w:t>
            </w:r>
            <w:r>
              <w:t xml:space="preserve">: </w:t>
            </w:r>
          </w:p>
          <w:p w14:paraId="44817893" w14:textId="77777777" w:rsidR="00916881" w:rsidRDefault="00916881" w:rsidP="003B22AD">
            <w:pPr>
              <w:pStyle w:val="TableListContinue"/>
            </w:pPr>
            <w:r>
              <w:lastRenderedPageBreak/>
              <w:t xml:space="preserve">1. Denomination Ordered Amount should not be less than Small or Large Order Unit Size for that denomination (Unit sizes are defined at </w:t>
            </w:r>
            <w:r w:rsidRPr="006B2DD8">
              <w:rPr>
                <w:i/>
                <w:iCs/>
                <w:rPrChange w:id="1038" w:author="Robbie Moses" w:date="2023-03-03T00:59:00Z">
                  <w:rPr/>
                </w:rPrChange>
              </w:rPr>
              <w:t xml:space="preserve">System </w:t>
            </w:r>
            <w:r w:rsidRPr="006B2DD8">
              <w:rPr>
                <w:rFonts w:ascii="Wingdings" w:hAnsi="Wingdings"/>
                <w:i/>
                <w:iCs/>
                <w:rPrChange w:id="1039" w:author="Robbie Moses" w:date="2023-03-03T00:59:00Z">
                  <w:rPr>
                    <w:rFonts w:ascii="Wingdings" w:hAnsi="Wingdings"/>
                  </w:rPr>
                </w:rPrChange>
              </w:rPr>
              <w:t></w:t>
            </w:r>
            <w:r w:rsidRPr="006B2DD8">
              <w:rPr>
                <w:i/>
                <w:iCs/>
                <w:rPrChange w:id="1040" w:author="Robbie Moses" w:date="2023-03-03T00:59:00Z">
                  <w:rPr/>
                </w:rPrChange>
              </w:rPr>
              <w:t xml:space="preserve"> Currencies/Denominations </w:t>
            </w:r>
            <w:r w:rsidRPr="006B2DD8">
              <w:rPr>
                <w:rFonts w:ascii="Wingdings" w:hAnsi="Wingdings"/>
                <w:i/>
                <w:iCs/>
                <w:rPrChange w:id="1041" w:author="Robbie Moses" w:date="2023-03-03T00:59:00Z">
                  <w:rPr>
                    <w:rFonts w:ascii="Wingdings" w:hAnsi="Wingdings"/>
                  </w:rPr>
                </w:rPrChange>
              </w:rPr>
              <w:t></w:t>
            </w:r>
            <w:r w:rsidRPr="006B2DD8">
              <w:rPr>
                <w:i/>
                <w:iCs/>
                <w:rPrChange w:id="1042" w:author="Robbie Moses" w:date="2023-03-03T00:59:00Z">
                  <w:rPr/>
                </w:rPrChange>
              </w:rPr>
              <w:t xml:space="preserve"> Denominations</w:t>
            </w:r>
            <w:r>
              <w:t xml:space="preserve">; large or small unit size is assigned at the Cashpoint level Basic </w:t>
            </w:r>
            <w:r>
              <w:rPr>
                <w:rFonts w:ascii="Wingdings" w:hAnsi="Wingdings"/>
              </w:rPr>
              <w:t></w:t>
            </w:r>
            <w:r>
              <w:t xml:space="preserve"> Denominations).</w:t>
            </w:r>
          </w:p>
          <w:p w14:paraId="35FB7F50" w14:textId="4299C420" w:rsidR="00916881" w:rsidRDefault="00916881" w:rsidP="003B22AD">
            <w:pPr>
              <w:pStyle w:val="TableNote"/>
            </w:pPr>
            <w:r>
              <w:rPr>
                <w:b/>
              </w:rPr>
              <w:t>Note:</w:t>
            </w:r>
            <w:r>
              <w:t xml:space="preserve"> In OptiNet, </w:t>
            </w:r>
            <w:r w:rsidR="00306124">
              <w:t xml:space="preserve">the </w:t>
            </w:r>
            <w:r>
              <w:t>Return Increment feature (defined in OptiNet by an Administrator) can be used to validate the Ordered Amount for each denomination instead of Unit Sizes. However, Return Increments will only apply to the OptiNet Branch Order screens for validation, while OptiCash will validate against unit sizes only.</w:t>
            </w:r>
          </w:p>
        </w:tc>
      </w:tr>
      <w:tr w:rsidR="00916881" w14:paraId="12B6C6B3" w14:textId="77777777" w:rsidTr="003B22AD">
        <w:tc>
          <w:tcPr>
            <w:tcW w:w="2592" w:type="dxa"/>
            <w:tcBorders>
              <w:top w:val="single" w:sz="4" w:space="0" w:color="000000"/>
              <w:left w:val="single" w:sz="4" w:space="0" w:color="000000"/>
              <w:bottom w:val="single" w:sz="4" w:space="0" w:color="000000"/>
            </w:tcBorders>
          </w:tcPr>
          <w:p w14:paraId="705305B2" w14:textId="77777777" w:rsidR="00916881" w:rsidRPr="003B22AD" w:rsidRDefault="00916881" w:rsidP="003B22AD">
            <w:pPr>
              <w:pStyle w:val="TableBody"/>
              <w:rPr>
                <w:b/>
                <w:bCs/>
              </w:rPr>
            </w:pPr>
            <w:r w:rsidRPr="003B22AD">
              <w:rPr>
                <w:b/>
                <w:bCs/>
              </w:rPr>
              <w:lastRenderedPageBreak/>
              <w:t>Tracking ID</w:t>
            </w:r>
          </w:p>
          <w:p w14:paraId="3C0E6A3C" w14:textId="77777777" w:rsidR="00916881" w:rsidRPr="003B22AD" w:rsidRDefault="00916881" w:rsidP="003B22AD">
            <w:pPr>
              <w:pStyle w:val="TableBody"/>
              <w:rPr>
                <w:b/>
                <w:bCs/>
              </w:rPr>
            </w:pPr>
            <w:r w:rsidRPr="003B22AD">
              <w:rPr>
                <w:b/>
                <w:bCs/>
              </w:rPr>
              <w:t>(if applicable)</w:t>
            </w:r>
          </w:p>
        </w:tc>
        <w:tc>
          <w:tcPr>
            <w:tcW w:w="5483" w:type="dxa"/>
            <w:tcBorders>
              <w:top w:val="single" w:sz="4" w:space="0" w:color="000000"/>
              <w:left w:val="single" w:sz="4" w:space="0" w:color="000000"/>
              <w:bottom w:val="single" w:sz="4" w:space="0" w:color="000000"/>
              <w:right w:val="single" w:sz="4" w:space="0" w:color="000000"/>
            </w:tcBorders>
          </w:tcPr>
          <w:p w14:paraId="100E6148" w14:textId="079B9FD5" w:rsidR="00916881" w:rsidRDefault="00916881" w:rsidP="003B22AD">
            <w:pPr>
              <w:pStyle w:val="TableBody"/>
              <w:rPr>
                <w:b/>
                <w:bCs/>
              </w:rPr>
            </w:pPr>
            <w:r>
              <w:t>A Tracking ID is generated and assigned to all orders that are due on the same day. The assumption with the Tracking ID is that it is used for tracking orders on the same truck that come</w:t>
            </w:r>
            <w:r w:rsidR="00306124">
              <w:t>s</w:t>
            </w:r>
            <w:r>
              <w:t xml:space="preserve"> in together. I</w:t>
            </w:r>
            <w:r w:rsidR="003F0A2A">
              <w:t>f</w:t>
            </w:r>
            <w:r>
              <w:t xml:space="preserve"> an order needs a separate ID, the Order Tracking ID can be replaced by clicking on the ID. See: </w:t>
            </w:r>
            <w:r w:rsidR="00027408" w:rsidRPr="009864BA">
              <w:rPr>
                <w:b/>
                <w:bCs/>
                <w:color w:val="1F497D" w:themeColor="text2"/>
              </w:rPr>
              <w:fldChar w:fldCharType="begin"/>
            </w:r>
            <w:r w:rsidRPr="009864BA">
              <w:rPr>
                <w:b/>
                <w:bCs/>
                <w:color w:val="1F497D" w:themeColor="text2"/>
              </w:rPr>
              <w:instrText xml:space="preserve"> REF _Ref272482604 \h </w:instrText>
            </w:r>
            <w:r w:rsidR="003B22AD" w:rsidRPr="009864BA">
              <w:rPr>
                <w:b/>
                <w:bCs/>
                <w:color w:val="1F497D" w:themeColor="text2"/>
              </w:rPr>
              <w:instrText xml:space="preserve"> \* MERGEFORMAT </w:instrText>
            </w:r>
            <w:r w:rsidR="00027408" w:rsidRPr="009864BA">
              <w:rPr>
                <w:b/>
                <w:bCs/>
                <w:color w:val="1F497D" w:themeColor="text2"/>
              </w:rPr>
            </w:r>
            <w:r w:rsidR="00027408" w:rsidRPr="009864BA">
              <w:rPr>
                <w:b/>
                <w:bCs/>
                <w:color w:val="1F497D" w:themeColor="text2"/>
              </w:rPr>
              <w:fldChar w:fldCharType="separate"/>
            </w:r>
            <w:r w:rsidR="00D57607" w:rsidRPr="009864BA">
              <w:rPr>
                <w:color w:val="1F497D" w:themeColor="text2"/>
              </w:rPr>
              <w:t>Order Tracking ID</w:t>
            </w:r>
            <w:r w:rsidR="00027408" w:rsidRPr="009864BA">
              <w:rPr>
                <w:b/>
                <w:bCs/>
                <w:color w:val="1F497D" w:themeColor="text2"/>
              </w:rPr>
              <w:fldChar w:fldCharType="end"/>
            </w:r>
          </w:p>
        </w:tc>
      </w:tr>
      <w:tr w:rsidR="00916881" w14:paraId="7411E168" w14:textId="77777777" w:rsidTr="003B22AD">
        <w:tc>
          <w:tcPr>
            <w:tcW w:w="2592" w:type="dxa"/>
            <w:tcBorders>
              <w:top w:val="single" w:sz="4" w:space="0" w:color="000000"/>
              <w:left w:val="single" w:sz="4" w:space="0" w:color="000000"/>
              <w:bottom w:val="single" w:sz="4" w:space="0" w:color="000000"/>
            </w:tcBorders>
          </w:tcPr>
          <w:p w14:paraId="08F175B5" w14:textId="77777777" w:rsidR="00916881" w:rsidRPr="003B22AD" w:rsidRDefault="00916881" w:rsidP="003B22AD">
            <w:pPr>
              <w:pStyle w:val="TableBody"/>
              <w:rPr>
                <w:b/>
                <w:bCs/>
              </w:rPr>
            </w:pPr>
            <w:r w:rsidRPr="003B22AD">
              <w:rPr>
                <w:b/>
                <w:bCs/>
              </w:rPr>
              <w:t>Master Order Reference Number</w:t>
            </w:r>
          </w:p>
        </w:tc>
        <w:tc>
          <w:tcPr>
            <w:tcW w:w="5483" w:type="dxa"/>
            <w:tcBorders>
              <w:top w:val="single" w:sz="4" w:space="0" w:color="000000"/>
              <w:left w:val="single" w:sz="4" w:space="0" w:color="000000"/>
              <w:bottom w:val="single" w:sz="4" w:space="0" w:color="000000"/>
              <w:right w:val="single" w:sz="4" w:space="0" w:color="000000"/>
            </w:tcBorders>
          </w:tcPr>
          <w:p w14:paraId="323D4878" w14:textId="77777777" w:rsidR="00916881" w:rsidRDefault="00916881" w:rsidP="003B22AD">
            <w:pPr>
              <w:pStyle w:val="TableBody"/>
            </w:pPr>
            <w:r>
              <w:t xml:space="preserve">This is a Reference number that is used to track a specific order. This number cannot be changed and is static to the order </w:t>
            </w:r>
          </w:p>
        </w:tc>
      </w:tr>
      <w:tr w:rsidR="00916881" w14:paraId="6D85BB02" w14:textId="77777777" w:rsidTr="003B22AD">
        <w:tc>
          <w:tcPr>
            <w:tcW w:w="2592" w:type="dxa"/>
            <w:tcBorders>
              <w:top w:val="single" w:sz="4" w:space="0" w:color="000000"/>
              <w:left w:val="single" w:sz="4" w:space="0" w:color="000000"/>
              <w:bottom w:val="single" w:sz="4" w:space="0" w:color="000000"/>
            </w:tcBorders>
          </w:tcPr>
          <w:p w14:paraId="6D014D5D" w14:textId="77777777" w:rsidR="00916881" w:rsidRPr="003B22AD" w:rsidRDefault="00916881" w:rsidP="003B22AD">
            <w:pPr>
              <w:pStyle w:val="TableBody"/>
              <w:rPr>
                <w:b/>
                <w:bCs/>
              </w:rPr>
            </w:pPr>
            <w:r w:rsidRPr="003B22AD">
              <w:rPr>
                <w:b/>
                <w:bCs/>
              </w:rPr>
              <w:t>New Blog Message</w:t>
            </w:r>
          </w:p>
        </w:tc>
        <w:tc>
          <w:tcPr>
            <w:tcW w:w="5483" w:type="dxa"/>
            <w:tcBorders>
              <w:top w:val="single" w:sz="4" w:space="0" w:color="000000"/>
              <w:left w:val="single" w:sz="4" w:space="0" w:color="000000"/>
              <w:bottom w:val="single" w:sz="4" w:space="0" w:color="000000"/>
              <w:right w:val="single" w:sz="4" w:space="0" w:color="000000"/>
            </w:tcBorders>
          </w:tcPr>
          <w:p w14:paraId="6601C8EB" w14:textId="77777777" w:rsidR="00916881" w:rsidRDefault="00916881" w:rsidP="003B22AD">
            <w:pPr>
              <w:pStyle w:val="TableBody"/>
            </w:pPr>
            <w:r>
              <w:t>When editing processing/entering an Order, users can enter notes or “</w:t>
            </w:r>
            <w:r w:rsidRPr="00574EE5">
              <w:rPr>
                <w:b/>
                <w:bCs/>
                <w:rPrChange w:id="1043" w:author="Robbie Moses" w:date="2023-03-03T00:59:00Z">
                  <w:rPr/>
                </w:rPrChange>
              </w:rPr>
              <w:t>blogs</w:t>
            </w:r>
            <w:r>
              <w:t>” to attach to the Order and it will be kept in the database as part of the Order’s history</w:t>
            </w:r>
          </w:p>
        </w:tc>
      </w:tr>
    </w:tbl>
    <w:p w14:paraId="3E641B30" w14:textId="4A2C17E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173C3CD" w14:textId="77777777" w:rsidR="00916881" w:rsidRDefault="00916881" w:rsidP="0045187D">
      <w:pPr>
        <w:pStyle w:val="BodyText"/>
      </w:pPr>
    </w:p>
    <w:p w14:paraId="712B4E43" w14:textId="71A9577E" w:rsidR="00916881" w:rsidRDefault="00916881" w:rsidP="00343F56">
      <w:pPr>
        <w:pStyle w:val="Heading3"/>
      </w:pPr>
      <w:bookmarkStart w:id="1044" w:name="_Toc128718613"/>
      <w:r>
        <w:t>Order Blog &amp; Blog History</w:t>
      </w:r>
      <w:bookmarkEnd w:id="1044"/>
    </w:p>
    <w:p w14:paraId="2566426C" w14:textId="1B35A008" w:rsidR="00916881" w:rsidRDefault="00916881" w:rsidP="00182995">
      <w:pPr>
        <w:pStyle w:val="BodyText"/>
      </w:pPr>
      <w:r>
        <w:t xml:space="preserve">Order Blog, Blog History, and Blog &amp; Trace often work in conjunction with Order Workflow as it enables the tracking by username, date/time stamp, and action </w:t>
      </w:r>
      <w:r w:rsidR="003F0A2A">
        <w:t xml:space="preserve">of </w:t>
      </w:r>
      <w:r>
        <w:t>each order. The Order Blog History Report allows users to extract blogs for different cashpoint and date combinations and review them.</w:t>
      </w:r>
    </w:p>
    <w:p w14:paraId="5F0EFA3B" w14:textId="77777777" w:rsidR="00916881" w:rsidRDefault="00916881" w:rsidP="00182995">
      <w:pPr>
        <w:pStyle w:val="BodyText"/>
      </w:pPr>
      <w:r>
        <w:t>Existing blogs can also be edited from the Cashpoint Orders screen.</w:t>
      </w:r>
    </w:p>
    <w:p w14:paraId="5CA290D5" w14:textId="57802F8F" w:rsidR="00916881" w:rsidRDefault="00916881" w:rsidP="00F63174">
      <w:pPr>
        <w:pStyle w:val="Caption"/>
        <w:spacing w:before="0" w:after="120"/>
        <w:ind w:left="187" w:hanging="187"/>
        <w:outlineLvl w:val="0"/>
      </w:pPr>
      <w:bookmarkStart w:id="1045" w:name="_Toc128632371"/>
      <w:r>
        <w:lastRenderedPageBreak/>
        <w:t xml:space="preserve">Figure </w:t>
      </w:r>
      <w:ins w:id="1046" w:author="Robbie Moses" w:date="2023-03-02T06:45:00Z">
        <w:r w:rsidR="00624EA3">
          <w:fldChar w:fldCharType="begin"/>
        </w:r>
        <w:r w:rsidR="00624EA3">
          <w:instrText xml:space="preserve"> SEQ Figure \* ARABIC </w:instrText>
        </w:r>
      </w:ins>
      <w:r w:rsidR="00624EA3">
        <w:fldChar w:fldCharType="separate"/>
      </w:r>
      <w:ins w:id="1047" w:author="Robbie Moses" w:date="2023-03-02T06:45:00Z">
        <w:r w:rsidR="00624EA3">
          <w:rPr>
            <w:noProof/>
          </w:rPr>
          <w:t>52</w:t>
        </w:r>
        <w:r w:rsidR="00624EA3">
          <w:fldChar w:fldCharType="end"/>
        </w:r>
      </w:ins>
      <w:ins w:id="1048" w:author="Moses, Robbie" w:date="2023-02-22T02:39:00Z">
        <w:del w:id="1049" w:author="Robbie Moses" w:date="2023-03-02T06:45:00Z">
          <w:r w:rsidR="003B5D4F" w:rsidDel="00624EA3">
            <w:fldChar w:fldCharType="begin"/>
          </w:r>
          <w:r w:rsidR="003B5D4F" w:rsidDel="00624EA3">
            <w:delInstrText xml:space="preserve"> SEQ Figure \* ARABIC </w:delInstrText>
          </w:r>
        </w:del>
      </w:ins>
      <w:del w:id="1050" w:author="Robbie Moses" w:date="2023-03-02T06:45:00Z">
        <w:r w:rsidR="003B5D4F" w:rsidDel="00624EA3">
          <w:fldChar w:fldCharType="separate"/>
        </w:r>
      </w:del>
      <w:ins w:id="1051" w:author="Moses, Robbie" w:date="2023-02-22T02:39:00Z">
        <w:del w:id="1052" w:author="Robbie Moses" w:date="2023-03-02T06:45:00Z">
          <w:r w:rsidR="003B5D4F" w:rsidDel="00624EA3">
            <w:rPr>
              <w:noProof/>
            </w:rPr>
            <w:delText>51</w:delText>
          </w:r>
          <w:r w:rsidR="003B5D4F" w:rsidDel="00624EA3">
            <w:fldChar w:fldCharType="end"/>
          </w:r>
        </w:del>
      </w:ins>
      <w:del w:id="1053"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51</w:delText>
        </w:r>
        <w:r w:rsidRPr="62692672" w:rsidDel="003B5D4F">
          <w:rPr>
            <w:noProof/>
          </w:rPr>
          <w:fldChar w:fldCharType="end"/>
        </w:r>
      </w:del>
      <w:r>
        <w:t>: Order Page with Workflow and Blog HIstory</w:t>
      </w:r>
      <w:bookmarkEnd w:id="1045"/>
    </w:p>
    <w:p w14:paraId="639B2EB1" w14:textId="0E5233DA" w:rsidR="00916881" w:rsidRDefault="3DBFD1CF" w:rsidP="0045187D">
      <w:pPr>
        <w:pStyle w:val="BodyText"/>
      </w:pPr>
      <w:r>
        <w:rPr>
          <w:noProof/>
        </w:rPr>
        <w:drawing>
          <wp:inline distT="0" distB="0" distL="0" distR="0" wp14:anchorId="7AA19F0C" wp14:editId="14A059C6">
            <wp:extent cx="5480050" cy="2826489"/>
            <wp:effectExtent l="76200" t="76200" r="139700" b="126365"/>
            <wp:docPr id="1105611826" name="Picture 110561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80525" cy="28267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B2B0B" w14:textId="31660564" w:rsidR="00916881" w:rsidRDefault="00916881" w:rsidP="00F63174">
      <w:pPr>
        <w:pStyle w:val="Caption"/>
        <w:spacing w:before="0" w:after="120"/>
        <w:ind w:left="187" w:hanging="187"/>
        <w:outlineLvl w:val="0"/>
      </w:pPr>
      <w:bookmarkStart w:id="1054" w:name="_Toc128630989"/>
      <w:r>
        <w:t xml:space="preserve">Table </w:t>
      </w:r>
      <w:r w:rsidR="00027408">
        <w:fldChar w:fldCharType="begin"/>
      </w:r>
      <w:r>
        <w:instrText xml:space="preserve"> SEQ "Table" \*Arabic </w:instrText>
      </w:r>
      <w:r w:rsidR="00027408">
        <w:fldChar w:fldCharType="separate"/>
      </w:r>
      <w:r w:rsidR="00D57607">
        <w:rPr>
          <w:noProof/>
        </w:rPr>
        <w:t>35</w:t>
      </w:r>
      <w:r w:rsidR="00027408">
        <w:rPr>
          <w:noProof/>
        </w:rPr>
        <w:fldChar w:fldCharType="end"/>
      </w:r>
      <w:r>
        <w:t>: Blog HIstory Field Descriptions</w:t>
      </w:r>
      <w:bookmarkEnd w:id="105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81832E0" w14:textId="77777777" w:rsidTr="00F32EED">
        <w:trPr>
          <w:cantSplit/>
          <w:tblHeader/>
        </w:trPr>
        <w:tc>
          <w:tcPr>
            <w:tcW w:w="2592" w:type="dxa"/>
            <w:tcBorders>
              <w:top w:val="single" w:sz="4" w:space="0" w:color="000000"/>
              <w:left w:val="single" w:sz="4" w:space="0" w:color="000000"/>
              <w:bottom w:val="single" w:sz="4" w:space="0" w:color="000000"/>
            </w:tcBorders>
            <w:shd w:val="clear" w:color="auto" w:fill="60C03A"/>
          </w:tcPr>
          <w:p w14:paraId="6B8F30AA" w14:textId="77777777" w:rsidR="00916881" w:rsidRDefault="00916881" w:rsidP="00182995">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F4AEAA2" w14:textId="77777777" w:rsidR="00916881" w:rsidRDefault="00916881" w:rsidP="00182995">
            <w:pPr>
              <w:pStyle w:val="TableHeading"/>
            </w:pPr>
            <w:r>
              <w:t>Description</w:t>
            </w:r>
          </w:p>
        </w:tc>
      </w:tr>
      <w:tr w:rsidR="00916881" w14:paraId="144D46C0" w14:textId="77777777" w:rsidTr="0009567D">
        <w:trPr>
          <w:cantSplit/>
        </w:trPr>
        <w:tc>
          <w:tcPr>
            <w:tcW w:w="2592" w:type="dxa"/>
            <w:tcBorders>
              <w:top w:val="single" w:sz="4" w:space="0" w:color="000000"/>
              <w:left w:val="single" w:sz="4" w:space="0" w:color="000000"/>
              <w:bottom w:val="single" w:sz="4" w:space="0" w:color="000000"/>
            </w:tcBorders>
          </w:tcPr>
          <w:p w14:paraId="4364961D" w14:textId="77777777" w:rsidR="00916881" w:rsidRPr="00182995" w:rsidRDefault="00916881" w:rsidP="00182995">
            <w:pPr>
              <w:pStyle w:val="TableBody"/>
              <w:rPr>
                <w:b/>
                <w:bCs/>
              </w:rPr>
            </w:pPr>
            <w:r w:rsidRPr="00182995">
              <w:rPr>
                <w:b/>
                <w:bCs/>
              </w:rPr>
              <w:t>Timestamp</w:t>
            </w:r>
          </w:p>
        </w:tc>
        <w:tc>
          <w:tcPr>
            <w:tcW w:w="5483" w:type="dxa"/>
            <w:tcBorders>
              <w:top w:val="single" w:sz="4" w:space="0" w:color="000000"/>
              <w:left w:val="single" w:sz="4" w:space="0" w:color="000000"/>
              <w:bottom w:val="single" w:sz="4" w:space="0" w:color="000000"/>
              <w:right w:val="single" w:sz="4" w:space="0" w:color="000000"/>
            </w:tcBorders>
          </w:tcPr>
          <w:p w14:paraId="04DFAF1B" w14:textId="7F8EC91F" w:rsidR="00916881" w:rsidRPr="00B844B5" w:rsidRDefault="00916881" w:rsidP="00182995">
            <w:pPr>
              <w:pStyle w:val="TableBody"/>
            </w:pPr>
            <w:r>
              <w:t xml:space="preserve">Date and Time when Blog Entry was entered </w:t>
            </w:r>
            <w:r w:rsidR="003F0A2A">
              <w:t>in</w:t>
            </w:r>
            <w:r>
              <w:t>to the OptiCash database</w:t>
            </w:r>
          </w:p>
        </w:tc>
      </w:tr>
      <w:tr w:rsidR="00916881" w14:paraId="663B9FDF" w14:textId="77777777" w:rsidTr="0009567D">
        <w:trPr>
          <w:cantSplit/>
        </w:trPr>
        <w:tc>
          <w:tcPr>
            <w:tcW w:w="2592" w:type="dxa"/>
            <w:tcBorders>
              <w:top w:val="single" w:sz="4" w:space="0" w:color="000000"/>
              <w:left w:val="single" w:sz="4" w:space="0" w:color="000000"/>
              <w:bottom w:val="single" w:sz="4" w:space="0" w:color="000000"/>
            </w:tcBorders>
          </w:tcPr>
          <w:p w14:paraId="739FE01B" w14:textId="77777777" w:rsidR="00916881" w:rsidRPr="00182995" w:rsidRDefault="00916881" w:rsidP="00182995">
            <w:pPr>
              <w:pStyle w:val="TableBody"/>
              <w:rPr>
                <w:b/>
                <w:bCs/>
              </w:rPr>
            </w:pPr>
            <w:r w:rsidRPr="00182995">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57655A07" w14:textId="73490FAC" w:rsidR="00916881" w:rsidRDefault="00916881" w:rsidP="00182995">
            <w:pPr>
              <w:pStyle w:val="TableBody"/>
            </w:pPr>
            <w:r>
              <w:t xml:space="preserve">Task performed at </w:t>
            </w:r>
            <w:r w:rsidR="003F0A2A">
              <w:t xml:space="preserve">the </w:t>
            </w:r>
            <w:r>
              <w:t xml:space="preserve">time of Blog Entry </w:t>
            </w:r>
            <w:r w:rsidR="00827A18">
              <w:t>Creation</w:t>
            </w:r>
          </w:p>
        </w:tc>
      </w:tr>
      <w:tr w:rsidR="00916881" w14:paraId="5EF919CA" w14:textId="77777777" w:rsidTr="0009567D">
        <w:trPr>
          <w:cantSplit/>
        </w:trPr>
        <w:tc>
          <w:tcPr>
            <w:tcW w:w="2592" w:type="dxa"/>
            <w:tcBorders>
              <w:top w:val="single" w:sz="4" w:space="0" w:color="000000"/>
              <w:left w:val="single" w:sz="4" w:space="0" w:color="000000"/>
              <w:bottom w:val="single" w:sz="4" w:space="0" w:color="000000"/>
            </w:tcBorders>
          </w:tcPr>
          <w:p w14:paraId="18712C58" w14:textId="77777777" w:rsidR="00916881" w:rsidRPr="00182995" w:rsidRDefault="00916881" w:rsidP="00182995">
            <w:pPr>
              <w:pStyle w:val="TableBody"/>
              <w:rPr>
                <w:b/>
                <w:bCs/>
              </w:rPr>
            </w:pPr>
            <w:r w:rsidRPr="00182995">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48BEE8E3" w14:textId="642B7417" w:rsidR="00916881" w:rsidRDefault="00916881" w:rsidP="00182995">
            <w:pPr>
              <w:pStyle w:val="TableBody"/>
            </w:pPr>
            <w:r>
              <w:t xml:space="preserve">State of Order at </w:t>
            </w:r>
            <w:r w:rsidR="00827A18">
              <w:t xml:space="preserve">the </w:t>
            </w:r>
            <w:r>
              <w:t>time of Blog Entry</w:t>
            </w:r>
          </w:p>
        </w:tc>
      </w:tr>
      <w:tr w:rsidR="00916881" w14:paraId="6A799942" w14:textId="77777777" w:rsidTr="0009567D">
        <w:trPr>
          <w:cantSplit/>
        </w:trPr>
        <w:tc>
          <w:tcPr>
            <w:tcW w:w="2592" w:type="dxa"/>
            <w:tcBorders>
              <w:top w:val="single" w:sz="4" w:space="0" w:color="000000"/>
              <w:left w:val="single" w:sz="4" w:space="0" w:color="000000"/>
              <w:bottom w:val="single" w:sz="4" w:space="0" w:color="000000"/>
            </w:tcBorders>
          </w:tcPr>
          <w:p w14:paraId="155F459C" w14:textId="77777777" w:rsidR="00916881" w:rsidRPr="00182995" w:rsidRDefault="00916881" w:rsidP="00182995">
            <w:pPr>
              <w:pStyle w:val="TableBody"/>
              <w:rPr>
                <w:b/>
                <w:bCs/>
              </w:rPr>
            </w:pPr>
            <w:r w:rsidRPr="00182995">
              <w:rPr>
                <w:b/>
                <w:bCs/>
              </w:rPr>
              <w:t>Blog Entry</w:t>
            </w:r>
          </w:p>
        </w:tc>
        <w:tc>
          <w:tcPr>
            <w:tcW w:w="5483" w:type="dxa"/>
            <w:tcBorders>
              <w:top w:val="single" w:sz="4" w:space="0" w:color="000000"/>
              <w:left w:val="single" w:sz="4" w:space="0" w:color="000000"/>
              <w:bottom w:val="single" w:sz="4" w:space="0" w:color="000000"/>
              <w:right w:val="single" w:sz="4" w:space="0" w:color="000000"/>
            </w:tcBorders>
          </w:tcPr>
          <w:p w14:paraId="02FE2261" w14:textId="48C124FD" w:rsidR="00916881" w:rsidRDefault="00916881" w:rsidP="00182995">
            <w:pPr>
              <w:pStyle w:val="TableBody"/>
            </w:pPr>
            <w:r>
              <w:t xml:space="preserve">Note entered by </w:t>
            </w:r>
            <w:r w:rsidR="00827A18">
              <w:t xml:space="preserve">the </w:t>
            </w:r>
            <w:r>
              <w:t xml:space="preserve">user or </w:t>
            </w:r>
            <w:r w:rsidR="00F44EE3">
              <w:t>auto created</w:t>
            </w:r>
            <w:r>
              <w:t xml:space="preserve"> by the system</w:t>
            </w:r>
          </w:p>
        </w:tc>
      </w:tr>
      <w:tr w:rsidR="00916881" w14:paraId="28B6445E" w14:textId="77777777" w:rsidTr="0009567D">
        <w:trPr>
          <w:cantSplit/>
        </w:trPr>
        <w:tc>
          <w:tcPr>
            <w:tcW w:w="2592" w:type="dxa"/>
            <w:tcBorders>
              <w:top w:val="single" w:sz="4" w:space="0" w:color="000000"/>
              <w:left w:val="single" w:sz="4" w:space="0" w:color="000000"/>
              <w:bottom w:val="single" w:sz="4" w:space="0" w:color="000000"/>
            </w:tcBorders>
          </w:tcPr>
          <w:p w14:paraId="55F977C2" w14:textId="77777777" w:rsidR="00916881" w:rsidRPr="00182995" w:rsidRDefault="00916881" w:rsidP="00182995">
            <w:pPr>
              <w:pStyle w:val="TableBody"/>
              <w:rPr>
                <w:b/>
                <w:bCs/>
              </w:rPr>
            </w:pPr>
            <w:r w:rsidRPr="00182995">
              <w:rPr>
                <w:b/>
                <w:bCs/>
              </w:rPr>
              <w:t>Username</w:t>
            </w:r>
          </w:p>
        </w:tc>
        <w:tc>
          <w:tcPr>
            <w:tcW w:w="5483" w:type="dxa"/>
            <w:tcBorders>
              <w:top w:val="single" w:sz="4" w:space="0" w:color="000000"/>
              <w:left w:val="single" w:sz="4" w:space="0" w:color="000000"/>
              <w:bottom w:val="single" w:sz="4" w:space="0" w:color="000000"/>
              <w:right w:val="single" w:sz="4" w:space="0" w:color="000000"/>
            </w:tcBorders>
          </w:tcPr>
          <w:p w14:paraId="5E7424D7" w14:textId="77777777" w:rsidR="00916881" w:rsidRDefault="00916881" w:rsidP="00182995">
            <w:pPr>
              <w:pStyle w:val="TableBody"/>
            </w:pPr>
            <w:r>
              <w:t>UserID who created the Blog Entry</w:t>
            </w:r>
          </w:p>
        </w:tc>
      </w:tr>
      <w:tr w:rsidR="00916881" w14:paraId="48DE3BB9" w14:textId="77777777" w:rsidTr="0009567D">
        <w:trPr>
          <w:cantSplit/>
        </w:trPr>
        <w:tc>
          <w:tcPr>
            <w:tcW w:w="2592" w:type="dxa"/>
            <w:tcBorders>
              <w:top w:val="single" w:sz="4" w:space="0" w:color="000000"/>
              <w:left w:val="single" w:sz="4" w:space="0" w:color="000000"/>
              <w:bottom w:val="single" w:sz="4" w:space="0" w:color="000000"/>
            </w:tcBorders>
          </w:tcPr>
          <w:p w14:paraId="73699214" w14:textId="77777777" w:rsidR="00916881" w:rsidRPr="00182995" w:rsidRDefault="00916881" w:rsidP="00182995">
            <w:pPr>
              <w:pStyle w:val="TableBody"/>
              <w:rPr>
                <w:b/>
                <w:bCs/>
              </w:rPr>
            </w:pPr>
            <w:r w:rsidRPr="00182995">
              <w:rPr>
                <w:b/>
                <w:bCs/>
              </w:rPr>
              <w:t>Edit?</w:t>
            </w:r>
          </w:p>
        </w:tc>
        <w:tc>
          <w:tcPr>
            <w:tcW w:w="5483" w:type="dxa"/>
            <w:tcBorders>
              <w:top w:val="single" w:sz="4" w:space="0" w:color="000000"/>
              <w:left w:val="single" w:sz="4" w:space="0" w:color="000000"/>
              <w:bottom w:val="single" w:sz="4" w:space="0" w:color="000000"/>
              <w:right w:val="single" w:sz="4" w:space="0" w:color="000000"/>
            </w:tcBorders>
          </w:tcPr>
          <w:p w14:paraId="3415F17E" w14:textId="26B8751D" w:rsidR="00916881" w:rsidRDefault="00916881" w:rsidP="00182995">
            <w:pPr>
              <w:pStyle w:val="TableBody"/>
            </w:pPr>
            <w:r>
              <w:t>Hyperlink to open and Edit the existing Blog Entry</w:t>
            </w:r>
            <w:r w:rsidR="00B857D6">
              <w:t xml:space="preserve">. Note: Hyperlink appears only if enabled for the </w:t>
            </w:r>
            <w:r w:rsidR="00182995">
              <w:t>Task</w:t>
            </w:r>
            <w:r w:rsidR="00B857D6">
              <w:t>.</w:t>
            </w:r>
          </w:p>
        </w:tc>
      </w:tr>
    </w:tbl>
    <w:p w14:paraId="10A616F4" w14:textId="77777777" w:rsidR="00916881" w:rsidRDefault="00916881" w:rsidP="0045187D">
      <w:pPr>
        <w:pStyle w:val="BodyText"/>
      </w:pPr>
    </w:p>
    <w:p w14:paraId="4ECB53F3" w14:textId="11843E50" w:rsidR="00916881" w:rsidRDefault="00916881" w:rsidP="00343F56">
      <w:pPr>
        <w:pStyle w:val="Heading3"/>
      </w:pPr>
      <w:bookmarkStart w:id="1055" w:name="_Ref272482604"/>
      <w:bookmarkStart w:id="1056" w:name="_Toc128718614"/>
      <w:r>
        <w:t>Order Tracking ID</w:t>
      </w:r>
      <w:bookmarkEnd w:id="1055"/>
      <w:bookmarkEnd w:id="1056"/>
    </w:p>
    <w:p w14:paraId="69606BCA" w14:textId="421EDD10" w:rsidR="00916881" w:rsidRDefault="00916881" w:rsidP="00182995">
      <w:pPr>
        <w:pStyle w:val="BodyText"/>
      </w:pPr>
      <w:r>
        <w:t>This page is accessed from the Order Overview page and is used to change the Tracking ID for a particular order. By default</w:t>
      </w:r>
      <w:r w:rsidR="00827A18">
        <w:t>,</w:t>
      </w:r>
      <w:r>
        <w:t xml:space="preserve"> all orders that are due on the same day receive the same Tracking ID. </w:t>
      </w:r>
    </w:p>
    <w:p w14:paraId="33140E68" w14:textId="77777777" w:rsidR="00916881" w:rsidRDefault="00916881" w:rsidP="0045187D">
      <w:pPr>
        <w:pStyle w:val="BodyText"/>
      </w:pPr>
    </w:p>
    <w:p w14:paraId="23798672" w14:textId="43FB8567" w:rsidR="00916881" w:rsidRDefault="00916881" w:rsidP="00F63174">
      <w:pPr>
        <w:pStyle w:val="Caption"/>
        <w:spacing w:before="0" w:after="120"/>
        <w:ind w:left="187" w:hanging="187"/>
        <w:outlineLvl w:val="0"/>
      </w:pPr>
      <w:bookmarkStart w:id="1057" w:name="_Toc128632372"/>
      <w:r>
        <w:lastRenderedPageBreak/>
        <w:t xml:space="preserve">Figure </w:t>
      </w:r>
      <w:ins w:id="1058" w:author="Robbie Moses" w:date="2023-03-02T06:45:00Z">
        <w:r w:rsidR="00624EA3">
          <w:fldChar w:fldCharType="begin"/>
        </w:r>
        <w:r w:rsidR="00624EA3">
          <w:instrText xml:space="preserve"> SEQ Figure \* ARABIC </w:instrText>
        </w:r>
      </w:ins>
      <w:r w:rsidR="00624EA3">
        <w:fldChar w:fldCharType="separate"/>
      </w:r>
      <w:ins w:id="1059" w:author="Robbie Moses" w:date="2023-03-02T06:45:00Z">
        <w:r w:rsidR="00624EA3">
          <w:rPr>
            <w:noProof/>
          </w:rPr>
          <w:t>53</w:t>
        </w:r>
        <w:r w:rsidR="00624EA3">
          <w:fldChar w:fldCharType="end"/>
        </w:r>
      </w:ins>
      <w:ins w:id="1060" w:author="Moses, Robbie" w:date="2023-02-22T02:39:00Z">
        <w:del w:id="1061" w:author="Robbie Moses" w:date="2023-03-02T06:45:00Z">
          <w:r w:rsidR="003B5D4F" w:rsidDel="00624EA3">
            <w:fldChar w:fldCharType="begin"/>
          </w:r>
          <w:r w:rsidR="003B5D4F" w:rsidDel="00624EA3">
            <w:delInstrText xml:space="preserve"> SEQ Figure \* ARABIC </w:delInstrText>
          </w:r>
        </w:del>
      </w:ins>
      <w:del w:id="1062" w:author="Robbie Moses" w:date="2023-03-02T06:45:00Z">
        <w:r w:rsidR="003B5D4F" w:rsidDel="00624EA3">
          <w:fldChar w:fldCharType="separate"/>
        </w:r>
      </w:del>
      <w:ins w:id="1063" w:author="Moses, Robbie" w:date="2023-02-22T02:39:00Z">
        <w:del w:id="1064" w:author="Robbie Moses" w:date="2023-03-02T06:45:00Z">
          <w:r w:rsidR="003B5D4F" w:rsidDel="00624EA3">
            <w:rPr>
              <w:noProof/>
            </w:rPr>
            <w:delText>52</w:delText>
          </w:r>
          <w:r w:rsidR="003B5D4F" w:rsidDel="00624EA3">
            <w:fldChar w:fldCharType="end"/>
          </w:r>
        </w:del>
      </w:ins>
      <w:del w:id="1065" w:author="Moses, Robbie" w:date="2023-02-22T02:39:00Z">
        <w:r w:rsidR="00027408" w:rsidDel="003B5D4F">
          <w:fldChar w:fldCharType="begin"/>
        </w:r>
        <w:r w:rsidDel="003B5D4F">
          <w:delInstrText xml:space="preserve"> SEQ "Figure" \*Arabic </w:delInstrText>
        </w:r>
        <w:r w:rsidR="00027408" w:rsidDel="003B5D4F">
          <w:fldChar w:fldCharType="separate"/>
        </w:r>
        <w:r w:rsidR="00D57607" w:rsidDel="003B5D4F">
          <w:rPr>
            <w:noProof/>
          </w:rPr>
          <w:delText>52</w:delText>
        </w:r>
        <w:r w:rsidR="00027408" w:rsidDel="003B5D4F">
          <w:rPr>
            <w:noProof/>
          </w:rPr>
          <w:fldChar w:fldCharType="end"/>
        </w:r>
      </w:del>
      <w:r>
        <w:t>: Edit Tracking ID Page</w:t>
      </w:r>
      <w:bookmarkEnd w:id="1057"/>
    </w:p>
    <w:p w14:paraId="08279504" w14:textId="77777777" w:rsidR="00916881" w:rsidRDefault="00DE27FF" w:rsidP="0045187D">
      <w:pPr>
        <w:pStyle w:val="BodyText"/>
      </w:pPr>
      <w:r>
        <w:rPr>
          <w:noProof/>
        </w:rPr>
        <w:drawing>
          <wp:inline distT="0" distB="0" distL="0" distR="0" wp14:anchorId="36838C93" wp14:editId="58B9F812">
            <wp:extent cx="4751070" cy="1222375"/>
            <wp:effectExtent l="76200" t="76200" r="125730" b="130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51070" cy="122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8C6682" w14:textId="250BC617" w:rsidR="00916881" w:rsidRDefault="00916881" w:rsidP="00F63174">
      <w:pPr>
        <w:pStyle w:val="Caption"/>
        <w:spacing w:before="0" w:after="120"/>
        <w:ind w:left="187" w:hanging="187"/>
        <w:outlineLvl w:val="0"/>
      </w:pPr>
      <w:bookmarkStart w:id="1066" w:name="_Toc128630990"/>
      <w:r>
        <w:t xml:space="preserve">Table </w:t>
      </w:r>
      <w:r w:rsidR="00027408">
        <w:fldChar w:fldCharType="begin"/>
      </w:r>
      <w:r>
        <w:instrText xml:space="preserve"> SEQ "Table" \*Arabic </w:instrText>
      </w:r>
      <w:r w:rsidR="00027408">
        <w:fldChar w:fldCharType="separate"/>
      </w:r>
      <w:r w:rsidR="00D57607">
        <w:rPr>
          <w:noProof/>
        </w:rPr>
        <w:t>36</w:t>
      </w:r>
      <w:r w:rsidR="00027408">
        <w:rPr>
          <w:noProof/>
        </w:rPr>
        <w:fldChar w:fldCharType="end"/>
      </w:r>
      <w:r>
        <w:t>: Edit Tracking ID Description</w:t>
      </w:r>
      <w:bookmarkEnd w:id="10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0772D0C" w14:textId="77777777" w:rsidTr="0065422B">
        <w:trPr>
          <w:cantSplit/>
          <w:tblHeader/>
        </w:trPr>
        <w:tc>
          <w:tcPr>
            <w:tcW w:w="2592" w:type="dxa"/>
            <w:tcBorders>
              <w:top w:val="single" w:sz="4" w:space="0" w:color="000000"/>
              <w:left w:val="single" w:sz="4" w:space="0" w:color="000000"/>
              <w:bottom w:val="single" w:sz="4" w:space="0" w:color="000000"/>
            </w:tcBorders>
            <w:shd w:val="clear" w:color="auto" w:fill="60C03A"/>
          </w:tcPr>
          <w:p w14:paraId="324581F0" w14:textId="77777777" w:rsidR="00916881" w:rsidRDefault="00916881" w:rsidP="008704A3">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F969FA4" w14:textId="77777777" w:rsidR="00916881" w:rsidRDefault="00916881" w:rsidP="008704A3">
            <w:pPr>
              <w:pStyle w:val="TableHeading"/>
            </w:pPr>
            <w:r>
              <w:t>Description</w:t>
            </w:r>
          </w:p>
        </w:tc>
      </w:tr>
      <w:tr w:rsidR="00916881" w14:paraId="0E1BAC92" w14:textId="77777777" w:rsidTr="0009567D">
        <w:trPr>
          <w:cantSplit/>
        </w:trPr>
        <w:tc>
          <w:tcPr>
            <w:tcW w:w="2592" w:type="dxa"/>
            <w:tcBorders>
              <w:top w:val="single" w:sz="4" w:space="0" w:color="000000"/>
              <w:left w:val="single" w:sz="4" w:space="0" w:color="000000"/>
              <w:bottom w:val="single" w:sz="4" w:space="0" w:color="000000"/>
            </w:tcBorders>
          </w:tcPr>
          <w:p w14:paraId="3707F05D" w14:textId="77777777" w:rsidR="00916881" w:rsidRPr="008704A3" w:rsidRDefault="00916881" w:rsidP="008704A3">
            <w:pPr>
              <w:pStyle w:val="TableBody"/>
              <w:rPr>
                <w:b/>
                <w:bCs/>
              </w:rPr>
            </w:pPr>
            <w:r w:rsidRPr="008704A3">
              <w:rPr>
                <w:b/>
                <w:bCs/>
              </w:rPr>
              <w:t>Change Tracking ID</w:t>
            </w:r>
          </w:p>
        </w:tc>
        <w:tc>
          <w:tcPr>
            <w:tcW w:w="5478" w:type="dxa"/>
            <w:tcBorders>
              <w:top w:val="single" w:sz="4" w:space="0" w:color="000000"/>
              <w:left w:val="single" w:sz="4" w:space="0" w:color="000000"/>
              <w:bottom w:val="single" w:sz="4" w:space="0" w:color="000000"/>
              <w:right w:val="single" w:sz="4" w:space="0" w:color="000000"/>
            </w:tcBorders>
          </w:tcPr>
          <w:p w14:paraId="469CF2CE" w14:textId="77777777" w:rsidR="00916881" w:rsidRDefault="00916881" w:rsidP="008704A3">
            <w:pPr>
              <w:pStyle w:val="TableBody"/>
            </w:pPr>
            <w:r>
              <w:t>Lists the Available Tracking ID that can be assigned to the Order. The available Tracking IDs can be selected from the dropdown list and assigned by clicking the ‘</w:t>
            </w:r>
            <w:r w:rsidRPr="00574EE5">
              <w:rPr>
                <w:b/>
                <w:bCs/>
                <w:rPrChange w:id="1067" w:author="Robbie Moses" w:date="2023-03-03T00:59:00Z">
                  <w:rPr/>
                </w:rPrChange>
              </w:rPr>
              <w:t>Submit’</w:t>
            </w:r>
            <w:r>
              <w:t xml:space="preserve"> button</w:t>
            </w:r>
          </w:p>
        </w:tc>
      </w:tr>
      <w:tr w:rsidR="00916881" w14:paraId="17BEEBBF" w14:textId="77777777" w:rsidTr="0009567D">
        <w:trPr>
          <w:cantSplit/>
        </w:trPr>
        <w:tc>
          <w:tcPr>
            <w:tcW w:w="2592" w:type="dxa"/>
            <w:tcBorders>
              <w:top w:val="single" w:sz="4" w:space="0" w:color="000000"/>
              <w:left w:val="single" w:sz="4" w:space="0" w:color="000000"/>
              <w:bottom w:val="single" w:sz="4" w:space="0" w:color="000000"/>
            </w:tcBorders>
          </w:tcPr>
          <w:p w14:paraId="56B80773" w14:textId="77777777" w:rsidR="00916881" w:rsidRPr="008704A3" w:rsidRDefault="00916881" w:rsidP="008704A3">
            <w:pPr>
              <w:pStyle w:val="TableBody"/>
              <w:rPr>
                <w:b/>
                <w:bCs/>
              </w:rPr>
            </w:pPr>
            <w:r w:rsidRPr="008704A3">
              <w:rPr>
                <w:b/>
                <w:bCs/>
              </w:rPr>
              <w:t>Submit Button</w:t>
            </w:r>
          </w:p>
        </w:tc>
        <w:tc>
          <w:tcPr>
            <w:tcW w:w="5478" w:type="dxa"/>
            <w:tcBorders>
              <w:top w:val="single" w:sz="4" w:space="0" w:color="000000"/>
              <w:left w:val="single" w:sz="4" w:space="0" w:color="000000"/>
              <w:bottom w:val="single" w:sz="4" w:space="0" w:color="000000"/>
              <w:right w:val="single" w:sz="4" w:space="0" w:color="000000"/>
            </w:tcBorders>
          </w:tcPr>
          <w:p w14:paraId="6D029945" w14:textId="54EB1F3C" w:rsidR="00916881" w:rsidRDefault="00916881" w:rsidP="008704A3">
            <w:pPr>
              <w:pStyle w:val="TableBody"/>
            </w:pPr>
            <w:r>
              <w:t xml:space="preserve">Makes the change of the Tracking ID to the Tracking ID selected in the </w:t>
            </w:r>
            <w:r w:rsidR="00827A18">
              <w:t>drop-</w:t>
            </w:r>
            <w:r>
              <w:t>down list to the right of the button</w:t>
            </w:r>
          </w:p>
        </w:tc>
      </w:tr>
      <w:tr w:rsidR="00916881" w14:paraId="57468F87" w14:textId="77777777" w:rsidTr="0009567D">
        <w:trPr>
          <w:cantSplit/>
        </w:trPr>
        <w:tc>
          <w:tcPr>
            <w:tcW w:w="2592" w:type="dxa"/>
            <w:tcBorders>
              <w:top w:val="single" w:sz="4" w:space="0" w:color="000000"/>
              <w:left w:val="single" w:sz="4" w:space="0" w:color="000000"/>
              <w:bottom w:val="single" w:sz="4" w:space="0" w:color="000000"/>
            </w:tcBorders>
          </w:tcPr>
          <w:p w14:paraId="1266C5A6" w14:textId="77777777" w:rsidR="00916881" w:rsidRPr="008704A3" w:rsidRDefault="00916881" w:rsidP="008704A3">
            <w:pPr>
              <w:pStyle w:val="TableBody"/>
              <w:rPr>
                <w:b/>
                <w:bCs/>
              </w:rPr>
            </w:pPr>
            <w:r w:rsidRPr="008704A3">
              <w:rPr>
                <w:b/>
                <w:bCs/>
              </w:rPr>
              <w:t>Create New button</w:t>
            </w:r>
          </w:p>
        </w:tc>
        <w:tc>
          <w:tcPr>
            <w:tcW w:w="5478" w:type="dxa"/>
            <w:tcBorders>
              <w:top w:val="single" w:sz="4" w:space="0" w:color="000000"/>
              <w:left w:val="single" w:sz="4" w:space="0" w:color="000000"/>
              <w:bottom w:val="single" w:sz="4" w:space="0" w:color="000000"/>
              <w:right w:val="single" w:sz="4" w:space="0" w:color="000000"/>
            </w:tcBorders>
          </w:tcPr>
          <w:p w14:paraId="0BB91AD2" w14:textId="77777777" w:rsidR="00916881" w:rsidRDefault="00916881" w:rsidP="008704A3">
            <w:pPr>
              <w:pStyle w:val="TableBody"/>
            </w:pPr>
            <w:r>
              <w:t>Generates a new Tracking ID for the order</w:t>
            </w:r>
          </w:p>
        </w:tc>
      </w:tr>
      <w:tr w:rsidR="00916881" w14:paraId="7BB7E9E6" w14:textId="77777777" w:rsidTr="0009567D">
        <w:trPr>
          <w:cantSplit/>
        </w:trPr>
        <w:tc>
          <w:tcPr>
            <w:tcW w:w="2592" w:type="dxa"/>
            <w:tcBorders>
              <w:top w:val="single" w:sz="4" w:space="0" w:color="000000"/>
              <w:left w:val="single" w:sz="4" w:space="0" w:color="000000"/>
              <w:bottom w:val="single" w:sz="4" w:space="0" w:color="000000"/>
            </w:tcBorders>
          </w:tcPr>
          <w:p w14:paraId="48FD1272" w14:textId="77777777" w:rsidR="00916881" w:rsidRPr="008704A3" w:rsidRDefault="00916881" w:rsidP="008704A3">
            <w:pPr>
              <w:pStyle w:val="TableBody"/>
              <w:rPr>
                <w:b/>
                <w:bCs/>
              </w:rPr>
            </w:pPr>
            <w:r w:rsidRPr="008704A3">
              <w:rPr>
                <w:b/>
                <w:bCs/>
              </w:rPr>
              <w:t>Due Date</w:t>
            </w:r>
          </w:p>
        </w:tc>
        <w:tc>
          <w:tcPr>
            <w:tcW w:w="5478" w:type="dxa"/>
            <w:tcBorders>
              <w:top w:val="single" w:sz="4" w:space="0" w:color="000000"/>
              <w:left w:val="single" w:sz="4" w:space="0" w:color="000000"/>
              <w:bottom w:val="single" w:sz="4" w:space="0" w:color="000000"/>
              <w:right w:val="single" w:sz="4" w:space="0" w:color="000000"/>
            </w:tcBorders>
          </w:tcPr>
          <w:p w14:paraId="2FB9888A" w14:textId="77777777" w:rsidR="00916881" w:rsidRDefault="00916881" w:rsidP="008704A3">
            <w:pPr>
              <w:pStyle w:val="TableBody"/>
            </w:pPr>
            <w:r>
              <w:t>Date the Order is due of the order placed in the last week</w:t>
            </w:r>
          </w:p>
        </w:tc>
      </w:tr>
      <w:tr w:rsidR="00916881" w14:paraId="5F57F2E9" w14:textId="77777777" w:rsidTr="0009567D">
        <w:trPr>
          <w:cantSplit/>
        </w:trPr>
        <w:tc>
          <w:tcPr>
            <w:tcW w:w="2592" w:type="dxa"/>
            <w:tcBorders>
              <w:top w:val="single" w:sz="4" w:space="0" w:color="000000"/>
              <w:left w:val="single" w:sz="4" w:space="0" w:color="000000"/>
              <w:bottom w:val="single" w:sz="4" w:space="0" w:color="000000"/>
            </w:tcBorders>
          </w:tcPr>
          <w:p w14:paraId="59951F9A" w14:textId="77777777" w:rsidR="00916881" w:rsidRPr="008704A3" w:rsidRDefault="00916881" w:rsidP="008704A3">
            <w:pPr>
              <w:pStyle w:val="TableBody"/>
              <w:rPr>
                <w:b/>
                <w:bCs/>
              </w:rPr>
            </w:pPr>
            <w:r w:rsidRPr="008704A3">
              <w:rPr>
                <w:b/>
                <w:bCs/>
              </w:rPr>
              <w:t>Tracking ID</w:t>
            </w:r>
          </w:p>
        </w:tc>
        <w:tc>
          <w:tcPr>
            <w:tcW w:w="5478" w:type="dxa"/>
            <w:tcBorders>
              <w:top w:val="single" w:sz="4" w:space="0" w:color="000000"/>
              <w:left w:val="single" w:sz="4" w:space="0" w:color="000000"/>
              <w:bottom w:val="single" w:sz="4" w:space="0" w:color="000000"/>
              <w:right w:val="single" w:sz="4" w:space="0" w:color="000000"/>
            </w:tcBorders>
          </w:tcPr>
          <w:p w14:paraId="48EA4B4F" w14:textId="77777777" w:rsidR="00916881" w:rsidRDefault="00916881" w:rsidP="008704A3">
            <w:pPr>
              <w:pStyle w:val="TableBody"/>
            </w:pPr>
            <w:r>
              <w:t>Details the Tracking ID for the order placed in the last week</w:t>
            </w:r>
          </w:p>
        </w:tc>
      </w:tr>
      <w:tr w:rsidR="00916881" w14:paraId="6130D26B" w14:textId="77777777" w:rsidTr="0009567D">
        <w:trPr>
          <w:cantSplit/>
        </w:trPr>
        <w:tc>
          <w:tcPr>
            <w:tcW w:w="2592" w:type="dxa"/>
            <w:tcBorders>
              <w:top w:val="single" w:sz="4" w:space="0" w:color="000000"/>
              <w:left w:val="single" w:sz="4" w:space="0" w:color="000000"/>
              <w:bottom w:val="single" w:sz="4" w:space="0" w:color="000000"/>
            </w:tcBorders>
          </w:tcPr>
          <w:p w14:paraId="4C0EACFC" w14:textId="77777777" w:rsidR="00916881" w:rsidRPr="008704A3" w:rsidRDefault="00916881" w:rsidP="008704A3">
            <w:pPr>
              <w:pStyle w:val="TableBody"/>
              <w:rPr>
                <w:b/>
                <w:bCs/>
              </w:rPr>
            </w:pPr>
            <w:r w:rsidRPr="008704A3">
              <w:rPr>
                <w:b/>
                <w:bCs/>
              </w:rPr>
              <w:t xml:space="preserve">Action </w:t>
            </w:r>
          </w:p>
        </w:tc>
        <w:tc>
          <w:tcPr>
            <w:tcW w:w="5478" w:type="dxa"/>
            <w:tcBorders>
              <w:top w:val="single" w:sz="4" w:space="0" w:color="000000"/>
              <w:left w:val="single" w:sz="4" w:space="0" w:color="000000"/>
              <w:bottom w:val="single" w:sz="4" w:space="0" w:color="000000"/>
              <w:right w:val="single" w:sz="4" w:space="0" w:color="000000"/>
            </w:tcBorders>
          </w:tcPr>
          <w:p w14:paraId="6A0F1F4E" w14:textId="77777777" w:rsidR="00916881" w:rsidRDefault="00916881" w:rsidP="008704A3">
            <w:pPr>
              <w:pStyle w:val="TableBody"/>
            </w:pPr>
            <w:r>
              <w:t>Describes the action of the order placed in the last week</w:t>
            </w:r>
          </w:p>
        </w:tc>
      </w:tr>
      <w:tr w:rsidR="00916881" w14:paraId="7B6153AB" w14:textId="77777777" w:rsidTr="0009567D">
        <w:trPr>
          <w:cantSplit/>
        </w:trPr>
        <w:tc>
          <w:tcPr>
            <w:tcW w:w="2592" w:type="dxa"/>
            <w:tcBorders>
              <w:top w:val="single" w:sz="4" w:space="0" w:color="000000"/>
              <w:left w:val="single" w:sz="4" w:space="0" w:color="000000"/>
              <w:bottom w:val="single" w:sz="4" w:space="0" w:color="000000"/>
            </w:tcBorders>
          </w:tcPr>
          <w:p w14:paraId="29053FF8" w14:textId="77777777" w:rsidR="00916881" w:rsidRPr="008704A3" w:rsidRDefault="00916881" w:rsidP="008704A3">
            <w:pPr>
              <w:pStyle w:val="TableBody"/>
              <w:rPr>
                <w:b/>
                <w:bCs/>
              </w:rPr>
            </w:pPr>
            <w:r w:rsidRPr="008704A3">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4973D28D" w14:textId="77777777" w:rsidR="00916881" w:rsidRDefault="00916881" w:rsidP="008704A3">
            <w:pPr>
              <w:pStyle w:val="TableBody"/>
            </w:pPr>
            <w:r>
              <w:t>Describes the currency of the order placed in the last week</w:t>
            </w:r>
          </w:p>
        </w:tc>
      </w:tr>
      <w:tr w:rsidR="00916881" w14:paraId="6C5C0C52" w14:textId="77777777" w:rsidTr="0009567D">
        <w:trPr>
          <w:cantSplit/>
        </w:trPr>
        <w:tc>
          <w:tcPr>
            <w:tcW w:w="2592" w:type="dxa"/>
            <w:tcBorders>
              <w:top w:val="single" w:sz="4" w:space="0" w:color="000000"/>
              <w:left w:val="single" w:sz="4" w:space="0" w:color="000000"/>
              <w:bottom w:val="single" w:sz="4" w:space="0" w:color="000000"/>
            </w:tcBorders>
          </w:tcPr>
          <w:p w14:paraId="5FD3CF44" w14:textId="77777777" w:rsidR="00916881" w:rsidRPr="008704A3" w:rsidRDefault="00916881" w:rsidP="008704A3">
            <w:pPr>
              <w:pStyle w:val="TableBody"/>
              <w:rPr>
                <w:b/>
                <w:bCs/>
              </w:rPr>
            </w:pPr>
            <w:r w:rsidRPr="008704A3">
              <w:rPr>
                <w:b/>
                <w:bCs/>
              </w:rPr>
              <w:t>Amount</w:t>
            </w:r>
          </w:p>
        </w:tc>
        <w:tc>
          <w:tcPr>
            <w:tcW w:w="5478" w:type="dxa"/>
            <w:tcBorders>
              <w:top w:val="single" w:sz="4" w:space="0" w:color="000000"/>
              <w:left w:val="single" w:sz="4" w:space="0" w:color="000000"/>
              <w:bottom w:val="single" w:sz="4" w:space="0" w:color="000000"/>
              <w:right w:val="single" w:sz="4" w:space="0" w:color="000000"/>
            </w:tcBorders>
          </w:tcPr>
          <w:p w14:paraId="5BC33F30" w14:textId="17598467" w:rsidR="00916881" w:rsidRDefault="00916881" w:rsidP="008704A3">
            <w:pPr>
              <w:pStyle w:val="TableBody"/>
            </w:pPr>
            <w:r>
              <w:t xml:space="preserve">Describes the </w:t>
            </w:r>
            <w:r w:rsidR="0087484E">
              <w:t xml:space="preserve">number </w:t>
            </w:r>
            <w:r>
              <w:t>of order</w:t>
            </w:r>
            <w:r w:rsidR="00827A18">
              <w:t>s</w:t>
            </w:r>
            <w:r>
              <w:t xml:space="preserve"> placed in the last week</w:t>
            </w:r>
          </w:p>
        </w:tc>
      </w:tr>
    </w:tbl>
    <w:p w14:paraId="2251979B" w14:textId="08A61B5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2F31EBDA" w14:textId="77777777" w:rsidR="00C95B4E" w:rsidRDefault="00C95B4E" w:rsidP="0045187D">
      <w:pPr>
        <w:pStyle w:val="BodyText"/>
      </w:pPr>
    </w:p>
    <w:p w14:paraId="7608C23C" w14:textId="458383BF" w:rsidR="00B40F00" w:rsidRDefault="0013132C" w:rsidP="0036011F">
      <w:pPr>
        <w:pStyle w:val="Heading3"/>
      </w:pPr>
      <w:bookmarkStart w:id="1068" w:name="_Toc128718615"/>
      <w:r>
        <w:lastRenderedPageBreak/>
        <w:t>Order details page (with claim management configured)</w:t>
      </w:r>
      <w:bookmarkStart w:id="1069" w:name="_Ref221790203"/>
      <w:bookmarkEnd w:id="1068"/>
    </w:p>
    <w:p w14:paraId="1B391979" w14:textId="674B20DD" w:rsidR="0013132C" w:rsidRDefault="0013132C" w:rsidP="0045187D">
      <w:pPr>
        <w:pStyle w:val="BodyText"/>
        <w:rPr>
          <w:lang w:bidi="en-US"/>
        </w:rPr>
      </w:pPr>
      <w:r>
        <w:rPr>
          <w:noProof/>
          <w:lang w:bidi="en-US"/>
        </w:rPr>
        <w:drawing>
          <wp:inline distT="0" distB="0" distL="0" distR="0" wp14:anchorId="6B5CAC16" wp14:editId="466A5700">
            <wp:extent cx="5486400" cy="2316126"/>
            <wp:effectExtent l="76200" t="76200" r="13335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7658" cy="2316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BDB9A" w14:textId="6039183E" w:rsidR="0013132C" w:rsidRDefault="0013132C" w:rsidP="008704A3">
      <w:pPr>
        <w:pStyle w:val="BodyText"/>
        <w:rPr>
          <w:lang w:bidi="en-US"/>
        </w:rPr>
      </w:pPr>
      <w:r>
        <w:rPr>
          <w:lang w:bidi="en-US"/>
        </w:rPr>
        <w:t xml:space="preserve">After configuring </w:t>
      </w:r>
      <w:r w:rsidR="0087484E">
        <w:rPr>
          <w:lang w:bidi="en-US"/>
        </w:rPr>
        <w:t xml:space="preserve">the </w:t>
      </w:r>
      <w:r>
        <w:rPr>
          <w:lang w:bidi="en-US"/>
        </w:rPr>
        <w:t xml:space="preserve">claim management feature in </w:t>
      </w:r>
      <w:r w:rsidR="0087484E">
        <w:rPr>
          <w:lang w:bidi="en-US"/>
        </w:rPr>
        <w:t xml:space="preserve">the </w:t>
      </w:r>
      <w:r>
        <w:rPr>
          <w:lang w:bidi="en-US"/>
        </w:rPr>
        <w:t xml:space="preserve">required applications (OptiCash, OptiNet and Carrier-Web). Once the order is disputed and valid dispute details are added only OptiCash users will be able to view this resolve dispute task </w:t>
      </w:r>
      <w:r w:rsidR="0087484E">
        <w:rPr>
          <w:lang w:bidi="en-US"/>
        </w:rPr>
        <w:t xml:space="preserve">on the </w:t>
      </w:r>
      <w:r>
        <w:rPr>
          <w:lang w:bidi="en-US"/>
        </w:rPr>
        <w:t>order overview page.</w:t>
      </w:r>
    </w:p>
    <w:p w14:paraId="5432D48F" w14:textId="25D15BE7" w:rsidR="0013132C" w:rsidRDefault="0013132C" w:rsidP="0045187D">
      <w:pPr>
        <w:pStyle w:val="BodyText"/>
        <w:rPr>
          <w:lang w:bidi="en-US"/>
        </w:rPr>
      </w:pPr>
      <w:r>
        <w:rPr>
          <w:noProof/>
          <w:lang w:bidi="en-US"/>
        </w:rPr>
        <w:drawing>
          <wp:inline distT="0" distB="0" distL="0" distR="0" wp14:anchorId="2BDAA437" wp14:editId="63EC9450">
            <wp:extent cx="5069958" cy="1103772"/>
            <wp:effectExtent l="76200" t="76200" r="130810" b="134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70610" cy="1103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8368CA" w14:textId="575D09B5" w:rsidR="0013132C" w:rsidRPr="0013132C" w:rsidRDefault="0013132C" w:rsidP="008704A3">
      <w:pPr>
        <w:pStyle w:val="BodyText"/>
        <w:rPr>
          <w:lang w:bidi="en-US"/>
        </w:rPr>
      </w:pPr>
      <w:r>
        <w:rPr>
          <w:lang w:bidi="en-US"/>
        </w:rPr>
        <w:t xml:space="preserve">Additionally, users can click on newly added view file options </w:t>
      </w:r>
      <w:r w:rsidR="0087484E">
        <w:rPr>
          <w:lang w:bidi="en-US"/>
        </w:rPr>
        <w:t xml:space="preserve">on </w:t>
      </w:r>
      <w:r>
        <w:rPr>
          <w:lang w:bidi="en-US"/>
        </w:rPr>
        <w:t xml:space="preserve">this page to open a </w:t>
      </w:r>
      <w:r w:rsidR="0087484E">
        <w:rPr>
          <w:lang w:bidi="en-US"/>
        </w:rPr>
        <w:t>pop-</w:t>
      </w:r>
      <w:r>
        <w:rPr>
          <w:lang w:bidi="en-US"/>
        </w:rPr>
        <w:t xml:space="preserve">up which will display </w:t>
      </w:r>
      <w:r w:rsidR="0087484E">
        <w:rPr>
          <w:lang w:bidi="en-US"/>
        </w:rPr>
        <w:t xml:space="preserve">the </w:t>
      </w:r>
      <w:r>
        <w:rPr>
          <w:lang w:bidi="en-US"/>
        </w:rPr>
        <w:t>list of evidence uploaded via Carrier-Web and OptiNet Applications for Branch Return and Branch Delivery workflow respectively.</w:t>
      </w:r>
    </w:p>
    <w:p w14:paraId="1ECEB9CC" w14:textId="77777777" w:rsidR="008704A3" w:rsidRDefault="008704A3">
      <w:pPr>
        <w:rPr>
          <w:rFonts w:eastAsia="Times New Roman" w:cs="Calibri"/>
          <w:b/>
          <w:sz w:val="28"/>
          <w:szCs w:val="24"/>
          <w:lang w:val="en-GB"/>
        </w:rPr>
      </w:pPr>
      <w:r>
        <w:br w:type="page"/>
      </w:r>
    </w:p>
    <w:p w14:paraId="2931DC2B" w14:textId="5890C7B5" w:rsidR="00916881" w:rsidRDefault="00916881" w:rsidP="00F26CB9">
      <w:pPr>
        <w:pStyle w:val="Heading2"/>
      </w:pPr>
      <w:bookmarkStart w:id="1070" w:name="_Toc128718616"/>
      <w:r>
        <w:lastRenderedPageBreak/>
        <w:t>Cashpoint</w:t>
      </w:r>
      <w:r>
        <w:rPr>
          <w:rFonts w:ascii="Wingdings" w:hAnsi="Wingdings"/>
        </w:rPr>
        <w:t></w:t>
      </w:r>
      <w:r>
        <w:t>Forecast</w:t>
      </w:r>
      <w:r>
        <w:rPr>
          <w:rFonts w:ascii="Wingdings" w:hAnsi="Wingdings"/>
        </w:rPr>
        <w:t></w:t>
      </w:r>
      <w:r>
        <w:t>View Forecast</w:t>
      </w:r>
      <w:bookmarkEnd w:id="1069"/>
      <w:bookmarkEnd w:id="1070"/>
    </w:p>
    <w:p w14:paraId="78D82C84" w14:textId="77777777" w:rsidR="00916881" w:rsidRDefault="00916881" w:rsidP="0045187D">
      <w:pPr>
        <w:pStyle w:val="BodyText"/>
      </w:pPr>
    </w:p>
    <w:p w14:paraId="1830CE6C" w14:textId="755A3A95" w:rsidR="00916881" w:rsidRDefault="00916881" w:rsidP="00F63174">
      <w:pPr>
        <w:pStyle w:val="Caption"/>
        <w:spacing w:before="0" w:after="120"/>
        <w:ind w:left="187" w:hanging="187"/>
        <w:outlineLvl w:val="0"/>
        <w:rPr>
          <w:lang w:val="en-US"/>
        </w:rPr>
      </w:pPr>
      <w:bookmarkStart w:id="1071" w:name="_Toc128632373"/>
      <w:r w:rsidRPr="62692672">
        <w:rPr>
          <w:lang w:val="en-US"/>
        </w:rPr>
        <w:t xml:space="preserve">Figure </w:t>
      </w:r>
      <w:ins w:id="1072"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073" w:author="Robbie Moses" w:date="2023-03-02T06:45:00Z">
        <w:r w:rsidR="00624EA3">
          <w:rPr>
            <w:noProof/>
            <w:lang w:val="en-US"/>
          </w:rPr>
          <w:t>54</w:t>
        </w:r>
        <w:r w:rsidR="00624EA3">
          <w:rPr>
            <w:lang w:val="en-US"/>
          </w:rPr>
          <w:fldChar w:fldCharType="end"/>
        </w:r>
      </w:ins>
      <w:ins w:id="1074" w:author="Moses, Robbie" w:date="2023-02-22T02:39:00Z">
        <w:del w:id="1075" w:author="Robbie Moses" w:date="2023-03-02T06:45:00Z">
          <w:r w:rsidR="003B5D4F" w:rsidDel="00624EA3">
            <w:rPr>
              <w:lang w:val="en-US"/>
            </w:rPr>
            <w:fldChar w:fldCharType="begin"/>
          </w:r>
          <w:r w:rsidR="003B5D4F" w:rsidDel="00624EA3">
            <w:rPr>
              <w:lang w:val="en-US"/>
            </w:rPr>
            <w:delInstrText xml:space="preserve"> SEQ Figure \* ARABIC </w:delInstrText>
          </w:r>
        </w:del>
      </w:ins>
      <w:del w:id="1076" w:author="Robbie Moses" w:date="2023-03-02T06:45:00Z">
        <w:r w:rsidR="003B5D4F" w:rsidDel="00624EA3">
          <w:rPr>
            <w:lang w:val="en-US"/>
          </w:rPr>
          <w:fldChar w:fldCharType="separate"/>
        </w:r>
      </w:del>
      <w:ins w:id="1077" w:author="Moses, Robbie" w:date="2023-02-22T02:39:00Z">
        <w:del w:id="1078" w:author="Robbie Moses" w:date="2023-03-02T06:45:00Z">
          <w:r w:rsidR="003B5D4F" w:rsidDel="00624EA3">
            <w:rPr>
              <w:noProof/>
              <w:lang w:val="en-US"/>
            </w:rPr>
            <w:delText>53</w:delText>
          </w:r>
          <w:r w:rsidR="003B5D4F" w:rsidDel="00624EA3">
            <w:rPr>
              <w:lang w:val="en-US"/>
            </w:rPr>
            <w:fldChar w:fldCharType="end"/>
          </w:r>
        </w:del>
      </w:ins>
      <w:del w:id="1079"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53</w:delText>
        </w:r>
        <w:r w:rsidRPr="62692672" w:rsidDel="003B5D4F">
          <w:rPr>
            <w:lang w:val="en-US"/>
          </w:rPr>
          <w:fldChar w:fldCharType="end"/>
        </w:r>
      </w:del>
      <w:r w:rsidRPr="62692672">
        <w:rPr>
          <w:lang w:val="en-US"/>
        </w:rPr>
        <w:t>: View Forecast Page</w:t>
      </w:r>
      <w:bookmarkEnd w:id="1071"/>
    </w:p>
    <w:p w14:paraId="236BD27D" w14:textId="2D964A7A" w:rsidR="00C95B4E" w:rsidRPr="00C95B4E" w:rsidRDefault="536BC43C" w:rsidP="0045187D">
      <w:pPr>
        <w:pStyle w:val="BodyText"/>
      </w:pPr>
      <w:r>
        <w:rPr>
          <w:noProof/>
        </w:rPr>
        <w:drawing>
          <wp:inline distT="0" distB="0" distL="0" distR="0" wp14:anchorId="3EB94943" wp14:editId="0796E31F">
            <wp:extent cx="5321712" cy="4124325"/>
            <wp:effectExtent l="76200" t="76200" r="127000" b="123825"/>
            <wp:docPr id="365799002" name="Picture 36579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321712" cy="412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76C34C" w14:textId="48B3B87D" w:rsidR="00916881" w:rsidRDefault="00916881" w:rsidP="00F63174">
      <w:pPr>
        <w:spacing w:after="120"/>
        <w:ind w:left="187" w:hanging="187"/>
        <w:outlineLvl w:val="0"/>
      </w:pPr>
      <w:bookmarkStart w:id="1080" w:name="_Toc128630991"/>
      <w:r>
        <w:t xml:space="preserve">Table </w:t>
      </w:r>
      <w:r w:rsidR="00027408">
        <w:fldChar w:fldCharType="begin"/>
      </w:r>
      <w:r>
        <w:instrText xml:space="preserve"> SEQ "Table" \*Arabic </w:instrText>
      </w:r>
      <w:r w:rsidR="00027408">
        <w:fldChar w:fldCharType="separate"/>
      </w:r>
      <w:r w:rsidR="00D57607">
        <w:rPr>
          <w:noProof/>
        </w:rPr>
        <w:t>37</w:t>
      </w:r>
      <w:r w:rsidR="00027408">
        <w:rPr>
          <w:noProof/>
        </w:rPr>
        <w:fldChar w:fldCharType="end"/>
      </w:r>
      <w:r>
        <w:t>: View Forecast Description</w:t>
      </w:r>
      <w:bookmarkEnd w:id="10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7B9C17" w14:textId="77777777" w:rsidTr="00933D01">
        <w:trPr>
          <w:tblHeader/>
        </w:trPr>
        <w:tc>
          <w:tcPr>
            <w:tcW w:w="2592" w:type="dxa"/>
            <w:tcBorders>
              <w:top w:val="single" w:sz="4" w:space="0" w:color="000000"/>
              <w:left w:val="single" w:sz="4" w:space="0" w:color="000000"/>
              <w:bottom w:val="single" w:sz="4" w:space="0" w:color="000000"/>
            </w:tcBorders>
            <w:shd w:val="clear" w:color="auto" w:fill="60C03A"/>
          </w:tcPr>
          <w:p w14:paraId="392F3C29" w14:textId="77777777" w:rsidR="00916881" w:rsidRDefault="00916881" w:rsidP="00933D01">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423CCFB" w14:textId="77777777" w:rsidR="00916881" w:rsidRDefault="00916881" w:rsidP="00933D01">
            <w:pPr>
              <w:pStyle w:val="TableHeading"/>
            </w:pPr>
            <w:r>
              <w:t>Description</w:t>
            </w:r>
          </w:p>
        </w:tc>
      </w:tr>
      <w:tr w:rsidR="00916881" w14:paraId="5F248C3E" w14:textId="77777777" w:rsidTr="00933D01">
        <w:tc>
          <w:tcPr>
            <w:tcW w:w="2592" w:type="dxa"/>
            <w:tcBorders>
              <w:top w:val="single" w:sz="4" w:space="0" w:color="000000"/>
              <w:left w:val="single" w:sz="4" w:space="0" w:color="000000"/>
              <w:bottom w:val="single" w:sz="4" w:space="0" w:color="000000"/>
            </w:tcBorders>
          </w:tcPr>
          <w:p w14:paraId="3D1FEF34" w14:textId="77777777" w:rsidR="00916881" w:rsidRPr="00933D01" w:rsidRDefault="00916881" w:rsidP="00933D01">
            <w:pPr>
              <w:pStyle w:val="TableBody"/>
              <w:rPr>
                <w:b/>
                <w:bCs/>
              </w:rPr>
            </w:pPr>
            <w:r w:rsidRPr="00933D01">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0D28775C" w14:textId="77777777" w:rsidR="00916881" w:rsidRDefault="00916881" w:rsidP="00933D01">
            <w:pPr>
              <w:pStyle w:val="TableBody"/>
            </w:pPr>
            <w:r>
              <w:t xml:space="preserve">The date the Forecast graph will start. </w:t>
            </w:r>
          </w:p>
          <w:p w14:paraId="6477B340" w14:textId="12D7E627" w:rsidR="00916881" w:rsidRDefault="00916881" w:rsidP="00ED10AD">
            <w:pPr>
              <w:pStyle w:val="TableNote"/>
            </w:pPr>
            <w:r w:rsidRPr="003B5D4F">
              <w:rPr>
                <w:b/>
                <w:bCs/>
                <w:rPrChange w:id="1081" w:author="Moses, Robbie" w:date="2023-02-22T01:37:00Z">
                  <w:rPr/>
                </w:rPrChange>
              </w:rPr>
              <w:t>Note</w:t>
            </w:r>
            <w:r>
              <w:t xml:space="preserve">: The graph will only show </w:t>
            </w:r>
            <w:r w:rsidR="0087484E">
              <w:t xml:space="preserve">the </w:t>
            </w:r>
            <w:r>
              <w:t>date for which Forecast records were created.</w:t>
            </w:r>
          </w:p>
        </w:tc>
      </w:tr>
      <w:tr w:rsidR="00916881" w14:paraId="26CDE8BD" w14:textId="77777777" w:rsidTr="00933D01">
        <w:tc>
          <w:tcPr>
            <w:tcW w:w="2592" w:type="dxa"/>
            <w:tcBorders>
              <w:top w:val="single" w:sz="4" w:space="0" w:color="000000"/>
              <w:left w:val="single" w:sz="4" w:space="0" w:color="000000"/>
              <w:bottom w:val="single" w:sz="4" w:space="0" w:color="000000"/>
            </w:tcBorders>
          </w:tcPr>
          <w:p w14:paraId="1825193E" w14:textId="77777777" w:rsidR="00916881" w:rsidRPr="00933D01" w:rsidRDefault="00916881" w:rsidP="00933D01">
            <w:pPr>
              <w:pStyle w:val="TableBody"/>
              <w:rPr>
                <w:b/>
                <w:bCs/>
              </w:rPr>
            </w:pPr>
            <w:r w:rsidRPr="00933D01">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62461685" w14:textId="77777777" w:rsidR="00916881" w:rsidRDefault="00916881" w:rsidP="00933D01">
            <w:pPr>
              <w:pStyle w:val="TableBody"/>
            </w:pPr>
            <w:r>
              <w:t>The date the Forecast graph will end.</w:t>
            </w:r>
          </w:p>
          <w:p w14:paraId="35DAD298" w14:textId="7FA515BE" w:rsidR="00916881" w:rsidRDefault="00916881" w:rsidP="00ED10AD">
            <w:pPr>
              <w:pStyle w:val="TableNote"/>
            </w:pPr>
            <w:r w:rsidRPr="003B5D4F">
              <w:rPr>
                <w:b/>
                <w:bCs/>
                <w:rPrChange w:id="1082" w:author="Moses, Robbie" w:date="2023-02-22T01:37:00Z">
                  <w:rPr/>
                </w:rPrChange>
              </w:rPr>
              <w:t>Note</w:t>
            </w:r>
            <w:r>
              <w:t xml:space="preserve">: The graph will only show </w:t>
            </w:r>
            <w:r w:rsidR="0087484E">
              <w:t xml:space="preserve">the </w:t>
            </w:r>
            <w:r>
              <w:t>date for which Forecast records were created.</w:t>
            </w:r>
          </w:p>
        </w:tc>
      </w:tr>
      <w:tr w:rsidR="00916881" w14:paraId="6848698F" w14:textId="77777777" w:rsidTr="00933D01">
        <w:tc>
          <w:tcPr>
            <w:tcW w:w="2592" w:type="dxa"/>
            <w:tcBorders>
              <w:top w:val="single" w:sz="4" w:space="0" w:color="000000"/>
              <w:left w:val="single" w:sz="4" w:space="0" w:color="000000"/>
              <w:bottom w:val="single" w:sz="4" w:space="0" w:color="000000"/>
            </w:tcBorders>
          </w:tcPr>
          <w:p w14:paraId="44665421" w14:textId="77777777" w:rsidR="00916881" w:rsidRPr="00933D01" w:rsidRDefault="00916881" w:rsidP="00933D01">
            <w:pPr>
              <w:pStyle w:val="TableBody"/>
              <w:rPr>
                <w:b/>
                <w:bCs/>
              </w:rPr>
            </w:pPr>
            <w:r w:rsidRPr="00933D01">
              <w:rPr>
                <w:b/>
                <w:bCs/>
              </w:rPr>
              <w:t>Forecast Listbox</w:t>
            </w:r>
          </w:p>
        </w:tc>
        <w:tc>
          <w:tcPr>
            <w:tcW w:w="5478" w:type="dxa"/>
            <w:tcBorders>
              <w:top w:val="single" w:sz="4" w:space="0" w:color="000000"/>
              <w:left w:val="single" w:sz="4" w:space="0" w:color="000000"/>
              <w:bottom w:val="single" w:sz="4" w:space="0" w:color="000000"/>
              <w:right w:val="single" w:sz="4" w:space="0" w:color="000000"/>
            </w:tcBorders>
          </w:tcPr>
          <w:p w14:paraId="24B65C0B" w14:textId="77777777" w:rsidR="00916881" w:rsidRDefault="00916881" w:rsidP="00933D01">
            <w:pPr>
              <w:pStyle w:val="TableBody"/>
            </w:pPr>
            <w:r>
              <w:t>Allows the user to change to the different forecast types.  The user must select a forecast type and click on the Submit Button.</w:t>
            </w:r>
          </w:p>
          <w:p w14:paraId="02F5D49D" w14:textId="77777777" w:rsidR="00916881" w:rsidRDefault="00916881" w:rsidP="00933D01">
            <w:pPr>
              <w:pStyle w:val="TableBody"/>
            </w:pPr>
            <w:r>
              <w:t>Possible selections are:</w:t>
            </w:r>
          </w:p>
          <w:p w14:paraId="2BEA2A82" w14:textId="77777777" w:rsidR="00916881" w:rsidRDefault="00916881" w:rsidP="004060B4">
            <w:pPr>
              <w:pStyle w:val="TableListBullet"/>
              <w:tabs>
                <w:tab w:val="num" w:pos="720"/>
              </w:tabs>
              <w:ind w:left="720" w:hanging="360"/>
            </w:pPr>
            <w:r>
              <w:t>Withdrawals</w:t>
            </w:r>
          </w:p>
          <w:p w14:paraId="516D7BCB" w14:textId="77777777" w:rsidR="00916881" w:rsidRDefault="00916881" w:rsidP="004060B4">
            <w:pPr>
              <w:pStyle w:val="TableListBullet"/>
              <w:tabs>
                <w:tab w:val="num" w:pos="720"/>
              </w:tabs>
              <w:ind w:left="720" w:hanging="360"/>
            </w:pPr>
            <w:r>
              <w:lastRenderedPageBreak/>
              <w:t>Deposits</w:t>
            </w:r>
          </w:p>
          <w:p w14:paraId="7032FEEC" w14:textId="77777777" w:rsidR="00916881" w:rsidRDefault="00916881" w:rsidP="004060B4">
            <w:pPr>
              <w:pStyle w:val="TableListBullet"/>
              <w:tabs>
                <w:tab w:val="num" w:pos="720"/>
              </w:tabs>
              <w:ind w:left="720" w:hanging="360"/>
            </w:pPr>
            <w:r>
              <w:t>Net Demand</w:t>
            </w:r>
          </w:p>
          <w:p w14:paraId="6F6A9E51" w14:textId="39A79ACB" w:rsidR="00916881" w:rsidRDefault="00916881" w:rsidP="00933D01">
            <w:pPr>
              <w:pStyle w:val="TableNote"/>
            </w:pPr>
            <w:r>
              <w:rPr>
                <w:b/>
              </w:rPr>
              <w:t xml:space="preserve">Note: </w:t>
            </w:r>
            <w:r>
              <w:t>For ATMs, only Withdrawal is an option. Net Demand is the default initial view for Branches.</w:t>
            </w:r>
          </w:p>
        </w:tc>
      </w:tr>
      <w:tr w:rsidR="00916881" w14:paraId="718106D9" w14:textId="77777777" w:rsidTr="00933D01">
        <w:tc>
          <w:tcPr>
            <w:tcW w:w="2592" w:type="dxa"/>
            <w:tcBorders>
              <w:top w:val="single" w:sz="4" w:space="0" w:color="000000"/>
              <w:left w:val="single" w:sz="4" w:space="0" w:color="000000"/>
              <w:bottom w:val="single" w:sz="4" w:space="0" w:color="000000"/>
            </w:tcBorders>
          </w:tcPr>
          <w:p w14:paraId="3D066E96" w14:textId="77777777" w:rsidR="00916881" w:rsidRPr="00933D01" w:rsidRDefault="00916881" w:rsidP="00933D01">
            <w:pPr>
              <w:pStyle w:val="TableBody"/>
              <w:rPr>
                <w:b/>
                <w:bCs/>
              </w:rPr>
            </w:pPr>
            <w:r w:rsidRPr="00933D01">
              <w:rPr>
                <w:b/>
                <w:bCs/>
              </w:rPr>
              <w:lastRenderedPageBreak/>
              <w:t>Currency Listbox</w:t>
            </w:r>
          </w:p>
        </w:tc>
        <w:tc>
          <w:tcPr>
            <w:tcW w:w="5478" w:type="dxa"/>
            <w:tcBorders>
              <w:top w:val="single" w:sz="4" w:space="0" w:color="000000"/>
              <w:left w:val="single" w:sz="4" w:space="0" w:color="000000"/>
              <w:bottom w:val="single" w:sz="4" w:space="0" w:color="000000"/>
              <w:right w:val="single" w:sz="4" w:space="0" w:color="000000"/>
            </w:tcBorders>
          </w:tcPr>
          <w:p w14:paraId="3ACD4FF4" w14:textId="6DEA23A7" w:rsidR="00916881" w:rsidRDefault="00916881" w:rsidP="00933D01">
            <w:pPr>
              <w:pStyle w:val="TableBody"/>
            </w:pPr>
            <w:r>
              <w:t xml:space="preserve">Allows the user to change to a different currency. </w:t>
            </w:r>
            <w:r w:rsidR="0087484E">
              <w:t>T</w:t>
            </w:r>
            <w:r>
              <w:t>o change the view, the user must select the desired options and click the Submit button</w:t>
            </w:r>
          </w:p>
        </w:tc>
      </w:tr>
      <w:tr w:rsidR="00916881" w14:paraId="191549D8" w14:textId="77777777" w:rsidTr="00933D01">
        <w:tc>
          <w:tcPr>
            <w:tcW w:w="2592" w:type="dxa"/>
            <w:tcBorders>
              <w:top w:val="single" w:sz="4" w:space="0" w:color="000000"/>
              <w:left w:val="single" w:sz="4" w:space="0" w:color="000000"/>
              <w:bottom w:val="single" w:sz="4" w:space="0" w:color="000000"/>
            </w:tcBorders>
          </w:tcPr>
          <w:p w14:paraId="7DF0B069" w14:textId="77777777" w:rsidR="00916881" w:rsidRPr="00933D01" w:rsidRDefault="00916881" w:rsidP="00933D01">
            <w:pPr>
              <w:pStyle w:val="TableBody"/>
              <w:rPr>
                <w:b/>
                <w:bCs/>
              </w:rPr>
            </w:pPr>
            <w:r w:rsidRPr="00933D01">
              <w:rPr>
                <w:b/>
                <w:bCs/>
              </w:rPr>
              <w:t xml:space="preserve">Denom Listbox </w:t>
            </w:r>
            <w:r w:rsidRPr="00933D01">
              <w:rPr>
                <w:b/>
                <w:bCs/>
              </w:rPr>
              <w:br/>
              <w:t>(</w:t>
            </w:r>
            <w:r w:rsidR="004915B5" w:rsidRPr="00933D01">
              <w:rPr>
                <w:b/>
                <w:bCs/>
              </w:rPr>
              <w:t>Advanced Devices</w:t>
            </w:r>
            <w:r w:rsidRPr="00933D01">
              <w:rPr>
                <w:b/>
                <w:bCs/>
              </w:rPr>
              <w:t xml:space="preserve"> Only)</w:t>
            </w:r>
          </w:p>
        </w:tc>
        <w:tc>
          <w:tcPr>
            <w:tcW w:w="5478" w:type="dxa"/>
            <w:tcBorders>
              <w:top w:val="single" w:sz="4" w:space="0" w:color="000000"/>
              <w:left w:val="single" w:sz="4" w:space="0" w:color="000000"/>
              <w:bottom w:val="single" w:sz="4" w:space="0" w:color="000000"/>
              <w:right w:val="single" w:sz="4" w:space="0" w:color="000000"/>
            </w:tcBorders>
          </w:tcPr>
          <w:p w14:paraId="15AC9678" w14:textId="4A66A990" w:rsidR="00916881" w:rsidRDefault="00916881" w:rsidP="00933D01">
            <w:pPr>
              <w:pStyle w:val="TableBody"/>
            </w:pPr>
            <w:r>
              <w:t xml:space="preserve">Allows the user to change to a single denomination or in Total. </w:t>
            </w:r>
            <w:r w:rsidR="0087484E">
              <w:t>T</w:t>
            </w:r>
            <w:r>
              <w:t>o change the view, the user must select the desired options and click the Submit button</w:t>
            </w:r>
          </w:p>
        </w:tc>
      </w:tr>
      <w:tr w:rsidR="00916881" w14:paraId="6C436616" w14:textId="77777777" w:rsidTr="00933D01">
        <w:tc>
          <w:tcPr>
            <w:tcW w:w="2592" w:type="dxa"/>
            <w:tcBorders>
              <w:top w:val="single" w:sz="4" w:space="0" w:color="000000"/>
              <w:left w:val="single" w:sz="4" w:space="0" w:color="000000"/>
              <w:bottom w:val="single" w:sz="4" w:space="0" w:color="000000"/>
            </w:tcBorders>
          </w:tcPr>
          <w:p w14:paraId="60BEAB8C" w14:textId="77777777" w:rsidR="00916881" w:rsidRPr="00933D01" w:rsidRDefault="00916881" w:rsidP="00933D01">
            <w:pPr>
              <w:pStyle w:val="TableBody"/>
              <w:rPr>
                <w:b/>
                <w:bCs/>
              </w:rPr>
            </w:pPr>
            <w:r w:rsidRPr="00933D01">
              <w:rPr>
                <w:b/>
                <w:bCs/>
              </w:rPr>
              <w:t>Graph Type</w:t>
            </w:r>
          </w:p>
        </w:tc>
        <w:tc>
          <w:tcPr>
            <w:tcW w:w="5478" w:type="dxa"/>
            <w:tcBorders>
              <w:top w:val="single" w:sz="4" w:space="0" w:color="000000"/>
              <w:left w:val="single" w:sz="4" w:space="0" w:color="000000"/>
              <w:bottom w:val="single" w:sz="4" w:space="0" w:color="000000"/>
              <w:right w:val="single" w:sz="4" w:space="0" w:color="000000"/>
            </w:tcBorders>
          </w:tcPr>
          <w:p w14:paraId="0DC81006" w14:textId="77777777" w:rsidR="00916881" w:rsidRDefault="00916881" w:rsidP="00933D01">
            <w:pPr>
              <w:pStyle w:val="TableBody"/>
            </w:pPr>
            <w:r>
              <w:t xml:space="preserve">Allows the user to select between a line or bar graph. </w:t>
            </w:r>
          </w:p>
          <w:p w14:paraId="4F1B7AD0" w14:textId="62842B98" w:rsidR="00916881" w:rsidRDefault="0087484E" w:rsidP="00933D01">
            <w:pPr>
              <w:pStyle w:val="TableBody"/>
            </w:pPr>
            <w:r>
              <w:t>T</w:t>
            </w:r>
            <w:r w:rsidR="00916881">
              <w:t>o change the view, the user must select the desired options and click the Submit button</w:t>
            </w:r>
          </w:p>
        </w:tc>
      </w:tr>
      <w:tr w:rsidR="00916881" w14:paraId="520C010D" w14:textId="77777777" w:rsidTr="00933D01">
        <w:tc>
          <w:tcPr>
            <w:tcW w:w="2592" w:type="dxa"/>
            <w:tcBorders>
              <w:top w:val="single" w:sz="4" w:space="0" w:color="000000"/>
              <w:left w:val="single" w:sz="4" w:space="0" w:color="000000"/>
              <w:bottom w:val="single" w:sz="4" w:space="0" w:color="000000"/>
            </w:tcBorders>
          </w:tcPr>
          <w:p w14:paraId="70B042BD" w14:textId="77777777" w:rsidR="00916881" w:rsidRPr="00933D01" w:rsidRDefault="00916881" w:rsidP="00933D01">
            <w:pPr>
              <w:pStyle w:val="TableBody"/>
              <w:rPr>
                <w:b/>
                <w:bCs/>
              </w:rPr>
            </w:pPr>
            <w:r w:rsidRPr="00933D01">
              <w:rPr>
                <w:b/>
                <w:bCs/>
              </w:rPr>
              <w:t>Time Period</w:t>
            </w:r>
          </w:p>
        </w:tc>
        <w:tc>
          <w:tcPr>
            <w:tcW w:w="5478" w:type="dxa"/>
            <w:tcBorders>
              <w:top w:val="single" w:sz="4" w:space="0" w:color="000000"/>
              <w:left w:val="single" w:sz="4" w:space="0" w:color="000000"/>
              <w:bottom w:val="single" w:sz="4" w:space="0" w:color="000000"/>
              <w:right w:val="single" w:sz="4" w:space="0" w:color="000000"/>
            </w:tcBorders>
          </w:tcPr>
          <w:p w14:paraId="34FD4A77" w14:textId="77777777" w:rsidR="00916881" w:rsidRDefault="00916881" w:rsidP="00933D01">
            <w:pPr>
              <w:pStyle w:val="TableBody"/>
            </w:pPr>
            <w:r>
              <w:t>Allows the user to select specific time periods. Choices are:</w:t>
            </w:r>
          </w:p>
          <w:p w14:paraId="741E902B" w14:textId="77777777" w:rsidR="00916881" w:rsidRDefault="00916881" w:rsidP="004060B4">
            <w:pPr>
              <w:pStyle w:val="TableListBullet"/>
              <w:tabs>
                <w:tab w:val="num" w:pos="720"/>
              </w:tabs>
              <w:ind w:left="720" w:hanging="360"/>
            </w:pPr>
            <w:r>
              <w:t>Daily</w:t>
            </w:r>
          </w:p>
          <w:p w14:paraId="538DB2C3" w14:textId="77777777" w:rsidR="00916881" w:rsidRDefault="00916881" w:rsidP="004060B4">
            <w:pPr>
              <w:pStyle w:val="TableListBullet"/>
              <w:tabs>
                <w:tab w:val="num" w:pos="720"/>
              </w:tabs>
              <w:ind w:left="720" w:hanging="360"/>
            </w:pPr>
            <w:r>
              <w:t>Weekly</w:t>
            </w:r>
          </w:p>
          <w:p w14:paraId="7E0FC777" w14:textId="77777777" w:rsidR="00916881" w:rsidRDefault="00916881" w:rsidP="004060B4">
            <w:pPr>
              <w:pStyle w:val="TableListBullet"/>
              <w:tabs>
                <w:tab w:val="num" w:pos="720"/>
              </w:tabs>
              <w:ind w:left="720" w:hanging="360"/>
            </w:pPr>
            <w:r>
              <w:t>Monthly</w:t>
            </w:r>
          </w:p>
          <w:p w14:paraId="3E641E43" w14:textId="77777777" w:rsidR="00916881" w:rsidRDefault="00916881" w:rsidP="004060B4">
            <w:pPr>
              <w:pStyle w:val="TableListBullet"/>
              <w:tabs>
                <w:tab w:val="num" w:pos="720"/>
              </w:tabs>
              <w:ind w:left="720" w:hanging="360"/>
            </w:pPr>
            <w:r>
              <w:t>Mondays</w:t>
            </w:r>
          </w:p>
          <w:p w14:paraId="21E9B7E6" w14:textId="77777777" w:rsidR="00916881" w:rsidRDefault="00916881" w:rsidP="004060B4">
            <w:pPr>
              <w:pStyle w:val="TableListBullet"/>
              <w:tabs>
                <w:tab w:val="num" w:pos="720"/>
              </w:tabs>
              <w:ind w:left="720" w:hanging="360"/>
            </w:pPr>
            <w:r>
              <w:t>Tuesday</w:t>
            </w:r>
          </w:p>
          <w:p w14:paraId="1E40B7F1" w14:textId="77777777" w:rsidR="00916881" w:rsidRDefault="00916881" w:rsidP="004060B4">
            <w:pPr>
              <w:pStyle w:val="TableListBullet"/>
              <w:tabs>
                <w:tab w:val="num" w:pos="720"/>
              </w:tabs>
              <w:ind w:left="720" w:hanging="360"/>
            </w:pPr>
            <w:r>
              <w:t>Wednesdays</w:t>
            </w:r>
          </w:p>
          <w:p w14:paraId="33DD53AC" w14:textId="77777777" w:rsidR="00916881" w:rsidRDefault="00916881" w:rsidP="004060B4">
            <w:pPr>
              <w:pStyle w:val="TableListBullet"/>
              <w:tabs>
                <w:tab w:val="num" w:pos="720"/>
              </w:tabs>
              <w:ind w:left="720" w:hanging="360"/>
            </w:pPr>
            <w:r>
              <w:t>Thursdays</w:t>
            </w:r>
          </w:p>
          <w:p w14:paraId="4CDFAD06" w14:textId="77777777" w:rsidR="00916881" w:rsidRDefault="00916881" w:rsidP="004060B4">
            <w:pPr>
              <w:pStyle w:val="TableListBullet"/>
              <w:tabs>
                <w:tab w:val="num" w:pos="720"/>
              </w:tabs>
              <w:ind w:left="720" w:hanging="360"/>
            </w:pPr>
            <w:r>
              <w:t>Fridays</w:t>
            </w:r>
          </w:p>
          <w:p w14:paraId="3BFD9A38" w14:textId="77777777" w:rsidR="00916881" w:rsidRDefault="00916881" w:rsidP="004060B4">
            <w:pPr>
              <w:pStyle w:val="TableListBullet"/>
              <w:tabs>
                <w:tab w:val="num" w:pos="720"/>
              </w:tabs>
              <w:ind w:left="720" w:hanging="360"/>
            </w:pPr>
            <w:r>
              <w:t>Saturdays</w:t>
            </w:r>
          </w:p>
          <w:p w14:paraId="0B12246C" w14:textId="43B60DC2" w:rsidR="00916881" w:rsidRDefault="00350AA0" w:rsidP="00933D01">
            <w:pPr>
              <w:pStyle w:val="TableBody"/>
            </w:pPr>
            <w:r>
              <w:t>T</w:t>
            </w:r>
            <w:r w:rsidR="00916881">
              <w:t>o change the view, the user must select the desired options and click the Submit button</w:t>
            </w:r>
          </w:p>
        </w:tc>
      </w:tr>
      <w:tr w:rsidR="00916881" w14:paraId="75327534" w14:textId="77777777" w:rsidTr="00933D01">
        <w:tc>
          <w:tcPr>
            <w:tcW w:w="2592" w:type="dxa"/>
            <w:tcBorders>
              <w:top w:val="single" w:sz="4" w:space="0" w:color="000000"/>
              <w:left w:val="single" w:sz="4" w:space="0" w:color="000000"/>
              <w:bottom w:val="single" w:sz="4" w:space="0" w:color="000000"/>
            </w:tcBorders>
          </w:tcPr>
          <w:p w14:paraId="319123F1" w14:textId="77777777" w:rsidR="00916881" w:rsidRPr="00933D01" w:rsidRDefault="00916881" w:rsidP="00933D01">
            <w:pPr>
              <w:pStyle w:val="TableBody"/>
              <w:rPr>
                <w:b/>
                <w:bCs/>
              </w:rPr>
            </w:pPr>
            <w:r w:rsidRPr="00933D01">
              <w:rPr>
                <w:b/>
                <w:bCs/>
              </w:rPr>
              <w:t>Forecast and</w:t>
            </w:r>
            <w:r w:rsidRPr="00933D01">
              <w:rPr>
                <w:b/>
                <w:bCs/>
              </w:rPr>
              <w:br/>
              <w:t>History Graphs</w:t>
            </w:r>
          </w:p>
        </w:tc>
        <w:tc>
          <w:tcPr>
            <w:tcW w:w="5478" w:type="dxa"/>
            <w:tcBorders>
              <w:top w:val="single" w:sz="4" w:space="0" w:color="000000"/>
              <w:left w:val="single" w:sz="4" w:space="0" w:color="000000"/>
              <w:bottom w:val="single" w:sz="4" w:space="0" w:color="000000"/>
              <w:right w:val="single" w:sz="4" w:space="0" w:color="000000"/>
            </w:tcBorders>
          </w:tcPr>
          <w:p w14:paraId="281CB4B0" w14:textId="77777777" w:rsidR="00916881" w:rsidRDefault="00916881" w:rsidP="00933D01">
            <w:pPr>
              <w:pStyle w:val="TableBody"/>
            </w:pPr>
            <w:r>
              <w:t>Each data point is a specific date.  Two values are plotted:</w:t>
            </w:r>
          </w:p>
          <w:p w14:paraId="704C7922" w14:textId="3A3AACCF" w:rsidR="00916881" w:rsidRDefault="00350AA0" w:rsidP="00933D01">
            <w:pPr>
              <w:pStyle w:val="TableBody"/>
            </w:pPr>
            <w:r>
              <w:t xml:space="preserve">The </w:t>
            </w:r>
            <w:r w:rsidR="00C4015C">
              <w:t>B</w:t>
            </w:r>
            <w:r>
              <w:t xml:space="preserve">lue </w:t>
            </w:r>
            <w:r w:rsidR="00916881">
              <w:t>line (actual data) represents the historical data loaded in daily files.</w:t>
            </w:r>
          </w:p>
          <w:p w14:paraId="40D00C35" w14:textId="4607BAC4" w:rsidR="00916881" w:rsidRDefault="00350AA0" w:rsidP="00933D01">
            <w:pPr>
              <w:pStyle w:val="TableBody"/>
            </w:pPr>
            <w:r>
              <w:t xml:space="preserve">The </w:t>
            </w:r>
            <w:r w:rsidR="00916881">
              <w:t xml:space="preserve">Red line (prediction) represents the forecast data and is based on historical demand, </w:t>
            </w:r>
            <w:r w:rsidR="00F44EE3">
              <w:t>cost,</w:t>
            </w:r>
            <w:r w:rsidR="00916881">
              <w:t xml:space="preserve"> and future events.</w:t>
            </w:r>
          </w:p>
          <w:p w14:paraId="087114AA" w14:textId="77777777" w:rsidR="00916881" w:rsidRDefault="00916881" w:rsidP="00933D01">
            <w:pPr>
              <w:pStyle w:val="TableBody"/>
            </w:pPr>
            <w:r>
              <w:t>Clicking on any data point loads the information in the Forecast Details Pane.</w:t>
            </w:r>
          </w:p>
        </w:tc>
      </w:tr>
      <w:tr w:rsidR="00916881" w14:paraId="5BE3CC63" w14:textId="77777777" w:rsidTr="00933D01">
        <w:tc>
          <w:tcPr>
            <w:tcW w:w="2592" w:type="dxa"/>
            <w:tcBorders>
              <w:top w:val="single" w:sz="4" w:space="0" w:color="000000"/>
              <w:left w:val="single" w:sz="4" w:space="0" w:color="000000"/>
              <w:bottom w:val="single" w:sz="4" w:space="0" w:color="000000"/>
            </w:tcBorders>
          </w:tcPr>
          <w:p w14:paraId="2BC7359E" w14:textId="77777777" w:rsidR="00916881" w:rsidRPr="00933D01" w:rsidRDefault="00916881" w:rsidP="00933D01">
            <w:pPr>
              <w:pStyle w:val="TableBody"/>
              <w:rPr>
                <w:b/>
                <w:bCs/>
              </w:rPr>
            </w:pPr>
            <w:r w:rsidRPr="00933D01">
              <w:rPr>
                <w:b/>
                <w:bCs/>
              </w:rPr>
              <w:t>Date</w:t>
            </w:r>
          </w:p>
        </w:tc>
        <w:tc>
          <w:tcPr>
            <w:tcW w:w="5478" w:type="dxa"/>
            <w:tcBorders>
              <w:top w:val="single" w:sz="4" w:space="0" w:color="000000"/>
              <w:left w:val="single" w:sz="4" w:space="0" w:color="000000"/>
              <w:bottom w:val="single" w:sz="4" w:space="0" w:color="000000"/>
              <w:right w:val="single" w:sz="4" w:space="0" w:color="000000"/>
            </w:tcBorders>
          </w:tcPr>
          <w:p w14:paraId="1460AD44" w14:textId="77777777" w:rsidR="00916881" w:rsidRDefault="00916881" w:rsidP="00933D01">
            <w:pPr>
              <w:pStyle w:val="TableBody"/>
            </w:pPr>
            <w:r>
              <w:t>The date currently selected (by clicking a data point on the graph).</w:t>
            </w:r>
          </w:p>
        </w:tc>
      </w:tr>
      <w:tr w:rsidR="00916881" w14:paraId="3FD976A9" w14:textId="77777777" w:rsidTr="00933D01">
        <w:tc>
          <w:tcPr>
            <w:tcW w:w="2592" w:type="dxa"/>
            <w:tcBorders>
              <w:top w:val="single" w:sz="4" w:space="0" w:color="000000"/>
              <w:left w:val="single" w:sz="4" w:space="0" w:color="000000"/>
              <w:bottom w:val="single" w:sz="4" w:space="0" w:color="000000"/>
            </w:tcBorders>
          </w:tcPr>
          <w:p w14:paraId="4D24E521" w14:textId="77777777" w:rsidR="00916881" w:rsidRPr="00933D01" w:rsidRDefault="00916881" w:rsidP="00933D01">
            <w:pPr>
              <w:pStyle w:val="TableBody"/>
              <w:rPr>
                <w:b/>
                <w:bCs/>
              </w:rPr>
            </w:pPr>
            <w:r w:rsidRPr="00933D01">
              <w:rPr>
                <w:b/>
                <w:bCs/>
              </w:rPr>
              <w:lastRenderedPageBreak/>
              <w:t>Data Type</w:t>
            </w:r>
          </w:p>
        </w:tc>
        <w:tc>
          <w:tcPr>
            <w:tcW w:w="5478" w:type="dxa"/>
            <w:tcBorders>
              <w:top w:val="single" w:sz="4" w:space="0" w:color="000000"/>
              <w:left w:val="single" w:sz="4" w:space="0" w:color="000000"/>
              <w:bottom w:val="single" w:sz="4" w:space="0" w:color="000000"/>
              <w:right w:val="single" w:sz="4" w:space="0" w:color="000000"/>
            </w:tcBorders>
          </w:tcPr>
          <w:p w14:paraId="1B7703CC" w14:textId="77777777" w:rsidR="00916881" w:rsidRDefault="00916881" w:rsidP="00933D01">
            <w:pPr>
              <w:pStyle w:val="TableBody"/>
            </w:pPr>
            <w:r>
              <w:t>The type of data that is plotted: Withdrawal, Deposit or Net Demand.</w:t>
            </w:r>
          </w:p>
        </w:tc>
      </w:tr>
      <w:tr w:rsidR="00916881" w14:paraId="39204118" w14:textId="77777777" w:rsidTr="00933D01">
        <w:tc>
          <w:tcPr>
            <w:tcW w:w="2592" w:type="dxa"/>
            <w:tcBorders>
              <w:top w:val="single" w:sz="4" w:space="0" w:color="000000"/>
              <w:left w:val="single" w:sz="4" w:space="0" w:color="000000"/>
              <w:bottom w:val="single" w:sz="4" w:space="0" w:color="000000"/>
            </w:tcBorders>
          </w:tcPr>
          <w:p w14:paraId="14AA0B29" w14:textId="77777777" w:rsidR="00916881" w:rsidRPr="00737D29" w:rsidRDefault="00916881" w:rsidP="00737D29">
            <w:pPr>
              <w:pStyle w:val="TableBody"/>
              <w:rPr>
                <w:b/>
                <w:bCs/>
              </w:rPr>
            </w:pPr>
            <w:r w:rsidRPr="00737D29">
              <w:rPr>
                <w:b/>
                <w:bCs/>
              </w:rPr>
              <w:t>Base Forecast</w:t>
            </w:r>
          </w:p>
        </w:tc>
        <w:tc>
          <w:tcPr>
            <w:tcW w:w="5478" w:type="dxa"/>
            <w:tcBorders>
              <w:top w:val="single" w:sz="4" w:space="0" w:color="000000"/>
              <w:left w:val="single" w:sz="4" w:space="0" w:color="000000"/>
              <w:bottom w:val="single" w:sz="4" w:space="0" w:color="000000"/>
              <w:right w:val="single" w:sz="4" w:space="0" w:color="000000"/>
            </w:tcBorders>
          </w:tcPr>
          <w:p w14:paraId="5A7AEE99" w14:textId="78045929" w:rsidR="00916881" w:rsidRDefault="00916881" w:rsidP="00737D29">
            <w:pPr>
              <w:pStyle w:val="TableBody"/>
            </w:pPr>
            <w:r>
              <w:t>The value originally forecasted for the day without any adjustments. This figure is for informational purposes only. The Forecasted figure that will be enforced for the Cashpoint is the ‘Forecast’ number.</w:t>
            </w:r>
          </w:p>
        </w:tc>
      </w:tr>
      <w:tr w:rsidR="00916881" w14:paraId="756A28A4" w14:textId="77777777" w:rsidTr="00933D01">
        <w:tc>
          <w:tcPr>
            <w:tcW w:w="2592" w:type="dxa"/>
            <w:tcBorders>
              <w:top w:val="single" w:sz="4" w:space="0" w:color="000000"/>
              <w:left w:val="single" w:sz="4" w:space="0" w:color="000000"/>
              <w:bottom w:val="single" w:sz="4" w:space="0" w:color="000000"/>
            </w:tcBorders>
          </w:tcPr>
          <w:p w14:paraId="256E0392" w14:textId="77777777" w:rsidR="00916881" w:rsidRPr="00737D29" w:rsidRDefault="00916881" w:rsidP="00737D29">
            <w:pPr>
              <w:pStyle w:val="TableBody"/>
              <w:rPr>
                <w:b/>
                <w:bCs/>
              </w:rPr>
            </w:pPr>
            <w:r w:rsidRPr="00737D2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088BC751" w14:textId="5EA89B52" w:rsidR="00916881" w:rsidRDefault="00916881" w:rsidP="00737D29">
            <w:pPr>
              <w:pStyle w:val="TableBody"/>
            </w:pPr>
            <w:r>
              <w:t xml:space="preserve">The value of the Forecast </w:t>
            </w:r>
            <w:r w:rsidR="002C17EC">
              <w:t xml:space="preserve">is </w:t>
            </w:r>
            <w:r>
              <w:t xml:space="preserve">currently set for the selected day. Forecasts can be adjusted higher or lower due to rounding or Forecast Adjustments applied by an Analyst. </w:t>
            </w:r>
          </w:p>
        </w:tc>
      </w:tr>
      <w:tr w:rsidR="00916881" w14:paraId="79F58F5C" w14:textId="77777777" w:rsidTr="00933D01">
        <w:tc>
          <w:tcPr>
            <w:tcW w:w="2592" w:type="dxa"/>
            <w:tcBorders>
              <w:top w:val="single" w:sz="4" w:space="0" w:color="000000"/>
              <w:left w:val="single" w:sz="4" w:space="0" w:color="000000"/>
              <w:bottom w:val="single" w:sz="4" w:space="0" w:color="000000"/>
            </w:tcBorders>
          </w:tcPr>
          <w:p w14:paraId="04A620F4" w14:textId="77777777" w:rsidR="00916881" w:rsidRPr="00737D29" w:rsidRDefault="00916881" w:rsidP="00737D29">
            <w:pPr>
              <w:pStyle w:val="TableBody"/>
              <w:rPr>
                <w:b/>
                <w:bCs/>
              </w:rPr>
            </w:pPr>
            <w:r w:rsidRPr="00737D29">
              <w:rPr>
                <w:b/>
                <w:bCs/>
              </w:rPr>
              <w:t>Actual</w:t>
            </w:r>
          </w:p>
        </w:tc>
        <w:tc>
          <w:tcPr>
            <w:tcW w:w="5478" w:type="dxa"/>
            <w:tcBorders>
              <w:top w:val="single" w:sz="4" w:space="0" w:color="000000"/>
              <w:left w:val="single" w:sz="4" w:space="0" w:color="000000"/>
              <w:bottom w:val="single" w:sz="4" w:space="0" w:color="000000"/>
              <w:right w:val="single" w:sz="4" w:space="0" w:color="000000"/>
            </w:tcBorders>
          </w:tcPr>
          <w:p w14:paraId="744AF067" w14:textId="77777777" w:rsidR="00916881" w:rsidRDefault="00916881" w:rsidP="00737D29">
            <w:pPr>
              <w:pStyle w:val="TableBody"/>
            </w:pPr>
            <w:r>
              <w:t>The value of Actual Historical data for the selected data point.</w:t>
            </w:r>
          </w:p>
        </w:tc>
      </w:tr>
      <w:tr w:rsidR="00916881" w14:paraId="319A495C" w14:textId="77777777" w:rsidTr="00933D01">
        <w:tc>
          <w:tcPr>
            <w:tcW w:w="2592" w:type="dxa"/>
            <w:tcBorders>
              <w:top w:val="single" w:sz="4" w:space="0" w:color="000000"/>
              <w:left w:val="single" w:sz="4" w:space="0" w:color="000000"/>
              <w:bottom w:val="single" w:sz="4" w:space="0" w:color="000000"/>
            </w:tcBorders>
          </w:tcPr>
          <w:p w14:paraId="5C89A4A5" w14:textId="77777777" w:rsidR="00916881" w:rsidRPr="00737D29" w:rsidRDefault="00916881" w:rsidP="00737D29">
            <w:pPr>
              <w:pStyle w:val="TableBody"/>
              <w:rPr>
                <w:b/>
                <w:bCs/>
              </w:rPr>
            </w:pPr>
            <w:r w:rsidRPr="00737D29">
              <w:rPr>
                <w:b/>
                <w:bCs/>
              </w:rPr>
              <w:t>Event</w:t>
            </w:r>
          </w:p>
        </w:tc>
        <w:tc>
          <w:tcPr>
            <w:tcW w:w="5478" w:type="dxa"/>
            <w:tcBorders>
              <w:top w:val="single" w:sz="4" w:space="0" w:color="000000"/>
              <w:left w:val="single" w:sz="4" w:space="0" w:color="000000"/>
              <w:bottom w:val="single" w:sz="4" w:space="0" w:color="000000"/>
              <w:right w:val="single" w:sz="4" w:space="0" w:color="000000"/>
            </w:tcBorders>
          </w:tcPr>
          <w:p w14:paraId="277E4142" w14:textId="77777777" w:rsidR="00916881" w:rsidRDefault="00916881" w:rsidP="00737D29">
            <w:pPr>
              <w:pStyle w:val="TableBody"/>
            </w:pPr>
            <w:r>
              <w:t>If an Event is in force for the selected day, the name of that event will be listed in this field.</w:t>
            </w:r>
          </w:p>
        </w:tc>
      </w:tr>
      <w:tr w:rsidR="00916881" w14:paraId="0AF24A71" w14:textId="77777777" w:rsidTr="00933D01">
        <w:tc>
          <w:tcPr>
            <w:tcW w:w="2592" w:type="dxa"/>
            <w:tcBorders>
              <w:top w:val="single" w:sz="4" w:space="0" w:color="000000"/>
              <w:left w:val="single" w:sz="4" w:space="0" w:color="000000"/>
              <w:bottom w:val="single" w:sz="4" w:space="0" w:color="000000"/>
            </w:tcBorders>
          </w:tcPr>
          <w:p w14:paraId="06FD13BC" w14:textId="77777777" w:rsidR="00916881" w:rsidRPr="00737D29" w:rsidRDefault="00916881" w:rsidP="00737D29">
            <w:pPr>
              <w:pStyle w:val="TableBody"/>
              <w:rPr>
                <w:b/>
                <w:bCs/>
              </w:rPr>
            </w:pPr>
            <w:r w:rsidRPr="00737D29">
              <w:rPr>
                <w:b/>
                <w:bCs/>
              </w:rPr>
              <w:t>Variance</w:t>
            </w:r>
          </w:p>
        </w:tc>
        <w:tc>
          <w:tcPr>
            <w:tcW w:w="5478" w:type="dxa"/>
            <w:tcBorders>
              <w:top w:val="single" w:sz="4" w:space="0" w:color="000000"/>
              <w:left w:val="single" w:sz="4" w:space="0" w:color="000000"/>
              <w:bottom w:val="single" w:sz="4" w:space="0" w:color="000000"/>
              <w:right w:val="single" w:sz="4" w:space="0" w:color="000000"/>
            </w:tcBorders>
          </w:tcPr>
          <w:p w14:paraId="35EAC773" w14:textId="77777777" w:rsidR="00916881" w:rsidRDefault="00916881" w:rsidP="00737D29">
            <w:pPr>
              <w:pStyle w:val="TableBody"/>
            </w:pPr>
            <w:r>
              <w:t>The Variance will show the difference between the Forecast and the Actual numbers.</w:t>
            </w:r>
          </w:p>
        </w:tc>
      </w:tr>
      <w:tr w:rsidR="00916881" w14:paraId="2261D2AB" w14:textId="77777777" w:rsidTr="00933D01">
        <w:tc>
          <w:tcPr>
            <w:tcW w:w="2592" w:type="dxa"/>
            <w:tcBorders>
              <w:top w:val="single" w:sz="4" w:space="0" w:color="000000"/>
              <w:left w:val="single" w:sz="4" w:space="0" w:color="000000"/>
              <w:bottom w:val="single" w:sz="4" w:space="0" w:color="000000"/>
            </w:tcBorders>
          </w:tcPr>
          <w:p w14:paraId="0C1E855B" w14:textId="77777777" w:rsidR="00916881" w:rsidRPr="00737D29" w:rsidRDefault="00916881" w:rsidP="00737D29">
            <w:pPr>
              <w:pStyle w:val="TableBody"/>
              <w:rPr>
                <w:b/>
                <w:bCs/>
              </w:rPr>
            </w:pPr>
            <w:r w:rsidRPr="00737D29">
              <w:rPr>
                <w:b/>
                <w:bCs/>
              </w:rPr>
              <w:t>Holiday</w:t>
            </w:r>
          </w:p>
        </w:tc>
        <w:tc>
          <w:tcPr>
            <w:tcW w:w="5478" w:type="dxa"/>
            <w:tcBorders>
              <w:top w:val="single" w:sz="4" w:space="0" w:color="000000"/>
              <w:left w:val="single" w:sz="4" w:space="0" w:color="000000"/>
              <w:bottom w:val="single" w:sz="4" w:space="0" w:color="000000"/>
              <w:right w:val="single" w:sz="4" w:space="0" w:color="000000"/>
            </w:tcBorders>
          </w:tcPr>
          <w:p w14:paraId="09EE9F4C" w14:textId="77777777" w:rsidR="00916881" w:rsidRDefault="00916881" w:rsidP="00737D29">
            <w:pPr>
              <w:pStyle w:val="TableBody"/>
            </w:pPr>
            <w:r>
              <w:t>Indicates a non-working day for the Cashpoint and forecast demand will be zero, provided the Cashpoint is flagged as “</w:t>
            </w:r>
            <w:r w:rsidRPr="00B64F2A">
              <w:rPr>
                <w:b/>
                <w:bCs/>
                <w:rPrChange w:id="1083" w:author="Robbie Moses" w:date="2023-03-03T01:00:00Z">
                  <w:rPr/>
                </w:rPrChange>
              </w:rPr>
              <w:t>closed</w:t>
            </w:r>
            <w:r>
              <w:t>” on Holidays.</w:t>
            </w:r>
          </w:p>
        </w:tc>
      </w:tr>
      <w:tr w:rsidR="00916881" w14:paraId="7616A9F4" w14:textId="77777777" w:rsidTr="00933D01">
        <w:tc>
          <w:tcPr>
            <w:tcW w:w="2592" w:type="dxa"/>
            <w:tcBorders>
              <w:top w:val="single" w:sz="4" w:space="0" w:color="000000"/>
              <w:left w:val="single" w:sz="4" w:space="0" w:color="000000"/>
              <w:bottom w:val="single" w:sz="4" w:space="0" w:color="000000"/>
            </w:tcBorders>
          </w:tcPr>
          <w:p w14:paraId="1DDBBC78" w14:textId="77777777" w:rsidR="00916881" w:rsidRPr="00737D29" w:rsidRDefault="00916881" w:rsidP="00737D29">
            <w:pPr>
              <w:pStyle w:val="TableBody"/>
              <w:rPr>
                <w:b/>
                <w:bCs/>
              </w:rPr>
            </w:pPr>
            <w:r w:rsidRPr="00737D29">
              <w:rPr>
                <w:b/>
                <w:bCs/>
              </w:rPr>
              <w:t>Exclude</w:t>
            </w:r>
          </w:p>
        </w:tc>
        <w:tc>
          <w:tcPr>
            <w:tcW w:w="5478" w:type="dxa"/>
            <w:tcBorders>
              <w:top w:val="single" w:sz="4" w:space="0" w:color="000000"/>
              <w:left w:val="single" w:sz="4" w:space="0" w:color="000000"/>
              <w:bottom w:val="single" w:sz="4" w:space="0" w:color="000000"/>
              <w:right w:val="single" w:sz="4" w:space="0" w:color="000000"/>
            </w:tcBorders>
          </w:tcPr>
          <w:p w14:paraId="11DA12FA" w14:textId="77777777" w:rsidR="00916881" w:rsidRDefault="00916881" w:rsidP="00737D29">
            <w:pPr>
              <w:pStyle w:val="TableBody"/>
            </w:pPr>
            <w:r>
              <w:t>Indicates if the selected day is excluded in the next forecast generation process.  Exclusions are usually necessary when an error in the data load has occurred or extraordinary activity occurs that is unlikely to be repeated.</w:t>
            </w:r>
          </w:p>
        </w:tc>
      </w:tr>
      <w:tr w:rsidR="00916881" w14:paraId="44FAE51A" w14:textId="77777777" w:rsidTr="00933D01">
        <w:tc>
          <w:tcPr>
            <w:tcW w:w="2592" w:type="dxa"/>
            <w:tcBorders>
              <w:top w:val="single" w:sz="4" w:space="0" w:color="000000"/>
              <w:left w:val="single" w:sz="4" w:space="0" w:color="000000"/>
              <w:bottom w:val="single" w:sz="4" w:space="0" w:color="000000"/>
            </w:tcBorders>
          </w:tcPr>
          <w:p w14:paraId="5E82EB20" w14:textId="77777777" w:rsidR="00916881" w:rsidRPr="00737D29" w:rsidRDefault="00916881" w:rsidP="00737D29">
            <w:pPr>
              <w:pStyle w:val="TableBody"/>
              <w:rPr>
                <w:b/>
                <w:bCs/>
              </w:rPr>
            </w:pPr>
            <w:r w:rsidRPr="00737D29">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5F8323A2" w14:textId="59DD8389" w:rsidR="00916881" w:rsidRDefault="00916881" w:rsidP="00737D29">
            <w:pPr>
              <w:pStyle w:val="TableBody"/>
            </w:pPr>
            <w:r>
              <w:t>The value indicates the degree of correlation between the forecast and actual data.  Generally, any value above 70 indicates a good correlation.  The closer the value gets to 100, the higher the correlation.</w:t>
            </w:r>
          </w:p>
        </w:tc>
      </w:tr>
      <w:tr w:rsidR="00916881" w14:paraId="08D4CE5B" w14:textId="77777777" w:rsidTr="00933D01">
        <w:tc>
          <w:tcPr>
            <w:tcW w:w="2592" w:type="dxa"/>
            <w:tcBorders>
              <w:top w:val="single" w:sz="4" w:space="0" w:color="000000"/>
              <w:left w:val="single" w:sz="4" w:space="0" w:color="000000"/>
              <w:bottom w:val="single" w:sz="4" w:space="0" w:color="000000"/>
            </w:tcBorders>
          </w:tcPr>
          <w:p w14:paraId="6833FBD2" w14:textId="77777777" w:rsidR="00916881" w:rsidRPr="00737D29" w:rsidRDefault="00916881" w:rsidP="00737D29">
            <w:pPr>
              <w:pStyle w:val="TableBody"/>
              <w:rPr>
                <w:b/>
                <w:bCs/>
              </w:rPr>
            </w:pPr>
            <w:r w:rsidRPr="00737D29">
              <w:rPr>
                <w:b/>
                <w:bCs/>
              </w:rPr>
              <w:t>Events Tab</w:t>
            </w:r>
          </w:p>
        </w:tc>
        <w:tc>
          <w:tcPr>
            <w:tcW w:w="5478" w:type="dxa"/>
            <w:tcBorders>
              <w:top w:val="single" w:sz="4" w:space="0" w:color="000000"/>
              <w:left w:val="single" w:sz="4" w:space="0" w:color="000000"/>
              <w:bottom w:val="single" w:sz="4" w:space="0" w:color="000000"/>
              <w:right w:val="single" w:sz="4" w:space="0" w:color="000000"/>
            </w:tcBorders>
          </w:tcPr>
          <w:p w14:paraId="2D509E47" w14:textId="77777777" w:rsidR="00916881" w:rsidRDefault="00916881" w:rsidP="00737D29">
            <w:pPr>
              <w:pStyle w:val="TableBody"/>
            </w:pPr>
            <w:r>
              <w:t>Shows a list of the Events and dates assigned to the Cashpoint.</w:t>
            </w:r>
          </w:p>
        </w:tc>
      </w:tr>
      <w:tr w:rsidR="00916881" w14:paraId="0940B08B" w14:textId="77777777" w:rsidTr="00933D01">
        <w:tc>
          <w:tcPr>
            <w:tcW w:w="2592" w:type="dxa"/>
            <w:tcBorders>
              <w:top w:val="single" w:sz="4" w:space="0" w:color="000000"/>
              <w:left w:val="single" w:sz="4" w:space="0" w:color="000000"/>
              <w:bottom w:val="single" w:sz="4" w:space="0" w:color="000000"/>
            </w:tcBorders>
          </w:tcPr>
          <w:p w14:paraId="66FD3440" w14:textId="77777777" w:rsidR="00916881" w:rsidRPr="00737D29" w:rsidRDefault="00916881" w:rsidP="00737D29">
            <w:pPr>
              <w:pStyle w:val="TableBody"/>
              <w:rPr>
                <w:b/>
                <w:bCs/>
              </w:rPr>
            </w:pPr>
            <w:r w:rsidRPr="00737D29">
              <w:rPr>
                <w:b/>
                <w:bCs/>
              </w:rPr>
              <w:t>Adjustments Tab</w:t>
            </w:r>
          </w:p>
        </w:tc>
        <w:tc>
          <w:tcPr>
            <w:tcW w:w="5478" w:type="dxa"/>
            <w:tcBorders>
              <w:top w:val="single" w:sz="4" w:space="0" w:color="000000"/>
              <w:left w:val="single" w:sz="4" w:space="0" w:color="000000"/>
              <w:bottom w:val="single" w:sz="4" w:space="0" w:color="000000"/>
              <w:right w:val="single" w:sz="4" w:space="0" w:color="000000"/>
            </w:tcBorders>
          </w:tcPr>
          <w:p w14:paraId="1ACA6820" w14:textId="77777777" w:rsidR="00916881" w:rsidRDefault="00916881" w:rsidP="00737D29">
            <w:pPr>
              <w:pStyle w:val="TableBody"/>
            </w:pPr>
            <w:r>
              <w:t xml:space="preserve">This tab shows a list of Forecast Adjustments assigned to this Cashpoint. </w:t>
            </w:r>
          </w:p>
          <w:p w14:paraId="6209442D" w14:textId="77777777" w:rsidR="00916881" w:rsidRDefault="00916881" w:rsidP="00737D29">
            <w:pPr>
              <w:pStyle w:val="TableBody"/>
            </w:pPr>
            <w:r>
              <w:t xml:space="preserve">Forecast Adjustments are used to change the Forecast due to additional trends that may not be captured by the initial forecast.  </w:t>
            </w:r>
            <w:r w:rsidRPr="00B64F2A">
              <w:rPr>
                <w:b/>
                <w:bCs/>
                <w:u w:val="single"/>
                <w:rPrChange w:id="1084" w:author="Robbie Moses" w:date="2023-03-03T01:00:00Z">
                  <w:rPr/>
                </w:rPrChange>
              </w:rPr>
              <w:t>For example</w:t>
            </w:r>
            <w:r>
              <w:t xml:space="preserve">, if there is a certain demand trend that is affecting Mondays, the user may adjust the forecast specifically for that day of the week using a percentage. </w:t>
            </w:r>
          </w:p>
          <w:p w14:paraId="1889672A" w14:textId="77777777" w:rsidR="00916881" w:rsidRDefault="00916881" w:rsidP="00737D29">
            <w:pPr>
              <w:pStyle w:val="TableBody"/>
            </w:pPr>
            <w:r>
              <w:t xml:space="preserve">The Forecast Adjustment can be a positive or negative number. </w:t>
            </w:r>
          </w:p>
          <w:p w14:paraId="6A47708D" w14:textId="77777777" w:rsidR="00916881" w:rsidRDefault="00916881" w:rsidP="00737D29">
            <w:pPr>
              <w:pStyle w:val="TableBody"/>
            </w:pPr>
            <w:r>
              <w:t>Forecast Adjustments can be assigned to:</w:t>
            </w:r>
          </w:p>
          <w:p w14:paraId="51B5B733" w14:textId="77777777" w:rsidR="00916881" w:rsidRDefault="00916881" w:rsidP="004060B4">
            <w:pPr>
              <w:pStyle w:val="TableListBullet"/>
              <w:tabs>
                <w:tab w:val="num" w:pos="720"/>
              </w:tabs>
              <w:ind w:left="720" w:hanging="360"/>
            </w:pPr>
            <w:r>
              <w:lastRenderedPageBreak/>
              <w:t>Withdrawals</w:t>
            </w:r>
          </w:p>
          <w:p w14:paraId="43420189" w14:textId="77777777" w:rsidR="00916881" w:rsidRDefault="00916881" w:rsidP="004060B4">
            <w:pPr>
              <w:pStyle w:val="TableListBullet"/>
              <w:tabs>
                <w:tab w:val="num" w:pos="720"/>
              </w:tabs>
              <w:ind w:left="720" w:hanging="360"/>
            </w:pPr>
            <w:r>
              <w:t>Deposits</w:t>
            </w:r>
          </w:p>
          <w:p w14:paraId="5641AEB9" w14:textId="77777777" w:rsidR="00916881" w:rsidRDefault="00916881" w:rsidP="004060B4">
            <w:pPr>
              <w:pStyle w:val="TableListBullet"/>
              <w:tabs>
                <w:tab w:val="num" w:pos="720"/>
              </w:tabs>
              <w:ind w:left="720" w:hanging="360"/>
            </w:pPr>
            <w:r>
              <w:t>Mixed Notes (only in the case of Advanced Devices with Mixed Note components defined</w:t>
            </w:r>
            <w:r w:rsidR="001777EC">
              <w:t>, represents piece count instead of value</w:t>
            </w:r>
            <w:r>
              <w:t>)</w:t>
            </w:r>
          </w:p>
          <w:p w14:paraId="30D8D3C3" w14:textId="220C1289" w:rsidR="00516D4D" w:rsidRDefault="00516D4D" w:rsidP="00737D29">
            <w:pPr>
              <w:pStyle w:val="TableNote"/>
            </w:pPr>
            <w:r w:rsidRPr="00C4015C">
              <w:rPr>
                <w:b/>
                <w:bCs/>
              </w:rPr>
              <w:t>NOTE</w:t>
            </w:r>
            <w:r>
              <w:t xml:space="preserve">:  Adjustments can be entered either as a percentage or as an amount.  By selecting the Percentage/Amount </w:t>
            </w:r>
            <w:r w:rsidR="002C17EC">
              <w:t>drop-</w:t>
            </w:r>
            <w:r>
              <w:t>down users can decide to increase or decrease the forecasted amount by a percentage, or they can select Amount and tell OptiCash the exact amount desired to be used.</w:t>
            </w:r>
          </w:p>
        </w:tc>
      </w:tr>
      <w:tr w:rsidR="00916881" w14:paraId="509BA940" w14:textId="77777777" w:rsidTr="00933D01">
        <w:tc>
          <w:tcPr>
            <w:tcW w:w="2592" w:type="dxa"/>
            <w:tcBorders>
              <w:top w:val="single" w:sz="4" w:space="0" w:color="000000"/>
              <w:left w:val="single" w:sz="4" w:space="0" w:color="000000"/>
              <w:bottom w:val="single" w:sz="4" w:space="0" w:color="000000"/>
            </w:tcBorders>
          </w:tcPr>
          <w:p w14:paraId="11C169AA" w14:textId="77777777" w:rsidR="00916881" w:rsidRPr="00737D29" w:rsidRDefault="00916881" w:rsidP="00737D29">
            <w:pPr>
              <w:pStyle w:val="TableBody"/>
              <w:rPr>
                <w:b/>
                <w:bCs/>
              </w:rPr>
            </w:pPr>
            <w:r w:rsidRPr="00737D29">
              <w:rPr>
                <w:b/>
                <w:bCs/>
              </w:rPr>
              <w:lastRenderedPageBreak/>
              <w:t>Create New Adjustment Link</w:t>
            </w:r>
          </w:p>
        </w:tc>
        <w:tc>
          <w:tcPr>
            <w:tcW w:w="5478" w:type="dxa"/>
            <w:tcBorders>
              <w:top w:val="single" w:sz="4" w:space="0" w:color="000000"/>
              <w:left w:val="single" w:sz="4" w:space="0" w:color="000000"/>
              <w:bottom w:val="single" w:sz="4" w:space="0" w:color="000000"/>
              <w:right w:val="single" w:sz="4" w:space="0" w:color="000000"/>
            </w:tcBorders>
          </w:tcPr>
          <w:p w14:paraId="43FF55D5" w14:textId="4166DE71" w:rsidR="00916881" w:rsidRDefault="00916881" w:rsidP="00737D29">
            <w:pPr>
              <w:pStyle w:val="TableBody"/>
            </w:pPr>
            <w:r>
              <w:t>Above the ‘Adjust’ button is a link that allows the user to specify new Forecast adjustments.  Forecast adjustments can be applied to the follow</w:t>
            </w:r>
            <w:r w:rsidR="004C3D81">
              <w:t>ing</w:t>
            </w:r>
            <w:r>
              <w:t xml:space="preserve"> days:</w:t>
            </w:r>
          </w:p>
          <w:p w14:paraId="358C9343" w14:textId="77777777" w:rsidR="00916881" w:rsidRDefault="00916881" w:rsidP="004060B4">
            <w:pPr>
              <w:pStyle w:val="TableListBullet"/>
              <w:tabs>
                <w:tab w:val="num" w:pos="720"/>
              </w:tabs>
              <w:ind w:left="720" w:hanging="360"/>
            </w:pPr>
            <w:r>
              <w:t>All Days (Default for every Cashpoint)</w:t>
            </w:r>
          </w:p>
          <w:p w14:paraId="6CFA44BC" w14:textId="77777777" w:rsidR="00916881" w:rsidRDefault="00916881" w:rsidP="004060B4">
            <w:pPr>
              <w:pStyle w:val="TableListBullet"/>
              <w:tabs>
                <w:tab w:val="num" w:pos="720"/>
              </w:tabs>
              <w:ind w:left="720" w:hanging="360"/>
            </w:pPr>
            <w:r>
              <w:t>Sundays</w:t>
            </w:r>
          </w:p>
          <w:p w14:paraId="582BC081" w14:textId="77777777" w:rsidR="00916881" w:rsidRDefault="00916881" w:rsidP="004060B4">
            <w:pPr>
              <w:pStyle w:val="TableListBullet"/>
              <w:tabs>
                <w:tab w:val="num" w:pos="720"/>
              </w:tabs>
              <w:ind w:left="720" w:hanging="360"/>
            </w:pPr>
            <w:r>
              <w:t>Mondays</w:t>
            </w:r>
          </w:p>
          <w:p w14:paraId="2184F765" w14:textId="77777777" w:rsidR="00916881" w:rsidRDefault="00916881" w:rsidP="004060B4">
            <w:pPr>
              <w:pStyle w:val="TableListBullet"/>
              <w:tabs>
                <w:tab w:val="num" w:pos="720"/>
              </w:tabs>
              <w:ind w:left="720" w:hanging="360"/>
            </w:pPr>
            <w:r>
              <w:t>Tuesdays</w:t>
            </w:r>
          </w:p>
          <w:p w14:paraId="0513B211" w14:textId="77777777" w:rsidR="00916881" w:rsidRDefault="00916881" w:rsidP="004060B4">
            <w:pPr>
              <w:pStyle w:val="TableListBullet"/>
              <w:tabs>
                <w:tab w:val="num" w:pos="720"/>
              </w:tabs>
              <w:ind w:left="720" w:hanging="360"/>
            </w:pPr>
            <w:r>
              <w:t>Wednesdays</w:t>
            </w:r>
          </w:p>
          <w:p w14:paraId="5FA2D784" w14:textId="77777777" w:rsidR="00916881" w:rsidRDefault="00916881" w:rsidP="004060B4">
            <w:pPr>
              <w:pStyle w:val="TableListBullet"/>
              <w:tabs>
                <w:tab w:val="num" w:pos="720"/>
              </w:tabs>
              <w:ind w:left="720" w:hanging="360"/>
            </w:pPr>
            <w:r>
              <w:t>Thursdays</w:t>
            </w:r>
          </w:p>
          <w:p w14:paraId="0532DCA4" w14:textId="77777777" w:rsidR="00916881" w:rsidRDefault="00916881" w:rsidP="004060B4">
            <w:pPr>
              <w:pStyle w:val="TableListBullet"/>
              <w:tabs>
                <w:tab w:val="num" w:pos="720"/>
              </w:tabs>
              <w:ind w:left="720" w:hanging="360"/>
            </w:pPr>
            <w:r>
              <w:t>Fridays</w:t>
            </w:r>
          </w:p>
          <w:p w14:paraId="0B473275" w14:textId="77777777" w:rsidR="00916881" w:rsidRDefault="00916881" w:rsidP="004060B4">
            <w:pPr>
              <w:pStyle w:val="TableListBullet"/>
              <w:tabs>
                <w:tab w:val="num" w:pos="720"/>
              </w:tabs>
              <w:ind w:left="720" w:hanging="360"/>
            </w:pPr>
            <w:r>
              <w:t>Saturdays</w:t>
            </w:r>
          </w:p>
          <w:p w14:paraId="456772CB" w14:textId="77777777" w:rsidR="00916881" w:rsidRDefault="00916881" w:rsidP="004060B4">
            <w:pPr>
              <w:pStyle w:val="TableListBullet"/>
              <w:tabs>
                <w:tab w:val="num" w:pos="720"/>
              </w:tabs>
              <w:ind w:left="720" w:hanging="360"/>
            </w:pPr>
            <w:r>
              <w:t>Specific Date</w:t>
            </w:r>
          </w:p>
          <w:p w14:paraId="2CABA9BE" w14:textId="77777777" w:rsidR="00916881" w:rsidRDefault="00916881" w:rsidP="00737D29">
            <w:pPr>
              <w:pStyle w:val="TableNote"/>
            </w:pPr>
            <w:r>
              <w:rPr>
                <w:b/>
              </w:rPr>
              <w:t xml:space="preserve">Note: </w:t>
            </w:r>
            <w:r>
              <w:t>The ‘</w:t>
            </w:r>
            <w:r w:rsidRPr="00B64F2A">
              <w:rPr>
                <w:b/>
                <w:bCs/>
                <w:rPrChange w:id="1085" w:author="Robbie Moses" w:date="2023-03-03T01:00:00Z">
                  <w:rPr/>
                </w:rPrChange>
              </w:rPr>
              <w:t>All Days’</w:t>
            </w:r>
            <w:r>
              <w:t xml:space="preserve"> Adjustment is overwritten by any day of the week or specific date. The Forecast adjustments are not cumulative.</w:t>
            </w:r>
          </w:p>
        </w:tc>
      </w:tr>
      <w:tr w:rsidR="00916881" w14:paraId="74E26386" w14:textId="77777777" w:rsidTr="00933D01">
        <w:tc>
          <w:tcPr>
            <w:tcW w:w="2592" w:type="dxa"/>
            <w:tcBorders>
              <w:top w:val="single" w:sz="4" w:space="0" w:color="000000"/>
              <w:left w:val="single" w:sz="4" w:space="0" w:color="000000"/>
              <w:bottom w:val="single" w:sz="4" w:space="0" w:color="000000"/>
            </w:tcBorders>
          </w:tcPr>
          <w:p w14:paraId="7EB8E42C" w14:textId="77777777" w:rsidR="00916881" w:rsidRPr="00737D29" w:rsidRDefault="00916881" w:rsidP="00737D29">
            <w:pPr>
              <w:pStyle w:val="TableBody"/>
              <w:rPr>
                <w:b/>
                <w:bCs/>
              </w:rPr>
            </w:pPr>
            <w:r w:rsidRPr="00737D29">
              <w:rPr>
                <w:b/>
                <w:bCs/>
              </w:rPr>
              <w:t>Adjust Button</w:t>
            </w:r>
          </w:p>
        </w:tc>
        <w:tc>
          <w:tcPr>
            <w:tcW w:w="5478" w:type="dxa"/>
            <w:tcBorders>
              <w:top w:val="single" w:sz="4" w:space="0" w:color="000000"/>
              <w:left w:val="single" w:sz="4" w:space="0" w:color="000000"/>
              <w:bottom w:val="single" w:sz="4" w:space="0" w:color="000000"/>
              <w:right w:val="single" w:sz="4" w:space="0" w:color="000000"/>
            </w:tcBorders>
          </w:tcPr>
          <w:p w14:paraId="161669B8" w14:textId="77777777" w:rsidR="00916881" w:rsidRDefault="00916881" w:rsidP="00737D29">
            <w:pPr>
              <w:pStyle w:val="TableBody"/>
            </w:pPr>
            <w:r>
              <w:t xml:space="preserve">Updates any values changed for the corresponding Forecast Adjustment. </w:t>
            </w:r>
          </w:p>
        </w:tc>
      </w:tr>
      <w:tr w:rsidR="001777EC" w14:paraId="14D1400D" w14:textId="77777777" w:rsidTr="00933D01">
        <w:tc>
          <w:tcPr>
            <w:tcW w:w="2592" w:type="dxa"/>
            <w:tcBorders>
              <w:top w:val="single" w:sz="4" w:space="0" w:color="000000"/>
              <w:left w:val="single" w:sz="4" w:space="0" w:color="000000"/>
              <w:bottom w:val="single" w:sz="4" w:space="0" w:color="000000"/>
            </w:tcBorders>
          </w:tcPr>
          <w:p w14:paraId="2C1107EA" w14:textId="77777777" w:rsidR="001777EC" w:rsidRPr="00737D29" w:rsidRDefault="001777EC" w:rsidP="00737D29">
            <w:pPr>
              <w:pStyle w:val="TableBody"/>
              <w:rPr>
                <w:b/>
                <w:bCs/>
              </w:rPr>
            </w:pPr>
            <w:r w:rsidRPr="00737D29">
              <w:rPr>
                <w:b/>
                <w:bCs/>
              </w:rPr>
              <w:t>Mass Adjust Button</w:t>
            </w:r>
          </w:p>
          <w:p w14:paraId="246955C8" w14:textId="77777777" w:rsidR="00885C40" w:rsidRPr="00737D29" w:rsidRDefault="00885C40" w:rsidP="00737D29">
            <w:pPr>
              <w:pStyle w:val="TableBody"/>
              <w:rPr>
                <w:b/>
                <w:bCs/>
              </w:rPr>
            </w:pPr>
            <w:r w:rsidRPr="00737D29">
              <w:rPr>
                <w:b/>
                <w:bCs/>
              </w:rPr>
              <w:t>(Advanced Devices Only)</w:t>
            </w:r>
          </w:p>
        </w:tc>
        <w:tc>
          <w:tcPr>
            <w:tcW w:w="5478" w:type="dxa"/>
            <w:tcBorders>
              <w:top w:val="single" w:sz="4" w:space="0" w:color="000000"/>
              <w:left w:val="single" w:sz="4" w:space="0" w:color="000000"/>
              <w:bottom w:val="single" w:sz="4" w:space="0" w:color="000000"/>
              <w:right w:val="single" w:sz="4" w:space="0" w:color="000000"/>
            </w:tcBorders>
          </w:tcPr>
          <w:p w14:paraId="45BEA043" w14:textId="77777777" w:rsidR="00B64F2A" w:rsidRDefault="00885C40" w:rsidP="00737D29">
            <w:pPr>
              <w:pStyle w:val="TableBody"/>
              <w:rPr>
                <w:ins w:id="1086" w:author="Robbie Moses" w:date="2023-03-03T01:00:00Z"/>
              </w:rPr>
            </w:pPr>
            <w:r>
              <w:t xml:space="preserve">Updates forecast with adjusted values across all denominations at </w:t>
            </w:r>
            <w:r w:rsidR="004C3D81">
              <w:t xml:space="preserve">the </w:t>
            </w:r>
            <w:r>
              <w:t xml:space="preserve">same time. </w:t>
            </w:r>
          </w:p>
          <w:p w14:paraId="780C8EDA" w14:textId="5C15A743" w:rsidR="001777EC" w:rsidRDefault="00885C40" w:rsidP="00D04625">
            <w:pPr>
              <w:pStyle w:val="TableNote"/>
              <w:pPrChange w:id="1087" w:author="Robbie Moses" w:date="2023-03-03T01:02:00Z">
                <w:pPr>
                  <w:pStyle w:val="TableBody"/>
                </w:pPr>
              </w:pPrChange>
            </w:pPr>
            <w:r w:rsidRPr="00D04625">
              <w:rPr>
                <w:b/>
                <w:bCs/>
                <w:rPrChange w:id="1088" w:author="Robbie Moses" w:date="2023-03-03T01:02:00Z">
                  <w:rPr/>
                </w:rPrChange>
              </w:rPr>
              <w:t>Note</w:t>
            </w:r>
            <w:r>
              <w:t>: This may take a noticeably longer time to complete than single adjustments.</w:t>
            </w:r>
          </w:p>
        </w:tc>
      </w:tr>
      <w:tr w:rsidR="00916881" w14:paraId="4C37E888" w14:textId="77777777" w:rsidTr="00933D01">
        <w:tc>
          <w:tcPr>
            <w:tcW w:w="2592" w:type="dxa"/>
            <w:tcBorders>
              <w:top w:val="single" w:sz="4" w:space="0" w:color="000000"/>
              <w:left w:val="single" w:sz="4" w:space="0" w:color="000000"/>
              <w:bottom w:val="single" w:sz="4" w:space="0" w:color="000000"/>
            </w:tcBorders>
          </w:tcPr>
          <w:p w14:paraId="3A92FA21" w14:textId="77777777" w:rsidR="00916881" w:rsidRPr="00737D29" w:rsidRDefault="00916881" w:rsidP="00737D29">
            <w:pPr>
              <w:pStyle w:val="TableBody"/>
              <w:rPr>
                <w:b/>
                <w:bCs/>
              </w:rPr>
            </w:pPr>
            <w:r w:rsidRPr="00737D2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392A1CD" w14:textId="77777777" w:rsidR="00916881" w:rsidRDefault="00916881" w:rsidP="00737D29">
            <w:pPr>
              <w:pStyle w:val="TableBody"/>
            </w:pPr>
            <w:r>
              <w:t xml:space="preserve">Deletes the corresponding Forecast Adjustment from the Cashpoint. </w:t>
            </w:r>
          </w:p>
          <w:p w14:paraId="1B55F8D6" w14:textId="433EFCAA" w:rsidR="00916881" w:rsidRDefault="00916881" w:rsidP="00C4015C">
            <w:pPr>
              <w:pStyle w:val="TableNote"/>
            </w:pPr>
            <w:r w:rsidRPr="003B5D4F">
              <w:rPr>
                <w:b/>
                <w:bCs/>
                <w:rPrChange w:id="1089" w:author="Moses, Robbie" w:date="2023-02-22T01:37:00Z">
                  <w:rPr/>
                </w:rPrChange>
              </w:rPr>
              <w:t>Note</w:t>
            </w:r>
            <w:r>
              <w:t xml:space="preserve">: The </w:t>
            </w:r>
            <w:del w:id="1090" w:author="Moses, Robbie" w:date="2023-02-22T01:37:00Z">
              <w:r w:rsidDel="003B5D4F">
                <w:delText>All Days</w:delText>
              </w:r>
            </w:del>
            <w:ins w:id="1091" w:author="Moses, Robbie" w:date="2023-02-22T01:37:00Z">
              <w:r w:rsidR="003B5D4F">
                <w:t>All-Days</w:t>
              </w:r>
            </w:ins>
            <w:r>
              <w:t xml:space="preserve"> adjustment is required for every Cashpoint. Setting it to zero means it will </w:t>
            </w:r>
            <w:r w:rsidR="004C3D81">
              <w:t>not affect</w:t>
            </w:r>
            <w:r>
              <w:t xml:space="preserve"> the Cashpoint forecast.</w:t>
            </w:r>
          </w:p>
        </w:tc>
      </w:tr>
    </w:tbl>
    <w:p w14:paraId="1C540B56" w14:textId="5B625F8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F439C4F" w14:textId="00098B3C" w:rsidR="00916881" w:rsidRDefault="00916881" w:rsidP="00E0492A">
      <w:pPr>
        <w:pStyle w:val="Heading2"/>
      </w:pPr>
      <w:bookmarkStart w:id="1092" w:name="_Ref221790204"/>
      <w:bookmarkStart w:id="1093" w:name="_Toc128718617"/>
      <w:r>
        <w:lastRenderedPageBreak/>
        <w:t>Cashpoint</w:t>
      </w:r>
      <w:r>
        <w:rPr>
          <w:rFonts w:ascii="Wingdings" w:hAnsi="Wingdings"/>
        </w:rPr>
        <w:t></w:t>
      </w:r>
      <w:r>
        <w:t>Forecast</w:t>
      </w:r>
      <w:r>
        <w:rPr>
          <w:rFonts w:ascii="Wingdings" w:hAnsi="Wingdings"/>
        </w:rPr>
        <w:t></w:t>
      </w:r>
      <w:r>
        <w:t>Generate Forecast</w:t>
      </w:r>
      <w:bookmarkEnd w:id="1092"/>
      <w:bookmarkEnd w:id="1093"/>
    </w:p>
    <w:p w14:paraId="3FD07A23" w14:textId="7B550986" w:rsidR="00916881" w:rsidRDefault="00916881" w:rsidP="004B551D">
      <w:pPr>
        <w:pStyle w:val="BodyText"/>
      </w:pPr>
      <w:r>
        <w:t xml:space="preserve">The Generate Forecast page allows the user to generate a new Forecast for the current Cashpoint. The user can create new Forecast Definition IDs or use existing IDs to run the Forecast process. </w:t>
      </w:r>
    </w:p>
    <w:p w14:paraId="285A7A0A" w14:textId="085B5CCF" w:rsidR="007F25D8" w:rsidRDefault="007F25D8" w:rsidP="004B551D">
      <w:pPr>
        <w:pStyle w:val="BodyText"/>
      </w:pPr>
      <w:r>
        <w:t xml:space="preserve">Users can also select which specific currencies they wish to run the forecast for. All Currencies </w:t>
      </w:r>
      <w:r w:rsidR="00E54760">
        <w:t xml:space="preserve">are </w:t>
      </w:r>
      <w:r>
        <w:t>also an option.</w:t>
      </w:r>
    </w:p>
    <w:p w14:paraId="0F17B01E" w14:textId="0A4FDD2D" w:rsidR="00916881" w:rsidRDefault="00916881" w:rsidP="00F63174">
      <w:pPr>
        <w:pStyle w:val="Caption"/>
        <w:spacing w:before="0" w:after="120"/>
        <w:ind w:left="187" w:hanging="187"/>
        <w:outlineLvl w:val="0"/>
        <w:rPr>
          <w:lang w:val="en-US"/>
        </w:rPr>
      </w:pPr>
      <w:bookmarkStart w:id="1094" w:name="_Toc128632374"/>
      <w:r w:rsidRPr="62692672">
        <w:rPr>
          <w:lang w:val="en-US"/>
        </w:rPr>
        <w:t xml:space="preserve">Figure </w:t>
      </w:r>
      <w:ins w:id="109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096" w:author="Robbie Moses" w:date="2023-03-02T06:45:00Z">
        <w:r w:rsidR="00624EA3">
          <w:rPr>
            <w:noProof/>
            <w:lang w:val="en-US"/>
          </w:rPr>
          <w:t>55</w:t>
        </w:r>
        <w:r w:rsidR="00624EA3">
          <w:rPr>
            <w:lang w:val="en-US"/>
          </w:rPr>
          <w:fldChar w:fldCharType="end"/>
        </w:r>
      </w:ins>
      <w:ins w:id="1097" w:author="Moses, Robbie" w:date="2023-02-22T02:39:00Z">
        <w:del w:id="1098" w:author="Robbie Moses" w:date="2023-03-02T06:45:00Z">
          <w:r w:rsidR="003B5D4F" w:rsidDel="00624EA3">
            <w:rPr>
              <w:lang w:val="en-US"/>
            </w:rPr>
            <w:fldChar w:fldCharType="begin"/>
          </w:r>
          <w:r w:rsidR="003B5D4F" w:rsidDel="00624EA3">
            <w:rPr>
              <w:lang w:val="en-US"/>
            </w:rPr>
            <w:delInstrText xml:space="preserve"> SEQ Figure \* ARABIC </w:delInstrText>
          </w:r>
        </w:del>
      </w:ins>
      <w:del w:id="1099" w:author="Robbie Moses" w:date="2023-03-02T06:45:00Z">
        <w:r w:rsidR="003B5D4F" w:rsidDel="00624EA3">
          <w:rPr>
            <w:lang w:val="en-US"/>
          </w:rPr>
          <w:fldChar w:fldCharType="separate"/>
        </w:r>
      </w:del>
      <w:ins w:id="1100" w:author="Moses, Robbie" w:date="2023-02-22T02:39:00Z">
        <w:del w:id="1101" w:author="Robbie Moses" w:date="2023-03-02T06:45:00Z">
          <w:r w:rsidR="003B5D4F" w:rsidDel="00624EA3">
            <w:rPr>
              <w:noProof/>
              <w:lang w:val="en-US"/>
            </w:rPr>
            <w:delText>54</w:delText>
          </w:r>
          <w:r w:rsidR="003B5D4F" w:rsidDel="00624EA3">
            <w:rPr>
              <w:lang w:val="en-US"/>
            </w:rPr>
            <w:fldChar w:fldCharType="end"/>
          </w:r>
        </w:del>
      </w:ins>
      <w:del w:id="1102"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54</w:delText>
        </w:r>
        <w:r w:rsidRPr="62692672" w:rsidDel="003B5D4F">
          <w:rPr>
            <w:lang w:val="en-US"/>
          </w:rPr>
          <w:fldChar w:fldCharType="end"/>
        </w:r>
      </w:del>
      <w:r w:rsidRPr="62692672">
        <w:rPr>
          <w:lang w:val="en-US"/>
        </w:rPr>
        <w:t>: Forecast Generation Page</w:t>
      </w:r>
      <w:bookmarkEnd w:id="1094"/>
    </w:p>
    <w:p w14:paraId="1ACC34CF" w14:textId="2E82F543" w:rsidR="00916881" w:rsidRDefault="4C27D98A" w:rsidP="0045187D">
      <w:pPr>
        <w:pStyle w:val="BodyText"/>
      </w:pPr>
      <w:r>
        <w:rPr>
          <w:noProof/>
        </w:rPr>
        <w:drawing>
          <wp:inline distT="0" distB="0" distL="0" distR="0" wp14:anchorId="77D90AFD" wp14:editId="3CD35F11">
            <wp:extent cx="4572000" cy="1485900"/>
            <wp:effectExtent l="76200" t="76200" r="133350" b="133350"/>
            <wp:docPr id="1970612881" name="Picture 19706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1485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12AEBC" w14:textId="581282AE" w:rsidR="00916881" w:rsidRDefault="00916881" w:rsidP="00F63174">
      <w:pPr>
        <w:pStyle w:val="TopofSection"/>
        <w:spacing w:before="0" w:after="120" w:line="240" w:lineRule="auto"/>
        <w:ind w:left="187" w:hanging="187"/>
        <w:outlineLvl w:val="0"/>
      </w:pPr>
      <w:bookmarkStart w:id="1103" w:name="_Ref221790205"/>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592C1F68" w14:textId="77777777" w:rsidR="005E4A92" w:rsidRDefault="005E4A92" w:rsidP="0045187D">
      <w:pPr>
        <w:pStyle w:val="BodyText"/>
      </w:pPr>
    </w:p>
    <w:p w14:paraId="12C62B5B" w14:textId="31E7BFFB" w:rsidR="00916881" w:rsidRDefault="00916881" w:rsidP="00E0492A">
      <w:pPr>
        <w:pStyle w:val="Heading2"/>
      </w:pPr>
      <w:bookmarkStart w:id="1104" w:name="_Ref236037482"/>
      <w:bookmarkStart w:id="1105" w:name="_Ref236107112"/>
      <w:bookmarkStart w:id="1106" w:name="_Toc128718618"/>
      <w:r>
        <w:t>Cashpoint</w:t>
      </w:r>
      <w:r>
        <w:rPr>
          <w:rFonts w:ascii="Wingdings" w:hAnsi="Wingdings"/>
        </w:rPr>
        <w:t></w:t>
      </w:r>
      <w:r>
        <w:t>Forecast</w:t>
      </w:r>
      <w:r>
        <w:rPr>
          <w:rFonts w:ascii="Wingdings" w:hAnsi="Wingdings"/>
        </w:rPr>
        <w:t></w:t>
      </w:r>
      <w:r>
        <w:t>Analysis</w:t>
      </w:r>
      <w:bookmarkEnd w:id="1103"/>
      <w:bookmarkEnd w:id="1104"/>
      <w:bookmarkEnd w:id="1105"/>
      <w:bookmarkEnd w:id="1106"/>
    </w:p>
    <w:p w14:paraId="5779F95B" w14:textId="34041FE1" w:rsidR="00916881" w:rsidRDefault="00916881" w:rsidP="005E4A92">
      <w:pPr>
        <w:pStyle w:val="BodyText"/>
      </w:pPr>
      <w:r>
        <w:t xml:space="preserve">The Forecast Analysis page gives a summary of the Forecast quality values with a visual indicator (Red, Yellow, Green) representing the quality level. This page is for </w:t>
      </w:r>
      <w:r w:rsidR="00E54760">
        <w:t xml:space="preserve">informational </w:t>
      </w:r>
      <w:r>
        <w:t xml:space="preserve">purposes only. </w:t>
      </w:r>
    </w:p>
    <w:p w14:paraId="544DE105" w14:textId="22845346" w:rsidR="006D3C82" w:rsidRDefault="006D3C82" w:rsidP="006D3C82">
      <w:pPr>
        <w:pStyle w:val="Caption"/>
        <w:spacing w:before="0" w:after="120"/>
        <w:ind w:left="187" w:hanging="187"/>
        <w:outlineLvl w:val="0"/>
      </w:pPr>
      <w:bookmarkStart w:id="1107" w:name="_Toc128632375"/>
      <w:r>
        <w:t xml:space="preserve">Figure </w:t>
      </w:r>
      <w:ins w:id="1108" w:author="Robbie Moses" w:date="2023-03-02T06:45:00Z">
        <w:r w:rsidR="00624EA3">
          <w:fldChar w:fldCharType="begin"/>
        </w:r>
        <w:r w:rsidR="00624EA3">
          <w:instrText xml:space="preserve"> SEQ Figure \* ARABIC </w:instrText>
        </w:r>
      </w:ins>
      <w:r w:rsidR="00624EA3">
        <w:fldChar w:fldCharType="separate"/>
      </w:r>
      <w:ins w:id="1109" w:author="Robbie Moses" w:date="2023-03-02T06:45:00Z">
        <w:r w:rsidR="00624EA3">
          <w:rPr>
            <w:noProof/>
          </w:rPr>
          <w:t>56</w:t>
        </w:r>
        <w:r w:rsidR="00624EA3">
          <w:fldChar w:fldCharType="end"/>
        </w:r>
      </w:ins>
      <w:ins w:id="1110" w:author="Moses, Robbie" w:date="2023-02-22T02:39:00Z">
        <w:del w:id="1111" w:author="Robbie Moses" w:date="2023-03-02T06:45:00Z">
          <w:r w:rsidR="003B5D4F" w:rsidDel="00624EA3">
            <w:fldChar w:fldCharType="begin"/>
          </w:r>
          <w:r w:rsidR="003B5D4F" w:rsidDel="00624EA3">
            <w:delInstrText xml:space="preserve"> SEQ Figure \* ARABIC </w:delInstrText>
          </w:r>
        </w:del>
      </w:ins>
      <w:del w:id="1112" w:author="Robbie Moses" w:date="2023-03-02T06:45:00Z">
        <w:r w:rsidR="003B5D4F" w:rsidDel="00624EA3">
          <w:fldChar w:fldCharType="separate"/>
        </w:r>
      </w:del>
      <w:ins w:id="1113" w:author="Moses, Robbie" w:date="2023-02-22T02:39:00Z">
        <w:del w:id="1114" w:author="Robbie Moses" w:date="2023-03-02T06:45:00Z">
          <w:r w:rsidR="003B5D4F" w:rsidDel="00624EA3">
            <w:rPr>
              <w:noProof/>
            </w:rPr>
            <w:delText>55</w:delText>
          </w:r>
          <w:r w:rsidR="003B5D4F" w:rsidDel="00624EA3">
            <w:fldChar w:fldCharType="end"/>
          </w:r>
        </w:del>
      </w:ins>
      <w:del w:id="1115" w:author="Moses, Robbie" w:date="2023-02-22T02:39:00Z">
        <w:r w:rsidRPr="62692672" w:rsidDel="003B5D4F">
          <w:fldChar w:fldCharType="begin"/>
        </w:r>
        <w:r w:rsidDel="003B5D4F">
          <w:delInstrText xml:space="preserve"> SEQ "Figure" \*Arabic </w:delInstrText>
        </w:r>
        <w:r w:rsidRPr="62692672" w:rsidDel="003B5D4F">
          <w:fldChar w:fldCharType="separate"/>
        </w:r>
        <w:r w:rsidDel="003B5D4F">
          <w:rPr>
            <w:noProof/>
          </w:rPr>
          <w:delText>55</w:delText>
        </w:r>
        <w:r w:rsidRPr="62692672" w:rsidDel="003B5D4F">
          <w:rPr>
            <w:noProof/>
          </w:rPr>
          <w:fldChar w:fldCharType="end"/>
        </w:r>
      </w:del>
      <w:r>
        <w:t>: Forecast Analysis Page</w:t>
      </w:r>
      <w:bookmarkEnd w:id="1107"/>
    </w:p>
    <w:p w14:paraId="651A92DD" w14:textId="6730A94D" w:rsidR="00916881" w:rsidRDefault="7E700796" w:rsidP="006D3C82">
      <w:pPr>
        <w:pStyle w:val="BodyText"/>
      </w:pPr>
      <w:r>
        <w:rPr>
          <w:noProof/>
        </w:rPr>
        <w:drawing>
          <wp:inline distT="0" distB="0" distL="0" distR="0" wp14:anchorId="503890DA" wp14:editId="463BD07D">
            <wp:extent cx="4572000" cy="1304925"/>
            <wp:effectExtent l="76200" t="76200" r="133350" b="142875"/>
            <wp:docPr id="1929233275" name="Picture 19292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1099E" w14:textId="104C390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3C5ACA5D" w14:textId="77777777" w:rsidR="00916881" w:rsidRPr="006D3C82" w:rsidRDefault="00916881" w:rsidP="006D3C82">
      <w:pPr>
        <w:pStyle w:val="BodyText"/>
      </w:pPr>
    </w:p>
    <w:p w14:paraId="02123512" w14:textId="77777777" w:rsidR="00916881" w:rsidRDefault="00916881" w:rsidP="00F63174">
      <w:pPr>
        <w:spacing w:after="120"/>
        <w:ind w:left="187" w:hanging="187"/>
        <w:outlineLvl w:val="0"/>
        <w:rPr>
          <w:caps/>
          <w:color w:val="622423"/>
          <w:sz w:val="24"/>
          <w:szCs w:val="24"/>
        </w:rPr>
      </w:pPr>
      <w:bookmarkStart w:id="1116" w:name="_Ref236037487"/>
      <w:r>
        <w:br w:type="page"/>
      </w:r>
    </w:p>
    <w:p w14:paraId="0F8A9A81" w14:textId="6FAA7AC7" w:rsidR="00916881" w:rsidRDefault="00916881" w:rsidP="00E0492A">
      <w:pPr>
        <w:pStyle w:val="Heading2"/>
      </w:pPr>
      <w:bookmarkStart w:id="1117" w:name="_Ref221790206"/>
      <w:bookmarkStart w:id="1118" w:name="_Toc128718619"/>
      <w:bookmarkEnd w:id="1116"/>
      <w:r>
        <w:lastRenderedPageBreak/>
        <w:t>Cashpoint</w:t>
      </w:r>
      <w:r>
        <w:rPr>
          <w:rFonts w:ascii="Wingdings" w:hAnsi="Wingdings"/>
        </w:rPr>
        <w:t></w:t>
      </w:r>
      <w:r>
        <w:t>Reports</w:t>
      </w:r>
      <w:bookmarkEnd w:id="1117"/>
      <w:bookmarkEnd w:id="1118"/>
    </w:p>
    <w:p w14:paraId="53560BB9" w14:textId="1D47DACC" w:rsidR="00916881" w:rsidRDefault="00916881" w:rsidP="005E4A92">
      <w:pPr>
        <w:pStyle w:val="BodyText"/>
      </w:pPr>
      <w:r>
        <w:t xml:space="preserve">The reports section of the Cashpoint screen gives the user </w:t>
      </w:r>
      <w:r w:rsidR="00520D8E">
        <w:t>Cashpoint-</w:t>
      </w:r>
      <w:r>
        <w:t xml:space="preserve">specific reports to allow for faster access to critical reports used for analysis purposes. The reports are covered in the </w:t>
      </w:r>
      <w:r w:rsidR="00027408">
        <w:fldChar w:fldCharType="begin"/>
      </w:r>
      <w:r>
        <w:instrText xml:space="preserve"> REF _Ref223399926 \h </w:instrText>
      </w:r>
      <w:r w:rsidR="005E4A92">
        <w:instrText xml:space="preserve"> \* MERGEFORMAT </w:instrText>
      </w:r>
      <w:r w:rsidR="00027408">
        <w:fldChar w:fldCharType="separate"/>
      </w:r>
      <w:r w:rsidR="00D57607">
        <w:t>Reports Tab</w:t>
      </w:r>
      <w:r w:rsidR="00027408">
        <w:fldChar w:fldCharType="end"/>
      </w:r>
      <w:r>
        <w:t xml:space="preserve"> section of this document. Please refer to the following reports for additional information:</w:t>
      </w:r>
    </w:p>
    <w:p w14:paraId="270CA647" w14:textId="34EA5CA4"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Horizons</w:t>
      </w:r>
      <w:r w:rsidRPr="005E4A92">
        <w:rPr>
          <w:rStyle w:val="Hyperlink"/>
          <w:color w:val="365F91"/>
          <w:u w:val="none"/>
        </w:rPr>
        <w:fldChar w:fldCharType="end"/>
      </w:r>
    </w:p>
    <w:p w14:paraId="2B53C51D" w14:textId="57085A99" w:rsidR="00916881" w:rsidRPr="005E4A92" w:rsidRDefault="000A4235" w:rsidP="005E4A92">
      <w:pPr>
        <w:pStyle w:val="ListBullet"/>
        <w:rPr>
          <w:rStyle w:val="Hyperlink"/>
          <w:color w:val="365F91"/>
          <w:u w:val="none"/>
        </w:rPr>
      </w:pPr>
      <w:hyperlink w:anchor="_Linked_Horizon" w:history="1">
        <w:r w:rsidR="00916881" w:rsidRPr="005E4A92">
          <w:rPr>
            <w:rStyle w:val="Hyperlink"/>
            <w:color w:val="365F91"/>
            <w:u w:val="none"/>
          </w:rPr>
          <w:t>Linked Horizons</w:t>
        </w:r>
      </w:hyperlink>
    </w:p>
    <w:p w14:paraId="47BDC2C6" w14:textId="1DF0DDFD"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_Ref236108155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History</w:t>
      </w:r>
      <w:r w:rsidRPr="005E4A92">
        <w:rPr>
          <w:rStyle w:val="Hyperlink"/>
          <w:color w:val="365F91"/>
          <w:u w:val="none"/>
        </w:rPr>
        <w:fldChar w:fldCharType="end"/>
      </w:r>
    </w:p>
    <w:p w14:paraId="55E60C95" w14:textId="34C0B77B" w:rsidR="00916881" w:rsidRPr="005E4A92" w:rsidRDefault="000A4235" w:rsidP="005E4A92">
      <w:pPr>
        <w:pStyle w:val="ListBullet"/>
        <w:rPr>
          <w:rStyle w:val="Hyperlink"/>
          <w:color w:val="365F91"/>
          <w:u w:val="none"/>
        </w:rPr>
      </w:pPr>
      <w:hyperlink w:anchor="_Linked_History" w:history="1">
        <w:r w:rsidR="00916881" w:rsidRPr="005E4A92">
          <w:rPr>
            <w:rStyle w:val="Hyperlink"/>
            <w:color w:val="365F91"/>
            <w:u w:val="none"/>
          </w:rPr>
          <w:t>Linked History</w:t>
        </w:r>
      </w:hyperlink>
    </w:p>
    <w:p w14:paraId="757D841F" w14:textId="3C8107A8"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_Ref236108160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Orders</w:t>
      </w:r>
      <w:r w:rsidRPr="005E4A92">
        <w:rPr>
          <w:rStyle w:val="Hyperlink"/>
          <w:color w:val="365F91"/>
          <w:u w:val="none"/>
        </w:rPr>
        <w:fldChar w:fldCharType="end"/>
      </w:r>
    </w:p>
    <w:p w14:paraId="6B428ADA" w14:textId="3D0F7C37"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_Ref223304517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Recommendations</w:t>
      </w:r>
      <w:r w:rsidRPr="005E4A92">
        <w:rPr>
          <w:rStyle w:val="Hyperlink"/>
          <w:color w:val="365F91"/>
          <w:u w:val="none"/>
        </w:rPr>
        <w:fldChar w:fldCharType="end"/>
      </w:r>
    </w:p>
    <w:p w14:paraId="72D5B51E" w14:textId="161D2F10" w:rsidR="00916881" w:rsidRPr="005E4A92" w:rsidRDefault="00027408" w:rsidP="005E4A92">
      <w:pPr>
        <w:pStyle w:val="ListBullet"/>
        <w:rPr>
          <w:rStyle w:val="Hyperlink"/>
          <w:color w:val="365F91"/>
          <w:u w:val="none"/>
        </w:rPr>
      </w:pPr>
      <w:r w:rsidRPr="005E4A92">
        <w:rPr>
          <w:rStyle w:val="Hyperlink"/>
          <w:color w:val="365F91"/>
          <w:u w:val="none"/>
        </w:rPr>
        <w:fldChar w:fldCharType="begin"/>
      </w:r>
      <w:r w:rsidR="00916881" w:rsidRPr="005E4A92">
        <w:rPr>
          <w:rStyle w:val="Hyperlink"/>
          <w:color w:val="365F91"/>
          <w:u w:val="none"/>
        </w:rPr>
        <w:instrText xml:space="preserve"> REF _Ref236108194 \h </w:instrText>
      </w:r>
      <w:r w:rsidR="005E4A92" w:rsidRPr="005E4A92">
        <w:rPr>
          <w:rStyle w:val="Hyperlink"/>
          <w:color w:val="365F91"/>
          <w:u w:val="none"/>
        </w:rPr>
        <w:instrText xml:space="preserve"> \* MERGEFORMAT </w:instrText>
      </w:r>
      <w:r w:rsidRPr="005E4A92">
        <w:rPr>
          <w:rStyle w:val="Hyperlink"/>
          <w:color w:val="365F91"/>
          <w:u w:val="none"/>
        </w:rPr>
      </w:r>
      <w:r w:rsidRPr="005E4A92">
        <w:rPr>
          <w:rStyle w:val="Hyperlink"/>
          <w:color w:val="365F91"/>
          <w:u w:val="none"/>
        </w:rPr>
        <w:fldChar w:fldCharType="separate"/>
      </w:r>
      <w:r w:rsidR="00D57607" w:rsidRPr="005E4A92">
        <w:rPr>
          <w:rStyle w:val="Hyperlink"/>
          <w:color w:val="365F91"/>
          <w:u w:val="none"/>
        </w:rPr>
        <w:t>Forecast Details</w:t>
      </w:r>
      <w:r w:rsidRPr="005E4A92">
        <w:rPr>
          <w:rStyle w:val="Hyperlink"/>
          <w:color w:val="365F91"/>
          <w:u w:val="none"/>
        </w:rPr>
        <w:fldChar w:fldCharType="end"/>
      </w:r>
    </w:p>
    <w:p w14:paraId="0B923DB5" w14:textId="556849A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_Ref231748060 \h </w:instrText>
      </w:r>
      <w:r w:rsidR="00027408">
        <w:fldChar w:fldCharType="separate"/>
      </w:r>
      <w:r w:rsidR="00D57607">
        <w:t>Cashpoint Window</w:t>
      </w:r>
      <w:r w:rsidR="00027408">
        <w:fldChar w:fldCharType="end"/>
      </w:r>
    </w:p>
    <w:p w14:paraId="0455FB56" w14:textId="77777777" w:rsidR="00916881" w:rsidRDefault="00916881" w:rsidP="006D3C82">
      <w:pPr>
        <w:pStyle w:val="BodyText"/>
      </w:pPr>
    </w:p>
    <w:p w14:paraId="19F2BB92" w14:textId="77777777" w:rsidR="00C4015C" w:rsidRDefault="00C4015C">
      <w:pPr>
        <w:rPr>
          <w:rFonts w:eastAsia="Times New Roman"/>
          <w:b/>
          <w:color w:val="54B948"/>
          <w:sz w:val="34"/>
          <w:szCs w:val="28"/>
          <w:lang w:val="en-GB"/>
        </w:rPr>
      </w:pPr>
      <w:bookmarkStart w:id="1119" w:name="_Ref221779286"/>
      <w:bookmarkStart w:id="1120" w:name="_Ref231748085"/>
      <w:bookmarkStart w:id="1121" w:name="_Ref23580385"/>
      <w:bookmarkStart w:id="1122" w:name="_Ref26095099"/>
      <w:r>
        <w:br w:type="page"/>
      </w:r>
    </w:p>
    <w:p w14:paraId="7197B6A8" w14:textId="438D2C8B" w:rsidR="00916881" w:rsidRDefault="00916881" w:rsidP="00E0492A">
      <w:pPr>
        <w:pStyle w:val="TOCHeading"/>
      </w:pPr>
      <w:bookmarkStart w:id="1123" w:name="_Toc128718620"/>
      <w:r>
        <w:lastRenderedPageBreak/>
        <w:t>Today Tab</w:t>
      </w:r>
      <w:bookmarkEnd w:id="1119"/>
      <w:bookmarkEnd w:id="1120"/>
      <w:bookmarkEnd w:id="1123"/>
    </w:p>
    <w:p w14:paraId="64472F82" w14:textId="68A198B4" w:rsidR="00916881" w:rsidRDefault="00916881" w:rsidP="005E4A92">
      <w:pPr>
        <w:pStyle w:val="BodyText"/>
      </w:pPr>
      <w:r>
        <w:t>The Today Tab is the starting point for all users when the</w:t>
      </w:r>
      <w:r w:rsidR="00520D8E">
        <w:t>y</w:t>
      </w:r>
      <w:r>
        <w:t xml:space="preserve"> log on to OptiCash. Most of the day</w:t>
      </w:r>
      <w:r w:rsidR="00520D8E">
        <w:t>-to-</w:t>
      </w:r>
      <w:r>
        <w:t xml:space="preserve">day tasks the users perform can be completed using the information contained under the Today Tab. </w:t>
      </w:r>
    </w:p>
    <w:p w14:paraId="19F67E66" w14:textId="77777777" w:rsidR="00916881" w:rsidRDefault="00916881" w:rsidP="005E4A92">
      <w:pPr>
        <w:pStyle w:val="BodyText"/>
      </w:pPr>
      <w:r>
        <w:t xml:space="preserve">All of the pages that are contained under the Today Tab are explained below. The following is a summary of the information that will be covered in this section along with hyperlinks to each topic. </w:t>
      </w:r>
    </w:p>
    <w:p w14:paraId="205BBF50" w14:textId="2638CD1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_Ref236108341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Dashboard Page</w:t>
      </w:r>
      <w:r w:rsidRPr="005E4A92">
        <w:rPr>
          <w:rStyle w:val="Hyperlink"/>
          <w:color w:val="365F91"/>
        </w:rPr>
        <w:fldChar w:fldCharType="end"/>
      </w:r>
    </w:p>
    <w:p w14:paraId="7AC712A3" w14:textId="61AA8C31" w:rsidR="00916881" w:rsidRPr="00817A71" w:rsidRDefault="000A4235" w:rsidP="005E4A92">
      <w:pPr>
        <w:pStyle w:val="ListBullet"/>
        <w:rPr>
          <w:rStyle w:val="Hyperlink"/>
          <w:color w:val="365F91"/>
          <w:u w:val="none"/>
        </w:rPr>
      </w:pPr>
      <w:hyperlink w:anchor="_TodayCurrent_Balance_Levels" w:history="1">
        <w:r w:rsidR="00916881" w:rsidRPr="00817A71">
          <w:rPr>
            <w:rStyle w:val="Hyperlink"/>
            <w:color w:val="365F91"/>
            <w:u w:val="none"/>
          </w:rPr>
          <w:t>Today</w:t>
        </w:r>
        <w:r w:rsidR="00916881" w:rsidRPr="00817A71">
          <w:rPr>
            <w:rStyle w:val="Hyperlink"/>
            <w:color w:val="365F91"/>
            <w:u w:val="none"/>
          </w:rPr>
          <w:t>Current Balance Levels</w:t>
        </w:r>
      </w:hyperlink>
    </w:p>
    <w:p w14:paraId="4222E85B" w14:textId="6C21616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_Ref221514354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Dashboard</w:t>
      </w:r>
      <w:r w:rsidR="00D57607" w:rsidRPr="005E4A92">
        <w:rPr>
          <w:rStyle w:val="Hyperlink"/>
          <w:color w:val="365F91"/>
        </w:rPr>
        <w:t>To Do List</w:t>
      </w:r>
      <w:r w:rsidRPr="005E4A92">
        <w:rPr>
          <w:rStyle w:val="Hyperlink"/>
          <w:color w:val="365F91"/>
        </w:rPr>
        <w:fldChar w:fldCharType="end"/>
      </w:r>
    </w:p>
    <w:p w14:paraId="5038CFB0" w14:textId="57A33331"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_Ref236106992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Alerts Page</w:t>
      </w:r>
      <w:r w:rsidRPr="005E4A92">
        <w:rPr>
          <w:rStyle w:val="Hyperlink"/>
          <w:color w:val="365F91"/>
        </w:rPr>
        <w:fldChar w:fldCharType="end"/>
      </w:r>
    </w:p>
    <w:p w14:paraId="2E846A9B" w14:textId="2AEFB93E"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_Ref221529925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Forecast Health Summary Report</w:t>
      </w:r>
      <w:r w:rsidRPr="005E4A92">
        <w:rPr>
          <w:rStyle w:val="Hyperlink"/>
          <w:color w:val="365F91"/>
        </w:rPr>
        <w:fldChar w:fldCharType="end"/>
      </w:r>
    </w:p>
    <w:p w14:paraId="28FA83B8" w14:textId="49A23C37"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_Ref272391000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Orders Workflow Page</w:t>
      </w:r>
      <w:r w:rsidRPr="005E4A92">
        <w:rPr>
          <w:rStyle w:val="Hyperlink"/>
          <w:color w:val="365F91"/>
        </w:rPr>
        <w:fldChar w:fldCharType="end"/>
      </w:r>
      <w:r w:rsidR="00916881" w:rsidRPr="005E4A92">
        <w:rPr>
          <w:rStyle w:val="Hyperlink"/>
          <w:color w:val="365F91"/>
        </w:rPr>
        <w:t xml:space="preserve"> </w:t>
      </w:r>
    </w:p>
    <w:p w14:paraId="2D9BE14B" w14:textId="6FECE8C3"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_Ref221516351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Pre-Emptive Alerts</w:t>
      </w:r>
      <w:r w:rsidRPr="005E4A92">
        <w:rPr>
          <w:rStyle w:val="Hyperlink"/>
          <w:color w:val="365F91"/>
        </w:rPr>
        <w:fldChar w:fldCharType="end"/>
      </w:r>
    </w:p>
    <w:p w14:paraId="501EBD9B" w14:textId="6EAA786C"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_Ref221697989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Pre-Emptive Alert Report</w:t>
      </w:r>
      <w:r w:rsidRPr="005E4A92">
        <w:rPr>
          <w:rStyle w:val="Hyperlink"/>
          <w:color w:val="365F91"/>
        </w:rPr>
        <w:fldChar w:fldCharType="end"/>
      </w:r>
    </w:p>
    <w:p w14:paraId="465CC876" w14:textId="1CDAC38B"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_Ref236108355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Today</w:t>
      </w:r>
      <w:r w:rsidR="00D57607" w:rsidRPr="005E4A92">
        <w:rPr>
          <w:rStyle w:val="Hyperlink"/>
          <w:color w:val="365F91"/>
        </w:rPr>
        <w:t>Data Health</w:t>
      </w:r>
      <w:r w:rsidRPr="005E4A92">
        <w:rPr>
          <w:rStyle w:val="Hyperlink"/>
          <w:color w:val="365F91"/>
        </w:rPr>
        <w:fldChar w:fldCharType="end"/>
      </w:r>
    </w:p>
    <w:p w14:paraId="708338F2" w14:textId="0F8C6C2A"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_Ref221697996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Summary</w:t>
      </w:r>
      <w:r w:rsidRPr="005E4A92">
        <w:rPr>
          <w:rStyle w:val="Hyperlink"/>
          <w:color w:val="365F91"/>
        </w:rPr>
        <w:fldChar w:fldCharType="end"/>
      </w:r>
    </w:p>
    <w:p w14:paraId="752C9332" w14:textId="191E315F"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_Ref236108358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Run Data Health Check</w:t>
      </w:r>
      <w:r w:rsidRPr="005E4A92">
        <w:rPr>
          <w:rStyle w:val="Hyperlink"/>
          <w:color w:val="365F91"/>
        </w:rPr>
        <w:fldChar w:fldCharType="end"/>
      </w:r>
    </w:p>
    <w:p w14:paraId="4A17EBF6" w14:textId="49E7D986" w:rsidR="00916881" w:rsidRPr="005E4A92" w:rsidRDefault="00027408" w:rsidP="005E4A92">
      <w:pPr>
        <w:pStyle w:val="ListBullet"/>
        <w:rPr>
          <w:rStyle w:val="Hyperlink"/>
          <w:color w:val="365F91"/>
        </w:rPr>
      </w:pPr>
      <w:r w:rsidRPr="005E4A92">
        <w:rPr>
          <w:rStyle w:val="Hyperlink"/>
          <w:color w:val="365F91"/>
        </w:rPr>
        <w:fldChar w:fldCharType="begin"/>
      </w:r>
      <w:r w:rsidR="00916881" w:rsidRPr="005E4A92">
        <w:rPr>
          <w:rStyle w:val="Hyperlink"/>
          <w:color w:val="365F91"/>
        </w:rPr>
        <w:instrText xml:space="preserve"> REF _Ref236108359 \h </w:instrText>
      </w:r>
      <w:r w:rsidR="005E4A92" w:rsidRPr="005E4A92">
        <w:rPr>
          <w:rStyle w:val="Hyperlink"/>
          <w:color w:val="365F91"/>
        </w:rPr>
        <w:instrText xml:space="preserve"> \* MERGEFORMAT </w:instrText>
      </w:r>
      <w:r w:rsidRPr="005E4A92">
        <w:rPr>
          <w:rStyle w:val="Hyperlink"/>
          <w:color w:val="365F91"/>
        </w:rPr>
      </w:r>
      <w:r w:rsidRPr="005E4A92">
        <w:rPr>
          <w:rStyle w:val="Hyperlink"/>
          <w:color w:val="365F91"/>
        </w:rPr>
        <w:fldChar w:fldCharType="separate"/>
      </w:r>
      <w:r w:rsidR="00D57607" w:rsidRPr="005E4A92">
        <w:rPr>
          <w:rStyle w:val="Hyperlink"/>
          <w:color w:val="365F91"/>
        </w:rPr>
        <w:t>Data Health Indicator Status Details</w:t>
      </w:r>
      <w:r w:rsidRPr="005E4A92">
        <w:rPr>
          <w:rStyle w:val="Hyperlink"/>
          <w:color w:val="365F91"/>
        </w:rPr>
        <w:fldChar w:fldCharType="end"/>
      </w:r>
    </w:p>
    <w:p w14:paraId="12C40D85" w14:textId="596AFB9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07D35BF6" w14:textId="77777777" w:rsidR="008A00FC" w:rsidRDefault="008A00FC">
      <w:pPr>
        <w:rPr>
          <w:rFonts w:eastAsia="Times New Roman" w:cs="Calibri"/>
          <w:b/>
          <w:color w:val="54B948"/>
          <w:sz w:val="28"/>
          <w:szCs w:val="24"/>
          <w:lang w:val="en-GB"/>
        </w:rPr>
      </w:pPr>
      <w:bookmarkStart w:id="1124" w:name="_Ref221697973"/>
      <w:bookmarkStart w:id="1125" w:name="_Ref236038419"/>
      <w:bookmarkStart w:id="1126" w:name="_Ref236108341"/>
      <w:r>
        <w:br w:type="page"/>
      </w:r>
    </w:p>
    <w:p w14:paraId="78D2222B" w14:textId="70D71F29" w:rsidR="00916881" w:rsidRDefault="00916881" w:rsidP="001759C2">
      <w:pPr>
        <w:pStyle w:val="Heading2"/>
      </w:pPr>
      <w:bookmarkStart w:id="1127" w:name="_Toc128718621"/>
      <w:r>
        <w:lastRenderedPageBreak/>
        <w:t>Today</w:t>
      </w:r>
      <w:r>
        <w:rPr>
          <w:rFonts w:ascii="Wingdings" w:hAnsi="Wingdings"/>
        </w:rPr>
        <w:t></w:t>
      </w:r>
      <w:r w:rsidR="003E5FE0">
        <w:t>Dashboard</w:t>
      </w:r>
      <w:r>
        <w:t xml:space="preserve"> Page</w:t>
      </w:r>
      <w:bookmarkEnd w:id="1124"/>
      <w:bookmarkEnd w:id="1125"/>
      <w:bookmarkEnd w:id="1126"/>
      <w:bookmarkEnd w:id="1127"/>
    </w:p>
    <w:p w14:paraId="3075BB1E" w14:textId="77777777" w:rsidR="00916881" w:rsidRDefault="00916881" w:rsidP="005E4A92">
      <w:pPr>
        <w:pStyle w:val="BodyText"/>
      </w:pPr>
      <w:r>
        <w:t xml:space="preserve">This page is the main screen users will log into when using the application. This is the starting point for OptiCash users to perform most of their daily and weekly tasks. </w:t>
      </w:r>
    </w:p>
    <w:p w14:paraId="2F982C2A" w14:textId="217A8C98" w:rsidR="00916881" w:rsidRDefault="00916881" w:rsidP="00F63174">
      <w:pPr>
        <w:pStyle w:val="Caption"/>
        <w:spacing w:before="0" w:after="120"/>
        <w:ind w:left="187" w:hanging="187"/>
        <w:outlineLvl w:val="0"/>
      </w:pPr>
      <w:bookmarkStart w:id="1128" w:name="_Toc128632376"/>
      <w:r>
        <w:t xml:space="preserve">Figure </w:t>
      </w:r>
      <w:ins w:id="1129" w:author="Robbie Moses" w:date="2023-03-02T06:45:00Z">
        <w:r w:rsidR="00624EA3">
          <w:fldChar w:fldCharType="begin"/>
        </w:r>
        <w:r w:rsidR="00624EA3">
          <w:instrText xml:space="preserve"> SEQ Figure \* ARABIC </w:instrText>
        </w:r>
      </w:ins>
      <w:r w:rsidR="00624EA3">
        <w:fldChar w:fldCharType="separate"/>
      </w:r>
      <w:ins w:id="1130" w:author="Robbie Moses" w:date="2023-03-02T06:45:00Z">
        <w:r w:rsidR="00624EA3">
          <w:rPr>
            <w:noProof/>
          </w:rPr>
          <w:t>57</w:t>
        </w:r>
        <w:r w:rsidR="00624EA3">
          <w:fldChar w:fldCharType="end"/>
        </w:r>
      </w:ins>
      <w:ins w:id="1131" w:author="Moses, Robbie" w:date="2023-02-22T02:39:00Z">
        <w:del w:id="1132" w:author="Robbie Moses" w:date="2023-03-02T06:45:00Z">
          <w:r w:rsidR="003B5D4F" w:rsidDel="00624EA3">
            <w:fldChar w:fldCharType="begin"/>
          </w:r>
          <w:r w:rsidR="003B5D4F" w:rsidDel="00624EA3">
            <w:delInstrText xml:space="preserve"> SEQ Figure \* ARABIC </w:delInstrText>
          </w:r>
        </w:del>
      </w:ins>
      <w:del w:id="1133" w:author="Robbie Moses" w:date="2023-03-02T06:45:00Z">
        <w:r w:rsidR="003B5D4F" w:rsidDel="00624EA3">
          <w:fldChar w:fldCharType="separate"/>
        </w:r>
      </w:del>
      <w:ins w:id="1134" w:author="Moses, Robbie" w:date="2023-02-22T02:39:00Z">
        <w:del w:id="1135" w:author="Robbie Moses" w:date="2023-03-02T06:45:00Z">
          <w:r w:rsidR="003B5D4F" w:rsidDel="00624EA3">
            <w:rPr>
              <w:noProof/>
            </w:rPr>
            <w:delText>56</w:delText>
          </w:r>
          <w:r w:rsidR="003B5D4F" w:rsidDel="00624EA3">
            <w:fldChar w:fldCharType="end"/>
          </w:r>
        </w:del>
      </w:ins>
      <w:del w:id="1136"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56</w:delText>
        </w:r>
        <w:r w:rsidRPr="62692672" w:rsidDel="003B5D4F">
          <w:rPr>
            <w:noProof/>
          </w:rPr>
          <w:fldChar w:fldCharType="end"/>
        </w:r>
      </w:del>
      <w:r w:rsidR="003E5FE0">
        <w:t>: Today -&gt; Dashboard</w:t>
      </w:r>
      <w:r>
        <w:t xml:space="preserve"> Page</w:t>
      </w:r>
      <w:bookmarkEnd w:id="1128"/>
    </w:p>
    <w:p w14:paraId="7BE31EEC" w14:textId="52195DCA" w:rsidR="00916881" w:rsidRDefault="7B776B44" w:rsidP="007832A5">
      <w:pPr>
        <w:pStyle w:val="BodyText"/>
        <w:jc w:val="center"/>
      </w:pPr>
      <w:r>
        <w:rPr>
          <w:noProof/>
        </w:rPr>
        <w:drawing>
          <wp:inline distT="0" distB="0" distL="0" distR="0" wp14:anchorId="18F87F68" wp14:editId="6F82FB98">
            <wp:extent cx="5486400" cy="3048000"/>
            <wp:effectExtent l="76200" t="76200" r="133350" b="133350"/>
            <wp:docPr id="361266330" name="Picture 36126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86400"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45FFBF" w14:textId="6EFBBA26" w:rsidR="00916881" w:rsidRDefault="00916881" w:rsidP="00F63174">
      <w:pPr>
        <w:pStyle w:val="Caption"/>
        <w:spacing w:before="0" w:after="120"/>
        <w:ind w:left="187" w:hanging="187"/>
        <w:outlineLvl w:val="0"/>
        <w:rPr>
          <w:lang w:val="en-US"/>
        </w:rPr>
      </w:pPr>
      <w:bookmarkStart w:id="1137" w:name="_Toc128630992"/>
      <w:r>
        <w:rPr>
          <w:lang w:val="en-US"/>
        </w:rPr>
        <w:t xml:space="preserve">Table </w:t>
      </w:r>
      <w:r w:rsidR="00027408">
        <w:fldChar w:fldCharType="begin"/>
      </w:r>
      <w:r>
        <w:instrText xml:space="preserve"> SEQ "Table" \*Arabic </w:instrText>
      </w:r>
      <w:r w:rsidR="00027408">
        <w:fldChar w:fldCharType="separate"/>
      </w:r>
      <w:r w:rsidR="00D57607">
        <w:rPr>
          <w:noProof/>
        </w:rPr>
        <w:t>38</w:t>
      </w:r>
      <w:r w:rsidR="00027408">
        <w:rPr>
          <w:noProof/>
        </w:rPr>
        <w:fldChar w:fldCharType="end"/>
      </w:r>
      <w:r>
        <w:rPr>
          <w:lang w:val="en-US"/>
        </w:rPr>
        <w:t xml:space="preserve">: </w:t>
      </w:r>
      <w:r w:rsidR="003E5FE0">
        <w:rPr>
          <w:lang w:val="en-US"/>
        </w:rPr>
        <w:t>Dashboard</w:t>
      </w:r>
      <w:r>
        <w:rPr>
          <w:lang w:val="en-US"/>
        </w:rPr>
        <w:t xml:space="preserve"> Page Descriptions</w:t>
      </w:r>
      <w:bookmarkEnd w:id="1137"/>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02A4B112" w14:textId="77777777" w:rsidTr="005E4A92">
        <w:trPr>
          <w:tblHeader/>
        </w:trPr>
        <w:tc>
          <w:tcPr>
            <w:tcW w:w="3740" w:type="dxa"/>
            <w:tcBorders>
              <w:top w:val="single" w:sz="4" w:space="0" w:color="000000"/>
              <w:left w:val="single" w:sz="4" w:space="0" w:color="000000"/>
              <w:bottom w:val="single" w:sz="4" w:space="0" w:color="000000"/>
            </w:tcBorders>
            <w:shd w:val="clear" w:color="auto" w:fill="60C03A"/>
          </w:tcPr>
          <w:p w14:paraId="47713314" w14:textId="77777777" w:rsidR="00916881" w:rsidRDefault="00916881" w:rsidP="005E4A92">
            <w:pPr>
              <w:pStyle w:val="TableHeading"/>
            </w:pPr>
            <w:r>
              <w:t xml:space="preserve">Today </w:t>
            </w:r>
            <w:r w:rsidR="003E5FE0">
              <w:t>Dashboard</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5CC1674C" w14:textId="77777777" w:rsidR="00916881" w:rsidRDefault="00916881" w:rsidP="005E4A92">
            <w:pPr>
              <w:pStyle w:val="TableHeading"/>
            </w:pPr>
            <w:r>
              <w:t>Description</w:t>
            </w:r>
          </w:p>
        </w:tc>
      </w:tr>
      <w:tr w:rsidR="00916881" w14:paraId="161B2376" w14:textId="77777777" w:rsidTr="005E4A92">
        <w:tc>
          <w:tcPr>
            <w:tcW w:w="3740" w:type="dxa"/>
            <w:tcBorders>
              <w:top w:val="single" w:sz="4" w:space="0" w:color="000000"/>
              <w:left w:val="single" w:sz="4" w:space="0" w:color="000000"/>
              <w:bottom w:val="single" w:sz="4" w:space="0" w:color="000000"/>
            </w:tcBorders>
          </w:tcPr>
          <w:p w14:paraId="0329A695" w14:textId="77777777" w:rsidR="00916881" w:rsidRPr="005E4A92" w:rsidRDefault="00916881" w:rsidP="005E4A92">
            <w:pPr>
              <w:pStyle w:val="TableBody"/>
              <w:rPr>
                <w:b/>
                <w:bCs/>
              </w:rPr>
            </w:pPr>
            <w:r w:rsidRPr="005E4A92">
              <w:rPr>
                <w:b/>
                <w:bCs/>
              </w:rPr>
              <w:t>Your Cashpoints</w:t>
            </w:r>
          </w:p>
          <w:p w14:paraId="6FE84798" w14:textId="77777777" w:rsidR="00916881" w:rsidRPr="005E4A92" w:rsidRDefault="00916881" w:rsidP="005E4A92">
            <w:pPr>
              <w:pStyle w:val="TableBody"/>
              <w:rPr>
                <w:b/>
                <w:bCs/>
              </w:rPr>
            </w:pPr>
          </w:p>
        </w:tc>
        <w:tc>
          <w:tcPr>
            <w:tcW w:w="4335" w:type="dxa"/>
            <w:tcBorders>
              <w:top w:val="single" w:sz="4" w:space="0" w:color="000000"/>
              <w:left w:val="single" w:sz="4" w:space="0" w:color="000000"/>
              <w:bottom w:val="single" w:sz="4" w:space="0" w:color="000000"/>
              <w:right w:val="single" w:sz="4" w:space="0" w:color="000000"/>
            </w:tcBorders>
          </w:tcPr>
          <w:p w14:paraId="3D0F7C2A" w14:textId="0E17C3DF" w:rsidR="00916881" w:rsidRDefault="00916881" w:rsidP="005E4A92">
            <w:pPr>
              <w:pStyle w:val="TableBody"/>
              <w:rPr>
                <w:bCs/>
              </w:rPr>
            </w:pPr>
            <w:r>
              <w:t xml:space="preserve">Your Cashpoints displays the number of active and inactive ATMs and /or Branches that have been assigned to this user. Users can run recommendations and forecast for inactive </w:t>
            </w:r>
            <w:r w:rsidR="005E4A92">
              <w:t>Cashpoints;</w:t>
            </w:r>
            <w:r>
              <w:t xml:space="preserve"> however, these Cashpoints will not be included in the Today status panels, or alerts/validations on the To Do List. It is also not possible to run data health for an inactive Cashpoint. Clicking on the hyperlinks </w:t>
            </w:r>
            <w:r>
              <w:rPr>
                <w:b/>
                <w:bCs/>
              </w:rPr>
              <w:t>Branch</w:t>
            </w:r>
            <w:r>
              <w:t xml:space="preserve"> or </w:t>
            </w:r>
            <w:r>
              <w:rPr>
                <w:b/>
                <w:bCs/>
              </w:rPr>
              <w:t xml:space="preserve">ATM </w:t>
            </w:r>
            <w:r>
              <w:rPr>
                <w:bCs/>
              </w:rPr>
              <w:t xml:space="preserve">will take you to the Network Cashpoint screen where you can browse through and select individual Cashpoints. </w:t>
            </w:r>
            <w:commentRangeStart w:id="1138"/>
            <w:r>
              <w:rPr>
                <w:bCs/>
              </w:rPr>
              <w:t>See</w:t>
            </w:r>
            <w:commentRangeEnd w:id="1138"/>
            <w:r w:rsidR="00A47A19">
              <w:rPr>
                <w:rStyle w:val="CommentReference"/>
                <w:rFonts w:eastAsia="MS Mincho"/>
                <w:lang w:val="en-US"/>
              </w:rPr>
              <w:commentReference w:id="1138"/>
            </w:r>
          </w:p>
        </w:tc>
      </w:tr>
      <w:tr w:rsidR="00916881" w14:paraId="4E6AB42F" w14:textId="77777777" w:rsidTr="005E4A92">
        <w:tc>
          <w:tcPr>
            <w:tcW w:w="3740" w:type="dxa"/>
            <w:tcBorders>
              <w:top w:val="single" w:sz="4" w:space="0" w:color="000000"/>
              <w:left w:val="single" w:sz="4" w:space="0" w:color="000000"/>
              <w:bottom w:val="single" w:sz="4" w:space="0" w:color="000000"/>
            </w:tcBorders>
          </w:tcPr>
          <w:p w14:paraId="2A2C354B" w14:textId="77777777" w:rsidR="00916881" w:rsidRPr="005E4A92" w:rsidRDefault="00916881" w:rsidP="005E4A92">
            <w:pPr>
              <w:pStyle w:val="TableBody"/>
              <w:rPr>
                <w:b/>
                <w:bCs/>
              </w:rPr>
            </w:pPr>
            <w:r w:rsidRPr="005E4A92">
              <w:rPr>
                <w:b/>
                <w:bCs/>
              </w:rPr>
              <w:t>Last Load for Cashpoint Balances</w:t>
            </w:r>
          </w:p>
        </w:tc>
        <w:tc>
          <w:tcPr>
            <w:tcW w:w="4335" w:type="dxa"/>
            <w:tcBorders>
              <w:top w:val="single" w:sz="4" w:space="0" w:color="000000"/>
              <w:left w:val="single" w:sz="4" w:space="0" w:color="000000"/>
              <w:bottom w:val="single" w:sz="4" w:space="0" w:color="000000"/>
              <w:right w:val="single" w:sz="4" w:space="0" w:color="000000"/>
            </w:tcBorders>
          </w:tcPr>
          <w:p w14:paraId="7D054666" w14:textId="77777777" w:rsidR="00916881" w:rsidRDefault="00916881" w:rsidP="005E4A92">
            <w:pPr>
              <w:pStyle w:val="TableBody"/>
            </w:pPr>
            <w:r>
              <w:t xml:space="preserve">This section displays when balances were last loaded for the cashpoints assigned to the current user. The list is organized by date and groups the cashpoints by the last </w:t>
            </w:r>
            <w:r>
              <w:lastRenderedPageBreak/>
              <w:t>day they had balances loaded. Clicking on a link for a particular date will launch the last load snapshot report.</w:t>
            </w:r>
          </w:p>
        </w:tc>
      </w:tr>
      <w:tr w:rsidR="00916881" w14:paraId="36285B82" w14:textId="77777777" w:rsidTr="005E4A92">
        <w:tc>
          <w:tcPr>
            <w:tcW w:w="3740" w:type="dxa"/>
            <w:tcBorders>
              <w:top w:val="single" w:sz="4" w:space="0" w:color="000000"/>
              <w:left w:val="single" w:sz="4" w:space="0" w:color="000000"/>
              <w:bottom w:val="single" w:sz="4" w:space="0" w:color="000000"/>
            </w:tcBorders>
          </w:tcPr>
          <w:p w14:paraId="6E8F5619" w14:textId="77777777" w:rsidR="00916881" w:rsidRPr="005E4A92" w:rsidRDefault="00916881" w:rsidP="005E4A92">
            <w:pPr>
              <w:pStyle w:val="TableBody"/>
              <w:rPr>
                <w:b/>
                <w:bCs/>
                <w:color w:val="000000"/>
              </w:rPr>
            </w:pPr>
            <w:r w:rsidRPr="005E4A92">
              <w:rPr>
                <w:b/>
                <w:bCs/>
                <w:color w:val="000000"/>
              </w:rPr>
              <w:lastRenderedPageBreak/>
              <w:t>Data Health Indicator</w:t>
            </w:r>
          </w:p>
        </w:tc>
        <w:tc>
          <w:tcPr>
            <w:tcW w:w="4335" w:type="dxa"/>
            <w:tcBorders>
              <w:top w:val="single" w:sz="4" w:space="0" w:color="000000"/>
              <w:left w:val="single" w:sz="4" w:space="0" w:color="000000"/>
              <w:bottom w:val="single" w:sz="4" w:space="0" w:color="000000"/>
              <w:right w:val="single" w:sz="4" w:space="0" w:color="000000"/>
            </w:tcBorders>
          </w:tcPr>
          <w:p w14:paraId="0BE6F3EC" w14:textId="51303BD9" w:rsidR="00916881" w:rsidRDefault="00916881" w:rsidP="005E4A92">
            <w:pPr>
              <w:pStyle w:val="TableBody"/>
              <w:rPr>
                <w:b/>
                <w:lang w:eastAsia="ar-SA"/>
              </w:rPr>
            </w:pPr>
            <w:r>
              <w:rPr>
                <w:szCs w:val="16"/>
              </w:rPr>
              <w:t>Displays the general quality of the data. See</w:t>
            </w:r>
            <w:r>
              <w:t xml:space="preserve">: </w:t>
            </w:r>
            <w:r w:rsidR="00027408" w:rsidRPr="00D30D98">
              <w:rPr>
                <w:b/>
                <w:i/>
                <w:iCs/>
                <w:lang w:eastAsia="ar-SA"/>
                <w:rPrChange w:id="1139" w:author="Robbie Moses" w:date="2023-03-03T01:03:00Z">
                  <w:rPr>
                    <w:b/>
                    <w:lang w:eastAsia="ar-SA"/>
                  </w:rPr>
                </w:rPrChange>
              </w:rPr>
              <w:fldChar w:fldCharType="begin"/>
            </w:r>
            <w:r w:rsidRPr="00D30D98">
              <w:rPr>
                <w:b/>
                <w:i/>
                <w:iCs/>
                <w:lang w:eastAsia="ar-SA"/>
                <w:rPrChange w:id="1140" w:author="Robbie Moses" w:date="2023-03-03T01:03:00Z">
                  <w:rPr>
                    <w:b/>
                    <w:lang w:eastAsia="ar-SA"/>
                  </w:rPr>
                </w:rPrChange>
              </w:rPr>
              <w:instrText xml:space="preserve"> REF _Ref236108514 \h </w:instrText>
            </w:r>
            <w:r w:rsidR="005E4A92" w:rsidRPr="00D30D98">
              <w:rPr>
                <w:b/>
                <w:i/>
                <w:iCs/>
                <w:lang w:eastAsia="ar-SA"/>
                <w:rPrChange w:id="1141" w:author="Robbie Moses" w:date="2023-03-03T01:03:00Z">
                  <w:rPr>
                    <w:b/>
                    <w:lang w:eastAsia="ar-SA"/>
                  </w:rPr>
                </w:rPrChange>
              </w:rPr>
              <w:instrText xml:space="preserve"> \* MERGEFORMAT </w:instrText>
            </w:r>
            <w:r w:rsidR="00027408" w:rsidRPr="00D30D98">
              <w:rPr>
                <w:b/>
                <w:i/>
                <w:iCs/>
                <w:lang w:eastAsia="ar-SA"/>
                <w:rPrChange w:id="1142" w:author="Robbie Moses" w:date="2023-03-03T01:03:00Z">
                  <w:rPr>
                    <w:b/>
                    <w:lang w:eastAsia="ar-SA"/>
                  </w:rPr>
                </w:rPrChange>
              </w:rPr>
            </w:r>
            <w:r w:rsidR="00027408" w:rsidRPr="00D30D98">
              <w:rPr>
                <w:b/>
                <w:i/>
                <w:iCs/>
                <w:lang w:eastAsia="ar-SA"/>
                <w:rPrChange w:id="1143" w:author="Robbie Moses" w:date="2023-03-03T01:03:00Z">
                  <w:rPr>
                    <w:b/>
                    <w:lang w:eastAsia="ar-SA"/>
                  </w:rPr>
                </w:rPrChange>
              </w:rPr>
              <w:fldChar w:fldCharType="separate"/>
            </w:r>
            <w:r w:rsidR="00D57607" w:rsidRPr="00D30D98">
              <w:rPr>
                <w:i/>
                <w:iCs/>
                <w:rPrChange w:id="1144" w:author="Robbie Moses" w:date="2023-03-03T01:03:00Z">
                  <w:rPr/>
                </w:rPrChange>
              </w:rPr>
              <w:t>Today</w:t>
            </w:r>
            <w:r w:rsidR="00D57607" w:rsidRPr="00D30D98">
              <w:rPr>
                <w:rFonts w:ascii="Wingdings" w:hAnsi="Wingdings"/>
                <w:i/>
                <w:iCs/>
                <w:rPrChange w:id="1145" w:author="Robbie Moses" w:date="2023-03-03T01:03:00Z">
                  <w:rPr>
                    <w:rFonts w:ascii="Wingdings" w:hAnsi="Wingdings"/>
                  </w:rPr>
                </w:rPrChange>
              </w:rPr>
              <w:t></w:t>
            </w:r>
            <w:r w:rsidR="00D57607" w:rsidRPr="00D30D98">
              <w:rPr>
                <w:i/>
                <w:iCs/>
                <w:rPrChange w:id="1146" w:author="Robbie Moses" w:date="2023-03-03T01:03:00Z">
                  <w:rPr/>
                </w:rPrChange>
              </w:rPr>
              <w:t>Data Health</w:t>
            </w:r>
            <w:r w:rsidR="00027408" w:rsidRPr="00D30D98">
              <w:rPr>
                <w:b/>
                <w:i/>
                <w:iCs/>
                <w:lang w:eastAsia="ar-SA"/>
                <w:rPrChange w:id="1147" w:author="Robbie Moses" w:date="2023-03-03T01:03:00Z">
                  <w:rPr>
                    <w:b/>
                    <w:lang w:eastAsia="ar-SA"/>
                  </w:rPr>
                </w:rPrChange>
              </w:rPr>
              <w:fldChar w:fldCharType="end"/>
            </w:r>
          </w:p>
        </w:tc>
      </w:tr>
      <w:tr w:rsidR="00916881" w14:paraId="3780ED94" w14:textId="77777777" w:rsidTr="005E4A92">
        <w:tc>
          <w:tcPr>
            <w:tcW w:w="3740" w:type="dxa"/>
            <w:tcBorders>
              <w:top w:val="single" w:sz="4" w:space="0" w:color="000000"/>
              <w:left w:val="single" w:sz="4" w:space="0" w:color="000000"/>
              <w:bottom w:val="single" w:sz="4" w:space="0" w:color="000000"/>
            </w:tcBorders>
          </w:tcPr>
          <w:p w14:paraId="454B5B99" w14:textId="77777777" w:rsidR="00916881" w:rsidRPr="005E4A92" w:rsidRDefault="00916881" w:rsidP="005E4A92">
            <w:pPr>
              <w:pStyle w:val="TableBody"/>
              <w:rPr>
                <w:b/>
                <w:bCs/>
                <w:color w:val="000000"/>
              </w:rPr>
            </w:pPr>
            <w:r w:rsidRPr="005E4A92">
              <w:rPr>
                <w:b/>
                <w:bCs/>
                <w:color w:val="000000"/>
              </w:rPr>
              <w:t>Current Balance Levels</w:t>
            </w:r>
          </w:p>
        </w:tc>
        <w:tc>
          <w:tcPr>
            <w:tcW w:w="4335" w:type="dxa"/>
            <w:tcBorders>
              <w:top w:val="single" w:sz="4" w:space="0" w:color="000000"/>
              <w:left w:val="single" w:sz="4" w:space="0" w:color="000000"/>
              <w:bottom w:val="single" w:sz="4" w:space="0" w:color="000000"/>
              <w:right w:val="single" w:sz="4" w:space="0" w:color="000000"/>
            </w:tcBorders>
          </w:tcPr>
          <w:p w14:paraId="7705E075" w14:textId="1DDA8BFD" w:rsidR="00916881" w:rsidRDefault="00916881" w:rsidP="005E4A92">
            <w:pPr>
              <w:pStyle w:val="TableBody"/>
              <w:rPr>
                <w:szCs w:val="16"/>
              </w:rPr>
            </w:pPr>
            <w:r>
              <w:rPr>
                <w:szCs w:val="16"/>
              </w:rPr>
              <w:t>Hyperlink to Cash Levels Dashboard Report. See</w:t>
            </w:r>
            <w:r>
              <w:t>:</w:t>
            </w:r>
            <w:r w:rsidRPr="001D3518">
              <w:t xml:space="preserve"> </w:t>
            </w:r>
            <w:r w:rsidR="000A4235" w:rsidRPr="001D3518">
              <w:fldChar w:fldCharType="begin"/>
            </w:r>
            <w:r w:rsidR="000A4235" w:rsidRPr="001D3518">
              <w:instrText xml:space="preserve"> HYPERLINK \l "_Today</w:instrText>
            </w:r>
            <w:r w:rsidR="000A4235" w:rsidRPr="001D3518">
              <w:instrText xml:space="preserve">Current_Balance_Levels" </w:instrText>
            </w:r>
            <w:r w:rsidR="000A4235" w:rsidRPr="001D3518">
              <w:fldChar w:fldCharType="separate"/>
            </w:r>
            <w:r w:rsidRPr="00D30D98">
              <w:rPr>
                <w:rStyle w:val="Hyperlink"/>
                <w:color w:val="4F81BD" w:themeColor="accent1"/>
                <w:u w:val="none"/>
                <w:lang w:eastAsia="ar-SA"/>
                <w:rPrChange w:id="1148" w:author="Robbie Moses" w:date="2023-03-03T01:03:00Z">
                  <w:rPr>
                    <w:rStyle w:val="Hyperlink"/>
                    <w:color w:val="4F81BD" w:themeColor="accent1"/>
                    <w:lang w:eastAsia="ar-SA"/>
                  </w:rPr>
                </w:rPrChange>
              </w:rPr>
              <w:t>Today</w:t>
            </w:r>
            <w:r w:rsidRPr="00D30D98">
              <w:rPr>
                <w:rStyle w:val="Hyperlink"/>
                <w:rFonts w:ascii="Wingdings" w:hAnsi="Wingdings"/>
                <w:color w:val="4F81BD" w:themeColor="accent1"/>
                <w:u w:val="none"/>
                <w:rPrChange w:id="1149" w:author="Robbie Moses" w:date="2023-03-03T01:03:00Z">
                  <w:rPr>
                    <w:rStyle w:val="Hyperlink"/>
                    <w:rFonts w:ascii="Wingdings" w:hAnsi="Wingdings"/>
                    <w:color w:val="4F81BD" w:themeColor="accent1"/>
                  </w:rPr>
                </w:rPrChange>
              </w:rPr>
              <w:t></w:t>
            </w:r>
            <w:r w:rsidRPr="00D30D98">
              <w:rPr>
                <w:rStyle w:val="Hyperlink"/>
                <w:color w:val="4F81BD" w:themeColor="accent1"/>
                <w:u w:val="none"/>
                <w:rPrChange w:id="1150" w:author="Robbie Moses" w:date="2023-03-03T01:03:00Z">
                  <w:rPr>
                    <w:rStyle w:val="Hyperlink"/>
                    <w:color w:val="4F81BD" w:themeColor="accent1"/>
                  </w:rPr>
                </w:rPrChange>
              </w:rPr>
              <w:t>Current Balance Level</w:t>
            </w:r>
            <w:r w:rsidRPr="00D30D98">
              <w:rPr>
                <w:rStyle w:val="Hyperlink"/>
                <w:color w:val="auto"/>
                <w:u w:val="none"/>
                <w:rPrChange w:id="1151" w:author="Robbie Moses" w:date="2023-03-03T01:03:00Z">
                  <w:rPr>
                    <w:rStyle w:val="Hyperlink"/>
                    <w:color w:val="auto"/>
                  </w:rPr>
                </w:rPrChange>
              </w:rPr>
              <w:t>s</w:t>
            </w:r>
            <w:r w:rsidR="000A4235" w:rsidRPr="00D30D98">
              <w:rPr>
                <w:rStyle w:val="Hyperlink"/>
                <w:color w:val="auto"/>
                <w:u w:val="none"/>
                <w:rPrChange w:id="1152" w:author="Robbie Moses" w:date="2023-03-03T01:03:00Z">
                  <w:rPr>
                    <w:rStyle w:val="Hyperlink"/>
                    <w:color w:val="auto"/>
                  </w:rPr>
                </w:rPrChange>
              </w:rPr>
              <w:fldChar w:fldCharType="end"/>
            </w:r>
          </w:p>
        </w:tc>
      </w:tr>
      <w:tr w:rsidR="00916881" w14:paraId="15CE0768" w14:textId="77777777" w:rsidTr="005E4A92">
        <w:tc>
          <w:tcPr>
            <w:tcW w:w="3740" w:type="dxa"/>
            <w:tcBorders>
              <w:top w:val="single" w:sz="4" w:space="0" w:color="000000"/>
              <w:left w:val="single" w:sz="4" w:space="0" w:color="000000"/>
              <w:bottom w:val="single" w:sz="4" w:space="0" w:color="000000"/>
            </w:tcBorders>
          </w:tcPr>
          <w:p w14:paraId="68271104" w14:textId="77777777" w:rsidR="00916881" w:rsidRPr="005E4A92" w:rsidRDefault="00916881" w:rsidP="005E4A92">
            <w:pPr>
              <w:pStyle w:val="TableBody"/>
              <w:rPr>
                <w:b/>
                <w:bCs/>
                <w:lang w:eastAsia="ar-SA"/>
              </w:rPr>
            </w:pPr>
            <w:r w:rsidRPr="005E4A92">
              <w:rPr>
                <w:b/>
                <w:bCs/>
                <w:lang w:eastAsia="ar-SA"/>
              </w:rPr>
              <w:t>Network Ordering</w:t>
            </w:r>
          </w:p>
        </w:tc>
        <w:tc>
          <w:tcPr>
            <w:tcW w:w="4335" w:type="dxa"/>
            <w:tcBorders>
              <w:top w:val="single" w:sz="4" w:space="0" w:color="000000"/>
              <w:left w:val="single" w:sz="4" w:space="0" w:color="000000"/>
              <w:bottom w:val="single" w:sz="4" w:space="0" w:color="000000"/>
              <w:right w:val="single" w:sz="4" w:space="0" w:color="000000"/>
            </w:tcBorders>
          </w:tcPr>
          <w:p w14:paraId="3DC4C6E1" w14:textId="1A6C0E01" w:rsidR="00916881" w:rsidRDefault="00520D8E" w:rsidP="005E4A92">
            <w:pPr>
              <w:pStyle w:val="TableBody"/>
            </w:pPr>
            <w:r>
              <w:t xml:space="preserve">The network </w:t>
            </w:r>
            <w:r w:rsidR="00916881">
              <w:t xml:space="preserve">Ordering screen informs about the orders already committed, </w:t>
            </w:r>
            <w:r w:rsidR="005E4A92">
              <w:t>overridden,</w:t>
            </w:r>
            <w:r w:rsidR="00916881">
              <w:t xml:space="preserve"> or manually created for branches and ATMs. Clicking on any of the hyperlinks will divert the user to the Orders Page. See:</w:t>
            </w:r>
            <w:r w:rsidR="00916881">
              <w:rPr>
                <w:rStyle w:val="TopicCrossReference"/>
              </w:rPr>
              <w:t xml:space="preserve"> </w:t>
            </w:r>
            <w:r w:rsidR="00027408" w:rsidRPr="00D30D98">
              <w:rPr>
                <w:rStyle w:val="TopicCrossReference"/>
                <w:color w:val="4F81BD" w:themeColor="accent1"/>
                <w:rPrChange w:id="1153" w:author="Robbie Moses" w:date="2023-03-03T01:03:00Z">
                  <w:rPr>
                    <w:rStyle w:val="TopicCrossReference"/>
                  </w:rPr>
                </w:rPrChange>
              </w:rPr>
              <w:fldChar w:fldCharType="begin"/>
            </w:r>
            <w:r w:rsidR="00916881" w:rsidRPr="00D30D98">
              <w:rPr>
                <w:rStyle w:val="TopicCrossReference"/>
                <w:color w:val="4F81BD" w:themeColor="accent1"/>
                <w:rPrChange w:id="1154" w:author="Robbie Moses" w:date="2023-03-03T01:03:00Z">
                  <w:rPr>
                    <w:rStyle w:val="TopicCrossReference"/>
                  </w:rPr>
                </w:rPrChange>
              </w:rPr>
              <w:instrText xml:space="preserve"> REF Ref_todayorders \h </w:instrText>
            </w:r>
            <w:r w:rsidR="005E4A92" w:rsidRPr="00D30D98">
              <w:rPr>
                <w:rStyle w:val="TopicCrossReference"/>
                <w:color w:val="4F81BD" w:themeColor="accent1"/>
                <w:rPrChange w:id="1155" w:author="Robbie Moses" w:date="2023-03-03T01:03:00Z">
                  <w:rPr>
                    <w:rStyle w:val="TopicCrossReference"/>
                  </w:rPr>
                </w:rPrChange>
              </w:rPr>
              <w:instrText xml:space="preserve"> \* MERGEFORMAT </w:instrText>
            </w:r>
            <w:r w:rsidR="00027408" w:rsidRPr="00D30D98">
              <w:rPr>
                <w:rStyle w:val="TopicCrossReference"/>
                <w:color w:val="4F81BD" w:themeColor="accent1"/>
                <w:rPrChange w:id="1156" w:author="Robbie Moses" w:date="2023-03-03T01:03:00Z">
                  <w:rPr>
                    <w:rStyle w:val="TopicCrossReference"/>
                  </w:rPr>
                </w:rPrChange>
              </w:rPr>
            </w:r>
            <w:r w:rsidR="00027408" w:rsidRPr="00D30D98">
              <w:rPr>
                <w:rStyle w:val="TopicCrossReference"/>
                <w:color w:val="4F81BD" w:themeColor="accent1"/>
                <w:rPrChange w:id="1157" w:author="Robbie Moses" w:date="2023-03-03T01:03:00Z">
                  <w:rPr>
                    <w:rStyle w:val="TopicCrossReference"/>
                  </w:rPr>
                </w:rPrChange>
              </w:rPr>
              <w:fldChar w:fldCharType="separate"/>
            </w:r>
            <w:r w:rsidR="00D57607" w:rsidRPr="00D30D98">
              <w:rPr>
                <w:color w:val="4F81BD" w:themeColor="accent1"/>
                <w:rPrChange w:id="1158" w:author="Robbie Moses" w:date="2023-03-03T01:03:00Z">
                  <w:rPr/>
                </w:rPrChange>
              </w:rPr>
              <w:t>Today</w:t>
            </w:r>
            <w:r w:rsidR="00D57607" w:rsidRPr="00D30D98">
              <w:rPr>
                <w:rFonts w:ascii="Wingdings" w:hAnsi="Wingdings"/>
                <w:color w:val="4F81BD" w:themeColor="accent1"/>
                <w:rPrChange w:id="1159" w:author="Robbie Moses" w:date="2023-03-03T01:03:00Z">
                  <w:rPr>
                    <w:rFonts w:ascii="Wingdings" w:hAnsi="Wingdings"/>
                  </w:rPr>
                </w:rPrChange>
              </w:rPr>
              <w:t></w:t>
            </w:r>
            <w:r w:rsidR="00D57607" w:rsidRPr="00D30D98">
              <w:rPr>
                <w:color w:val="4F81BD" w:themeColor="accent1"/>
                <w:rPrChange w:id="1160" w:author="Robbie Moses" w:date="2023-03-03T01:03:00Z">
                  <w:rPr/>
                </w:rPrChange>
              </w:rPr>
              <w:t>Orders Page</w:t>
            </w:r>
            <w:r w:rsidR="00027408" w:rsidRPr="00D30D98">
              <w:rPr>
                <w:rStyle w:val="TopicCrossReference"/>
                <w:color w:val="4F81BD" w:themeColor="accent1"/>
                <w:rPrChange w:id="1161" w:author="Robbie Moses" w:date="2023-03-03T01:03:00Z">
                  <w:rPr>
                    <w:rStyle w:val="TopicCrossReference"/>
                  </w:rPr>
                </w:rPrChange>
              </w:rPr>
              <w:fldChar w:fldCharType="end"/>
            </w:r>
          </w:p>
          <w:p w14:paraId="410E8C51" w14:textId="533888F7" w:rsidR="00916881" w:rsidRDefault="00916881" w:rsidP="005E4A92">
            <w:pPr>
              <w:pStyle w:val="TableBody"/>
            </w:pPr>
            <w:r>
              <w:t>The information show</w:t>
            </w:r>
            <w:r w:rsidR="00ED62E4">
              <w:t>n</w:t>
            </w:r>
            <w:r>
              <w:t xml:space="preserve"> in this section has details about the orders by Currency and Service Type. The Service Types are as follows:</w:t>
            </w:r>
          </w:p>
          <w:p w14:paraId="6629CC73" w14:textId="77777777" w:rsidR="00916881" w:rsidRDefault="00916881" w:rsidP="004060B4">
            <w:pPr>
              <w:pStyle w:val="TableListBullet"/>
              <w:tabs>
                <w:tab w:val="num" w:pos="720"/>
              </w:tabs>
              <w:ind w:left="720" w:hanging="360"/>
            </w:pPr>
            <w:r w:rsidRPr="003B5D4F">
              <w:rPr>
                <w:b/>
                <w:bCs/>
                <w:rPrChange w:id="1162" w:author="Moses, Robbie" w:date="2023-02-22T01:38:00Z">
                  <w:rPr/>
                </w:rPrChange>
              </w:rPr>
              <w:t>Planned –</w:t>
            </w:r>
            <w:r>
              <w:t xml:space="preserve"> Normal Deliveries and Returns</w:t>
            </w:r>
          </w:p>
          <w:p w14:paraId="6C954D7D" w14:textId="77777777" w:rsidR="00916881" w:rsidRDefault="00916881" w:rsidP="004060B4">
            <w:pPr>
              <w:pStyle w:val="TableListBullet"/>
              <w:tabs>
                <w:tab w:val="num" w:pos="720"/>
              </w:tabs>
              <w:ind w:left="720" w:hanging="360"/>
            </w:pPr>
            <w:r w:rsidRPr="003B5D4F">
              <w:rPr>
                <w:b/>
                <w:bCs/>
                <w:rPrChange w:id="1163" w:author="Moses, Robbie" w:date="2023-02-22T01:38:00Z">
                  <w:rPr/>
                </w:rPrChange>
              </w:rPr>
              <w:t>Unplanned –</w:t>
            </w:r>
            <w:r>
              <w:t xml:space="preserve"> Deliveries that fall outside of the regular lead times for Normal Deliveries</w:t>
            </w:r>
          </w:p>
          <w:p w14:paraId="36CA9BF6" w14:textId="77777777" w:rsidR="00916881" w:rsidRDefault="00916881" w:rsidP="004060B4">
            <w:pPr>
              <w:pStyle w:val="TableListBullet"/>
              <w:tabs>
                <w:tab w:val="num" w:pos="720"/>
              </w:tabs>
              <w:ind w:left="720" w:hanging="360"/>
            </w:pPr>
            <w:r w:rsidRPr="003B5D4F">
              <w:rPr>
                <w:b/>
                <w:bCs/>
                <w:rPrChange w:id="1164" w:author="Moses, Robbie" w:date="2023-02-22T01:38:00Z">
                  <w:rPr/>
                </w:rPrChange>
              </w:rPr>
              <w:t>Special –</w:t>
            </w:r>
            <w:r>
              <w:t xml:space="preserve"> Shows special orders which have been committed by users of OptiNet. This feature is only visible if the option has been turned on by the administrator. See the administrators guide for more information.</w:t>
            </w:r>
          </w:p>
        </w:tc>
      </w:tr>
      <w:tr w:rsidR="00916881" w14:paraId="003BD987" w14:textId="77777777" w:rsidTr="005E4A92">
        <w:tc>
          <w:tcPr>
            <w:tcW w:w="3740" w:type="dxa"/>
            <w:tcBorders>
              <w:top w:val="single" w:sz="4" w:space="0" w:color="000000"/>
              <w:left w:val="single" w:sz="4" w:space="0" w:color="000000"/>
              <w:bottom w:val="single" w:sz="4" w:space="0" w:color="000000"/>
            </w:tcBorders>
          </w:tcPr>
          <w:p w14:paraId="1BFEEEDC" w14:textId="77777777" w:rsidR="00916881" w:rsidRPr="005E4A92" w:rsidRDefault="00916881" w:rsidP="005E4A92">
            <w:pPr>
              <w:pStyle w:val="TableBody"/>
              <w:rPr>
                <w:b/>
                <w:bCs/>
                <w:lang w:eastAsia="ar-SA"/>
              </w:rPr>
            </w:pPr>
            <w:r w:rsidRPr="005E4A92">
              <w:rPr>
                <w:b/>
                <w:bCs/>
                <w:lang w:eastAsia="ar-SA"/>
              </w:rPr>
              <w:t>Ordering Status</w:t>
            </w:r>
          </w:p>
        </w:tc>
        <w:tc>
          <w:tcPr>
            <w:tcW w:w="4335" w:type="dxa"/>
            <w:tcBorders>
              <w:top w:val="single" w:sz="4" w:space="0" w:color="000000"/>
              <w:left w:val="single" w:sz="4" w:space="0" w:color="000000"/>
              <w:bottom w:val="single" w:sz="4" w:space="0" w:color="000000"/>
              <w:right w:val="single" w:sz="4" w:space="0" w:color="000000"/>
            </w:tcBorders>
          </w:tcPr>
          <w:p w14:paraId="1E1E2BBD" w14:textId="3E620352" w:rsidR="00916881" w:rsidRDefault="00ED62E4" w:rsidP="005E4A92">
            <w:pPr>
              <w:pStyle w:val="TableBody"/>
            </w:pPr>
            <w:r>
              <w:t xml:space="preserve">The ordering </w:t>
            </w:r>
            <w:r w:rsidR="00916881">
              <w:t xml:space="preserve">Status screen displays a graphical indicator of the status of the current day’s orders. Clicking on any of the hyperlinks will take the user to the Orders Page. (See: </w:t>
            </w:r>
            <w:r w:rsidR="00027408" w:rsidRPr="00D21697">
              <w:rPr>
                <w:color w:val="4F81BD" w:themeColor="accent1"/>
              </w:rPr>
              <w:fldChar w:fldCharType="begin"/>
            </w:r>
            <w:r w:rsidR="00916881" w:rsidRPr="00D21697">
              <w:rPr>
                <w:color w:val="4F81BD" w:themeColor="accent1"/>
              </w:rPr>
              <w:instrText xml:space="preserve"> REF Ref_todayorders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Today</w:t>
            </w:r>
            <w:r w:rsidR="00D57607" w:rsidRPr="00D21697">
              <w:rPr>
                <w:rFonts w:ascii="Wingdings" w:hAnsi="Wingdings"/>
                <w:color w:val="4F81BD" w:themeColor="accent1"/>
              </w:rPr>
              <w:t></w:t>
            </w:r>
            <w:r w:rsidR="00D57607" w:rsidRPr="00D21697">
              <w:rPr>
                <w:color w:val="4F81BD" w:themeColor="accent1"/>
              </w:rPr>
              <w:t>Orders Page</w:t>
            </w:r>
            <w:r w:rsidR="00027408" w:rsidRPr="00D21697">
              <w:rPr>
                <w:color w:val="4F81BD" w:themeColor="accent1"/>
              </w:rPr>
              <w:fldChar w:fldCharType="end"/>
            </w:r>
            <w:r w:rsidR="00916881">
              <w:t>). The right side of this section shows:</w:t>
            </w:r>
          </w:p>
          <w:p w14:paraId="0680C5E2" w14:textId="51263B27" w:rsidR="00916881" w:rsidRDefault="00916881" w:rsidP="004060B4">
            <w:pPr>
              <w:pStyle w:val="TableListBullet"/>
              <w:tabs>
                <w:tab w:val="num" w:pos="720"/>
              </w:tabs>
              <w:ind w:left="720" w:hanging="360"/>
            </w:pPr>
            <w:r>
              <w:rPr>
                <w:b/>
              </w:rPr>
              <w:t xml:space="preserve">Total Number of Recommendations for Today - </w:t>
            </w:r>
            <w:r>
              <w:t xml:space="preserve">The Total Number of Cashpoints, assigned to this user, which </w:t>
            </w:r>
            <w:r w:rsidR="00ED62E4">
              <w:t xml:space="preserve">has </w:t>
            </w:r>
            <w:r>
              <w:t xml:space="preserve">recommendations that were produced for the day. For example, if there was only one Cashpoint in the system and that one Cashpoint had </w:t>
            </w:r>
            <w:r>
              <w:lastRenderedPageBreak/>
              <w:t>10 recommendations, then this field would display 1.</w:t>
            </w:r>
          </w:p>
          <w:p w14:paraId="153428E0" w14:textId="42B82341" w:rsidR="00916881" w:rsidRDefault="00916881" w:rsidP="004060B4">
            <w:pPr>
              <w:pStyle w:val="TableListBullet"/>
              <w:tabs>
                <w:tab w:val="num" w:pos="720"/>
              </w:tabs>
              <w:ind w:left="720" w:hanging="360"/>
            </w:pPr>
            <w:r>
              <w:rPr>
                <w:b/>
              </w:rPr>
              <w:t xml:space="preserve">Recommendations remaining to be processed – </w:t>
            </w:r>
            <w:r>
              <w:t xml:space="preserve">This number is the number of Cashpoints, assigned to this user, which </w:t>
            </w:r>
            <w:r w:rsidR="00ED62E4">
              <w:t xml:space="preserve">has </w:t>
            </w:r>
            <w:r>
              <w:t xml:space="preserve">recommendations that still need to be processed.  If a Cashpoint has more than one recommendation and some or </w:t>
            </w:r>
            <w:r w:rsidR="005E4A92">
              <w:t>all</w:t>
            </w:r>
            <w:r>
              <w:t xml:space="preserve"> those recommendations are still open, then the indicator will still count that Cashpoint as “remaining to be processed”.</w:t>
            </w:r>
          </w:p>
          <w:p w14:paraId="0D10CE94" w14:textId="2D2D5785" w:rsidR="00916881" w:rsidRDefault="00916881" w:rsidP="004060B4">
            <w:pPr>
              <w:pStyle w:val="TableListBullet"/>
              <w:tabs>
                <w:tab w:val="num" w:pos="720"/>
              </w:tabs>
              <w:ind w:left="720" w:hanging="360"/>
            </w:pPr>
            <w:r>
              <w:rPr>
                <w:b/>
              </w:rPr>
              <w:t>Recommendations that have been ordered –</w:t>
            </w:r>
            <w:r>
              <w:t xml:space="preserve"> This number is the number of Cashpoints, assigned to this user, which </w:t>
            </w:r>
            <w:r w:rsidR="007D54C0">
              <w:t xml:space="preserve">has </w:t>
            </w:r>
            <w:r>
              <w:t>all their recommendations committed.</w:t>
            </w:r>
          </w:p>
          <w:p w14:paraId="58D1B5E4" w14:textId="77777777" w:rsidR="00916881" w:rsidRDefault="00916881" w:rsidP="005E4A92">
            <w:pPr>
              <w:pStyle w:val="TableBody"/>
            </w:pPr>
            <w:r>
              <w:t>The graphic represents the total number of Cashpoints with recommendations. The Red area indicates Open Recommendations and the Green, committed recommendations.</w:t>
            </w:r>
          </w:p>
        </w:tc>
      </w:tr>
      <w:tr w:rsidR="00916881" w14:paraId="4F2E9C4F" w14:textId="77777777" w:rsidTr="005E4A92">
        <w:tc>
          <w:tcPr>
            <w:tcW w:w="3740" w:type="dxa"/>
            <w:tcBorders>
              <w:top w:val="single" w:sz="4" w:space="0" w:color="000000"/>
              <w:left w:val="single" w:sz="4" w:space="0" w:color="000000"/>
              <w:bottom w:val="single" w:sz="4" w:space="0" w:color="000000"/>
            </w:tcBorders>
          </w:tcPr>
          <w:p w14:paraId="1314C086" w14:textId="3F835A2A" w:rsidR="00916881" w:rsidRPr="005E4A92" w:rsidRDefault="007D54C0" w:rsidP="005E4A92">
            <w:pPr>
              <w:pStyle w:val="TableBody"/>
              <w:rPr>
                <w:b/>
                <w:bCs/>
                <w:lang w:eastAsia="ar-SA"/>
              </w:rPr>
            </w:pPr>
            <w:r w:rsidRPr="005E4A92">
              <w:rPr>
                <w:b/>
                <w:bCs/>
                <w:lang w:eastAsia="ar-SA"/>
              </w:rPr>
              <w:lastRenderedPageBreak/>
              <w:t>To-</w:t>
            </w:r>
            <w:r w:rsidR="00916881" w:rsidRPr="005E4A92">
              <w:rPr>
                <w:b/>
                <w:bCs/>
                <w:lang w:eastAsia="ar-SA"/>
              </w:rPr>
              <w:t>Do List</w:t>
            </w:r>
          </w:p>
        </w:tc>
        <w:tc>
          <w:tcPr>
            <w:tcW w:w="4335" w:type="dxa"/>
            <w:tcBorders>
              <w:top w:val="single" w:sz="4" w:space="0" w:color="000000"/>
              <w:left w:val="single" w:sz="4" w:space="0" w:color="000000"/>
              <w:bottom w:val="single" w:sz="4" w:space="0" w:color="000000"/>
              <w:right w:val="single" w:sz="4" w:space="0" w:color="000000"/>
            </w:tcBorders>
          </w:tcPr>
          <w:p w14:paraId="1E2A9C2A" w14:textId="2D26D6B9" w:rsidR="00916881" w:rsidRDefault="00916881" w:rsidP="005E4A92">
            <w:pPr>
              <w:pStyle w:val="TableBody"/>
            </w:pPr>
            <w:r>
              <w:t xml:space="preserve">The To-Do List is a daily checklist of the processes or tasks to be executed </w:t>
            </w:r>
            <w:r w:rsidR="007D54C0">
              <w:t>daily</w:t>
            </w:r>
            <w:r>
              <w:t xml:space="preserve"> by the users. </w:t>
            </w:r>
          </w:p>
          <w:p w14:paraId="63B5C40A" w14:textId="46084C67" w:rsidR="00916881" w:rsidRDefault="00916881" w:rsidP="005E4A92">
            <w:pPr>
              <w:pStyle w:val="TableBody"/>
            </w:pPr>
            <w:r>
              <w:t>See</w:t>
            </w:r>
            <w:r>
              <w:rPr>
                <w:color w:val="365F91"/>
              </w:rPr>
              <w:t xml:space="preserve"> </w:t>
            </w:r>
            <w:r w:rsidR="00027408" w:rsidRPr="00D21697">
              <w:rPr>
                <w:color w:val="4F81BD" w:themeColor="accent1"/>
              </w:rPr>
              <w:fldChar w:fldCharType="begin"/>
            </w:r>
            <w:r w:rsidRPr="00D21697">
              <w:rPr>
                <w:color w:val="4F81BD" w:themeColor="accent1"/>
              </w:rPr>
              <w:instrText xml:space="preserve"> REF _Ref221514354 \h </w:instrText>
            </w:r>
            <w:r w:rsidR="005E4A92"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Dashboard</w:t>
            </w:r>
            <w:r w:rsidR="00D57607" w:rsidRPr="00D21697">
              <w:rPr>
                <w:rFonts w:ascii="Wingdings" w:hAnsi="Wingdings"/>
                <w:color w:val="4F81BD" w:themeColor="accent1"/>
              </w:rPr>
              <w:t></w:t>
            </w:r>
            <w:r w:rsidR="00D57607" w:rsidRPr="00D21697">
              <w:rPr>
                <w:color w:val="4F81BD" w:themeColor="accent1"/>
              </w:rPr>
              <w:t>To Do List</w:t>
            </w:r>
            <w:r w:rsidR="00027408" w:rsidRPr="00D21697">
              <w:rPr>
                <w:color w:val="4F81BD" w:themeColor="accent1"/>
              </w:rPr>
              <w:fldChar w:fldCharType="end"/>
            </w:r>
            <w:r>
              <w:t xml:space="preserve"> in more detail.</w:t>
            </w:r>
          </w:p>
        </w:tc>
      </w:tr>
      <w:tr w:rsidR="009D15D0" w14:paraId="44D9FF85" w14:textId="77777777" w:rsidTr="005E4A92">
        <w:tc>
          <w:tcPr>
            <w:tcW w:w="3740" w:type="dxa"/>
            <w:tcBorders>
              <w:top w:val="single" w:sz="4" w:space="0" w:color="000000"/>
              <w:left w:val="single" w:sz="4" w:space="0" w:color="000000"/>
              <w:bottom w:val="single" w:sz="4" w:space="0" w:color="000000"/>
            </w:tcBorders>
          </w:tcPr>
          <w:p w14:paraId="1A761219" w14:textId="005CA2CB" w:rsidR="009D15D0" w:rsidRPr="005E4A92" w:rsidRDefault="009D15D0" w:rsidP="005E4A92">
            <w:pPr>
              <w:pStyle w:val="TableBody"/>
              <w:rPr>
                <w:b/>
                <w:bCs/>
                <w:lang w:eastAsia="ar-SA"/>
              </w:rPr>
            </w:pPr>
            <w:r w:rsidRPr="005E4A92">
              <w:rPr>
                <w:b/>
                <w:bCs/>
                <w:lang w:eastAsia="ar-SA"/>
              </w:rPr>
              <w:t>Open Disputes</w:t>
            </w:r>
          </w:p>
        </w:tc>
        <w:tc>
          <w:tcPr>
            <w:tcW w:w="4335" w:type="dxa"/>
            <w:tcBorders>
              <w:top w:val="single" w:sz="4" w:space="0" w:color="000000"/>
              <w:left w:val="single" w:sz="4" w:space="0" w:color="000000"/>
              <w:bottom w:val="single" w:sz="4" w:space="0" w:color="000000"/>
              <w:right w:val="single" w:sz="4" w:space="0" w:color="000000"/>
            </w:tcBorders>
          </w:tcPr>
          <w:p w14:paraId="3EA1161C" w14:textId="26A7897C" w:rsidR="009D15D0" w:rsidRDefault="009D15D0" w:rsidP="005E4A92">
            <w:pPr>
              <w:pStyle w:val="TableBody"/>
            </w:pPr>
            <w:r>
              <w:t xml:space="preserve">Counts of </w:t>
            </w:r>
            <w:r w:rsidR="00CA69D5">
              <w:t>unresolved</w:t>
            </w:r>
            <w:r>
              <w:t xml:space="preserve"> disputes</w:t>
            </w:r>
            <w:r w:rsidR="00CA69D5">
              <w:t xml:space="preserve"> based on how long the dispute has been open.</w:t>
            </w:r>
          </w:p>
        </w:tc>
      </w:tr>
    </w:tbl>
    <w:p w14:paraId="1490DC3B" w14:textId="0AD5409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145D8F1D" w14:textId="77777777" w:rsidR="00980332" w:rsidRDefault="00980332" w:rsidP="006D3C82">
      <w:pPr>
        <w:pStyle w:val="BodyText"/>
        <w:rPr>
          <w:rFonts w:eastAsia="Calibri"/>
        </w:rPr>
      </w:pPr>
      <w:bookmarkStart w:id="1165" w:name="_TodayCurrent_Balance_Levels"/>
      <w:bookmarkStart w:id="1166" w:name="_Ref221439563"/>
      <w:bookmarkStart w:id="1167" w:name="_Ref236038424"/>
      <w:bookmarkStart w:id="1168" w:name="_Ref236108342"/>
      <w:bookmarkStart w:id="1169" w:name="_Ref236108461"/>
      <w:bookmarkStart w:id="1170" w:name="_Ref236108705"/>
      <w:bookmarkStart w:id="1171" w:name="_Ref236110064"/>
      <w:bookmarkEnd w:id="1165"/>
    </w:p>
    <w:p w14:paraId="6448108B" w14:textId="60F2CCB4" w:rsidR="00916881" w:rsidRDefault="00916881" w:rsidP="001759C2">
      <w:pPr>
        <w:pStyle w:val="Heading2"/>
      </w:pPr>
      <w:bookmarkStart w:id="1172" w:name="_Toc128718622"/>
      <w:r>
        <w:t>Today</w:t>
      </w:r>
      <w:r>
        <w:rPr>
          <w:rFonts w:ascii="Wingdings" w:hAnsi="Wingdings"/>
        </w:rPr>
        <w:t></w:t>
      </w:r>
      <w:r>
        <w:t>Current Balance Levels</w:t>
      </w:r>
      <w:bookmarkEnd w:id="1172"/>
    </w:p>
    <w:p w14:paraId="3BAF8980" w14:textId="4767D30D" w:rsidR="00916881" w:rsidRDefault="00916881" w:rsidP="00F379E8">
      <w:pPr>
        <w:pStyle w:val="BodyText"/>
      </w:pPr>
      <w:r w:rsidRPr="00F379E8">
        <w:rPr>
          <w:rStyle w:val="BodyTextChar"/>
        </w:rPr>
        <w:t>Cashpoint Balance Levels allow for immediate viewing of the most recent cashpoint balances reported to OptiCash. Users can select from among six views to display in the cash levels graph</w:t>
      </w:r>
      <w:r>
        <w:t xml:space="preserve">. </w:t>
      </w:r>
    </w:p>
    <w:p w14:paraId="583AC7A5" w14:textId="339F6268" w:rsidR="00916881" w:rsidRPr="006E5361" w:rsidRDefault="00916881" w:rsidP="00F63174">
      <w:pPr>
        <w:pStyle w:val="Caption"/>
        <w:spacing w:before="0" w:after="120"/>
        <w:ind w:left="187" w:hanging="187"/>
        <w:outlineLvl w:val="0"/>
        <w:rPr>
          <w:lang w:val="en-US"/>
        </w:rPr>
      </w:pPr>
      <w:bookmarkStart w:id="1173" w:name="_Toc128630993"/>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39</w:t>
      </w:r>
      <w:r w:rsidR="00027408">
        <w:rPr>
          <w:noProof/>
        </w:rPr>
        <w:fldChar w:fldCharType="end"/>
      </w:r>
      <w:r w:rsidRPr="006E5361">
        <w:rPr>
          <w:lang w:val="en-US"/>
        </w:rPr>
        <w:t>: Current Balance Level Dashboard Types</w:t>
      </w:r>
      <w:bookmarkEnd w:id="1173"/>
      <w:r w:rsidRPr="006E5361">
        <w:rPr>
          <w:lang w:val="en-US"/>
        </w:rPr>
        <w:tab/>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C66E3" w14:textId="77777777" w:rsidTr="0065422B">
        <w:trPr>
          <w:cantSplit/>
          <w:tblHeader/>
        </w:trPr>
        <w:tc>
          <w:tcPr>
            <w:tcW w:w="2592" w:type="dxa"/>
            <w:tcBorders>
              <w:top w:val="single" w:sz="4" w:space="0" w:color="000000"/>
              <w:left w:val="single" w:sz="4" w:space="0" w:color="000000"/>
              <w:bottom w:val="double" w:sz="1" w:space="0" w:color="000000"/>
            </w:tcBorders>
            <w:shd w:val="clear" w:color="auto" w:fill="60C03A"/>
          </w:tcPr>
          <w:p w14:paraId="6209DE1B"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F9A917E" w14:textId="77777777" w:rsidR="00916881" w:rsidRDefault="00916881" w:rsidP="005E4A92">
            <w:pPr>
              <w:pStyle w:val="TableHeading"/>
            </w:pPr>
            <w:r>
              <w:t>Description</w:t>
            </w:r>
          </w:p>
        </w:tc>
      </w:tr>
      <w:tr w:rsidR="00916881" w14:paraId="0871BA02" w14:textId="77777777" w:rsidTr="0009567D">
        <w:trPr>
          <w:cantSplit/>
        </w:trPr>
        <w:tc>
          <w:tcPr>
            <w:tcW w:w="2592" w:type="dxa"/>
            <w:tcBorders>
              <w:top w:val="single" w:sz="4" w:space="0" w:color="000000"/>
              <w:left w:val="single" w:sz="4" w:space="0" w:color="000000"/>
              <w:bottom w:val="single" w:sz="4" w:space="0" w:color="000000"/>
            </w:tcBorders>
          </w:tcPr>
          <w:p w14:paraId="579403AE" w14:textId="77777777" w:rsidR="00916881" w:rsidRPr="005E4A92" w:rsidRDefault="00916881" w:rsidP="005E4A92">
            <w:pPr>
              <w:pStyle w:val="TableBody"/>
              <w:rPr>
                <w:b/>
                <w:bCs/>
              </w:rPr>
            </w:pPr>
            <w:r w:rsidRPr="005E4A92">
              <w:rPr>
                <w:b/>
                <w:bCs/>
              </w:rPr>
              <w:t>ATM Balances by Depot</w:t>
            </w:r>
          </w:p>
        </w:tc>
        <w:tc>
          <w:tcPr>
            <w:tcW w:w="5483" w:type="dxa"/>
            <w:tcBorders>
              <w:top w:val="single" w:sz="4" w:space="0" w:color="000000"/>
              <w:left w:val="single" w:sz="4" w:space="0" w:color="000000"/>
              <w:bottom w:val="single" w:sz="4" w:space="0" w:color="000000"/>
              <w:right w:val="single" w:sz="4" w:space="0" w:color="000000"/>
            </w:tcBorders>
          </w:tcPr>
          <w:p w14:paraId="645E15A8" w14:textId="77777777" w:rsidR="00916881" w:rsidRDefault="00916881" w:rsidP="005E4A92">
            <w:pPr>
              <w:pStyle w:val="TableBody"/>
            </w:pPr>
            <w:r>
              <w:t>Summarizes most-recent ATM balances by the Servicing Depot</w:t>
            </w:r>
          </w:p>
        </w:tc>
      </w:tr>
      <w:tr w:rsidR="00916881" w14:paraId="3A7C8C07" w14:textId="77777777" w:rsidTr="0009567D">
        <w:trPr>
          <w:cantSplit/>
        </w:trPr>
        <w:tc>
          <w:tcPr>
            <w:tcW w:w="2592" w:type="dxa"/>
            <w:tcBorders>
              <w:top w:val="single" w:sz="4" w:space="0" w:color="000000"/>
              <w:left w:val="single" w:sz="4" w:space="0" w:color="000000"/>
              <w:bottom w:val="single" w:sz="4" w:space="0" w:color="000000"/>
            </w:tcBorders>
          </w:tcPr>
          <w:p w14:paraId="0DF98864" w14:textId="77777777" w:rsidR="00916881" w:rsidRPr="005E4A92" w:rsidRDefault="00916881" w:rsidP="005E4A92">
            <w:pPr>
              <w:pStyle w:val="TableBody"/>
              <w:rPr>
                <w:b/>
                <w:bCs/>
              </w:rPr>
            </w:pPr>
            <w:r w:rsidRPr="005E4A92">
              <w:rPr>
                <w:b/>
                <w:bCs/>
              </w:rPr>
              <w:lastRenderedPageBreak/>
              <w:t>ATM Balances by ATM</w:t>
            </w:r>
          </w:p>
        </w:tc>
        <w:tc>
          <w:tcPr>
            <w:tcW w:w="5483" w:type="dxa"/>
            <w:tcBorders>
              <w:top w:val="single" w:sz="4" w:space="0" w:color="000000"/>
              <w:left w:val="single" w:sz="4" w:space="0" w:color="000000"/>
              <w:bottom w:val="single" w:sz="4" w:space="0" w:color="000000"/>
              <w:right w:val="single" w:sz="4" w:space="0" w:color="000000"/>
            </w:tcBorders>
          </w:tcPr>
          <w:p w14:paraId="38F21781" w14:textId="77777777" w:rsidR="00916881" w:rsidRDefault="00916881" w:rsidP="005E4A92">
            <w:pPr>
              <w:pStyle w:val="TableBody"/>
            </w:pPr>
            <w:r>
              <w:t>Summarizes most-recent balances by individual ATM</w:t>
            </w:r>
          </w:p>
        </w:tc>
      </w:tr>
      <w:tr w:rsidR="00916881" w14:paraId="1BCA4267" w14:textId="77777777" w:rsidTr="0009567D">
        <w:trPr>
          <w:cantSplit/>
        </w:trPr>
        <w:tc>
          <w:tcPr>
            <w:tcW w:w="2592" w:type="dxa"/>
            <w:tcBorders>
              <w:top w:val="single" w:sz="4" w:space="0" w:color="000000"/>
              <w:left w:val="single" w:sz="4" w:space="0" w:color="000000"/>
              <w:bottom w:val="single" w:sz="4" w:space="0" w:color="000000"/>
            </w:tcBorders>
          </w:tcPr>
          <w:p w14:paraId="5714AC0D" w14:textId="77777777" w:rsidR="00916881" w:rsidRPr="005E4A92" w:rsidRDefault="00916881" w:rsidP="005E4A92">
            <w:pPr>
              <w:pStyle w:val="TableBody"/>
              <w:rPr>
                <w:b/>
                <w:bCs/>
              </w:rPr>
            </w:pPr>
            <w:r w:rsidRPr="005E4A92">
              <w:rPr>
                <w:b/>
                <w:bCs/>
              </w:rPr>
              <w:t>ATM Balances by Cassette Type</w:t>
            </w:r>
          </w:p>
        </w:tc>
        <w:tc>
          <w:tcPr>
            <w:tcW w:w="5483" w:type="dxa"/>
            <w:tcBorders>
              <w:top w:val="single" w:sz="4" w:space="0" w:color="000000"/>
              <w:left w:val="single" w:sz="4" w:space="0" w:color="000000"/>
              <w:bottom w:val="single" w:sz="4" w:space="0" w:color="000000"/>
              <w:right w:val="single" w:sz="4" w:space="0" w:color="000000"/>
            </w:tcBorders>
          </w:tcPr>
          <w:p w14:paraId="4F1961D0" w14:textId="77777777" w:rsidR="00916881" w:rsidRDefault="00916881" w:rsidP="005E4A92">
            <w:pPr>
              <w:pStyle w:val="TableBody"/>
            </w:pPr>
            <w:r>
              <w:t>Summarizes most-recent balances by Cassette type.  Users select one or more ATMs and can then summarize balances by Deposit or Withdrawal cassette types.</w:t>
            </w:r>
          </w:p>
        </w:tc>
      </w:tr>
      <w:tr w:rsidR="00916881" w14:paraId="73E5FF9C" w14:textId="77777777" w:rsidTr="0009567D">
        <w:trPr>
          <w:cantSplit/>
        </w:trPr>
        <w:tc>
          <w:tcPr>
            <w:tcW w:w="2592" w:type="dxa"/>
            <w:tcBorders>
              <w:top w:val="single" w:sz="4" w:space="0" w:color="000000"/>
              <w:left w:val="single" w:sz="4" w:space="0" w:color="000000"/>
              <w:bottom w:val="single" w:sz="4" w:space="0" w:color="000000"/>
            </w:tcBorders>
          </w:tcPr>
          <w:p w14:paraId="39623B17" w14:textId="77777777" w:rsidR="00916881" w:rsidRPr="005E4A92" w:rsidRDefault="00916881" w:rsidP="005E4A92">
            <w:pPr>
              <w:pStyle w:val="TableBody"/>
              <w:rPr>
                <w:b/>
                <w:bCs/>
              </w:rPr>
            </w:pPr>
            <w:r w:rsidRPr="005E4A92">
              <w:rPr>
                <w:b/>
                <w:bCs/>
              </w:rPr>
              <w:t>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0881BAC0" w14:textId="77777777" w:rsidR="00916881" w:rsidRDefault="00916881" w:rsidP="005E4A92">
            <w:pPr>
              <w:pStyle w:val="TableBody"/>
            </w:pPr>
            <w:r>
              <w:t>Summarizes each Depots Target (projected balance) and compares to each respective Depot’s actual balance.</w:t>
            </w:r>
          </w:p>
        </w:tc>
      </w:tr>
      <w:tr w:rsidR="00916881" w14:paraId="4C0D142D" w14:textId="77777777" w:rsidTr="0009567D">
        <w:trPr>
          <w:cantSplit/>
        </w:trPr>
        <w:tc>
          <w:tcPr>
            <w:tcW w:w="2592" w:type="dxa"/>
            <w:tcBorders>
              <w:top w:val="single" w:sz="4" w:space="0" w:color="000000"/>
              <w:left w:val="single" w:sz="4" w:space="0" w:color="000000"/>
              <w:bottom w:val="single" w:sz="4" w:space="0" w:color="000000"/>
            </w:tcBorders>
          </w:tcPr>
          <w:p w14:paraId="598BF5C9" w14:textId="77777777" w:rsidR="00916881" w:rsidRPr="005E4A92" w:rsidRDefault="00916881" w:rsidP="005E4A92">
            <w:pPr>
              <w:pStyle w:val="TableBody"/>
              <w:rPr>
                <w:b/>
                <w:bCs/>
              </w:rPr>
            </w:pPr>
            <w:r w:rsidRPr="005E4A92">
              <w:rPr>
                <w:b/>
                <w:bCs/>
              </w:rPr>
              <w:t>ATM Actual Balance vs. Target</w:t>
            </w:r>
          </w:p>
        </w:tc>
        <w:tc>
          <w:tcPr>
            <w:tcW w:w="5483" w:type="dxa"/>
            <w:tcBorders>
              <w:top w:val="single" w:sz="4" w:space="0" w:color="000000"/>
              <w:left w:val="single" w:sz="4" w:space="0" w:color="000000"/>
              <w:bottom w:val="single" w:sz="4" w:space="0" w:color="000000"/>
              <w:right w:val="single" w:sz="4" w:space="0" w:color="000000"/>
            </w:tcBorders>
          </w:tcPr>
          <w:p w14:paraId="6961126F" w14:textId="77777777" w:rsidR="00916881" w:rsidRDefault="00916881" w:rsidP="005E4A92">
            <w:pPr>
              <w:pStyle w:val="TableBody"/>
            </w:pPr>
            <w:r>
              <w:t>Summarizes each  ATM’s Target (projected balance) and compares to each respective ATM’s actual balance.</w:t>
            </w:r>
          </w:p>
        </w:tc>
      </w:tr>
      <w:tr w:rsidR="00916881" w14:paraId="749BC056" w14:textId="77777777" w:rsidTr="0009567D">
        <w:trPr>
          <w:cantSplit/>
        </w:trPr>
        <w:tc>
          <w:tcPr>
            <w:tcW w:w="2592" w:type="dxa"/>
            <w:tcBorders>
              <w:top w:val="single" w:sz="4" w:space="0" w:color="000000"/>
              <w:left w:val="single" w:sz="4" w:space="0" w:color="000000"/>
              <w:bottom w:val="single" w:sz="4" w:space="0" w:color="000000"/>
            </w:tcBorders>
          </w:tcPr>
          <w:p w14:paraId="2CCBD2BF" w14:textId="77777777" w:rsidR="00916881" w:rsidRPr="005E4A92" w:rsidRDefault="00916881" w:rsidP="005E4A92">
            <w:pPr>
              <w:pStyle w:val="TableBody"/>
              <w:rPr>
                <w:b/>
                <w:bCs/>
              </w:rPr>
            </w:pPr>
            <w:r w:rsidRPr="005E4A92">
              <w:rPr>
                <w:b/>
                <w:bCs/>
              </w:rPr>
              <w:t>ATM Deliveries and Returns Today</w:t>
            </w:r>
          </w:p>
        </w:tc>
        <w:tc>
          <w:tcPr>
            <w:tcW w:w="5483" w:type="dxa"/>
            <w:tcBorders>
              <w:top w:val="single" w:sz="4" w:space="0" w:color="000000"/>
              <w:left w:val="single" w:sz="4" w:space="0" w:color="000000"/>
              <w:bottom w:val="single" w:sz="4" w:space="0" w:color="000000"/>
              <w:right w:val="single" w:sz="4" w:space="0" w:color="000000"/>
            </w:tcBorders>
          </w:tcPr>
          <w:p w14:paraId="2260BF68" w14:textId="77777777" w:rsidR="00916881" w:rsidRDefault="00916881" w:rsidP="005E4A92">
            <w:pPr>
              <w:pStyle w:val="TableBody"/>
            </w:pPr>
            <w:r>
              <w:t>Summarizes by Deliveries and Returns and by denomination the deliveries and returns to occur on the current business day.</w:t>
            </w:r>
          </w:p>
        </w:tc>
      </w:tr>
    </w:tbl>
    <w:p w14:paraId="162E8EFE" w14:textId="0A17E60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51E10D76" w14:textId="77777777" w:rsidR="0061291D" w:rsidRDefault="0061291D" w:rsidP="006D3C82">
      <w:pPr>
        <w:pStyle w:val="BodyText"/>
      </w:pPr>
    </w:p>
    <w:p w14:paraId="421ADEF9" w14:textId="14344F1C" w:rsidR="00916881" w:rsidRPr="006E5361" w:rsidRDefault="00916881" w:rsidP="00F63174">
      <w:pPr>
        <w:pStyle w:val="Caption"/>
        <w:spacing w:before="0" w:after="120"/>
        <w:ind w:left="187" w:hanging="187"/>
        <w:outlineLvl w:val="0"/>
        <w:rPr>
          <w:lang w:val="en-US"/>
        </w:rPr>
      </w:pPr>
      <w:bookmarkStart w:id="1174" w:name="_Toc128632377"/>
      <w:r w:rsidRPr="62692672">
        <w:rPr>
          <w:lang w:val="en-US"/>
        </w:rPr>
        <w:t xml:space="preserve">Figure </w:t>
      </w:r>
      <w:ins w:id="117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176" w:author="Robbie Moses" w:date="2023-03-02T06:45:00Z">
        <w:r w:rsidR="00624EA3">
          <w:rPr>
            <w:noProof/>
            <w:lang w:val="en-US"/>
          </w:rPr>
          <w:t>58</w:t>
        </w:r>
        <w:r w:rsidR="00624EA3">
          <w:rPr>
            <w:lang w:val="en-US"/>
          </w:rPr>
          <w:fldChar w:fldCharType="end"/>
        </w:r>
      </w:ins>
      <w:ins w:id="1177" w:author="Moses, Robbie" w:date="2023-02-22T02:39:00Z">
        <w:del w:id="1178" w:author="Robbie Moses" w:date="2023-03-02T06:45:00Z">
          <w:r w:rsidR="003B5D4F" w:rsidDel="00624EA3">
            <w:rPr>
              <w:lang w:val="en-US"/>
            </w:rPr>
            <w:fldChar w:fldCharType="begin"/>
          </w:r>
          <w:r w:rsidR="003B5D4F" w:rsidDel="00624EA3">
            <w:rPr>
              <w:lang w:val="en-US"/>
            </w:rPr>
            <w:delInstrText xml:space="preserve"> SEQ Figure \* ARABIC </w:delInstrText>
          </w:r>
        </w:del>
      </w:ins>
      <w:del w:id="1179" w:author="Robbie Moses" w:date="2023-03-02T06:45:00Z">
        <w:r w:rsidR="003B5D4F" w:rsidDel="00624EA3">
          <w:rPr>
            <w:lang w:val="en-US"/>
          </w:rPr>
          <w:fldChar w:fldCharType="separate"/>
        </w:r>
      </w:del>
      <w:ins w:id="1180" w:author="Moses, Robbie" w:date="2023-02-22T02:39:00Z">
        <w:del w:id="1181" w:author="Robbie Moses" w:date="2023-03-02T06:45:00Z">
          <w:r w:rsidR="003B5D4F" w:rsidDel="00624EA3">
            <w:rPr>
              <w:noProof/>
              <w:lang w:val="en-US"/>
            </w:rPr>
            <w:delText>57</w:delText>
          </w:r>
          <w:r w:rsidR="003B5D4F" w:rsidDel="00624EA3">
            <w:rPr>
              <w:lang w:val="en-US"/>
            </w:rPr>
            <w:fldChar w:fldCharType="end"/>
          </w:r>
        </w:del>
      </w:ins>
      <w:del w:id="1182" w:author="Moses, Robbie" w:date="2023-02-22T02:39:00Z">
        <w:r w:rsidRPr="62692672" w:rsidDel="003B5D4F">
          <w:fldChar w:fldCharType="begin"/>
        </w:r>
        <w:r w:rsidRPr="62692672" w:rsidDel="003B5D4F">
          <w:rPr>
            <w:lang w:val="en-US"/>
          </w:rPr>
          <w:delInstrText xml:space="preserve"> SEQ "Figure" \*Arabic </w:delInstrText>
        </w:r>
        <w:r w:rsidRPr="62692672" w:rsidDel="003B5D4F">
          <w:fldChar w:fldCharType="separate"/>
        </w:r>
        <w:r w:rsidR="00D57607" w:rsidDel="003B5D4F">
          <w:rPr>
            <w:noProof/>
            <w:lang w:val="en-US"/>
          </w:rPr>
          <w:delText>57</w:delText>
        </w:r>
        <w:r w:rsidRPr="62692672" w:rsidDel="003B5D4F">
          <w:rPr>
            <w:noProof/>
          </w:rPr>
          <w:fldChar w:fldCharType="end"/>
        </w:r>
      </w:del>
      <w:r w:rsidRPr="62692672">
        <w:rPr>
          <w:lang w:val="en-US"/>
        </w:rPr>
        <w:t>: Current Balance Levels Dashboard Page</w:t>
      </w:r>
      <w:bookmarkEnd w:id="1174"/>
    </w:p>
    <w:p w14:paraId="1BE8C941" w14:textId="6DD92454" w:rsidR="00916881" w:rsidRDefault="00944366" w:rsidP="007832A5">
      <w:pPr>
        <w:pStyle w:val="BodyText"/>
        <w:jc w:val="center"/>
      </w:pPr>
      <w:r>
        <w:rPr>
          <w:noProof/>
        </w:rPr>
        <w:drawing>
          <wp:inline distT="0" distB="0" distL="0" distR="0" wp14:anchorId="6793E23F" wp14:editId="52CF9CA9">
            <wp:extent cx="5486400" cy="2645735"/>
            <wp:effectExtent l="76200" t="76200" r="133350" b="135890"/>
            <wp:docPr id="772044694" name="Picture 77204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88797" cy="26468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133A06" w14:textId="2F215081" w:rsidR="00916881" w:rsidRPr="006E5361" w:rsidRDefault="00916881" w:rsidP="00F63174">
      <w:pPr>
        <w:pStyle w:val="Caption"/>
        <w:spacing w:before="0" w:after="120"/>
        <w:ind w:left="187" w:hanging="187"/>
        <w:outlineLvl w:val="0"/>
        <w:rPr>
          <w:lang w:val="en-US"/>
        </w:rPr>
      </w:pPr>
      <w:bookmarkStart w:id="1183" w:name="_Toc128630994"/>
      <w:r w:rsidRPr="006E5361">
        <w:rPr>
          <w:lang w:val="en-US"/>
        </w:rPr>
        <w:t xml:space="preserve">Table </w:t>
      </w:r>
      <w:r w:rsidR="00027408">
        <w:fldChar w:fldCharType="begin"/>
      </w:r>
      <w:r w:rsidRPr="006E5361">
        <w:rPr>
          <w:lang w:val="en-US"/>
        </w:rPr>
        <w:instrText xml:space="preserve"> SEQ "Table" \*Arabic </w:instrText>
      </w:r>
      <w:r w:rsidR="00027408">
        <w:fldChar w:fldCharType="separate"/>
      </w:r>
      <w:r w:rsidR="00D57607">
        <w:rPr>
          <w:noProof/>
          <w:lang w:val="en-US"/>
        </w:rPr>
        <w:t>40</w:t>
      </w:r>
      <w:r w:rsidR="00027408">
        <w:rPr>
          <w:noProof/>
        </w:rPr>
        <w:fldChar w:fldCharType="end"/>
      </w:r>
      <w:r w:rsidRPr="006E5361">
        <w:rPr>
          <w:lang w:val="en-US"/>
        </w:rPr>
        <w:t>: Current Balance Level Dashboard Graph Field Descriptions</w:t>
      </w:r>
      <w:bookmarkEnd w:id="11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4AA9127" w14:textId="77777777" w:rsidTr="00E521B3">
        <w:trPr>
          <w:cantSplit/>
          <w:tblHeader/>
        </w:trPr>
        <w:tc>
          <w:tcPr>
            <w:tcW w:w="2592" w:type="dxa"/>
            <w:tcBorders>
              <w:top w:val="single" w:sz="4" w:space="0" w:color="000000"/>
              <w:left w:val="single" w:sz="4" w:space="0" w:color="000000"/>
              <w:bottom w:val="single" w:sz="4" w:space="0" w:color="000000"/>
            </w:tcBorders>
            <w:shd w:val="clear" w:color="auto" w:fill="60C03A"/>
          </w:tcPr>
          <w:p w14:paraId="75A5DC0E" w14:textId="77777777" w:rsidR="00916881" w:rsidRDefault="00916881" w:rsidP="005E4A92">
            <w:pPr>
              <w:pStyle w:val="TableHeading"/>
            </w:pPr>
            <w:r>
              <w:t xml:space="preserve">Field </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6F80A28" w14:textId="77777777" w:rsidR="00916881" w:rsidRDefault="00916881" w:rsidP="005E4A92">
            <w:pPr>
              <w:pStyle w:val="TableHeading"/>
            </w:pPr>
            <w:r>
              <w:t>Description</w:t>
            </w:r>
          </w:p>
        </w:tc>
      </w:tr>
      <w:tr w:rsidR="00916881" w14:paraId="6C6A7FA2" w14:textId="77777777" w:rsidTr="00E521B3">
        <w:trPr>
          <w:cantSplit/>
        </w:trPr>
        <w:tc>
          <w:tcPr>
            <w:tcW w:w="2592" w:type="dxa"/>
            <w:tcBorders>
              <w:top w:val="single" w:sz="4" w:space="0" w:color="000000"/>
              <w:left w:val="single" w:sz="4" w:space="0" w:color="000000"/>
              <w:bottom w:val="single" w:sz="4" w:space="0" w:color="000000"/>
            </w:tcBorders>
          </w:tcPr>
          <w:p w14:paraId="3E8F38F2" w14:textId="77777777" w:rsidR="00916881" w:rsidRPr="005E4A92" w:rsidRDefault="00916881" w:rsidP="005E4A92">
            <w:pPr>
              <w:pStyle w:val="TableBody"/>
              <w:rPr>
                <w:b/>
                <w:bCs/>
              </w:rPr>
            </w:pPr>
            <w:r w:rsidRPr="005E4A92">
              <w:rPr>
                <w:b/>
                <w:bCs/>
              </w:rPr>
              <w:t>Cashpoints (Select)</w:t>
            </w:r>
          </w:p>
          <w:p w14:paraId="17886319" w14:textId="77777777" w:rsidR="00916881" w:rsidRPr="003B5D4F" w:rsidRDefault="00916881" w:rsidP="003B5D4F">
            <w:pPr>
              <w:pStyle w:val="TableBody"/>
            </w:pPr>
            <w:r w:rsidRPr="003B5D4F">
              <w:rPr>
                <w:rPrChange w:id="1184" w:author="Moses, Robbie" w:date="2023-02-22T01:38:00Z">
                  <w:rPr>
                    <w:sz w:val="14"/>
                  </w:rPr>
                </w:rPrChange>
              </w:rPr>
              <w:t>Not applicable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664E7EFC" w14:textId="77777777" w:rsidR="00916881" w:rsidRDefault="00916881" w:rsidP="005E4A92">
            <w:pPr>
              <w:pStyle w:val="TableBody"/>
            </w:pPr>
            <w:r>
              <w:t>Cashpoint selector for users to designate which ATMs are to be included in the Cash Level Summary</w:t>
            </w:r>
          </w:p>
        </w:tc>
      </w:tr>
      <w:tr w:rsidR="00916881" w14:paraId="082FDBAD" w14:textId="77777777" w:rsidTr="0009567D">
        <w:trPr>
          <w:cantSplit/>
        </w:trPr>
        <w:tc>
          <w:tcPr>
            <w:tcW w:w="2592" w:type="dxa"/>
            <w:tcBorders>
              <w:top w:val="single" w:sz="4" w:space="0" w:color="000000"/>
              <w:left w:val="single" w:sz="4" w:space="0" w:color="000000"/>
              <w:bottom w:val="single" w:sz="4" w:space="0" w:color="000000"/>
            </w:tcBorders>
          </w:tcPr>
          <w:p w14:paraId="4CAF4DE1" w14:textId="77777777" w:rsidR="00916881" w:rsidRPr="005E4A92" w:rsidRDefault="00916881" w:rsidP="005E4A92">
            <w:pPr>
              <w:pStyle w:val="TableBody"/>
              <w:rPr>
                <w:b/>
                <w:bCs/>
              </w:rPr>
            </w:pPr>
            <w:r w:rsidRPr="005E4A92">
              <w:rPr>
                <w:b/>
                <w:bCs/>
              </w:rPr>
              <w:lastRenderedPageBreak/>
              <w:t>Depot</w:t>
            </w:r>
          </w:p>
          <w:p w14:paraId="7C4B9D75" w14:textId="77777777" w:rsidR="00916881" w:rsidRPr="003B5D4F" w:rsidRDefault="00916881" w:rsidP="003B5D4F">
            <w:pPr>
              <w:pStyle w:val="TableBody"/>
            </w:pPr>
            <w:r w:rsidRPr="003B5D4F">
              <w:rPr>
                <w:rPrChange w:id="1185" w:author="Moses, Robbie" w:date="2023-02-22T01:39:00Z">
                  <w:rPr>
                    <w:sz w:val="14"/>
                  </w:rPr>
                </w:rPrChange>
              </w:rPr>
              <w:t>Applicable only for ATM Balances by Depot or Depot Actual vs. Target Balance</w:t>
            </w:r>
          </w:p>
        </w:tc>
        <w:tc>
          <w:tcPr>
            <w:tcW w:w="5483" w:type="dxa"/>
            <w:tcBorders>
              <w:top w:val="single" w:sz="4" w:space="0" w:color="000000"/>
              <w:left w:val="single" w:sz="4" w:space="0" w:color="000000"/>
              <w:bottom w:val="single" w:sz="4" w:space="0" w:color="000000"/>
              <w:right w:val="single" w:sz="4" w:space="0" w:color="000000"/>
            </w:tcBorders>
          </w:tcPr>
          <w:p w14:paraId="7BE480D8" w14:textId="77777777" w:rsidR="00916881" w:rsidRDefault="00916881" w:rsidP="005E4A92">
            <w:pPr>
              <w:pStyle w:val="TableBody"/>
            </w:pPr>
            <w:r>
              <w:t>Depot selector for users to designate which Depots are to be included in the summary</w:t>
            </w:r>
          </w:p>
        </w:tc>
      </w:tr>
      <w:tr w:rsidR="00916881" w14:paraId="6730D6BD" w14:textId="77777777" w:rsidTr="0009567D">
        <w:trPr>
          <w:cantSplit/>
        </w:trPr>
        <w:tc>
          <w:tcPr>
            <w:tcW w:w="2592" w:type="dxa"/>
            <w:tcBorders>
              <w:top w:val="single" w:sz="4" w:space="0" w:color="000000"/>
              <w:left w:val="single" w:sz="4" w:space="0" w:color="000000"/>
              <w:bottom w:val="single" w:sz="4" w:space="0" w:color="000000"/>
            </w:tcBorders>
          </w:tcPr>
          <w:p w14:paraId="2F0B4368" w14:textId="77777777" w:rsidR="00916881" w:rsidRPr="005E4A92" w:rsidRDefault="00916881" w:rsidP="005E4A92">
            <w:pPr>
              <w:pStyle w:val="TableBody"/>
              <w:rPr>
                <w:b/>
                <w:bCs/>
              </w:rPr>
            </w:pPr>
            <w:r w:rsidRPr="005E4A92">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E25B22A" w14:textId="77777777" w:rsidR="00916881" w:rsidRDefault="00916881" w:rsidP="005E4A92">
            <w:pPr>
              <w:pStyle w:val="TableBody"/>
            </w:pPr>
            <w:r>
              <w:t>User designates which Optimized currency is to be included</w:t>
            </w:r>
          </w:p>
        </w:tc>
      </w:tr>
      <w:tr w:rsidR="00916881" w14:paraId="29EFC3C6" w14:textId="77777777" w:rsidTr="0009567D">
        <w:trPr>
          <w:cantSplit/>
        </w:trPr>
        <w:tc>
          <w:tcPr>
            <w:tcW w:w="2592" w:type="dxa"/>
            <w:tcBorders>
              <w:top w:val="single" w:sz="4" w:space="0" w:color="000000"/>
              <w:left w:val="single" w:sz="4" w:space="0" w:color="000000"/>
              <w:bottom w:val="single" w:sz="4" w:space="0" w:color="000000"/>
            </w:tcBorders>
          </w:tcPr>
          <w:p w14:paraId="57AAF690" w14:textId="77777777" w:rsidR="00916881" w:rsidRPr="005E4A92" w:rsidRDefault="00916881" w:rsidP="005E4A92">
            <w:pPr>
              <w:pStyle w:val="TableBody"/>
              <w:rPr>
                <w:b/>
                <w:bCs/>
              </w:rPr>
            </w:pPr>
            <w:r w:rsidRPr="005E4A92">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54C1CD59" w14:textId="77777777" w:rsidR="00916881" w:rsidRDefault="00916881" w:rsidP="005E4A92">
            <w:pPr>
              <w:pStyle w:val="TableBody"/>
            </w:pPr>
            <w:r>
              <w:t>User designates which Cassette type (Deposit or Withdrawal) is to be included</w:t>
            </w:r>
          </w:p>
        </w:tc>
      </w:tr>
      <w:tr w:rsidR="00916881" w14:paraId="761D2170" w14:textId="77777777" w:rsidTr="0009567D">
        <w:trPr>
          <w:cantSplit/>
        </w:trPr>
        <w:tc>
          <w:tcPr>
            <w:tcW w:w="2592" w:type="dxa"/>
            <w:tcBorders>
              <w:top w:val="single" w:sz="4" w:space="0" w:color="000000"/>
              <w:left w:val="single" w:sz="4" w:space="0" w:color="000000"/>
              <w:bottom w:val="single" w:sz="4" w:space="0" w:color="000000"/>
            </w:tcBorders>
          </w:tcPr>
          <w:p w14:paraId="6E3640BE" w14:textId="77777777" w:rsidR="00916881" w:rsidRPr="005E4A92" w:rsidRDefault="00916881" w:rsidP="005E4A92">
            <w:pPr>
              <w:pStyle w:val="TableBody"/>
              <w:rPr>
                <w:b/>
                <w:bCs/>
              </w:rPr>
            </w:pPr>
            <w:r w:rsidRPr="005E4A92">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325EB39B" w14:textId="77777777" w:rsidR="00916881" w:rsidRDefault="00916881" w:rsidP="005E4A92">
            <w:pPr>
              <w:pStyle w:val="TableBody"/>
            </w:pPr>
            <w:r>
              <w:t>Users can select one or more denominations to be included in the Cash Level Summary</w:t>
            </w:r>
          </w:p>
        </w:tc>
      </w:tr>
      <w:tr w:rsidR="00916881" w14:paraId="1F56841E" w14:textId="77777777" w:rsidTr="0009567D">
        <w:trPr>
          <w:cantSplit/>
        </w:trPr>
        <w:tc>
          <w:tcPr>
            <w:tcW w:w="2592" w:type="dxa"/>
            <w:tcBorders>
              <w:top w:val="single" w:sz="4" w:space="0" w:color="000000"/>
              <w:left w:val="single" w:sz="4" w:space="0" w:color="000000"/>
              <w:bottom w:val="single" w:sz="4" w:space="0" w:color="000000"/>
            </w:tcBorders>
          </w:tcPr>
          <w:p w14:paraId="5698C79D" w14:textId="77777777" w:rsidR="00916881" w:rsidRPr="005E4A92" w:rsidRDefault="00916881" w:rsidP="005E4A92">
            <w:pPr>
              <w:pStyle w:val="TableBody"/>
              <w:rPr>
                <w:b/>
                <w:bCs/>
              </w:rPr>
            </w:pPr>
            <w:r w:rsidRPr="005E4A92">
              <w:rPr>
                <w:b/>
                <w:bCs/>
              </w:rPr>
              <w:t>Min Balance/Max Balance</w:t>
            </w:r>
          </w:p>
        </w:tc>
        <w:tc>
          <w:tcPr>
            <w:tcW w:w="5483" w:type="dxa"/>
            <w:tcBorders>
              <w:top w:val="single" w:sz="4" w:space="0" w:color="000000"/>
              <w:left w:val="single" w:sz="4" w:space="0" w:color="000000"/>
              <w:bottom w:val="single" w:sz="4" w:space="0" w:color="000000"/>
              <w:right w:val="single" w:sz="4" w:space="0" w:color="000000"/>
            </w:tcBorders>
          </w:tcPr>
          <w:p w14:paraId="3E2EAAAD" w14:textId="77777777" w:rsidR="00916881" w:rsidRDefault="00916881" w:rsidP="005E4A92">
            <w:pPr>
              <w:pStyle w:val="TableBody"/>
            </w:pPr>
            <w:r>
              <w:t>Users can limit the view by selecting minimum or maximum limits to establish a minimum, maximum, or range of values to report.</w:t>
            </w:r>
          </w:p>
        </w:tc>
      </w:tr>
      <w:tr w:rsidR="00916881" w14:paraId="2D884AAC" w14:textId="77777777" w:rsidTr="0009567D">
        <w:trPr>
          <w:cantSplit/>
        </w:trPr>
        <w:tc>
          <w:tcPr>
            <w:tcW w:w="2592" w:type="dxa"/>
            <w:tcBorders>
              <w:top w:val="single" w:sz="4" w:space="0" w:color="000000"/>
              <w:left w:val="single" w:sz="4" w:space="0" w:color="000000"/>
              <w:bottom w:val="single" w:sz="4" w:space="0" w:color="000000"/>
            </w:tcBorders>
          </w:tcPr>
          <w:p w14:paraId="5517417F" w14:textId="77777777" w:rsidR="00916881" w:rsidRPr="005E4A92" w:rsidRDefault="00916881" w:rsidP="005E4A92">
            <w:pPr>
              <w:pStyle w:val="TableBody"/>
              <w:rPr>
                <w:b/>
                <w:bCs/>
              </w:rPr>
            </w:pPr>
            <w:r w:rsidRPr="005E4A92">
              <w:rPr>
                <w:b/>
                <w:bCs/>
              </w:rPr>
              <w:t>Detail</w:t>
            </w:r>
          </w:p>
        </w:tc>
        <w:tc>
          <w:tcPr>
            <w:tcW w:w="5483" w:type="dxa"/>
            <w:tcBorders>
              <w:top w:val="single" w:sz="4" w:space="0" w:color="000000"/>
              <w:left w:val="single" w:sz="4" w:space="0" w:color="000000"/>
              <w:bottom w:val="single" w:sz="4" w:space="0" w:color="000000"/>
              <w:right w:val="single" w:sz="4" w:space="0" w:color="000000"/>
            </w:tcBorders>
          </w:tcPr>
          <w:p w14:paraId="783893BA" w14:textId="77777777" w:rsidR="00916881" w:rsidRDefault="00916881" w:rsidP="005E4A92">
            <w:pPr>
              <w:pStyle w:val="TableBody"/>
            </w:pPr>
            <w:r>
              <w:t>Detail opens a new window which shows by cashpoint or depot the denomination-level amounts</w:t>
            </w:r>
          </w:p>
        </w:tc>
      </w:tr>
    </w:tbl>
    <w:p w14:paraId="60A564F3" w14:textId="068381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441EAE85" w14:textId="77777777" w:rsidR="00916881" w:rsidRDefault="00916881" w:rsidP="006D3C82">
      <w:pPr>
        <w:pStyle w:val="BodyText"/>
      </w:pPr>
    </w:p>
    <w:p w14:paraId="681A01E6" w14:textId="2675CB23" w:rsidR="00916881" w:rsidRDefault="00916881" w:rsidP="001759C2">
      <w:pPr>
        <w:pStyle w:val="Heading2"/>
      </w:pPr>
      <w:bookmarkStart w:id="1186" w:name="Ref_todaylastload"/>
      <w:bookmarkStart w:id="1187" w:name="_Toc128718623"/>
      <w:r>
        <w:t>Today</w:t>
      </w:r>
      <w:r>
        <w:rPr>
          <w:rFonts w:ascii="Wingdings" w:hAnsi="Wingdings"/>
        </w:rPr>
        <w:t></w:t>
      </w:r>
      <w:r>
        <w:t>Last Load Snapshot Page</w:t>
      </w:r>
      <w:bookmarkEnd w:id="1166"/>
      <w:bookmarkEnd w:id="1167"/>
      <w:bookmarkEnd w:id="1168"/>
      <w:bookmarkEnd w:id="1169"/>
      <w:bookmarkEnd w:id="1170"/>
      <w:bookmarkEnd w:id="1171"/>
      <w:bookmarkEnd w:id="1186"/>
      <w:bookmarkEnd w:id="1187"/>
    </w:p>
    <w:p w14:paraId="48C7CFBD" w14:textId="77777777" w:rsidR="00916881" w:rsidRDefault="00916881" w:rsidP="0061291D">
      <w:pPr>
        <w:pStyle w:val="BodyText"/>
      </w:pPr>
      <w:r>
        <w:t xml:space="preserve">This page details the last load information for all Cashpoints assigned to the current user. </w:t>
      </w:r>
    </w:p>
    <w:p w14:paraId="347950D0" w14:textId="345A66F1" w:rsidR="00916881" w:rsidRDefault="00916881" w:rsidP="00F63174">
      <w:pPr>
        <w:pStyle w:val="Caption"/>
        <w:spacing w:before="0" w:after="120"/>
        <w:ind w:left="187" w:hanging="187"/>
        <w:outlineLvl w:val="0"/>
      </w:pPr>
      <w:bookmarkStart w:id="1188" w:name="_Toc128632378"/>
      <w:r>
        <w:lastRenderedPageBreak/>
        <w:t xml:space="preserve">Figure </w:t>
      </w:r>
      <w:ins w:id="1189" w:author="Robbie Moses" w:date="2023-03-02T06:45:00Z">
        <w:r w:rsidR="00624EA3">
          <w:fldChar w:fldCharType="begin"/>
        </w:r>
        <w:r w:rsidR="00624EA3">
          <w:instrText xml:space="preserve"> SEQ Figure \* ARABIC </w:instrText>
        </w:r>
      </w:ins>
      <w:r w:rsidR="00624EA3">
        <w:fldChar w:fldCharType="separate"/>
      </w:r>
      <w:ins w:id="1190" w:author="Robbie Moses" w:date="2023-03-02T06:45:00Z">
        <w:r w:rsidR="00624EA3">
          <w:rPr>
            <w:noProof/>
          </w:rPr>
          <w:t>59</w:t>
        </w:r>
        <w:r w:rsidR="00624EA3">
          <w:fldChar w:fldCharType="end"/>
        </w:r>
      </w:ins>
      <w:ins w:id="1191" w:author="Moses, Robbie" w:date="2023-02-22T02:39:00Z">
        <w:del w:id="1192" w:author="Robbie Moses" w:date="2023-03-02T06:45:00Z">
          <w:r w:rsidR="003B5D4F" w:rsidDel="00624EA3">
            <w:fldChar w:fldCharType="begin"/>
          </w:r>
          <w:r w:rsidR="003B5D4F" w:rsidDel="00624EA3">
            <w:delInstrText xml:space="preserve"> SEQ Figure \* ARABIC </w:delInstrText>
          </w:r>
        </w:del>
      </w:ins>
      <w:del w:id="1193" w:author="Robbie Moses" w:date="2023-03-02T06:45:00Z">
        <w:r w:rsidR="003B5D4F" w:rsidDel="00624EA3">
          <w:fldChar w:fldCharType="separate"/>
        </w:r>
      </w:del>
      <w:ins w:id="1194" w:author="Moses, Robbie" w:date="2023-02-22T02:39:00Z">
        <w:del w:id="1195" w:author="Robbie Moses" w:date="2023-03-02T06:45:00Z">
          <w:r w:rsidR="003B5D4F" w:rsidDel="00624EA3">
            <w:rPr>
              <w:noProof/>
            </w:rPr>
            <w:delText>58</w:delText>
          </w:r>
          <w:r w:rsidR="003B5D4F" w:rsidDel="00624EA3">
            <w:fldChar w:fldCharType="end"/>
          </w:r>
        </w:del>
      </w:ins>
      <w:del w:id="1196"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58</w:delText>
        </w:r>
        <w:r w:rsidRPr="62692672" w:rsidDel="003B5D4F">
          <w:rPr>
            <w:noProof/>
          </w:rPr>
          <w:fldChar w:fldCharType="end"/>
        </w:r>
      </w:del>
      <w:r>
        <w:t>: Last Load Snapshot Page</w:t>
      </w:r>
      <w:bookmarkEnd w:id="1188"/>
    </w:p>
    <w:p w14:paraId="2D1E1C85" w14:textId="689F9A21" w:rsidR="00916881" w:rsidRDefault="46509F89" w:rsidP="006D3C82">
      <w:pPr>
        <w:pStyle w:val="BodyText"/>
      </w:pPr>
      <w:r>
        <w:rPr>
          <w:noProof/>
        </w:rPr>
        <w:drawing>
          <wp:inline distT="0" distB="0" distL="0" distR="0" wp14:anchorId="6465A094" wp14:editId="333144FB">
            <wp:extent cx="4038600" cy="3489418"/>
            <wp:effectExtent l="76200" t="76200" r="133350" b="130175"/>
            <wp:docPr id="1898789603" name="Picture 189878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038858" cy="34896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8F5CD" w14:textId="22D7A07F" w:rsidR="00916881" w:rsidRDefault="00916881" w:rsidP="00F63174">
      <w:pPr>
        <w:pStyle w:val="Caption"/>
        <w:spacing w:before="0" w:after="120"/>
        <w:ind w:left="187" w:hanging="187"/>
        <w:outlineLvl w:val="0"/>
      </w:pPr>
      <w:bookmarkStart w:id="1197" w:name="_Toc128630995"/>
      <w:r>
        <w:t xml:space="preserve">Table </w:t>
      </w:r>
      <w:r w:rsidR="00027408">
        <w:fldChar w:fldCharType="begin"/>
      </w:r>
      <w:r>
        <w:instrText xml:space="preserve"> SEQ "Table" \*Arabic </w:instrText>
      </w:r>
      <w:r w:rsidR="00027408">
        <w:fldChar w:fldCharType="separate"/>
      </w:r>
      <w:r w:rsidR="00D57607">
        <w:rPr>
          <w:noProof/>
        </w:rPr>
        <w:t>41</w:t>
      </w:r>
      <w:r w:rsidR="00027408">
        <w:rPr>
          <w:noProof/>
        </w:rPr>
        <w:fldChar w:fldCharType="end"/>
      </w:r>
      <w:r>
        <w:t>: Last Load Snapshot Descriptions</w:t>
      </w:r>
      <w:bookmarkEnd w:id="11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E9024D8"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5F3AB15B" w14:textId="77777777" w:rsidR="00916881" w:rsidRDefault="00916881" w:rsidP="000B5FA9">
            <w:pPr>
              <w:pStyle w:val="TableHeading"/>
            </w:pPr>
            <w:r>
              <w:t xml:space="preserve">Field </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B2E1DF" w14:textId="77777777" w:rsidR="00916881" w:rsidRDefault="00916881" w:rsidP="000B5FA9">
            <w:pPr>
              <w:pStyle w:val="TableHeading"/>
            </w:pPr>
            <w:r>
              <w:t>Description</w:t>
            </w:r>
          </w:p>
        </w:tc>
      </w:tr>
      <w:tr w:rsidR="00916881" w14:paraId="6353E38C" w14:textId="77777777" w:rsidTr="0009567D">
        <w:trPr>
          <w:cantSplit/>
        </w:trPr>
        <w:tc>
          <w:tcPr>
            <w:tcW w:w="2592" w:type="dxa"/>
            <w:tcBorders>
              <w:top w:val="single" w:sz="4" w:space="0" w:color="000000"/>
              <w:left w:val="single" w:sz="4" w:space="0" w:color="000000"/>
              <w:bottom w:val="single" w:sz="4" w:space="0" w:color="000000"/>
            </w:tcBorders>
          </w:tcPr>
          <w:p w14:paraId="4AE23D79" w14:textId="77777777" w:rsidR="00916881" w:rsidRPr="000B5FA9" w:rsidRDefault="00916881" w:rsidP="000B5FA9">
            <w:pPr>
              <w:pStyle w:val="TableBody"/>
              <w:rPr>
                <w:b/>
                <w:bCs/>
              </w:rPr>
            </w:pPr>
            <w:r w:rsidRPr="000B5FA9">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645D1DFA" w14:textId="77777777" w:rsidR="00916881" w:rsidRDefault="00916881" w:rsidP="000B5FA9">
            <w:pPr>
              <w:pStyle w:val="TableBody"/>
            </w:pPr>
            <w:r>
              <w:t>Unique alphanumeric code that identifies the Cashpoint.</w:t>
            </w:r>
          </w:p>
        </w:tc>
      </w:tr>
      <w:tr w:rsidR="00916881" w14:paraId="4E80DEAA" w14:textId="77777777" w:rsidTr="0009567D">
        <w:trPr>
          <w:cantSplit/>
        </w:trPr>
        <w:tc>
          <w:tcPr>
            <w:tcW w:w="2592" w:type="dxa"/>
            <w:tcBorders>
              <w:top w:val="single" w:sz="4" w:space="0" w:color="000000"/>
              <w:left w:val="single" w:sz="4" w:space="0" w:color="000000"/>
              <w:bottom w:val="single" w:sz="4" w:space="0" w:color="000000"/>
            </w:tcBorders>
          </w:tcPr>
          <w:p w14:paraId="244D68FF" w14:textId="77777777" w:rsidR="00916881" w:rsidRPr="000B5FA9" w:rsidRDefault="00916881" w:rsidP="000B5FA9">
            <w:pPr>
              <w:pStyle w:val="TableBody"/>
              <w:rPr>
                <w:b/>
                <w:bCs/>
              </w:rPr>
            </w:pPr>
            <w:r w:rsidRPr="000B5FA9">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48C1D122" w14:textId="77777777" w:rsidR="00916881" w:rsidRDefault="00916881" w:rsidP="000B5FA9">
            <w:pPr>
              <w:pStyle w:val="TableBody"/>
            </w:pPr>
            <w:r>
              <w:t>Currency of the displayed balance.</w:t>
            </w:r>
          </w:p>
        </w:tc>
      </w:tr>
      <w:tr w:rsidR="00916881" w14:paraId="375CAE23" w14:textId="77777777" w:rsidTr="0009567D">
        <w:trPr>
          <w:cantSplit/>
        </w:trPr>
        <w:tc>
          <w:tcPr>
            <w:tcW w:w="2592" w:type="dxa"/>
            <w:tcBorders>
              <w:top w:val="single" w:sz="4" w:space="0" w:color="000000"/>
              <w:left w:val="single" w:sz="4" w:space="0" w:color="000000"/>
              <w:bottom w:val="single" w:sz="4" w:space="0" w:color="000000"/>
            </w:tcBorders>
          </w:tcPr>
          <w:p w14:paraId="40EB0D61" w14:textId="77777777" w:rsidR="00916881" w:rsidRPr="000B5FA9" w:rsidRDefault="00916881" w:rsidP="000B5FA9">
            <w:pPr>
              <w:pStyle w:val="TableBody"/>
              <w:rPr>
                <w:b/>
                <w:bCs/>
              </w:rPr>
            </w:pPr>
            <w:r w:rsidRPr="000B5FA9">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46D121D" w14:textId="77777777" w:rsidR="00916881" w:rsidRDefault="00916881" w:rsidP="000B5FA9">
            <w:pPr>
              <w:pStyle w:val="TableBody"/>
            </w:pPr>
            <w:r>
              <w:t>Date of the displayed balance. This will be the most recent date for which balances are available.</w:t>
            </w:r>
          </w:p>
        </w:tc>
      </w:tr>
      <w:tr w:rsidR="00916881" w14:paraId="2EA46307" w14:textId="77777777" w:rsidTr="0009567D">
        <w:trPr>
          <w:cantSplit/>
        </w:trPr>
        <w:tc>
          <w:tcPr>
            <w:tcW w:w="2592" w:type="dxa"/>
            <w:tcBorders>
              <w:top w:val="single" w:sz="4" w:space="0" w:color="000000"/>
              <w:left w:val="single" w:sz="4" w:space="0" w:color="000000"/>
              <w:bottom w:val="single" w:sz="4" w:space="0" w:color="000000"/>
            </w:tcBorders>
          </w:tcPr>
          <w:p w14:paraId="7991591E" w14:textId="77777777" w:rsidR="00916881" w:rsidRPr="000B5FA9" w:rsidRDefault="00916881" w:rsidP="000B5FA9">
            <w:pPr>
              <w:pStyle w:val="TableBody"/>
              <w:rPr>
                <w:b/>
                <w:bCs/>
              </w:rPr>
            </w:pPr>
            <w:r w:rsidRPr="000B5FA9">
              <w:rPr>
                <w:b/>
                <w:bCs/>
              </w:rPr>
              <w:t>Closing Bal.</w:t>
            </w:r>
          </w:p>
        </w:tc>
        <w:tc>
          <w:tcPr>
            <w:tcW w:w="5483" w:type="dxa"/>
            <w:tcBorders>
              <w:top w:val="single" w:sz="4" w:space="0" w:color="000000"/>
              <w:left w:val="single" w:sz="4" w:space="0" w:color="000000"/>
              <w:bottom w:val="single" w:sz="4" w:space="0" w:color="000000"/>
              <w:right w:val="single" w:sz="4" w:space="0" w:color="000000"/>
            </w:tcBorders>
          </w:tcPr>
          <w:p w14:paraId="5814BD06" w14:textId="77777777" w:rsidR="00916881" w:rsidRDefault="00916881" w:rsidP="000B5FA9">
            <w:pPr>
              <w:pStyle w:val="TableBody"/>
            </w:pPr>
            <w:r>
              <w:t xml:space="preserve">Closing balance amount.  </w:t>
            </w:r>
          </w:p>
        </w:tc>
      </w:tr>
      <w:tr w:rsidR="00916881" w14:paraId="3D685C02" w14:textId="77777777" w:rsidTr="0009567D">
        <w:trPr>
          <w:cantSplit/>
        </w:trPr>
        <w:tc>
          <w:tcPr>
            <w:tcW w:w="2592" w:type="dxa"/>
            <w:tcBorders>
              <w:top w:val="single" w:sz="4" w:space="0" w:color="000000"/>
              <w:left w:val="single" w:sz="4" w:space="0" w:color="000000"/>
              <w:bottom w:val="single" w:sz="4" w:space="0" w:color="000000"/>
            </w:tcBorders>
          </w:tcPr>
          <w:p w14:paraId="7377C0D5" w14:textId="77777777" w:rsidR="00916881" w:rsidRPr="000B5FA9" w:rsidRDefault="00916881" w:rsidP="000B5FA9">
            <w:pPr>
              <w:pStyle w:val="TableBody"/>
              <w:rPr>
                <w:b/>
                <w:bCs/>
              </w:rPr>
            </w:pPr>
            <w:r w:rsidRPr="000B5FA9">
              <w:rPr>
                <w:b/>
                <w:bCs/>
              </w:rPr>
              <w:t>Data Errors</w:t>
            </w:r>
          </w:p>
        </w:tc>
        <w:tc>
          <w:tcPr>
            <w:tcW w:w="5483" w:type="dxa"/>
            <w:tcBorders>
              <w:top w:val="single" w:sz="4" w:space="0" w:color="000000"/>
              <w:left w:val="single" w:sz="4" w:space="0" w:color="000000"/>
              <w:bottom w:val="single" w:sz="4" w:space="0" w:color="000000"/>
              <w:right w:val="single" w:sz="4" w:space="0" w:color="000000"/>
            </w:tcBorders>
          </w:tcPr>
          <w:p w14:paraId="542D9B8C" w14:textId="465402D7" w:rsidR="00916881" w:rsidRDefault="00916881" w:rsidP="000B5FA9">
            <w:pPr>
              <w:pStyle w:val="TableBody"/>
            </w:pPr>
            <w:r w:rsidRPr="005976C9">
              <w:rPr>
                <w:b/>
                <w:bCs/>
                <w:rPrChange w:id="1198" w:author="Robbie Moses" w:date="2023-03-03T01:04:00Z">
                  <w:rPr/>
                </w:rPrChange>
              </w:rPr>
              <w:t>Indicator</w:t>
            </w:r>
            <w:r>
              <w:t xml:space="preserve">: Red indicates that the Cashpoint has </w:t>
            </w:r>
            <w:r w:rsidR="00DF1A13">
              <w:t xml:space="preserve">had </w:t>
            </w:r>
            <w:r>
              <w:t xml:space="preserve">data errors and warnings in </w:t>
            </w:r>
            <w:r w:rsidR="00DF1A13">
              <w:t xml:space="preserve">the </w:t>
            </w:r>
            <w:r>
              <w:t>last 7 days or that no data is available.</w:t>
            </w:r>
          </w:p>
          <w:p w14:paraId="74B5208C" w14:textId="77777777" w:rsidR="00916881" w:rsidRDefault="00916881" w:rsidP="000B5FA9">
            <w:pPr>
              <w:pStyle w:val="TableBody"/>
            </w:pPr>
            <w:r w:rsidRPr="005976C9">
              <w:rPr>
                <w:b/>
                <w:bCs/>
                <w:rPrChange w:id="1199" w:author="Robbie Moses" w:date="2023-03-03T01:04:00Z">
                  <w:rPr/>
                </w:rPrChange>
              </w:rPr>
              <w:t>Green</w:t>
            </w:r>
            <w:r>
              <w:t xml:space="preserve"> indicates that there are no data errors or warnings for this Cashpoint for the balance data in the last 7 days.</w:t>
            </w:r>
          </w:p>
          <w:p w14:paraId="63AEA121" w14:textId="697132F5" w:rsidR="00916881" w:rsidRDefault="00916881" w:rsidP="000B5FA9">
            <w:pPr>
              <w:pStyle w:val="TableBody"/>
            </w:pPr>
            <w:r>
              <w:t xml:space="preserve">Click to see </w:t>
            </w:r>
            <w:r w:rsidR="00DF1A13">
              <w:t xml:space="preserve">the </w:t>
            </w:r>
            <w:r>
              <w:t xml:space="preserve">list of errors and warnings for the Cashpoint. For </w:t>
            </w:r>
            <w:r w:rsidR="00DF1A13">
              <w:t xml:space="preserve">a </w:t>
            </w:r>
            <w:r>
              <w:t>description of those messages, see the following section on Loading Batch Balance Files</w:t>
            </w:r>
          </w:p>
        </w:tc>
      </w:tr>
    </w:tbl>
    <w:p w14:paraId="597CA9C8" w14:textId="77777777" w:rsidR="007832A5" w:rsidRDefault="007832A5" w:rsidP="007832A5">
      <w:pPr>
        <w:pStyle w:val="BodyText"/>
      </w:pPr>
      <w:bookmarkStart w:id="1200" w:name="_Ref221514354"/>
    </w:p>
    <w:p w14:paraId="4B102356" w14:textId="5E0DFBAB" w:rsidR="00916881" w:rsidRDefault="003E5FE0" w:rsidP="00CB44F2">
      <w:pPr>
        <w:pStyle w:val="Heading3"/>
      </w:pPr>
      <w:bookmarkStart w:id="1201" w:name="_Toc128718624"/>
      <w:r>
        <w:lastRenderedPageBreak/>
        <w:t>Dashboard</w:t>
      </w:r>
      <w:r w:rsidR="00916881">
        <w:rPr>
          <w:rFonts w:ascii="Wingdings" w:hAnsi="Wingdings"/>
        </w:rPr>
        <w:t></w:t>
      </w:r>
      <w:r w:rsidR="00916881">
        <w:t>To Do List</w:t>
      </w:r>
      <w:bookmarkEnd w:id="1200"/>
      <w:bookmarkEnd w:id="1201"/>
    </w:p>
    <w:p w14:paraId="45287BA6" w14:textId="75186612" w:rsidR="00916881" w:rsidRDefault="00916881" w:rsidP="0061291D">
      <w:pPr>
        <w:pStyle w:val="BodyText"/>
      </w:pPr>
      <w:r>
        <w:t xml:space="preserve">The To-Do List is used </w:t>
      </w:r>
      <w:r w:rsidR="00DF1A13">
        <w:t>daily</w:t>
      </w:r>
      <w:r>
        <w:t xml:space="preserve"> to help perform the processes necessary to complete the orders for all Cashpoints.  The list helps users by providing indicators that show the state of the item to be completed as well as hyperlinks to pages and reports that are used to complete these tasks.</w:t>
      </w:r>
    </w:p>
    <w:p w14:paraId="3D1C6E3D" w14:textId="02FEE35C" w:rsidR="00916881" w:rsidRDefault="00916881" w:rsidP="00F63174">
      <w:pPr>
        <w:pStyle w:val="Caption"/>
        <w:spacing w:before="0" w:after="120"/>
        <w:ind w:left="187" w:hanging="187"/>
        <w:outlineLvl w:val="0"/>
        <w:rPr>
          <w:noProof/>
        </w:rPr>
      </w:pPr>
      <w:bookmarkStart w:id="1202" w:name="_Toc128632379"/>
      <w:r>
        <w:t xml:space="preserve">Figure </w:t>
      </w:r>
      <w:ins w:id="1203" w:author="Robbie Moses" w:date="2023-03-02T06:45:00Z">
        <w:r w:rsidR="00624EA3">
          <w:fldChar w:fldCharType="begin"/>
        </w:r>
        <w:r w:rsidR="00624EA3">
          <w:instrText xml:space="preserve"> SEQ Figure \* ARABIC </w:instrText>
        </w:r>
      </w:ins>
      <w:r w:rsidR="00624EA3">
        <w:fldChar w:fldCharType="separate"/>
      </w:r>
      <w:ins w:id="1204" w:author="Robbie Moses" w:date="2023-03-02T06:45:00Z">
        <w:r w:rsidR="00624EA3">
          <w:rPr>
            <w:noProof/>
          </w:rPr>
          <w:t>60</w:t>
        </w:r>
        <w:r w:rsidR="00624EA3">
          <w:fldChar w:fldCharType="end"/>
        </w:r>
      </w:ins>
      <w:ins w:id="1205" w:author="Moses, Robbie" w:date="2023-02-22T02:39:00Z">
        <w:del w:id="1206" w:author="Robbie Moses" w:date="2023-03-02T06:45:00Z">
          <w:r w:rsidR="003B5D4F" w:rsidDel="00624EA3">
            <w:fldChar w:fldCharType="begin"/>
          </w:r>
          <w:r w:rsidR="003B5D4F" w:rsidDel="00624EA3">
            <w:delInstrText xml:space="preserve"> SEQ Figure \* ARABIC </w:delInstrText>
          </w:r>
        </w:del>
      </w:ins>
      <w:del w:id="1207" w:author="Robbie Moses" w:date="2023-03-02T06:45:00Z">
        <w:r w:rsidR="003B5D4F" w:rsidDel="00624EA3">
          <w:fldChar w:fldCharType="separate"/>
        </w:r>
      </w:del>
      <w:ins w:id="1208" w:author="Moses, Robbie" w:date="2023-02-22T02:39:00Z">
        <w:del w:id="1209" w:author="Robbie Moses" w:date="2023-03-02T06:45:00Z">
          <w:r w:rsidR="003B5D4F" w:rsidDel="00624EA3">
            <w:rPr>
              <w:noProof/>
            </w:rPr>
            <w:delText>59</w:delText>
          </w:r>
          <w:r w:rsidR="003B5D4F" w:rsidDel="00624EA3">
            <w:fldChar w:fldCharType="end"/>
          </w:r>
        </w:del>
      </w:ins>
      <w:del w:id="1210"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59</w:delText>
        </w:r>
        <w:r w:rsidRPr="62692672" w:rsidDel="003B5D4F">
          <w:rPr>
            <w:noProof/>
          </w:rPr>
          <w:fldChar w:fldCharType="end"/>
        </w:r>
      </w:del>
      <w:r>
        <w:t xml:space="preserve">: </w:t>
      </w:r>
      <w:r w:rsidR="001E1657">
        <w:t>To-</w:t>
      </w:r>
      <w:r>
        <w:t>Do List</w:t>
      </w:r>
      <w:bookmarkEnd w:id="1202"/>
    </w:p>
    <w:p w14:paraId="06BDF953" w14:textId="562224D0" w:rsidR="0087012D" w:rsidRDefault="198EB4A4" w:rsidP="006D3C82">
      <w:pPr>
        <w:pStyle w:val="BodyText"/>
      </w:pPr>
      <w:r>
        <w:rPr>
          <w:noProof/>
        </w:rPr>
        <w:drawing>
          <wp:inline distT="0" distB="0" distL="0" distR="0" wp14:anchorId="278C4736" wp14:editId="778476E9">
            <wp:extent cx="2800350" cy="2885364"/>
            <wp:effectExtent l="76200" t="76200" r="133350" b="125095"/>
            <wp:docPr id="230452567" name="Picture 23045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800991" cy="2886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28C7D" w14:textId="524624C4" w:rsidR="00916881" w:rsidRDefault="00916881" w:rsidP="00F63174">
      <w:pPr>
        <w:pStyle w:val="Caption"/>
        <w:spacing w:before="0" w:after="120"/>
        <w:ind w:left="187" w:hanging="187"/>
        <w:outlineLvl w:val="0"/>
      </w:pPr>
      <w:bookmarkStart w:id="1211" w:name="_Toc128630996"/>
      <w:r>
        <w:t xml:space="preserve">Table </w:t>
      </w:r>
      <w:r w:rsidR="00027408">
        <w:fldChar w:fldCharType="begin"/>
      </w:r>
      <w:r>
        <w:instrText xml:space="preserve"> SEQ "Table" \*Arabic </w:instrText>
      </w:r>
      <w:r w:rsidR="00027408">
        <w:fldChar w:fldCharType="separate"/>
      </w:r>
      <w:r w:rsidR="00D57607">
        <w:rPr>
          <w:noProof/>
        </w:rPr>
        <w:t>42</w:t>
      </w:r>
      <w:r w:rsidR="00027408">
        <w:rPr>
          <w:noProof/>
        </w:rPr>
        <w:fldChar w:fldCharType="end"/>
      </w:r>
      <w:r>
        <w:t xml:space="preserve">: </w:t>
      </w:r>
      <w:r w:rsidR="001E1657">
        <w:t>To-</w:t>
      </w:r>
      <w:r>
        <w:t>Do List Description</w:t>
      </w:r>
      <w:bookmarkEnd w:id="1211"/>
    </w:p>
    <w:tbl>
      <w:tblPr>
        <w:tblW w:w="0" w:type="auto"/>
        <w:tblInd w:w="467" w:type="dxa"/>
        <w:tblLayout w:type="fixed"/>
        <w:tblCellMar>
          <w:left w:w="79" w:type="dxa"/>
          <w:right w:w="79" w:type="dxa"/>
        </w:tblCellMar>
        <w:tblLook w:val="0000" w:firstRow="0" w:lastRow="0" w:firstColumn="0" w:lastColumn="0" w:noHBand="0" w:noVBand="0"/>
      </w:tblPr>
      <w:tblGrid>
        <w:gridCol w:w="2480"/>
        <w:gridCol w:w="5595"/>
      </w:tblGrid>
      <w:tr w:rsidR="00916881" w14:paraId="65303DF8" w14:textId="77777777" w:rsidTr="00B86F38">
        <w:trPr>
          <w:tblHeader/>
        </w:trPr>
        <w:tc>
          <w:tcPr>
            <w:tcW w:w="2480" w:type="dxa"/>
            <w:tcBorders>
              <w:top w:val="single" w:sz="4" w:space="0" w:color="000000"/>
              <w:left w:val="single" w:sz="4" w:space="0" w:color="000000"/>
              <w:bottom w:val="double" w:sz="1" w:space="0" w:color="000000"/>
            </w:tcBorders>
            <w:shd w:val="clear" w:color="auto" w:fill="60C03A"/>
          </w:tcPr>
          <w:p w14:paraId="7FA47F1B" w14:textId="67FD58A7" w:rsidR="00916881" w:rsidRDefault="001E1657" w:rsidP="00304545">
            <w:pPr>
              <w:pStyle w:val="TableHeading"/>
            </w:pPr>
            <w:r>
              <w:t>To-</w:t>
            </w:r>
            <w:r w:rsidR="00916881">
              <w:t>Do Item</w:t>
            </w:r>
          </w:p>
        </w:tc>
        <w:tc>
          <w:tcPr>
            <w:tcW w:w="5595" w:type="dxa"/>
            <w:tcBorders>
              <w:top w:val="single" w:sz="4" w:space="0" w:color="000000"/>
              <w:left w:val="single" w:sz="4" w:space="0" w:color="000000"/>
              <w:bottom w:val="double" w:sz="1" w:space="0" w:color="000000"/>
              <w:right w:val="single" w:sz="4" w:space="0" w:color="000000"/>
            </w:tcBorders>
            <w:shd w:val="clear" w:color="auto" w:fill="60C03A"/>
          </w:tcPr>
          <w:p w14:paraId="64AD3DFF" w14:textId="77777777" w:rsidR="00916881" w:rsidRDefault="00916881" w:rsidP="00304545">
            <w:pPr>
              <w:pStyle w:val="TableHeading"/>
            </w:pPr>
            <w:r>
              <w:t>Description</w:t>
            </w:r>
          </w:p>
        </w:tc>
      </w:tr>
      <w:tr w:rsidR="00916881" w14:paraId="5A767726" w14:textId="77777777" w:rsidTr="00B86F38">
        <w:tc>
          <w:tcPr>
            <w:tcW w:w="2480" w:type="dxa"/>
            <w:tcBorders>
              <w:top w:val="single" w:sz="4" w:space="0" w:color="000000"/>
              <w:left w:val="single" w:sz="4" w:space="0" w:color="000000"/>
              <w:bottom w:val="single" w:sz="4" w:space="0" w:color="000000"/>
            </w:tcBorders>
          </w:tcPr>
          <w:p w14:paraId="06C6473D" w14:textId="77777777" w:rsidR="00916881" w:rsidRPr="00B86F38" w:rsidRDefault="00916881" w:rsidP="00B86F38">
            <w:pPr>
              <w:pStyle w:val="TableBody"/>
              <w:rPr>
                <w:b/>
                <w:bCs/>
              </w:rPr>
            </w:pPr>
            <w:r w:rsidRPr="00B86F38">
              <w:rPr>
                <w:b/>
                <w:bCs/>
              </w:rPr>
              <w:t>Red Indicator</w:t>
            </w:r>
          </w:p>
        </w:tc>
        <w:tc>
          <w:tcPr>
            <w:tcW w:w="5595" w:type="dxa"/>
            <w:tcBorders>
              <w:top w:val="single" w:sz="4" w:space="0" w:color="000000"/>
              <w:left w:val="single" w:sz="4" w:space="0" w:color="000000"/>
              <w:bottom w:val="single" w:sz="4" w:space="0" w:color="000000"/>
              <w:right w:val="single" w:sz="4" w:space="0" w:color="000000"/>
            </w:tcBorders>
          </w:tcPr>
          <w:p w14:paraId="7FA79119" w14:textId="77777777" w:rsidR="00916881" w:rsidRDefault="00916881" w:rsidP="00B86F38">
            <w:pPr>
              <w:pStyle w:val="TableBody"/>
            </w:pPr>
            <w:r>
              <w:t xml:space="preserve">Indicates there is an issue to be dealt with. </w:t>
            </w:r>
            <w:r w:rsidRPr="00723008">
              <w:rPr>
                <w:b/>
                <w:bCs/>
                <w:u w:val="single"/>
                <w:rPrChange w:id="1212" w:author="Robbie Moses" w:date="2023-03-03T01:05:00Z">
                  <w:rPr/>
                </w:rPrChange>
              </w:rPr>
              <w:t>For example</w:t>
            </w:r>
            <w:r>
              <w:t>, balances are too old, there are alerts, ordering for the Cashpoints has not been finished, etc.</w:t>
            </w:r>
          </w:p>
        </w:tc>
      </w:tr>
      <w:tr w:rsidR="00916881" w14:paraId="297ACE6E" w14:textId="77777777" w:rsidTr="00B86F38">
        <w:tc>
          <w:tcPr>
            <w:tcW w:w="2480" w:type="dxa"/>
            <w:tcBorders>
              <w:top w:val="single" w:sz="4" w:space="0" w:color="000000"/>
              <w:left w:val="single" w:sz="4" w:space="0" w:color="000000"/>
              <w:bottom w:val="single" w:sz="4" w:space="0" w:color="000000"/>
            </w:tcBorders>
          </w:tcPr>
          <w:p w14:paraId="0DC5CB71" w14:textId="77777777" w:rsidR="00916881" w:rsidRPr="00B86F38" w:rsidRDefault="00916881" w:rsidP="00B86F38">
            <w:pPr>
              <w:pStyle w:val="TableBody"/>
              <w:rPr>
                <w:b/>
                <w:bCs/>
              </w:rPr>
            </w:pPr>
            <w:r w:rsidRPr="00B86F38">
              <w:rPr>
                <w:b/>
                <w:bCs/>
              </w:rPr>
              <w:t>Yellow Indicator</w:t>
            </w:r>
          </w:p>
        </w:tc>
        <w:tc>
          <w:tcPr>
            <w:tcW w:w="5595" w:type="dxa"/>
            <w:tcBorders>
              <w:top w:val="single" w:sz="4" w:space="0" w:color="000000"/>
              <w:left w:val="single" w:sz="4" w:space="0" w:color="000000"/>
              <w:bottom w:val="single" w:sz="4" w:space="0" w:color="000000"/>
              <w:right w:val="single" w:sz="4" w:space="0" w:color="000000"/>
            </w:tcBorders>
          </w:tcPr>
          <w:p w14:paraId="781A7155" w14:textId="7D3EFC9E" w:rsidR="00916881" w:rsidRDefault="00916881" w:rsidP="00B86F38">
            <w:pPr>
              <w:pStyle w:val="TableBody"/>
            </w:pPr>
            <w:r>
              <w:t xml:space="preserve">Indicates that the item has been checked but </w:t>
            </w:r>
            <w:r w:rsidR="001E1657">
              <w:t>some items</w:t>
            </w:r>
            <w:r>
              <w:t xml:space="preserve"> are still warnings that exist.</w:t>
            </w:r>
          </w:p>
        </w:tc>
      </w:tr>
      <w:tr w:rsidR="00916881" w14:paraId="4C532BA9" w14:textId="77777777" w:rsidTr="00B86F38">
        <w:tc>
          <w:tcPr>
            <w:tcW w:w="2480" w:type="dxa"/>
            <w:tcBorders>
              <w:top w:val="single" w:sz="4" w:space="0" w:color="000000"/>
              <w:left w:val="single" w:sz="4" w:space="0" w:color="000000"/>
              <w:bottom w:val="single" w:sz="4" w:space="0" w:color="000000"/>
            </w:tcBorders>
          </w:tcPr>
          <w:p w14:paraId="674E11DF" w14:textId="77777777" w:rsidR="00916881" w:rsidRPr="00B86F38" w:rsidRDefault="00916881" w:rsidP="00B86F38">
            <w:pPr>
              <w:pStyle w:val="TableBody"/>
              <w:rPr>
                <w:b/>
                <w:bCs/>
              </w:rPr>
            </w:pPr>
            <w:r w:rsidRPr="00B86F38">
              <w:rPr>
                <w:b/>
                <w:bCs/>
              </w:rPr>
              <w:t>Green Indicator</w:t>
            </w:r>
          </w:p>
        </w:tc>
        <w:tc>
          <w:tcPr>
            <w:tcW w:w="5595" w:type="dxa"/>
            <w:tcBorders>
              <w:top w:val="single" w:sz="4" w:space="0" w:color="000000"/>
              <w:left w:val="single" w:sz="4" w:space="0" w:color="000000"/>
              <w:bottom w:val="single" w:sz="4" w:space="0" w:color="000000"/>
              <w:right w:val="single" w:sz="4" w:space="0" w:color="000000"/>
            </w:tcBorders>
          </w:tcPr>
          <w:p w14:paraId="391095E4" w14:textId="77777777" w:rsidR="00916881" w:rsidRDefault="00916881" w:rsidP="00B86F38">
            <w:pPr>
              <w:pStyle w:val="TableBody"/>
            </w:pPr>
            <w:r>
              <w:t xml:space="preserve">Indicates that there are no warnings or no actions to be taken.  </w:t>
            </w:r>
            <w:r w:rsidRPr="00723008">
              <w:rPr>
                <w:b/>
                <w:bCs/>
                <w:u w:val="single"/>
                <w:rPrChange w:id="1213" w:author="Robbie Moses" w:date="2023-03-03T01:04:00Z">
                  <w:rPr/>
                </w:rPrChange>
              </w:rPr>
              <w:t>For example</w:t>
            </w:r>
            <w:r>
              <w:t xml:space="preserve"> - there are no alerts, no orders to be completed, etc.</w:t>
            </w:r>
          </w:p>
        </w:tc>
      </w:tr>
      <w:tr w:rsidR="00916881" w14:paraId="098129D4" w14:textId="77777777" w:rsidTr="00B86F38">
        <w:tc>
          <w:tcPr>
            <w:tcW w:w="2480" w:type="dxa"/>
            <w:tcBorders>
              <w:top w:val="single" w:sz="4" w:space="0" w:color="000000"/>
              <w:left w:val="single" w:sz="4" w:space="0" w:color="000000"/>
              <w:bottom w:val="single" w:sz="4" w:space="0" w:color="000000"/>
            </w:tcBorders>
          </w:tcPr>
          <w:p w14:paraId="2DBED873" w14:textId="77777777" w:rsidR="00916881" w:rsidRPr="00B86F38" w:rsidRDefault="00916881" w:rsidP="00B86F38">
            <w:pPr>
              <w:pStyle w:val="TableBody"/>
              <w:rPr>
                <w:b/>
                <w:bCs/>
              </w:rPr>
            </w:pPr>
            <w:r w:rsidRPr="00B86F38">
              <w:rPr>
                <w:b/>
                <w:bCs/>
              </w:rPr>
              <w:t xml:space="preserve">Verify Recommendations Created?   </w:t>
            </w:r>
          </w:p>
        </w:tc>
        <w:tc>
          <w:tcPr>
            <w:tcW w:w="5595" w:type="dxa"/>
            <w:tcBorders>
              <w:top w:val="single" w:sz="4" w:space="0" w:color="000000"/>
              <w:left w:val="single" w:sz="4" w:space="0" w:color="000000"/>
              <w:bottom w:val="single" w:sz="4" w:space="0" w:color="000000"/>
              <w:right w:val="single" w:sz="4" w:space="0" w:color="000000"/>
            </w:tcBorders>
          </w:tcPr>
          <w:p w14:paraId="0D827664" w14:textId="746E468F" w:rsidR="00916881" w:rsidRDefault="00916881" w:rsidP="00B86F38">
            <w:pPr>
              <w:pStyle w:val="TableBody"/>
            </w:pPr>
            <w:r>
              <w:t>This indicator shows if errors occurred for Cashpoints during the recommendations process. Clicking on the indicator will show the Recommendation Process Validation Report. See</w:t>
            </w:r>
            <w:r>
              <w:rPr>
                <w:rStyle w:val="TopicCrossReference"/>
              </w:rPr>
              <w:t xml:space="preserve"> </w:t>
            </w:r>
            <w:r w:rsidR="00027408" w:rsidRPr="00557C86">
              <w:rPr>
                <w:rStyle w:val="TopicCrossReference"/>
                <w:color w:val="1F497D" w:themeColor="text2"/>
              </w:rPr>
              <w:fldChar w:fldCharType="begin"/>
            </w:r>
            <w:r w:rsidRPr="00557C86">
              <w:rPr>
                <w:rStyle w:val="TopicCrossReference"/>
                <w:color w:val="1F497D" w:themeColor="text2"/>
              </w:rPr>
              <w:instrText xml:space="preserve"> REF _Ref236108642 \h </w:instrText>
            </w:r>
            <w:r w:rsidR="00B86F38" w:rsidRPr="00557C86">
              <w:rPr>
                <w:rStyle w:val="TopicCrossReference"/>
                <w:color w:val="1F497D" w:themeColor="text2"/>
              </w:rPr>
              <w:instrText xml:space="preserve"> \* MERGEFORMAT </w:instrText>
            </w:r>
            <w:r w:rsidR="00027408" w:rsidRPr="00557C86">
              <w:rPr>
                <w:rStyle w:val="TopicCrossReference"/>
                <w:color w:val="1F497D" w:themeColor="text2"/>
              </w:rPr>
            </w:r>
            <w:r w:rsidR="00027408" w:rsidRPr="00557C86">
              <w:rPr>
                <w:rStyle w:val="TopicCrossReference"/>
                <w:color w:val="1F497D" w:themeColor="text2"/>
              </w:rPr>
              <w:fldChar w:fldCharType="separate"/>
            </w:r>
            <w:r w:rsidR="00D57607" w:rsidRPr="00557C86">
              <w:rPr>
                <w:color w:val="1F497D" w:themeColor="text2"/>
              </w:rPr>
              <w:t>Run Recommendations</w:t>
            </w:r>
            <w:r w:rsidR="00D57607" w:rsidRPr="00557C86">
              <w:rPr>
                <w:rFonts w:ascii="Wingdings" w:hAnsi="Wingdings"/>
                <w:color w:val="1F497D" w:themeColor="text2"/>
              </w:rPr>
              <w:t></w:t>
            </w:r>
            <w:r w:rsidR="00D57607" w:rsidRPr="00557C86">
              <w:rPr>
                <w:color w:val="1F497D" w:themeColor="text2"/>
              </w:rPr>
              <w:t>Recommendation Validation Report</w:t>
            </w:r>
            <w:r w:rsidR="00027408" w:rsidRPr="00557C86">
              <w:rPr>
                <w:rStyle w:val="TopicCrossReference"/>
                <w:color w:val="1F497D" w:themeColor="text2"/>
              </w:rPr>
              <w:fldChar w:fldCharType="end"/>
            </w:r>
            <w:r w:rsidRPr="00557C86">
              <w:rPr>
                <w:rStyle w:val="TopicCrossReference"/>
                <w:color w:val="1F497D" w:themeColor="text2"/>
              </w:rPr>
              <w:t xml:space="preserve"> </w:t>
            </w:r>
            <w:r>
              <w:t>for more information.</w:t>
            </w:r>
          </w:p>
          <w:p w14:paraId="36D95A64" w14:textId="77777777" w:rsidR="00723008" w:rsidRDefault="00916881" w:rsidP="00B86F38">
            <w:pPr>
              <w:pStyle w:val="TableBody"/>
              <w:rPr>
                <w:ins w:id="1214" w:author="Robbie Moses" w:date="2023-03-03T01:05:00Z"/>
              </w:rPr>
            </w:pPr>
            <w:r>
              <w:t>Red indicates that Errors were found where</w:t>
            </w:r>
            <w:r w:rsidR="001E1657">
              <w:t>as</w:t>
            </w:r>
            <w:r>
              <w:t xml:space="preserve"> green indicates no problems were found. </w:t>
            </w:r>
          </w:p>
          <w:p w14:paraId="6104A029" w14:textId="7E950B24" w:rsidR="00916881" w:rsidRDefault="00916881" w:rsidP="00723008">
            <w:pPr>
              <w:pStyle w:val="TableNote"/>
              <w:pPrChange w:id="1215" w:author="Robbie Moses" w:date="2023-03-03T01:05:00Z">
                <w:pPr>
                  <w:pStyle w:val="TableBody"/>
                </w:pPr>
              </w:pPrChange>
            </w:pPr>
            <w:r w:rsidRPr="00723008">
              <w:rPr>
                <w:b/>
                <w:bCs/>
                <w:rPrChange w:id="1216" w:author="Robbie Moses" w:date="2023-03-03T01:05:00Z">
                  <w:rPr/>
                </w:rPrChange>
              </w:rPr>
              <w:lastRenderedPageBreak/>
              <w:t>Note</w:t>
            </w:r>
            <w:r>
              <w:t>: If the recommendation process did not run at all, this status indicator will not reflect this situation.</w:t>
            </w:r>
          </w:p>
        </w:tc>
      </w:tr>
      <w:tr w:rsidR="00916881" w14:paraId="68458F19" w14:textId="77777777" w:rsidTr="00B86F38">
        <w:tc>
          <w:tcPr>
            <w:tcW w:w="2480" w:type="dxa"/>
            <w:tcBorders>
              <w:top w:val="single" w:sz="4" w:space="0" w:color="000000"/>
              <w:left w:val="single" w:sz="4" w:space="0" w:color="000000"/>
              <w:bottom w:val="single" w:sz="4" w:space="0" w:color="000000"/>
            </w:tcBorders>
          </w:tcPr>
          <w:p w14:paraId="3B2E50D4" w14:textId="77777777" w:rsidR="00916881" w:rsidRPr="00B86F38" w:rsidRDefault="00916881" w:rsidP="00B86F38">
            <w:pPr>
              <w:pStyle w:val="TableBody"/>
              <w:rPr>
                <w:b/>
                <w:bCs/>
              </w:rPr>
            </w:pPr>
            <w:r w:rsidRPr="00B86F38">
              <w:rPr>
                <w:b/>
                <w:bCs/>
              </w:rPr>
              <w:lastRenderedPageBreak/>
              <w:t>Check Pre-Emptives?</w:t>
            </w:r>
          </w:p>
        </w:tc>
        <w:tc>
          <w:tcPr>
            <w:tcW w:w="5595" w:type="dxa"/>
            <w:tcBorders>
              <w:top w:val="single" w:sz="4" w:space="0" w:color="000000"/>
              <w:left w:val="single" w:sz="4" w:space="0" w:color="000000"/>
              <w:bottom w:val="single" w:sz="4" w:space="0" w:color="000000"/>
              <w:right w:val="single" w:sz="4" w:space="0" w:color="000000"/>
            </w:tcBorders>
          </w:tcPr>
          <w:p w14:paraId="7ADFB24C" w14:textId="4595E43E" w:rsidR="00916881" w:rsidRDefault="00916881" w:rsidP="00B86F38">
            <w:pPr>
              <w:pStyle w:val="TableBody"/>
            </w:pPr>
            <w:r>
              <w:t xml:space="preserve">Pre-Emptive Alerts help to notify the user that there are Cashpoints that could or will run out of cash in the current and coming days. This allows the user to take pre-emptive steps to avoid </w:t>
            </w:r>
            <w:r w:rsidR="001E1657">
              <w:t>cash-</w:t>
            </w:r>
            <w:r>
              <w:t>out situations.</w:t>
            </w:r>
          </w:p>
          <w:p w14:paraId="72C81347" w14:textId="25D7BE8F" w:rsidR="00916881" w:rsidRDefault="00916881" w:rsidP="00B86F38">
            <w:pPr>
              <w:pStyle w:val="TableBody"/>
            </w:pPr>
            <w:r w:rsidRPr="00557C86">
              <w:rPr>
                <w:b/>
                <w:bCs/>
              </w:rPr>
              <w:t>Red</w:t>
            </w:r>
            <w:r>
              <w:t xml:space="preserve"> - </w:t>
            </w:r>
            <w:r w:rsidR="001E1657">
              <w:t>Some Cashpoints</w:t>
            </w:r>
            <w:r>
              <w:t xml:space="preserve"> have not been checked for pre-emptive alerts today.</w:t>
            </w:r>
          </w:p>
          <w:p w14:paraId="00988CCC" w14:textId="77777777" w:rsidR="00916881" w:rsidRDefault="00916881" w:rsidP="00B86F38">
            <w:pPr>
              <w:pStyle w:val="TableBody"/>
            </w:pPr>
            <w:r w:rsidRPr="00557C86">
              <w:rPr>
                <w:b/>
                <w:bCs/>
              </w:rPr>
              <w:t>Yellow</w:t>
            </w:r>
            <w:r>
              <w:t xml:space="preserve"> - At least one Cashpoint has pre-emptive alerts today.</w:t>
            </w:r>
          </w:p>
          <w:p w14:paraId="775E2747" w14:textId="77777777" w:rsidR="00916881" w:rsidRDefault="00916881" w:rsidP="00B86F38">
            <w:pPr>
              <w:pStyle w:val="TableBody"/>
            </w:pPr>
            <w:r w:rsidRPr="00557C86">
              <w:rPr>
                <w:b/>
                <w:bCs/>
              </w:rPr>
              <w:t>Green</w:t>
            </w:r>
            <w:r>
              <w:t xml:space="preserve"> - There are no pre-emptive alerts today.</w:t>
            </w:r>
          </w:p>
          <w:p w14:paraId="7215BF55" w14:textId="77777777" w:rsidR="00916881" w:rsidRDefault="00916881" w:rsidP="00B86F38">
            <w:pPr>
              <w:pStyle w:val="TableBody"/>
            </w:pPr>
            <w:r>
              <w:t>Clicking on the status indicator will direct the user to the Pre-Emptive alerts Page.</w:t>
            </w:r>
          </w:p>
          <w:p w14:paraId="475A24E0" w14:textId="53274B74" w:rsidR="00916881" w:rsidRDefault="00916881" w:rsidP="00B86F38">
            <w:pPr>
              <w:pStyle w:val="TableBody"/>
            </w:pPr>
            <w:r>
              <w:t xml:space="preserve">See: </w:t>
            </w:r>
            <w:r w:rsidR="00027408" w:rsidRPr="00557C86">
              <w:rPr>
                <w:color w:val="1F497D" w:themeColor="text2"/>
              </w:rPr>
              <w:fldChar w:fldCharType="begin"/>
            </w:r>
            <w:r w:rsidRPr="00557C86">
              <w:rPr>
                <w:color w:val="1F497D" w:themeColor="text2"/>
              </w:rPr>
              <w:instrText xml:space="preserve"> REF _Ref221516351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Pre-Emptive Alerts</w:t>
            </w:r>
            <w:r w:rsidR="00027408" w:rsidRPr="00557C86">
              <w:rPr>
                <w:color w:val="1F497D" w:themeColor="text2"/>
              </w:rPr>
              <w:fldChar w:fldCharType="end"/>
            </w:r>
            <w:r w:rsidRPr="00557C86">
              <w:rPr>
                <w:color w:val="1F497D" w:themeColor="text2"/>
              </w:rPr>
              <w:t xml:space="preserve"> for more information</w:t>
            </w:r>
            <w:r>
              <w:t xml:space="preserve"> </w:t>
            </w:r>
          </w:p>
        </w:tc>
      </w:tr>
      <w:tr w:rsidR="00916881" w14:paraId="2ABB455D" w14:textId="77777777" w:rsidTr="00B86F38">
        <w:tc>
          <w:tcPr>
            <w:tcW w:w="2480" w:type="dxa"/>
            <w:tcBorders>
              <w:top w:val="single" w:sz="4" w:space="0" w:color="000000"/>
              <w:left w:val="single" w:sz="4" w:space="0" w:color="000000"/>
              <w:bottom w:val="single" w:sz="4" w:space="0" w:color="000000"/>
            </w:tcBorders>
          </w:tcPr>
          <w:p w14:paraId="4F8F973C" w14:textId="77777777" w:rsidR="00916881" w:rsidRPr="00B86F38" w:rsidRDefault="00916881" w:rsidP="00B86F38">
            <w:pPr>
              <w:pStyle w:val="TableBody"/>
              <w:rPr>
                <w:b/>
                <w:bCs/>
              </w:rPr>
            </w:pPr>
            <w:r w:rsidRPr="00B86F38">
              <w:rPr>
                <w:b/>
                <w:bCs/>
              </w:rPr>
              <w:t>Place Orders?</w:t>
            </w:r>
          </w:p>
        </w:tc>
        <w:tc>
          <w:tcPr>
            <w:tcW w:w="5595" w:type="dxa"/>
            <w:tcBorders>
              <w:top w:val="single" w:sz="4" w:space="0" w:color="000000"/>
              <w:left w:val="single" w:sz="4" w:space="0" w:color="000000"/>
              <w:bottom w:val="single" w:sz="4" w:space="0" w:color="000000"/>
              <w:right w:val="single" w:sz="4" w:space="0" w:color="000000"/>
            </w:tcBorders>
          </w:tcPr>
          <w:p w14:paraId="52A9BAE1" w14:textId="77777777" w:rsidR="00916881" w:rsidRDefault="00916881" w:rsidP="00B86F38">
            <w:pPr>
              <w:pStyle w:val="TableBody"/>
            </w:pPr>
            <w:r>
              <w:t>This indicator shows the status of recommendations that need to be processed for the day.</w:t>
            </w:r>
          </w:p>
          <w:p w14:paraId="54731AA9" w14:textId="77777777" w:rsidR="00916881" w:rsidRDefault="00916881" w:rsidP="00B86F38">
            <w:pPr>
              <w:pStyle w:val="TableBody"/>
            </w:pPr>
            <w:r w:rsidRPr="00557C86">
              <w:rPr>
                <w:b/>
                <w:bCs/>
              </w:rPr>
              <w:t>Red</w:t>
            </w:r>
            <w:r>
              <w:t xml:space="preserve"> - There are Cashpoints, assigned to this user, which have open recommendations remaining to be dealt with today.</w:t>
            </w:r>
          </w:p>
          <w:p w14:paraId="5ED2A5D3" w14:textId="77777777" w:rsidR="00916881" w:rsidRDefault="00916881" w:rsidP="00B86F38">
            <w:pPr>
              <w:pStyle w:val="TableBody"/>
            </w:pPr>
            <w:r w:rsidRPr="00557C86">
              <w:rPr>
                <w:b/>
                <w:bCs/>
              </w:rPr>
              <w:t>Green</w:t>
            </w:r>
            <w:r>
              <w:t xml:space="preserve"> – All Cashpoints, assigned to this user, have processed their recommendations.</w:t>
            </w:r>
          </w:p>
          <w:p w14:paraId="52308716" w14:textId="77777777" w:rsidR="00916881" w:rsidRDefault="00916881" w:rsidP="00B86F38">
            <w:pPr>
              <w:pStyle w:val="TableBody"/>
            </w:pPr>
            <w:r>
              <w:t>Clicking on this indicator will direct the user to the Orders Page.</w:t>
            </w:r>
          </w:p>
        </w:tc>
      </w:tr>
      <w:tr w:rsidR="00916881" w14:paraId="5FD969E4" w14:textId="77777777" w:rsidTr="00B86F38">
        <w:tc>
          <w:tcPr>
            <w:tcW w:w="2480" w:type="dxa"/>
            <w:tcBorders>
              <w:top w:val="single" w:sz="4" w:space="0" w:color="000000"/>
              <w:left w:val="single" w:sz="4" w:space="0" w:color="000000"/>
              <w:bottom w:val="single" w:sz="4" w:space="0" w:color="000000"/>
            </w:tcBorders>
          </w:tcPr>
          <w:p w14:paraId="6D60C99D" w14:textId="77777777" w:rsidR="00916881" w:rsidRPr="004F3690" w:rsidRDefault="00916881" w:rsidP="00B86F38">
            <w:pPr>
              <w:pStyle w:val="TableBody"/>
              <w:rPr>
                <w:b/>
                <w:bCs/>
              </w:rPr>
            </w:pPr>
            <w:r w:rsidRPr="004F3690">
              <w:rPr>
                <w:b/>
                <w:bCs/>
              </w:rPr>
              <w:t>Load Balances?</w:t>
            </w:r>
          </w:p>
          <w:p w14:paraId="35237B28" w14:textId="77777777" w:rsidR="00916881" w:rsidRPr="004F3690" w:rsidRDefault="00916881" w:rsidP="00B86F38">
            <w:pPr>
              <w:pStyle w:val="TableBody"/>
              <w:rPr>
                <w:b/>
                <w:bCs/>
              </w:rPr>
            </w:pPr>
          </w:p>
        </w:tc>
        <w:tc>
          <w:tcPr>
            <w:tcW w:w="5595" w:type="dxa"/>
            <w:tcBorders>
              <w:top w:val="single" w:sz="4" w:space="0" w:color="000000"/>
              <w:left w:val="single" w:sz="4" w:space="0" w:color="000000"/>
              <w:bottom w:val="single" w:sz="4" w:space="0" w:color="000000"/>
              <w:right w:val="single" w:sz="4" w:space="0" w:color="000000"/>
            </w:tcBorders>
          </w:tcPr>
          <w:p w14:paraId="2D386F65" w14:textId="60B64026" w:rsidR="00916881" w:rsidRDefault="00916881" w:rsidP="00B86F38">
            <w:pPr>
              <w:pStyle w:val="TableBody"/>
            </w:pPr>
            <w:r>
              <w:t xml:space="preserve">This indicator signals if balances have been recently loaded. Normally this is 7 days, but this parameter can be changed by the administrator to include more or </w:t>
            </w:r>
            <w:r w:rsidR="006C5C67">
              <w:t xml:space="preserve">fewer </w:t>
            </w:r>
            <w:r>
              <w:t>days depending on the preference.</w:t>
            </w:r>
          </w:p>
          <w:p w14:paraId="69164291" w14:textId="4AC7E797" w:rsidR="00916881" w:rsidRDefault="00916881" w:rsidP="00B86F38">
            <w:pPr>
              <w:pStyle w:val="TableBody"/>
            </w:pPr>
            <w:r w:rsidRPr="00557C86">
              <w:rPr>
                <w:b/>
                <w:bCs/>
              </w:rPr>
              <w:t>Red</w:t>
            </w:r>
            <w:r>
              <w:t xml:space="preserve"> – There are active Cashpoints, assigned to this user, with out</w:t>
            </w:r>
            <w:r w:rsidR="006C5C67">
              <w:t>-of-</w:t>
            </w:r>
            <w:r>
              <w:t>date balances.</w:t>
            </w:r>
          </w:p>
          <w:p w14:paraId="16049C74" w14:textId="77777777" w:rsidR="00916881" w:rsidRDefault="00916881" w:rsidP="00B86F38">
            <w:pPr>
              <w:pStyle w:val="TableBody"/>
            </w:pPr>
            <w:r w:rsidRPr="00557C86">
              <w:rPr>
                <w:b/>
                <w:bCs/>
              </w:rPr>
              <w:t>Green</w:t>
            </w:r>
            <w:r>
              <w:t xml:space="preserve"> - The balances are up to date for all Cashpoints assigned to this user.</w:t>
            </w:r>
          </w:p>
          <w:p w14:paraId="49F2D792" w14:textId="77777777" w:rsidR="00916881" w:rsidRDefault="00916881" w:rsidP="00B86F38">
            <w:pPr>
              <w:pStyle w:val="TableBody"/>
            </w:pPr>
            <w:r>
              <w:t>Clicking on the link will pop-up the last load snapshot report.</w:t>
            </w:r>
          </w:p>
          <w:p w14:paraId="0444D62F" w14:textId="63BF8BA4" w:rsidR="00916881" w:rsidRDefault="00916881" w:rsidP="00B86F38">
            <w:pPr>
              <w:pStyle w:val="TableBody"/>
            </w:pPr>
            <w:r>
              <w:t>If a red legend is displayed, balances must be loaded for those Cashpoints with out</w:t>
            </w:r>
            <w:r w:rsidR="006C5C67">
              <w:t>-of-</w:t>
            </w:r>
            <w:r>
              <w:t xml:space="preserve">date balances. See </w:t>
            </w:r>
            <w:r w:rsidR="00027408">
              <w:fldChar w:fldCharType="begin"/>
            </w:r>
            <w:r>
              <w:instrText xml:space="preserve"> REF _Ref221518806 \h </w:instrText>
            </w:r>
            <w:r w:rsidR="00B86F38">
              <w:instrText xml:space="preserve"> \* MERGEFORMAT </w:instrText>
            </w:r>
            <w:r w:rsidR="00027408">
              <w:fldChar w:fldCharType="separate"/>
            </w:r>
            <w:r w:rsidR="00D57607" w:rsidRPr="00557C86">
              <w:rPr>
                <w:color w:val="1F497D" w:themeColor="text2"/>
              </w:rPr>
              <w:t>Processing</w:t>
            </w:r>
            <w:r w:rsidR="00D57607" w:rsidRPr="00557C86">
              <w:rPr>
                <w:rFonts w:ascii="Wingdings" w:hAnsi="Wingdings"/>
                <w:color w:val="1F497D" w:themeColor="text2"/>
              </w:rPr>
              <w:t></w:t>
            </w:r>
            <w:r w:rsidR="00D57607" w:rsidRPr="00557C86">
              <w:rPr>
                <w:color w:val="1F497D" w:themeColor="text2"/>
              </w:rPr>
              <w:t>Load</w:t>
            </w:r>
            <w:r w:rsidR="00D57607" w:rsidRPr="00557C86">
              <w:rPr>
                <w:rFonts w:ascii="Wingdings" w:hAnsi="Wingdings"/>
                <w:color w:val="1F497D" w:themeColor="text2"/>
              </w:rPr>
              <w:t></w:t>
            </w:r>
            <w:r w:rsidR="00D57607" w:rsidRPr="00557C86">
              <w:rPr>
                <w:color w:val="1F497D" w:themeColor="text2"/>
              </w:rPr>
              <w:t>Load Balances</w:t>
            </w:r>
            <w:r w:rsidR="00D57607">
              <w:t xml:space="preserve"> Page</w:t>
            </w:r>
            <w:r w:rsidR="00027408">
              <w:fldChar w:fldCharType="end"/>
            </w:r>
            <w:r>
              <w:t xml:space="preserve"> for more information.</w:t>
            </w:r>
          </w:p>
        </w:tc>
      </w:tr>
      <w:tr w:rsidR="00916881" w14:paraId="2D7A95FE" w14:textId="77777777" w:rsidTr="00B86F38">
        <w:tc>
          <w:tcPr>
            <w:tcW w:w="2480" w:type="dxa"/>
            <w:tcBorders>
              <w:top w:val="single" w:sz="4" w:space="0" w:color="000000"/>
              <w:left w:val="single" w:sz="4" w:space="0" w:color="000000"/>
              <w:bottom w:val="single" w:sz="4" w:space="0" w:color="000000"/>
            </w:tcBorders>
          </w:tcPr>
          <w:p w14:paraId="32C03F19" w14:textId="77777777" w:rsidR="00916881" w:rsidRPr="004F3690" w:rsidRDefault="00916881" w:rsidP="00B86F38">
            <w:pPr>
              <w:pStyle w:val="TableBody"/>
              <w:rPr>
                <w:b/>
                <w:bCs/>
              </w:rPr>
            </w:pPr>
            <w:r w:rsidRPr="004F3690">
              <w:rPr>
                <w:b/>
                <w:bCs/>
              </w:rPr>
              <w:t xml:space="preserve">Check Balance Errors?  </w:t>
            </w:r>
          </w:p>
        </w:tc>
        <w:tc>
          <w:tcPr>
            <w:tcW w:w="5595" w:type="dxa"/>
            <w:tcBorders>
              <w:top w:val="single" w:sz="4" w:space="0" w:color="000000"/>
              <w:left w:val="single" w:sz="4" w:space="0" w:color="000000"/>
              <w:bottom w:val="single" w:sz="4" w:space="0" w:color="000000"/>
              <w:right w:val="single" w:sz="4" w:space="0" w:color="000000"/>
            </w:tcBorders>
          </w:tcPr>
          <w:p w14:paraId="144171CF" w14:textId="77777777" w:rsidR="00916881" w:rsidRDefault="00916881" w:rsidP="004F3690">
            <w:pPr>
              <w:pStyle w:val="TableBody"/>
            </w:pPr>
            <w:r w:rsidRPr="00B86F38">
              <w:t>When the daily load files are run, there are a number of validations that take place on the data to ensure high</w:t>
            </w:r>
            <w:r>
              <w:t xml:space="preserve"> quality. The status indicator will show if errors were found or not.</w:t>
            </w:r>
          </w:p>
          <w:p w14:paraId="2DB7CFDE" w14:textId="465CF99B" w:rsidR="00916881" w:rsidRDefault="00916881" w:rsidP="004F3690">
            <w:pPr>
              <w:pStyle w:val="TableBody"/>
            </w:pPr>
            <w:r w:rsidRPr="00557C86">
              <w:rPr>
                <w:b/>
                <w:bCs/>
              </w:rPr>
              <w:lastRenderedPageBreak/>
              <w:t>Red</w:t>
            </w:r>
            <w:r>
              <w:t xml:space="preserve"> - There are errors in the balances recently loaded. See </w:t>
            </w:r>
            <w:r w:rsidR="00027408" w:rsidRPr="00D21697">
              <w:rPr>
                <w:color w:val="4F81BD" w:themeColor="accent1"/>
              </w:rPr>
              <w:fldChar w:fldCharType="begin"/>
            </w:r>
            <w:r w:rsidRPr="00D21697">
              <w:rPr>
                <w:color w:val="4F81BD" w:themeColor="accent1"/>
              </w:rPr>
              <w:instrText xml:space="preserve"> REF _Ref236108857 \h </w:instrText>
            </w:r>
            <w:r w:rsidR="00B86F38" w:rsidRPr="00D21697">
              <w:rPr>
                <w:color w:val="4F81BD" w:themeColor="accent1"/>
              </w:rPr>
              <w:instrText xml:space="preserve"> \* MERGEFORMAT </w:instrText>
            </w:r>
            <w:r w:rsidR="00027408" w:rsidRPr="00D21697">
              <w:rPr>
                <w:color w:val="4F81BD" w:themeColor="accent1"/>
              </w:rPr>
            </w:r>
            <w:r w:rsidR="00027408" w:rsidRPr="00D21697">
              <w:rPr>
                <w:color w:val="4F81BD" w:themeColor="accent1"/>
              </w:rPr>
              <w:fldChar w:fldCharType="separate"/>
            </w:r>
            <w:r w:rsidR="00D57607" w:rsidRPr="00D21697">
              <w:rPr>
                <w:color w:val="4F81BD" w:themeColor="accent1"/>
              </w:rPr>
              <w:t>Processing</w:t>
            </w:r>
            <w:r w:rsidR="00D57607" w:rsidRPr="00D21697">
              <w:rPr>
                <w:rFonts w:ascii="Wingdings" w:hAnsi="Wingdings"/>
                <w:color w:val="4F81BD" w:themeColor="accent1"/>
              </w:rPr>
              <w:t></w:t>
            </w:r>
            <w:r w:rsidR="00D57607" w:rsidRPr="00D21697">
              <w:rPr>
                <w:color w:val="4F81BD" w:themeColor="accent1"/>
              </w:rPr>
              <w:t>Load</w:t>
            </w:r>
            <w:r w:rsidR="00D57607" w:rsidRPr="00D21697">
              <w:rPr>
                <w:rFonts w:ascii="Wingdings" w:hAnsi="Wingdings"/>
                <w:color w:val="4F81BD" w:themeColor="accent1"/>
              </w:rPr>
              <w:t></w:t>
            </w:r>
            <w:r w:rsidR="00D57607" w:rsidRPr="00D21697">
              <w:rPr>
                <w:color w:val="4F81BD" w:themeColor="accent1"/>
              </w:rPr>
              <w:t>Load Validation Settings Page</w:t>
            </w:r>
            <w:r w:rsidR="00027408" w:rsidRPr="00D21697">
              <w:rPr>
                <w:color w:val="4F81BD" w:themeColor="accent1"/>
              </w:rPr>
              <w:fldChar w:fldCharType="end"/>
            </w:r>
            <w:r w:rsidRPr="00D21697">
              <w:rPr>
                <w:rStyle w:val="TopicCrossReference"/>
                <w:color w:val="4F81BD" w:themeColor="accent1"/>
              </w:rPr>
              <w:t xml:space="preserve"> </w:t>
            </w:r>
            <w:r>
              <w:t>for more information on balance errors.</w:t>
            </w:r>
          </w:p>
          <w:p w14:paraId="7FAE3DED" w14:textId="77777777" w:rsidR="00916881" w:rsidRDefault="00916881" w:rsidP="004F3690">
            <w:pPr>
              <w:pStyle w:val="TableBody"/>
            </w:pPr>
            <w:r w:rsidRPr="00557C86">
              <w:rPr>
                <w:b/>
                <w:bCs/>
              </w:rPr>
              <w:t>Green</w:t>
            </w:r>
            <w:r>
              <w:t xml:space="preserve"> - There are no errors in the balances that have been recently loaded.</w:t>
            </w:r>
          </w:p>
          <w:p w14:paraId="5A8ABBD6" w14:textId="023CA51D" w:rsidR="00916881" w:rsidRDefault="00916881" w:rsidP="004F3690">
            <w:pPr>
              <w:pStyle w:val="TableBody"/>
            </w:pPr>
            <w:r>
              <w:t xml:space="preserve">Clicking on the indicator will pop-up the Data Alerts Report. See: </w:t>
            </w:r>
            <w:r w:rsidR="00027408" w:rsidRPr="00557C86">
              <w:rPr>
                <w:color w:val="1F497D" w:themeColor="text2"/>
              </w:rPr>
              <w:fldChar w:fldCharType="begin"/>
            </w:r>
            <w:r w:rsidRPr="00557C86">
              <w:rPr>
                <w:color w:val="1F497D" w:themeColor="text2"/>
              </w:rPr>
              <w:instrText xml:space="preserve"> REF _Ref236106992 \h </w:instrText>
            </w:r>
            <w:r w:rsidR="00B86F38" w:rsidRPr="00557C86">
              <w:rPr>
                <w:color w:val="1F497D" w:themeColor="text2"/>
              </w:rPr>
              <w:instrText xml:space="preserve"> \* MERGEFORMAT </w:instrText>
            </w:r>
            <w:r w:rsidR="00027408" w:rsidRPr="00557C86">
              <w:rPr>
                <w:color w:val="1F497D" w:themeColor="text2"/>
              </w:rPr>
            </w:r>
            <w:r w:rsidR="00027408" w:rsidRPr="00557C86">
              <w:rPr>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Alerts Page</w:t>
            </w:r>
            <w:r w:rsidR="00027408" w:rsidRPr="00557C86">
              <w:rPr>
                <w:color w:val="1F497D" w:themeColor="text2"/>
              </w:rPr>
              <w:fldChar w:fldCharType="end"/>
            </w:r>
          </w:p>
          <w:p w14:paraId="1754DBA2" w14:textId="77777777" w:rsidR="00916881" w:rsidRDefault="00916881" w:rsidP="004F3690">
            <w:pPr>
              <w:pStyle w:val="TableBody"/>
            </w:pPr>
          </w:p>
        </w:tc>
      </w:tr>
      <w:tr w:rsidR="00916881" w14:paraId="35B58B8E" w14:textId="77777777" w:rsidTr="00B86F38">
        <w:tc>
          <w:tcPr>
            <w:tcW w:w="2480" w:type="dxa"/>
            <w:tcBorders>
              <w:top w:val="single" w:sz="4" w:space="0" w:color="000000"/>
              <w:left w:val="single" w:sz="4" w:space="0" w:color="000000"/>
              <w:bottom w:val="single" w:sz="4" w:space="0" w:color="000000"/>
            </w:tcBorders>
          </w:tcPr>
          <w:p w14:paraId="52D8F755" w14:textId="77777777" w:rsidR="00916881" w:rsidRPr="004F3690" w:rsidRDefault="00916881" w:rsidP="004F3690">
            <w:pPr>
              <w:pStyle w:val="TableBody"/>
              <w:rPr>
                <w:b/>
                <w:bCs/>
              </w:rPr>
            </w:pPr>
            <w:r w:rsidRPr="004F3690">
              <w:rPr>
                <w:b/>
                <w:bCs/>
              </w:rPr>
              <w:lastRenderedPageBreak/>
              <w:t>Run Data Health?</w:t>
            </w:r>
          </w:p>
        </w:tc>
        <w:tc>
          <w:tcPr>
            <w:tcW w:w="5595" w:type="dxa"/>
            <w:tcBorders>
              <w:top w:val="single" w:sz="4" w:space="0" w:color="000000"/>
              <w:left w:val="single" w:sz="4" w:space="0" w:color="000000"/>
              <w:bottom w:val="single" w:sz="4" w:space="0" w:color="000000"/>
              <w:right w:val="single" w:sz="4" w:space="0" w:color="000000"/>
            </w:tcBorders>
          </w:tcPr>
          <w:p w14:paraId="68954B59" w14:textId="77777777" w:rsidR="00916881" w:rsidRDefault="00916881" w:rsidP="004F3690">
            <w:pPr>
              <w:pStyle w:val="TableBody"/>
            </w:pPr>
            <w:r>
              <w:t xml:space="preserve">This indicator is a reminder to run the Data Health Calculator. </w:t>
            </w:r>
          </w:p>
          <w:p w14:paraId="42787C82" w14:textId="77777777" w:rsidR="00916881" w:rsidRDefault="00916881" w:rsidP="004F3690">
            <w:pPr>
              <w:pStyle w:val="TableBody"/>
            </w:pPr>
            <w:r w:rsidRPr="00557C86">
              <w:rPr>
                <w:b/>
                <w:bCs/>
              </w:rPr>
              <w:t>Red</w:t>
            </w:r>
            <w:r>
              <w:t xml:space="preserve"> - The data health indicator has not been updated since the last load of the balances.</w:t>
            </w:r>
          </w:p>
          <w:p w14:paraId="234D65A3" w14:textId="77777777" w:rsidR="00916881" w:rsidRDefault="00916881" w:rsidP="004F3690">
            <w:pPr>
              <w:pStyle w:val="TableBody"/>
            </w:pPr>
            <w:r w:rsidRPr="00557C86">
              <w:rPr>
                <w:b/>
                <w:bCs/>
              </w:rPr>
              <w:t>Green</w:t>
            </w:r>
            <w:r>
              <w:t xml:space="preserve"> – The data health indicator is up to date with the latest balances.</w:t>
            </w:r>
          </w:p>
          <w:p w14:paraId="6B40F2F5" w14:textId="0AC9FBE1" w:rsidR="00916881" w:rsidRDefault="00916881" w:rsidP="004F3690">
            <w:pPr>
              <w:pStyle w:val="TableBody"/>
              <w:rPr>
                <w:b/>
                <w:bCs/>
              </w:rPr>
            </w:pPr>
            <w:r>
              <w:t xml:space="preserve">Clicking on this indicator will direct the user to the Data Health Page. For more information See: </w:t>
            </w:r>
            <w:r w:rsidR="00027408" w:rsidRPr="00557C86">
              <w:rPr>
                <w:b/>
                <w:bCs/>
                <w:color w:val="1F497D" w:themeColor="text2"/>
              </w:rPr>
              <w:fldChar w:fldCharType="begin"/>
            </w:r>
            <w:r w:rsidRPr="00557C86">
              <w:rPr>
                <w:b/>
                <w:bCs/>
                <w:color w:val="1F497D" w:themeColor="text2"/>
              </w:rPr>
              <w:instrText xml:space="preserve"> REF _Ref236108936 \h </w:instrText>
            </w:r>
            <w:r w:rsidR="004F3690" w:rsidRPr="00557C86">
              <w:rPr>
                <w:b/>
                <w:bCs/>
                <w:color w:val="1F497D" w:themeColor="text2"/>
              </w:rPr>
              <w:instrText xml:space="preserve"> \* MERGEFORMAT </w:instrText>
            </w:r>
            <w:r w:rsidR="00027408" w:rsidRPr="00557C86">
              <w:rPr>
                <w:b/>
                <w:bCs/>
                <w:color w:val="1F497D" w:themeColor="text2"/>
              </w:rPr>
            </w:r>
            <w:r w:rsidR="00027408" w:rsidRPr="00557C86">
              <w:rPr>
                <w:b/>
                <w:bCs/>
                <w:color w:val="1F497D" w:themeColor="text2"/>
              </w:rPr>
              <w:fldChar w:fldCharType="separate"/>
            </w:r>
            <w:r w:rsidR="00D57607" w:rsidRPr="00557C86">
              <w:rPr>
                <w:color w:val="1F497D" w:themeColor="text2"/>
              </w:rPr>
              <w:t>Today</w:t>
            </w:r>
            <w:r w:rsidR="00D57607" w:rsidRPr="00557C86">
              <w:rPr>
                <w:rFonts w:ascii="Wingdings" w:hAnsi="Wingdings"/>
                <w:color w:val="1F497D" w:themeColor="text2"/>
              </w:rPr>
              <w:t></w:t>
            </w:r>
            <w:r w:rsidR="00D57607" w:rsidRPr="00557C86">
              <w:rPr>
                <w:color w:val="1F497D" w:themeColor="text2"/>
              </w:rPr>
              <w:t>Data Health</w:t>
            </w:r>
            <w:r w:rsidR="00027408" w:rsidRPr="00557C86">
              <w:rPr>
                <w:b/>
                <w:bCs/>
                <w:color w:val="1F497D" w:themeColor="text2"/>
              </w:rPr>
              <w:fldChar w:fldCharType="end"/>
            </w:r>
          </w:p>
        </w:tc>
      </w:tr>
      <w:tr w:rsidR="00916881" w14:paraId="51BE25B8" w14:textId="77777777" w:rsidTr="00B86F38">
        <w:tc>
          <w:tcPr>
            <w:tcW w:w="2480" w:type="dxa"/>
            <w:tcBorders>
              <w:top w:val="single" w:sz="4" w:space="0" w:color="000000"/>
              <w:left w:val="single" w:sz="4" w:space="0" w:color="000000"/>
              <w:bottom w:val="single" w:sz="4" w:space="0" w:color="000000"/>
            </w:tcBorders>
          </w:tcPr>
          <w:p w14:paraId="10B78574" w14:textId="77777777" w:rsidR="00916881" w:rsidRPr="004F3690" w:rsidRDefault="00916881" w:rsidP="004F3690">
            <w:pPr>
              <w:pStyle w:val="TableBody"/>
              <w:rPr>
                <w:b/>
                <w:bCs/>
              </w:rPr>
            </w:pPr>
            <w:r w:rsidRPr="004F3690">
              <w:rPr>
                <w:b/>
                <w:bCs/>
              </w:rPr>
              <w:t xml:space="preserve">Verify Forecast Created?  </w:t>
            </w:r>
          </w:p>
        </w:tc>
        <w:tc>
          <w:tcPr>
            <w:tcW w:w="5595" w:type="dxa"/>
            <w:tcBorders>
              <w:top w:val="single" w:sz="4" w:space="0" w:color="000000"/>
              <w:left w:val="single" w:sz="4" w:space="0" w:color="000000"/>
              <w:bottom w:val="single" w:sz="4" w:space="0" w:color="000000"/>
              <w:right w:val="single" w:sz="4" w:space="0" w:color="000000"/>
            </w:tcBorders>
          </w:tcPr>
          <w:p w14:paraId="6B8775D3" w14:textId="77777777" w:rsidR="00916881" w:rsidRDefault="00916881" w:rsidP="004F3690">
            <w:pPr>
              <w:pStyle w:val="TableBody"/>
            </w:pPr>
            <w:r>
              <w:t xml:space="preserve">This indicator is a reminder to run forecasts for the Cashpoints assigned to the user. </w:t>
            </w:r>
          </w:p>
          <w:p w14:paraId="46C012D1" w14:textId="77777777" w:rsidR="00916881" w:rsidRDefault="00916881" w:rsidP="004F3690">
            <w:pPr>
              <w:pStyle w:val="TableBody"/>
            </w:pPr>
            <w:r w:rsidRPr="00DB57CA">
              <w:rPr>
                <w:b/>
                <w:bCs/>
              </w:rPr>
              <w:t>Red</w:t>
            </w:r>
            <w:r>
              <w:t xml:space="preserve"> - Indicates that forecasts have not yet been run or there was an error when running forecasts.</w:t>
            </w:r>
          </w:p>
          <w:p w14:paraId="519EBCCF" w14:textId="77777777" w:rsidR="00916881" w:rsidRPr="003409B4" w:rsidRDefault="00916881" w:rsidP="004F3690">
            <w:pPr>
              <w:pStyle w:val="TableBody"/>
            </w:pPr>
            <w:r w:rsidRPr="00DB57CA">
              <w:rPr>
                <w:b/>
                <w:bCs/>
              </w:rPr>
              <w:t>Green</w:t>
            </w:r>
            <w:r>
              <w:t xml:space="preserve"> – All forecasts have been run and there are no error</w:t>
            </w:r>
            <w:r w:rsidR="003409B4">
              <w:t>s from the forecasting process.</w:t>
            </w:r>
          </w:p>
        </w:tc>
      </w:tr>
      <w:tr w:rsidR="00916881" w14:paraId="0B78D5B0" w14:textId="77777777" w:rsidTr="00B86F38">
        <w:tc>
          <w:tcPr>
            <w:tcW w:w="2480" w:type="dxa"/>
            <w:tcBorders>
              <w:top w:val="single" w:sz="4" w:space="0" w:color="000000"/>
              <w:left w:val="single" w:sz="4" w:space="0" w:color="000000"/>
              <w:bottom w:val="single" w:sz="4" w:space="0" w:color="000000"/>
            </w:tcBorders>
          </w:tcPr>
          <w:p w14:paraId="06B9D97E" w14:textId="77777777" w:rsidR="00916881" w:rsidRPr="004F3690" w:rsidRDefault="00916881" w:rsidP="004F3690">
            <w:pPr>
              <w:pStyle w:val="TableBody"/>
              <w:rPr>
                <w:b/>
                <w:bCs/>
              </w:rPr>
            </w:pPr>
            <w:r w:rsidRPr="004F3690">
              <w:rPr>
                <w:b/>
                <w:bCs/>
              </w:rPr>
              <w:t>Check Forecast Health?</w:t>
            </w:r>
          </w:p>
        </w:tc>
        <w:tc>
          <w:tcPr>
            <w:tcW w:w="5595" w:type="dxa"/>
            <w:tcBorders>
              <w:top w:val="single" w:sz="4" w:space="0" w:color="000000"/>
              <w:left w:val="single" w:sz="4" w:space="0" w:color="000000"/>
              <w:bottom w:val="single" w:sz="4" w:space="0" w:color="000000"/>
              <w:right w:val="single" w:sz="4" w:space="0" w:color="000000"/>
            </w:tcBorders>
          </w:tcPr>
          <w:p w14:paraId="22D95B7E" w14:textId="77777777" w:rsidR="00916881" w:rsidRDefault="00916881" w:rsidP="004F3690">
            <w:pPr>
              <w:pStyle w:val="TableBody"/>
            </w:pPr>
            <w:r>
              <w:t>This indicator is used both as a reminder to verify and improve forecast quality as well as giving an overview of the overall forecast quality for the Cashpoints assigned to the current user.</w:t>
            </w:r>
          </w:p>
          <w:p w14:paraId="0797A467" w14:textId="77E07FC7" w:rsidR="00916881" w:rsidRDefault="00916881" w:rsidP="004F3690">
            <w:pPr>
              <w:pStyle w:val="TableBody"/>
            </w:pPr>
            <w:r w:rsidRPr="00DB57CA">
              <w:rPr>
                <w:b/>
                <w:bCs/>
              </w:rPr>
              <w:t>Red</w:t>
            </w:r>
            <w:r>
              <w:t xml:space="preserve"> – Indicates poor forecast health for some of the Cashpoints.</w:t>
            </w:r>
          </w:p>
          <w:p w14:paraId="5F8ABCA9" w14:textId="77777777" w:rsidR="00916881" w:rsidRDefault="00916881" w:rsidP="004F3690">
            <w:pPr>
              <w:pStyle w:val="TableBody"/>
            </w:pPr>
            <w:r w:rsidRPr="00DB57CA">
              <w:rPr>
                <w:b/>
                <w:bCs/>
              </w:rPr>
              <w:t>Yellow</w:t>
            </w:r>
            <w:r>
              <w:t xml:space="preserve"> – Indicates that forecast health is marginal and there are no Cashpoints with poor health indicators.</w:t>
            </w:r>
          </w:p>
          <w:p w14:paraId="687496E7" w14:textId="7A92F8A4" w:rsidR="00916881" w:rsidRDefault="00916881" w:rsidP="004F3690">
            <w:pPr>
              <w:pStyle w:val="TableBody"/>
            </w:pPr>
            <w:r w:rsidRPr="00DB57CA">
              <w:rPr>
                <w:b/>
                <w:bCs/>
              </w:rPr>
              <w:t>Green</w:t>
            </w:r>
            <w:r>
              <w:t xml:space="preserve"> – The network has good forecast health meaning that no Cashpoints that are assigned to the user are marginal or poor.</w:t>
            </w:r>
          </w:p>
          <w:p w14:paraId="5BCE1141" w14:textId="73599573" w:rsidR="00916881" w:rsidRDefault="00916881" w:rsidP="004F3690">
            <w:pPr>
              <w:pStyle w:val="TableBody"/>
            </w:pPr>
            <w:r>
              <w:t xml:space="preserve">Clicking on the indicator will bring up the Forecast Health Summary Report. See </w:t>
            </w:r>
            <w:r w:rsidR="00027408" w:rsidRPr="00DB57CA">
              <w:rPr>
                <w:color w:val="1F497D" w:themeColor="text2"/>
              </w:rPr>
              <w:fldChar w:fldCharType="begin"/>
            </w:r>
            <w:r w:rsidRPr="00DB57CA">
              <w:rPr>
                <w:color w:val="1F497D" w:themeColor="text2"/>
              </w:rPr>
              <w:instrText xml:space="preserve"> REF _Ref221529925 \h </w:instrText>
            </w:r>
            <w:r w:rsidR="004F3690" w:rsidRPr="00DB57CA">
              <w:rPr>
                <w:color w:val="1F497D" w:themeColor="text2"/>
              </w:rPr>
              <w:instrText xml:space="preserve"> \* MERGEFORMAT </w:instrText>
            </w:r>
            <w:r w:rsidR="00027408" w:rsidRPr="00DB57CA">
              <w:rPr>
                <w:color w:val="1F497D" w:themeColor="text2"/>
              </w:rPr>
            </w:r>
            <w:r w:rsidR="00027408" w:rsidRPr="00DB57CA">
              <w:rPr>
                <w:color w:val="1F497D" w:themeColor="text2"/>
              </w:rPr>
              <w:fldChar w:fldCharType="separate"/>
            </w:r>
            <w:r w:rsidR="00D57607" w:rsidRPr="00DB57CA">
              <w:rPr>
                <w:color w:val="1F497D" w:themeColor="text2"/>
              </w:rPr>
              <w:t>Today</w:t>
            </w:r>
            <w:r w:rsidR="00D57607" w:rsidRPr="00DB57CA">
              <w:rPr>
                <w:rFonts w:ascii="Wingdings" w:hAnsi="Wingdings"/>
                <w:color w:val="1F497D" w:themeColor="text2"/>
              </w:rPr>
              <w:t></w:t>
            </w:r>
            <w:r w:rsidR="00D57607" w:rsidRPr="00DB57CA">
              <w:rPr>
                <w:color w:val="1F497D" w:themeColor="text2"/>
              </w:rPr>
              <w:t>Forecast Health Summary Report</w:t>
            </w:r>
            <w:r w:rsidR="00027408" w:rsidRPr="00DB57CA">
              <w:rPr>
                <w:color w:val="1F497D" w:themeColor="text2"/>
              </w:rPr>
              <w:fldChar w:fldCharType="end"/>
            </w:r>
            <w:r>
              <w:t xml:space="preserve"> for more information.</w:t>
            </w:r>
          </w:p>
        </w:tc>
      </w:tr>
      <w:tr w:rsidR="00916881" w14:paraId="332720E1" w14:textId="77777777" w:rsidTr="00B86F38">
        <w:tc>
          <w:tcPr>
            <w:tcW w:w="2480" w:type="dxa"/>
            <w:tcBorders>
              <w:top w:val="single" w:sz="4" w:space="0" w:color="000000"/>
              <w:left w:val="single" w:sz="4" w:space="0" w:color="000000"/>
              <w:bottom w:val="single" w:sz="4" w:space="0" w:color="000000"/>
            </w:tcBorders>
          </w:tcPr>
          <w:p w14:paraId="35AA8A12" w14:textId="77777777" w:rsidR="00916881" w:rsidRPr="004F3690" w:rsidRDefault="00916881" w:rsidP="004F3690">
            <w:pPr>
              <w:pStyle w:val="TableBody"/>
              <w:rPr>
                <w:b/>
                <w:bCs/>
              </w:rPr>
            </w:pPr>
            <w:r w:rsidRPr="004F3690">
              <w:rPr>
                <w:b/>
                <w:bCs/>
              </w:rPr>
              <w:t>Dynamic Forecast Results</w:t>
            </w:r>
          </w:p>
        </w:tc>
        <w:tc>
          <w:tcPr>
            <w:tcW w:w="5595" w:type="dxa"/>
            <w:tcBorders>
              <w:top w:val="single" w:sz="4" w:space="0" w:color="000000"/>
              <w:left w:val="single" w:sz="4" w:space="0" w:color="000000"/>
              <w:bottom w:val="single" w:sz="4" w:space="0" w:color="000000"/>
              <w:right w:val="single" w:sz="4" w:space="0" w:color="000000"/>
            </w:tcBorders>
          </w:tcPr>
          <w:p w14:paraId="6A7F92CD" w14:textId="77777777" w:rsidR="00916881" w:rsidRDefault="00916881" w:rsidP="004F3690">
            <w:pPr>
              <w:pStyle w:val="TableBody"/>
            </w:pPr>
            <w:r>
              <w:t xml:space="preserve">The Dynamic Forecast is a separately licensed process that allows the software to choose cashpoints to be forecasted either once or twice a month depending on the configuration. </w:t>
            </w:r>
          </w:p>
          <w:p w14:paraId="3B2FC081" w14:textId="2A0FFE93" w:rsidR="00916881" w:rsidRDefault="00916881" w:rsidP="004F3690">
            <w:pPr>
              <w:pStyle w:val="TableBody"/>
            </w:pPr>
            <w:r>
              <w:lastRenderedPageBreak/>
              <w:t>When the batch process is run, the software will choose all cashpoints and mark them with a status of “</w:t>
            </w:r>
            <w:r w:rsidRPr="008A33FD">
              <w:rPr>
                <w:b/>
                <w:bCs/>
                <w:rPrChange w:id="1217" w:author="Robbie Moses" w:date="2023-03-03T01:06:00Z">
                  <w:rPr/>
                </w:rPrChange>
              </w:rPr>
              <w:t>Pending</w:t>
            </w:r>
            <w:r>
              <w:t xml:space="preserve">”; these cashpoints are then scheduled to run each time the dynamic forecast process is run. The batch process can be set to run for a specified period of time; </w:t>
            </w:r>
            <w:del w:id="1218" w:author="Moses, Robbie" w:date="2023-02-22T01:39:00Z">
              <w:r w:rsidDel="003B5D4F">
                <w:delText>therefore</w:delText>
              </w:r>
            </w:del>
            <w:ins w:id="1219" w:author="Moses, Robbie" w:date="2023-02-22T01:39:00Z">
              <w:r w:rsidR="003B5D4F">
                <w:t>therefore,</w:t>
              </w:r>
            </w:ins>
            <w:r>
              <w:t xml:space="preserve"> </w:t>
            </w:r>
            <w:r w:rsidR="00E06C4D">
              <w:t xml:space="preserve">it </w:t>
            </w:r>
            <w:r w:rsidR="00C97DCC">
              <w:t xml:space="preserve">is </w:t>
            </w:r>
            <w:r w:rsidR="00E06C4D">
              <w:t xml:space="preserve">possible </w:t>
            </w:r>
            <w:r w:rsidR="003257D4">
              <w:t xml:space="preserve">the </w:t>
            </w:r>
            <w:r>
              <w:t xml:space="preserve">scheduled run may not be completed during the time period specified; in this case, the pending forecasts will be run the next time the dynamic forecast is run in the order they were added to the pending queue. </w:t>
            </w:r>
          </w:p>
          <w:p w14:paraId="31F8DC45" w14:textId="4E5A229D" w:rsidR="00916881" w:rsidRDefault="00916881" w:rsidP="004F3690">
            <w:pPr>
              <w:pStyle w:val="TableBody"/>
            </w:pPr>
            <w:r>
              <w:t>Once the forecasts have been run, the results can be viewed by clicking the “</w:t>
            </w:r>
            <w:r w:rsidRPr="008A33FD">
              <w:rPr>
                <w:b/>
                <w:bCs/>
                <w:rPrChange w:id="1220" w:author="Robbie Moses" w:date="2023-03-03T01:06:00Z">
                  <w:rPr/>
                </w:rPrChange>
              </w:rPr>
              <w:t>Check Dynamic Forecast Results</w:t>
            </w:r>
            <w:r>
              <w:t xml:space="preserve">” link in the </w:t>
            </w:r>
            <w:r w:rsidR="004125A1">
              <w:t>To-</w:t>
            </w:r>
            <w:r>
              <w:t xml:space="preserve">Do List. See: </w:t>
            </w:r>
            <w:r w:rsidR="00027408" w:rsidRPr="00F52458">
              <w:rPr>
                <w:color w:val="1F497D" w:themeColor="text2"/>
              </w:rPr>
              <w:fldChar w:fldCharType="begin"/>
            </w:r>
            <w:r w:rsidRPr="00F52458">
              <w:rPr>
                <w:color w:val="1F497D" w:themeColor="text2"/>
              </w:rPr>
              <w:instrText xml:space="preserve"> REF _Ref273434016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Today</w:t>
            </w:r>
            <w:r w:rsidR="00D57607" w:rsidRPr="00F52458">
              <w:rPr>
                <w:rFonts w:ascii="Wingdings" w:hAnsi="Wingdings"/>
                <w:color w:val="1F497D" w:themeColor="text2"/>
              </w:rPr>
              <w:t></w:t>
            </w:r>
            <w:r w:rsidR="00D57607" w:rsidRPr="00F52458">
              <w:rPr>
                <w:color w:val="1F497D" w:themeColor="text2"/>
              </w:rPr>
              <w:t>Check Dynamic Forecast Results Report</w:t>
            </w:r>
            <w:r w:rsidR="00027408" w:rsidRPr="00F52458">
              <w:rPr>
                <w:color w:val="1F497D" w:themeColor="text2"/>
              </w:rPr>
              <w:fldChar w:fldCharType="end"/>
            </w:r>
          </w:p>
        </w:tc>
      </w:tr>
      <w:tr w:rsidR="009F712E" w14:paraId="50369667" w14:textId="77777777" w:rsidTr="00B86F38">
        <w:tc>
          <w:tcPr>
            <w:tcW w:w="2480" w:type="dxa"/>
            <w:tcBorders>
              <w:top w:val="single" w:sz="4" w:space="0" w:color="000000"/>
              <w:left w:val="single" w:sz="4" w:space="0" w:color="000000"/>
              <w:bottom w:val="single" w:sz="4" w:space="0" w:color="000000"/>
            </w:tcBorders>
          </w:tcPr>
          <w:p w14:paraId="7F251B18" w14:textId="77777777" w:rsidR="009F712E" w:rsidRPr="004F3690" w:rsidRDefault="009F712E" w:rsidP="004F3690">
            <w:pPr>
              <w:pStyle w:val="TableBody"/>
              <w:rPr>
                <w:b/>
                <w:bCs/>
              </w:rPr>
            </w:pPr>
            <w:r w:rsidRPr="004F3690">
              <w:rPr>
                <w:b/>
                <w:bCs/>
              </w:rPr>
              <w:lastRenderedPageBreak/>
              <w:t>OptiTransport Alerts</w:t>
            </w:r>
          </w:p>
          <w:p w14:paraId="4D8D733C" w14:textId="77777777" w:rsidR="009F712E" w:rsidRPr="004F3690" w:rsidRDefault="009F712E" w:rsidP="004F3690">
            <w:pPr>
              <w:pStyle w:val="TableBody"/>
              <w:rPr>
                <w:b/>
                <w:bCs/>
              </w:rPr>
            </w:pPr>
            <w:r w:rsidRPr="004F3690">
              <w:rPr>
                <w:b/>
                <w:bCs/>
              </w:rPr>
              <w:t>(appears with</w:t>
            </w:r>
            <w:r w:rsidR="00E42B56" w:rsidRPr="004F3690">
              <w:rPr>
                <w:b/>
                <w:bCs/>
              </w:rPr>
              <w:t xml:space="preserve"> OptiTransport</w:t>
            </w:r>
            <w:r w:rsidRPr="004F3690">
              <w:rPr>
                <w:b/>
                <w:bCs/>
              </w:rPr>
              <w:t xml:space="preserve"> Licensed Feature)</w:t>
            </w:r>
          </w:p>
        </w:tc>
        <w:tc>
          <w:tcPr>
            <w:tcW w:w="5595" w:type="dxa"/>
            <w:tcBorders>
              <w:top w:val="single" w:sz="4" w:space="0" w:color="000000"/>
              <w:left w:val="single" w:sz="4" w:space="0" w:color="000000"/>
              <w:bottom w:val="single" w:sz="4" w:space="0" w:color="000000"/>
              <w:right w:val="single" w:sz="4" w:space="0" w:color="000000"/>
            </w:tcBorders>
          </w:tcPr>
          <w:p w14:paraId="468AA707" w14:textId="77777777" w:rsidR="009F712E" w:rsidRDefault="00E42B56" w:rsidP="004F3690">
            <w:pPr>
              <w:pStyle w:val="TableBody"/>
            </w:pPr>
            <w:r>
              <w:t xml:space="preserve">This alert page provides notifications for each route. Users may see </w:t>
            </w:r>
            <w:r w:rsidRPr="00E42B56">
              <w:t>either the red T</w:t>
            </w:r>
            <w:r>
              <w:t xml:space="preserve"> or the purple V. T means that the one d</w:t>
            </w:r>
            <w:r w:rsidRPr="00E42B56">
              <w:t>ay exceeds the max</w:t>
            </w:r>
            <w:r>
              <w:t>imum trip count defined for the</w:t>
            </w:r>
            <w:r w:rsidRPr="00E42B56">
              <w:t xml:space="preserve"> route. </w:t>
            </w:r>
            <w:r>
              <w:t xml:space="preserve">The purple </w:t>
            </w:r>
            <w:r w:rsidRPr="00E42B56">
              <w:t xml:space="preserve">V means that </w:t>
            </w:r>
            <w:r>
              <w:t xml:space="preserve">the </w:t>
            </w:r>
            <w:r w:rsidRPr="00E42B56">
              <w:t>day exceeds the max</w:t>
            </w:r>
            <w:r>
              <w:t>imum</w:t>
            </w:r>
            <w:r w:rsidRPr="00E42B56">
              <w:t xml:space="preserve"> vehicle capacity</w:t>
            </w:r>
            <w:r>
              <w:t>.</w:t>
            </w:r>
          </w:p>
        </w:tc>
      </w:tr>
      <w:tr w:rsidR="00916881" w14:paraId="588DC37E" w14:textId="77777777" w:rsidTr="00B86F38">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934C59B" w14:textId="77777777" w:rsidR="00916881" w:rsidRPr="004F3690" w:rsidRDefault="00916881" w:rsidP="004F3690">
            <w:pPr>
              <w:pStyle w:val="TableHeading"/>
            </w:pPr>
            <w:r w:rsidRPr="004F3690">
              <w:t>Weekly Processes</w:t>
            </w:r>
          </w:p>
        </w:tc>
      </w:tr>
      <w:tr w:rsidR="00916881" w14:paraId="58040776" w14:textId="77777777" w:rsidTr="00B86F38">
        <w:trPr>
          <w:trHeight w:val="620"/>
        </w:trPr>
        <w:tc>
          <w:tcPr>
            <w:tcW w:w="2480" w:type="dxa"/>
            <w:tcBorders>
              <w:top w:val="single" w:sz="4" w:space="0" w:color="000000"/>
              <w:left w:val="single" w:sz="4" w:space="0" w:color="000000"/>
              <w:bottom w:val="single" w:sz="4" w:space="0" w:color="000000"/>
            </w:tcBorders>
          </w:tcPr>
          <w:p w14:paraId="5191A019" w14:textId="77777777" w:rsidR="00916881" w:rsidRPr="004F3690" w:rsidRDefault="00916881" w:rsidP="004F3690">
            <w:pPr>
              <w:pStyle w:val="TableBody"/>
              <w:rPr>
                <w:b/>
                <w:bCs/>
              </w:rPr>
            </w:pPr>
            <w:r w:rsidRPr="004F3690">
              <w:rPr>
                <w:b/>
                <w:bCs/>
              </w:rPr>
              <w:t>Review Forecast</w:t>
            </w:r>
          </w:p>
        </w:tc>
        <w:tc>
          <w:tcPr>
            <w:tcW w:w="5595" w:type="dxa"/>
            <w:tcBorders>
              <w:top w:val="single" w:sz="4" w:space="0" w:color="000000"/>
              <w:left w:val="single" w:sz="4" w:space="0" w:color="000000"/>
              <w:bottom w:val="single" w:sz="4" w:space="0" w:color="000000"/>
              <w:right w:val="single" w:sz="4" w:space="0" w:color="000000"/>
            </w:tcBorders>
          </w:tcPr>
          <w:p w14:paraId="5AB7CB6D" w14:textId="7CE97A87" w:rsidR="00916881" w:rsidRPr="00F52458" w:rsidRDefault="00916881" w:rsidP="00F52458">
            <w:pPr>
              <w:pStyle w:val="TableBody"/>
            </w:pPr>
            <w:r w:rsidRPr="00F52458">
              <w:t xml:space="preserve">It is recommended </w:t>
            </w:r>
            <w:r w:rsidR="004125A1" w:rsidRPr="00F52458">
              <w:t xml:space="preserve">that </w:t>
            </w:r>
            <w:r w:rsidRPr="00F52458">
              <w:t xml:space="preserve">the users review forecast quality </w:t>
            </w:r>
            <w:r w:rsidR="00EC64D5" w:rsidRPr="00F52458">
              <w:t>every week</w:t>
            </w:r>
            <w:r w:rsidRPr="00F52458">
              <w:t xml:space="preserve"> as the forecast quality has a direct impact on </w:t>
            </w:r>
            <w:r w:rsidR="003409B4" w:rsidRPr="00F52458">
              <w:t>the quality of recommendations.</w:t>
            </w:r>
          </w:p>
        </w:tc>
      </w:tr>
      <w:tr w:rsidR="00916881" w14:paraId="34690783" w14:textId="77777777" w:rsidTr="00B86F38">
        <w:tc>
          <w:tcPr>
            <w:tcW w:w="2480" w:type="dxa"/>
            <w:tcBorders>
              <w:top w:val="single" w:sz="4" w:space="0" w:color="000000"/>
              <w:left w:val="single" w:sz="4" w:space="0" w:color="000000"/>
              <w:bottom w:val="single" w:sz="4" w:space="0" w:color="000000"/>
            </w:tcBorders>
          </w:tcPr>
          <w:p w14:paraId="2D9F252A" w14:textId="77777777" w:rsidR="00916881" w:rsidRPr="004F3690" w:rsidRDefault="00916881" w:rsidP="004F3690">
            <w:pPr>
              <w:pStyle w:val="TableBody"/>
              <w:rPr>
                <w:b/>
                <w:bCs/>
              </w:rPr>
            </w:pPr>
            <w:r w:rsidRPr="004F3690">
              <w:rPr>
                <w:b/>
                <w:bCs/>
              </w:rPr>
              <w:t>Plan for Upcoming Events</w:t>
            </w:r>
          </w:p>
        </w:tc>
        <w:tc>
          <w:tcPr>
            <w:tcW w:w="5595" w:type="dxa"/>
            <w:tcBorders>
              <w:top w:val="single" w:sz="4" w:space="0" w:color="000000"/>
              <w:left w:val="single" w:sz="4" w:space="0" w:color="000000"/>
              <w:bottom w:val="single" w:sz="4" w:space="0" w:color="000000"/>
              <w:right w:val="single" w:sz="4" w:space="0" w:color="000000"/>
            </w:tcBorders>
          </w:tcPr>
          <w:p w14:paraId="4D619A4B" w14:textId="5BACAE76" w:rsidR="00916881" w:rsidRDefault="00916881" w:rsidP="004F3690">
            <w:pPr>
              <w:pStyle w:val="TableBody"/>
            </w:pPr>
            <w:r>
              <w:t xml:space="preserve">Event setup has a direct impact on the forecast process; therefore, </w:t>
            </w:r>
            <w:r w:rsidR="009F4BF9">
              <w:t>analysts must</w:t>
            </w:r>
            <w:r>
              <w:t xml:space="preserve"> review events </w:t>
            </w:r>
            <w:r w:rsidR="009F4BF9">
              <w:t>every week</w:t>
            </w:r>
            <w:r>
              <w:t>. Refer to the section</w:t>
            </w:r>
            <w:r>
              <w:rPr>
                <w:rStyle w:val="TopicCrossReference"/>
              </w:rPr>
              <w:t xml:space="preserve"> </w:t>
            </w:r>
            <w:r w:rsidR="00027408">
              <w:rPr>
                <w:rStyle w:val="TopicCrossReference"/>
              </w:rPr>
              <w:fldChar w:fldCharType="begin"/>
            </w:r>
            <w:r>
              <w:rPr>
                <w:rStyle w:val="TopicCrossReference"/>
              </w:rPr>
              <w:instrText xml:space="preserve"> REF _Ref251840278 \h </w:instrText>
            </w:r>
            <w:r w:rsidR="004F3690">
              <w:rPr>
                <w:rStyle w:val="TopicCrossReference"/>
              </w:rPr>
              <w:instrText xml:space="preserve"> \* MERGEFORMAT </w:instrText>
            </w:r>
            <w:r w:rsidR="00027408">
              <w:rPr>
                <w:rStyle w:val="TopicCrossReference"/>
              </w:rPr>
            </w:r>
            <w:r w:rsidR="00027408">
              <w:rPr>
                <w:rStyle w:val="TopicCrossReference"/>
              </w:rPr>
              <w:fldChar w:fldCharType="separate"/>
            </w:r>
            <w:r w:rsidR="00D57607">
              <w:t>Events Tab</w:t>
            </w:r>
            <w:r w:rsidR="00027408">
              <w:rPr>
                <w:rStyle w:val="TopicCrossReference"/>
              </w:rPr>
              <w:fldChar w:fldCharType="end"/>
            </w:r>
            <w:r>
              <w:t xml:space="preserve"> for more details on how to review, analyze and maintain calendar and event setup.</w:t>
            </w:r>
          </w:p>
        </w:tc>
      </w:tr>
      <w:tr w:rsidR="00916881" w14:paraId="2B3304C6" w14:textId="77777777" w:rsidTr="00B86F38">
        <w:tc>
          <w:tcPr>
            <w:tcW w:w="2480" w:type="dxa"/>
            <w:tcBorders>
              <w:top w:val="single" w:sz="4" w:space="0" w:color="000000"/>
              <w:left w:val="single" w:sz="4" w:space="0" w:color="000000"/>
              <w:bottom w:val="single" w:sz="4" w:space="0" w:color="000000"/>
            </w:tcBorders>
          </w:tcPr>
          <w:p w14:paraId="3C520561" w14:textId="77777777" w:rsidR="00916881" w:rsidRPr="004F3690" w:rsidRDefault="00916881" w:rsidP="004F3690">
            <w:pPr>
              <w:pStyle w:val="TableBody"/>
              <w:rPr>
                <w:b/>
                <w:bCs/>
              </w:rPr>
            </w:pPr>
            <w:r w:rsidRPr="004F3690">
              <w:rPr>
                <w:b/>
                <w:bCs/>
              </w:rPr>
              <w:t xml:space="preserve">Review Cost </w:t>
            </w:r>
          </w:p>
        </w:tc>
        <w:tc>
          <w:tcPr>
            <w:tcW w:w="5595" w:type="dxa"/>
            <w:tcBorders>
              <w:top w:val="single" w:sz="4" w:space="0" w:color="000000"/>
              <w:left w:val="single" w:sz="4" w:space="0" w:color="000000"/>
              <w:bottom w:val="single" w:sz="4" w:space="0" w:color="000000"/>
              <w:right w:val="single" w:sz="4" w:space="0" w:color="000000"/>
            </w:tcBorders>
          </w:tcPr>
          <w:p w14:paraId="31A53D72" w14:textId="460F9C36" w:rsidR="00916881" w:rsidRDefault="009F4BF9" w:rsidP="004F3690">
            <w:pPr>
              <w:pStyle w:val="TableBody"/>
            </w:pPr>
            <w:r>
              <w:t>T</w:t>
            </w:r>
            <w:r w:rsidR="00916881">
              <w:t xml:space="preserve">o monitor </w:t>
            </w:r>
            <w:r>
              <w:t xml:space="preserve">the </w:t>
            </w:r>
            <w:r w:rsidR="00916881">
              <w:t xml:space="preserve">costs of the network, analysts have to make sure the cost settings are up to date and </w:t>
            </w:r>
            <w:r>
              <w:t xml:space="preserve">the </w:t>
            </w:r>
            <w:r w:rsidR="00916881">
              <w:t xml:space="preserve">actual cost calculation is being run </w:t>
            </w:r>
            <w:r>
              <w:t>every week</w:t>
            </w:r>
            <w:r w:rsidR="00916881">
              <w:t xml:space="preserve">. For more information, see </w:t>
            </w:r>
            <w:r w:rsidR="00027408" w:rsidRPr="00F52458">
              <w:rPr>
                <w:color w:val="1F497D" w:themeColor="text2"/>
              </w:rPr>
              <w:fldChar w:fldCharType="begin"/>
            </w:r>
            <w:r w:rsidR="00916881" w:rsidRPr="00F52458">
              <w:rPr>
                <w:color w:val="1F497D" w:themeColor="text2"/>
              </w:rPr>
              <w:instrText xml:space="preserve"> REF _Ref221531380 \h </w:instrText>
            </w:r>
            <w:r w:rsidR="004F3690" w:rsidRPr="00F52458">
              <w:rPr>
                <w:color w:val="1F497D" w:themeColor="text2"/>
              </w:rPr>
              <w:instrText xml:space="preserve"> \* MERGEFORMAT </w:instrText>
            </w:r>
            <w:r w:rsidR="00027408" w:rsidRPr="00F52458">
              <w:rPr>
                <w:color w:val="1F497D" w:themeColor="text2"/>
              </w:rPr>
            </w:r>
            <w:r w:rsidR="00027408" w:rsidRPr="00F52458">
              <w:rPr>
                <w:color w:val="1F497D" w:themeColor="text2"/>
              </w:rPr>
              <w:fldChar w:fldCharType="separate"/>
            </w:r>
            <w:r w:rsidR="00D57607" w:rsidRPr="00F52458">
              <w:rPr>
                <w:color w:val="1F497D" w:themeColor="text2"/>
              </w:rPr>
              <w:t>Processing</w:t>
            </w:r>
            <w:r w:rsidR="00D57607" w:rsidRPr="00F52458">
              <w:rPr>
                <w:rFonts w:ascii="Wingdings" w:hAnsi="Wingdings"/>
                <w:color w:val="1F497D" w:themeColor="text2"/>
              </w:rPr>
              <w:t></w:t>
            </w:r>
            <w:r w:rsidR="00D57607" w:rsidRPr="00F52458">
              <w:rPr>
                <w:color w:val="1F497D" w:themeColor="text2"/>
              </w:rPr>
              <w:t>Cost Calculation</w:t>
            </w:r>
            <w:r w:rsidR="00027408" w:rsidRPr="00F52458">
              <w:rPr>
                <w:color w:val="1F497D" w:themeColor="text2"/>
              </w:rPr>
              <w:fldChar w:fldCharType="end"/>
            </w:r>
          </w:p>
        </w:tc>
      </w:tr>
    </w:tbl>
    <w:p w14:paraId="57D60956" w14:textId="05A6B2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7D762F92" w14:textId="1BFF80F9" w:rsidR="004F3690" w:rsidRDefault="004F3690">
      <w:pPr>
        <w:rPr>
          <w:rFonts w:eastAsia="Times New Roman" w:cs="Calibri"/>
          <w:b/>
          <w:sz w:val="24"/>
          <w:szCs w:val="24"/>
          <w:lang w:val="en-GB"/>
        </w:rPr>
      </w:pPr>
      <w:bookmarkStart w:id="1221" w:name="_Ref221519845"/>
      <w:bookmarkStart w:id="1222" w:name="_Ref236106992"/>
    </w:p>
    <w:p w14:paraId="791286D2" w14:textId="041A3BD6" w:rsidR="00916881" w:rsidRDefault="00916881" w:rsidP="00CB44F2">
      <w:pPr>
        <w:pStyle w:val="Heading3"/>
      </w:pPr>
      <w:bookmarkStart w:id="1223" w:name="_Toc128718625"/>
      <w:r>
        <w:t>Today</w:t>
      </w:r>
      <w:r>
        <w:rPr>
          <w:rFonts w:ascii="Wingdings" w:hAnsi="Wingdings"/>
        </w:rPr>
        <w:t></w:t>
      </w:r>
      <w:r>
        <w:t>Data Alerts Page</w:t>
      </w:r>
      <w:bookmarkEnd w:id="1221"/>
      <w:bookmarkEnd w:id="1222"/>
      <w:bookmarkEnd w:id="1223"/>
    </w:p>
    <w:p w14:paraId="56CB3181" w14:textId="7F74F876" w:rsidR="00916881" w:rsidRDefault="00916881" w:rsidP="004F3690">
      <w:pPr>
        <w:pStyle w:val="BodyText"/>
      </w:pPr>
      <w:r>
        <w:t>This pop-up window will appear when selecting the “</w:t>
      </w:r>
      <w:r w:rsidRPr="006E7C09">
        <w:rPr>
          <w:b/>
          <w:bCs/>
          <w:rPrChange w:id="1224" w:author="Robbie Moses" w:date="2023-03-03T01:06:00Z">
            <w:rPr/>
          </w:rPrChange>
        </w:rPr>
        <w:t>Check Balance Errors</w:t>
      </w:r>
      <w:r>
        <w:t xml:space="preserve">” Link from the </w:t>
      </w:r>
      <w:r w:rsidR="003E5FE0">
        <w:t>Dashboard</w:t>
      </w:r>
      <w:r>
        <w:t xml:space="preserve"> To-Do List. The list shows specific instances where errors occurred during the loading of daily balances. For more information on the types of validations and errors that can occur, see</w:t>
      </w:r>
      <w:r w:rsidRPr="00591297">
        <w:rPr>
          <w:color w:val="1F497D" w:themeColor="text2"/>
        </w:rPr>
        <w:t xml:space="preserve">: </w:t>
      </w:r>
      <w:r w:rsidR="00027408" w:rsidRPr="00591297">
        <w:rPr>
          <w:color w:val="1F497D" w:themeColor="text2"/>
        </w:rPr>
        <w:fldChar w:fldCharType="begin"/>
      </w:r>
      <w:r w:rsidRPr="00591297">
        <w:rPr>
          <w:color w:val="1F497D" w:themeColor="text2"/>
        </w:rPr>
        <w:instrText xml:space="preserve"> REF _Ref236109037 \h </w:instrText>
      </w:r>
      <w:r w:rsidR="004F3690" w:rsidRPr="00591297">
        <w:rPr>
          <w:color w:val="1F497D" w:themeColor="text2"/>
        </w:rPr>
        <w:instrText xml:space="preserve"> \* MERGEFORMAT </w:instrText>
      </w:r>
      <w:r w:rsidR="00027408" w:rsidRPr="00591297">
        <w:rPr>
          <w:color w:val="1F497D" w:themeColor="text2"/>
        </w:rPr>
      </w:r>
      <w:r w:rsidR="00027408" w:rsidRPr="00591297">
        <w:rPr>
          <w:color w:val="1F497D" w:themeColor="text2"/>
        </w:rPr>
        <w:fldChar w:fldCharType="separate"/>
      </w:r>
      <w:r w:rsidR="00D57607" w:rsidRPr="00591297">
        <w:rPr>
          <w:color w:val="1F497D" w:themeColor="text2"/>
        </w:rPr>
        <w:t>Processing</w:t>
      </w:r>
      <w:r w:rsidR="00D57607" w:rsidRPr="00591297">
        <w:rPr>
          <w:rFonts w:ascii="Wingdings" w:hAnsi="Wingdings"/>
          <w:color w:val="1F497D" w:themeColor="text2"/>
        </w:rPr>
        <w:t></w:t>
      </w:r>
      <w:r w:rsidR="00D57607" w:rsidRPr="00591297">
        <w:rPr>
          <w:color w:val="1F497D" w:themeColor="text2"/>
        </w:rPr>
        <w:t>Load</w:t>
      </w:r>
      <w:r w:rsidR="00D57607" w:rsidRPr="00591297">
        <w:rPr>
          <w:rFonts w:ascii="Wingdings" w:hAnsi="Wingdings"/>
          <w:color w:val="1F497D" w:themeColor="text2"/>
        </w:rPr>
        <w:t></w:t>
      </w:r>
      <w:r w:rsidR="00D57607" w:rsidRPr="00591297">
        <w:rPr>
          <w:color w:val="1F497D" w:themeColor="text2"/>
        </w:rPr>
        <w:t>Load Validation Settings Page</w:t>
      </w:r>
      <w:r w:rsidR="00027408" w:rsidRPr="00591297">
        <w:rPr>
          <w:color w:val="1F497D" w:themeColor="text2"/>
        </w:rPr>
        <w:fldChar w:fldCharType="end"/>
      </w:r>
    </w:p>
    <w:p w14:paraId="77375978" w14:textId="49F56A4B" w:rsidR="00916881" w:rsidRDefault="00916881" w:rsidP="00F63174">
      <w:pPr>
        <w:pStyle w:val="Caption"/>
        <w:spacing w:before="0" w:after="120"/>
        <w:ind w:left="187" w:hanging="187"/>
        <w:outlineLvl w:val="0"/>
      </w:pPr>
      <w:bookmarkStart w:id="1225" w:name="_Toc128632380"/>
      <w:r>
        <w:lastRenderedPageBreak/>
        <w:t xml:space="preserve">Figure </w:t>
      </w:r>
      <w:ins w:id="1226" w:author="Robbie Moses" w:date="2023-03-02T06:45:00Z">
        <w:r w:rsidR="00624EA3">
          <w:fldChar w:fldCharType="begin"/>
        </w:r>
        <w:r w:rsidR="00624EA3">
          <w:instrText xml:space="preserve"> SEQ Figure \* ARABIC </w:instrText>
        </w:r>
      </w:ins>
      <w:r w:rsidR="00624EA3">
        <w:fldChar w:fldCharType="separate"/>
      </w:r>
      <w:ins w:id="1227" w:author="Robbie Moses" w:date="2023-03-02T06:45:00Z">
        <w:r w:rsidR="00624EA3">
          <w:rPr>
            <w:noProof/>
          </w:rPr>
          <w:t>61</w:t>
        </w:r>
        <w:r w:rsidR="00624EA3">
          <w:fldChar w:fldCharType="end"/>
        </w:r>
      </w:ins>
      <w:ins w:id="1228" w:author="Moses, Robbie" w:date="2023-02-22T02:39:00Z">
        <w:del w:id="1229" w:author="Robbie Moses" w:date="2023-03-02T06:45:00Z">
          <w:r w:rsidR="003B5D4F" w:rsidDel="00624EA3">
            <w:fldChar w:fldCharType="begin"/>
          </w:r>
          <w:r w:rsidR="003B5D4F" w:rsidDel="00624EA3">
            <w:delInstrText xml:space="preserve"> SEQ Figure \* ARABIC </w:delInstrText>
          </w:r>
        </w:del>
      </w:ins>
      <w:del w:id="1230" w:author="Robbie Moses" w:date="2023-03-02T06:45:00Z">
        <w:r w:rsidR="003B5D4F" w:rsidDel="00624EA3">
          <w:fldChar w:fldCharType="separate"/>
        </w:r>
      </w:del>
      <w:ins w:id="1231" w:author="Moses, Robbie" w:date="2023-02-22T02:39:00Z">
        <w:del w:id="1232" w:author="Robbie Moses" w:date="2023-03-02T06:45:00Z">
          <w:r w:rsidR="003B5D4F" w:rsidDel="00624EA3">
            <w:rPr>
              <w:noProof/>
            </w:rPr>
            <w:delText>60</w:delText>
          </w:r>
          <w:r w:rsidR="003B5D4F" w:rsidDel="00624EA3">
            <w:fldChar w:fldCharType="end"/>
          </w:r>
        </w:del>
      </w:ins>
      <w:del w:id="1233"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60</w:delText>
        </w:r>
        <w:r w:rsidRPr="62692672" w:rsidDel="003B5D4F">
          <w:rPr>
            <w:noProof/>
          </w:rPr>
          <w:fldChar w:fldCharType="end"/>
        </w:r>
      </w:del>
      <w:r>
        <w:t>: Data Alerts Page</w:t>
      </w:r>
      <w:bookmarkEnd w:id="1225"/>
    </w:p>
    <w:p w14:paraId="21704DA7" w14:textId="30F59866" w:rsidR="00916881" w:rsidRDefault="6A935B48" w:rsidP="006D3C82">
      <w:pPr>
        <w:pStyle w:val="BodyText"/>
      </w:pPr>
      <w:r>
        <w:rPr>
          <w:noProof/>
        </w:rPr>
        <w:drawing>
          <wp:inline distT="0" distB="0" distL="0" distR="0" wp14:anchorId="6C1D1B2C" wp14:editId="79D2E736">
            <wp:extent cx="4572000" cy="3619500"/>
            <wp:effectExtent l="76200" t="76200" r="133350" b="133350"/>
            <wp:docPr id="1980287842" name="Picture 198028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5FB949" w14:textId="174EABDE" w:rsidR="00916881" w:rsidRDefault="00916881" w:rsidP="00F63174">
      <w:pPr>
        <w:pStyle w:val="Caption"/>
        <w:spacing w:before="0" w:after="120"/>
        <w:ind w:left="187" w:hanging="187"/>
        <w:outlineLvl w:val="0"/>
      </w:pPr>
      <w:bookmarkStart w:id="1234" w:name="_Toc128630997"/>
      <w:r>
        <w:t xml:space="preserve">Table </w:t>
      </w:r>
      <w:r w:rsidR="00027408">
        <w:fldChar w:fldCharType="begin"/>
      </w:r>
      <w:r>
        <w:instrText xml:space="preserve"> SEQ "Table" \*Arabic </w:instrText>
      </w:r>
      <w:r w:rsidR="00027408">
        <w:fldChar w:fldCharType="separate"/>
      </w:r>
      <w:r w:rsidR="00D57607">
        <w:rPr>
          <w:noProof/>
        </w:rPr>
        <w:t>43</w:t>
      </w:r>
      <w:r w:rsidR="00027408">
        <w:rPr>
          <w:noProof/>
        </w:rPr>
        <w:fldChar w:fldCharType="end"/>
      </w:r>
      <w:r>
        <w:t>:  Data Alerts Fields</w:t>
      </w:r>
      <w:bookmarkEnd w:id="1234"/>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29F153F4" w14:textId="77777777" w:rsidTr="00CD1C69">
        <w:trPr>
          <w:cantSplit/>
          <w:tblHeader/>
        </w:trPr>
        <w:tc>
          <w:tcPr>
            <w:tcW w:w="2592" w:type="dxa"/>
            <w:gridSpan w:val="2"/>
            <w:tcBorders>
              <w:top w:val="single" w:sz="4" w:space="0" w:color="000000"/>
              <w:left w:val="single" w:sz="4" w:space="0" w:color="000000"/>
              <w:bottom w:val="single" w:sz="4" w:space="0" w:color="000000"/>
            </w:tcBorders>
            <w:shd w:val="clear" w:color="auto" w:fill="60C03A"/>
          </w:tcPr>
          <w:p w14:paraId="2F541983" w14:textId="77777777" w:rsidR="00916881" w:rsidRDefault="00916881" w:rsidP="004F3690">
            <w:pPr>
              <w:pStyle w:val="TableHeading"/>
            </w:pPr>
            <w:r>
              <w:t>Field</w:t>
            </w:r>
          </w:p>
        </w:tc>
        <w:tc>
          <w:tcPr>
            <w:tcW w:w="5483"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6370F5" w14:textId="77777777" w:rsidR="00916881" w:rsidRDefault="00916881" w:rsidP="004F3690">
            <w:pPr>
              <w:pStyle w:val="TableHeading"/>
            </w:pPr>
            <w:r>
              <w:t>Description</w:t>
            </w:r>
          </w:p>
        </w:tc>
      </w:tr>
      <w:tr w:rsidR="00916881" w14:paraId="7D982385" w14:textId="77777777" w:rsidTr="00591297">
        <w:trPr>
          <w:cantSplit/>
        </w:trPr>
        <w:tc>
          <w:tcPr>
            <w:tcW w:w="2592" w:type="dxa"/>
            <w:gridSpan w:val="2"/>
            <w:tcBorders>
              <w:top w:val="single" w:sz="4" w:space="0" w:color="000000"/>
              <w:left w:val="single" w:sz="4" w:space="0" w:color="000000"/>
              <w:bottom w:val="single" w:sz="4" w:space="0" w:color="000000"/>
            </w:tcBorders>
          </w:tcPr>
          <w:p w14:paraId="2A2E6F2A" w14:textId="77777777" w:rsidR="00916881" w:rsidRPr="004F3690" w:rsidRDefault="00916881" w:rsidP="004F3690">
            <w:pPr>
              <w:pStyle w:val="TableBody"/>
              <w:rPr>
                <w:b/>
                <w:bCs/>
              </w:rPr>
            </w:pPr>
            <w:r w:rsidRPr="004F3690">
              <w:rPr>
                <w:b/>
                <w:bCs/>
              </w:rPr>
              <w:t>Balance Loaded Between / And</w:t>
            </w:r>
          </w:p>
        </w:tc>
        <w:tc>
          <w:tcPr>
            <w:tcW w:w="5483" w:type="dxa"/>
            <w:gridSpan w:val="2"/>
            <w:tcBorders>
              <w:top w:val="single" w:sz="4" w:space="0" w:color="000000"/>
              <w:left w:val="single" w:sz="4" w:space="0" w:color="000000"/>
              <w:bottom w:val="single" w:sz="4" w:space="0" w:color="000000"/>
              <w:right w:val="single" w:sz="4" w:space="0" w:color="000000"/>
            </w:tcBorders>
          </w:tcPr>
          <w:p w14:paraId="526B6896" w14:textId="77777777" w:rsidR="00916881" w:rsidRDefault="00916881" w:rsidP="004F3690">
            <w:pPr>
              <w:pStyle w:val="TableBody"/>
            </w:pPr>
            <w:r>
              <w:t xml:space="preserve">Allows the user to choose the dates that will be displayed in the report.   </w:t>
            </w:r>
          </w:p>
        </w:tc>
      </w:tr>
      <w:tr w:rsidR="00916881" w14:paraId="32FB0478" w14:textId="77777777" w:rsidTr="00591297">
        <w:trPr>
          <w:cantSplit/>
        </w:trPr>
        <w:tc>
          <w:tcPr>
            <w:tcW w:w="2592" w:type="dxa"/>
            <w:gridSpan w:val="2"/>
            <w:tcBorders>
              <w:top w:val="single" w:sz="4" w:space="0" w:color="000000"/>
              <w:left w:val="single" w:sz="4" w:space="0" w:color="000000"/>
              <w:bottom w:val="single" w:sz="4" w:space="0" w:color="000000"/>
            </w:tcBorders>
          </w:tcPr>
          <w:p w14:paraId="5097AE23" w14:textId="77777777" w:rsidR="00916881" w:rsidRPr="004F3690" w:rsidRDefault="00916881" w:rsidP="004F3690">
            <w:pPr>
              <w:pStyle w:val="TableBody"/>
              <w:rPr>
                <w:b/>
                <w:bCs/>
              </w:rPr>
            </w:pPr>
            <w:r w:rsidRPr="004F3690">
              <w:rPr>
                <w:b/>
                <w:bCs/>
              </w:rPr>
              <w:t>Apply Filter</w:t>
            </w:r>
          </w:p>
        </w:tc>
        <w:tc>
          <w:tcPr>
            <w:tcW w:w="5483" w:type="dxa"/>
            <w:gridSpan w:val="2"/>
            <w:tcBorders>
              <w:top w:val="single" w:sz="4" w:space="0" w:color="000000"/>
              <w:left w:val="single" w:sz="4" w:space="0" w:color="000000"/>
              <w:bottom w:val="single" w:sz="4" w:space="0" w:color="000000"/>
              <w:right w:val="single" w:sz="4" w:space="0" w:color="000000"/>
            </w:tcBorders>
          </w:tcPr>
          <w:p w14:paraId="66004243" w14:textId="52B55C68" w:rsidR="00916881" w:rsidRDefault="00916881" w:rsidP="004F3690">
            <w:pPr>
              <w:pStyle w:val="TableBody"/>
            </w:pPr>
            <w:r>
              <w:t>Refreshes the report list with the report specific to the options selected. In this case</w:t>
            </w:r>
            <w:r w:rsidR="009F4BF9">
              <w:t>,</w:t>
            </w:r>
            <w:r>
              <w:t xml:space="preserve"> if the dates are changed, the user can use the ‘</w:t>
            </w:r>
            <w:r w:rsidRPr="006E7C09">
              <w:rPr>
                <w:b/>
                <w:bCs/>
                <w:rPrChange w:id="1235" w:author="Robbie Moses" w:date="2023-03-03T01:06:00Z">
                  <w:rPr/>
                </w:rPrChange>
              </w:rPr>
              <w:t>Apply Filter</w:t>
            </w:r>
            <w:r>
              <w:t>’ button to reflect those changes in the report.</w:t>
            </w:r>
          </w:p>
        </w:tc>
      </w:tr>
      <w:tr w:rsidR="00916881" w14:paraId="2FE59A1D" w14:textId="77777777" w:rsidTr="00591297">
        <w:trPr>
          <w:cantSplit/>
        </w:trPr>
        <w:tc>
          <w:tcPr>
            <w:tcW w:w="2592" w:type="dxa"/>
            <w:gridSpan w:val="2"/>
            <w:tcBorders>
              <w:top w:val="single" w:sz="4" w:space="0" w:color="000000"/>
              <w:left w:val="single" w:sz="4" w:space="0" w:color="000000"/>
              <w:bottom w:val="single" w:sz="4" w:space="0" w:color="000000"/>
            </w:tcBorders>
          </w:tcPr>
          <w:p w14:paraId="62E73A4C" w14:textId="77777777" w:rsidR="00916881" w:rsidRPr="004F3690" w:rsidRDefault="00916881" w:rsidP="004F3690">
            <w:pPr>
              <w:pStyle w:val="TableBody"/>
              <w:rPr>
                <w:b/>
                <w:bCs/>
              </w:rPr>
            </w:pPr>
            <w:r w:rsidRPr="004F3690">
              <w:rPr>
                <w:b/>
                <w:bCs/>
              </w:rPr>
              <w:t>Cashpoint ID</w:t>
            </w:r>
          </w:p>
        </w:tc>
        <w:tc>
          <w:tcPr>
            <w:tcW w:w="5483" w:type="dxa"/>
            <w:gridSpan w:val="2"/>
            <w:tcBorders>
              <w:top w:val="single" w:sz="4" w:space="0" w:color="000000"/>
              <w:left w:val="single" w:sz="4" w:space="0" w:color="000000"/>
              <w:bottom w:val="single" w:sz="4" w:space="0" w:color="000000"/>
              <w:right w:val="single" w:sz="4" w:space="0" w:color="000000"/>
            </w:tcBorders>
          </w:tcPr>
          <w:p w14:paraId="5BB4531E" w14:textId="77777777" w:rsidR="00916881" w:rsidRDefault="00916881" w:rsidP="004F3690">
            <w:pPr>
              <w:pStyle w:val="TableBody"/>
            </w:pPr>
            <w:r>
              <w:t>Unique alphanumeric code that identifies the Cashpoint.</w:t>
            </w:r>
          </w:p>
        </w:tc>
      </w:tr>
      <w:tr w:rsidR="00916881" w14:paraId="3F29A9AA" w14:textId="77777777" w:rsidTr="00591297">
        <w:trPr>
          <w:cantSplit/>
        </w:trPr>
        <w:tc>
          <w:tcPr>
            <w:tcW w:w="2592" w:type="dxa"/>
            <w:gridSpan w:val="2"/>
            <w:tcBorders>
              <w:top w:val="single" w:sz="4" w:space="0" w:color="000000"/>
              <w:left w:val="single" w:sz="4" w:space="0" w:color="000000"/>
              <w:bottom w:val="single" w:sz="4" w:space="0" w:color="000000"/>
            </w:tcBorders>
          </w:tcPr>
          <w:p w14:paraId="165619D0" w14:textId="77777777" w:rsidR="00916881" w:rsidRPr="004F3690" w:rsidRDefault="00916881" w:rsidP="004F3690">
            <w:pPr>
              <w:pStyle w:val="TableBody"/>
              <w:rPr>
                <w:b/>
                <w:bCs/>
              </w:rPr>
            </w:pPr>
            <w:r w:rsidRPr="004F3690">
              <w:rPr>
                <w:b/>
                <w:bCs/>
              </w:rPr>
              <w:t>Error date</w:t>
            </w:r>
          </w:p>
        </w:tc>
        <w:tc>
          <w:tcPr>
            <w:tcW w:w="5483" w:type="dxa"/>
            <w:gridSpan w:val="2"/>
            <w:tcBorders>
              <w:top w:val="single" w:sz="4" w:space="0" w:color="000000"/>
              <w:left w:val="single" w:sz="4" w:space="0" w:color="000000"/>
              <w:bottom w:val="single" w:sz="4" w:space="0" w:color="000000"/>
              <w:right w:val="single" w:sz="4" w:space="0" w:color="000000"/>
            </w:tcBorders>
          </w:tcPr>
          <w:p w14:paraId="0028FAC9" w14:textId="77777777" w:rsidR="00916881" w:rsidRDefault="00916881" w:rsidP="004F3690">
            <w:pPr>
              <w:pStyle w:val="TableBody"/>
            </w:pPr>
            <w:r>
              <w:t>The date in history for the Cashpoint that had an error.</w:t>
            </w:r>
          </w:p>
        </w:tc>
      </w:tr>
      <w:tr w:rsidR="00916881" w14:paraId="08E72F3F" w14:textId="77777777" w:rsidTr="00591297">
        <w:trPr>
          <w:cantSplit/>
        </w:trPr>
        <w:tc>
          <w:tcPr>
            <w:tcW w:w="2592" w:type="dxa"/>
            <w:gridSpan w:val="2"/>
            <w:tcBorders>
              <w:top w:val="single" w:sz="4" w:space="0" w:color="000000"/>
              <w:left w:val="single" w:sz="4" w:space="0" w:color="000000"/>
              <w:bottom w:val="single" w:sz="4" w:space="0" w:color="000000"/>
            </w:tcBorders>
          </w:tcPr>
          <w:p w14:paraId="3C5EC4E3" w14:textId="77777777" w:rsidR="00916881" w:rsidRPr="004F3690" w:rsidRDefault="00916881" w:rsidP="004F3690">
            <w:pPr>
              <w:pStyle w:val="TableBody"/>
              <w:rPr>
                <w:b/>
                <w:bCs/>
              </w:rPr>
            </w:pPr>
            <w:r w:rsidRPr="004F3690">
              <w:rPr>
                <w:b/>
                <w:bCs/>
              </w:rPr>
              <w:t>Data Alerts</w:t>
            </w:r>
          </w:p>
        </w:tc>
        <w:tc>
          <w:tcPr>
            <w:tcW w:w="5483" w:type="dxa"/>
            <w:gridSpan w:val="2"/>
            <w:tcBorders>
              <w:top w:val="single" w:sz="4" w:space="0" w:color="000000"/>
              <w:left w:val="single" w:sz="4" w:space="0" w:color="000000"/>
              <w:bottom w:val="single" w:sz="4" w:space="0" w:color="000000"/>
              <w:right w:val="single" w:sz="4" w:space="0" w:color="000000"/>
            </w:tcBorders>
          </w:tcPr>
          <w:p w14:paraId="1AB4106F" w14:textId="77777777" w:rsidR="00916881" w:rsidRDefault="00916881" w:rsidP="004F3690">
            <w:pPr>
              <w:pStyle w:val="TableBody"/>
            </w:pPr>
            <w:r>
              <w:t xml:space="preserve">Description of the error or alert. </w:t>
            </w:r>
          </w:p>
        </w:tc>
      </w:tr>
      <w:tr w:rsidR="00916881" w14:paraId="7BBF9A26" w14:textId="77777777" w:rsidTr="00591297">
        <w:trPr>
          <w:cantSplit/>
        </w:trPr>
        <w:tc>
          <w:tcPr>
            <w:tcW w:w="2592" w:type="dxa"/>
            <w:gridSpan w:val="2"/>
            <w:tcBorders>
              <w:top w:val="single" w:sz="4" w:space="0" w:color="000000"/>
              <w:left w:val="single" w:sz="4" w:space="0" w:color="000000"/>
              <w:bottom w:val="single" w:sz="4" w:space="0" w:color="000000"/>
            </w:tcBorders>
          </w:tcPr>
          <w:p w14:paraId="280C2ADA" w14:textId="77777777" w:rsidR="00916881" w:rsidRPr="004F3690" w:rsidRDefault="00916881" w:rsidP="004F3690">
            <w:pPr>
              <w:pStyle w:val="TableBody"/>
              <w:rPr>
                <w:b/>
                <w:bCs/>
              </w:rPr>
            </w:pPr>
            <w:r w:rsidRPr="004F3690">
              <w:rPr>
                <w:b/>
                <w:bCs/>
              </w:rPr>
              <w:t>Currency</w:t>
            </w:r>
          </w:p>
        </w:tc>
        <w:tc>
          <w:tcPr>
            <w:tcW w:w="5483" w:type="dxa"/>
            <w:gridSpan w:val="2"/>
            <w:tcBorders>
              <w:top w:val="single" w:sz="4" w:space="0" w:color="000000"/>
              <w:left w:val="single" w:sz="4" w:space="0" w:color="000000"/>
              <w:bottom w:val="single" w:sz="4" w:space="0" w:color="000000"/>
              <w:right w:val="single" w:sz="4" w:space="0" w:color="000000"/>
            </w:tcBorders>
          </w:tcPr>
          <w:p w14:paraId="75D4B20D" w14:textId="77777777" w:rsidR="00916881" w:rsidRDefault="00916881" w:rsidP="004F3690">
            <w:pPr>
              <w:pStyle w:val="TableBody"/>
            </w:pPr>
            <w:r>
              <w:t xml:space="preserve">The currency for which the error or alert has been reported. </w:t>
            </w:r>
          </w:p>
        </w:tc>
      </w:tr>
      <w:tr w:rsidR="00916881" w14:paraId="49639061" w14:textId="77777777" w:rsidTr="00591297">
        <w:trPr>
          <w:cantSplit/>
        </w:trPr>
        <w:tc>
          <w:tcPr>
            <w:tcW w:w="2592" w:type="dxa"/>
            <w:gridSpan w:val="2"/>
            <w:tcBorders>
              <w:top w:val="single" w:sz="4" w:space="0" w:color="000000"/>
              <w:left w:val="single" w:sz="4" w:space="0" w:color="000000"/>
              <w:bottom w:val="single" w:sz="4" w:space="0" w:color="000000"/>
            </w:tcBorders>
          </w:tcPr>
          <w:p w14:paraId="0089A6B5" w14:textId="77777777" w:rsidR="00916881" w:rsidRPr="004F3690" w:rsidRDefault="00916881" w:rsidP="004F3690">
            <w:pPr>
              <w:pStyle w:val="TableBody"/>
              <w:rPr>
                <w:b/>
                <w:bCs/>
              </w:rPr>
            </w:pPr>
            <w:r w:rsidRPr="004F3690">
              <w:rPr>
                <w:b/>
                <w:bCs/>
              </w:rPr>
              <w:t>Denomination</w:t>
            </w:r>
          </w:p>
        </w:tc>
        <w:tc>
          <w:tcPr>
            <w:tcW w:w="5483" w:type="dxa"/>
            <w:gridSpan w:val="2"/>
            <w:tcBorders>
              <w:top w:val="single" w:sz="4" w:space="0" w:color="000000"/>
              <w:left w:val="single" w:sz="4" w:space="0" w:color="000000"/>
              <w:bottom w:val="single" w:sz="4" w:space="0" w:color="000000"/>
              <w:right w:val="single" w:sz="4" w:space="0" w:color="000000"/>
            </w:tcBorders>
          </w:tcPr>
          <w:p w14:paraId="3BCD2DD1" w14:textId="77777777" w:rsidR="00916881" w:rsidRDefault="00916881" w:rsidP="004F3690">
            <w:pPr>
              <w:pStyle w:val="TableBody"/>
            </w:pPr>
            <w:r>
              <w:t>The denomination of the currency for which the error or alert has been reported.</w:t>
            </w:r>
          </w:p>
        </w:tc>
      </w:tr>
      <w:tr w:rsidR="00916881" w14:paraId="09ADCC22" w14:textId="77777777" w:rsidTr="00591297">
        <w:trPr>
          <w:cantSplit/>
        </w:trPr>
        <w:tc>
          <w:tcPr>
            <w:tcW w:w="2592" w:type="dxa"/>
            <w:gridSpan w:val="2"/>
            <w:tcBorders>
              <w:top w:val="single" w:sz="4" w:space="0" w:color="000000"/>
              <w:left w:val="single" w:sz="4" w:space="0" w:color="000000"/>
              <w:bottom w:val="single" w:sz="4" w:space="0" w:color="000000"/>
            </w:tcBorders>
          </w:tcPr>
          <w:p w14:paraId="0BA6BC4C" w14:textId="77777777" w:rsidR="00916881" w:rsidRPr="004F3690" w:rsidRDefault="00916881" w:rsidP="004F3690">
            <w:pPr>
              <w:pStyle w:val="TableBody"/>
              <w:rPr>
                <w:b/>
                <w:bCs/>
              </w:rPr>
            </w:pPr>
            <w:r w:rsidRPr="004F3690">
              <w:rPr>
                <w:b/>
                <w:bCs/>
              </w:rPr>
              <w:t>Print</w:t>
            </w:r>
          </w:p>
        </w:tc>
        <w:tc>
          <w:tcPr>
            <w:tcW w:w="5483" w:type="dxa"/>
            <w:gridSpan w:val="2"/>
            <w:tcBorders>
              <w:top w:val="single" w:sz="4" w:space="0" w:color="000000"/>
              <w:left w:val="single" w:sz="4" w:space="0" w:color="000000"/>
              <w:bottom w:val="single" w:sz="4" w:space="0" w:color="000000"/>
              <w:right w:val="single" w:sz="4" w:space="0" w:color="000000"/>
            </w:tcBorders>
          </w:tcPr>
          <w:p w14:paraId="16926809" w14:textId="77777777" w:rsidR="00916881" w:rsidRDefault="00916881" w:rsidP="004F3690">
            <w:pPr>
              <w:pStyle w:val="TableBody"/>
            </w:pPr>
            <w:r>
              <w:t>Submits the entire report to be printed.</w:t>
            </w:r>
          </w:p>
        </w:tc>
      </w:tr>
      <w:tr w:rsidR="00916881" w14:paraId="26EC942A" w14:textId="77777777" w:rsidTr="00591297">
        <w:trPr>
          <w:cantSplit/>
        </w:trPr>
        <w:tc>
          <w:tcPr>
            <w:tcW w:w="2592" w:type="dxa"/>
            <w:gridSpan w:val="2"/>
            <w:tcBorders>
              <w:top w:val="single" w:sz="4" w:space="0" w:color="000000"/>
              <w:left w:val="single" w:sz="4" w:space="0" w:color="000000"/>
              <w:bottom w:val="single" w:sz="4" w:space="0" w:color="000000"/>
            </w:tcBorders>
          </w:tcPr>
          <w:p w14:paraId="6B7CE3EE" w14:textId="77777777" w:rsidR="00916881" w:rsidRPr="004F3690" w:rsidRDefault="00916881" w:rsidP="004F3690">
            <w:pPr>
              <w:pStyle w:val="TableBody"/>
              <w:rPr>
                <w:b/>
                <w:bCs/>
              </w:rPr>
            </w:pPr>
            <w:r w:rsidRPr="004F3690">
              <w:rPr>
                <w:b/>
                <w:bCs/>
              </w:rPr>
              <w:t>Close</w:t>
            </w:r>
          </w:p>
        </w:tc>
        <w:tc>
          <w:tcPr>
            <w:tcW w:w="5483" w:type="dxa"/>
            <w:gridSpan w:val="2"/>
            <w:tcBorders>
              <w:top w:val="single" w:sz="4" w:space="0" w:color="000000"/>
              <w:left w:val="single" w:sz="4" w:space="0" w:color="000000"/>
              <w:bottom w:val="single" w:sz="4" w:space="0" w:color="000000"/>
              <w:right w:val="single" w:sz="4" w:space="0" w:color="000000"/>
            </w:tcBorders>
          </w:tcPr>
          <w:p w14:paraId="3141086A" w14:textId="77777777" w:rsidR="00916881" w:rsidRDefault="00916881" w:rsidP="004F3690">
            <w:pPr>
              <w:pStyle w:val="TableBody"/>
            </w:pPr>
            <w:r>
              <w:t>Closes the current report window.</w:t>
            </w:r>
          </w:p>
        </w:tc>
      </w:tr>
      <w:tr w:rsidR="00916881" w14:paraId="159092A8"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6AF4F35E"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0D0362C5" wp14:editId="55F0DB95">
                      <wp:extent cx="496570" cy="504190"/>
                      <wp:effectExtent l="1270" t="3175" r="6985" b="6985"/>
                      <wp:docPr id="443"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4" name="Rectangle 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5" name="Freeform 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6" name="Freeform 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4C98432" id="Group 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5+IygLMaAAAQkwAADgAAAAAAAAAAAAAAAAAu&#10;AgAAZHJzL2Uyb0RvYy54bWxQSwECLQAUAAYACAAAACEAdcdCnNsAAAADAQAADwAAAAAAAAAAAAAA&#10;AAANHQAAZHJzL2Rvd25yZXYueG1sUEsFBgAAAAAEAAQA8wAAABUeAAAAAA==&#10;">
                      <v:rect id="Rectangle 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" filled="f" stroked="f">
                        <v:stroke joinstyle="round"/>
                      </v:rect>
                      <v:shape id="Freeform 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2294D8A" w14:textId="6E8383B1" w:rsidR="00916881" w:rsidRDefault="00916881" w:rsidP="004F3690">
            <w:pPr>
              <w:pStyle w:val="TableNote"/>
            </w:pPr>
            <w:r>
              <w:rPr>
                <w:b/>
                <w:bCs/>
              </w:rPr>
              <w:t>Note</w:t>
            </w:r>
            <w:r>
              <w:t xml:space="preserve">:  </w:t>
            </w:r>
            <w:ins w:id="1236" w:author="Moses, Robbie" w:date="2023-02-22T01:39:00Z">
              <w:r w:rsidR="003B5D4F">
                <w:t>C</w:t>
              </w:r>
            </w:ins>
            <w:del w:id="1237" w:author="Moses, Robbie" w:date="2023-02-22T01:39:00Z">
              <w:r w:rsidDel="003B5D4F">
                <w:delText>c</w:delText>
              </w:r>
            </w:del>
            <w:r>
              <w:t xml:space="preserve">lick on the hyperlinks </w:t>
            </w:r>
            <w:r>
              <w:rPr>
                <w:b/>
                <w:bCs/>
              </w:rPr>
              <w:t>Cashpoint ID, Error Date or Data Alerts</w:t>
            </w:r>
            <w:r>
              <w:t xml:space="preserve"> to list the items by these criteria.</w:t>
            </w:r>
          </w:p>
        </w:tc>
      </w:tr>
    </w:tbl>
    <w:p w14:paraId="6657039B" w14:textId="687593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01B1B632" w14:textId="77777777" w:rsidR="004F3690" w:rsidRDefault="004F3690" w:rsidP="006D3C82">
      <w:pPr>
        <w:pStyle w:val="BodyText"/>
      </w:pPr>
    </w:p>
    <w:p w14:paraId="33324393" w14:textId="77777777" w:rsidR="00916881" w:rsidRDefault="00916881" w:rsidP="00CB44F2">
      <w:pPr>
        <w:pStyle w:val="Heading3"/>
      </w:pPr>
      <w:bookmarkStart w:id="1238" w:name="_Ref221529925"/>
      <w:bookmarkStart w:id="1239" w:name="_Toc128718626"/>
      <w:r>
        <w:t>Today</w:t>
      </w:r>
      <w:r>
        <w:rPr>
          <w:rFonts w:ascii="Wingdings" w:hAnsi="Wingdings"/>
        </w:rPr>
        <w:t></w:t>
      </w:r>
      <w:r>
        <w:t>Forecast Health Summary Report</w:t>
      </w:r>
      <w:bookmarkEnd w:id="1238"/>
      <w:bookmarkEnd w:id="1239"/>
    </w:p>
    <w:p w14:paraId="2A573851" w14:textId="5FE89C08" w:rsidR="003409B4" w:rsidRDefault="00916881" w:rsidP="00591297">
      <w:pPr>
        <w:pStyle w:val="BodyText"/>
      </w:pPr>
      <w:r>
        <w:t xml:space="preserve">The Forecast Health Summary Report is used to help the OptiCash Analyst review Cashpoint forecasts. The report displays a list of all the active Cashpoints assigned to the current user. The list is always sorted from the lowest Forecast Health value to the highest. </w:t>
      </w:r>
    </w:p>
    <w:p w14:paraId="1438152B" w14:textId="64D67D63" w:rsidR="00916881" w:rsidRDefault="00916881" w:rsidP="00F63174">
      <w:pPr>
        <w:pStyle w:val="Caption"/>
        <w:spacing w:before="0" w:after="120"/>
        <w:ind w:left="187" w:hanging="187"/>
        <w:outlineLvl w:val="0"/>
        <w:rPr>
          <w:lang w:val="en-US"/>
        </w:rPr>
      </w:pPr>
      <w:bookmarkStart w:id="1240" w:name="_Toc128632381"/>
      <w:r w:rsidRPr="62692672">
        <w:rPr>
          <w:lang w:val="en-US"/>
        </w:rPr>
        <w:t xml:space="preserve">Figure </w:t>
      </w:r>
      <w:ins w:id="1241"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242" w:author="Robbie Moses" w:date="2023-03-02T06:45:00Z">
        <w:r w:rsidR="00624EA3">
          <w:rPr>
            <w:noProof/>
            <w:lang w:val="en-US"/>
          </w:rPr>
          <w:t>62</w:t>
        </w:r>
        <w:r w:rsidR="00624EA3">
          <w:rPr>
            <w:lang w:val="en-US"/>
          </w:rPr>
          <w:fldChar w:fldCharType="end"/>
        </w:r>
      </w:ins>
      <w:ins w:id="1243" w:author="Moses, Robbie" w:date="2023-02-22T02:39:00Z">
        <w:del w:id="1244" w:author="Robbie Moses" w:date="2023-03-02T06:45:00Z">
          <w:r w:rsidR="003B5D4F" w:rsidDel="00624EA3">
            <w:rPr>
              <w:lang w:val="en-US"/>
            </w:rPr>
            <w:fldChar w:fldCharType="begin"/>
          </w:r>
          <w:r w:rsidR="003B5D4F" w:rsidDel="00624EA3">
            <w:rPr>
              <w:lang w:val="en-US"/>
            </w:rPr>
            <w:delInstrText xml:space="preserve"> SEQ Figure \* ARABIC </w:delInstrText>
          </w:r>
        </w:del>
      </w:ins>
      <w:del w:id="1245" w:author="Robbie Moses" w:date="2023-03-02T06:45:00Z">
        <w:r w:rsidR="003B5D4F" w:rsidDel="00624EA3">
          <w:rPr>
            <w:lang w:val="en-US"/>
          </w:rPr>
          <w:fldChar w:fldCharType="separate"/>
        </w:r>
      </w:del>
      <w:ins w:id="1246" w:author="Moses, Robbie" w:date="2023-02-22T02:39:00Z">
        <w:del w:id="1247" w:author="Robbie Moses" w:date="2023-03-02T06:45:00Z">
          <w:r w:rsidR="003B5D4F" w:rsidDel="00624EA3">
            <w:rPr>
              <w:noProof/>
              <w:lang w:val="en-US"/>
            </w:rPr>
            <w:delText>61</w:delText>
          </w:r>
          <w:r w:rsidR="003B5D4F" w:rsidDel="00624EA3">
            <w:rPr>
              <w:lang w:val="en-US"/>
            </w:rPr>
            <w:fldChar w:fldCharType="end"/>
          </w:r>
        </w:del>
      </w:ins>
      <w:del w:id="1248"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61</w:delText>
        </w:r>
        <w:r w:rsidRPr="62692672" w:rsidDel="003B5D4F">
          <w:rPr>
            <w:lang w:val="en-US"/>
          </w:rPr>
          <w:fldChar w:fldCharType="end"/>
        </w:r>
      </w:del>
      <w:r w:rsidRPr="62692672">
        <w:rPr>
          <w:lang w:val="en-US"/>
        </w:rPr>
        <w:t>: Forecast Health Summary Report</w:t>
      </w:r>
      <w:bookmarkEnd w:id="1240"/>
    </w:p>
    <w:p w14:paraId="4690C26D" w14:textId="6963E854" w:rsidR="00916881" w:rsidRDefault="10EECE30" w:rsidP="006D3C82">
      <w:pPr>
        <w:pStyle w:val="BodyText"/>
      </w:pPr>
      <w:r>
        <w:rPr>
          <w:noProof/>
        </w:rPr>
        <w:drawing>
          <wp:inline distT="0" distB="0" distL="0" distR="0" wp14:anchorId="6C9C706B" wp14:editId="24FE3657">
            <wp:extent cx="4572000" cy="3143250"/>
            <wp:effectExtent l="76200" t="76200" r="133350" b="133350"/>
            <wp:docPr id="1268711623" name="Picture 126871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572000"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D46DC" w14:textId="21E55B65" w:rsidR="00916881" w:rsidRDefault="00916881" w:rsidP="00F63174">
      <w:pPr>
        <w:pStyle w:val="Caption"/>
        <w:spacing w:before="0" w:after="120"/>
        <w:ind w:left="187" w:hanging="187"/>
        <w:outlineLvl w:val="0"/>
      </w:pPr>
      <w:bookmarkStart w:id="1249" w:name="_Toc128630998"/>
      <w:r>
        <w:t xml:space="preserve">Table </w:t>
      </w:r>
      <w:r w:rsidR="00027408">
        <w:fldChar w:fldCharType="begin"/>
      </w:r>
      <w:r>
        <w:instrText xml:space="preserve"> SEQ "Table" \*Arabic </w:instrText>
      </w:r>
      <w:r w:rsidR="00027408">
        <w:fldChar w:fldCharType="separate"/>
      </w:r>
      <w:r w:rsidR="00D57607">
        <w:rPr>
          <w:noProof/>
        </w:rPr>
        <w:t>44</w:t>
      </w:r>
      <w:r w:rsidR="00027408">
        <w:rPr>
          <w:noProof/>
        </w:rPr>
        <w:fldChar w:fldCharType="end"/>
      </w:r>
      <w:r>
        <w:t>: Forecast Health Summary Description</w:t>
      </w:r>
      <w:bookmarkEnd w:id="124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548E7BC"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22C44828" w14:textId="77777777" w:rsidR="00916881" w:rsidRDefault="00916881" w:rsidP="004F3690">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5F10DF07" w14:textId="77777777" w:rsidR="00916881" w:rsidRDefault="00916881" w:rsidP="004F3690">
            <w:pPr>
              <w:pStyle w:val="TableHeading"/>
            </w:pPr>
            <w:r>
              <w:t>Description</w:t>
            </w:r>
          </w:p>
        </w:tc>
      </w:tr>
      <w:tr w:rsidR="00916881" w14:paraId="32257621" w14:textId="77777777" w:rsidTr="0009567D">
        <w:trPr>
          <w:cantSplit/>
        </w:trPr>
        <w:tc>
          <w:tcPr>
            <w:tcW w:w="2592" w:type="dxa"/>
            <w:tcBorders>
              <w:top w:val="single" w:sz="4" w:space="0" w:color="000000"/>
              <w:left w:val="single" w:sz="4" w:space="0" w:color="000000"/>
              <w:bottom w:val="single" w:sz="4" w:space="0" w:color="000000"/>
            </w:tcBorders>
          </w:tcPr>
          <w:p w14:paraId="78EEE91E" w14:textId="77777777" w:rsidR="00916881" w:rsidRPr="004F3690" w:rsidRDefault="00916881" w:rsidP="004F3690">
            <w:pPr>
              <w:pStyle w:val="TableBody"/>
              <w:rPr>
                <w:b/>
                <w:bCs/>
              </w:rPr>
            </w:pPr>
            <w:r w:rsidRPr="004F3690">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00720B3B" w14:textId="77777777" w:rsidR="00916881" w:rsidRDefault="00916881" w:rsidP="004F3690">
            <w:pPr>
              <w:pStyle w:val="TableBody"/>
            </w:pPr>
            <w:r>
              <w:t xml:space="preserve">Unique alphanumeric code that identifies the Cashpoint. The user can click on any of the Cashpoint IDs and go directly to the Cashpoint Forecast. </w:t>
            </w:r>
          </w:p>
        </w:tc>
      </w:tr>
      <w:tr w:rsidR="00916881" w14:paraId="56B87BCE" w14:textId="77777777" w:rsidTr="0009567D">
        <w:trPr>
          <w:cantSplit/>
        </w:trPr>
        <w:tc>
          <w:tcPr>
            <w:tcW w:w="2592" w:type="dxa"/>
            <w:tcBorders>
              <w:top w:val="single" w:sz="4" w:space="0" w:color="000000"/>
              <w:left w:val="single" w:sz="4" w:space="0" w:color="000000"/>
              <w:bottom w:val="single" w:sz="4" w:space="0" w:color="000000"/>
            </w:tcBorders>
          </w:tcPr>
          <w:p w14:paraId="6231A375" w14:textId="77777777" w:rsidR="00916881" w:rsidRPr="004F3690" w:rsidRDefault="00916881" w:rsidP="004F3690">
            <w:pPr>
              <w:pStyle w:val="TableBody"/>
              <w:rPr>
                <w:b/>
                <w:bCs/>
              </w:rPr>
            </w:pPr>
            <w:r w:rsidRPr="004F3690">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558B22F" w14:textId="77777777" w:rsidR="00916881" w:rsidRDefault="00916881" w:rsidP="004F3690">
            <w:pPr>
              <w:pStyle w:val="TableBody"/>
            </w:pPr>
            <w:r>
              <w:t>Currency ISO Code for the Cashpoint and Transaction type.</w:t>
            </w:r>
          </w:p>
        </w:tc>
      </w:tr>
      <w:tr w:rsidR="00916881" w14:paraId="22D28BF3" w14:textId="77777777" w:rsidTr="0009567D">
        <w:trPr>
          <w:cantSplit/>
        </w:trPr>
        <w:tc>
          <w:tcPr>
            <w:tcW w:w="2592" w:type="dxa"/>
            <w:tcBorders>
              <w:top w:val="single" w:sz="4" w:space="0" w:color="000000"/>
              <w:left w:val="single" w:sz="4" w:space="0" w:color="000000"/>
              <w:bottom w:val="single" w:sz="4" w:space="0" w:color="000000"/>
            </w:tcBorders>
          </w:tcPr>
          <w:p w14:paraId="7E7279A7" w14:textId="77777777" w:rsidR="00916881" w:rsidRPr="004F3690" w:rsidRDefault="00916881" w:rsidP="004F3690">
            <w:pPr>
              <w:pStyle w:val="TableBody"/>
              <w:rPr>
                <w:b/>
                <w:bCs/>
              </w:rPr>
            </w:pPr>
            <w:r w:rsidRPr="004F3690">
              <w:rPr>
                <w:b/>
                <w:bCs/>
              </w:rPr>
              <w:lastRenderedPageBreak/>
              <w:t>Transaction</w:t>
            </w:r>
          </w:p>
        </w:tc>
        <w:tc>
          <w:tcPr>
            <w:tcW w:w="5478" w:type="dxa"/>
            <w:tcBorders>
              <w:top w:val="single" w:sz="4" w:space="0" w:color="000000"/>
              <w:left w:val="single" w:sz="4" w:space="0" w:color="000000"/>
              <w:bottom w:val="single" w:sz="4" w:space="0" w:color="000000"/>
              <w:right w:val="single" w:sz="4" w:space="0" w:color="000000"/>
            </w:tcBorders>
          </w:tcPr>
          <w:p w14:paraId="08B20A7C" w14:textId="77777777" w:rsidR="00916881" w:rsidRDefault="00916881" w:rsidP="004F3690">
            <w:pPr>
              <w:pStyle w:val="TableBody"/>
            </w:pPr>
            <w:r>
              <w:t>The type of Forecast performed. The possible values are:</w:t>
            </w:r>
          </w:p>
          <w:p w14:paraId="3148F29E" w14:textId="77777777" w:rsidR="00916881" w:rsidRDefault="00916881" w:rsidP="004F3690">
            <w:pPr>
              <w:pStyle w:val="TableBody"/>
            </w:pPr>
            <w:r w:rsidRPr="00591297">
              <w:rPr>
                <w:b/>
                <w:bCs/>
              </w:rPr>
              <w:t>Withdrawals</w:t>
            </w:r>
            <w:r>
              <w:t xml:space="preserve"> – Forecast based on withdrawal history for the Cashpoint.  (Applies to All Cashpoints)</w:t>
            </w:r>
          </w:p>
          <w:p w14:paraId="56905A62" w14:textId="77777777" w:rsidR="00916881" w:rsidRDefault="00916881" w:rsidP="004F3690">
            <w:pPr>
              <w:pStyle w:val="TableBody"/>
            </w:pPr>
            <w:r w:rsidRPr="00591297">
              <w:rPr>
                <w:b/>
                <w:bCs/>
              </w:rPr>
              <w:t>Deposits</w:t>
            </w:r>
            <w:r>
              <w:t xml:space="preserve"> – Forecast based on deposit history for Cashpoints. (Applies to Branches and Advanced Devices only)</w:t>
            </w:r>
          </w:p>
          <w:p w14:paraId="7AE84A46" w14:textId="79B6C5A1" w:rsidR="00916881" w:rsidRDefault="00916881" w:rsidP="004F3690">
            <w:pPr>
              <w:pStyle w:val="TableBody"/>
            </w:pPr>
            <w:r w:rsidRPr="00591297">
              <w:rPr>
                <w:b/>
                <w:bCs/>
              </w:rPr>
              <w:t>Net Demand</w:t>
            </w:r>
            <w:r>
              <w:t xml:space="preserve"> – Forecast based on the total net demand of a cashpoint. The Net Demand is calculated as Deposits minus Withdrawals. The Net Demand Forecast can be either calculated or forecasted based on the forecasting parameters </w:t>
            </w:r>
          </w:p>
          <w:p w14:paraId="3C76561E" w14:textId="77777777" w:rsidR="00916881" w:rsidRDefault="00916881" w:rsidP="004F3690">
            <w:pPr>
              <w:pStyle w:val="TableBody"/>
            </w:pPr>
            <w:r w:rsidRPr="00591297">
              <w:rPr>
                <w:b/>
                <w:bCs/>
              </w:rPr>
              <w:t>Recycled Deposits</w:t>
            </w:r>
            <w:r>
              <w:t xml:space="preserve"> – Forecasts based on deposits into Advanced Device type ATMs</w:t>
            </w:r>
          </w:p>
        </w:tc>
      </w:tr>
      <w:tr w:rsidR="00916881" w14:paraId="48E7B818" w14:textId="77777777" w:rsidTr="0009567D">
        <w:trPr>
          <w:cantSplit/>
        </w:trPr>
        <w:tc>
          <w:tcPr>
            <w:tcW w:w="2592" w:type="dxa"/>
            <w:tcBorders>
              <w:top w:val="single" w:sz="4" w:space="0" w:color="000000"/>
              <w:left w:val="single" w:sz="4" w:space="0" w:color="000000"/>
              <w:bottom w:val="single" w:sz="4" w:space="0" w:color="000000"/>
            </w:tcBorders>
          </w:tcPr>
          <w:p w14:paraId="024FB4F6"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46DDE003" w14:textId="20BCD1E4" w:rsidR="00916881" w:rsidRDefault="00916881" w:rsidP="004F3690">
            <w:pPr>
              <w:pStyle w:val="TableBody"/>
            </w:pPr>
            <w:r>
              <w:t xml:space="preserve">A value </w:t>
            </w:r>
            <w:r w:rsidR="001149AE">
              <w:t xml:space="preserve">is </w:t>
            </w:r>
            <w:r>
              <w:t>given to the forecast that represents the general quality of the Forecast. The Forecast Health value is a percentage between 0% and 100% where 0% means a poor forecast.</w:t>
            </w:r>
          </w:p>
        </w:tc>
      </w:tr>
      <w:tr w:rsidR="00916881" w14:paraId="6DE318DF" w14:textId="77777777" w:rsidTr="0009567D">
        <w:trPr>
          <w:cantSplit/>
        </w:trPr>
        <w:tc>
          <w:tcPr>
            <w:tcW w:w="2592" w:type="dxa"/>
            <w:tcBorders>
              <w:top w:val="single" w:sz="4" w:space="0" w:color="000000"/>
              <w:left w:val="single" w:sz="4" w:space="0" w:color="000000"/>
              <w:bottom w:val="single" w:sz="4" w:space="0" w:color="000000"/>
            </w:tcBorders>
          </w:tcPr>
          <w:p w14:paraId="7C8E5BDD" w14:textId="77777777" w:rsidR="00916881" w:rsidRPr="004F3690" w:rsidRDefault="00916881" w:rsidP="004F3690">
            <w:pPr>
              <w:pStyle w:val="TableBody"/>
              <w:rPr>
                <w:b/>
                <w:bCs/>
              </w:rPr>
            </w:pPr>
            <w:r w:rsidRPr="004F3690">
              <w:rPr>
                <w:b/>
                <w:bCs/>
              </w:rPr>
              <w:t>Forecast Health</w:t>
            </w:r>
          </w:p>
        </w:tc>
        <w:tc>
          <w:tcPr>
            <w:tcW w:w="5478" w:type="dxa"/>
            <w:tcBorders>
              <w:top w:val="single" w:sz="4" w:space="0" w:color="000000"/>
              <w:left w:val="single" w:sz="4" w:space="0" w:color="000000"/>
              <w:bottom w:val="single" w:sz="4" w:space="0" w:color="000000"/>
              <w:right w:val="single" w:sz="4" w:space="0" w:color="000000"/>
            </w:tcBorders>
          </w:tcPr>
          <w:p w14:paraId="7C6723BE" w14:textId="77777777" w:rsidR="00916881" w:rsidRDefault="00916881" w:rsidP="004F3690">
            <w:pPr>
              <w:pStyle w:val="TableBody"/>
            </w:pPr>
            <w:r>
              <w:t>Indicator related to the Forecast Health that gives a graphical representation of the Forecast quality.</w:t>
            </w:r>
          </w:p>
          <w:p w14:paraId="1BD336F9" w14:textId="77777777" w:rsidR="00916881" w:rsidRDefault="00916881" w:rsidP="004F3690">
            <w:pPr>
              <w:pStyle w:val="TableBody"/>
            </w:pPr>
            <w:r>
              <w:rPr>
                <w:b/>
              </w:rPr>
              <w:t xml:space="preserve">Red – </w:t>
            </w:r>
            <w:r>
              <w:t>The Forecast is poor</w:t>
            </w:r>
          </w:p>
          <w:p w14:paraId="10F0A72E" w14:textId="77777777" w:rsidR="00916881" w:rsidRDefault="00916881" w:rsidP="004F3690">
            <w:pPr>
              <w:pStyle w:val="TableBody"/>
            </w:pPr>
            <w:r>
              <w:rPr>
                <w:b/>
              </w:rPr>
              <w:t xml:space="preserve">Yellow </w:t>
            </w:r>
            <w:r>
              <w:t>– The Forecast is moderate</w:t>
            </w:r>
          </w:p>
          <w:p w14:paraId="7B4A5671" w14:textId="77777777" w:rsidR="00916881" w:rsidRPr="00D17B8E" w:rsidRDefault="00916881" w:rsidP="004F3690">
            <w:pPr>
              <w:pStyle w:val="TableBody"/>
            </w:pPr>
            <w:r>
              <w:rPr>
                <w:b/>
              </w:rPr>
              <w:t>Green</w:t>
            </w:r>
            <w:r>
              <w:t xml:space="preserve"> –</w:t>
            </w:r>
            <w:r w:rsidR="00D17B8E">
              <w:t xml:space="preserve"> The Forecast is good.</w:t>
            </w:r>
          </w:p>
        </w:tc>
      </w:tr>
      <w:tr w:rsidR="00916881" w14:paraId="3CBEF87B" w14:textId="77777777" w:rsidTr="0009567D">
        <w:trPr>
          <w:cantSplit/>
        </w:trPr>
        <w:tc>
          <w:tcPr>
            <w:tcW w:w="2592" w:type="dxa"/>
            <w:tcBorders>
              <w:top w:val="single" w:sz="4" w:space="0" w:color="000000"/>
              <w:left w:val="single" w:sz="4" w:space="0" w:color="000000"/>
              <w:bottom w:val="single" w:sz="4" w:space="0" w:color="000000"/>
            </w:tcBorders>
          </w:tcPr>
          <w:p w14:paraId="3C3E0B8A" w14:textId="77777777" w:rsidR="00916881" w:rsidRPr="004F3690" w:rsidRDefault="00916881" w:rsidP="004F3690">
            <w:pPr>
              <w:pStyle w:val="TableBody"/>
              <w:rPr>
                <w:b/>
                <w:bCs/>
              </w:rPr>
            </w:pPr>
            <w:r w:rsidRPr="004F3690">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334D6F98" w14:textId="77777777" w:rsidR="00916881" w:rsidRDefault="00916881" w:rsidP="004F3690">
            <w:pPr>
              <w:pStyle w:val="TableBody"/>
            </w:pPr>
            <w:r>
              <w:t>Submits the entire report to be printed.</w:t>
            </w:r>
          </w:p>
        </w:tc>
      </w:tr>
      <w:tr w:rsidR="00916881" w14:paraId="538733DB" w14:textId="77777777" w:rsidTr="0009567D">
        <w:trPr>
          <w:cantSplit/>
        </w:trPr>
        <w:tc>
          <w:tcPr>
            <w:tcW w:w="2592" w:type="dxa"/>
            <w:tcBorders>
              <w:top w:val="single" w:sz="4" w:space="0" w:color="000000"/>
              <w:left w:val="single" w:sz="4" w:space="0" w:color="000000"/>
              <w:bottom w:val="single" w:sz="4" w:space="0" w:color="000000"/>
            </w:tcBorders>
          </w:tcPr>
          <w:p w14:paraId="054F4D7F" w14:textId="77777777" w:rsidR="00916881" w:rsidRPr="004F3690" w:rsidRDefault="00916881" w:rsidP="004F3690">
            <w:pPr>
              <w:pStyle w:val="TableBody"/>
              <w:rPr>
                <w:b/>
                <w:bCs/>
              </w:rPr>
            </w:pPr>
            <w:r w:rsidRPr="004F3690">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4E5CA733" w14:textId="77777777" w:rsidR="00916881" w:rsidRDefault="00916881" w:rsidP="004F3690">
            <w:pPr>
              <w:pStyle w:val="TableBody"/>
            </w:pPr>
            <w:r>
              <w:t>Closes the current report window.</w:t>
            </w:r>
          </w:p>
        </w:tc>
      </w:tr>
    </w:tbl>
    <w:p w14:paraId="3622565F" w14:textId="1D0ABE7A" w:rsidR="00916881" w:rsidRDefault="00916881" w:rsidP="00F63174">
      <w:pPr>
        <w:pStyle w:val="TopofSection"/>
        <w:spacing w:before="0" w:after="120" w:line="240" w:lineRule="auto"/>
        <w:ind w:left="187" w:hanging="187"/>
        <w:outlineLvl w:val="0"/>
        <w:rPr>
          <w:caps/>
          <w:color w:val="622423"/>
          <w:spacing w:val="10"/>
        </w:rPr>
      </w:pPr>
      <w:bookmarkStart w:id="1250" w:name="_Ref221530284"/>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4B9599D" w14:textId="78DEDBE5" w:rsidR="004F3690" w:rsidRDefault="004F3690">
      <w:pPr>
        <w:rPr>
          <w:rFonts w:eastAsia="Times New Roman" w:cs="Calibri"/>
          <w:b/>
          <w:sz w:val="24"/>
          <w:szCs w:val="24"/>
          <w:lang w:val="en-GB"/>
        </w:rPr>
      </w:pPr>
      <w:bookmarkStart w:id="1251" w:name="_Ref273434016"/>
      <w:bookmarkEnd w:id="1250"/>
    </w:p>
    <w:p w14:paraId="7E07AE19" w14:textId="5671543C" w:rsidR="00916881" w:rsidRDefault="00916881" w:rsidP="00CB44F2">
      <w:pPr>
        <w:pStyle w:val="Heading3"/>
      </w:pPr>
      <w:bookmarkStart w:id="1252" w:name="_Toc128718627"/>
      <w:r>
        <w:t>Today</w:t>
      </w:r>
      <w:r>
        <w:rPr>
          <w:rFonts w:ascii="Wingdings" w:hAnsi="Wingdings"/>
        </w:rPr>
        <w:t></w:t>
      </w:r>
      <w:r>
        <w:t>Check Dynamic Forecast Results Report</w:t>
      </w:r>
      <w:bookmarkEnd w:id="1251"/>
      <w:bookmarkEnd w:id="1252"/>
    </w:p>
    <w:p w14:paraId="07AEDFEF" w14:textId="77777777" w:rsidR="00916881" w:rsidRDefault="00916881" w:rsidP="004F3690">
      <w:pPr>
        <w:pStyle w:val="BodyText"/>
      </w:pPr>
      <w:r>
        <w:t xml:space="preserve">The Dynamic Forecast allows automatic scheduling of forecast processing. It is a separately licensed feature of OptiCash (included in the Virtual Analyst Option Package). </w:t>
      </w:r>
    </w:p>
    <w:p w14:paraId="5AD18833" w14:textId="77777777" w:rsidR="00916881" w:rsidRDefault="00916881" w:rsidP="004F3690">
      <w:pPr>
        <w:pStyle w:val="BodyText"/>
      </w:pPr>
      <w:r>
        <w:t>Cashpoints are re-forecasted at a predetermined interval (determined by batch setup). If some cashpoints do not finish in the given time period on a particular day, they are considered “</w:t>
      </w:r>
      <w:r w:rsidRPr="00AC3B9D">
        <w:rPr>
          <w:b/>
          <w:bCs/>
          <w:rPrChange w:id="1253" w:author="Robbie Moses" w:date="2023-03-03T01:07:00Z">
            <w:rPr/>
          </w:rPrChange>
        </w:rPr>
        <w:t>Pending</w:t>
      </w:r>
      <w:r>
        <w:t>” until the following day.</w:t>
      </w:r>
    </w:p>
    <w:p w14:paraId="3362E518" w14:textId="77777777" w:rsidR="00916881" w:rsidRDefault="00916881" w:rsidP="004F3690">
      <w:pPr>
        <w:pStyle w:val="BodyText"/>
      </w:pPr>
      <w:r>
        <w:t>The ‘</w:t>
      </w:r>
      <w:r w:rsidRPr="00AC3B9D">
        <w:rPr>
          <w:b/>
          <w:bCs/>
          <w:rPrChange w:id="1254" w:author="Robbie Moses" w:date="2023-03-03T01:07:00Z">
            <w:rPr/>
          </w:rPrChange>
        </w:rPr>
        <w:t>Check Dynamic Forecast Results Report</w:t>
      </w:r>
      <w:r>
        <w:t xml:space="preserve">’ is used to view the cashpoints that were processed during the last run of the Dynamic Forecast batch process. </w:t>
      </w:r>
    </w:p>
    <w:p w14:paraId="1603CA8A" w14:textId="1BAE353E" w:rsidR="00916881" w:rsidRDefault="00916881" w:rsidP="00C37D48">
      <w:pPr>
        <w:spacing w:after="120"/>
        <w:ind w:left="187" w:hanging="187"/>
        <w:outlineLvl w:val="0"/>
      </w:pPr>
      <w:r>
        <w:t xml:space="preserve"> </w:t>
      </w:r>
      <w:bookmarkStart w:id="1255" w:name="_Toc128632382"/>
      <w:r w:rsidRPr="62692672">
        <w:t xml:space="preserve">Figure </w:t>
      </w:r>
      <w:ins w:id="1256" w:author="Robbie Moses" w:date="2023-03-02T06:45:00Z">
        <w:r w:rsidR="00624EA3">
          <w:fldChar w:fldCharType="begin"/>
        </w:r>
        <w:r w:rsidR="00624EA3">
          <w:instrText xml:space="preserve"> SEQ Figure \* ARABIC </w:instrText>
        </w:r>
      </w:ins>
      <w:r w:rsidR="00624EA3">
        <w:fldChar w:fldCharType="separate"/>
      </w:r>
      <w:ins w:id="1257" w:author="Robbie Moses" w:date="2023-03-02T06:45:00Z">
        <w:r w:rsidR="00624EA3">
          <w:rPr>
            <w:noProof/>
          </w:rPr>
          <w:t>63</w:t>
        </w:r>
        <w:r w:rsidR="00624EA3">
          <w:fldChar w:fldCharType="end"/>
        </w:r>
      </w:ins>
      <w:ins w:id="1258" w:author="Moses, Robbie" w:date="2023-02-22T02:39:00Z">
        <w:del w:id="1259" w:author="Robbie Moses" w:date="2023-03-02T06:45:00Z">
          <w:r w:rsidR="003B5D4F" w:rsidDel="00624EA3">
            <w:fldChar w:fldCharType="begin"/>
          </w:r>
          <w:r w:rsidR="003B5D4F" w:rsidDel="00624EA3">
            <w:delInstrText xml:space="preserve"> SEQ Figure \* ARABIC </w:delInstrText>
          </w:r>
        </w:del>
      </w:ins>
      <w:del w:id="1260" w:author="Robbie Moses" w:date="2023-03-02T06:45:00Z">
        <w:r w:rsidR="003B5D4F" w:rsidDel="00624EA3">
          <w:fldChar w:fldCharType="separate"/>
        </w:r>
      </w:del>
      <w:ins w:id="1261" w:author="Moses, Robbie" w:date="2023-02-22T02:39:00Z">
        <w:del w:id="1262" w:author="Robbie Moses" w:date="2023-03-02T06:45:00Z">
          <w:r w:rsidR="003B5D4F" w:rsidDel="00624EA3">
            <w:rPr>
              <w:noProof/>
            </w:rPr>
            <w:delText>62</w:delText>
          </w:r>
          <w:r w:rsidR="003B5D4F" w:rsidDel="00624EA3">
            <w:fldChar w:fldCharType="end"/>
          </w:r>
        </w:del>
      </w:ins>
      <w:del w:id="1263" w:author="Moses, Robbie" w:date="2023-02-22T02:39:00Z">
        <w:r w:rsidDel="003B5D4F">
          <w:fldChar w:fldCharType="begin"/>
        </w:r>
        <w:r w:rsidDel="003B5D4F">
          <w:delInstrText xml:space="preserve"> SEQ "Figure" \*Arabic </w:delInstrText>
        </w:r>
        <w:r w:rsidDel="003B5D4F">
          <w:fldChar w:fldCharType="separate"/>
        </w:r>
        <w:r w:rsidR="00D57607" w:rsidDel="003B5D4F">
          <w:rPr>
            <w:noProof/>
          </w:rPr>
          <w:delText>62</w:delText>
        </w:r>
        <w:r w:rsidDel="003B5D4F">
          <w:rPr>
            <w:noProof/>
          </w:rPr>
          <w:fldChar w:fldCharType="end"/>
        </w:r>
      </w:del>
      <w:r w:rsidRPr="62692672">
        <w:t>: Dynamic Forecast Results Report Page</w:t>
      </w:r>
      <w:bookmarkEnd w:id="1255"/>
    </w:p>
    <w:p w14:paraId="2A7DD7FE" w14:textId="63B1880B" w:rsidR="00916881" w:rsidRDefault="64AC7EE8" w:rsidP="006D3C82">
      <w:pPr>
        <w:pStyle w:val="BodyText"/>
      </w:pPr>
      <w:r>
        <w:rPr>
          <w:noProof/>
        </w:rPr>
        <w:lastRenderedPageBreak/>
        <w:drawing>
          <wp:inline distT="0" distB="0" distL="0" distR="0" wp14:anchorId="4934907E" wp14:editId="10E026FF">
            <wp:extent cx="4162425" cy="1238250"/>
            <wp:effectExtent l="76200" t="76200" r="142875" b="133350"/>
            <wp:docPr id="2026758203" name="Picture 202675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162425" cy="1238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264" w:name="_Ref221511538"/>
    </w:p>
    <w:p w14:paraId="38D3E62B" w14:textId="72D8099B" w:rsidR="00916881" w:rsidRDefault="00916881" w:rsidP="00F63174">
      <w:pPr>
        <w:pStyle w:val="Caption"/>
        <w:spacing w:before="0" w:after="120"/>
        <w:ind w:left="187" w:hanging="187"/>
        <w:outlineLvl w:val="0"/>
      </w:pPr>
      <w:bookmarkStart w:id="1265" w:name="_Toc128630999"/>
      <w:r>
        <w:t xml:space="preserve">Table </w:t>
      </w:r>
      <w:r w:rsidR="00027408">
        <w:fldChar w:fldCharType="begin"/>
      </w:r>
      <w:r>
        <w:instrText xml:space="preserve"> SEQ "Table" \*Arabic </w:instrText>
      </w:r>
      <w:r w:rsidR="00027408">
        <w:fldChar w:fldCharType="separate"/>
      </w:r>
      <w:r w:rsidR="00D57607">
        <w:rPr>
          <w:noProof/>
        </w:rPr>
        <w:t>45</w:t>
      </w:r>
      <w:r w:rsidR="00027408">
        <w:rPr>
          <w:noProof/>
        </w:rPr>
        <w:fldChar w:fldCharType="end"/>
      </w:r>
      <w:r>
        <w:t>: Dynamic Forecast Res</w:t>
      </w:r>
      <w:r w:rsidR="00B1486C">
        <w:t>u</w:t>
      </w:r>
      <w:r>
        <w:t>lts Description</w:t>
      </w:r>
      <w:bookmarkEnd w:id="12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19996C" w14:textId="77777777" w:rsidTr="00CD1C69">
        <w:trPr>
          <w:cantSplit/>
          <w:tblHeader/>
        </w:trPr>
        <w:tc>
          <w:tcPr>
            <w:tcW w:w="2592" w:type="dxa"/>
            <w:tcBorders>
              <w:top w:val="single" w:sz="4" w:space="0" w:color="000000"/>
              <w:left w:val="single" w:sz="4" w:space="0" w:color="000000"/>
              <w:bottom w:val="double" w:sz="1" w:space="0" w:color="000000"/>
            </w:tcBorders>
            <w:shd w:val="clear" w:color="auto" w:fill="60C03A"/>
          </w:tcPr>
          <w:p w14:paraId="3431D09F" w14:textId="77777777" w:rsidR="00916881" w:rsidRDefault="00916881" w:rsidP="004F369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1D24CC" w14:textId="77777777" w:rsidR="00916881" w:rsidRDefault="00916881" w:rsidP="004F3690">
            <w:pPr>
              <w:pStyle w:val="TableHeading"/>
            </w:pPr>
            <w:r>
              <w:t>Description</w:t>
            </w:r>
          </w:p>
        </w:tc>
      </w:tr>
      <w:tr w:rsidR="00916881" w14:paraId="1E8C822E" w14:textId="77777777" w:rsidTr="0009567D">
        <w:trPr>
          <w:cantSplit/>
        </w:trPr>
        <w:tc>
          <w:tcPr>
            <w:tcW w:w="2592" w:type="dxa"/>
            <w:tcBorders>
              <w:top w:val="single" w:sz="4" w:space="0" w:color="000000"/>
              <w:left w:val="single" w:sz="4" w:space="0" w:color="000000"/>
              <w:bottom w:val="single" w:sz="4" w:space="0" w:color="000000"/>
            </w:tcBorders>
          </w:tcPr>
          <w:p w14:paraId="0C1FB30F" w14:textId="77777777" w:rsidR="00916881" w:rsidRPr="004F3690" w:rsidRDefault="00916881" w:rsidP="004F3690">
            <w:pPr>
              <w:pStyle w:val="TableBody"/>
              <w:rPr>
                <w:b/>
                <w:bCs/>
              </w:rPr>
            </w:pPr>
            <w:r w:rsidRPr="004F3690">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3724EC5D" w14:textId="7580C32E" w:rsidR="00916881" w:rsidRDefault="00916881" w:rsidP="004F3690">
            <w:pPr>
              <w:pStyle w:val="TableBody"/>
            </w:pPr>
            <w:r>
              <w:t xml:space="preserve">The run date </w:t>
            </w:r>
            <w:r w:rsidR="00EC5FBE">
              <w:t xml:space="preserve">and </w:t>
            </w:r>
            <w:r>
              <w:t xml:space="preserve">the Status of the forecasts </w:t>
            </w:r>
            <w:r w:rsidR="00EC5FBE">
              <w:t xml:space="preserve">were </w:t>
            </w:r>
            <w:r>
              <w:t>entered. This is based o</w:t>
            </w:r>
            <w:r w:rsidR="00EC5FBE">
              <w:t>n</w:t>
            </w:r>
            <w:r>
              <w:t xml:space="preserve"> the running of the Dynamic Forecast Batch process</w:t>
            </w:r>
          </w:p>
        </w:tc>
      </w:tr>
      <w:tr w:rsidR="00916881" w14:paraId="2BE27112" w14:textId="77777777" w:rsidTr="0009567D">
        <w:trPr>
          <w:cantSplit/>
        </w:trPr>
        <w:tc>
          <w:tcPr>
            <w:tcW w:w="2592" w:type="dxa"/>
            <w:tcBorders>
              <w:top w:val="single" w:sz="4" w:space="0" w:color="000000"/>
              <w:left w:val="single" w:sz="4" w:space="0" w:color="000000"/>
              <w:bottom w:val="single" w:sz="4" w:space="0" w:color="000000"/>
            </w:tcBorders>
          </w:tcPr>
          <w:p w14:paraId="0F6AE2C0" w14:textId="77777777" w:rsidR="00916881" w:rsidRPr="004F3690" w:rsidRDefault="00916881" w:rsidP="004F3690">
            <w:pPr>
              <w:pStyle w:val="TableBody"/>
              <w:rPr>
                <w:b/>
                <w:bCs/>
              </w:rPr>
            </w:pPr>
            <w:r w:rsidRPr="004F3690">
              <w:rPr>
                <w:b/>
                <w:bCs/>
              </w:rPr>
              <w:t>Forecast Status</w:t>
            </w:r>
          </w:p>
        </w:tc>
        <w:tc>
          <w:tcPr>
            <w:tcW w:w="5483" w:type="dxa"/>
            <w:tcBorders>
              <w:top w:val="single" w:sz="4" w:space="0" w:color="000000"/>
              <w:left w:val="single" w:sz="4" w:space="0" w:color="000000"/>
              <w:bottom w:val="single" w:sz="4" w:space="0" w:color="000000"/>
              <w:right w:val="single" w:sz="4" w:space="0" w:color="000000"/>
            </w:tcBorders>
          </w:tcPr>
          <w:p w14:paraId="12899088" w14:textId="77777777" w:rsidR="00916881" w:rsidRDefault="00916881" w:rsidP="004F3690">
            <w:pPr>
              <w:pStyle w:val="TableBody"/>
            </w:pPr>
            <w:r>
              <w:t>Indicates the Status of the Dynamic Forecasts</w:t>
            </w:r>
          </w:p>
          <w:p w14:paraId="427A6E66" w14:textId="77777777" w:rsidR="00916881" w:rsidRDefault="00916881" w:rsidP="004F3690">
            <w:pPr>
              <w:pStyle w:val="TableBody"/>
            </w:pPr>
            <w:r w:rsidRPr="00C37D48">
              <w:rPr>
                <w:b/>
                <w:bCs/>
              </w:rPr>
              <w:t>Pending</w:t>
            </w:r>
            <w:r>
              <w:t xml:space="preserve"> – Indicates that the cashpoints have been selected to be re-forecasted</w:t>
            </w:r>
          </w:p>
          <w:p w14:paraId="6DEA1359" w14:textId="77777777" w:rsidR="00916881" w:rsidRDefault="00916881" w:rsidP="004F3690">
            <w:pPr>
              <w:pStyle w:val="TableBody"/>
            </w:pPr>
            <w:r w:rsidRPr="00C37D48">
              <w:rPr>
                <w:b/>
                <w:bCs/>
              </w:rPr>
              <w:t>Successful</w:t>
            </w:r>
            <w:r>
              <w:t xml:space="preserve"> – Indicates that the cashpoints were successfully forecasted on that date. </w:t>
            </w:r>
          </w:p>
          <w:p w14:paraId="22838DC5" w14:textId="599CCC43" w:rsidR="00916881" w:rsidRDefault="00916881" w:rsidP="00C37D48">
            <w:pPr>
              <w:pStyle w:val="TableBody"/>
            </w:pPr>
            <w:r w:rsidRPr="00C37D48">
              <w:rPr>
                <w:b/>
                <w:bCs/>
              </w:rPr>
              <w:t>User Forecasted</w:t>
            </w:r>
            <w:r>
              <w:t xml:space="preserve"> – Indicates that the users manually ran the forecast process for those cashpoints. </w:t>
            </w:r>
          </w:p>
        </w:tc>
      </w:tr>
      <w:tr w:rsidR="00916881" w14:paraId="08CAE6E3" w14:textId="77777777" w:rsidTr="0009567D">
        <w:trPr>
          <w:cantSplit/>
        </w:trPr>
        <w:tc>
          <w:tcPr>
            <w:tcW w:w="2592" w:type="dxa"/>
            <w:tcBorders>
              <w:top w:val="single" w:sz="4" w:space="0" w:color="000000"/>
              <w:left w:val="single" w:sz="4" w:space="0" w:color="000000"/>
              <w:bottom w:val="single" w:sz="4" w:space="0" w:color="000000"/>
            </w:tcBorders>
          </w:tcPr>
          <w:p w14:paraId="2918835A" w14:textId="77777777" w:rsidR="00916881" w:rsidRPr="004F3690" w:rsidRDefault="00916881" w:rsidP="004F3690">
            <w:pPr>
              <w:pStyle w:val="TableBody"/>
              <w:rPr>
                <w:b/>
                <w:bCs/>
              </w:rPr>
            </w:pPr>
            <w:r w:rsidRPr="004F3690">
              <w:rPr>
                <w:b/>
                <w:bCs/>
              </w:rPr>
              <w:t>Number of Cashpoints</w:t>
            </w:r>
          </w:p>
        </w:tc>
        <w:tc>
          <w:tcPr>
            <w:tcW w:w="5483" w:type="dxa"/>
            <w:tcBorders>
              <w:top w:val="single" w:sz="4" w:space="0" w:color="000000"/>
              <w:left w:val="single" w:sz="4" w:space="0" w:color="000000"/>
              <w:bottom w:val="single" w:sz="4" w:space="0" w:color="000000"/>
              <w:right w:val="single" w:sz="4" w:space="0" w:color="000000"/>
            </w:tcBorders>
          </w:tcPr>
          <w:p w14:paraId="2C73D5EF" w14:textId="77777777" w:rsidR="00916881" w:rsidRDefault="00916881" w:rsidP="004F3690">
            <w:pPr>
              <w:pStyle w:val="TableBody"/>
            </w:pPr>
            <w:r>
              <w:t xml:space="preserve">Indicates the number of cashpoints that pertain to the Status of the Dynamic Forecast process. </w:t>
            </w:r>
          </w:p>
          <w:p w14:paraId="72E2FB2D" w14:textId="24A81E37" w:rsidR="00916881" w:rsidRDefault="00916881" w:rsidP="004F3690">
            <w:pPr>
              <w:pStyle w:val="TableBody"/>
            </w:pPr>
            <w:r>
              <w:t xml:space="preserve">Clicking on the hyperlink for the Number of cashpoints will produce the ‘Forecast Results’ Report See: </w:t>
            </w:r>
            <w:r w:rsidR="00027408" w:rsidRPr="00C37D48">
              <w:rPr>
                <w:color w:val="1F497D" w:themeColor="text2"/>
              </w:rPr>
              <w:fldChar w:fldCharType="begin"/>
            </w:r>
            <w:r w:rsidRPr="00C37D48">
              <w:rPr>
                <w:color w:val="1F497D" w:themeColor="text2"/>
              </w:rPr>
              <w:instrText xml:space="preserve"> REF _Ref221705862 \h </w:instrText>
            </w:r>
            <w:r w:rsidR="004F3690" w:rsidRPr="00C37D48">
              <w:rPr>
                <w:color w:val="1F497D" w:themeColor="text2"/>
              </w:rPr>
              <w:instrText xml:space="preserve"> \* MERGEFORMAT </w:instrText>
            </w:r>
            <w:r w:rsidR="00027408" w:rsidRPr="00C37D48">
              <w:rPr>
                <w:color w:val="1F497D" w:themeColor="text2"/>
              </w:rPr>
            </w:r>
            <w:r w:rsidR="00027408" w:rsidRPr="00C37D48">
              <w:rPr>
                <w:color w:val="1F497D" w:themeColor="text2"/>
              </w:rPr>
              <w:fldChar w:fldCharType="separate"/>
            </w:r>
            <w:r w:rsidR="00D57607" w:rsidRPr="00C37D48">
              <w:rPr>
                <w:color w:val="1F497D" w:themeColor="text2"/>
              </w:rPr>
              <w:t>Result Details</w:t>
            </w:r>
            <w:r w:rsidR="00D57607" w:rsidRPr="00C37D48">
              <w:rPr>
                <w:rFonts w:ascii="Wingdings" w:hAnsi="Wingdings"/>
                <w:color w:val="1F497D" w:themeColor="text2"/>
              </w:rPr>
              <w:t></w:t>
            </w:r>
            <w:r w:rsidR="00D57607" w:rsidRPr="00C37D48">
              <w:rPr>
                <w:color w:val="1F497D" w:themeColor="text2"/>
              </w:rPr>
              <w:t>Recommendation Snapshot Report</w:t>
            </w:r>
            <w:r w:rsidR="00027408" w:rsidRPr="00C37D48">
              <w:rPr>
                <w:color w:val="1F497D" w:themeColor="text2"/>
              </w:rPr>
              <w:fldChar w:fldCharType="end"/>
            </w:r>
          </w:p>
        </w:tc>
      </w:tr>
    </w:tbl>
    <w:p w14:paraId="6B08378D" w14:textId="41C97FB5"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A350EBB" w14:textId="77777777" w:rsidR="00DE2108" w:rsidRDefault="00DE2108" w:rsidP="00DE2108">
      <w:pPr>
        <w:pStyle w:val="BodyText"/>
      </w:pPr>
    </w:p>
    <w:p w14:paraId="29F5F93E" w14:textId="77777777" w:rsidR="00916881" w:rsidRDefault="00916881" w:rsidP="00FD3972">
      <w:pPr>
        <w:pStyle w:val="Heading2"/>
      </w:pPr>
      <w:bookmarkStart w:id="1266" w:name="_Ref236038432"/>
      <w:bookmarkStart w:id="1267" w:name="_Ref236108350"/>
      <w:bookmarkStart w:id="1268" w:name="_Ref236108541"/>
      <w:bookmarkStart w:id="1269" w:name="Ref_todayorders"/>
      <w:bookmarkStart w:id="1270" w:name="_Toc128718628"/>
      <w:bookmarkEnd w:id="1264"/>
      <w:bookmarkEnd w:id="1266"/>
      <w:bookmarkEnd w:id="1267"/>
      <w:bookmarkEnd w:id="1268"/>
      <w:r>
        <w:t>Today</w:t>
      </w:r>
      <w:r>
        <w:rPr>
          <w:rFonts w:ascii="Wingdings" w:hAnsi="Wingdings"/>
        </w:rPr>
        <w:t></w:t>
      </w:r>
      <w:r>
        <w:t>Orders Page</w:t>
      </w:r>
      <w:bookmarkEnd w:id="1269"/>
      <w:bookmarkEnd w:id="1270"/>
    </w:p>
    <w:p w14:paraId="5C677A1E" w14:textId="543BE66A" w:rsidR="00916881" w:rsidRPr="00C37D48" w:rsidRDefault="00916881" w:rsidP="00C37D48">
      <w:pPr>
        <w:pStyle w:val="BodyText"/>
      </w:pPr>
      <w:r w:rsidRPr="00C37D48">
        <w:t>This page allows the user to view the status of all Recommendations and Orders for the current day. This page provides tools to help the user filter results and provides links to the Cashpoint ordering screen to see or edit details of the Orders and Recommendations.</w:t>
      </w:r>
    </w:p>
    <w:p w14:paraId="08C4AC64" w14:textId="2D0DD134" w:rsidR="00916881" w:rsidRDefault="00916881" w:rsidP="00F63174">
      <w:pPr>
        <w:pStyle w:val="Caption"/>
        <w:spacing w:before="0" w:after="120"/>
        <w:ind w:left="187" w:hanging="187"/>
        <w:outlineLvl w:val="0"/>
      </w:pPr>
      <w:bookmarkStart w:id="1271" w:name="_Toc128632383"/>
      <w:r>
        <w:lastRenderedPageBreak/>
        <w:t xml:space="preserve">Figure </w:t>
      </w:r>
      <w:ins w:id="1272" w:author="Robbie Moses" w:date="2023-03-02T06:45:00Z">
        <w:r w:rsidR="00624EA3">
          <w:fldChar w:fldCharType="begin"/>
        </w:r>
        <w:r w:rsidR="00624EA3">
          <w:instrText xml:space="preserve"> SEQ Figure \* ARABIC </w:instrText>
        </w:r>
      </w:ins>
      <w:r w:rsidR="00624EA3">
        <w:fldChar w:fldCharType="separate"/>
      </w:r>
      <w:ins w:id="1273" w:author="Robbie Moses" w:date="2023-03-02T06:45:00Z">
        <w:r w:rsidR="00624EA3">
          <w:rPr>
            <w:noProof/>
          </w:rPr>
          <w:t>64</w:t>
        </w:r>
        <w:r w:rsidR="00624EA3">
          <w:fldChar w:fldCharType="end"/>
        </w:r>
      </w:ins>
      <w:ins w:id="1274" w:author="Moses, Robbie" w:date="2023-02-22T02:39:00Z">
        <w:del w:id="1275" w:author="Robbie Moses" w:date="2023-03-02T06:45:00Z">
          <w:r w:rsidR="003B5D4F" w:rsidDel="00624EA3">
            <w:fldChar w:fldCharType="begin"/>
          </w:r>
          <w:r w:rsidR="003B5D4F" w:rsidDel="00624EA3">
            <w:delInstrText xml:space="preserve"> SEQ Figure \* ARABIC </w:delInstrText>
          </w:r>
        </w:del>
      </w:ins>
      <w:del w:id="1276" w:author="Robbie Moses" w:date="2023-03-02T06:45:00Z">
        <w:r w:rsidR="003B5D4F" w:rsidDel="00624EA3">
          <w:fldChar w:fldCharType="separate"/>
        </w:r>
      </w:del>
      <w:ins w:id="1277" w:author="Moses, Robbie" w:date="2023-02-22T02:39:00Z">
        <w:del w:id="1278" w:author="Robbie Moses" w:date="2023-03-02T06:45:00Z">
          <w:r w:rsidR="003B5D4F" w:rsidDel="00624EA3">
            <w:rPr>
              <w:noProof/>
            </w:rPr>
            <w:delText>63</w:delText>
          </w:r>
          <w:r w:rsidR="003B5D4F" w:rsidDel="00624EA3">
            <w:fldChar w:fldCharType="end"/>
          </w:r>
        </w:del>
      </w:ins>
      <w:del w:id="1279"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63</w:delText>
        </w:r>
        <w:r w:rsidRPr="62692672" w:rsidDel="003B5D4F">
          <w:rPr>
            <w:noProof/>
          </w:rPr>
          <w:fldChar w:fldCharType="end"/>
        </w:r>
      </w:del>
      <w:r>
        <w:t>: Today --&gt; Orders Page</w:t>
      </w:r>
      <w:bookmarkEnd w:id="1271"/>
    </w:p>
    <w:p w14:paraId="7C16237C" w14:textId="7851FB2B" w:rsidR="00916881" w:rsidRDefault="3295E588" w:rsidP="006D3C82">
      <w:pPr>
        <w:pStyle w:val="BodyText"/>
      </w:pPr>
      <w:r>
        <w:rPr>
          <w:noProof/>
        </w:rPr>
        <w:drawing>
          <wp:inline distT="0" distB="0" distL="0" distR="0" wp14:anchorId="302ED3D6" wp14:editId="5A297CE0">
            <wp:extent cx="5582650" cy="3314700"/>
            <wp:effectExtent l="76200" t="76200" r="132715" b="133350"/>
            <wp:docPr id="921104971" name="Picture 92110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2650" cy="3314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5C3DDC" w14:textId="513172CE" w:rsidR="00916881" w:rsidRDefault="00916881" w:rsidP="00F63174">
      <w:pPr>
        <w:pStyle w:val="Caption"/>
        <w:spacing w:before="0" w:after="120"/>
        <w:ind w:left="187" w:hanging="187"/>
        <w:outlineLvl w:val="0"/>
      </w:pPr>
      <w:bookmarkStart w:id="1280" w:name="_Toc128631000"/>
      <w:r>
        <w:t xml:space="preserve">Table </w:t>
      </w:r>
      <w:r w:rsidR="00027408">
        <w:fldChar w:fldCharType="begin"/>
      </w:r>
      <w:r>
        <w:instrText xml:space="preserve"> SEQ "Table" \*Arabic </w:instrText>
      </w:r>
      <w:r w:rsidR="00027408">
        <w:fldChar w:fldCharType="separate"/>
      </w:r>
      <w:r w:rsidR="00D57607">
        <w:rPr>
          <w:noProof/>
        </w:rPr>
        <w:t>46</w:t>
      </w:r>
      <w:r w:rsidR="00027408">
        <w:rPr>
          <w:noProof/>
        </w:rPr>
        <w:fldChar w:fldCharType="end"/>
      </w:r>
      <w:r>
        <w:t>: Order Page Descriptions</w:t>
      </w:r>
      <w:bookmarkEnd w:id="1280"/>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1959DBAF"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05BE1DD5" w14:textId="77777777" w:rsidR="00916881" w:rsidRDefault="00916881" w:rsidP="00A97C21">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698B200F" w14:textId="77777777" w:rsidR="00916881" w:rsidRDefault="00916881" w:rsidP="00A97C21">
            <w:pPr>
              <w:pStyle w:val="TableHeading"/>
            </w:pPr>
            <w:r>
              <w:t>Description</w:t>
            </w:r>
          </w:p>
        </w:tc>
      </w:tr>
      <w:tr w:rsidR="00916881" w14:paraId="0CC3807C" w14:textId="77777777" w:rsidTr="0009567D">
        <w:tc>
          <w:tcPr>
            <w:tcW w:w="1393" w:type="dxa"/>
            <w:tcBorders>
              <w:top w:val="single" w:sz="4" w:space="0" w:color="000000"/>
              <w:left w:val="single" w:sz="4" w:space="0" w:color="000000"/>
              <w:bottom w:val="single" w:sz="4" w:space="0" w:color="000000"/>
            </w:tcBorders>
          </w:tcPr>
          <w:p w14:paraId="274D8232" w14:textId="77777777" w:rsidR="00916881" w:rsidRPr="00760816" w:rsidRDefault="00916881" w:rsidP="00760816">
            <w:pPr>
              <w:pStyle w:val="TableBody"/>
              <w:rPr>
                <w:b/>
                <w:bCs/>
              </w:rPr>
            </w:pPr>
            <w:r w:rsidRPr="00760816">
              <w:rPr>
                <w:b/>
                <w:bCs/>
              </w:rPr>
              <w:t>Filtered By</w:t>
            </w:r>
          </w:p>
        </w:tc>
        <w:tc>
          <w:tcPr>
            <w:tcW w:w="6677" w:type="dxa"/>
            <w:tcBorders>
              <w:top w:val="single" w:sz="4" w:space="0" w:color="000000"/>
              <w:left w:val="single" w:sz="4" w:space="0" w:color="000000"/>
              <w:bottom w:val="single" w:sz="4" w:space="0" w:color="000000"/>
              <w:right w:val="single" w:sz="4" w:space="0" w:color="000000"/>
            </w:tcBorders>
          </w:tcPr>
          <w:p w14:paraId="638885CA" w14:textId="77777777" w:rsidR="00916881" w:rsidRDefault="00916881" w:rsidP="00760816">
            <w:pPr>
              <w:pStyle w:val="TableBody"/>
            </w:pPr>
            <w:r>
              <w:t xml:space="preserve">Allows the user to filter the Details to only select certain Cashpoints.  The user can filter by certain groupings of Cashpoints and then refine the selection by selecting a sub-group of that group. For instance, the user can select by Type of Cashpoint and then select the Sub-Group of All, ATM, or Branch. </w:t>
            </w:r>
          </w:p>
          <w:p w14:paraId="0781771E" w14:textId="4CF1D174" w:rsidR="00916881" w:rsidRDefault="00916881" w:rsidP="00C70E47">
            <w:pPr>
              <w:pStyle w:val="TableNote"/>
            </w:pPr>
            <w:r w:rsidRPr="003B5D4F">
              <w:rPr>
                <w:b/>
                <w:bCs/>
                <w:rPrChange w:id="1281" w:author="Moses, Robbie" w:date="2023-02-22T01:40:00Z">
                  <w:rPr/>
                </w:rPrChange>
              </w:rPr>
              <w:t>Note</w:t>
            </w:r>
            <w:r>
              <w:t xml:space="preserve"> that changing the filter types does not automatically update the Summary and Details. To update these </w:t>
            </w:r>
            <w:r w:rsidR="005D17A1">
              <w:t>sections,</w:t>
            </w:r>
            <w:r>
              <w:t xml:space="preserve"> you would need to click on the Apply Filter button</w:t>
            </w:r>
          </w:p>
        </w:tc>
      </w:tr>
      <w:tr w:rsidR="00916881" w14:paraId="3295422F" w14:textId="77777777" w:rsidTr="0009567D">
        <w:tc>
          <w:tcPr>
            <w:tcW w:w="1393" w:type="dxa"/>
            <w:tcBorders>
              <w:top w:val="single" w:sz="4" w:space="0" w:color="000000"/>
              <w:left w:val="single" w:sz="4" w:space="0" w:color="000000"/>
              <w:bottom w:val="single" w:sz="4" w:space="0" w:color="000000"/>
            </w:tcBorders>
          </w:tcPr>
          <w:p w14:paraId="4324CC92" w14:textId="77777777" w:rsidR="00916881" w:rsidRPr="00760816" w:rsidRDefault="00916881" w:rsidP="00760816">
            <w:pPr>
              <w:pStyle w:val="TableBody"/>
              <w:rPr>
                <w:b/>
                <w:bCs/>
              </w:rPr>
            </w:pPr>
            <w:r w:rsidRPr="00760816">
              <w:rPr>
                <w:b/>
                <w:bCs/>
              </w:rPr>
              <w:t>Schedule</w:t>
            </w:r>
          </w:p>
        </w:tc>
        <w:tc>
          <w:tcPr>
            <w:tcW w:w="6677" w:type="dxa"/>
            <w:tcBorders>
              <w:top w:val="single" w:sz="4" w:space="0" w:color="000000"/>
              <w:left w:val="single" w:sz="4" w:space="0" w:color="000000"/>
              <w:bottom w:val="single" w:sz="4" w:space="0" w:color="000000"/>
              <w:right w:val="single" w:sz="4" w:space="0" w:color="000000"/>
            </w:tcBorders>
          </w:tcPr>
          <w:p w14:paraId="75C8C75D" w14:textId="77777777" w:rsidR="00916881" w:rsidRDefault="00916881" w:rsidP="00760816">
            <w:pPr>
              <w:pStyle w:val="TableBody"/>
            </w:pPr>
            <w:r>
              <w:t>Allows the user to apply an additional filter to select Planned or Unplanned deliveries.</w:t>
            </w:r>
          </w:p>
        </w:tc>
      </w:tr>
      <w:tr w:rsidR="00916881" w14:paraId="0E9887E7" w14:textId="77777777" w:rsidTr="0009567D">
        <w:tc>
          <w:tcPr>
            <w:tcW w:w="1393" w:type="dxa"/>
            <w:tcBorders>
              <w:top w:val="single" w:sz="4" w:space="0" w:color="000000"/>
              <w:left w:val="single" w:sz="4" w:space="0" w:color="000000"/>
              <w:bottom w:val="single" w:sz="4" w:space="0" w:color="000000"/>
            </w:tcBorders>
          </w:tcPr>
          <w:p w14:paraId="2318C13E" w14:textId="77777777" w:rsidR="00916881" w:rsidRPr="00760816" w:rsidRDefault="00916881" w:rsidP="00760816">
            <w:pPr>
              <w:pStyle w:val="TableBody"/>
              <w:rPr>
                <w:b/>
                <w:bCs/>
              </w:rPr>
            </w:pPr>
            <w:r w:rsidRPr="00760816">
              <w:rPr>
                <w:b/>
                <w:bCs/>
              </w:rPr>
              <w:t>Apply Filter Button</w:t>
            </w:r>
          </w:p>
        </w:tc>
        <w:tc>
          <w:tcPr>
            <w:tcW w:w="6677" w:type="dxa"/>
            <w:tcBorders>
              <w:top w:val="single" w:sz="4" w:space="0" w:color="000000"/>
              <w:left w:val="single" w:sz="4" w:space="0" w:color="000000"/>
              <w:bottom w:val="single" w:sz="4" w:space="0" w:color="000000"/>
              <w:right w:val="single" w:sz="4" w:space="0" w:color="000000"/>
            </w:tcBorders>
          </w:tcPr>
          <w:p w14:paraId="07BA3BE5" w14:textId="67CCB205" w:rsidR="00916881" w:rsidRPr="00760816" w:rsidRDefault="00916881" w:rsidP="00760816">
            <w:pPr>
              <w:pStyle w:val="TableBody"/>
            </w:pPr>
            <w:r w:rsidRPr="00760816">
              <w:t xml:space="preserve">Once the Filtered By Selections </w:t>
            </w:r>
            <w:r w:rsidR="00EC5FBE" w:rsidRPr="00760816">
              <w:t xml:space="preserve">has </w:t>
            </w:r>
            <w:r w:rsidRPr="00760816">
              <w:t xml:space="preserve">been made, the user can apply that filter which will then update the Summary and Details Sections of the page. </w:t>
            </w:r>
          </w:p>
        </w:tc>
      </w:tr>
      <w:tr w:rsidR="00916881" w14:paraId="5AF12861" w14:textId="77777777" w:rsidTr="0009567D">
        <w:tc>
          <w:tcPr>
            <w:tcW w:w="1393" w:type="dxa"/>
            <w:tcBorders>
              <w:top w:val="single" w:sz="4" w:space="0" w:color="000000"/>
              <w:left w:val="single" w:sz="4" w:space="0" w:color="000000"/>
              <w:bottom w:val="single" w:sz="4" w:space="0" w:color="000000"/>
            </w:tcBorders>
          </w:tcPr>
          <w:p w14:paraId="0CA255E1" w14:textId="77777777" w:rsidR="00916881" w:rsidRPr="00760816" w:rsidRDefault="00916881" w:rsidP="00760816">
            <w:pPr>
              <w:pStyle w:val="TableBody"/>
              <w:rPr>
                <w:b/>
                <w:bCs/>
              </w:rPr>
            </w:pPr>
            <w:r w:rsidRPr="00760816">
              <w:rPr>
                <w:b/>
                <w:bCs/>
              </w:rPr>
              <w:t>Summary</w:t>
            </w:r>
          </w:p>
        </w:tc>
        <w:tc>
          <w:tcPr>
            <w:tcW w:w="6677" w:type="dxa"/>
            <w:tcBorders>
              <w:top w:val="single" w:sz="4" w:space="0" w:color="000000"/>
              <w:left w:val="single" w:sz="4" w:space="0" w:color="000000"/>
              <w:bottom w:val="single" w:sz="4" w:space="0" w:color="000000"/>
              <w:right w:val="single" w:sz="4" w:space="0" w:color="000000"/>
            </w:tcBorders>
          </w:tcPr>
          <w:p w14:paraId="4AC54B9D" w14:textId="77777777" w:rsidR="00916881" w:rsidRDefault="00916881" w:rsidP="00760816">
            <w:pPr>
              <w:pStyle w:val="TableBody"/>
            </w:pPr>
            <w:r>
              <w:t>Provides a summary of the orders and recommendations for all Cashpoint that fall under the filtered selection.  The summary is broken into separate sections for Add/Delivery and Replace Return types of Service. The following is a description of each column of the Summary:</w:t>
            </w:r>
          </w:p>
          <w:p w14:paraId="0DF2ACB1" w14:textId="77777777" w:rsidR="00916881" w:rsidRDefault="00916881" w:rsidP="00760816">
            <w:pPr>
              <w:pStyle w:val="TableBody"/>
            </w:pPr>
            <w:r>
              <w:rPr>
                <w:b/>
              </w:rPr>
              <w:t>Currency</w:t>
            </w:r>
            <w:r>
              <w:t xml:space="preserve"> – The Currency ISO code for the order which is defined at the system level. </w:t>
            </w:r>
          </w:p>
          <w:p w14:paraId="31D7AFEF" w14:textId="77777777" w:rsidR="00916881" w:rsidRDefault="00916881" w:rsidP="00760816">
            <w:pPr>
              <w:pStyle w:val="TableBody"/>
            </w:pPr>
            <w:r>
              <w:rPr>
                <w:b/>
              </w:rPr>
              <w:lastRenderedPageBreak/>
              <w:t>Schedule</w:t>
            </w:r>
            <w:r>
              <w:t xml:space="preserve"> – Refers to the Type of Service. Possible entries are Planned, Unplanned, or All (meaning a total of the Planned and Unplanned)</w:t>
            </w:r>
          </w:p>
          <w:p w14:paraId="3A852F0E" w14:textId="77777777" w:rsidR="00916881" w:rsidRDefault="00916881" w:rsidP="00760816">
            <w:pPr>
              <w:pStyle w:val="TableBody"/>
            </w:pPr>
            <w:r>
              <w:rPr>
                <w:b/>
              </w:rPr>
              <w:t>Ordered</w:t>
            </w:r>
            <w:r>
              <w:t xml:space="preserve"> – The amount that has been ordered. The number to the right in parenthesis is the number of orders that are committed for that category.</w:t>
            </w:r>
          </w:p>
          <w:p w14:paraId="226AEDA6" w14:textId="77777777" w:rsidR="00916881" w:rsidRDefault="00916881" w:rsidP="00760816">
            <w:pPr>
              <w:pStyle w:val="TableBody"/>
            </w:pPr>
            <w:r>
              <w:rPr>
                <w:b/>
              </w:rPr>
              <w:t>Recommended</w:t>
            </w:r>
            <w:r>
              <w:t xml:space="preserve"> – The amount that has been recommended by the system. The number to the right in parenthesis is the number of recommendations that exist for that category.</w:t>
            </w:r>
          </w:p>
          <w:p w14:paraId="7B2BD0AB" w14:textId="77777777" w:rsidR="00916881" w:rsidRDefault="00916881" w:rsidP="00760816">
            <w:pPr>
              <w:pStyle w:val="TableBody"/>
            </w:pPr>
            <w:r>
              <w:rPr>
                <w:b/>
              </w:rPr>
              <w:t>% Diff</w:t>
            </w:r>
            <w:r>
              <w:t xml:space="preserve"> – The percentage difference between the order and the recommendation.</w:t>
            </w:r>
          </w:p>
        </w:tc>
      </w:tr>
      <w:tr w:rsidR="00916881" w14:paraId="26198544" w14:textId="77777777" w:rsidTr="0009567D">
        <w:tc>
          <w:tcPr>
            <w:tcW w:w="1393" w:type="dxa"/>
            <w:tcBorders>
              <w:top w:val="single" w:sz="4" w:space="0" w:color="000000"/>
              <w:left w:val="single" w:sz="4" w:space="0" w:color="000000"/>
              <w:bottom w:val="single" w:sz="4" w:space="0" w:color="000000"/>
            </w:tcBorders>
          </w:tcPr>
          <w:p w14:paraId="70A6FF9B" w14:textId="77777777" w:rsidR="00916881" w:rsidRPr="00760816" w:rsidRDefault="00916881" w:rsidP="00760816">
            <w:pPr>
              <w:pStyle w:val="TableBody"/>
              <w:rPr>
                <w:b/>
                <w:bCs/>
              </w:rPr>
            </w:pPr>
            <w:r w:rsidRPr="00760816">
              <w:rPr>
                <w:b/>
                <w:bCs/>
              </w:rPr>
              <w:lastRenderedPageBreak/>
              <w:t>Details</w:t>
            </w:r>
          </w:p>
        </w:tc>
        <w:tc>
          <w:tcPr>
            <w:tcW w:w="6677" w:type="dxa"/>
            <w:tcBorders>
              <w:top w:val="single" w:sz="4" w:space="0" w:color="000000"/>
              <w:left w:val="single" w:sz="4" w:space="0" w:color="000000"/>
              <w:bottom w:val="single" w:sz="4" w:space="0" w:color="000000"/>
              <w:right w:val="single" w:sz="4" w:space="0" w:color="000000"/>
            </w:tcBorders>
          </w:tcPr>
          <w:p w14:paraId="51A8CC80" w14:textId="77777777" w:rsidR="00916881" w:rsidRDefault="00916881" w:rsidP="00760816">
            <w:pPr>
              <w:pStyle w:val="TableBody"/>
            </w:pPr>
            <w:r>
              <w:t>Provides the detail of the orders broken down by Cashpoint for the filtered selection. Some of the columns in this section have hyperlinks in blue which allow you to click on the selection to sort the Details in ascending or descending order. Also, some columns allow the user to filter the results. Note that the details will automatically refresh after the selection of the filter.</w:t>
            </w:r>
          </w:p>
          <w:p w14:paraId="53BA399E" w14:textId="77777777" w:rsidR="00916881" w:rsidRDefault="00916881" w:rsidP="00760816">
            <w:pPr>
              <w:pStyle w:val="TableBody"/>
            </w:pPr>
            <w:del w:id="1282" w:author="Robbie Moses" w:date="2023-03-03T01:08:00Z">
              <w:r w:rsidDel="00024246">
                <w:delText xml:space="preserve"> </w:delText>
              </w:r>
            </w:del>
            <w:r>
              <w:t>The following is a description of the columns:</w:t>
            </w:r>
          </w:p>
          <w:p w14:paraId="2A414A8D" w14:textId="77777777" w:rsidR="00916881" w:rsidRDefault="00916881" w:rsidP="00760816">
            <w:pPr>
              <w:pStyle w:val="TableBody"/>
            </w:pPr>
            <w:r>
              <w:rPr>
                <w:b/>
              </w:rPr>
              <w:t>Cashpoint ID</w:t>
            </w:r>
            <w:r>
              <w:t xml:space="preserve"> – Is the unique identifier for the Cashpoint. These IDs are hyperlinks which allow the user to click on them to access the Cashpoint screen and see the details of the Recommendation and Order.</w:t>
            </w:r>
          </w:p>
          <w:p w14:paraId="25D5C922" w14:textId="77777777" w:rsidR="00916881" w:rsidRDefault="00916881" w:rsidP="00760816">
            <w:pPr>
              <w:pStyle w:val="TableBody"/>
            </w:pPr>
            <w:r>
              <w:rPr>
                <w:b/>
              </w:rPr>
              <w:t>Cashpoint Type</w:t>
            </w:r>
            <w:r>
              <w:t xml:space="preserve"> – Identifies the type of Cashpoint (ATM or Branch)</w:t>
            </w:r>
          </w:p>
          <w:p w14:paraId="1591E2E3" w14:textId="77777777" w:rsidR="00916881" w:rsidRDefault="00916881" w:rsidP="00760816">
            <w:pPr>
              <w:pStyle w:val="TableBody"/>
            </w:pPr>
            <w:r>
              <w:rPr>
                <w:b/>
              </w:rPr>
              <w:t>Action</w:t>
            </w:r>
            <w:r>
              <w:t xml:space="preserve"> – Refers to the type of Service (Add/Delivery, Replace/Return, or Transfer). There is also a drop-down box which allows the user to filter the Details by Service Type. </w:t>
            </w:r>
          </w:p>
          <w:p w14:paraId="18B9E786" w14:textId="77777777" w:rsidR="00916881" w:rsidRDefault="00916881" w:rsidP="00760816">
            <w:pPr>
              <w:pStyle w:val="TableBody"/>
            </w:pPr>
            <w:r>
              <w:rPr>
                <w:b/>
              </w:rPr>
              <w:t>Currency</w:t>
            </w:r>
            <w:r>
              <w:t xml:space="preserve"> – Refers to the Currency ISO for the given order. There is also a drop-down box which allows the user to filter the Details by Currency Type.</w:t>
            </w:r>
          </w:p>
          <w:p w14:paraId="2EF3B6FA" w14:textId="77777777" w:rsidR="00916881" w:rsidRDefault="00916881" w:rsidP="00760816">
            <w:pPr>
              <w:pStyle w:val="TableBody"/>
            </w:pPr>
            <w:r>
              <w:rPr>
                <w:b/>
              </w:rPr>
              <w:t>Due Date</w:t>
            </w:r>
            <w:r>
              <w:t xml:space="preserve"> – Refers to the date that the Order will be delivered to the Cashpoint. </w:t>
            </w:r>
          </w:p>
          <w:p w14:paraId="56BF709B" w14:textId="77777777" w:rsidR="00916881" w:rsidRDefault="00916881" w:rsidP="00760816">
            <w:pPr>
              <w:pStyle w:val="TableBody"/>
            </w:pPr>
            <w:r>
              <w:rPr>
                <w:b/>
              </w:rPr>
              <w:t>Recommended Amount</w:t>
            </w:r>
            <w:r>
              <w:t xml:space="preserve"> – The amount that was recommended to order by the system.</w:t>
            </w:r>
          </w:p>
          <w:p w14:paraId="094FD7B5" w14:textId="77777777" w:rsidR="00916881" w:rsidRDefault="00916881" w:rsidP="00760816">
            <w:pPr>
              <w:pStyle w:val="TableBody"/>
            </w:pPr>
            <w:r>
              <w:rPr>
                <w:b/>
              </w:rPr>
              <w:t>Ordered Amount</w:t>
            </w:r>
            <w:r>
              <w:t xml:space="preserve"> – The order amount that was committed in the system. </w:t>
            </w:r>
          </w:p>
          <w:p w14:paraId="5712F5B9" w14:textId="77777777" w:rsidR="00916881" w:rsidRDefault="00916881" w:rsidP="00760816">
            <w:pPr>
              <w:pStyle w:val="TableBody"/>
            </w:pPr>
            <w:r>
              <w:rPr>
                <w:b/>
              </w:rPr>
              <w:t xml:space="preserve">Confirm </w:t>
            </w:r>
            <w:r>
              <w:t>– Refers to the way the order was committed. There is also a drop-down box which allows the user to filter the Details by Opened or Declined Recommendations. Explanations of the Order Statuses are listed below</w:t>
            </w:r>
          </w:p>
          <w:p w14:paraId="0D69922D" w14:textId="1CE631A5" w:rsidR="00916881" w:rsidRDefault="00916881" w:rsidP="00760816">
            <w:pPr>
              <w:pStyle w:val="TableBody"/>
            </w:pPr>
            <w:r>
              <w:rPr>
                <w:b/>
              </w:rPr>
              <w:t>Status</w:t>
            </w:r>
            <w:r>
              <w:t xml:space="preserve"> – Shows an indicator and a percentage difference between the recommended and ordered amounts. The indicator will display Green if the order has been committed with a 0% difference; Yellow if the </w:t>
            </w:r>
            <w:r>
              <w:lastRenderedPageBreak/>
              <w:t>order is committed but there is a difference between recommended and ordered amounts; Red if the Recommendation is still open</w:t>
            </w:r>
          </w:p>
        </w:tc>
      </w:tr>
    </w:tbl>
    <w:p w14:paraId="3C1A4F08" w14:textId="77777777" w:rsidR="00916881" w:rsidRDefault="00916881" w:rsidP="006D3C82">
      <w:pPr>
        <w:pStyle w:val="BodyText"/>
      </w:pPr>
    </w:p>
    <w:p w14:paraId="5856AAC4" w14:textId="751A4D4F" w:rsidR="00916881" w:rsidRDefault="00916881" w:rsidP="00F63174">
      <w:pPr>
        <w:pStyle w:val="Caption"/>
        <w:spacing w:before="0" w:after="120"/>
        <w:ind w:left="187" w:hanging="187"/>
        <w:outlineLvl w:val="0"/>
      </w:pPr>
      <w:bookmarkStart w:id="1283" w:name="_Ref221492788"/>
      <w:bookmarkStart w:id="1284" w:name="_Ref221492817"/>
      <w:bookmarkStart w:id="1285" w:name="_Toc128631001"/>
      <w:r>
        <w:t xml:space="preserve">Table </w:t>
      </w:r>
      <w:r w:rsidR="00027408">
        <w:fldChar w:fldCharType="begin"/>
      </w:r>
      <w:r>
        <w:instrText xml:space="preserve"> SEQ "Table" \*Arabic </w:instrText>
      </w:r>
      <w:r w:rsidR="00027408">
        <w:fldChar w:fldCharType="separate"/>
      </w:r>
      <w:r w:rsidR="00D57607">
        <w:rPr>
          <w:noProof/>
        </w:rPr>
        <w:t>47</w:t>
      </w:r>
      <w:r w:rsidR="00027408">
        <w:rPr>
          <w:noProof/>
        </w:rPr>
        <w:fldChar w:fldCharType="end"/>
      </w:r>
      <w:bookmarkEnd w:id="1283"/>
      <w:r>
        <w:t>: Order Status Description</w:t>
      </w:r>
      <w:bookmarkEnd w:id="1284"/>
      <w:bookmarkEnd w:id="1285"/>
    </w:p>
    <w:tbl>
      <w:tblPr>
        <w:tblW w:w="0" w:type="auto"/>
        <w:tblInd w:w="467" w:type="dxa"/>
        <w:tblLayout w:type="fixed"/>
        <w:tblCellMar>
          <w:left w:w="79" w:type="dxa"/>
          <w:right w:w="79" w:type="dxa"/>
        </w:tblCellMar>
        <w:tblLook w:val="0000" w:firstRow="0" w:lastRow="0" w:firstColumn="0" w:lastColumn="0" w:noHBand="0" w:noVBand="0"/>
      </w:tblPr>
      <w:tblGrid>
        <w:gridCol w:w="1670"/>
        <w:gridCol w:w="6405"/>
      </w:tblGrid>
      <w:tr w:rsidR="00916881" w14:paraId="38A1798F" w14:textId="77777777" w:rsidTr="00673BD6">
        <w:trPr>
          <w:tblHeader/>
        </w:trPr>
        <w:tc>
          <w:tcPr>
            <w:tcW w:w="1670" w:type="dxa"/>
            <w:tcBorders>
              <w:top w:val="single" w:sz="4" w:space="0" w:color="000000"/>
              <w:left w:val="single" w:sz="4" w:space="0" w:color="000000"/>
              <w:bottom w:val="double" w:sz="1" w:space="0" w:color="000000"/>
            </w:tcBorders>
            <w:shd w:val="clear" w:color="auto" w:fill="60C03A"/>
          </w:tcPr>
          <w:p w14:paraId="0FE1F846" w14:textId="77777777" w:rsidR="00916881" w:rsidRDefault="00916881" w:rsidP="00760816">
            <w:pPr>
              <w:pStyle w:val="TableHeading"/>
            </w:pPr>
            <w:r>
              <w:t>Order Status</w:t>
            </w:r>
          </w:p>
        </w:tc>
        <w:tc>
          <w:tcPr>
            <w:tcW w:w="6405" w:type="dxa"/>
            <w:tcBorders>
              <w:top w:val="single" w:sz="4" w:space="0" w:color="000000"/>
              <w:left w:val="single" w:sz="4" w:space="0" w:color="000000"/>
              <w:bottom w:val="double" w:sz="1" w:space="0" w:color="000000"/>
              <w:right w:val="single" w:sz="4" w:space="0" w:color="000000"/>
            </w:tcBorders>
            <w:shd w:val="clear" w:color="auto" w:fill="60C03A"/>
          </w:tcPr>
          <w:p w14:paraId="6AFE4B73" w14:textId="77777777" w:rsidR="00916881" w:rsidRDefault="00916881" w:rsidP="00760816">
            <w:pPr>
              <w:pStyle w:val="TableHeading"/>
            </w:pPr>
            <w:r>
              <w:t>Description</w:t>
            </w:r>
          </w:p>
        </w:tc>
      </w:tr>
      <w:tr w:rsidR="00916881" w14:paraId="7B9FC6A6" w14:textId="77777777" w:rsidTr="00673BD6">
        <w:tc>
          <w:tcPr>
            <w:tcW w:w="1670" w:type="dxa"/>
            <w:tcBorders>
              <w:top w:val="single" w:sz="4" w:space="0" w:color="000000"/>
              <w:left w:val="single" w:sz="4" w:space="0" w:color="000000"/>
              <w:bottom w:val="single" w:sz="4" w:space="0" w:color="000000"/>
            </w:tcBorders>
          </w:tcPr>
          <w:p w14:paraId="25C12351" w14:textId="77777777" w:rsidR="00916881" w:rsidRPr="00673BD6" w:rsidRDefault="00916881" w:rsidP="00673BD6">
            <w:pPr>
              <w:pStyle w:val="TableBody"/>
              <w:rPr>
                <w:b/>
                <w:bCs/>
              </w:rPr>
            </w:pPr>
            <w:r w:rsidRPr="00673BD6">
              <w:rPr>
                <w:b/>
                <w:bCs/>
              </w:rPr>
              <w:t>Open Recommendations</w:t>
            </w:r>
          </w:p>
        </w:tc>
        <w:tc>
          <w:tcPr>
            <w:tcW w:w="6405" w:type="dxa"/>
            <w:tcBorders>
              <w:top w:val="single" w:sz="4" w:space="0" w:color="000000"/>
              <w:left w:val="single" w:sz="4" w:space="0" w:color="000000"/>
              <w:bottom w:val="single" w:sz="4" w:space="0" w:color="000000"/>
              <w:right w:val="single" w:sz="4" w:space="0" w:color="000000"/>
            </w:tcBorders>
          </w:tcPr>
          <w:p w14:paraId="7D748F06" w14:textId="77777777" w:rsidR="00916881" w:rsidRDefault="00916881" w:rsidP="00673BD6">
            <w:pPr>
              <w:pStyle w:val="TableBody"/>
            </w:pPr>
            <w:r>
              <w:t>When no action is being taken over a recommendation produced by OptiCash, the status will stay “</w:t>
            </w:r>
            <w:r w:rsidRPr="00C70E47">
              <w:rPr>
                <w:b/>
                <w:bCs/>
              </w:rPr>
              <w:t>Open</w:t>
            </w:r>
            <w:r>
              <w:t>”. An open recommendation requires actions to be taken by OptiCash users. These recommendations could be open for many different reasons and one of them could be that no cash is required for that specific day.  It is highly recommended that at the beginning of the implementation, all open recommendations are carefully reviewed.</w:t>
            </w:r>
          </w:p>
        </w:tc>
      </w:tr>
      <w:tr w:rsidR="00916881" w14:paraId="1BAA0196" w14:textId="77777777" w:rsidTr="00673BD6">
        <w:tc>
          <w:tcPr>
            <w:tcW w:w="1670" w:type="dxa"/>
            <w:tcBorders>
              <w:top w:val="single" w:sz="4" w:space="0" w:color="000000"/>
              <w:left w:val="single" w:sz="4" w:space="0" w:color="000000"/>
              <w:bottom w:val="single" w:sz="4" w:space="0" w:color="000000"/>
            </w:tcBorders>
          </w:tcPr>
          <w:p w14:paraId="3B94B6AE" w14:textId="77777777" w:rsidR="00916881" w:rsidRPr="00673BD6" w:rsidRDefault="00916881" w:rsidP="00673BD6">
            <w:pPr>
              <w:pStyle w:val="TableBody"/>
              <w:rPr>
                <w:b/>
                <w:bCs/>
              </w:rPr>
            </w:pPr>
            <w:r w:rsidRPr="00673BD6">
              <w:rPr>
                <w:b/>
                <w:bCs/>
              </w:rPr>
              <w:t>Auto Committed</w:t>
            </w:r>
          </w:p>
        </w:tc>
        <w:tc>
          <w:tcPr>
            <w:tcW w:w="6405" w:type="dxa"/>
            <w:tcBorders>
              <w:top w:val="single" w:sz="4" w:space="0" w:color="000000"/>
              <w:left w:val="single" w:sz="4" w:space="0" w:color="000000"/>
              <w:bottom w:val="single" w:sz="4" w:space="0" w:color="000000"/>
              <w:right w:val="single" w:sz="4" w:space="0" w:color="000000"/>
            </w:tcBorders>
          </w:tcPr>
          <w:p w14:paraId="53310C19" w14:textId="32D662D4" w:rsidR="00916881" w:rsidRDefault="00EB1650" w:rsidP="00673BD6">
            <w:pPr>
              <w:pStyle w:val="TableBody"/>
            </w:pPr>
            <w:r>
              <w:t xml:space="preserve">The generated </w:t>
            </w:r>
            <w:r w:rsidR="00916881">
              <w:t>recommendation can be set to “</w:t>
            </w:r>
            <w:r w:rsidR="00916881" w:rsidRPr="00024246">
              <w:rPr>
                <w:b/>
                <w:bCs/>
                <w:rPrChange w:id="1286" w:author="Robbie Moses" w:date="2023-03-03T01:08:00Z">
                  <w:rPr/>
                </w:rPrChange>
              </w:rPr>
              <w:t>Auto-Committed</w:t>
            </w:r>
            <w:r w:rsidR="00916881">
              <w:t xml:space="preserve">” on the network (under </w:t>
            </w:r>
            <w:r w:rsidR="00916881" w:rsidRPr="00024246">
              <w:rPr>
                <w:i/>
                <w:iCs/>
                <w:rPrChange w:id="1287" w:author="Robbie Moses" w:date="2023-03-03T01:08:00Z">
                  <w:rPr/>
                </w:rPrChange>
              </w:rPr>
              <w:t xml:space="preserve">Processing </w:t>
            </w:r>
            <w:r w:rsidR="00916881" w:rsidRPr="00024246">
              <w:rPr>
                <w:rFonts w:ascii="Wingdings" w:hAnsi="Wingdings"/>
                <w:i/>
                <w:iCs/>
                <w:rPrChange w:id="1288" w:author="Robbie Moses" w:date="2023-03-03T01:08:00Z">
                  <w:rPr>
                    <w:rFonts w:ascii="Wingdings" w:hAnsi="Wingdings"/>
                  </w:rPr>
                </w:rPrChange>
              </w:rPr>
              <w:t></w:t>
            </w:r>
            <w:r w:rsidR="00916881" w:rsidRPr="00024246">
              <w:rPr>
                <w:i/>
                <w:iCs/>
                <w:rPrChange w:id="1289" w:author="Robbie Moses" w:date="2023-03-03T01:08:00Z">
                  <w:rPr/>
                </w:rPrChange>
              </w:rPr>
              <w:t xml:space="preserve"> Recommendations</w:t>
            </w:r>
            <w:r w:rsidR="00916881" w:rsidRPr="00024246">
              <w:rPr>
                <w:rFonts w:ascii="Wingdings" w:hAnsi="Wingdings"/>
                <w:i/>
                <w:iCs/>
                <w:rPrChange w:id="1290" w:author="Robbie Moses" w:date="2023-03-03T01:08:00Z">
                  <w:rPr>
                    <w:rFonts w:ascii="Wingdings" w:hAnsi="Wingdings"/>
                  </w:rPr>
                </w:rPrChange>
              </w:rPr>
              <w:t></w:t>
            </w:r>
            <w:r w:rsidR="00916881" w:rsidRPr="00024246">
              <w:rPr>
                <w:i/>
                <w:iCs/>
                <w:rPrChange w:id="1291" w:author="Robbie Moses" w:date="2023-03-03T01:08:00Z">
                  <w:rPr/>
                </w:rPrChange>
              </w:rPr>
              <w:t xml:space="preserve"> Settings</w:t>
            </w:r>
            <w:r w:rsidR="00916881">
              <w:t xml:space="preserve">) or the Cashpoint level (under </w:t>
            </w:r>
            <w:r w:rsidR="00916881" w:rsidRPr="00024246">
              <w:rPr>
                <w:i/>
                <w:iCs/>
                <w:rPrChange w:id="1292" w:author="Robbie Moses" w:date="2023-03-03T01:08:00Z">
                  <w:rPr/>
                </w:rPrChange>
              </w:rPr>
              <w:t>Orders</w:t>
            </w:r>
            <w:r w:rsidR="00916881" w:rsidRPr="00024246">
              <w:rPr>
                <w:rFonts w:ascii="Wingdings" w:hAnsi="Wingdings"/>
                <w:i/>
                <w:iCs/>
                <w:rPrChange w:id="1293" w:author="Robbie Moses" w:date="2023-03-03T01:08:00Z">
                  <w:rPr>
                    <w:rFonts w:ascii="Wingdings" w:hAnsi="Wingdings"/>
                  </w:rPr>
                </w:rPrChange>
              </w:rPr>
              <w:t></w:t>
            </w:r>
            <w:r w:rsidR="00916881" w:rsidRPr="00024246">
              <w:rPr>
                <w:i/>
                <w:iCs/>
                <w:rPrChange w:id="1294" w:author="Robbie Moses" w:date="2023-03-03T01:08:00Z">
                  <w:rPr/>
                </w:rPrChange>
              </w:rPr>
              <w:t xml:space="preserve"> Run Recommendations</w:t>
            </w:r>
            <w:r w:rsidR="00916881">
              <w:t xml:space="preserve">). When Auto-Committed is set, recommendations will automatically be committed to orders without a review. In this case, it will not be necessary to load order </w:t>
            </w:r>
            <w:r w:rsidR="00673BD6">
              <w:t>files since</w:t>
            </w:r>
            <w:r w:rsidR="00916881">
              <w:t xml:space="preserve"> the recommendations will be written directly to the order files. Usually, this feature is used for ATMs, where no branch personnel are reviewing the recommendations. </w:t>
            </w:r>
          </w:p>
        </w:tc>
      </w:tr>
      <w:tr w:rsidR="00916881" w14:paraId="2B4E64BB" w14:textId="77777777" w:rsidTr="00673BD6">
        <w:tc>
          <w:tcPr>
            <w:tcW w:w="1670" w:type="dxa"/>
            <w:tcBorders>
              <w:top w:val="single" w:sz="4" w:space="0" w:color="000000"/>
              <w:left w:val="single" w:sz="4" w:space="0" w:color="000000"/>
              <w:bottom w:val="single" w:sz="4" w:space="0" w:color="000000"/>
            </w:tcBorders>
          </w:tcPr>
          <w:p w14:paraId="640B9D8C" w14:textId="77777777" w:rsidR="00916881" w:rsidRPr="00673BD6" w:rsidRDefault="00916881" w:rsidP="00673BD6">
            <w:pPr>
              <w:pStyle w:val="TableBody"/>
              <w:rPr>
                <w:b/>
                <w:bCs/>
              </w:rPr>
            </w:pPr>
            <w:r w:rsidRPr="00673BD6">
              <w:rPr>
                <w:b/>
                <w:bCs/>
              </w:rPr>
              <w:t>Accepted Recommendation</w:t>
            </w:r>
          </w:p>
        </w:tc>
        <w:tc>
          <w:tcPr>
            <w:tcW w:w="6405" w:type="dxa"/>
            <w:tcBorders>
              <w:top w:val="single" w:sz="4" w:space="0" w:color="000000"/>
              <w:left w:val="single" w:sz="4" w:space="0" w:color="000000"/>
              <w:bottom w:val="single" w:sz="4" w:space="0" w:color="000000"/>
              <w:right w:val="single" w:sz="4" w:space="0" w:color="000000"/>
            </w:tcBorders>
          </w:tcPr>
          <w:p w14:paraId="286A8779" w14:textId="77777777" w:rsidR="00024246" w:rsidRDefault="00916881" w:rsidP="00673BD6">
            <w:pPr>
              <w:pStyle w:val="TableBody"/>
              <w:rPr>
                <w:ins w:id="1295" w:author="Robbie Moses" w:date="2023-03-03T01:08:00Z"/>
              </w:rPr>
            </w:pPr>
            <w:r>
              <w:t xml:space="preserve">Accepted order status appears when the Branch/ATM staff accepts a recommendation generated by OptiCash. In this case, the total recommended amount is equal to the total ordered amount. </w:t>
            </w:r>
          </w:p>
          <w:p w14:paraId="2CA7FDB2" w14:textId="3BC7CBFC" w:rsidR="00916881" w:rsidRDefault="00916881" w:rsidP="00024246">
            <w:pPr>
              <w:pStyle w:val="TableNote"/>
              <w:pPrChange w:id="1296" w:author="Robbie Moses" w:date="2023-03-03T01:08:00Z">
                <w:pPr>
                  <w:pStyle w:val="TableBody"/>
                </w:pPr>
              </w:pPrChange>
            </w:pPr>
            <w:r w:rsidRPr="00024246">
              <w:rPr>
                <w:b/>
                <w:bCs/>
                <w:rPrChange w:id="1297" w:author="Robbie Moses" w:date="2023-03-03T01:08:00Z">
                  <w:rPr/>
                </w:rPrChange>
              </w:rPr>
              <w:t>Note</w:t>
            </w:r>
            <w:ins w:id="1298" w:author="Robbie Moses" w:date="2023-03-03T01:08:00Z">
              <w:r w:rsidR="00024246">
                <w:rPr>
                  <w:b/>
                  <w:bCs/>
                </w:rPr>
                <w:t>:</w:t>
              </w:r>
            </w:ins>
            <w:r>
              <w:t xml:space="preserve"> </w:t>
            </w:r>
            <w:del w:id="1299" w:author="Robbie Moses" w:date="2023-03-03T01:09:00Z">
              <w:r w:rsidDel="00024246">
                <w:delText>that t</w:delText>
              </w:r>
            </w:del>
            <w:ins w:id="1300" w:author="Robbie Moses" w:date="2023-03-03T01:09:00Z">
              <w:r w:rsidR="00024246">
                <w:t>T</w:t>
              </w:r>
            </w:ins>
            <w:r>
              <w:t xml:space="preserve">he denominations are not taken into consideration, meaning that the staff will be able to accept a recommendation even when they decide </w:t>
            </w:r>
            <w:r w:rsidR="00E75F8C">
              <w:t xml:space="preserve">on </w:t>
            </w:r>
            <w:r>
              <w:t xml:space="preserve">a different distribution of the denominations than </w:t>
            </w:r>
            <w:r w:rsidR="00E75F8C">
              <w:t xml:space="preserve">those </w:t>
            </w:r>
            <w:r>
              <w:t xml:space="preserve">generated by OptiCash. </w:t>
            </w:r>
          </w:p>
          <w:p w14:paraId="43BC567A" w14:textId="64C6C64B" w:rsidR="00916881" w:rsidRDefault="00916881" w:rsidP="00673BD6">
            <w:pPr>
              <w:pStyle w:val="TableBody"/>
            </w:pPr>
            <w:r>
              <w:t>Remember that in some cases, the recommendation produced by OptiCash not necessarily needs to be accepted. It could be overridden to change the denomination splits</w:t>
            </w:r>
            <w:r w:rsidR="00E75F8C">
              <w:t xml:space="preserve"> </w:t>
            </w:r>
            <w:r>
              <w:t>and would be reported in this case as a 0% variation.</w:t>
            </w:r>
          </w:p>
        </w:tc>
      </w:tr>
      <w:tr w:rsidR="00916881" w14:paraId="60CF40EB" w14:textId="77777777" w:rsidTr="00673BD6">
        <w:tc>
          <w:tcPr>
            <w:tcW w:w="1670" w:type="dxa"/>
            <w:tcBorders>
              <w:top w:val="single" w:sz="4" w:space="0" w:color="000000"/>
              <w:left w:val="single" w:sz="4" w:space="0" w:color="000000"/>
              <w:bottom w:val="single" w:sz="4" w:space="0" w:color="000000"/>
            </w:tcBorders>
          </w:tcPr>
          <w:p w14:paraId="797B2EAD" w14:textId="77777777" w:rsidR="00916881" w:rsidRPr="00673BD6" w:rsidRDefault="00916881" w:rsidP="00673BD6">
            <w:pPr>
              <w:pStyle w:val="TableBody"/>
              <w:rPr>
                <w:b/>
                <w:bCs/>
              </w:rPr>
            </w:pPr>
            <w:r w:rsidRPr="00673BD6">
              <w:rPr>
                <w:b/>
                <w:bCs/>
              </w:rPr>
              <w:t>Overridden Recommendation</w:t>
            </w:r>
          </w:p>
        </w:tc>
        <w:tc>
          <w:tcPr>
            <w:tcW w:w="6405" w:type="dxa"/>
            <w:tcBorders>
              <w:top w:val="single" w:sz="4" w:space="0" w:color="000000"/>
              <w:left w:val="single" w:sz="4" w:space="0" w:color="000000"/>
              <w:bottom w:val="single" w:sz="4" w:space="0" w:color="000000"/>
              <w:right w:val="single" w:sz="4" w:space="0" w:color="000000"/>
            </w:tcBorders>
          </w:tcPr>
          <w:p w14:paraId="05BA8D66" w14:textId="77777777" w:rsidR="00916881" w:rsidRDefault="00916881" w:rsidP="00673BD6">
            <w:pPr>
              <w:pStyle w:val="TableBody"/>
            </w:pPr>
            <w:r>
              <w:t xml:space="preserve">An overridden recommendation occurs when the branch/ATM staff considers the recommendation not viable for the given circumstances.  OptiCash considers a recommendation overridden when the total amount recommended differs from the total amount ordered (even when most of the denominations stay intact). In this case, OptiCash will calculate the variation between the totals allowing the users to control changes that could be impacting the goals of the currency management area or simply </w:t>
            </w:r>
            <w:r>
              <w:lastRenderedPageBreak/>
              <w:t>alerting that corrective actions need to be taken in the OptiCash settings/forecast.</w:t>
            </w:r>
          </w:p>
        </w:tc>
      </w:tr>
      <w:tr w:rsidR="00916881" w14:paraId="10732615" w14:textId="77777777" w:rsidTr="00673BD6">
        <w:tc>
          <w:tcPr>
            <w:tcW w:w="1670" w:type="dxa"/>
            <w:tcBorders>
              <w:top w:val="single" w:sz="4" w:space="0" w:color="000000"/>
              <w:left w:val="single" w:sz="4" w:space="0" w:color="000000"/>
              <w:bottom w:val="single" w:sz="4" w:space="0" w:color="000000"/>
            </w:tcBorders>
          </w:tcPr>
          <w:p w14:paraId="09FA606D" w14:textId="77777777" w:rsidR="00916881" w:rsidRPr="00673BD6" w:rsidRDefault="00916881" w:rsidP="00673BD6">
            <w:pPr>
              <w:pStyle w:val="TableBody"/>
              <w:rPr>
                <w:b/>
                <w:bCs/>
              </w:rPr>
            </w:pPr>
            <w:r w:rsidRPr="00673BD6">
              <w:rPr>
                <w:b/>
                <w:bCs/>
              </w:rPr>
              <w:lastRenderedPageBreak/>
              <w:t>Manual Order/ New Order</w:t>
            </w:r>
          </w:p>
        </w:tc>
        <w:tc>
          <w:tcPr>
            <w:tcW w:w="6405" w:type="dxa"/>
            <w:tcBorders>
              <w:top w:val="single" w:sz="4" w:space="0" w:color="000000"/>
              <w:left w:val="single" w:sz="4" w:space="0" w:color="000000"/>
              <w:bottom w:val="single" w:sz="4" w:space="0" w:color="000000"/>
              <w:right w:val="single" w:sz="4" w:space="0" w:color="000000"/>
            </w:tcBorders>
          </w:tcPr>
          <w:p w14:paraId="6551DC09" w14:textId="24D81C5C" w:rsidR="00916881" w:rsidRDefault="00916881" w:rsidP="00673BD6">
            <w:pPr>
              <w:pStyle w:val="TableBody"/>
            </w:pPr>
            <w:r>
              <w:t xml:space="preserve">In this case, NO recommendations have been produced in OptiCash, but the Branch/ATM staff decides to place a new order. In some installations, there will be the option to generate zero recommendations so all orders will have to be overridden. This helps some institutions to control that ALL users with OptiNet access take action </w:t>
            </w:r>
            <w:r w:rsidR="00264134">
              <w:t xml:space="preserve">and </w:t>
            </w:r>
            <w:r>
              <w:t>overall recommendations being generated.</w:t>
            </w:r>
          </w:p>
        </w:tc>
      </w:tr>
      <w:tr w:rsidR="00916881" w14:paraId="7EDA790F" w14:textId="77777777" w:rsidTr="00673BD6">
        <w:tc>
          <w:tcPr>
            <w:tcW w:w="1670" w:type="dxa"/>
            <w:tcBorders>
              <w:top w:val="single" w:sz="4" w:space="0" w:color="000000"/>
              <w:left w:val="single" w:sz="4" w:space="0" w:color="000000"/>
              <w:bottom w:val="single" w:sz="4" w:space="0" w:color="000000"/>
            </w:tcBorders>
          </w:tcPr>
          <w:p w14:paraId="2C889AD1" w14:textId="77777777" w:rsidR="00916881" w:rsidRPr="00673BD6" w:rsidRDefault="00916881" w:rsidP="00673BD6">
            <w:pPr>
              <w:pStyle w:val="TableBody"/>
              <w:rPr>
                <w:b/>
                <w:bCs/>
              </w:rPr>
            </w:pPr>
            <w:r w:rsidRPr="00673BD6">
              <w:rPr>
                <w:b/>
                <w:bCs/>
              </w:rPr>
              <w:t xml:space="preserve">Centrally Overridden Recommendation </w:t>
            </w:r>
          </w:p>
        </w:tc>
        <w:tc>
          <w:tcPr>
            <w:tcW w:w="6405" w:type="dxa"/>
            <w:tcBorders>
              <w:top w:val="single" w:sz="4" w:space="0" w:color="000000"/>
              <w:left w:val="single" w:sz="4" w:space="0" w:color="000000"/>
              <w:bottom w:val="single" w:sz="4" w:space="0" w:color="000000"/>
              <w:right w:val="single" w:sz="4" w:space="0" w:color="000000"/>
            </w:tcBorders>
          </w:tcPr>
          <w:p w14:paraId="0FA81DB1" w14:textId="5B02E9A0" w:rsidR="00916881" w:rsidRDefault="00916881" w:rsidP="00673BD6">
            <w:pPr>
              <w:pStyle w:val="TableBody"/>
            </w:pPr>
            <w:r>
              <w:t xml:space="preserve">Central Override status will be </w:t>
            </w:r>
            <w:r w:rsidR="005D17A1">
              <w:t>displayed when</w:t>
            </w:r>
            <w:r>
              <w:t xml:space="preserve"> orders are edited by the OptiCash analyst. This will be a central override due to the change of the original status (Accepted, Overridden, and New Order). Reasons for a Central Override could be:</w:t>
            </w:r>
          </w:p>
          <w:p w14:paraId="3F87DA01" w14:textId="77777777" w:rsidR="00916881" w:rsidRDefault="00916881" w:rsidP="00673BD6">
            <w:pPr>
              <w:pStyle w:val="TableListContinue"/>
            </w:pPr>
            <w:r>
              <w:t xml:space="preserve">  1. Branch/ATM staff needs to order more cash than what was ordered at the beginning of the day.  </w:t>
            </w:r>
          </w:p>
          <w:p w14:paraId="59C335DF" w14:textId="11C4B09E" w:rsidR="00916881" w:rsidRDefault="00916881" w:rsidP="00673BD6">
            <w:pPr>
              <w:pStyle w:val="TableListContinue"/>
            </w:pPr>
            <w:r>
              <w:t xml:space="preserve">  2. Branch/ATM staff ordered </w:t>
            </w:r>
            <w:r w:rsidR="00264134">
              <w:t xml:space="preserve">the </w:t>
            </w:r>
            <w:r>
              <w:t xml:space="preserve">wrong amount of cash. </w:t>
            </w:r>
          </w:p>
          <w:p w14:paraId="30F6A03A" w14:textId="77777777" w:rsidR="00916881" w:rsidRDefault="00916881" w:rsidP="00673BD6">
            <w:pPr>
              <w:pStyle w:val="TableListContinue"/>
            </w:pPr>
            <w:r>
              <w:t xml:space="preserve">  3. The central OptiCash analyst considers the amount ordered not aligned with the target of the currency management area. </w:t>
            </w:r>
          </w:p>
          <w:p w14:paraId="08AD308E" w14:textId="77777777" w:rsidR="00916881" w:rsidRDefault="00916881" w:rsidP="00673BD6">
            <w:pPr>
              <w:pStyle w:val="TableBody"/>
            </w:pPr>
            <w:r>
              <w:t>In any case, it is important to understand that in the OptiNet software it is not possible to create more than one order or edit orders previously ordered, so the OptiCash analyst will act over them.</w:t>
            </w:r>
          </w:p>
          <w:p w14:paraId="772C703B" w14:textId="41B863E8" w:rsidR="00916881" w:rsidRDefault="00916881" w:rsidP="00673BD6">
            <w:pPr>
              <w:pStyle w:val="TableBody"/>
            </w:pPr>
            <w:r>
              <w:t xml:space="preserve">When the order is centrally overridden, OptiCash software will track the changes produced in the status of the order, allowing the user to report </w:t>
            </w:r>
            <w:r w:rsidR="00264134">
              <w:t xml:space="preserve">the </w:t>
            </w:r>
            <w:r>
              <w:t xml:space="preserve">last changes and the original status of the order. Since orders are a critical part of the currency management cycle, keeping good control of the orders will ensure </w:t>
            </w:r>
            <w:r w:rsidR="00264134">
              <w:t xml:space="preserve">the </w:t>
            </w:r>
            <w:r>
              <w:t>best decisions for future recommendations.</w:t>
            </w:r>
          </w:p>
        </w:tc>
      </w:tr>
      <w:tr w:rsidR="00916881" w14:paraId="689CF8DC" w14:textId="77777777" w:rsidTr="00673BD6">
        <w:tc>
          <w:tcPr>
            <w:tcW w:w="1670" w:type="dxa"/>
            <w:tcBorders>
              <w:top w:val="single" w:sz="4" w:space="0" w:color="000000"/>
              <w:left w:val="single" w:sz="4" w:space="0" w:color="000000"/>
              <w:bottom w:val="single" w:sz="4" w:space="0" w:color="000000"/>
            </w:tcBorders>
          </w:tcPr>
          <w:p w14:paraId="1E633328" w14:textId="77777777" w:rsidR="00916881" w:rsidRPr="00673BD6" w:rsidRDefault="00916881" w:rsidP="00673BD6">
            <w:pPr>
              <w:pStyle w:val="TableBody"/>
              <w:rPr>
                <w:b/>
                <w:bCs/>
              </w:rPr>
            </w:pPr>
            <w:r w:rsidRPr="00673BD6">
              <w:rPr>
                <w:b/>
                <w:bCs/>
              </w:rPr>
              <w:t>Declined Recommendation</w:t>
            </w:r>
          </w:p>
        </w:tc>
        <w:tc>
          <w:tcPr>
            <w:tcW w:w="6405" w:type="dxa"/>
            <w:tcBorders>
              <w:top w:val="single" w:sz="4" w:space="0" w:color="000000"/>
              <w:left w:val="single" w:sz="4" w:space="0" w:color="000000"/>
              <w:bottom w:val="single" w:sz="4" w:space="0" w:color="000000"/>
              <w:right w:val="single" w:sz="4" w:space="0" w:color="000000"/>
            </w:tcBorders>
          </w:tcPr>
          <w:p w14:paraId="5EAE3F00" w14:textId="320450AB" w:rsidR="00916881" w:rsidRDefault="00916881" w:rsidP="00673BD6">
            <w:pPr>
              <w:pStyle w:val="TableBody"/>
            </w:pPr>
            <w:r>
              <w:t>OptiCash allows the user to "</w:t>
            </w:r>
            <w:r w:rsidRPr="00A51B8E">
              <w:rPr>
                <w:b/>
                <w:bCs/>
              </w:rPr>
              <w:t>Decline</w:t>
            </w:r>
            <w:r>
              <w:t xml:space="preserve">" a recommendation.  This does not create an </w:t>
            </w:r>
            <w:r w:rsidR="00673BD6">
              <w:t>order but</w:t>
            </w:r>
            <w:r>
              <w:t xml:space="preserve"> marks the recommendation as "declined". If a recommendation is declined, it will no longer show as an open recommendation in the </w:t>
            </w:r>
            <w:r w:rsidRPr="001D3518">
              <w:rPr>
                <w:i/>
                <w:iCs/>
                <w:rPrChange w:id="1301" w:author="Robbie Moses" w:date="2023-03-03T01:10:00Z">
                  <w:rPr/>
                </w:rPrChange>
              </w:rPr>
              <w:t xml:space="preserve">Today </w:t>
            </w:r>
            <w:r w:rsidRPr="001D3518">
              <w:rPr>
                <w:rFonts w:ascii="Wingdings" w:hAnsi="Wingdings"/>
                <w:i/>
                <w:iCs/>
                <w:rPrChange w:id="1302" w:author="Robbie Moses" w:date="2023-03-03T01:10:00Z">
                  <w:rPr>
                    <w:rFonts w:ascii="Wingdings" w:hAnsi="Wingdings"/>
                  </w:rPr>
                </w:rPrChange>
              </w:rPr>
              <w:t></w:t>
            </w:r>
            <w:r w:rsidRPr="001D3518">
              <w:rPr>
                <w:i/>
                <w:iCs/>
                <w:rPrChange w:id="1303" w:author="Robbie Moses" w:date="2023-03-03T01:10:00Z">
                  <w:rPr/>
                </w:rPrChange>
              </w:rPr>
              <w:t xml:space="preserve"> </w:t>
            </w:r>
            <w:r w:rsidR="003E5FE0" w:rsidRPr="001D3518">
              <w:rPr>
                <w:i/>
                <w:iCs/>
                <w:rPrChange w:id="1304" w:author="Robbie Moses" w:date="2023-03-03T01:10:00Z">
                  <w:rPr/>
                </w:rPrChange>
              </w:rPr>
              <w:t>Dashboard</w:t>
            </w:r>
            <w:r w:rsidRPr="001D3518">
              <w:rPr>
                <w:i/>
                <w:iCs/>
                <w:rPrChange w:id="1305" w:author="Robbie Moses" w:date="2023-03-03T01:10:00Z">
                  <w:rPr/>
                </w:rPrChange>
              </w:rPr>
              <w:t xml:space="preserve"> </w:t>
            </w:r>
            <w:r w:rsidRPr="001D3518">
              <w:rPr>
                <w:rFonts w:ascii="Wingdings" w:hAnsi="Wingdings"/>
                <w:i/>
                <w:iCs/>
                <w:rPrChange w:id="1306" w:author="Robbie Moses" w:date="2023-03-03T01:10:00Z">
                  <w:rPr>
                    <w:rFonts w:ascii="Wingdings" w:hAnsi="Wingdings"/>
                  </w:rPr>
                </w:rPrChange>
              </w:rPr>
              <w:t></w:t>
            </w:r>
            <w:r w:rsidRPr="001D3518">
              <w:rPr>
                <w:i/>
                <w:iCs/>
                <w:rPrChange w:id="1307" w:author="Robbie Moses" w:date="2023-03-03T01:10:00Z">
                  <w:rPr/>
                </w:rPrChange>
              </w:rPr>
              <w:t>Ordering Status chart</w:t>
            </w:r>
            <w:r>
              <w:t xml:space="preserve">.  It will also show as "declined" in the details of </w:t>
            </w:r>
            <w:r w:rsidRPr="001D3518">
              <w:rPr>
                <w:i/>
                <w:iCs/>
                <w:rPrChange w:id="1308" w:author="Robbie Moses" w:date="2023-03-03T01:10:00Z">
                  <w:rPr/>
                </w:rPrChange>
              </w:rPr>
              <w:t xml:space="preserve">Today </w:t>
            </w:r>
            <w:r w:rsidRPr="001D3518">
              <w:rPr>
                <w:rFonts w:ascii="Wingdings" w:hAnsi="Wingdings"/>
                <w:i/>
                <w:iCs/>
                <w:rPrChange w:id="1309" w:author="Robbie Moses" w:date="2023-03-03T01:10:00Z">
                  <w:rPr>
                    <w:rFonts w:ascii="Wingdings" w:hAnsi="Wingdings"/>
                  </w:rPr>
                </w:rPrChange>
              </w:rPr>
              <w:t></w:t>
            </w:r>
            <w:r w:rsidRPr="001D3518">
              <w:rPr>
                <w:i/>
                <w:iCs/>
                <w:rPrChange w:id="1310" w:author="Robbie Moses" w:date="2023-03-03T01:10:00Z">
                  <w:rPr/>
                </w:rPrChange>
              </w:rPr>
              <w:t xml:space="preserve"> Orders</w:t>
            </w:r>
            <w:r w:rsidRPr="001D3518">
              <w:rPr>
                <w:rFonts w:ascii="Wingdings" w:hAnsi="Wingdings"/>
                <w:i/>
                <w:iCs/>
                <w:rPrChange w:id="1311" w:author="Robbie Moses" w:date="2023-03-03T01:10:00Z">
                  <w:rPr>
                    <w:rFonts w:ascii="Wingdings" w:hAnsi="Wingdings"/>
                  </w:rPr>
                </w:rPrChange>
              </w:rPr>
              <w:t></w:t>
            </w:r>
            <w:r w:rsidRPr="001D3518">
              <w:rPr>
                <w:i/>
                <w:iCs/>
                <w:rPrChange w:id="1312" w:author="Robbie Moses" w:date="2023-03-03T01:10:00Z">
                  <w:rPr/>
                </w:rPrChange>
              </w:rPr>
              <w:t xml:space="preserve"> Order Details window</w:t>
            </w:r>
            <w:r>
              <w:t xml:space="preserve">. </w:t>
            </w:r>
          </w:p>
          <w:p w14:paraId="5DB3C90D" w14:textId="77777777" w:rsidR="00916881" w:rsidRDefault="00916881" w:rsidP="00673BD6">
            <w:pPr>
              <w:pStyle w:val="TableBody"/>
            </w:pPr>
            <w:r>
              <w:t xml:space="preserve">The network level recommendation report will also reflect when a recommendation is declined. </w:t>
            </w:r>
          </w:p>
          <w:p w14:paraId="5534E0B2" w14:textId="66E0A405" w:rsidR="00916881" w:rsidRDefault="00916881" w:rsidP="00673BD6">
            <w:pPr>
              <w:pStyle w:val="TableNote"/>
            </w:pPr>
            <w:del w:id="1313" w:author="Moses, Robbie" w:date="2023-02-22T01:41:00Z">
              <w:r w:rsidRPr="003B5D4F" w:rsidDel="003B5D4F">
                <w:rPr>
                  <w:b/>
                  <w:bCs/>
                  <w:rPrChange w:id="1314" w:author="Moses, Robbie" w:date="2023-02-22T01:41:00Z">
                    <w:rPr/>
                  </w:rPrChange>
                </w:rPr>
                <w:delText>Please n</w:delText>
              </w:r>
            </w:del>
            <w:ins w:id="1315" w:author="Moses, Robbie" w:date="2023-02-22T01:41:00Z">
              <w:r w:rsidR="003B5D4F" w:rsidRPr="003B5D4F">
                <w:rPr>
                  <w:b/>
                  <w:bCs/>
                  <w:rPrChange w:id="1316" w:author="Moses, Robbie" w:date="2023-02-22T01:41:00Z">
                    <w:rPr/>
                  </w:rPrChange>
                </w:rPr>
                <w:t>N</w:t>
              </w:r>
            </w:ins>
            <w:r w:rsidRPr="003B5D4F">
              <w:rPr>
                <w:b/>
                <w:bCs/>
                <w:rPrChange w:id="1317" w:author="Moses, Robbie" w:date="2023-02-22T01:41:00Z">
                  <w:rPr/>
                </w:rPrChange>
              </w:rPr>
              <w:t>ote</w:t>
            </w:r>
            <w:r>
              <w:t xml:space="preserve"> that the user can go in and accept or override the recommendation later if so desired.</w:t>
            </w:r>
          </w:p>
        </w:tc>
      </w:tr>
    </w:tbl>
    <w:p w14:paraId="57D51C5F" w14:textId="238096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r>
        <w:t xml:space="preserve"> </w:t>
      </w:r>
    </w:p>
    <w:p w14:paraId="25AE45CD" w14:textId="77777777" w:rsidR="00916881" w:rsidRDefault="00916881" w:rsidP="006D3C82">
      <w:pPr>
        <w:pStyle w:val="BodyText"/>
      </w:pPr>
    </w:p>
    <w:p w14:paraId="29B8826B" w14:textId="77777777" w:rsidR="00916881" w:rsidRDefault="00916881" w:rsidP="00FD3972">
      <w:pPr>
        <w:pStyle w:val="Heading2"/>
      </w:pPr>
      <w:bookmarkStart w:id="1318" w:name="_Ref272391000"/>
      <w:bookmarkStart w:id="1319" w:name="_Toc128718629"/>
      <w:r>
        <w:lastRenderedPageBreak/>
        <w:t>Today</w:t>
      </w:r>
      <w:r>
        <w:rPr>
          <w:rFonts w:ascii="Wingdings" w:hAnsi="Wingdings"/>
        </w:rPr>
        <w:t></w:t>
      </w:r>
      <w:r>
        <w:t>Orders Workflow Page</w:t>
      </w:r>
      <w:bookmarkEnd w:id="1318"/>
      <w:bookmarkEnd w:id="1319"/>
    </w:p>
    <w:p w14:paraId="26701E83" w14:textId="77777777" w:rsidR="00916881" w:rsidRDefault="00916881" w:rsidP="00575129">
      <w:pPr>
        <w:pStyle w:val="BodyText"/>
      </w:pPr>
      <w:r>
        <w:t xml:space="preserve">The Orders Workflow page is used to review orders and quickly move orders from one state to another. </w:t>
      </w:r>
    </w:p>
    <w:p w14:paraId="364F40B0" w14:textId="294EAAFF" w:rsidR="00916881" w:rsidRDefault="00916881" w:rsidP="00F63174">
      <w:pPr>
        <w:pStyle w:val="Caption"/>
        <w:spacing w:before="0" w:after="120"/>
        <w:ind w:left="187" w:hanging="187"/>
        <w:outlineLvl w:val="0"/>
      </w:pPr>
      <w:bookmarkStart w:id="1320" w:name="_Toc128632384"/>
      <w:r>
        <w:t xml:space="preserve">Figure </w:t>
      </w:r>
      <w:ins w:id="1321" w:author="Robbie Moses" w:date="2023-03-02T06:45:00Z">
        <w:r w:rsidR="00624EA3">
          <w:fldChar w:fldCharType="begin"/>
        </w:r>
        <w:r w:rsidR="00624EA3">
          <w:instrText xml:space="preserve"> SEQ Figure \* ARABIC </w:instrText>
        </w:r>
      </w:ins>
      <w:r w:rsidR="00624EA3">
        <w:fldChar w:fldCharType="separate"/>
      </w:r>
      <w:ins w:id="1322" w:author="Robbie Moses" w:date="2023-03-02T06:45:00Z">
        <w:r w:rsidR="00624EA3">
          <w:rPr>
            <w:noProof/>
          </w:rPr>
          <w:t>65</w:t>
        </w:r>
        <w:r w:rsidR="00624EA3">
          <w:fldChar w:fldCharType="end"/>
        </w:r>
      </w:ins>
      <w:ins w:id="1323" w:author="Moses, Robbie" w:date="2023-02-22T02:39:00Z">
        <w:del w:id="1324" w:author="Robbie Moses" w:date="2023-03-02T06:45:00Z">
          <w:r w:rsidR="003B5D4F" w:rsidDel="00624EA3">
            <w:fldChar w:fldCharType="begin"/>
          </w:r>
          <w:r w:rsidR="003B5D4F" w:rsidDel="00624EA3">
            <w:delInstrText xml:space="preserve"> SEQ Figure \* ARABIC </w:delInstrText>
          </w:r>
        </w:del>
      </w:ins>
      <w:del w:id="1325" w:author="Robbie Moses" w:date="2023-03-02T06:45:00Z">
        <w:r w:rsidR="003B5D4F" w:rsidDel="00624EA3">
          <w:fldChar w:fldCharType="separate"/>
        </w:r>
      </w:del>
      <w:ins w:id="1326" w:author="Moses, Robbie" w:date="2023-02-22T02:39:00Z">
        <w:del w:id="1327" w:author="Robbie Moses" w:date="2023-03-02T06:45:00Z">
          <w:r w:rsidR="003B5D4F" w:rsidDel="00624EA3">
            <w:rPr>
              <w:noProof/>
            </w:rPr>
            <w:delText>64</w:delText>
          </w:r>
          <w:r w:rsidR="003B5D4F" w:rsidDel="00624EA3">
            <w:fldChar w:fldCharType="end"/>
          </w:r>
        </w:del>
      </w:ins>
      <w:del w:id="1328"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64</w:delText>
        </w:r>
        <w:r w:rsidRPr="62692672" w:rsidDel="003B5D4F">
          <w:rPr>
            <w:noProof/>
          </w:rPr>
          <w:fldChar w:fldCharType="end"/>
        </w:r>
      </w:del>
      <w:r>
        <w:t>: Today --&gt; Orders workflow Page</w:t>
      </w:r>
      <w:bookmarkEnd w:id="1320"/>
    </w:p>
    <w:p w14:paraId="19716327" w14:textId="66BA8799" w:rsidR="00916881" w:rsidRDefault="2B0439A8" w:rsidP="00DE2108">
      <w:pPr>
        <w:pStyle w:val="BodyText"/>
        <w:jc w:val="center"/>
      </w:pPr>
      <w:r>
        <w:rPr>
          <w:noProof/>
        </w:rPr>
        <w:drawing>
          <wp:inline distT="0" distB="0" distL="0" distR="0" wp14:anchorId="16797B75" wp14:editId="6DFF1431">
            <wp:extent cx="5570220" cy="2762534"/>
            <wp:effectExtent l="76200" t="76200" r="125730" b="133350"/>
            <wp:docPr id="1632174641" name="Picture 163217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574876" cy="2764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F58006" w14:textId="7B2B5B30" w:rsidR="00916881" w:rsidRDefault="00916881" w:rsidP="00F63174">
      <w:pPr>
        <w:pStyle w:val="Caption"/>
        <w:spacing w:before="0" w:after="120"/>
        <w:ind w:left="187" w:hanging="187"/>
        <w:outlineLvl w:val="0"/>
      </w:pPr>
      <w:bookmarkStart w:id="1329" w:name="_Toc128631002"/>
      <w:r>
        <w:t xml:space="preserve">Table </w:t>
      </w:r>
      <w:r w:rsidR="00027408">
        <w:fldChar w:fldCharType="begin"/>
      </w:r>
      <w:r>
        <w:instrText xml:space="preserve"> SEQ "Table" \*Arabic </w:instrText>
      </w:r>
      <w:r w:rsidR="00027408">
        <w:fldChar w:fldCharType="separate"/>
      </w:r>
      <w:r w:rsidR="00D57607">
        <w:rPr>
          <w:noProof/>
        </w:rPr>
        <w:t>48</w:t>
      </w:r>
      <w:r w:rsidR="00027408">
        <w:rPr>
          <w:noProof/>
        </w:rPr>
        <w:fldChar w:fldCharType="end"/>
      </w:r>
      <w:r>
        <w:t>: Orders workflow Page Descriptions</w:t>
      </w:r>
      <w:bookmarkEnd w:id="1329"/>
    </w:p>
    <w:tbl>
      <w:tblPr>
        <w:tblW w:w="0" w:type="auto"/>
        <w:tblInd w:w="467" w:type="dxa"/>
        <w:tblLayout w:type="fixed"/>
        <w:tblCellMar>
          <w:left w:w="72" w:type="dxa"/>
          <w:right w:w="72" w:type="dxa"/>
        </w:tblCellMar>
        <w:tblLook w:val="0000" w:firstRow="0" w:lastRow="0" w:firstColumn="0" w:lastColumn="0" w:noHBand="0" w:noVBand="0"/>
      </w:tblPr>
      <w:tblGrid>
        <w:gridCol w:w="1393"/>
        <w:gridCol w:w="6682"/>
      </w:tblGrid>
      <w:tr w:rsidR="00916881" w14:paraId="0099B9BB" w14:textId="77777777" w:rsidTr="00CD1C69">
        <w:trPr>
          <w:tblHeader/>
        </w:trPr>
        <w:tc>
          <w:tcPr>
            <w:tcW w:w="1393" w:type="dxa"/>
            <w:tcBorders>
              <w:top w:val="single" w:sz="4" w:space="0" w:color="000000"/>
              <w:left w:val="single" w:sz="4" w:space="0" w:color="000000"/>
              <w:bottom w:val="single" w:sz="4" w:space="0" w:color="000000"/>
            </w:tcBorders>
            <w:shd w:val="clear" w:color="auto" w:fill="60C03A"/>
          </w:tcPr>
          <w:p w14:paraId="3E3D2A24" w14:textId="77777777" w:rsidR="00916881" w:rsidRDefault="00916881" w:rsidP="00575129">
            <w:pPr>
              <w:pStyle w:val="TableHeading"/>
            </w:pPr>
            <w:r>
              <w:t>Function</w:t>
            </w:r>
          </w:p>
        </w:tc>
        <w:tc>
          <w:tcPr>
            <w:tcW w:w="6682" w:type="dxa"/>
            <w:tcBorders>
              <w:top w:val="single" w:sz="4" w:space="0" w:color="000000"/>
              <w:left w:val="single" w:sz="4" w:space="0" w:color="000000"/>
              <w:bottom w:val="single" w:sz="4" w:space="0" w:color="000000"/>
              <w:right w:val="single" w:sz="4" w:space="0" w:color="000000"/>
            </w:tcBorders>
            <w:shd w:val="clear" w:color="auto" w:fill="60C03A"/>
          </w:tcPr>
          <w:p w14:paraId="4B867740" w14:textId="77777777" w:rsidR="00916881" w:rsidRDefault="00916881" w:rsidP="00575129">
            <w:pPr>
              <w:pStyle w:val="TableHeading"/>
            </w:pPr>
            <w:r>
              <w:t>Description</w:t>
            </w:r>
          </w:p>
        </w:tc>
      </w:tr>
      <w:tr w:rsidR="00916881" w14:paraId="2AD5A075" w14:textId="77777777" w:rsidTr="0009567D">
        <w:tc>
          <w:tcPr>
            <w:tcW w:w="1393" w:type="dxa"/>
            <w:tcBorders>
              <w:top w:val="single" w:sz="4" w:space="0" w:color="000000"/>
              <w:left w:val="single" w:sz="4" w:space="0" w:color="000000"/>
              <w:bottom w:val="single" w:sz="4" w:space="0" w:color="000000"/>
            </w:tcBorders>
          </w:tcPr>
          <w:p w14:paraId="2476E87E" w14:textId="77777777" w:rsidR="00916881" w:rsidRPr="00575129" w:rsidRDefault="00916881" w:rsidP="00575129">
            <w:pPr>
              <w:pStyle w:val="TableBody"/>
              <w:rPr>
                <w:b/>
                <w:bCs/>
              </w:rPr>
            </w:pPr>
            <w:r w:rsidRPr="00575129">
              <w:rPr>
                <w:b/>
                <w:bCs/>
              </w:rPr>
              <w:t>Order Workflow</w:t>
            </w:r>
          </w:p>
        </w:tc>
        <w:tc>
          <w:tcPr>
            <w:tcW w:w="6677" w:type="dxa"/>
            <w:tcBorders>
              <w:top w:val="single" w:sz="4" w:space="0" w:color="000000"/>
              <w:left w:val="single" w:sz="4" w:space="0" w:color="000000"/>
              <w:bottom w:val="single" w:sz="4" w:space="0" w:color="000000"/>
              <w:right w:val="single" w:sz="4" w:space="0" w:color="000000"/>
            </w:tcBorders>
          </w:tcPr>
          <w:p w14:paraId="00C1EE0A" w14:textId="1FFA0BA4" w:rsidR="00916881" w:rsidRDefault="00916881" w:rsidP="00575129">
            <w:pPr>
              <w:pStyle w:val="TableBody"/>
            </w:pPr>
            <w:r>
              <w:t xml:space="preserve">Allows </w:t>
            </w:r>
            <w:r w:rsidR="00264134">
              <w:t xml:space="preserve">the </w:t>
            </w:r>
            <w:r>
              <w:t>user to select an order type</w:t>
            </w:r>
          </w:p>
        </w:tc>
      </w:tr>
      <w:tr w:rsidR="00916881" w14:paraId="0F5675E1" w14:textId="77777777" w:rsidTr="0009567D">
        <w:tc>
          <w:tcPr>
            <w:tcW w:w="1393" w:type="dxa"/>
            <w:tcBorders>
              <w:top w:val="single" w:sz="4" w:space="0" w:color="000000"/>
              <w:left w:val="single" w:sz="4" w:space="0" w:color="000000"/>
              <w:bottom w:val="single" w:sz="4" w:space="0" w:color="000000"/>
            </w:tcBorders>
          </w:tcPr>
          <w:p w14:paraId="607967C8" w14:textId="77777777" w:rsidR="00916881" w:rsidRPr="00575129" w:rsidRDefault="00916881" w:rsidP="00575129">
            <w:pPr>
              <w:pStyle w:val="TableBody"/>
              <w:rPr>
                <w:b/>
                <w:bCs/>
              </w:rPr>
            </w:pPr>
            <w:r w:rsidRPr="00575129">
              <w:rPr>
                <w:b/>
                <w:bCs/>
              </w:rPr>
              <w:t>Order State</w:t>
            </w:r>
          </w:p>
        </w:tc>
        <w:tc>
          <w:tcPr>
            <w:tcW w:w="6677" w:type="dxa"/>
            <w:tcBorders>
              <w:top w:val="single" w:sz="4" w:space="0" w:color="000000"/>
              <w:left w:val="single" w:sz="4" w:space="0" w:color="000000"/>
              <w:bottom w:val="single" w:sz="4" w:space="0" w:color="000000"/>
              <w:right w:val="single" w:sz="4" w:space="0" w:color="000000"/>
            </w:tcBorders>
          </w:tcPr>
          <w:p w14:paraId="2C8F44FD" w14:textId="569D63CD" w:rsidR="00916881" w:rsidRDefault="00916881" w:rsidP="00575129">
            <w:pPr>
              <w:pStyle w:val="TableBody"/>
            </w:pPr>
            <w:r>
              <w:t xml:space="preserve">Allows </w:t>
            </w:r>
            <w:r w:rsidR="00264134">
              <w:t xml:space="preserve">the </w:t>
            </w:r>
            <w:r>
              <w:t>user to select an order state</w:t>
            </w:r>
          </w:p>
        </w:tc>
      </w:tr>
      <w:tr w:rsidR="00916881" w14:paraId="1137BD49" w14:textId="77777777" w:rsidTr="0009567D">
        <w:tc>
          <w:tcPr>
            <w:tcW w:w="1393" w:type="dxa"/>
            <w:tcBorders>
              <w:top w:val="single" w:sz="4" w:space="0" w:color="000000"/>
              <w:left w:val="single" w:sz="4" w:space="0" w:color="000000"/>
              <w:bottom w:val="single" w:sz="4" w:space="0" w:color="000000"/>
            </w:tcBorders>
          </w:tcPr>
          <w:p w14:paraId="02F4F5A9"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0A80FB5C" w14:textId="323CEF91" w:rsidR="00916881" w:rsidRDefault="00916881" w:rsidP="00575129">
            <w:pPr>
              <w:pStyle w:val="TableBody"/>
            </w:pPr>
            <w:r>
              <w:t xml:space="preserve">Allows </w:t>
            </w:r>
            <w:r w:rsidR="002156D0">
              <w:t xml:space="preserve">the </w:t>
            </w:r>
            <w:r>
              <w:t>user to specify an order date</w:t>
            </w:r>
          </w:p>
        </w:tc>
      </w:tr>
      <w:tr w:rsidR="00916881" w14:paraId="4EF28151" w14:textId="77777777" w:rsidTr="0009567D">
        <w:tc>
          <w:tcPr>
            <w:tcW w:w="1393" w:type="dxa"/>
            <w:tcBorders>
              <w:top w:val="single" w:sz="4" w:space="0" w:color="000000"/>
              <w:left w:val="single" w:sz="4" w:space="0" w:color="000000"/>
              <w:bottom w:val="single" w:sz="4" w:space="0" w:color="000000"/>
            </w:tcBorders>
          </w:tcPr>
          <w:p w14:paraId="22656138"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64F656B" w14:textId="66BF5934" w:rsidR="00916881" w:rsidRDefault="00916881" w:rsidP="00575129">
            <w:pPr>
              <w:pStyle w:val="TableBody"/>
            </w:pPr>
            <w:r>
              <w:t xml:space="preserve">Allows </w:t>
            </w:r>
            <w:r w:rsidR="002156D0">
              <w:t xml:space="preserve">the </w:t>
            </w:r>
            <w:r>
              <w:t>user to specify an order due date</w:t>
            </w:r>
          </w:p>
        </w:tc>
      </w:tr>
      <w:tr w:rsidR="00916881" w14:paraId="41A4D450" w14:textId="77777777" w:rsidTr="0009567D">
        <w:tc>
          <w:tcPr>
            <w:tcW w:w="1393" w:type="dxa"/>
            <w:tcBorders>
              <w:top w:val="single" w:sz="4" w:space="0" w:color="000000"/>
              <w:left w:val="single" w:sz="4" w:space="0" w:color="000000"/>
              <w:bottom w:val="single" w:sz="4" w:space="0" w:color="000000"/>
            </w:tcBorders>
          </w:tcPr>
          <w:p w14:paraId="4857CE8A" w14:textId="77777777" w:rsidR="00916881" w:rsidRPr="00575129" w:rsidRDefault="00916881" w:rsidP="00575129">
            <w:pPr>
              <w:pStyle w:val="TableBody"/>
              <w:rPr>
                <w:b/>
                <w:bCs/>
              </w:rPr>
            </w:pPr>
            <w:r w:rsidRPr="00575129">
              <w:rPr>
                <w:b/>
                <w:bCs/>
              </w:rPr>
              <w:t>Expired States Only</w:t>
            </w:r>
          </w:p>
        </w:tc>
        <w:tc>
          <w:tcPr>
            <w:tcW w:w="6677" w:type="dxa"/>
            <w:tcBorders>
              <w:top w:val="single" w:sz="4" w:space="0" w:color="000000"/>
              <w:left w:val="single" w:sz="4" w:space="0" w:color="000000"/>
              <w:bottom w:val="single" w:sz="4" w:space="0" w:color="000000"/>
              <w:right w:val="single" w:sz="4" w:space="0" w:color="000000"/>
            </w:tcBorders>
          </w:tcPr>
          <w:p w14:paraId="6B9B58A6" w14:textId="55CDFD53" w:rsidR="00916881" w:rsidRDefault="00916881" w:rsidP="00575129">
            <w:pPr>
              <w:pStyle w:val="TableBody"/>
            </w:pPr>
            <w:r>
              <w:t xml:space="preserve">Allows </w:t>
            </w:r>
            <w:r w:rsidR="002156D0">
              <w:t xml:space="preserve">the </w:t>
            </w:r>
            <w:r>
              <w:t>user to view only those orders past the expiration time for their current state.</w:t>
            </w:r>
          </w:p>
        </w:tc>
      </w:tr>
      <w:tr w:rsidR="00916881" w14:paraId="2845E4D4" w14:textId="77777777" w:rsidTr="0009567D">
        <w:tc>
          <w:tcPr>
            <w:tcW w:w="1393" w:type="dxa"/>
            <w:tcBorders>
              <w:top w:val="single" w:sz="4" w:space="0" w:color="000000"/>
              <w:left w:val="single" w:sz="4" w:space="0" w:color="000000"/>
              <w:bottom w:val="single" w:sz="4" w:space="0" w:color="000000"/>
            </w:tcBorders>
          </w:tcPr>
          <w:p w14:paraId="6B71CC37" w14:textId="77777777" w:rsidR="00916881" w:rsidRPr="00575129" w:rsidRDefault="00916881" w:rsidP="00575129">
            <w:pPr>
              <w:pStyle w:val="TableBody"/>
              <w:rPr>
                <w:b/>
                <w:bCs/>
              </w:rPr>
            </w:pPr>
            <w:r w:rsidRPr="00575129">
              <w:rPr>
                <w:b/>
                <w:bCs/>
              </w:rPr>
              <w:t>Submit Button</w:t>
            </w:r>
          </w:p>
        </w:tc>
        <w:tc>
          <w:tcPr>
            <w:tcW w:w="6677" w:type="dxa"/>
            <w:tcBorders>
              <w:top w:val="single" w:sz="4" w:space="0" w:color="000000"/>
              <w:left w:val="single" w:sz="4" w:space="0" w:color="000000"/>
              <w:bottom w:val="single" w:sz="4" w:space="0" w:color="000000"/>
              <w:right w:val="single" w:sz="4" w:space="0" w:color="000000"/>
            </w:tcBorders>
          </w:tcPr>
          <w:p w14:paraId="07B43AF1" w14:textId="77777777" w:rsidR="00916881" w:rsidRDefault="00916881" w:rsidP="00575129">
            <w:pPr>
              <w:pStyle w:val="TableBody"/>
            </w:pPr>
            <w:r>
              <w:t>Executes the query to find the orders that pertain to the order parameters specified by the Order Workflow, Order State, Order Date, Due Date, and Expired States Flag.</w:t>
            </w:r>
          </w:p>
        </w:tc>
      </w:tr>
      <w:tr w:rsidR="00916881" w14:paraId="7AD4A79A" w14:textId="77777777" w:rsidTr="0009567D">
        <w:tc>
          <w:tcPr>
            <w:tcW w:w="1393" w:type="dxa"/>
            <w:tcBorders>
              <w:top w:val="single" w:sz="4" w:space="0" w:color="000000"/>
              <w:left w:val="single" w:sz="4" w:space="0" w:color="000000"/>
              <w:bottom w:val="single" w:sz="4" w:space="0" w:color="000000"/>
            </w:tcBorders>
          </w:tcPr>
          <w:p w14:paraId="1C68521D" w14:textId="77777777" w:rsidR="00916881" w:rsidRPr="00575129" w:rsidRDefault="00916881" w:rsidP="00575129">
            <w:pPr>
              <w:pStyle w:val="TableBody"/>
              <w:rPr>
                <w:b/>
                <w:bCs/>
              </w:rPr>
            </w:pPr>
            <w:r w:rsidRPr="00575129">
              <w:rPr>
                <w:b/>
                <w:bCs/>
              </w:rPr>
              <w:t>Checkbox</w:t>
            </w:r>
          </w:p>
        </w:tc>
        <w:tc>
          <w:tcPr>
            <w:tcW w:w="6677" w:type="dxa"/>
            <w:tcBorders>
              <w:top w:val="single" w:sz="4" w:space="0" w:color="000000"/>
              <w:left w:val="single" w:sz="4" w:space="0" w:color="000000"/>
              <w:bottom w:val="single" w:sz="4" w:space="0" w:color="000000"/>
              <w:right w:val="single" w:sz="4" w:space="0" w:color="000000"/>
            </w:tcBorders>
          </w:tcPr>
          <w:p w14:paraId="6922E5BE" w14:textId="77777777" w:rsidR="00916881" w:rsidRDefault="00916881" w:rsidP="00575129">
            <w:pPr>
              <w:pStyle w:val="TableBody"/>
            </w:pPr>
            <w:r>
              <w:t>Allows the user to select the cashpoints that will be processed for the ‘Apply Task’</w:t>
            </w:r>
          </w:p>
        </w:tc>
      </w:tr>
      <w:tr w:rsidR="00916881" w14:paraId="73B3C781" w14:textId="77777777" w:rsidTr="0009567D">
        <w:tc>
          <w:tcPr>
            <w:tcW w:w="1393" w:type="dxa"/>
            <w:tcBorders>
              <w:top w:val="single" w:sz="4" w:space="0" w:color="000000"/>
              <w:left w:val="single" w:sz="4" w:space="0" w:color="000000"/>
              <w:bottom w:val="single" w:sz="4" w:space="0" w:color="000000"/>
            </w:tcBorders>
          </w:tcPr>
          <w:p w14:paraId="4B2EA945" w14:textId="77777777" w:rsidR="00916881" w:rsidRPr="00575129" w:rsidRDefault="00916881" w:rsidP="00575129">
            <w:pPr>
              <w:pStyle w:val="TableBody"/>
              <w:rPr>
                <w:b/>
                <w:bCs/>
              </w:rPr>
            </w:pPr>
            <w:r w:rsidRPr="00575129">
              <w:rPr>
                <w:b/>
                <w:bCs/>
              </w:rPr>
              <w:t>Cashpoint ID</w:t>
            </w:r>
          </w:p>
        </w:tc>
        <w:tc>
          <w:tcPr>
            <w:tcW w:w="6677" w:type="dxa"/>
            <w:tcBorders>
              <w:top w:val="single" w:sz="4" w:space="0" w:color="000000"/>
              <w:left w:val="single" w:sz="4" w:space="0" w:color="000000"/>
              <w:bottom w:val="single" w:sz="4" w:space="0" w:color="000000"/>
              <w:right w:val="single" w:sz="4" w:space="0" w:color="000000"/>
            </w:tcBorders>
          </w:tcPr>
          <w:p w14:paraId="58208C50" w14:textId="77777777" w:rsidR="00916881" w:rsidRDefault="00916881" w:rsidP="00575129">
            <w:pPr>
              <w:pStyle w:val="TableBody"/>
            </w:pPr>
            <w:r>
              <w:t>Indicates the Cashpoint ID of the Cashpoint to be updated</w:t>
            </w:r>
          </w:p>
        </w:tc>
      </w:tr>
      <w:tr w:rsidR="00916881" w14:paraId="4FD639BE" w14:textId="77777777" w:rsidTr="0009567D">
        <w:tc>
          <w:tcPr>
            <w:tcW w:w="1393" w:type="dxa"/>
            <w:tcBorders>
              <w:top w:val="single" w:sz="4" w:space="0" w:color="000000"/>
              <w:left w:val="single" w:sz="4" w:space="0" w:color="000000"/>
              <w:bottom w:val="single" w:sz="4" w:space="0" w:color="000000"/>
            </w:tcBorders>
          </w:tcPr>
          <w:p w14:paraId="52F99606" w14:textId="77777777" w:rsidR="00916881" w:rsidRPr="00575129" w:rsidRDefault="00916881" w:rsidP="00575129">
            <w:pPr>
              <w:pStyle w:val="TableBody"/>
              <w:rPr>
                <w:b/>
                <w:bCs/>
              </w:rPr>
            </w:pPr>
            <w:r w:rsidRPr="00575129">
              <w:rPr>
                <w:b/>
                <w:bCs/>
              </w:rPr>
              <w:lastRenderedPageBreak/>
              <w:t>Order Reference Number</w:t>
            </w:r>
          </w:p>
        </w:tc>
        <w:tc>
          <w:tcPr>
            <w:tcW w:w="6677" w:type="dxa"/>
            <w:tcBorders>
              <w:top w:val="single" w:sz="4" w:space="0" w:color="000000"/>
              <w:left w:val="single" w:sz="4" w:space="0" w:color="000000"/>
              <w:bottom w:val="single" w:sz="4" w:space="0" w:color="000000"/>
              <w:right w:val="single" w:sz="4" w:space="0" w:color="000000"/>
            </w:tcBorders>
          </w:tcPr>
          <w:p w14:paraId="4BFD4F40" w14:textId="77777777" w:rsidR="00916881" w:rsidRDefault="00916881" w:rsidP="00575129">
            <w:pPr>
              <w:pStyle w:val="TableBody"/>
            </w:pPr>
            <w:r>
              <w:t>Indicates the Reference number for the order</w:t>
            </w:r>
          </w:p>
        </w:tc>
      </w:tr>
      <w:tr w:rsidR="00916881" w14:paraId="3DA972A6" w14:textId="77777777" w:rsidTr="0009567D">
        <w:tc>
          <w:tcPr>
            <w:tcW w:w="1393" w:type="dxa"/>
            <w:tcBorders>
              <w:top w:val="single" w:sz="4" w:space="0" w:color="000000"/>
              <w:left w:val="single" w:sz="4" w:space="0" w:color="000000"/>
              <w:bottom w:val="single" w:sz="4" w:space="0" w:color="000000"/>
            </w:tcBorders>
          </w:tcPr>
          <w:p w14:paraId="687212A6" w14:textId="77777777" w:rsidR="00916881" w:rsidRPr="00575129" w:rsidRDefault="00916881" w:rsidP="00575129">
            <w:pPr>
              <w:pStyle w:val="TableBody"/>
              <w:rPr>
                <w:b/>
                <w:bCs/>
              </w:rPr>
            </w:pPr>
            <w:r w:rsidRPr="00575129">
              <w:rPr>
                <w:b/>
                <w:bCs/>
              </w:rPr>
              <w:t>Order Date</w:t>
            </w:r>
          </w:p>
        </w:tc>
        <w:tc>
          <w:tcPr>
            <w:tcW w:w="6677" w:type="dxa"/>
            <w:tcBorders>
              <w:top w:val="single" w:sz="4" w:space="0" w:color="000000"/>
              <w:left w:val="single" w:sz="4" w:space="0" w:color="000000"/>
              <w:bottom w:val="single" w:sz="4" w:space="0" w:color="000000"/>
              <w:right w:val="single" w:sz="4" w:space="0" w:color="000000"/>
            </w:tcBorders>
          </w:tcPr>
          <w:p w14:paraId="7B426855" w14:textId="243E7CFB" w:rsidR="00916881" w:rsidRDefault="002156D0" w:rsidP="00575129">
            <w:pPr>
              <w:pStyle w:val="TableBody"/>
            </w:pPr>
            <w:r>
              <w:t xml:space="preserve">The date </w:t>
            </w:r>
            <w:r w:rsidR="00916881">
              <w:t>that the order was placed</w:t>
            </w:r>
          </w:p>
        </w:tc>
      </w:tr>
      <w:tr w:rsidR="00916881" w14:paraId="69B59505" w14:textId="77777777" w:rsidTr="0009567D">
        <w:tc>
          <w:tcPr>
            <w:tcW w:w="1393" w:type="dxa"/>
            <w:tcBorders>
              <w:top w:val="single" w:sz="4" w:space="0" w:color="000000"/>
              <w:left w:val="single" w:sz="4" w:space="0" w:color="000000"/>
              <w:bottom w:val="single" w:sz="4" w:space="0" w:color="000000"/>
            </w:tcBorders>
          </w:tcPr>
          <w:p w14:paraId="28A02831" w14:textId="77777777" w:rsidR="00916881" w:rsidRPr="00575129" w:rsidRDefault="00916881" w:rsidP="00575129">
            <w:pPr>
              <w:pStyle w:val="TableBody"/>
              <w:rPr>
                <w:b/>
                <w:bCs/>
              </w:rPr>
            </w:pPr>
            <w:r w:rsidRPr="00575129">
              <w:rPr>
                <w:b/>
                <w:bCs/>
              </w:rPr>
              <w:t>Due Date</w:t>
            </w:r>
          </w:p>
        </w:tc>
        <w:tc>
          <w:tcPr>
            <w:tcW w:w="6677" w:type="dxa"/>
            <w:tcBorders>
              <w:top w:val="single" w:sz="4" w:space="0" w:color="000000"/>
              <w:left w:val="single" w:sz="4" w:space="0" w:color="000000"/>
              <w:bottom w:val="single" w:sz="4" w:space="0" w:color="000000"/>
              <w:right w:val="single" w:sz="4" w:space="0" w:color="000000"/>
            </w:tcBorders>
          </w:tcPr>
          <w:p w14:paraId="2332AA22" w14:textId="0C4D637B" w:rsidR="00916881" w:rsidRDefault="002156D0" w:rsidP="00575129">
            <w:pPr>
              <w:pStyle w:val="TableBody"/>
            </w:pPr>
            <w:r>
              <w:t xml:space="preserve">The date </w:t>
            </w:r>
            <w:r w:rsidR="00916881">
              <w:t>that the order is to be delivered</w:t>
            </w:r>
          </w:p>
        </w:tc>
      </w:tr>
      <w:tr w:rsidR="00916881" w14:paraId="4FE0B448" w14:textId="77777777" w:rsidTr="0009567D">
        <w:tc>
          <w:tcPr>
            <w:tcW w:w="1393" w:type="dxa"/>
            <w:tcBorders>
              <w:top w:val="single" w:sz="4" w:space="0" w:color="000000"/>
              <w:left w:val="single" w:sz="4" w:space="0" w:color="000000"/>
              <w:bottom w:val="single" w:sz="4" w:space="0" w:color="000000"/>
            </w:tcBorders>
          </w:tcPr>
          <w:p w14:paraId="7622C345" w14:textId="77777777" w:rsidR="00916881" w:rsidRPr="00575129" w:rsidRDefault="00916881" w:rsidP="00575129">
            <w:pPr>
              <w:pStyle w:val="TableBody"/>
              <w:rPr>
                <w:b/>
                <w:bCs/>
              </w:rPr>
            </w:pPr>
            <w:r w:rsidRPr="00575129">
              <w:rPr>
                <w:b/>
                <w:bCs/>
              </w:rPr>
              <w:t>Currency</w:t>
            </w:r>
          </w:p>
        </w:tc>
        <w:tc>
          <w:tcPr>
            <w:tcW w:w="6677" w:type="dxa"/>
            <w:tcBorders>
              <w:top w:val="single" w:sz="4" w:space="0" w:color="000000"/>
              <w:left w:val="single" w:sz="4" w:space="0" w:color="000000"/>
              <w:bottom w:val="single" w:sz="4" w:space="0" w:color="000000"/>
              <w:right w:val="single" w:sz="4" w:space="0" w:color="000000"/>
            </w:tcBorders>
          </w:tcPr>
          <w:p w14:paraId="2EAA21D5" w14:textId="77777777" w:rsidR="00916881" w:rsidRDefault="00916881" w:rsidP="00575129">
            <w:pPr>
              <w:pStyle w:val="TableBody"/>
            </w:pPr>
            <w:r>
              <w:t>Currency of the Order</w:t>
            </w:r>
          </w:p>
        </w:tc>
      </w:tr>
      <w:tr w:rsidR="00916881" w14:paraId="4C02810E" w14:textId="77777777" w:rsidTr="0009567D">
        <w:tc>
          <w:tcPr>
            <w:tcW w:w="1393" w:type="dxa"/>
            <w:tcBorders>
              <w:top w:val="single" w:sz="4" w:space="0" w:color="000000"/>
              <w:left w:val="single" w:sz="4" w:space="0" w:color="000000"/>
              <w:bottom w:val="single" w:sz="4" w:space="0" w:color="000000"/>
            </w:tcBorders>
          </w:tcPr>
          <w:p w14:paraId="7A710811" w14:textId="77777777" w:rsidR="00916881" w:rsidRPr="00575129" w:rsidRDefault="00916881" w:rsidP="00575129">
            <w:pPr>
              <w:pStyle w:val="TableBody"/>
              <w:rPr>
                <w:b/>
                <w:bCs/>
              </w:rPr>
            </w:pPr>
            <w:r w:rsidRPr="00575129">
              <w:rPr>
                <w:b/>
                <w:bCs/>
              </w:rPr>
              <w:t>Amount</w:t>
            </w:r>
          </w:p>
        </w:tc>
        <w:tc>
          <w:tcPr>
            <w:tcW w:w="6677" w:type="dxa"/>
            <w:tcBorders>
              <w:top w:val="single" w:sz="4" w:space="0" w:color="000000"/>
              <w:left w:val="single" w:sz="4" w:space="0" w:color="000000"/>
              <w:bottom w:val="single" w:sz="4" w:space="0" w:color="000000"/>
              <w:right w:val="single" w:sz="4" w:space="0" w:color="000000"/>
            </w:tcBorders>
          </w:tcPr>
          <w:p w14:paraId="5D4F732E" w14:textId="77777777" w:rsidR="00916881" w:rsidRDefault="00916881" w:rsidP="00575129">
            <w:pPr>
              <w:pStyle w:val="TableBody"/>
            </w:pPr>
            <w:r>
              <w:t>The amount of the order</w:t>
            </w:r>
          </w:p>
        </w:tc>
      </w:tr>
      <w:tr w:rsidR="00916881" w14:paraId="30A37628" w14:textId="77777777" w:rsidTr="0009567D">
        <w:tc>
          <w:tcPr>
            <w:tcW w:w="1393" w:type="dxa"/>
            <w:tcBorders>
              <w:top w:val="single" w:sz="4" w:space="0" w:color="000000"/>
              <w:left w:val="single" w:sz="4" w:space="0" w:color="000000"/>
              <w:bottom w:val="single" w:sz="4" w:space="0" w:color="000000"/>
            </w:tcBorders>
          </w:tcPr>
          <w:p w14:paraId="171DCBA8" w14:textId="77777777" w:rsidR="00916881" w:rsidRPr="00575129" w:rsidRDefault="00916881" w:rsidP="00575129">
            <w:pPr>
              <w:pStyle w:val="TableBody"/>
              <w:rPr>
                <w:b/>
                <w:bCs/>
              </w:rPr>
            </w:pPr>
            <w:r w:rsidRPr="00575129">
              <w:rPr>
                <w:b/>
                <w:bCs/>
              </w:rPr>
              <w:t>Expiration Time</w:t>
            </w:r>
          </w:p>
        </w:tc>
        <w:tc>
          <w:tcPr>
            <w:tcW w:w="6677" w:type="dxa"/>
            <w:tcBorders>
              <w:top w:val="single" w:sz="4" w:space="0" w:color="000000"/>
              <w:left w:val="single" w:sz="4" w:space="0" w:color="000000"/>
              <w:bottom w:val="single" w:sz="4" w:space="0" w:color="000000"/>
              <w:right w:val="single" w:sz="4" w:space="0" w:color="000000"/>
            </w:tcBorders>
          </w:tcPr>
          <w:p w14:paraId="6D1AB023" w14:textId="77777777" w:rsidR="00916881" w:rsidRDefault="00916881" w:rsidP="00575129">
            <w:pPr>
              <w:pStyle w:val="TableBody"/>
            </w:pPr>
            <w:r>
              <w:t>Time and date that the state of the order is to expire</w:t>
            </w:r>
          </w:p>
          <w:p w14:paraId="33E43330" w14:textId="0FEE254D" w:rsidR="00916881" w:rsidRDefault="002156D0" w:rsidP="004060B4">
            <w:pPr>
              <w:pStyle w:val="TableListBullet"/>
              <w:tabs>
                <w:tab w:val="num" w:pos="720"/>
              </w:tabs>
              <w:ind w:left="720" w:hanging="360"/>
            </w:pPr>
            <w:r>
              <w:t xml:space="preserve">The green </w:t>
            </w:r>
            <w:r w:rsidR="00916881">
              <w:t>indicator indicates the State has not expired</w:t>
            </w:r>
          </w:p>
          <w:p w14:paraId="548C97AC" w14:textId="3E19B69E" w:rsidR="00916881" w:rsidRDefault="002156D0" w:rsidP="004060B4">
            <w:pPr>
              <w:pStyle w:val="TableListBullet"/>
              <w:tabs>
                <w:tab w:val="num" w:pos="720"/>
              </w:tabs>
              <w:ind w:left="720" w:hanging="360"/>
            </w:pPr>
            <w:r>
              <w:t xml:space="preserve">The red </w:t>
            </w:r>
            <w:r w:rsidR="00916881">
              <w:t>indicator indicates the State has already expired</w:t>
            </w:r>
          </w:p>
        </w:tc>
      </w:tr>
      <w:tr w:rsidR="00916881" w14:paraId="278EDE3B" w14:textId="77777777" w:rsidTr="0009567D">
        <w:tc>
          <w:tcPr>
            <w:tcW w:w="1393" w:type="dxa"/>
            <w:tcBorders>
              <w:top w:val="single" w:sz="4" w:space="0" w:color="000000"/>
              <w:left w:val="single" w:sz="4" w:space="0" w:color="000000"/>
              <w:bottom w:val="single" w:sz="4" w:space="0" w:color="000000"/>
            </w:tcBorders>
          </w:tcPr>
          <w:p w14:paraId="09F899C0" w14:textId="77777777" w:rsidR="00916881" w:rsidRPr="00575129" w:rsidRDefault="00916881" w:rsidP="00575129">
            <w:pPr>
              <w:pStyle w:val="TableBody"/>
              <w:rPr>
                <w:b/>
                <w:bCs/>
              </w:rPr>
            </w:pPr>
            <w:r w:rsidRPr="00575129">
              <w:rPr>
                <w:b/>
                <w:bCs/>
              </w:rPr>
              <w:t>Blog Entry</w:t>
            </w:r>
          </w:p>
        </w:tc>
        <w:tc>
          <w:tcPr>
            <w:tcW w:w="6677" w:type="dxa"/>
            <w:tcBorders>
              <w:top w:val="single" w:sz="4" w:space="0" w:color="000000"/>
              <w:left w:val="single" w:sz="4" w:space="0" w:color="000000"/>
              <w:bottom w:val="single" w:sz="4" w:space="0" w:color="000000"/>
              <w:right w:val="single" w:sz="4" w:space="0" w:color="000000"/>
            </w:tcBorders>
          </w:tcPr>
          <w:p w14:paraId="212F1D97" w14:textId="7B7F9559" w:rsidR="00916881" w:rsidRDefault="00916881" w:rsidP="00575129">
            <w:pPr>
              <w:pStyle w:val="TableBody"/>
            </w:pPr>
            <w:r>
              <w:t xml:space="preserve">Allows users to enter information about the transaction in the Blog </w:t>
            </w:r>
            <w:r w:rsidR="00A267E3">
              <w:t>History</w:t>
            </w:r>
          </w:p>
        </w:tc>
      </w:tr>
      <w:tr w:rsidR="00916881" w14:paraId="4984B8B1" w14:textId="77777777" w:rsidTr="0009567D">
        <w:tc>
          <w:tcPr>
            <w:tcW w:w="1393" w:type="dxa"/>
            <w:tcBorders>
              <w:top w:val="single" w:sz="4" w:space="0" w:color="000000"/>
              <w:left w:val="single" w:sz="4" w:space="0" w:color="000000"/>
              <w:bottom w:val="single" w:sz="4" w:space="0" w:color="000000"/>
            </w:tcBorders>
          </w:tcPr>
          <w:p w14:paraId="2EF05600" w14:textId="77777777" w:rsidR="00916881" w:rsidRPr="00575129" w:rsidRDefault="00916881" w:rsidP="00575129">
            <w:pPr>
              <w:pStyle w:val="TableBody"/>
              <w:rPr>
                <w:b/>
                <w:bCs/>
              </w:rPr>
            </w:pPr>
            <w:r w:rsidRPr="00575129">
              <w:rPr>
                <w:b/>
                <w:bCs/>
              </w:rPr>
              <w:t>Apply Task button</w:t>
            </w:r>
          </w:p>
        </w:tc>
        <w:tc>
          <w:tcPr>
            <w:tcW w:w="6677" w:type="dxa"/>
            <w:tcBorders>
              <w:top w:val="single" w:sz="4" w:space="0" w:color="000000"/>
              <w:left w:val="single" w:sz="4" w:space="0" w:color="000000"/>
              <w:bottom w:val="single" w:sz="4" w:space="0" w:color="000000"/>
              <w:right w:val="single" w:sz="4" w:space="0" w:color="000000"/>
            </w:tcBorders>
          </w:tcPr>
          <w:p w14:paraId="55200C4D" w14:textId="77777777" w:rsidR="00916881" w:rsidRDefault="00916881" w:rsidP="00575129">
            <w:pPr>
              <w:pStyle w:val="TableBody"/>
            </w:pPr>
            <w:r>
              <w:t xml:space="preserve">Moves the selected orders to the next specified state. </w:t>
            </w:r>
          </w:p>
        </w:tc>
      </w:tr>
    </w:tbl>
    <w:p w14:paraId="50BA6B93" w14:textId="59A0E6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1ABDB767" w14:textId="27B16D2F" w:rsidR="00DE2108" w:rsidRDefault="00DE2108">
      <w:pPr>
        <w:rPr>
          <w:rFonts w:eastAsia="Times New Roman"/>
          <w:lang w:val="en-GB"/>
        </w:rPr>
      </w:pPr>
      <w:r>
        <w:br w:type="page"/>
      </w:r>
    </w:p>
    <w:p w14:paraId="7B31AB74" w14:textId="77777777" w:rsidR="00916881" w:rsidRDefault="00916881" w:rsidP="00CB794D">
      <w:pPr>
        <w:pStyle w:val="Heading2"/>
      </w:pPr>
      <w:bookmarkStart w:id="1330" w:name="_Ref221516351"/>
      <w:bookmarkStart w:id="1331" w:name="_Toc128718630"/>
      <w:r>
        <w:lastRenderedPageBreak/>
        <w:t>Today</w:t>
      </w:r>
      <w:r>
        <w:rPr>
          <w:rFonts w:ascii="Wingdings" w:hAnsi="Wingdings"/>
        </w:rPr>
        <w:t></w:t>
      </w:r>
      <w:r>
        <w:t>Pre-Emptive Alerts</w:t>
      </w:r>
      <w:bookmarkEnd w:id="1330"/>
      <w:bookmarkEnd w:id="1331"/>
    </w:p>
    <w:p w14:paraId="3B8B7475" w14:textId="3FF894F8" w:rsidR="00916881" w:rsidRDefault="00916881" w:rsidP="00E83ACC">
      <w:pPr>
        <w:pStyle w:val="BodyText"/>
      </w:pPr>
      <w:r>
        <w:t xml:space="preserve">Pre-Emptive Alerts are used to warn users of possible or probable cash-out situations. This page allows the user to see an overview of the Pre-Emptive Alerts as well as view the detail of the Alerts for each Cashpoint. For details on the Pre-Emptive Report See: </w:t>
      </w:r>
      <w:r w:rsidR="00027408" w:rsidRPr="00B83B23">
        <w:rPr>
          <w:color w:val="4F81BD" w:themeColor="accent1"/>
        </w:rPr>
        <w:fldChar w:fldCharType="begin"/>
      </w:r>
      <w:r w:rsidRPr="00B83B23">
        <w:rPr>
          <w:color w:val="4F81BD" w:themeColor="accent1"/>
        </w:rPr>
        <w:instrText xml:space="preserve"> REF _Ref221697989 \h </w:instrText>
      </w:r>
      <w:r w:rsidR="00E83ACC" w:rsidRPr="00B83B23">
        <w:rPr>
          <w:color w:val="4F81BD" w:themeColor="accent1"/>
        </w:rPr>
        <w:instrText xml:space="preserve"> \* MERGEFORMAT </w:instrText>
      </w:r>
      <w:r w:rsidR="00027408" w:rsidRPr="00B83B23">
        <w:rPr>
          <w:color w:val="4F81BD" w:themeColor="accent1"/>
        </w:rPr>
      </w:r>
      <w:r w:rsidR="00027408" w:rsidRPr="00B83B23">
        <w:rPr>
          <w:color w:val="4F81BD" w:themeColor="accent1"/>
        </w:rPr>
        <w:fldChar w:fldCharType="separate"/>
      </w:r>
      <w:r w:rsidR="00D57607" w:rsidRPr="00B83B23">
        <w:rPr>
          <w:color w:val="4F81BD" w:themeColor="accent1"/>
        </w:rPr>
        <w:t>Pre-Emptive Alert Report</w:t>
      </w:r>
      <w:r w:rsidR="00027408" w:rsidRPr="00B83B23">
        <w:rPr>
          <w:color w:val="4F81BD" w:themeColor="accent1"/>
        </w:rPr>
        <w:fldChar w:fldCharType="end"/>
      </w:r>
    </w:p>
    <w:p w14:paraId="6FFF74F5" w14:textId="5363D98A" w:rsidR="00916881" w:rsidRDefault="00916881" w:rsidP="00F63174">
      <w:pPr>
        <w:pStyle w:val="Caption"/>
        <w:spacing w:before="0" w:after="120"/>
        <w:ind w:left="187" w:hanging="187"/>
        <w:outlineLvl w:val="0"/>
        <w:rPr>
          <w:lang w:val="en-US"/>
        </w:rPr>
      </w:pPr>
      <w:bookmarkStart w:id="1332" w:name="_Toc128632385"/>
      <w:r w:rsidRPr="62692672">
        <w:rPr>
          <w:lang w:val="en-US"/>
        </w:rPr>
        <w:t xml:space="preserve">Figure </w:t>
      </w:r>
      <w:ins w:id="1333"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334" w:author="Robbie Moses" w:date="2023-03-02T06:45:00Z">
        <w:r w:rsidR="00624EA3">
          <w:rPr>
            <w:noProof/>
            <w:lang w:val="en-US"/>
          </w:rPr>
          <w:t>66</w:t>
        </w:r>
        <w:r w:rsidR="00624EA3">
          <w:rPr>
            <w:lang w:val="en-US"/>
          </w:rPr>
          <w:fldChar w:fldCharType="end"/>
        </w:r>
      </w:ins>
      <w:ins w:id="1335" w:author="Moses, Robbie" w:date="2023-02-22T02:39:00Z">
        <w:del w:id="1336" w:author="Robbie Moses" w:date="2023-03-02T06:45:00Z">
          <w:r w:rsidR="003B5D4F" w:rsidDel="00624EA3">
            <w:rPr>
              <w:lang w:val="en-US"/>
            </w:rPr>
            <w:fldChar w:fldCharType="begin"/>
          </w:r>
          <w:r w:rsidR="003B5D4F" w:rsidDel="00624EA3">
            <w:rPr>
              <w:lang w:val="en-US"/>
            </w:rPr>
            <w:delInstrText xml:space="preserve"> SEQ Figure \* ARABIC </w:delInstrText>
          </w:r>
        </w:del>
      </w:ins>
      <w:del w:id="1337" w:author="Robbie Moses" w:date="2023-03-02T06:45:00Z">
        <w:r w:rsidR="003B5D4F" w:rsidDel="00624EA3">
          <w:rPr>
            <w:lang w:val="en-US"/>
          </w:rPr>
          <w:fldChar w:fldCharType="separate"/>
        </w:r>
      </w:del>
      <w:ins w:id="1338" w:author="Moses, Robbie" w:date="2023-02-22T02:39:00Z">
        <w:del w:id="1339" w:author="Robbie Moses" w:date="2023-03-02T06:45:00Z">
          <w:r w:rsidR="003B5D4F" w:rsidDel="00624EA3">
            <w:rPr>
              <w:noProof/>
              <w:lang w:val="en-US"/>
            </w:rPr>
            <w:delText>65</w:delText>
          </w:r>
          <w:r w:rsidR="003B5D4F" w:rsidDel="00624EA3">
            <w:rPr>
              <w:lang w:val="en-US"/>
            </w:rPr>
            <w:fldChar w:fldCharType="end"/>
          </w:r>
        </w:del>
      </w:ins>
      <w:del w:id="1340"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65</w:delText>
        </w:r>
        <w:r w:rsidRPr="62692672" w:rsidDel="003B5D4F">
          <w:rPr>
            <w:lang w:val="en-US"/>
          </w:rPr>
          <w:fldChar w:fldCharType="end"/>
        </w:r>
      </w:del>
      <w:r w:rsidRPr="62692672">
        <w:rPr>
          <w:lang w:val="en-US"/>
        </w:rPr>
        <w:t>: Pre-Emptive Alerts Overview Page</w:t>
      </w:r>
      <w:bookmarkEnd w:id="1332"/>
    </w:p>
    <w:p w14:paraId="3636CDA5" w14:textId="34F8C4F2" w:rsidR="00916881" w:rsidRDefault="6898538B" w:rsidP="006D3C82">
      <w:pPr>
        <w:pStyle w:val="BodyText"/>
      </w:pPr>
      <w:r>
        <w:rPr>
          <w:noProof/>
        </w:rPr>
        <w:drawing>
          <wp:inline distT="0" distB="0" distL="0" distR="0" wp14:anchorId="7733AA1D" wp14:editId="1358EC13">
            <wp:extent cx="5486400" cy="3333750"/>
            <wp:effectExtent l="76200" t="76200" r="133350" b="133350"/>
            <wp:docPr id="2061044415" name="Picture 206104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54864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7C097B" w14:textId="556546BB" w:rsidR="00916881" w:rsidRDefault="00916881" w:rsidP="006D3C82">
      <w:pPr>
        <w:pStyle w:val="BodyText"/>
      </w:pPr>
    </w:p>
    <w:p w14:paraId="0484AC06" w14:textId="2F16B6B3" w:rsidR="00916881" w:rsidRDefault="00916881" w:rsidP="00F63174">
      <w:pPr>
        <w:pStyle w:val="Caption"/>
        <w:spacing w:before="0" w:after="120"/>
        <w:ind w:left="187" w:hanging="187"/>
        <w:outlineLvl w:val="0"/>
        <w:rPr>
          <w:lang w:val="en-US"/>
        </w:rPr>
      </w:pPr>
      <w:bookmarkStart w:id="1341" w:name="_Toc128631003"/>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49</w:t>
      </w:r>
      <w:r w:rsidR="00027408">
        <w:rPr>
          <w:noProof/>
        </w:rPr>
        <w:fldChar w:fldCharType="end"/>
      </w:r>
      <w:r>
        <w:rPr>
          <w:lang w:val="en-US"/>
        </w:rPr>
        <w:t>: Pre-Emptive Alerts Overview Description</w:t>
      </w:r>
      <w:bookmarkEnd w:id="134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3A705AE" w14:textId="77777777" w:rsidTr="00CD1C69">
        <w:trPr>
          <w:cantSplit/>
          <w:tblHeader/>
        </w:trPr>
        <w:tc>
          <w:tcPr>
            <w:tcW w:w="2592" w:type="dxa"/>
            <w:tcBorders>
              <w:top w:val="single" w:sz="4" w:space="0" w:color="000000"/>
              <w:left w:val="single" w:sz="4" w:space="0" w:color="000000"/>
              <w:bottom w:val="single" w:sz="4" w:space="0" w:color="000000"/>
            </w:tcBorders>
            <w:shd w:val="clear" w:color="auto" w:fill="60C03A"/>
          </w:tcPr>
          <w:p w14:paraId="70C80ADD" w14:textId="77777777" w:rsidR="00916881" w:rsidRDefault="00916881" w:rsidP="00E83AC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555B253" w14:textId="77777777" w:rsidR="00916881" w:rsidRDefault="00916881" w:rsidP="00E83ACC">
            <w:pPr>
              <w:pStyle w:val="TableHeading"/>
            </w:pPr>
            <w:r>
              <w:t>Description</w:t>
            </w:r>
          </w:p>
        </w:tc>
      </w:tr>
      <w:tr w:rsidR="00916881" w14:paraId="4F766080" w14:textId="77777777" w:rsidTr="0009567D">
        <w:trPr>
          <w:cantSplit/>
        </w:trPr>
        <w:tc>
          <w:tcPr>
            <w:tcW w:w="2592" w:type="dxa"/>
            <w:tcBorders>
              <w:top w:val="single" w:sz="4" w:space="0" w:color="000000"/>
              <w:left w:val="single" w:sz="4" w:space="0" w:color="000000"/>
              <w:bottom w:val="single" w:sz="4" w:space="0" w:color="000000"/>
            </w:tcBorders>
          </w:tcPr>
          <w:p w14:paraId="39918A6D" w14:textId="77777777" w:rsidR="00916881" w:rsidRPr="00E83ACC" w:rsidRDefault="00916881" w:rsidP="00E83ACC">
            <w:pPr>
              <w:pStyle w:val="TableBody"/>
              <w:rPr>
                <w:b/>
                <w:bCs/>
              </w:rPr>
            </w:pPr>
            <w:r w:rsidRPr="00E83ACC">
              <w:rPr>
                <w:b/>
                <w:bCs/>
              </w:rPr>
              <w:t>Status Summary</w:t>
            </w:r>
          </w:p>
        </w:tc>
        <w:tc>
          <w:tcPr>
            <w:tcW w:w="5478" w:type="dxa"/>
            <w:tcBorders>
              <w:top w:val="single" w:sz="4" w:space="0" w:color="000000"/>
              <w:left w:val="single" w:sz="4" w:space="0" w:color="000000"/>
              <w:bottom w:val="single" w:sz="4" w:space="0" w:color="000000"/>
              <w:right w:val="single" w:sz="4" w:space="0" w:color="000000"/>
            </w:tcBorders>
          </w:tcPr>
          <w:p w14:paraId="1F784381" w14:textId="77777777" w:rsidR="00916881" w:rsidRDefault="00916881" w:rsidP="00E83ACC">
            <w:pPr>
              <w:pStyle w:val="TableBody"/>
            </w:pPr>
            <w:r>
              <w:t>This section gives an overview of the Pre-emptive alerts that have been checked for the current day. The chart gives a graphical representation of the 3 statuses and the results are broken down by type.</w:t>
            </w:r>
          </w:p>
          <w:p w14:paraId="63C25F69" w14:textId="77777777" w:rsidR="00916881" w:rsidRDefault="00916881" w:rsidP="00E83ACC">
            <w:pPr>
              <w:pStyle w:val="TableBody"/>
            </w:pPr>
            <w:r w:rsidRPr="003B5D4F">
              <w:rPr>
                <w:b/>
                <w:bCs/>
                <w:rPrChange w:id="1342" w:author="Moses, Robbie" w:date="2023-02-22T01:42:00Z">
                  <w:rPr/>
                </w:rPrChange>
              </w:rPr>
              <w:t xml:space="preserve">Green – </w:t>
            </w:r>
            <w:r>
              <w:t>No Pre-Emptive alerts found.</w:t>
            </w:r>
          </w:p>
          <w:p w14:paraId="32D33E26" w14:textId="77777777" w:rsidR="00916881" w:rsidRDefault="00916881" w:rsidP="00E83ACC">
            <w:pPr>
              <w:pStyle w:val="TableBody"/>
            </w:pPr>
            <w:r w:rsidRPr="003B5D4F">
              <w:rPr>
                <w:b/>
                <w:bCs/>
                <w:rPrChange w:id="1343" w:author="Moses, Robbie" w:date="2023-02-22T01:42:00Z">
                  <w:rPr/>
                </w:rPrChange>
              </w:rPr>
              <w:t>Yellow –</w:t>
            </w:r>
            <w:r>
              <w:t xml:space="preserve"> Cashpoints have Pre-emptive alerts and they should be reviewed.</w:t>
            </w:r>
          </w:p>
          <w:p w14:paraId="6D040D12" w14:textId="77777777" w:rsidR="00916881" w:rsidRDefault="00916881" w:rsidP="00E83ACC">
            <w:pPr>
              <w:pStyle w:val="TableBody"/>
            </w:pPr>
            <w:r w:rsidRPr="003B5D4F">
              <w:rPr>
                <w:b/>
                <w:bCs/>
                <w:rPrChange w:id="1344" w:author="Moses, Robbie" w:date="2023-02-22T01:42:00Z">
                  <w:rPr/>
                </w:rPrChange>
              </w:rPr>
              <w:t>Red –</w:t>
            </w:r>
            <w:r>
              <w:t xml:space="preserve"> Cashpoints have not had the Pre-emptive report run.</w:t>
            </w:r>
          </w:p>
        </w:tc>
      </w:tr>
      <w:tr w:rsidR="00916881" w14:paraId="1CD331CA" w14:textId="77777777" w:rsidTr="0009567D">
        <w:trPr>
          <w:cantSplit/>
        </w:trPr>
        <w:tc>
          <w:tcPr>
            <w:tcW w:w="2592" w:type="dxa"/>
            <w:tcBorders>
              <w:top w:val="single" w:sz="4" w:space="0" w:color="000000"/>
              <w:left w:val="single" w:sz="4" w:space="0" w:color="000000"/>
              <w:bottom w:val="single" w:sz="4" w:space="0" w:color="000000"/>
            </w:tcBorders>
          </w:tcPr>
          <w:p w14:paraId="0B60FD2C" w14:textId="77777777" w:rsidR="00916881" w:rsidRPr="00E83ACC" w:rsidRDefault="00916881" w:rsidP="00E83ACC">
            <w:pPr>
              <w:pStyle w:val="TableBody"/>
              <w:rPr>
                <w:b/>
                <w:bCs/>
              </w:rPr>
            </w:pPr>
            <w:r w:rsidRPr="00E83ACC">
              <w:rPr>
                <w:b/>
                <w:bCs/>
              </w:rPr>
              <w:t>Cashpoint Status</w:t>
            </w:r>
          </w:p>
        </w:tc>
        <w:tc>
          <w:tcPr>
            <w:tcW w:w="5478" w:type="dxa"/>
            <w:tcBorders>
              <w:top w:val="single" w:sz="4" w:space="0" w:color="000000"/>
              <w:left w:val="single" w:sz="4" w:space="0" w:color="000000"/>
              <w:bottom w:val="single" w:sz="4" w:space="0" w:color="000000"/>
              <w:right w:val="single" w:sz="4" w:space="0" w:color="000000"/>
            </w:tcBorders>
          </w:tcPr>
          <w:p w14:paraId="22DD3F54" w14:textId="77777777" w:rsidR="00916881" w:rsidRDefault="00916881" w:rsidP="00E83ACC">
            <w:pPr>
              <w:pStyle w:val="TableBody"/>
            </w:pPr>
            <w:r>
              <w:t>This section gives an overview of the Cashpoints that are assigned to the current user and an indicator as to the state of Pre-Emptive Alerts for each.</w:t>
            </w:r>
          </w:p>
        </w:tc>
      </w:tr>
      <w:tr w:rsidR="00916881" w14:paraId="31E1999D" w14:textId="77777777" w:rsidTr="0009567D">
        <w:trPr>
          <w:cantSplit/>
        </w:trPr>
        <w:tc>
          <w:tcPr>
            <w:tcW w:w="2592" w:type="dxa"/>
            <w:tcBorders>
              <w:top w:val="single" w:sz="4" w:space="0" w:color="000000"/>
              <w:left w:val="single" w:sz="4" w:space="0" w:color="000000"/>
              <w:bottom w:val="single" w:sz="4" w:space="0" w:color="000000"/>
            </w:tcBorders>
          </w:tcPr>
          <w:p w14:paraId="6D29D5AA" w14:textId="77777777" w:rsidR="00916881" w:rsidRPr="00E83ACC" w:rsidRDefault="00916881" w:rsidP="00E83ACC">
            <w:pPr>
              <w:pStyle w:val="TableBody"/>
              <w:rPr>
                <w:b/>
                <w:bCs/>
              </w:rPr>
            </w:pPr>
            <w:r w:rsidRPr="00E83AC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78F6DF4E" w14:textId="77777777" w:rsidR="00916881" w:rsidRDefault="00916881" w:rsidP="00E83ACC">
            <w:pPr>
              <w:pStyle w:val="TableBody"/>
            </w:pPr>
            <w:r>
              <w:t>Unique alphanumeric code that identifies the Cashpoint.</w:t>
            </w:r>
          </w:p>
        </w:tc>
      </w:tr>
      <w:tr w:rsidR="00916881" w14:paraId="0FB99108" w14:textId="77777777" w:rsidTr="0009567D">
        <w:trPr>
          <w:cantSplit/>
        </w:trPr>
        <w:tc>
          <w:tcPr>
            <w:tcW w:w="2592" w:type="dxa"/>
            <w:tcBorders>
              <w:top w:val="single" w:sz="4" w:space="0" w:color="000000"/>
              <w:left w:val="single" w:sz="4" w:space="0" w:color="000000"/>
              <w:bottom w:val="single" w:sz="4" w:space="0" w:color="000000"/>
            </w:tcBorders>
          </w:tcPr>
          <w:p w14:paraId="36CEF3A1" w14:textId="77777777" w:rsidR="00916881" w:rsidRPr="00E83ACC" w:rsidRDefault="00916881" w:rsidP="00E83ACC">
            <w:pPr>
              <w:pStyle w:val="TableBody"/>
              <w:rPr>
                <w:b/>
                <w:bCs/>
              </w:rPr>
            </w:pPr>
            <w:r w:rsidRPr="00E83AC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3C6527ED" w14:textId="6891823F" w:rsidR="00916881" w:rsidRDefault="00A267E3" w:rsidP="00E83ACC">
            <w:pPr>
              <w:pStyle w:val="TableBody"/>
            </w:pPr>
            <w:r>
              <w:t xml:space="preserve">A status </w:t>
            </w:r>
            <w:r w:rsidR="00916881">
              <w:t>indicator showing the Pre-emptive alert state. Clicking on the status indicator will take the user to the report for that particular Cashpoint.</w:t>
            </w:r>
          </w:p>
        </w:tc>
      </w:tr>
      <w:tr w:rsidR="00916881" w14:paraId="19CA3E30" w14:textId="77777777" w:rsidTr="0009567D">
        <w:trPr>
          <w:cantSplit/>
        </w:trPr>
        <w:tc>
          <w:tcPr>
            <w:tcW w:w="2592" w:type="dxa"/>
            <w:tcBorders>
              <w:top w:val="single" w:sz="4" w:space="0" w:color="000000"/>
              <w:left w:val="single" w:sz="4" w:space="0" w:color="000000"/>
              <w:bottom w:val="single" w:sz="4" w:space="0" w:color="000000"/>
            </w:tcBorders>
          </w:tcPr>
          <w:p w14:paraId="5CFDA2E4" w14:textId="77777777" w:rsidR="00916881" w:rsidRPr="00E83ACC" w:rsidRDefault="00916881" w:rsidP="00E83ACC">
            <w:pPr>
              <w:pStyle w:val="TableBody"/>
              <w:rPr>
                <w:b/>
                <w:bCs/>
              </w:rPr>
            </w:pPr>
            <w:r w:rsidRPr="00E83ACC">
              <w:rPr>
                <w:b/>
                <w:bCs/>
              </w:rPr>
              <w:t>Run Pre-emptive Alerts Check Button</w:t>
            </w:r>
          </w:p>
        </w:tc>
        <w:tc>
          <w:tcPr>
            <w:tcW w:w="5478" w:type="dxa"/>
            <w:tcBorders>
              <w:top w:val="single" w:sz="4" w:space="0" w:color="000000"/>
              <w:left w:val="single" w:sz="4" w:space="0" w:color="000000"/>
              <w:bottom w:val="single" w:sz="4" w:space="0" w:color="000000"/>
              <w:right w:val="single" w:sz="4" w:space="0" w:color="000000"/>
            </w:tcBorders>
          </w:tcPr>
          <w:p w14:paraId="095EED82" w14:textId="20226653" w:rsidR="00916881" w:rsidRDefault="00916881" w:rsidP="00E83ACC">
            <w:pPr>
              <w:pStyle w:val="TableBody"/>
            </w:pPr>
            <w:r>
              <w:t xml:space="preserve">Allows the user to select the Cashpoints for which the Pre-Emptive Alert Check will be run. The user simply needs to select some or </w:t>
            </w:r>
            <w:r w:rsidR="00E83ACC">
              <w:t>all</w:t>
            </w:r>
            <w:r>
              <w:t xml:space="preserve"> the Cashpoints and submit the report for processing. Once the process has </w:t>
            </w:r>
            <w:r w:rsidR="00A267E3">
              <w:t xml:space="preserve">been </w:t>
            </w:r>
            <w:r>
              <w:t>completed, the report will be displayed for the user.</w:t>
            </w:r>
          </w:p>
        </w:tc>
      </w:tr>
    </w:tbl>
    <w:p w14:paraId="3AF43517" w14:textId="62BC3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688C61E0" w14:textId="77777777" w:rsidR="00E83ACC" w:rsidRDefault="00E83ACC" w:rsidP="006D3C82">
      <w:pPr>
        <w:pStyle w:val="BodyText"/>
      </w:pPr>
    </w:p>
    <w:p w14:paraId="45A57884" w14:textId="77777777" w:rsidR="00916881" w:rsidRDefault="00916881" w:rsidP="00CB794D">
      <w:pPr>
        <w:pStyle w:val="Heading3"/>
      </w:pPr>
      <w:bookmarkStart w:id="1345" w:name="_Ref221697989"/>
      <w:bookmarkStart w:id="1346" w:name="_Toc128718631"/>
      <w:r>
        <w:t>Pre-Emptive Alert Report</w:t>
      </w:r>
      <w:bookmarkEnd w:id="1345"/>
      <w:bookmarkEnd w:id="1346"/>
    </w:p>
    <w:p w14:paraId="780D2C87" w14:textId="313EA219" w:rsidR="00916881" w:rsidRDefault="00916881" w:rsidP="00E83ACC">
      <w:pPr>
        <w:pStyle w:val="BodyText"/>
      </w:pPr>
      <w:r>
        <w:t xml:space="preserve">The Pre-Emptive Alert Report shows a summary for a group or a single Cashpoint. The user </w:t>
      </w:r>
      <w:r w:rsidR="00A267E3">
        <w:t>can</w:t>
      </w:r>
      <w:r>
        <w:t xml:space="preserve"> use this report to see possible or probable shortfall amounts as well as hyperlinks to the Cashpoint so </w:t>
      </w:r>
      <w:r w:rsidR="00362602">
        <w:t>pre-emptive</w:t>
      </w:r>
      <w:r>
        <w:t xml:space="preserve"> measures can be taken to avoid a cash-out situation.  </w:t>
      </w:r>
    </w:p>
    <w:p w14:paraId="2C72294F" w14:textId="03AA6105" w:rsidR="00916881" w:rsidRDefault="00916881" w:rsidP="00F63174">
      <w:pPr>
        <w:pStyle w:val="Caption"/>
        <w:spacing w:before="0" w:after="120"/>
        <w:ind w:left="187" w:hanging="187"/>
        <w:outlineLvl w:val="0"/>
      </w:pPr>
      <w:bookmarkStart w:id="1347" w:name="_Toc128632386"/>
      <w:r>
        <w:t xml:space="preserve">Figure </w:t>
      </w:r>
      <w:ins w:id="1348" w:author="Robbie Moses" w:date="2023-03-02T06:45:00Z">
        <w:r w:rsidR="00624EA3">
          <w:fldChar w:fldCharType="begin"/>
        </w:r>
        <w:r w:rsidR="00624EA3">
          <w:instrText xml:space="preserve"> SEQ Figure \* ARABIC </w:instrText>
        </w:r>
      </w:ins>
      <w:r w:rsidR="00624EA3">
        <w:fldChar w:fldCharType="separate"/>
      </w:r>
      <w:ins w:id="1349" w:author="Robbie Moses" w:date="2023-03-02T06:45:00Z">
        <w:r w:rsidR="00624EA3">
          <w:rPr>
            <w:noProof/>
          </w:rPr>
          <w:t>67</w:t>
        </w:r>
        <w:r w:rsidR="00624EA3">
          <w:fldChar w:fldCharType="end"/>
        </w:r>
      </w:ins>
      <w:ins w:id="1350" w:author="Moses, Robbie" w:date="2023-02-22T02:39:00Z">
        <w:del w:id="1351" w:author="Robbie Moses" w:date="2023-03-02T06:45:00Z">
          <w:r w:rsidR="003B5D4F" w:rsidDel="00624EA3">
            <w:fldChar w:fldCharType="begin"/>
          </w:r>
          <w:r w:rsidR="003B5D4F" w:rsidDel="00624EA3">
            <w:delInstrText xml:space="preserve"> SEQ Figure \* ARABIC </w:delInstrText>
          </w:r>
        </w:del>
      </w:ins>
      <w:del w:id="1352" w:author="Robbie Moses" w:date="2023-03-02T06:45:00Z">
        <w:r w:rsidR="003B5D4F" w:rsidDel="00624EA3">
          <w:fldChar w:fldCharType="separate"/>
        </w:r>
      </w:del>
      <w:ins w:id="1353" w:author="Moses, Robbie" w:date="2023-02-22T02:39:00Z">
        <w:del w:id="1354" w:author="Robbie Moses" w:date="2023-03-02T06:45:00Z">
          <w:r w:rsidR="003B5D4F" w:rsidDel="00624EA3">
            <w:rPr>
              <w:noProof/>
            </w:rPr>
            <w:delText>66</w:delText>
          </w:r>
          <w:r w:rsidR="003B5D4F" w:rsidDel="00624EA3">
            <w:fldChar w:fldCharType="end"/>
          </w:r>
        </w:del>
      </w:ins>
      <w:del w:id="1355"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66</w:delText>
        </w:r>
        <w:r w:rsidRPr="62692672" w:rsidDel="003B5D4F">
          <w:rPr>
            <w:noProof/>
          </w:rPr>
          <w:fldChar w:fldCharType="end"/>
        </w:r>
      </w:del>
      <w:r>
        <w:t>: Pre-Emptive Alert Report Page</w:t>
      </w:r>
      <w:bookmarkEnd w:id="1347"/>
    </w:p>
    <w:p w14:paraId="32A795B0" w14:textId="0831DED2" w:rsidR="00916881" w:rsidRDefault="5DA8EEC5" w:rsidP="006D3C82">
      <w:pPr>
        <w:pStyle w:val="BodyText"/>
      </w:pPr>
      <w:r>
        <w:rPr>
          <w:noProof/>
        </w:rPr>
        <w:drawing>
          <wp:inline distT="0" distB="0" distL="0" distR="0" wp14:anchorId="7A8385A8" wp14:editId="33247C95">
            <wp:extent cx="5486400" cy="2124075"/>
            <wp:effectExtent l="76200" t="76200" r="133350" b="142875"/>
            <wp:docPr id="2146400664" name="Picture 2146400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486400" cy="2124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26608B" w14:textId="3A3D7736" w:rsidR="00916881" w:rsidRDefault="00916881" w:rsidP="00F63174">
      <w:pPr>
        <w:pStyle w:val="Caption"/>
        <w:spacing w:before="0" w:after="120"/>
        <w:ind w:left="187" w:hanging="187"/>
        <w:outlineLvl w:val="0"/>
      </w:pPr>
      <w:bookmarkStart w:id="1356" w:name="_Toc128631004"/>
      <w:r>
        <w:t xml:space="preserve">Table </w:t>
      </w:r>
      <w:r w:rsidR="00027408">
        <w:fldChar w:fldCharType="begin"/>
      </w:r>
      <w:r>
        <w:instrText xml:space="preserve"> SEQ "Table" \*Arabic </w:instrText>
      </w:r>
      <w:r w:rsidR="00027408">
        <w:fldChar w:fldCharType="separate"/>
      </w:r>
      <w:r w:rsidR="00D57607">
        <w:rPr>
          <w:noProof/>
        </w:rPr>
        <w:t>50</w:t>
      </w:r>
      <w:r w:rsidR="00027408">
        <w:rPr>
          <w:noProof/>
        </w:rPr>
        <w:fldChar w:fldCharType="end"/>
      </w:r>
      <w:r>
        <w:t>: Pre-Emptive Alert Report Description</w:t>
      </w:r>
      <w:bookmarkEnd w:id="1356"/>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5BD19940"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7552AC01" w14:textId="77777777" w:rsidR="00916881" w:rsidRDefault="00916881" w:rsidP="00E83ACC">
            <w:pPr>
              <w:pStyle w:val="TableHeading"/>
            </w:pPr>
            <w: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7F9D97B3" w14:textId="77777777" w:rsidR="00916881" w:rsidRDefault="00916881" w:rsidP="00E83ACC">
            <w:pPr>
              <w:pStyle w:val="TableHeading"/>
            </w:pPr>
            <w:r>
              <w:t>Description</w:t>
            </w:r>
          </w:p>
        </w:tc>
      </w:tr>
      <w:tr w:rsidR="00916881" w14:paraId="23DE0AC0" w14:textId="77777777" w:rsidTr="0009567D">
        <w:trPr>
          <w:cantSplit/>
        </w:trPr>
        <w:tc>
          <w:tcPr>
            <w:tcW w:w="2030" w:type="dxa"/>
            <w:tcBorders>
              <w:top w:val="single" w:sz="4" w:space="0" w:color="000000"/>
              <w:left w:val="single" w:sz="4" w:space="0" w:color="000000"/>
              <w:bottom w:val="single" w:sz="4" w:space="0" w:color="000000"/>
            </w:tcBorders>
          </w:tcPr>
          <w:p w14:paraId="12F10365" w14:textId="77777777" w:rsidR="00916881" w:rsidRPr="00030F59" w:rsidRDefault="00916881" w:rsidP="005D23D2">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31BF6AF" w14:textId="737CDB16" w:rsidR="00916881" w:rsidRPr="00030F59" w:rsidDel="009A0491" w:rsidRDefault="00916881" w:rsidP="003D410A">
            <w:pPr>
              <w:pStyle w:val="TableBody"/>
              <w:rPr>
                <w:del w:id="1357" w:author="Robbie Moses" w:date="2023-03-03T01:11:00Z"/>
              </w:rPr>
            </w:pPr>
            <w:r w:rsidRPr="00030F59">
              <w:t xml:space="preserve">Allows the user to select Cashpoints to be displayed in this report. For more information on selecting Cashpoints, See: </w:t>
            </w:r>
            <w:r w:rsidR="00027408" w:rsidRPr="008D3FD9">
              <w:rPr>
                <w:color w:val="4F81BD" w:themeColor="accent1"/>
              </w:rPr>
              <w:fldChar w:fldCharType="begin"/>
            </w:r>
            <w:r w:rsidRPr="008D3FD9">
              <w:rPr>
                <w:color w:val="4F81BD" w:themeColor="accent1"/>
              </w:rPr>
              <w:instrText xml:space="preserve"> REF _Ref236109174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Cashpoint Selector</w:t>
            </w:r>
            <w:r w:rsidR="00027408" w:rsidRPr="008D3FD9">
              <w:rPr>
                <w:color w:val="4F81BD" w:themeColor="accent1"/>
              </w:rPr>
              <w:fldChar w:fldCharType="end"/>
            </w:r>
          </w:p>
          <w:p w14:paraId="22D36BDF" w14:textId="77777777" w:rsidR="00916881" w:rsidRPr="00030F59" w:rsidRDefault="00916881" w:rsidP="003D410A">
            <w:pPr>
              <w:pStyle w:val="TableBody"/>
            </w:pPr>
          </w:p>
        </w:tc>
      </w:tr>
      <w:tr w:rsidR="00916881" w14:paraId="09574AEF" w14:textId="77777777" w:rsidTr="0009567D">
        <w:trPr>
          <w:cantSplit/>
        </w:trPr>
        <w:tc>
          <w:tcPr>
            <w:tcW w:w="2030" w:type="dxa"/>
            <w:tcBorders>
              <w:top w:val="single" w:sz="4" w:space="0" w:color="000000"/>
              <w:left w:val="single" w:sz="4" w:space="0" w:color="000000"/>
              <w:bottom w:val="single" w:sz="4" w:space="0" w:color="000000"/>
            </w:tcBorders>
          </w:tcPr>
          <w:p w14:paraId="184F3F32" w14:textId="77777777" w:rsidR="00916881" w:rsidRPr="00030F59" w:rsidRDefault="00916881" w:rsidP="005D23D2">
            <w:pPr>
              <w:pStyle w:val="TableBody"/>
              <w:rPr>
                <w:b/>
                <w:bCs/>
              </w:rPr>
            </w:pPr>
            <w:r w:rsidRPr="00030F59">
              <w:rPr>
                <w:b/>
                <w:bCs/>
              </w:rPr>
              <w:lastRenderedPageBreak/>
              <w:t>Display Cashpoint Name</w:t>
            </w:r>
          </w:p>
        </w:tc>
        <w:tc>
          <w:tcPr>
            <w:tcW w:w="6040" w:type="dxa"/>
            <w:tcBorders>
              <w:top w:val="single" w:sz="4" w:space="0" w:color="000000"/>
              <w:left w:val="single" w:sz="4" w:space="0" w:color="000000"/>
              <w:bottom w:val="single" w:sz="4" w:space="0" w:color="000000"/>
              <w:right w:val="single" w:sz="4" w:space="0" w:color="000000"/>
            </w:tcBorders>
          </w:tcPr>
          <w:p w14:paraId="333813AB" w14:textId="01BCDAAA" w:rsidR="00916881" w:rsidRPr="00030F59" w:rsidRDefault="00916881" w:rsidP="00030F59">
            <w:pPr>
              <w:pStyle w:val="TableBody"/>
            </w:pPr>
            <w:r w:rsidRPr="00030F59">
              <w:t>This option will display a column with the Cashpoint name in the report. By default</w:t>
            </w:r>
            <w:r w:rsidR="00A267E3" w:rsidRPr="00030F59">
              <w:t>,</w:t>
            </w:r>
            <w:r w:rsidRPr="00030F59">
              <w:t xml:space="preserve"> the report does not display this information.</w:t>
            </w:r>
          </w:p>
        </w:tc>
      </w:tr>
      <w:tr w:rsidR="00916881" w14:paraId="71C034DD" w14:textId="77777777" w:rsidTr="0009567D">
        <w:trPr>
          <w:cantSplit/>
        </w:trPr>
        <w:tc>
          <w:tcPr>
            <w:tcW w:w="2030" w:type="dxa"/>
            <w:tcBorders>
              <w:top w:val="single" w:sz="4" w:space="0" w:color="000000"/>
              <w:left w:val="single" w:sz="4" w:space="0" w:color="000000"/>
              <w:bottom w:val="single" w:sz="4" w:space="0" w:color="000000"/>
            </w:tcBorders>
          </w:tcPr>
          <w:p w14:paraId="74E2750F" w14:textId="77777777" w:rsidR="00916881" w:rsidRPr="00030F59" w:rsidRDefault="00916881" w:rsidP="005D23D2">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2EB1B02B" w14:textId="350BE1C9" w:rsidR="00916881" w:rsidRPr="00030F59" w:rsidRDefault="00916881" w:rsidP="00030F59">
            <w:pPr>
              <w:pStyle w:val="TableBody"/>
            </w:pPr>
            <w:r w:rsidRPr="00030F59">
              <w:t xml:space="preserve">Submits the report to be processed. When the report has finished, it will be displayed for the user in the selected format (HTML, PDF, and CSV). For more information on reporting and report options, See: </w:t>
            </w:r>
            <w:r w:rsidRPr="008D3FD9">
              <w:rPr>
                <w:color w:val="4F81BD" w:themeColor="accent1"/>
              </w:rPr>
              <w:t xml:space="preserve"> </w:t>
            </w:r>
            <w:r w:rsidR="00027408" w:rsidRPr="008D3FD9">
              <w:rPr>
                <w:color w:val="4F81BD" w:themeColor="accent1"/>
              </w:rPr>
              <w:fldChar w:fldCharType="begin"/>
            </w:r>
            <w:r w:rsidRPr="008D3FD9">
              <w:rPr>
                <w:color w:val="4F81BD" w:themeColor="accent1"/>
              </w:rPr>
              <w:instrText xml:space="preserve"> REF _Ref221588189 \h </w:instrText>
            </w:r>
            <w:r w:rsidR="005D23D2" w:rsidRPr="008D3FD9">
              <w:rPr>
                <w:color w:val="4F81BD" w:themeColor="accent1"/>
              </w:rPr>
              <w:instrText xml:space="preserve"> \* MERGEFORMAT </w:instrText>
            </w:r>
            <w:r w:rsidR="00027408" w:rsidRPr="008D3FD9">
              <w:rPr>
                <w:color w:val="4F81BD" w:themeColor="accent1"/>
              </w:rPr>
            </w:r>
            <w:r w:rsidR="00027408" w:rsidRPr="008D3FD9">
              <w:rPr>
                <w:color w:val="4F81BD" w:themeColor="accent1"/>
              </w:rPr>
              <w:fldChar w:fldCharType="separate"/>
            </w:r>
            <w:r w:rsidR="00D57607" w:rsidRPr="008D3FD9">
              <w:rPr>
                <w:color w:val="4F81BD" w:themeColor="accent1"/>
              </w:rPr>
              <w:t>Reports Tab</w:t>
            </w:r>
            <w:r w:rsidR="00027408" w:rsidRPr="008D3FD9">
              <w:rPr>
                <w:color w:val="4F81BD" w:themeColor="accent1"/>
              </w:rPr>
              <w:fldChar w:fldCharType="end"/>
            </w:r>
          </w:p>
        </w:tc>
      </w:tr>
      <w:tr w:rsidR="00916881" w14:paraId="256EC2E1" w14:textId="77777777" w:rsidTr="0009567D">
        <w:trPr>
          <w:cantSplit/>
        </w:trPr>
        <w:tc>
          <w:tcPr>
            <w:tcW w:w="2030" w:type="dxa"/>
            <w:tcBorders>
              <w:top w:val="single" w:sz="4" w:space="0" w:color="000000"/>
              <w:left w:val="single" w:sz="4" w:space="0" w:color="000000"/>
              <w:bottom w:val="single" w:sz="4" w:space="0" w:color="000000"/>
            </w:tcBorders>
          </w:tcPr>
          <w:p w14:paraId="75B8FAEB" w14:textId="77777777" w:rsidR="00916881" w:rsidRPr="00030F59" w:rsidRDefault="00916881" w:rsidP="005D23D2">
            <w:pPr>
              <w:pStyle w:val="TableBody"/>
              <w:rPr>
                <w:b/>
                <w:bCs/>
              </w:rPr>
            </w:pPr>
            <w:r w:rsidRPr="00030F59">
              <w:rPr>
                <w:b/>
                <w:bCs/>
              </w:rPr>
              <w:t>Date</w:t>
            </w:r>
          </w:p>
        </w:tc>
        <w:tc>
          <w:tcPr>
            <w:tcW w:w="6040" w:type="dxa"/>
            <w:tcBorders>
              <w:top w:val="single" w:sz="4" w:space="0" w:color="000000"/>
              <w:left w:val="single" w:sz="4" w:space="0" w:color="000000"/>
              <w:bottom w:val="single" w:sz="4" w:space="0" w:color="000000"/>
              <w:right w:val="single" w:sz="4" w:space="0" w:color="000000"/>
            </w:tcBorders>
          </w:tcPr>
          <w:p w14:paraId="547EF44B" w14:textId="77777777" w:rsidR="00916881" w:rsidRPr="00030F59" w:rsidRDefault="00916881" w:rsidP="00030F59">
            <w:pPr>
              <w:pStyle w:val="TableBody"/>
            </w:pPr>
            <w:r w:rsidRPr="00030F59">
              <w:t>The date of the entry.</w:t>
            </w:r>
          </w:p>
        </w:tc>
      </w:tr>
      <w:tr w:rsidR="00916881" w14:paraId="25A2A81F" w14:textId="77777777" w:rsidTr="0009567D">
        <w:trPr>
          <w:cantSplit/>
        </w:trPr>
        <w:tc>
          <w:tcPr>
            <w:tcW w:w="2030" w:type="dxa"/>
            <w:tcBorders>
              <w:top w:val="single" w:sz="4" w:space="0" w:color="000000"/>
              <w:left w:val="single" w:sz="4" w:space="0" w:color="000000"/>
              <w:bottom w:val="single" w:sz="4" w:space="0" w:color="000000"/>
            </w:tcBorders>
          </w:tcPr>
          <w:p w14:paraId="2536FF37" w14:textId="77777777" w:rsidR="00916881" w:rsidRPr="00030F59" w:rsidRDefault="00916881" w:rsidP="005D23D2">
            <w:pPr>
              <w:pStyle w:val="TableBody"/>
              <w:rPr>
                <w:b/>
                <w:bCs/>
              </w:rPr>
            </w:pPr>
            <w:r w:rsidRPr="00030F59">
              <w:rPr>
                <w:b/>
                <w:bCs/>
              </w:rPr>
              <w:t>Cashpoint Type</w:t>
            </w:r>
          </w:p>
        </w:tc>
        <w:tc>
          <w:tcPr>
            <w:tcW w:w="6040" w:type="dxa"/>
            <w:tcBorders>
              <w:top w:val="single" w:sz="4" w:space="0" w:color="000000"/>
              <w:left w:val="single" w:sz="4" w:space="0" w:color="000000"/>
              <w:bottom w:val="single" w:sz="4" w:space="0" w:color="000000"/>
              <w:right w:val="single" w:sz="4" w:space="0" w:color="000000"/>
            </w:tcBorders>
          </w:tcPr>
          <w:p w14:paraId="49E9B3C7" w14:textId="77777777" w:rsidR="00916881" w:rsidRPr="00030F59" w:rsidRDefault="00916881" w:rsidP="00030F59">
            <w:pPr>
              <w:pStyle w:val="TableBody"/>
            </w:pPr>
            <w:r w:rsidRPr="00030F59">
              <w:t xml:space="preserve">Cashpoint type: branch or ATM. </w:t>
            </w:r>
          </w:p>
        </w:tc>
      </w:tr>
      <w:tr w:rsidR="00916881" w14:paraId="06813D9C" w14:textId="77777777" w:rsidTr="0009567D">
        <w:trPr>
          <w:cantSplit/>
        </w:trPr>
        <w:tc>
          <w:tcPr>
            <w:tcW w:w="2030" w:type="dxa"/>
            <w:tcBorders>
              <w:top w:val="single" w:sz="4" w:space="0" w:color="000000"/>
              <w:left w:val="single" w:sz="4" w:space="0" w:color="000000"/>
              <w:bottom w:val="single" w:sz="4" w:space="0" w:color="000000"/>
            </w:tcBorders>
          </w:tcPr>
          <w:p w14:paraId="6C186408" w14:textId="77777777" w:rsidR="00916881" w:rsidRPr="00030F59" w:rsidRDefault="00916881" w:rsidP="005D23D2">
            <w:pPr>
              <w:pStyle w:val="TableBody"/>
              <w:rPr>
                <w:b/>
                <w:bCs/>
              </w:rPr>
            </w:pPr>
            <w:r w:rsidRPr="00030F59">
              <w:rPr>
                <w:b/>
                <w:bCs/>
              </w:rPr>
              <w:t>Cashpoint ID</w:t>
            </w:r>
          </w:p>
        </w:tc>
        <w:tc>
          <w:tcPr>
            <w:tcW w:w="6040" w:type="dxa"/>
            <w:tcBorders>
              <w:top w:val="single" w:sz="4" w:space="0" w:color="000000"/>
              <w:left w:val="single" w:sz="4" w:space="0" w:color="000000"/>
              <w:bottom w:val="single" w:sz="4" w:space="0" w:color="000000"/>
              <w:right w:val="single" w:sz="4" w:space="0" w:color="000000"/>
            </w:tcBorders>
          </w:tcPr>
          <w:p w14:paraId="7EC27EA3" w14:textId="3C0F22AC" w:rsidR="00916881" w:rsidRDefault="00916881" w:rsidP="00030F59">
            <w:pPr>
              <w:pStyle w:val="TableBody"/>
            </w:pPr>
            <w:r>
              <w:t xml:space="preserve">Unique alphanumeric code that identifies the Cashpoint. The user can click on the hyperlink to go directly to the Cashpoint to take </w:t>
            </w:r>
            <w:r w:rsidR="00362602">
              <w:t>pre-emptive</w:t>
            </w:r>
            <w:r>
              <w:t xml:space="preserve"> measures to avoid a cash-out situation.</w:t>
            </w:r>
          </w:p>
        </w:tc>
      </w:tr>
      <w:tr w:rsidR="00916881" w14:paraId="7AE0DA27" w14:textId="77777777" w:rsidTr="0009567D">
        <w:trPr>
          <w:cantSplit/>
        </w:trPr>
        <w:tc>
          <w:tcPr>
            <w:tcW w:w="2030" w:type="dxa"/>
            <w:tcBorders>
              <w:top w:val="single" w:sz="4" w:space="0" w:color="000000"/>
              <w:left w:val="single" w:sz="4" w:space="0" w:color="000000"/>
              <w:bottom w:val="single" w:sz="4" w:space="0" w:color="000000"/>
            </w:tcBorders>
          </w:tcPr>
          <w:p w14:paraId="27255008" w14:textId="77777777" w:rsidR="00916881" w:rsidRPr="00030F59" w:rsidRDefault="00916881" w:rsidP="005D23D2">
            <w:pPr>
              <w:pStyle w:val="TableBody"/>
              <w:rPr>
                <w:b/>
                <w:bCs/>
              </w:rPr>
            </w:pPr>
            <w:r w:rsidRPr="00030F59">
              <w:rPr>
                <w:b/>
                <w:bCs/>
              </w:rPr>
              <w:t xml:space="preserve">Currency </w:t>
            </w:r>
          </w:p>
        </w:tc>
        <w:tc>
          <w:tcPr>
            <w:tcW w:w="6040" w:type="dxa"/>
            <w:tcBorders>
              <w:top w:val="single" w:sz="4" w:space="0" w:color="000000"/>
              <w:left w:val="single" w:sz="4" w:space="0" w:color="000000"/>
              <w:bottom w:val="single" w:sz="4" w:space="0" w:color="000000"/>
              <w:right w:val="single" w:sz="4" w:space="0" w:color="000000"/>
            </w:tcBorders>
          </w:tcPr>
          <w:p w14:paraId="5D7C0BE3" w14:textId="77777777" w:rsidR="00916881" w:rsidRDefault="00916881" w:rsidP="00030F59">
            <w:pPr>
              <w:pStyle w:val="TableBody"/>
            </w:pPr>
            <w:r>
              <w:t>ISO Currency identification of the currency for the Cashpoint.</w:t>
            </w:r>
          </w:p>
        </w:tc>
      </w:tr>
      <w:tr w:rsidR="00916881" w14:paraId="6E3B559B" w14:textId="77777777" w:rsidTr="0009567D">
        <w:trPr>
          <w:cantSplit/>
        </w:trPr>
        <w:tc>
          <w:tcPr>
            <w:tcW w:w="2030" w:type="dxa"/>
            <w:tcBorders>
              <w:top w:val="single" w:sz="4" w:space="0" w:color="000000"/>
              <w:left w:val="single" w:sz="4" w:space="0" w:color="000000"/>
              <w:bottom w:val="single" w:sz="4" w:space="0" w:color="000000"/>
            </w:tcBorders>
          </w:tcPr>
          <w:p w14:paraId="1F1E1071" w14:textId="77777777" w:rsidR="00916881" w:rsidRPr="00030F59" w:rsidRDefault="00916881" w:rsidP="005D23D2">
            <w:pPr>
              <w:pStyle w:val="TableBody"/>
              <w:rPr>
                <w:b/>
                <w:bCs/>
              </w:rPr>
            </w:pPr>
            <w:r w:rsidRPr="00030F59">
              <w:rPr>
                <w:b/>
                <w:bCs/>
              </w:rPr>
              <w:t>Opening Balance</w:t>
            </w:r>
          </w:p>
        </w:tc>
        <w:tc>
          <w:tcPr>
            <w:tcW w:w="6040" w:type="dxa"/>
            <w:tcBorders>
              <w:top w:val="single" w:sz="4" w:space="0" w:color="000000"/>
              <w:left w:val="single" w:sz="4" w:space="0" w:color="000000"/>
              <w:bottom w:val="single" w:sz="4" w:space="0" w:color="000000"/>
              <w:right w:val="single" w:sz="4" w:space="0" w:color="000000"/>
            </w:tcBorders>
          </w:tcPr>
          <w:p w14:paraId="5F6985B5" w14:textId="77777777" w:rsidR="00916881" w:rsidRDefault="00916881" w:rsidP="00030F59">
            <w:pPr>
              <w:pStyle w:val="TableBody"/>
            </w:pPr>
            <w:r>
              <w:t>The projected opening balance at the beginning of the day for this Cashpoint and currency.</w:t>
            </w:r>
          </w:p>
        </w:tc>
      </w:tr>
      <w:tr w:rsidR="00916881" w14:paraId="44A2C910" w14:textId="77777777" w:rsidTr="0009567D">
        <w:trPr>
          <w:cantSplit/>
        </w:trPr>
        <w:tc>
          <w:tcPr>
            <w:tcW w:w="2030" w:type="dxa"/>
            <w:tcBorders>
              <w:top w:val="single" w:sz="4" w:space="0" w:color="000000"/>
              <w:left w:val="single" w:sz="4" w:space="0" w:color="000000"/>
              <w:bottom w:val="single" w:sz="4" w:space="0" w:color="000000"/>
            </w:tcBorders>
          </w:tcPr>
          <w:p w14:paraId="755007E0" w14:textId="77777777" w:rsidR="00916881" w:rsidRPr="00030F59" w:rsidRDefault="00916881" w:rsidP="005D23D2">
            <w:pPr>
              <w:pStyle w:val="TableBody"/>
              <w:rPr>
                <w:b/>
                <w:bCs/>
              </w:rPr>
            </w:pPr>
            <w:r w:rsidRPr="00030F59">
              <w:rPr>
                <w:b/>
                <w:bCs/>
              </w:rPr>
              <w:t>Shortfall Amount</w:t>
            </w:r>
          </w:p>
        </w:tc>
        <w:tc>
          <w:tcPr>
            <w:tcW w:w="6040" w:type="dxa"/>
            <w:tcBorders>
              <w:top w:val="single" w:sz="4" w:space="0" w:color="000000"/>
              <w:left w:val="single" w:sz="4" w:space="0" w:color="000000"/>
              <w:bottom w:val="single" w:sz="4" w:space="0" w:color="000000"/>
              <w:right w:val="single" w:sz="4" w:space="0" w:color="000000"/>
            </w:tcBorders>
          </w:tcPr>
          <w:p w14:paraId="1A4B2439" w14:textId="77777777" w:rsidR="00916881" w:rsidRDefault="00916881" w:rsidP="00030F59">
            <w:pPr>
              <w:pStyle w:val="TableBody"/>
            </w:pPr>
            <w:r>
              <w:t xml:space="preserve">The amount that the Cashpoint will go is deficient compared to the day’s Required Balance. </w:t>
            </w:r>
          </w:p>
          <w:p w14:paraId="4FB95E52" w14:textId="77777777" w:rsidR="00916881" w:rsidRDefault="00916881" w:rsidP="00030F59">
            <w:pPr>
              <w:pStyle w:val="TableBody"/>
            </w:pPr>
            <w:r>
              <w:rPr>
                <w:b/>
              </w:rPr>
              <w:t xml:space="preserve">Red - </w:t>
            </w:r>
            <w:r>
              <w:t>Indicates an out-of-cash situation meaning the Net Demand of that day is greater than the Opening Balance.</w:t>
            </w:r>
          </w:p>
          <w:p w14:paraId="156451CC" w14:textId="77777777" w:rsidR="00916881" w:rsidRDefault="00916881" w:rsidP="00030F59">
            <w:pPr>
              <w:pStyle w:val="TableBody"/>
            </w:pPr>
            <w:r>
              <w:rPr>
                <w:b/>
              </w:rPr>
              <w:t>Yellow</w:t>
            </w:r>
            <w:r>
              <w:t xml:space="preserve"> - Indicates that the balance is below the Required Balance.</w:t>
            </w:r>
          </w:p>
        </w:tc>
      </w:tr>
      <w:tr w:rsidR="00916881" w14:paraId="5FEFE55C" w14:textId="77777777" w:rsidTr="0009567D">
        <w:trPr>
          <w:cantSplit/>
        </w:trPr>
        <w:tc>
          <w:tcPr>
            <w:tcW w:w="2030" w:type="dxa"/>
            <w:tcBorders>
              <w:top w:val="single" w:sz="4" w:space="0" w:color="000000"/>
              <w:left w:val="single" w:sz="4" w:space="0" w:color="000000"/>
              <w:bottom w:val="single" w:sz="4" w:space="0" w:color="000000"/>
            </w:tcBorders>
          </w:tcPr>
          <w:p w14:paraId="34084F5E" w14:textId="77777777" w:rsidR="00916881" w:rsidRPr="00030F59" w:rsidRDefault="00916881" w:rsidP="005D23D2">
            <w:pPr>
              <w:pStyle w:val="TableBody"/>
              <w:rPr>
                <w:b/>
                <w:bCs/>
              </w:rPr>
            </w:pPr>
            <w:r w:rsidRPr="00030F59">
              <w:rPr>
                <w:b/>
                <w:bCs/>
              </w:rPr>
              <w:t>Required Balance</w:t>
            </w:r>
          </w:p>
        </w:tc>
        <w:tc>
          <w:tcPr>
            <w:tcW w:w="6040" w:type="dxa"/>
            <w:tcBorders>
              <w:top w:val="single" w:sz="4" w:space="0" w:color="000000"/>
              <w:left w:val="single" w:sz="4" w:space="0" w:color="000000"/>
              <w:bottom w:val="single" w:sz="4" w:space="0" w:color="000000"/>
              <w:right w:val="single" w:sz="4" w:space="0" w:color="000000"/>
            </w:tcBorders>
          </w:tcPr>
          <w:p w14:paraId="3DD999D9" w14:textId="23E1B842" w:rsidR="00916881" w:rsidRDefault="00916881" w:rsidP="00030F59">
            <w:pPr>
              <w:pStyle w:val="TableBody"/>
              <w:rPr>
                <w:b/>
              </w:rPr>
            </w:pPr>
            <w:r>
              <w:t xml:space="preserve">The Required Balance is calculated each day based on the Cashpoint parameters and the Cashpoint Net Demand. For more information on Required Balances and Cashpoint Parameters, see: </w:t>
            </w:r>
            <w:r w:rsidR="00027408" w:rsidRPr="00362602">
              <w:rPr>
                <w:b/>
                <w:color w:val="4F81BD" w:themeColor="accent1"/>
              </w:rPr>
              <w:fldChar w:fldCharType="begin"/>
            </w:r>
            <w:r w:rsidRPr="00362602">
              <w:rPr>
                <w:b/>
                <w:color w:val="4F81BD" w:themeColor="accent1"/>
              </w:rPr>
              <w:instrText xml:space="preserve"> REF _Ref236109253 \h </w:instrText>
            </w:r>
            <w:r w:rsidR="005D23D2" w:rsidRPr="00362602">
              <w:rPr>
                <w:b/>
                <w:color w:val="4F81BD" w:themeColor="accent1"/>
              </w:rPr>
              <w:instrText xml:space="preserve"> \* MERGEFORMAT </w:instrText>
            </w:r>
            <w:r w:rsidR="00027408" w:rsidRPr="00362602">
              <w:rPr>
                <w:b/>
                <w:color w:val="4F81BD" w:themeColor="accent1"/>
              </w:rPr>
            </w:r>
            <w:r w:rsidR="00027408" w:rsidRPr="00362602">
              <w:rPr>
                <w:b/>
                <w:color w:val="4F81BD" w:themeColor="accent1"/>
              </w:rPr>
              <w:fldChar w:fldCharType="separate"/>
            </w:r>
            <w:r w:rsidR="00D57607" w:rsidRPr="00362602">
              <w:rPr>
                <w:color w:val="4F81BD" w:themeColor="accent1"/>
              </w:rPr>
              <w:t>Cashpoint</w:t>
            </w:r>
            <w:r w:rsidR="00D57607" w:rsidRPr="00362602">
              <w:rPr>
                <w:rFonts w:ascii="Wingdings" w:hAnsi="Wingdings"/>
                <w:color w:val="4F81BD" w:themeColor="accent1"/>
              </w:rPr>
              <w:t></w:t>
            </w:r>
            <w:r w:rsidR="00D57607" w:rsidRPr="00362602">
              <w:rPr>
                <w:color w:val="4F81BD" w:themeColor="accent1"/>
              </w:rPr>
              <w:t>Main</w:t>
            </w:r>
            <w:r w:rsidR="00D57607" w:rsidRPr="00362602">
              <w:rPr>
                <w:rFonts w:ascii="Wingdings" w:hAnsi="Wingdings"/>
                <w:color w:val="4F81BD" w:themeColor="accent1"/>
              </w:rPr>
              <w:t></w:t>
            </w:r>
            <w:r w:rsidR="00D57607" w:rsidRPr="00362602">
              <w:rPr>
                <w:color w:val="4F81BD" w:themeColor="accent1"/>
              </w:rPr>
              <w:t>Overview</w:t>
            </w:r>
            <w:r w:rsidR="00027408" w:rsidRPr="00362602">
              <w:rPr>
                <w:b/>
                <w:color w:val="4F81BD" w:themeColor="accent1"/>
              </w:rPr>
              <w:fldChar w:fldCharType="end"/>
            </w:r>
          </w:p>
        </w:tc>
      </w:tr>
      <w:tr w:rsidR="00916881" w14:paraId="541E369D" w14:textId="77777777" w:rsidTr="0009567D">
        <w:trPr>
          <w:cantSplit/>
        </w:trPr>
        <w:tc>
          <w:tcPr>
            <w:tcW w:w="2030" w:type="dxa"/>
            <w:tcBorders>
              <w:top w:val="single" w:sz="4" w:space="0" w:color="000000"/>
              <w:left w:val="single" w:sz="4" w:space="0" w:color="000000"/>
              <w:bottom w:val="single" w:sz="4" w:space="0" w:color="000000"/>
            </w:tcBorders>
          </w:tcPr>
          <w:p w14:paraId="113ED7DC" w14:textId="77777777" w:rsidR="00916881" w:rsidRPr="00030F59" w:rsidRDefault="00916881" w:rsidP="005D23D2">
            <w:pPr>
              <w:pStyle w:val="TableBody"/>
              <w:rPr>
                <w:b/>
                <w:bCs/>
              </w:rPr>
            </w:pPr>
            <w:r w:rsidRPr="00030F59">
              <w:rPr>
                <w:b/>
                <w:bCs/>
              </w:rPr>
              <w:t xml:space="preserve">Net Demand </w:t>
            </w:r>
          </w:p>
        </w:tc>
        <w:tc>
          <w:tcPr>
            <w:tcW w:w="6040" w:type="dxa"/>
            <w:tcBorders>
              <w:top w:val="single" w:sz="4" w:space="0" w:color="000000"/>
              <w:left w:val="single" w:sz="4" w:space="0" w:color="000000"/>
              <w:bottom w:val="single" w:sz="4" w:space="0" w:color="000000"/>
              <w:right w:val="single" w:sz="4" w:space="0" w:color="000000"/>
            </w:tcBorders>
          </w:tcPr>
          <w:p w14:paraId="32EBD9CE" w14:textId="5F835283" w:rsidR="00916881" w:rsidRDefault="00916881" w:rsidP="00030F59">
            <w:pPr>
              <w:pStyle w:val="TableBody"/>
            </w:pPr>
            <w:r>
              <w:t xml:space="preserve">For Branches and Advanced Devices, this field will represent Net Demand (deposits – withdrawals) for the day when this </w:t>
            </w:r>
            <w:r w:rsidR="00030F59">
              <w:t>warning/alert</w:t>
            </w:r>
            <w:r>
              <w:t xml:space="preserve"> will occur. </w:t>
            </w:r>
          </w:p>
          <w:p w14:paraId="1D0F873C" w14:textId="6724C514" w:rsidR="00916881" w:rsidRDefault="00916881" w:rsidP="00030F59">
            <w:pPr>
              <w:pStyle w:val="TableBody"/>
            </w:pPr>
            <w:r>
              <w:t xml:space="preserve">For Replace Cassette, Add Cash, and Combined ATMs this field represents forecasted customer withdrawals for the day when this </w:t>
            </w:r>
            <w:r w:rsidR="00362602">
              <w:t>warning/alert</w:t>
            </w:r>
            <w:r>
              <w:t xml:space="preserve"> will occur. </w:t>
            </w:r>
          </w:p>
          <w:p w14:paraId="77C3C2A3" w14:textId="77777777" w:rsidR="00916881" w:rsidRDefault="00916881" w:rsidP="00030F59">
            <w:pPr>
              <w:pStyle w:val="TableBody"/>
            </w:pPr>
            <w:r>
              <w:t>For ATMs, net demand on a service day will represent Pre-Withdrawals from the horizon where Pre-Withdrawals = Pre-Replenishment Percentage x Forecasted Withdrawals.</w:t>
            </w:r>
          </w:p>
          <w:p w14:paraId="2C0EF01C" w14:textId="77777777" w:rsidR="00916881" w:rsidRDefault="00916881" w:rsidP="00030F59">
            <w:pPr>
              <w:pStyle w:val="TableBody"/>
            </w:pPr>
            <w:r>
              <w:t>For ATMs, net demand on a non-service day will represent Withdrawals from the horizon.</w:t>
            </w:r>
          </w:p>
        </w:tc>
      </w:tr>
      <w:tr w:rsidR="00916881" w14:paraId="21B2E685" w14:textId="77777777" w:rsidTr="0009567D">
        <w:trPr>
          <w:cantSplit/>
        </w:trPr>
        <w:tc>
          <w:tcPr>
            <w:tcW w:w="2030" w:type="dxa"/>
            <w:tcBorders>
              <w:top w:val="single" w:sz="4" w:space="0" w:color="000000"/>
              <w:left w:val="single" w:sz="4" w:space="0" w:color="000000"/>
              <w:bottom w:val="single" w:sz="4" w:space="0" w:color="000000"/>
            </w:tcBorders>
          </w:tcPr>
          <w:p w14:paraId="26221A13" w14:textId="77777777" w:rsidR="00916881" w:rsidRPr="00030F59" w:rsidRDefault="00916881" w:rsidP="005D23D2">
            <w:pPr>
              <w:pStyle w:val="TableBody"/>
              <w:rPr>
                <w:b/>
                <w:bCs/>
              </w:rPr>
            </w:pPr>
            <w:r w:rsidRPr="00030F59">
              <w:rPr>
                <w:b/>
                <w:bCs/>
              </w:rPr>
              <w:lastRenderedPageBreak/>
              <w:t>Accumulated Demand</w:t>
            </w:r>
          </w:p>
        </w:tc>
        <w:tc>
          <w:tcPr>
            <w:tcW w:w="6040" w:type="dxa"/>
            <w:tcBorders>
              <w:top w:val="single" w:sz="4" w:space="0" w:color="000000"/>
              <w:left w:val="single" w:sz="4" w:space="0" w:color="000000"/>
              <w:bottom w:val="single" w:sz="4" w:space="0" w:color="000000"/>
              <w:right w:val="single" w:sz="4" w:space="0" w:color="000000"/>
            </w:tcBorders>
          </w:tcPr>
          <w:p w14:paraId="054F1A1B" w14:textId="451D6BD2" w:rsidR="00916881" w:rsidRPr="00030F59" w:rsidRDefault="00916881" w:rsidP="00030F59">
            <w:pPr>
              <w:pStyle w:val="TableBody"/>
            </w:pPr>
            <w:r w:rsidRPr="00030F59">
              <w:t>For Branches and Advanced Devices</w:t>
            </w:r>
            <w:r w:rsidR="00A267E3" w:rsidRPr="00030F59">
              <w:t>,</w:t>
            </w:r>
            <w:r w:rsidRPr="00030F59">
              <w:t xml:space="preserve"> this field will represent accumulated net demand (deposits – withdrawals) from today’s date (system date) to the day this particular warning/alert will occur. </w:t>
            </w:r>
          </w:p>
          <w:p w14:paraId="46A9310F" w14:textId="77777777" w:rsidR="00916881" w:rsidRPr="00030F59" w:rsidRDefault="00916881" w:rsidP="00030F59">
            <w:pPr>
              <w:pStyle w:val="TableBody"/>
            </w:pPr>
            <w:r w:rsidRPr="00030F59">
              <w:t xml:space="preserve">For Replace, Add Cash and Combined ATMs this field represents accumulated customer withdrawals from today’s date (system date) to the day this particular warning/alert will occur. </w:t>
            </w:r>
          </w:p>
          <w:p w14:paraId="63CBEF94" w14:textId="4ADD728C" w:rsidR="00916881" w:rsidRDefault="00916881" w:rsidP="00030F59">
            <w:pPr>
              <w:pStyle w:val="TableBody"/>
            </w:pPr>
            <w:r w:rsidRPr="00030F59">
              <w:t xml:space="preserve">Accumulated demand will provide analyst information on how much demand the Cashpoint will have to cover until the projected </w:t>
            </w:r>
            <w:r w:rsidR="00A267E3" w:rsidRPr="00030F59">
              <w:t>cash-</w:t>
            </w:r>
            <w:r w:rsidRPr="00030F59">
              <w:t>out situation.</w:t>
            </w:r>
            <w:r>
              <w:t xml:space="preserve"> </w:t>
            </w:r>
          </w:p>
        </w:tc>
      </w:tr>
      <w:tr w:rsidR="00916881" w14:paraId="505A987F" w14:textId="77777777" w:rsidTr="0009567D">
        <w:trPr>
          <w:cantSplit/>
          <w:trHeight w:val="650"/>
        </w:trPr>
        <w:tc>
          <w:tcPr>
            <w:tcW w:w="2030" w:type="dxa"/>
            <w:tcBorders>
              <w:top w:val="single" w:sz="4" w:space="0" w:color="000000"/>
              <w:left w:val="single" w:sz="4" w:space="0" w:color="000000"/>
              <w:bottom w:val="single" w:sz="4" w:space="0" w:color="000000"/>
            </w:tcBorders>
          </w:tcPr>
          <w:p w14:paraId="6742496A" w14:textId="77777777" w:rsidR="00916881" w:rsidRPr="00030F59" w:rsidRDefault="00916881" w:rsidP="00030F59">
            <w:pPr>
              <w:pStyle w:val="TableBody"/>
              <w:rPr>
                <w:b/>
                <w:bCs/>
              </w:rPr>
            </w:pPr>
            <w:r w:rsidRPr="00030F59">
              <w:rPr>
                <w:b/>
                <w:bCs/>
              </w:rPr>
              <w:t>Next Delivery Date</w:t>
            </w:r>
          </w:p>
        </w:tc>
        <w:tc>
          <w:tcPr>
            <w:tcW w:w="6040" w:type="dxa"/>
            <w:tcBorders>
              <w:top w:val="single" w:sz="4" w:space="0" w:color="000000"/>
              <w:left w:val="single" w:sz="4" w:space="0" w:color="000000"/>
              <w:bottom w:val="single" w:sz="4" w:space="0" w:color="000000"/>
              <w:right w:val="single" w:sz="4" w:space="0" w:color="000000"/>
            </w:tcBorders>
          </w:tcPr>
          <w:p w14:paraId="75076430" w14:textId="77777777" w:rsidR="00916881" w:rsidRDefault="00916881" w:rsidP="00030F59">
            <w:pPr>
              <w:pStyle w:val="TableBody"/>
            </w:pPr>
            <w:r>
              <w:t xml:space="preserve">The date of the next normal delivery that has been recommended by the system (if the recommendation has been generated for this Cashpoint). </w:t>
            </w:r>
          </w:p>
          <w:p w14:paraId="379B68DE" w14:textId="77CF4B68" w:rsidR="00916881" w:rsidRDefault="00916881" w:rsidP="00030F59">
            <w:pPr>
              <w:pStyle w:val="TableBody"/>
            </w:pPr>
            <w:r>
              <w:t>The Next Delivery Date includes Normal Recommendations or Confirmed Normal Orders due today or later. However</w:t>
            </w:r>
            <w:r w:rsidR="00A267E3">
              <w:t>,</w:t>
            </w:r>
            <w:r>
              <w:t xml:space="preserve"> due to the nature of Emergency Orders and Recommendations, they do not show up as the Next Delivery date or Amount unless they have been confirmed as Orders and are Due to be delivered AFTER the current day. This is because Emergency Orders and Recommendations are not guaranteed and require user intervention to ensure they are confirmed into Orders. </w:t>
            </w:r>
          </w:p>
          <w:p w14:paraId="6012E7FC" w14:textId="77777777" w:rsidR="00916881" w:rsidRDefault="00916881" w:rsidP="00030F59">
            <w:pPr>
              <w:pStyle w:val="TableBody"/>
            </w:pPr>
            <w:r>
              <w:t>Additionally, if a Cashpoint requires an Emergency Delivery and that shows up as a Recommendation for the current day, the Next Delivery Date may be far into the future because this would be the next Delivery day if the Emergency were to take place. Again, even if the Emergency is confirmed into an order, it will still not show up as the Next Delivery Date unless it is due after the current day.</w:t>
            </w:r>
          </w:p>
        </w:tc>
      </w:tr>
      <w:tr w:rsidR="00916881" w14:paraId="752F9920" w14:textId="77777777" w:rsidTr="0009567D">
        <w:trPr>
          <w:cantSplit/>
        </w:trPr>
        <w:tc>
          <w:tcPr>
            <w:tcW w:w="2030" w:type="dxa"/>
            <w:tcBorders>
              <w:top w:val="single" w:sz="4" w:space="0" w:color="000000"/>
              <w:left w:val="single" w:sz="4" w:space="0" w:color="000000"/>
              <w:bottom w:val="single" w:sz="4" w:space="0" w:color="000000"/>
            </w:tcBorders>
          </w:tcPr>
          <w:p w14:paraId="3E9913D5" w14:textId="77777777" w:rsidR="00916881" w:rsidRPr="00030F59" w:rsidRDefault="00916881" w:rsidP="00030F59">
            <w:pPr>
              <w:pStyle w:val="TableBody"/>
              <w:rPr>
                <w:b/>
                <w:bCs/>
              </w:rPr>
            </w:pPr>
            <w:r w:rsidRPr="00030F59">
              <w:rPr>
                <w:b/>
                <w:bCs/>
              </w:rPr>
              <w:t>Next Delivery Amount</w:t>
            </w:r>
          </w:p>
        </w:tc>
        <w:tc>
          <w:tcPr>
            <w:tcW w:w="6040" w:type="dxa"/>
            <w:tcBorders>
              <w:top w:val="single" w:sz="4" w:space="0" w:color="000000"/>
              <w:left w:val="single" w:sz="4" w:space="0" w:color="000000"/>
              <w:bottom w:val="single" w:sz="4" w:space="0" w:color="000000"/>
              <w:right w:val="single" w:sz="4" w:space="0" w:color="000000"/>
            </w:tcBorders>
          </w:tcPr>
          <w:p w14:paraId="119AA81A" w14:textId="77777777" w:rsidR="00916881" w:rsidRDefault="00916881" w:rsidP="00030F59">
            <w:pPr>
              <w:pStyle w:val="TableBody"/>
            </w:pPr>
            <w:r>
              <w:t>The amount to be ordered for the next delivery date. See “</w:t>
            </w:r>
            <w:r w:rsidRPr="00004DB6">
              <w:rPr>
                <w:b/>
                <w:bCs/>
                <w:rPrChange w:id="1358" w:author="Robbie Moses" w:date="2023-03-03T01:11:00Z">
                  <w:rPr/>
                </w:rPrChange>
              </w:rPr>
              <w:t>Next Delivery Date</w:t>
            </w:r>
            <w:r>
              <w:t>” for an explanation of how the delivery dates are determined</w:t>
            </w:r>
          </w:p>
        </w:tc>
      </w:tr>
    </w:tbl>
    <w:p w14:paraId="61811DB1" w14:textId="7BE08D8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_Ref231748085 \h </w:instrText>
      </w:r>
      <w:r w:rsidR="00027408">
        <w:rPr>
          <w:caps/>
          <w:color w:val="622423"/>
          <w:sz w:val="24"/>
          <w:szCs w:val="24"/>
        </w:rPr>
      </w:r>
      <w:r w:rsidR="00027408">
        <w:rPr>
          <w:caps/>
          <w:color w:val="622423"/>
          <w:sz w:val="24"/>
          <w:szCs w:val="24"/>
        </w:rPr>
        <w:fldChar w:fldCharType="separate"/>
      </w:r>
      <w:r w:rsidR="00D57607">
        <w:t>Today Tab</w:t>
      </w:r>
      <w:r w:rsidR="00027408">
        <w:rPr>
          <w:caps/>
          <w:color w:val="622423"/>
          <w:sz w:val="24"/>
          <w:szCs w:val="24"/>
        </w:rPr>
        <w:fldChar w:fldCharType="end"/>
      </w:r>
    </w:p>
    <w:p w14:paraId="6CADB9D3" w14:textId="77777777" w:rsidR="00030F59" w:rsidRDefault="00030F59">
      <w:pPr>
        <w:rPr>
          <w:rFonts w:eastAsia="Times New Roman" w:cs="Calibri"/>
          <w:b/>
          <w:sz w:val="28"/>
          <w:szCs w:val="24"/>
          <w:lang w:val="en-GB"/>
        </w:rPr>
      </w:pPr>
      <w:bookmarkStart w:id="1359" w:name="_Ref221441903"/>
      <w:bookmarkStart w:id="1360" w:name="_Ref236038448"/>
      <w:bookmarkStart w:id="1361" w:name="_Ref236108355"/>
      <w:bookmarkStart w:id="1362" w:name="_Ref236108514"/>
      <w:bookmarkStart w:id="1363" w:name="_Ref236108936"/>
      <w:bookmarkStart w:id="1364" w:name="_Ref236110080"/>
      <w:r>
        <w:br w:type="page"/>
      </w:r>
    </w:p>
    <w:p w14:paraId="54AAF8C6" w14:textId="6BBDD553" w:rsidR="00916881" w:rsidRDefault="00916881" w:rsidP="00D824FD">
      <w:pPr>
        <w:pStyle w:val="Heading2"/>
      </w:pPr>
      <w:bookmarkStart w:id="1365" w:name="_Toc128718632"/>
      <w:r>
        <w:lastRenderedPageBreak/>
        <w:t>Today</w:t>
      </w:r>
      <w:r>
        <w:rPr>
          <w:rFonts w:ascii="Wingdings" w:hAnsi="Wingdings"/>
        </w:rPr>
        <w:t></w:t>
      </w:r>
      <w:r>
        <w:t>Data Health</w:t>
      </w:r>
      <w:bookmarkEnd w:id="1359"/>
      <w:bookmarkEnd w:id="1360"/>
      <w:bookmarkEnd w:id="1361"/>
      <w:bookmarkEnd w:id="1362"/>
      <w:bookmarkEnd w:id="1363"/>
      <w:bookmarkEnd w:id="1364"/>
      <w:bookmarkEnd w:id="1365"/>
    </w:p>
    <w:p w14:paraId="3E16B1A0" w14:textId="77777777" w:rsidR="00916881" w:rsidRDefault="00916881" w:rsidP="00E221BC">
      <w:pPr>
        <w:pStyle w:val="Heading3"/>
      </w:pPr>
      <w:bookmarkStart w:id="1366" w:name="_Ref221697996"/>
      <w:bookmarkStart w:id="1367" w:name="_Toc128718633"/>
      <w:r>
        <w:t>Data Health Summary</w:t>
      </w:r>
      <w:bookmarkEnd w:id="1366"/>
      <w:bookmarkEnd w:id="1367"/>
    </w:p>
    <w:p w14:paraId="07A91DF8" w14:textId="77777777" w:rsidR="00916881" w:rsidRDefault="00916881" w:rsidP="00F63174">
      <w:pPr>
        <w:spacing w:after="120"/>
        <w:ind w:left="187" w:hanging="187"/>
        <w:outlineLvl w:val="0"/>
      </w:pPr>
      <w:r>
        <w:t>The Data Health indicator provides the user with information regarding the quality of the daily historical data that is loaded into OptiCash. The following will explain the Data Health Summary Pages.</w:t>
      </w:r>
    </w:p>
    <w:p w14:paraId="7DEF7A92" w14:textId="4B2686E0" w:rsidR="00916881" w:rsidRDefault="00916881" w:rsidP="00F63174">
      <w:pPr>
        <w:pStyle w:val="Caption"/>
        <w:spacing w:before="0" w:after="120"/>
        <w:ind w:left="187" w:hanging="187"/>
        <w:outlineLvl w:val="0"/>
        <w:rPr>
          <w:lang w:val="en-US"/>
        </w:rPr>
      </w:pPr>
      <w:bookmarkStart w:id="1368" w:name="_Ref221680893"/>
      <w:bookmarkStart w:id="1369" w:name="_Toc128632387"/>
      <w:r w:rsidRPr="62692672">
        <w:rPr>
          <w:lang w:val="en-US"/>
        </w:rPr>
        <w:t xml:space="preserve">Figure </w:t>
      </w:r>
      <w:ins w:id="137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371" w:author="Robbie Moses" w:date="2023-03-02T06:45:00Z">
        <w:r w:rsidR="00624EA3">
          <w:rPr>
            <w:noProof/>
            <w:lang w:val="en-US"/>
          </w:rPr>
          <w:t>68</w:t>
        </w:r>
        <w:r w:rsidR="00624EA3">
          <w:rPr>
            <w:lang w:val="en-US"/>
          </w:rPr>
          <w:fldChar w:fldCharType="end"/>
        </w:r>
      </w:ins>
      <w:ins w:id="1372" w:author="Moses, Robbie" w:date="2023-02-22T02:39:00Z">
        <w:del w:id="1373" w:author="Robbie Moses" w:date="2023-03-02T06:45:00Z">
          <w:r w:rsidR="003B5D4F" w:rsidDel="00624EA3">
            <w:rPr>
              <w:lang w:val="en-US"/>
            </w:rPr>
            <w:fldChar w:fldCharType="begin"/>
          </w:r>
          <w:r w:rsidR="003B5D4F" w:rsidDel="00624EA3">
            <w:rPr>
              <w:lang w:val="en-US"/>
            </w:rPr>
            <w:delInstrText xml:space="preserve"> SEQ Figure \* ARABIC </w:delInstrText>
          </w:r>
        </w:del>
      </w:ins>
      <w:del w:id="1374" w:author="Robbie Moses" w:date="2023-03-02T06:45:00Z">
        <w:r w:rsidR="003B5D4F" w:rsidDel="00624EA3">
          <w:rPr>
            <w:lang w:val="en-US"/>
          </w:rPr>
          <w:fldChar w:fldCharType="separate"/>
        </w:r>
      </w:del>
      <w:ins w:id="1375" w:author="Moses, Robbie" w:date="2023-02-22T02:39:00Z">
        <w:del w:id="1376" w:author="Robbie Moses" w:date="2023-03-02T06:45:00Z">
          <w:r w:rsidR="003B5D4F" w:rsidDel="00624EA3">
            <w:rPr>
              <w:noProof/>
              <w:lang w:val="en-US"/>
            </w:rPr>
            <w:delText>67</w:delText>
          </w:r>
          <w:r w:rsidR="003B5D4F" w:rsidDel="00624EA3">
            <w:rPr>
              <w:lang w:val="en-US"/>
            </w:rPr>
            <w:fldChar w:fldCharType="end"/>
          </w:r>
        </w:del>
      </w:ins>
      <w:del w:id="1377"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67</w:delText>
        </w:r>
        <w:r w:rsidRPr="62692672" w:rsidDel="003B5D4F">
          <w:rPr>
            <w:lang w:val="en-US"/>
          </w:rPr>
          <w:fldChar w:fldCharType="end"/>
        </w:r>
      </w:del>
      <w:r w:rsidRPr="62692672">
        <w:rPr>
          <w:lang w:val="en-US"/>
        </w:rPr>
        <w:t>: Data Health Summary Page</w:t>
      </w:r>
      <w:bookmarkEnd w:id="1368"/>
      <w:bookmarkEnd w:id="1369"/>
    </w:p>
    <w:p w14:paraId="673E3E2E" w14:textId="25827F2C" w:rsidR="00916881" w:rsidRDefault="28234F0C" w:rsidP="00362602">
      <w:pPr>
        <w:pStyle w:val="BodyText"/>
        <w:jc w:val="center"/>
      </w:pPr>
      <w:r>
        <w:rPr>
          <w:noProof/>
        </w:rPr>
        <w:drawing>
          <wp:inline distT="0" distB="0" distL="0" distR="0" wp14:anchorId="2A788732" wp14:editId="435EB146">
            <wp:extent cx="5324474" cy="2085420"/>
            <wp:effectExtent l="76200" t="76200" r="124460" b="124460"/>
            <wp:docPr id="1428979266" name="Picture 142897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5324474" cy="208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45063" w14:textId="51D4918E" w:rsidR="00916881" w:rsidRDefault="00916881" w:rsidP="00F63174">
      <w:pPr>
        <w:pStyle w:val="Caption"/>
        <w:spacing w:before="0" w:after="120"/>
        <w:ind w:left="187" w:hanging="187"/>
        <w:outlineLvl w:val="0"/>
      </w:pPr>
      <w:bookmarkStart w:id="1378" w:name="_Toc128631005"/>
      <w:r>
        <w:t xml:space="preserve">Table </w:t>
      </w:r>
      <w:r w:rsidR="00027408">
        <w:fldChar w:fldCharType="begin"/>
      </w:r>
      <w:r>
        <w:instrText xml:space="preserve"> SEQ "Table" \*Arabic </w:instrText>
      </w:r>
      <w:r w:rsidR="00027408">
        <w:fldChar w:fldCharType="separate"/>
      </w:r>
      <w:r w:rsidR="00D57607">
        <w:rPr>
          <w:noProof/>
        </w:rPr>
        <w:t>51</w:t>
      </w:r>
      <w:r w:rsidR="00027408">
        <w:rPr>
          <w:noProof/>
        </w:rPr>
        <w:fldChar w:fldCharType="end"/>
      </w:r>
      <w:r>
        <w:t>: Data Health Summary Description</w:t>
      </w:r>
      <w:bookmarkEnd w:id="1378"/>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12813A65"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26ECD276"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Field</w:t>
            </w:r>
          </w:p>
        </w:tc>
        <w:tc>
          <w:tcPr>
            <w:tcW w:w="6040" w:type="dxa"/>
            <w:tcBorders>
              <w:top w:val="single" w:sz="4" w:space="0" w:color="000000"/>
              <w:left w:val="single" w:sz="4" w:space="0" w:color="000000"/>
              <w:bottom w:val="single" w:sz="4" w:space="0" w:color="000000"/>
              <w:right w:val="single" w:sz="4" w:space="0" w:color="000000"/>
            </w:tcBorders>
            <w:shd w:val="clear" w:color="auto" w:fill="60C03A"/>
          </w:tcPr>
          <w:p w14:paraId="6652D34E" w14:textId="77777777" w:rsidR="00916881" w:rsidRPr="00030F59" w:rsidRDefault="00916881" w:rsidP="00030F59">
            <w:pPr>
              <w:pStyle w:val="TableHeading"/>
              <w:rPr>
                <w:rStyle w:val="IntenseReference"/>
                <w:rFonts w:ascii="Open Sans" w:hAnsi="Open Sans"/>
                <w:b/>
                <w:bCs w:val="0"/>
                <w:i w:val="0"/>
                <w:iCs w:val="0"/>
                <w:color w:val="FFFFFF" w:themeColor="background1"/>
              </w:rPr>
            </w:pPr>
            <w:r w:rsidRPr="00030F59">
              <w:rPr>
                <w:rStyle w:val="IntenseReference"/>
                <w:rFonts w:ascii="Open Sans" w:hAnsi="Open Sans"/>
                <w:b/>
                <w:bCs w:val="0"/>
                <w:i w:val="0"/>
                <w:iCs w:val="0"/>
                <w:color w:val="FFFFFF" w:themeColor="background1"/>
              </w:rPr>
              <w:t>Description</w:t>
            </w:r>
          </w:p>
        </w:tc>
      </w:tr>
      <w:tr w:rsidR="00916881" w14:paraId="5ADFE26C" w14:textId="77777777" w:rsidTr="0009567D">
        <w:trPr>
          <w:cantSplit/>
        </w:trPr>
        <w:tc>
          <w:tcPr>
            <w:tcW w:w="2030" w:type="dxa"/>
            <w:tcBorders>
              <w:top w:val="single" w:sz="4" w:space="0" w:color="000000"/>
              <w:left w:val="single" w:sz="4" w:space="0" w:color="000000"/>
              <w:bottom w:val="single" w:sz="4" w:space="0" w:color="000000"/>
            </w:tcBorders>
          </w:tcPr>
          <w:p w14:paraId="02A9ED1E"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left w:val="single" w:sz="4" w:space="0" w:color="000000"/>
              <w:bottom w:val="single" w:sz="4" w:space="0" w:color="000000"/>
              <w:right w:val="single" w:sz="4" w:space="0" w:color="000000"/>
            </w:tcBorders>
          </w:tcPr>
          <w:p w14:paraId="4BFA42C2" w14:textId="097F7B6B" w:rsidR="00916881" w:rsidRDefault="00916881" w:rsidP="00030F59">
            <w:pPr>
              <w:pStyle w:val="TableBody"/>
              <w:rPr>
                <w:b/>
              </w:rPr>
            </w:pPr>
            <w:r>
              <w:t xml:space="preserve">Allows the user to select Cashpoints to be displayed in this report. For more information on selecting Cashpoints, See: </w:t>
            </w:r>
            <w:r w:rsidR="00027408" w:rsidRPr="008D3FD9">
              <w:rPr>
                <w:b/>
                <w:color w:val="4F81BD" w:themeColor="accent1"/>
              </w:rPr>
              <w:fldChar w:fldCharType="begin"/>
            </w:r>
            <w:r w:rsidRPr="008D3FD9">
              <w:rPr>
                <w:b/>
                <w:color w:val="4F81BD" w:themeColor="accent1"/>
              </w:rPr>
              <w:instrText xml:space="preserve"> REF _Ref236109174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Cashpoint Selector</w:t>
            </w:r>
            <w:r w:rsidR="00027408" w:rsidRPr="008D3FD9">
              <w:rPr>
                <w:b/>
                <w:color w:val="4F81BD" w:themeColor="accent1"/>
              </w:rPr>
              <w:fldChar w:fldCharType="end"/>
            </w:r>
          </w:p>
        </w:tc>
      </w:tr>
      <w:tr w:rsidR="00916881" w14:paraId="3C2FB513" w14:textId="77777777" w:rsidTr="0009567D">
        <w:trPr>
          <w:cantSplit/>
        </w:trPr>
        <w:tc>
          <w:tcPr>
            <w:tcW w:w="2030" w:type="dxa"/>
            <w:tcBorders>
              <w:top w:val="single" w:sz="4" w:space="0" w:color="000000"/>
              <w:left w:val="single" w:sz="4" w:space="0" w:color="000000"/>
              <w:bottom w:val="single" w:sz="4" w:space="0" w:color="000000"/>
            </w:tcBorders>
          </w:tcPr>
          <w:p w14:paraId="59FE20D3" w14:textId="77777777" w:rsidR="00916881" w:rsidRPr="00030F59" w:rsidRDefault="00916881" w:rsidP="00030F59">
            <w:pPr>
              <w:pStyle w:val="TableBody"/>
              <w:rPr>
                <w:b/>
                <w:bCs/>
              </w:rPr>
            </w:pPr>
            <w:r w:rsidRPr="00030F59">
              <w:rPr>
                <w:b/>
                <w:bCs/>
              </w:rPr>
              <w:t>Submit Button</w:t>
            </w:r>
          </w:p>
        </w:tc>
        <w:tc>
          <w:tcPr>
            <w:tcW w:w="6040" w:type="dxa"/>
            <w:tcBorders>
              <w:top w:val="single" w:sz="4" w:space="0" w:color="000000"/>
              <w:left w:val="single" w:sz="4" w:space="0" w:color="000000"/>
              <w:bottom w:val="single" w:sz="4" w:space="0" w:color="000000"/>
              <w:right w:val="single" w:sz="4" w:space="0" w:color="000000"/>
            </w:tcBorders>
          </w:tcPr>
          <w:p w14:paraId="053E2575" w14:textId="11645AFB" w:rsidR="00916881" w:rsidRDefault="00916881" w:rsidP="00030F59">
            <w:pPr>
              <w:pStyle w:val="TableBody"/>
              <w:rPr>
                <w:b/>
              </w:rPr>
            </w:pPr>
            <w:r>
              <w:t xml:space="preserve">Submits the report to be processed (as seen in </w:t>
            </w:r>
            <w:r w:rsidR="00027408" w:rsidRPr="00004DB6">
              <w:rPr>
                <w:color w:val="4F81BD" w:themeColor="accent1"/>
                <w:rPrChange w:id="1379" w:author="Robbie Moses" w:date="2023-03-03T01:12:00Z">
                  <w:rPr/>
                </w:rPrChange>
              </w:rPr>
              <w:fldChar w:fldCharType="begin"/>
            </w:r>
            <w:r w:rsidRPr="00004DB6">
              <w:rPr>
                <w:color w:val="4F81BD" w:themeColor="accent1"/>
                <w:rPrChange w:id="1380" w:author="Robbie Moses" w:date="2023-03-03T01:12:00Z">
                  <w:rPr/>
                </w:rPrChange>
              </w:rPr>
              <w:instrText xml:space="preserve"> REF _Ref221680893 \h </w:instrText>
            </w:r>
            <w:r w:rsidR="00030F59" w:rsidRPr="00004DB6">
              <w:rPr>
                <w:color w:val="4F81BD" w:themeColor="accent1"/>
                <w:rPrChange w:id="1381" w:author="Robbie Moses" w:date="2023-03-03T01:12:00Z">
                  <w:rPr/>
                </w:rPrChange>
              </w:rPr>
              <w:instrText xml:space="preserve"> \* MERGEFORMAT </w:instrText>
            </w:r>
            <w:r w:rsidR="00027408" w:rsidRPr="00004DB6">
              <w:rPr>
                <w:color w:val="4F81BD" w:themeColor="accent1"/>
                <w:rPrChange w:id="1382" w:author="Robbie Moses" w:date="2023-03-03T01:12:00Z">
                  <w:rPr/>
                </w:rPrChange>
              </w:rPr>
            </w:r>
            <w:r w:rsidR="00027408" w:rsidRPr="00004DB6">
              <w:rPr>
                <w:color w:val="4F81BD" w:themeColor="accent1"/>
                <w:rPrChange w:id="1383" w:author="Robbie Moses" w:date="2023-03-03T01:12:00Z">
                  <w:rPr/>
                </w:rPrChange>
              </w:rPr>
              <w:fldChar w:fldCharType="separate"/>
            </w:r>
            <w:r w:rsidR="00D57607" w:rsidRPr="00004DB6">
              <w:rPr>
                <w:color w:val="4F81BD" w:themeColor="accent1"/>
                <w:rPrChange w:id="1384" w:author="Robbie Moses" w:date="2023-03-03T01:12:00Z">
                  <w:rPr/>
                </w:rPrChange>
              </w:rPr>
              <w:t xml:space="preserve">Figure </w:t>
            </w:r>
            <w:r w:rsidR="00D57607" w:rsidRPr="00004DB6">
              <w:rPr>
                <w:noProof/>
                <w:color w:val="4F81BD" w:themeColor="accent1"/>
                <w:rPrChange w:id="1385" w:author="Robbie Moses" w:date="2023-03-03T01:12:00Z">
                  <w:rPr>
                    <w:noProof/>
                  </w:rPr>
                </w:rPrChange>
              </w:rPr>
              <w:t>67</w:t>
            </w:r>
            <w:r w:rsidR="00D57607" w:rsidRPr="00004DB6">
              <w:rPr>
                <w:color w:val="4F81BD" w:themeColor="accent1"/>
                <w:rPrChange w:id="1386" w:author="Robbie Moses" w:date="2023-03-03T01:12:00Z">
                  <w:rPr/>
                </w:rPrChange>
              </w:rPr>
              <w:t>: Data Health Summary Page</w:t>
            </w:r>
            <w:r w:rsidR="00027408" w:rsidRPr="00004DB6">
              <w:rPr>
                <w:color w:val="4F81BD" w:themeColor="accent1"/>
                <w:rPrChange w:id="1387" w:author="Robbie Moses" w:date="2023-03-03T01:12:00Z">
                  <w:rPr/>
                </w:rPrChange>
              </w:rPr>
              <w:fldChar w:fldCharType="end"/>
            </w:r>
            <w:r>
              <w:t xml:space="preserve">). When the report has finished, it will be displayed for the user in the selected format (HTML, PDF, and CSV). For more information on reporting and report options, See:  </w:t>
            </w:r>
            <w:r w:rsidR="00027408" w:rsidRPr="008D3FD9">
              <w:rPr>
                <w:b/>
                <w:color w:val="4F81BD" w:themeColor="accent1"/>
              </w:rPr>
              <w:fldChar w:fldCharType="begin"/>
            </w:r>
            <w:r w:rsidRPr="008D3FD9">
              <w:rPr>
                <w:b/>
                <w:color w:val="4F81BD" w:themeColor="accent1"/>
              </w:rPr>
              <w:instrText xml:space="preserve"> REF _Ref221588189 \h </w:instrText>
            </w:r>
            <w:r w:rsidR="00030F59" w:rsidRPr="008D3FD9">
              <w:rPr>
                <w:b/>
                <w:color w:val="4F81BD" w:themeColor="accent1"/>
              </w:rPr>
              <w:instrText xml:space="preserve"> \* MERGEFORMAT </w:instrText>
            </w:r>
            <w:r w:rsidR="00027408" w:rsidRPr="008D3FD9">
              <w:rPr>
                <w:b/>
                <w:color w:val="4F81BD" w:themeColor="accent1"/>
              </w:rPr>
            </w:r>
            <w:r w:rsidR="00027408" w:rsidRPr="008D3FD9">
              <w:rPr>
                <w:b/>
                <w:color w:val="4F81BD" w:themeColor="accent1"/>
              </w:rPr>
              <w:fldChar w:fldCharType="separate"/>
            </w:r>
            <w:r w:rsidR="00D57607" w:rsidRPr="008D3FD9">
              <w:rPr>
                <w:color w:val="4F81BD" w:themeColor="accent1"/>
              </w:rPr>
              <w:t>Reports Tab</w:t>
            </w:r>
            <w:r w:rsidR="00027408" w:rsidRPr="008D3FD9">
              <w:rPr>
                <w:b/>
                <w:color w:val="4F81BD" w:themeColor="accent1"/>
              </w:rPr>
              <w:fldChar w:fldCharType="end"/>
            </w:r>
          </w:p>
        </w:tc>
      </w:tr>
      <w:tr w:rsidR="00916881" w14:paraId="1831CD50" w14:textId="77777777" w:rsidTr="0009567D">
        <w:trPr>
          <w:cantSplit/>
        </w:trPr>
        <w:tc>
          <w:tcPr>
            <w:tcW w:w="2030" w:type="dxa"/>
            <w:tcBorders>
              <w:top w:val="single" w:sz="4" w:space="0" w:color="000000"/>
              <w:left w:val="single" w:sz="4" w:space="0" w:color="000000"/>
              <w:bottom w:val="single" w:sz="4" w:space="0" w:color="000000"/>
            </w:tcBorders>
          </w:tcPr>
          <w:p w14:paraId="0D425CE4" w14:textId="77777777" w:rsidR="00916881" w:rsidRPr="00030F59" w:rsidRDefault="00916881" w:rsidP="00030F59">
            <w:pPr>
              <w:pStyle w:val="TableBody"/>
              <w:rPr>
                <w:b/>
                <w:bCs/>
              </w:rPr>
            </w:pPr>
            <w:r w:rsidRPr="00030F59">
              <w:rPr>
                <w:b/>
                <w:bCs/>
              </w:rPr>
              <w:t>Status Indicators</w:t>
            </w:r>
          </w:p>
        </w:tc>
        <w:tc>
          <w:tcPr>
            <w:tcW w:w="6040" w:type="dxa"/>
            <w:tcBorders>
              <w:top w:val="single" w:sz="4" w:space="0" w:color="000000"/>
              <w:left w:val="single" w:sz="4" w:space="0" w:color="000000"/>
              <w:bottom w:val="single" w:sz="4" w:space="0" w:color="000000"/>
              <w:right w:val="single" w:sz="4" w:space="0" w:color="000000"/>
            </w:tcBorders>
          </w:tcPr>
          <w:p w14:paraId="45F25924" w14:textId="750EB2E1" w:rsidR="00916881" w:rsidRDefault="00916881" w:rsidP="00030F59">
            <w:pPr>
              <w:pStyle w:val="TableBody"/>
            </w:pPr>
            <w:r>
              <w:t xml:space="preserve">The status indicator is a </w:t>
            </w:r>
            <w:r w:rsidR="00935D91">
              <w:t>coloured</w:t>
            </w:r>
            <w:r>
              <w:t xml:space="preserve"> icon which gives a visual indicator as to the quality of the Data health.</w:t>
            </w:r>
          </w:p>
          <w:p w14:paraId="7D528A66" w14:textId="2C803A0E" w:rsidR="00916881" w:rsidRDefault="00916881" w:rsidP="00030F59">
            <w:pPr>
              <w:pStyle w:val="TableBody"/>
            </w:pPr>
            <w:r>
              <w:rPr>
                <w:b/>
              </w:rPr>
              <w:t xml:space="preserve">Red – </w:t>
            </w:r>
            <w:r>
              <w:t>(Poor Data Health) Indicates there are serious problems with Data Health.</w:t>
            </w:r>
          </w:p>
          <w:p w14:paraId="62946077" w14:textId="77777777" w:rsidR="00916881" w:rsidRDefault="00916881" w:rsidP="00030F59">
            <w:pPr>
              <w:pStyle w:val="TableBody"/>
            </w:pPr>
            <w:r>
              <w:rPr>
                <w:b/>
              </w:rPr>
              <w:t xml:space="preserve">Yellow – </w:t>
            </w:r>
            <w:r>
              <w:t>(Moderate Data Health) Indicates there are some problems with the Data Health.</w:t>
            </w:r>
          </w:p>
          <w:p w14:paraId="7145A758" w14:textId="4E3FF2B8" w:rsidR="00916881" w:rsidRDefault="00916881" w:rsidP="00030F59">
            <w:pPr>
              <w:pStyle w:val="TableBody"/>
            </w:pPr>
            <w:r>
              <w:rPr>
                <w:b/>
              </w:rPr>
              <w:t xml:space="preserve">Green – </w:t>
            </w:r>
            <w:r>
              <w:t>(Good Data Health) Indicates there are little or no problems with Data Health.</w:t>
            </w:r>
          </w:p>
        </w:tc>
      </w:tr>
      <w:tr w:rsidR="00916881" w14:paraId="4813EEC3" w14:textId="77777777" w:rsidTr="0009567D">
        <w:trPr>
          <w:cantSplit/>
        </w:trPr>
        <w:tc>
          <w:tcPr>
            <w:tcW w:w="2030" w:type="dxa"/>
            <w:tcBorders>
              <w:top w:val="single" w:sz="4" w:space="0" w:color="000000"/>
              <w:left w:val="single" w:sz="4" w:space="0" w:color="000000"/>
              <w:bottom w:val="single" w:sz="4" w:space="0" w:color="000000"/>
            </w:tcBorders>
          </w:tcPr>
          <w:p w14:paraId="499E30BB" w14:textId="77777777" w:rsidR="00916881" w:rsidRPr="00030F59" w:rsidRDefault="00916881" w:rsidP="00030F59">
            <w:pPr>
              <w:pStyle w:val="TableBody"/>
              <w:rPr>
                <w:b/>
                <w:bCs/>
              </w:rPr>
            </w:pPr>
            <w:r w:rsidRPr="00030F59">
              <w:rPr>
                <w:b/>
                <w:bCs/>
              </w:rPr>
              <w:lastRenderedPageBreak/>
              <w:t>View Details Option</w:t>
            </w:r>
          </w:p>
        </w:tc>
        <w:tc>
          <w:tcPr>
            <w:tcW w:w="6040" w:type="dxa"/>
            <w:tcBorders>
              <w:top w:val="single" w:sz="4" w:space="0" w:color="000000"/>
              <w:left w:val="single" w:sz="4" w:space="0" w:color="000000"/>
              <w:bottom w:val="single" w:sz="4" w:space="0" w:color="000000"/>
              <w:right w:val="single" w:sz="4" w:space="0" w:color="000000"/>
            </w:tcBorders>
          </w:tcPr>
          <w:p w14:paraId="54C05863" w14:textId="316985B8" w:rsidR="00916881" w:rsidRDefault="00916881" w:rsidP="00030F59">
            <w:pPr>
              <w:pStyle w:val="TableBody"/>
            </w:pPr>
            <w:r>
              <w:t>By default</w:t>
            </w:r>
            <w:r w:rsidR="00B16C3D">
              <w:t>,</w:t>
            </w:r>
            <w:r>
              <w:t xml:space="preserve"> the user will see a summary for each Cashpoint based on the last 90 days of history (This is why the Start and End dates are not editable). </w:t>
            </w:r>
          </w:p>
          <w:p w14:paraId="720BC1BA" w14:textId="77777777" w:rsidR="00916881" w:rsidRDefault="00916881" w:rsidP="00030F59">
            <w:pPr>
              <w:pStyle w:val="TableBody"/>
            </w:pPr>
            <w:r>
              <w:t>The user has the option to select specific dates by checking the ‘</w:t>
            </w:r>
            <w:r w:rsidRPr="00FB33BA">
              <w:rPr>
                <w:b/>
                <w:bCs/>
                <w:rPrChange w:id="1388" w:author="Robbie Moses" w:date="2023-03-03T01:12:00Z">
                  <w:rPr/>
                </w:rPrChange>
              </w:rPr>
              <w:t>View Details</w:t>
            </w:r>
            <w:r>
              <w:t>’ option. Using this option, the user will be able to select dates and will receive a detailed report for each day for each Cashpoint.</w:t>
            </w:r>
          </w:p>
        </w:tc>
      </w:tr>
      <w:tr w:rsidR="00916881" w14:paraId="127F458E" w14:textId="77777777" w:rsidTr="0009567D">
        <w:trPr>
          <w:cantSplit/>
        </w:trPr>
        <w:tc>
          <w:tcPr>
            <w:tcW w:w="2030" w:type="dxa"/>
            <w:tcBorders>
              <w:top w:val="single" w:sz="4" w:space="0" w:color="000000"/>
              <w:left w:val="single" w:sz="4" w:space="0" w:color="000000"/>
              <w:bottom w:val="single" w:sz="4" w:space="0" w:color="000000"/>
            </w:tcBorders>
          </w:tcPr>
          <w:p w14:paraId="3FBB81C9"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left w:val="single" w:sz="4" w:space="0" w:color="000000"/>
              <w:bottom w:val="single" w:sz="4" w:space="0" w:color="000000"/>
              <w:right w:val="single" w:sz="4" w:space="0" w:color="000000"/>
            </w:tcBorders>
          </w:tcPr>
          <w:p w14:paraId="45208FC6" w14:textId="77777777" w:rsidR="003B5D4F" w:rsidRDefault="00916881" w:rsidP="00030F59">
            <w:pPr>
              <w:pStyle w:val="TableBody"/>
              <w:rPr>
                <w:ins w:id="1389" w:author="Moses, Robbie" w:date="2023-02-22T01:43:00Z"/>
              </w:rPr>
            </w:pPr>
            <w:r>
              <w:t xml:space="preserve">The starting date for the analysis of the data. </w:t>
            </w:r>
          </w:p>
          <w:p w14:paraId="176ED8C9" w14:textId="3B158F20" w:rsidR="00916881" w:rsidRDefault="00916881">
            <w:pPr>
              <w:pStyle w:val="TableNote"/>
              <w:pPrChange w:id="1390" w:author="Moses, Robbie" w:date="2023-02-22T01:43:00Z">
                <w:pPr>
                  <w:pStyle w:val="TableBody"/>
                </w:pPr>
              </w:pPrChange>
            </w:pPr>
            <w:r w:rsidRPr="003B5D4F">
              <w:rPr>
                <w:b/>
                <w:bCs/>
                <w:rPrChange w:id="1391" w:author="Moses, Robbie" w:date="2023-02-22T01:43:00Z">
                  <w:rPr/>
                </w:rPrChange>
              </w:rPr>
              <w:t>Note</w:t>
            </w:r>
            <w:r>
              <w:t xml:space="preserve">: if the option ‘View Details’ is not selected, then the start </w:t>
            </w:r>
            <w:r w:rsidR="00B16C3D">
              <w:t xml:space="preserve">date </w:t>
            </w:r>
            <w:r>
              <w:t>will default to 90 days from the current date.</w:t>
            </w:r>
          </w:p>
        </w:tc>
      </w:tr>
      <w:tr w:rsidR="00916881" w14:paraId="25DD3AB3" w14:textId="77777777" w:rsidTr="0009567D">
        <w:trPr>
          <w:cantSplit/>
        </w:trPr>
        <w:tc>
          <w:tcPr>
            <w:tcW w:w="2030" w:type="dxa"/>
            <w:tcBorders>
              <w:top w:val="single" w:sz="4" w:space="0" w:color="000000"/>
              <w:left w:val="single" w:sz="4" w:space="0" w:color="000000"/>
              <w:bottom w:val="single" w:sz="4" w:space="0" w:color="000000"/>
            </w:tcBorders>
          </w:tcPr>
          <w:p w14:paraId="379C0458"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left w:val="single" w:sz="4" w:space="0" w:color="000000"/>
              <w:bottom w:val="single" w:sz="4" w:space="0" w:color="000000"/>
              <w:right w:val="single" w:sz="4" w:space="0" w:color="000000"/>
            </w:tcBorders>
          </w:tcPr>
          <w:p w14:paraId="6C003E5D" w14:textId="77777777" w:rsidR="003B5D4F" w:rsidRDefault="00916881" w:rsidP="00030F59">
            <w:pPr>
              <w:pStyle w:val="TableBody"/>
              <w:rPr>
                <w:ins w:id="1392" w:author="Moses, Robbie" w:date="2023-02-22T01:43:00Z"/>
              </w:rPr>
            </w:pPr>
            <w:r>
              <w:t xml:space="preserve">The ending date for the analysis of the data. </w:t>
            </w:r>
          </w:p>
          <w:p w14:paraId="775F80CD" w14:textId="14BE84FB" w:rsidR="00916881" w:rsidRDefault="00916881">
            <w:pPr>
              <w:pStyle w:val="TableNote"/>
              <w:pPrChange w:id="1393" w:author="Moses, Robbie" w:date="2023-02-22T01:43:00Z">
                <w:pPr>
                  <w:pStyle w:val="TableBody"/>
                </w:pPr>
              </w:pPrChange>
            </w:pPr>
            <w:r w:rsidRPr="003B5D4F">
              <w:rPr>
                <w:b/>
                <w:bCs/>
                <w:rPrChange w:id="1394" w:author="Moses, Robbie" w:date="2023-02-22T01:43:00Z">
                  <w:rPr/>
                </w:rPrChange>
              </w:rPr>
              <w:t>Note</w:t>
            </w:r>
            <w:r>
              <w:t>: if the option ‘View Details’ is not selected, then the end date will default to the current date.</w:t>
            </w:r>
          </w:p>
        </w:tc>
      </w:tr>
      <w:tr w:rsidR="00916881" w14:paraId="6FF6C83C" w14:textId="77777777" w:rsidTr="0009567D">
        <w:trPr>
          <w:cantSplit/>
        </w:trPr>
        <w:tc>
          <w:tcPr>
            <w:tcW w:w="2030" w:type="dxa"/>
            <w:tcBorders>
              <w:top w:val="single" w:sz="4" w:space="0" w:color="000000"/>
              <w:left w:val="single" w:sz="4" w:space="0" w:color="000000"/>
              <w:bottom w:val="single" w:sz="4" w:space="0" w:color="000000"/>
            </w:tcBorders>
          </w:tcPr>
          <w:p w14:paraId="3321B32E" w14:textId="77777777" w:rsidR="00916881" w:rsidRPr="00030F59" w:rsidRDefault="00916881" w:rsidP="00030F59">
            <w:pPr>
              <w:pStyle w:val="TableBody"/>
              <w:rPr>
                <w:b/>
                <w:bCs/>
              </w:rPr>
            </w:pPr>
            <w:r w:rsidRPr="00030F59">
              <w:rPr>
                <w:b/>
                <w:bCs/>
              </w:rPr>
              <w:t>Apply Filter</w:t>
            </w:r>
          </w:p>
        </w:tc>
        <w:tc>
          <w:tcPr>
            <w:tcW w:w="6040" w:type="dxa"/>
            <w:tcBorders>
              <w:top w:val="single" w:sz="4" w:space="0" w:color="000000"/>
              <w:left w:val="single" w:sz="4" w:space="0" w:color="000000"/>
              <w:bottom w:val="single" w:sz="4" w:space="0" w:color="000000"/>
              <w:right w:val="single" w:sz="4" w:space="0" w:color="000000"/>
            </w:tcBorders>
          </w:tcPr>
          <w:p w14:paraId="2EE3B07F" w14:textId="2956E15E" w:rsidR="00916881" w:rsidRDefault="00916881" w:rsidP="00030F59">
            <w:pPr>
              <w:pStyle w:val="TableBody"/>
            </w:pPr>
            <w:r>
              <w:t xml:space="preserve">Submits the Cashpoint selection and display options (Dates and View Details Option) to be processed. The result will be returned in </w:t>
            </w:r>
            <w:r w:rsidR="00B16C3D">
              <w:t xml:space="preserve">the </w:t>
            </w:r>
            <w:r>
              <w:t>section of the page called ‘</w:t>
            </w:r>
            <w:r w:rsidRPr="00F671E1">
              <w:rPr>
                <w:b/>
                <w:bCs/>
                <w:rPrChange w:id="1395" w:author="Robbie Moses" w:date="2023-03-03T01:13:00Z">
                  <w:rPr/>
                </w:rPrChange>
              </w:rPr>
              <w:t>Cashpoint Data Health Summary</w:t>
            </w:r>
            <w:r>
              <w:t>’ depending on the report options selected.</w:t>
            </w:r>
          </w:p>
        </w:tc>
      </w:tr>
      <w:tr w:rsidR="00916881" w14:paraId="7657EB1F" w14:textId="77777777" w:rsidTr="0009567D">
        <w:trPr>
          <w:cantSplit/>
        </w:trPr>
        <w:tc>
          <w:tcPr>
            <w:tcW w:w="2030" w:type="dxa"/>
            <w:tcBorders>
              <w:top w:val="single" w:sz="4" w:space="0" w:color="000000"/>
              <w:left w:val="single" w:sz="4" w:space="0" w:color="000000"/>
              <w:bottom w:val="single" w:sz="4" w:space="0" w:color="000000"/>
            </w:tcBorders>
          </w:tcPr>
          <w:p w14:paraId="696C864D" w14:textId="77777777" w:rsidR="00916881" w:rsidRPr="00030F59" w:rsidRDefault="00916881" w:rsidP="00030F59">
            <w:pPr>
              <w:pStyle w:val="TableBody"/>
              <w:rPr>
                <w:b/>
                <w:bCs/>
              </w:rPr>
            </w:pPr>
            <w:r w:rsidRPr="00030F59">
              <w:rPr>
                <w:b/>
                <w:bCs/>
              </w:rPr>
              <w:t>Cashpoint Data Health Summary</w:t>
            </w:r>
          </w:p>
        </w:tc>
        <w:tc>
          <w:tcPr>
            <w:tcW w:w="6040" w:type="dxa"/>
            <w:tcBorders>
              <w:top w:val="single" w:sz="4" w:space="0" w:color="000000"/>
              <w:left w:val="single" w:sz="4" w:space="0" w:color="000000"/>
              <w:bottom w:val="single" w:sz="4" w:space="0" w:color="000000"/>
              <w:right w:val="single" w:sz="4" w:space="0" w:color="000000"/>
            </w:tcBorders>
          </w:tcPr>
          <w:p w14:paraId="03693661" w14:textId="2AB7E087" w:rsidR="00916881" w:rsidRDefault="00916881" w:rsidP="00030F59">
            <w:pPr>
              <w:pStyle w:val="TableBody"/>
            </w:pPr>
            <w:r>
              <w:t>Shows the HTML report for the Cashpoints selected. If the option ‘</w:t>
            </w:r>
            <w:r w:rsidRPr="00F671E1">
              <w:rPr>
                <w:b/>
                <w:bCs/>
                <w:rPrChange w:id="1396" w:author="Robbie Moses" w:date="2023-03-03T01:13:00Z">
                  <w:rPr/>
                </w:rPrChange>
              </w:rPr>
              <w:t>View Details</w:t>
            </w:r>
            <w:r>
              <w:t>’ is not selected, then the report will show the average Data Health quality for each Cashpoint for the default period of 90 days. If the option ‘</w:t>
            </w:r>
            <w:r w:rsidRPr="00F671E1">
              <w:rPr>
                <w:b/>
                <w:bCs/>
                <w:rPrChange w:id="1397" w:author="Robbie Moses" w:date="2023-03-03T01:13:00Z">
                  <w:rPr/>
                </w:rPrChange>
              </w:rPr>
              <w:t>View Details</w:t>
            </w:r>
            <w:r>
              <w:t>’ is selected, then the summary information will include the detail for each Cashpoint for each day for the period selected.</w:t>
            </w:r>
          </w:p>
        </w:tc>
      </w:tr>
      <w:tr w:rsidR="00916881" w14:paraId="73E3F573" w14:textId="77777777" w:rsidTr="0009567D">
        <w:trPr>
          <w:cantSplit/>
        </w:trPr>
        <w:tc>
          <w:tcPr>
            <w:tcW w:w="2030" w:type="dxa"/>
            <w:tcBorders>
              <w:top w:val="single" w:sz="4" w:space="0" w:color="000000"/>
              <w:left w:val="single" w:sz="4" w:space="0" w:color="000000"/>
              <w:bottom w:val="single" w:sz="4" w:space="0" w:color="000000"/>
            </w:tcBorders>
          </w:tcPr>
          <w:p w14:paraId="25E3F3D5" w14:textId="77777777" w:rsidR="00916881" w:rsidRPr="00030F59" w:rsidRDefault="00916881" w:rsidP="00030F59">
            <w:pPr>
              <w:pStyle w:val="TableBody"/>
              <w:rPr>
                <w:b/>
                <w:bCs/>
              </w:rPr>
            </w:pPr>
            <w:r w:rsidRPr="00030F59">
              <w:rPr>
                <w:b/>
                <w:bCs/>
              </w:rPr>
              <w:t>Network Data Health</w:t>
            </w:r>
          </w:p>
        </w:tc>
        <w:tc>
          <w:tcPr>
            <w:tcW w:w="6040" w:type="dxa"/>
            <w:tcBorders>
              <w:top w:val="single" w:sz="4" w:space="0" w:color="000000"/>
              <w:left w:val="single" w:sz="4" w:space="0" w:color="000000"/>
              <w:bottom w:val="single" w:sz="4" w:space="0" w:color="000000"/>
              <w:right w:val="single" w:sz="4" w:space="0" w:color="000000"/>
            </w:tcBorders>
          </w:tcPr>
          <w:p w14:paraId="350DF7B0" w14:textId="77777777" w:rsidR="00916881" w:rsidRDefault="00916881" w:rsidP="00030F59">
            <w:pPr>
              <w:pStyle w:val="TableBody"/>
            </w:pPr>
            <w:r>
              <w:t xml:space="preserve">This is the Calculated Data Health average for all Cashpoints assigned to this user for the last 90 days. </w:t>
            </w:r>
          </w:p>
        </w:tc>
      </w:tr>
    </w:tbl>
    <w:p w14:paraId="03796137" w14:textId="520302A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_Ref231748085 \h </w:instrText>
      </w:r>
      <w:r w:rsidR="00027408">
        <w:rPr>
          <w:caps/>
          <w:color w:val="622423"/>
          <w:spacing w:val="10"/>
        </w:rPr>
      </w:r>
      <w:r w:rsidR="00027408">
        <w:rPr>
          <w:caps/>
          <w:color w:val="622423"/>
          <w:spacing w:val="10"/>
        </w:rPr>
        <w:fldChar w:fldCharType="separate"/>
      </w:r>
      <w:r w:rsidR="00D57607">
        <w:t>Today Tab</w:t>
      </w:r>
      <w:r w:rsidR="00027408">
        <w:rPr>
          <w:caps/>
          <w:color w:val="622423"/>
          <w:spacing w:val="10"/>
        </w:rPr>
        <w:fldChar w:fldCharType="end"/>
      </w:r>
    </w:p>
    <w:p w14:paraId="5889DF11" w14:textId="77777777" w:rsidR="00030F59" w:rsidRDefault="00030F59" w:rsidP="006D3C82">
      <w:pPr>
        <w:pStyle w:val="BodyText"/>
      </w:pPr>
    </w:p>
    <w:p w14:paraId="62932D2E" w14:textId="77777777" w:rsidR="00916881" w:rsidRDefault="00916881" w:rsidP="00633EE8">
      <w:pPr>
        <w:pStyle w:val="Heading3"/>
      </w:pPr>
      <w:bookmarkStart w:id="1398" w:name="_Ref221697998"/>
      <w:bookmarkStart w:id="1399" w:name="_Ref236108358"/>
      <w:bookmarkStart w:id="1400" w:name="_Toc128718634"/>
      <w:r>
        <w:t>Run Data Health Check</w:t>
      </w:r>
      <w:bookmarkEnd w:id="1398"/>
      <w:bookmarkEnd w:id="1399"/>
      <w:bookmarkEnd w:id="1400"/>
    </w:p>
    <w:p w14:paraId="43393260" w14:textId="77777777" w:rsidR="00916881" w:rsidRDefault="00916881" w:rsidP="00030F59">
      <w:pPr>
        <w:pStyle w:val="BodyText"/>
      </w:pPr>
      <w:r>
        <w:t>The Data Health indicator is used to alert the user to potential problems with historical data. Data Health needs to be periodically calculated (at least weekly) to ensure that the calculations are up to date and to make sure that there are not any problems with historical data.</w:t>
      </w:r>
    </w:p>
    <w:p w14:paraId="044E5F9A" w14:textId="72063C6E" w:rsidR="00916881" w:rsidRDefault="00916881" w:rsidP="00F63174">
      <w:pPr>
        <w:pStyle w:val="Caption"/>
        <w:spacing w:before="0" w:after="120"/>
        <w:ind w:left="187" w:hanging="187"/>
        <w:outlineLvl w:val="0"/>
        <w:rPr>
          <w:lang w:val="en-US"/>
        </w:rPr>
      </w:pPr>
      <w:bookmarkStart w:id="1401" w:name="_Toc128632388"/>
      <w:r w:rsidRPr="62692672">
        <w:rPr>
          <w:lang w:val="en-US"/>
        </w:rPr>
        <w:lastRenderedPageBreak/>
        <w:t xml:space="preserve">Figure </w:t>
      </w:r>
      <w:ins w:id="1402"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403" w:author="Robbie Moses" w:date="2023-03-02T06:45:00Z">
        <w:r w:rsidR="00624EA3">
          <w:rPr>
            <w:noProof/>
            <w:lang w:val="en-US"/>
          </w:rPr>
          <w:t>69</w:t>
        </w:r>
        <w:r w:rsidR="00624EA3">
          <w:rPr>
            <w:lang w:val="en-US"/>
          </w:rPr>
          <w:fldChar w:fldCharType="end"/>
        </w:r>
      </w:ins>
      <w:ins w:id="1404" w:author="Moses, Robbie" w:date="2023-02-22T02:39:00Z">
        <w:del w:id="1405" w:author="Robbie Moses" w:date="2023-03-02T06:45:00Z">
          <w:r w:rsidR="003B5D4F" w:rsidDel="00624EA3">
            <w:rPr>
              <w:lang w:val="en-US"/>
            </w:rPr>
            <w:fldChar w:fldCharType="begin"/>
          </w:r>
          <w:r w:rsidR="003B5D4F" w:rsidDel="00624EA3">
            <w:rPr>
              <w:lang w:val="en-US"/>
            </w:rPr>
            <w:delInstrText xml:space="preserve"> SEQ Figure \* ARABIC </w:delInstrText>
          </w:r>
        </w:del>
      </w:ins>
      <w:del w:id="1406" w:author="Robbie Moses" w:date="2023-03-02T06:45:00Z">
        <w:r w:rsidR="003B5D4F" w:rsidDel="00624EA3">
          <w:rPr>
            <w:lang w:val="en-US"/>
          </w:rPr>
          <w:fldChar w:fldCharType="separate"/>
        </w:r>
      </w:del>
      <w:ins w:id="1407" w:author="Moses, Robbie" w:date="2023-02-22T02:39:00Z">
        <w:del w:id="1408" w:author="Robbie Moses" w:date="2023-03-02T06:45:00Z">
          <w:r w:rsidR="003B5D4F" w:rsidDel="00624EA3">
            <w:rPr>
              <w:noProof/>
              <w:lang w:val="en-US"/>
            </w:rPr>
            <w:delText>68</w:delText>
          </w:r>
          <w:r w:rsidR="003B5D4F" w:rsidDel="00624EA3">
            <w:rPr>
              <w:lang w:val="en-US"/>
            </w:rPr>
            <w:fldChar w:fldCharType="end"/>
          </w:r>
        </w:del>
      </w:ins>
      <w:del w:id="1409"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68</w:delText>
        </w:r>
        <w:r w:rsidRPr="62692672" w:rsidDel="003B5D4F">
          <w:rPr>
            <w:lang w:val="en-US"/>
          </w:rPr>
          <w:fldChar w:fldCharType="end"/>
        </w:r>
      </w:del>
      <w:r w:rsidRPr="62692672">
        <w:rPr>
          <w:lang w:val="en-US"/>
        </w:rPr>
        <w:t>: Run Data Health Check Page</w:t>
      </w:r>
      <w:bookmarkEnd w:id="1401"/>
    </w:p>
    <w:p w14:paraId="4DB63870" w14:textId="15C63E9B" w:rsidR="00916881" w:rsidRDefault="09874245" w:rsidP="00B435C9">
      <w:pPr>
        <w:pStyle w:val="BodyText"/>
        <w:jc w:val="center"/>
      </w:pPr>
      <w:r>
        <w:rPr>
          <w:noProof/>
        </w:rPr>
        <w:drawing>
          <wp:inline distT="0" distB="0" distL="0" distR="0" wp14:anchorId="26075591" wp14:editId="67818C44">
            <wp:extent cx="5162552" cy="1677829"/>
            <wp:effectExtent l="76200" t="76200" r="133350" b="132080"/>
            <wp:docPr id="921427937" name="Picture 9214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162552" cy="1677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A001F1" w14:textId="6FEF08B5" w:rsidR="00916881" w:rsidRDefault="00916881" w:rsidP="006D3C82">
      <w:pPr>
        <w:pStyle w:val="BodyText"/>
      </w:pPr>
    </w:p>
    <w:p w14:paraId="2F7771EA" w14:textId="0669E374" w:rsidR="00916881" w:rsidRDefault="00916881" w:rsidP="00F63174">
      <w:pPr>
        <w:pStyle w:val="Caption"/>
        <w:spacing w:before="0" w:after="120"/>
        <w:ind w:left="187" w:hanging="187"/>
        <w:outlineLvl w:val="0"/>
        <w:rPr>
          <w:lang w:val="en-US"/>
        </w:rPr>
      </w:pPr>
      <w:bookmarkStart w:id="1410" w:name="_Toc12863100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52</w:t>
      </w:r>
      <w:r w:rsidR="00027408">
        <w:rPr>
          <w:noProof/>
        </w:rPr>
        <w:fldChar w:fldCharType="end"/>
      </w:r>
      <w:r>
        <w:rPr>
          <w:lang w:val="en-US"/>
        </w:rPr>
        <w:t>: Run Data health Check Description</w:t>
      </w:r>
      <w:bookmarkEnd w:id="1410"/>
    </w:p>
    <w:tbl>
      <w:tblPr>
        <w:tblW w:w="0" w:type="auto"/>
        <w:tblInd w:w="469" w:type="dxa"/>
        <w:tblLayout w:type="fixed"/>
        <w:tblCellMar>
          <w:left w:w="79" w:type="dxa"/>
          <w:right w:w="79" w:type="dxa"/>
        </w:tblCellMar>
        <w:tblLook w:val="0000" w:firstRow="0" w:lastRow="0" w:firstColumn="0" w:lastColumn="0" w:noHBand="0" w:noVBand="0"/>
      </w:tblPr>
      <w:tblGrid>
        <w:gridCol w:w="2030"/>
        <w:gridCol w:w="6040"/>
      </w:tblGrid>
      <w:tr w:rsidR="00916881" w14:paraId="4F4F7171" w14:textId="77777777" w:rsidTr="5BB73BD3">
        <w:trPr>
          <w:cantSplit/>
          <w:tblHeader/>
        </w:trPr>
        <w:tc>
          <w:tcPr>
            <w:tcW w:w="2030" w:type="dxa"/>
            <w:tcBorders>
              <w:top w:val="single" w:sz="4" w:space="0" w:color="000000" w:themeColor="text1"/>
              <w:left w:val="single" w:sz="4" w:space="0" w:color="000000" w:themeColor="text1"/>
              <w:bottom w:val="single" w:sz="4" w:space="0" w:color="000000" w:themeColor="text1"/>
            </w:tcBorders>
            <w:shd w:val="clear" w:color="auto" w:fill="60C03A"/>
          </w:tcPr>
          <w:p w14:paraId="1459DF0C" w14:textId="77777777" w:rsidR="00916881" w:rsidRDefault="00916881" w:rsidP="00030F59">
            <w:pPr>
              <w:pStyle w:val="TableHeading"/>
            </w:pPr>
            <w:r>
              <w:t>Field</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6CE9C4F" w14:textId="77777777" w:rsidR="00916881" w:rsidRDefault="00916881" w:rsidP="00030F59">
            <w:pPr>
              <w:pStyle w:val="TableHeading"/>
            </w:pPr>
            <w:r>
              <w:t>Description</w:t>
            </w:r>
          </w:p>
        </w:tc>
      </w:tr>
      <w:tr w:rsidR="00916881" w14:paraId="38EF42DE"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35BFE7B9" w14:textId="77777777" w:rsidR="00916881" w:rsidRPr="00030F59" w:rsidRDefault="00916881" w:rsidP="00030F59">
            <w:pPr>
              <w:pStyle w:val="TableBody"/>
              <w:rPr>
                <w:b/>
                <w:bCs/>
              </w:rPr>
            </w:pPr>
            <w:r w:rsidRPr="00030F59">
              <w:rPr>
                <w:b/>
                <w:bCs/>
              </w:rPr>
              <w:t>Data Health Status</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297EB9" w14:textId="0EE6868F" w:rsidR="00916881" w:rsidRDefault="00916881" w:rsidP="00030F59">
            <w:pPr>
              <w:pStyle w:val="TableBody"/>
              <w:rPr>
                <w:b/>
              </w:rPr>
            </w:pPr>
            <w:r>
              <w:t>Gives an overview of the Cashpoints assigned to the user and the last historic date the data health was calculated. In some cases</w:t>
            </w:r>
            <w:r w:rsidR="00B16C3D">
              <w:t>,</w:t>
            </w:r>
            <w:r>
              <w:t xml:space="preserve"> there may be several entries. This may happen when some Cashpoints were calculated while others were not. This allows the user to see the Cashpoints and dates for which the calculations must be run. Clicking on the link for the number of Cashpoints will produce a report with the detail by Cashpoint for the calculations. See:  </w:t>
            </w:r>
            <w:r w:rsidR="00027408" w:rsidRPr="00342503">
              <w:rPr>
                <w:b/>
                <w:color w:val="4F81BD" w:themeColor="accent1"/>
              </w:rPr>
              <w:fldChar w:fldCharType="begin"/>
            </w:r>
            <w:r w:rsidRPr="00342503">
              <w:rPr>
                <w:b/>
                <w:color w:val="4F81BD" w:themeColor="accent1"/>
              </w:rPr>
              <w:instrText xml:space="preserve"> REF _Ref221687942 \h </w:instrText>
            </w:r>
            <w:r w:rsidR="00030F59" w:rsidRPr="00342503">
              <w:rPr>
                <w:b/>
                <w:color w:val="4F81BD" w:themeColor="accent1"/>
              </w:rPr>
              <w:instrText xml:space="preserve"> \* MERGEFORMAT </w:instrText>
            </w:r>
            <w:r w:rsidR="00027408" w:rsidRPr="00342503">
              <w:rPr>
                <w:b/>
                <w:color w:val="4F81BD" w:themeColor="accent1"/>
              </w:rPr>
            </w:r>
            <w:r w:rsidR="00027408" w:rsidRPr="00342503">
              <w:rPr>
                <w:b/>
                <w:color w:val="4F81BD" w:themeColor="accent1"/>
              </w:rPr>
              <w:fldChar w:fldCharType="separate"/>
            </w:r>
            <w:r w:rsidR="00D57607" w:rsidRPr="00342503">
              <w:rPr>
                <w:color w:val="4F81BD" w:themeColor="accent1"/>
              </w:rPr>
              <w:t xml:space="preserve">Figure </w:t>
            </w:r>
            <w:r w:rsidR="00D57607" w:rsidRPr="00342503">
              <w:rPr>
                <w:noProof/>
                <w:color w:val="4F81BD" w:themeColor="accent1"/>
              </w:rPr>
              <w:t>69</w:t>
            </w:r>
            <w:r w:rsidR="00D57607" w:rsidRPr="00342503">
              <w:rPr>
                <w:color w:val="4F81BD" w:themeColor="accent1"/>
              </w:rPr>
              <w:t>: Data Health Indicator Status Report</w:t>
            </w:r>
            <w:r w:rsidR="00027408" w:rsidRPr="00342503">
              <w:rPr>
                <w:b/>
                <w:color w:val="4F81BD" w:themeColor="accent1"/>
              </w:rPr>
              <w:fldChar w:fldCharType="end"/>
            </w:r>
          </w:p>
        </w:tc>
      </w:tr>
      <w:tr w:rsidR="00916881" w14:paraId="15129CD2"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4DE51950" w14:textId="77777777" w:rsidR="00916881" w:rsidRPr="00030F59" w:rsidRDefault="00916881" w:rsidP="00030F59">
            <w:pPr>
              <w:pStyle w:val="TableBody"/>
              <w:rPr>
                <w:b/>
                <w:bCs/>
              </w:rPr>
            </w:pPr>
            <w:r w:rsidRPr="00030F59">
              <w:rPr>
                <w:b/>
                <w:bCs/>
              </w:rPr>
              <w:t>Select Button</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08E3A8" w14:textId="3CC4DDF6" w:rsidR="00916881" w:rsidRDefault="00916881" w:rsidP="00030F59">
            <w:pPr>
              <w:pStyle w:val="TableBody"/>
              <w:rPr>
                <w:b/>
              </w:rPr>
            </w:pPr>
            <w:r>
              <w:t xml:space="preserve">Allows the user to select Cashpoints to be used for the Data Health Calculation. For more information on selecting Cashpoints, See: </w:t>
            </w:r>
            <w:r w:rsidR="00027408">
              <w:rPr>
                <w:b/>
              </w:rPr>
              <w:fldChar w:fldCharType="begin"/>
            </w:r>
            <w:r>
              <w:rPr>
                <w:b/>
              </w:rPr>
              <w:instrText xml:space="preserve"> REF _Ref236109174 \h </w:instrText>
            </w:r>
            <w:r w:rsidR="00030F59">
              <w:rPr>
                <w:b/>
              </w:rPr>
              <w:instrText xml:space="preserve"> \* MERGEFORMAT </w:instrText>
            </w:r>
            <w:r w:rsidR="00027408">
              <w:rPr>
                <w:b/>
              </w:rPr>
            </w:r>
            <w:r w:rsidR="00027408">
              <w:rPr>
                <w:b/>
              </w:rPr>
              <w:fldChar w:fldCharType="separate"/>
            </w:r>
            <w:r w:rsidR="00D57607">
              <w:t>Cashpoint Selector</w:t>
            </w:r>
            <w:r w:rsidR="00027408">
              <w:rPr>
                <w:b/>
              </w:rPr>
              <w:fldChar w:fldCharType="end"/>
            </w:r>
          </w:p>
        </w:tc>
      </w:tr>
      <w:tr w:rsidR="00916881" w14:paraId="6D7630D0"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0616D047" w14:textId="77777777" w:rsidR="00916881" w:rsidRPr="00030F59" w:rsidRDefault="00916881" w:rsidP="00030F59">
            <w:pPr>
              <w:pStyle w:val="TableBody"/>
              <w:rPr>
                <w:b/>
                <w:bCs/>
              </w:rPr>
            </w:pPr>
            <w:r w:rsidRPr="00030F59">
              <w:rPr>
                <w:b/>
                <w:bCs/>
              </w:rPr>
              <w:t>Run Data Health Check Button</w:t>
            </w:r>
          </w:p>
          <w:p w14:paraId="3440D8CF" w14:textId="77777777" w:rsidR="00916881" w:rsidRPr="00030F59" w:rsidRDefault="00446BCA" w:rsidP="00030F59">
            <w:pPr>
              <w:pStyle w:val="TableBody"/>
              <w:rPr>
                <w:b/>
                <w:bCs/>
              </w:rPr>
            </w:pPr>
            <w:r w:rsidRPr="00030F59">
              <w:rPr>
                <w:b/>
                <w:bCs/>
                <w:noProof/>
              </w:rPr>
              <w:drawing>
                <wp:inline distT="0" distB="0" distL="0" distR="0" wp14:anchorId="044F16B7" wp14:editId="692724C6">
                  <wp:extent cx="476885" cy="476885"/>
                  <wp:effectExtent l="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885" cy="476885"/>
                          </a:xfrm>
                          <a:prstGeom prst="rect">
                            <a:avLst/>
                          </a:prstGeom>
                          <a:solidFill>
                            <a:srgbClr val="FFFFFF"/>
                          </a:solidFill>
                          <a:ln>
                            <a:noFill/>
                          </a:ln>
                        </pic:spPr>
                      </pic:pic>
                    </a:graphicData>
                  </a:graphic>
                </wp:inline>
              </w:drawing>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CA4CB3" w14:textId="77777777" w:rsidR="00916881" w:rsidRDefault="00916881" w:rsidP="00030F59">
            <w:pPr>
              <w:pStyle w:val="TableBody"/>
            </w:pPr>
            <w:r>
              <w:t>Starts the process of calculating Data Health for the selected Cashpoints and dates.</w:t>
            </w:r>
          </w:p>
          <w:p w14:paraId="09ED3E28" w14:textId="6B2D5AF4" w:rsidR="00916881" w:rsidRDefault="00916881" w:rsidP="00030F59">
            <w:pPr>
              <w:pStyle w:val="TableCaution"/>
            </w:pPr>
            <w:r>
              <w:rPr>
                <w:b/>
              </w:rPr>
              <w:t>Caution:</w:t>
            </w:r>
            <w:r>
              <w:t xml:space="preserve"> The Data Health Check is a very </w:t>
            </w:r>
            <w:r w:rsidR="00B16C3D">
              <w:t>process-</w:t>
            </w:r>
            <w:r>
              <w:t>intensive task and could take significant server resources and time to run if many Cashpoints are selected for a large period of time.  If this is the case, the calculations should be broken up into smaller groups or shorter periods of time to ensure the calculations are run properly and the process does not affect other users of the system.</w:t>
            </w:r>
          </w:p>
        </w:tc>
      </w:tr>
      <w:tr w:rsidR="00916881" w14:paraId="5A4B8FEA"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6A3B82D0" w14:textId="77777777" w:rsidR="00916881" w:rsidRPr="00030F59" w:rsidRDefault="00916881" w:rsidP="00030F59">
            <w:pPr>
              <w:pStyle w:val="TableBody"/>
              <w:rPr>
                <w:b/>
                <w:bCs/>
              </w:rPr>
            </w:pPr>
            <w:r w:rsidRPr="00030F59">
              <w:rPr>
                <w:b/>
                <w:bCs/>
              </w:rPr>
              <w:t>Start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164B18" w14:textId="77777777" w:rsidR="00916881" w:rsidRDefault="00916881" w:rsidP="00030F59">
            <w:pPr>
              <w:pStyle w:val="TableBody"/>
            </w:pPr>
            <w:r>
              <w:t xml:space="preserve">The starting date for the analysis of the data. </w:t>
            </w:r>
          </w:p>
        </w:tc>
      </w:tr>
      <w:tr w:rsidR="00916881" w14:paraId="0063C05B" w14:textId="77777777" w:rsidTr="5BB73BD3">
        <w:trPr>
          <w:cantSplit/>
        </w:trPr>
        <w:tc>
          <w:tcPr>
            <w:tcW w:w="2030" w:type="dxa"/>
            <w:tcBorders>
              <w:top w:val="single" w:sz="4" w:space="0" w:color="000000" w:themeColor="text1"/>
              <w:left w:val="single" w:sz="4" w:space="0" w:color="000000" w:themeColor="text1"/>
              <w:bottom w:val="single" w:sz="4" w:space="0" w:color="000000" w:themeColor="text1"/>
            </w:tcBorders>
          </w:tcPr>
          <w:p w14:paraId="1FDCE6B1" w14:textId="77777777" w:rsidR="00916881" w:rsidRPr="00030F59" w:rsidRDefault="00916881" w:rsidP="00030F59">
            <w:pPr>
              <w:pStyle w:val="TableBody"/>
              <w:rPr>
                <w:b/>
                <w:bCs/>
              </w:rPr>
            </w:pPr>
            <w:r w:rsidRPr="00030F59">
              <w:rPr>
                <w:b/>
                <w:bCs/>
              </w:rPr>
              <w:t>End Date</w:t>
            </w:r>
          </w:p>
        </w:tc>
        <w:tc>
          <w:tcPr>
            <w:tcW w:w="60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8AD03E" w14:textId="77777777" w:rsidR="00916881" w:rsidRDefault="00916881" w:rsidP="00030F59">
            <w:pPr>
              <w:pStyle w:val="TableBody"/>
            </w:pPr>
            <w:r>
              <w:t>The ending date for the analysis of the data.</w:t>
            </w:r>
          </w:p>
        </w:tc>
      </w:tr>
    </w:tbl>
    <w:p w14:paraId="0EADE146" w14:textId="60E0897B" w:rsidR="00916881" w:rsidRDefault="00916881" w:rsidP="00F63174">
      <w:pPr>
        <w:pStyle w:val="TopofSection"/>
        <w:spacing w:before="0" w:after="120" w:line="240" w:lineRule="auto"/>
        <w:ind w:left="187" w:hanging="187"/>
        <w:outlineLvl w:val="0"/>
      </w:pPr>
      <w:bookmarkStart w:id="1411" w:name="_Ref221697999"/>
      <w:r>
        <w:t xml:space="preserve">Return To: </w:t>
      </w:r>
      <w:r w:rsidR="00027408">
        <w:fldChar w:fldCharType="begin"/>
      </w:r>
      <w:r>
        <w:instrText xml:space="preserve"> REF _Ref231748085 \h </w:instrText>
      </w:r>
      <w:r w:rsidR="00027408">
        <w:fldChar w:fldCharType="separate"/>
      </w:r>
      <w:r w:rsidR="00D57607">
        <w:t>Today Tab</w:t>
      </w:r>
      <w:r w:rsidR="00027408">
        <w:fldChar w:fldCharType="end"/>
      </w:r>
    </w:p>
    <w:p w14:paraId="3FA8021E" w14:textId="77777777" w:rsidR="00916881" w:rsidRDefault="00916881" w:rsidP="00633EE8">
      <w:pPr>
        <w:pStyle w:val="Heading3"/>
      </w:pPr>
      <w:bookmarkStart w:id="1412" w:name="_Ref236108359"/>
      <w:bookmarkStart w:id="1413" w:name="_Toc128718635"/>
      <w:r>
        <w:lastRenderedPageBreak/>
        <w:t>Data Health Indicator Status Details</w:t>
      </w:r>
      <w:bookmarkEnd w:id="1411"/>
      <w:bookmarkEnd w:id="1412"/>
      <w:bookmarkEnd w:id="1413"/>
    </w:p>
    <w:p w14:paraId="2B661412" w14:textId="77777777" w:rsidR="00916881" w:rsidRDefault="00916881" w:rsidP="00030F59">
      <w:pPr>
        <w:pStyle w:val="BodyText"/>
      </w:pPr>
      <w:r>
        <w:t xml:space="preserve">This report appears when the user selects the hyperlink from the </w:t>
      </w:r>
      <w:r w:rsidRPr="009510A4">
        <w:rPr>
          <w:b/>
          <w:bCs/>
          <w:rPrChange w:id="1414" w:author="Robbie Moses" w:date="2023-03-03T01:14:00Z">
            <w:rPr/>
          </w:rPrChange>
        </w:rPr>
        <w:t>‘Run Data Health Check’</w:t>
      </w:r>
      <w:r>
        <w:t xml:space="preserve"> page. This report provides the user with a summary for each Cashpoint detailing the dates and number of days the data health has been calculated.</w:t>
      </w:r>
    </w:p>
    <w:p w14:paraId="061CB40F" w14:textId="38B71144" w:rsidR="00916881" w:rsidRDefault="00916881" w:rsidP="00F63174">
      <w:pPr>
        <w:pStyle w:val="Caption"/>
        <w:spacing w:before="0" w:after="120"/>
        <w:ind w:left="187" w:hanging="187"/>
        <w:outlineLvl w:val="0"/>
        <w:rPr>
          <w:lang w:val="en-US"/>
        </w:rPr>
      </w:pPr>
      <w:bookmarkStart w:id="1415" w:name="_Ref221687942"/>
      <w:bookmarkStart w:id="1416" w:name="_Toc128632389"/>
      <w:r w:rsidRPr="62692672">
        <w:rPr>
          <w:lang w:val="en-US"/>
        </w:rPr>
        <w:t xml:space="preserve">Figure </w:t>
      </w:r>
      <w:ins w:id="1417"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418" w:author="Robbie Moses" w:date="2023-03-02T06:45:00Z">
        <w:r w:rsidR="00624EA3">
          <w:rPr>
            <w:noProof/>
            <w:lang w:val="en-US"/>
          </w:rPr>
          <w:t>70</w:t>
        </w:r>
        <w:r w:rsidR="00624EA3">
          <w:rPr>
            <w:lang w:val="en-US"/>
          </w:rPr>
          <w:fldChar w:fldCharType="end"/>
        </w:r>
      </w:ins>
      <w:ins w:id="1419" w:author="Moses, Robbie" w:date="2023-02-22T02:39:00Z">
        <w:del w:id="1420" w:author="Robbie Moses" w:date="2023-03-02T06:45:00Z">
          <w:r w:rsidR="003B5D4F" w:rsidDel="00624EA3">
            <w:rPr>
              <w:lang w:val="en-US"/>
            </w:rPr>
            <w:fldChar w:fldCharType="begin"/>
          </w:r>
          <w:r w:rsidR="003B5D4F" w:rsidDel="00624EA3">
            <w:rPr>
              <w:lang w:val="en-US"/>
            </w:rPr>
            <w:delInstrText xml:space="preserve"> SEQ Figure \* ARABIC </w:delInstrText>
          </w:r>
        </w:del>
      </w:ins>
      <w:del w:id="1421" w:author="Robbie Moses" w:date="2023-03-02T06:45:00Z">
        <w:r w:rsidR="003B5D4F" w:rsidDel="00624EA3">
          <w:rPr>
            <w:lang w:val="en-US"/>
          </w:rPr>
          <w:fldChar w:fldCharType="separate"/>
        </w:r>
      </w:del>
      <w:ins w:id="1422" w:author="Moses, Robbie" w:date="2023-02-22T02:39:00Z">
        <w:del w:id="1423" w:author="Robbie Moses" w:date="2023-03-02T06:45:00Z">
          <w:r w:rsidR="003B5D4F" w:rsidDel="00624EA3">
            <w:rPr>
              <w:noProof/>
              <w:lang w:val="en-US"/>
            </w:rPr>
            <w:delText>69</w:delText>
          </w:r>
          <w:r w:rsidR="003B5D4F" w:rsidDel="00624EA3">
            <w:rPr>
              <w:lang w:val="en-US"/>
            </w:rPr>
            <w:fldChar w:fldCharType="end"/>
          </w:r>
        </w:del>
      </w:ins>
      <w:del w:id="1424"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69</w:delText>
        </w:r>
        <w:r w:rsidRPr="62692672" w:rsidDel="003B5D4F">
          <w:rPr>
            <w:lang w:val="en-US"/>
          </w:rPr>
          <w:fldChar w:fldCharType="end"/>
        </w:r>
      </w:del>
      <w:r w:rsidRPr="62692672">
        <w:rPr>
          <w:lang w:val="en-US"/>
        </w:rPr>
        <w:t>: Data Health Indicator Status Report</w:t>
      </w:r>
      <w:bookmarkEnd w:id="1415"/>
      <w:bookmarkEnd w:id="1416"/>
    </w:p>
    <w:p w14:paraId="16345BCC" w14:textId="47A6ED9D" w:rsidR="00916881" w:rsidRDefault="63764CCE" w:rsidP="006D3C82">
      <w:pPr>
        <w:pStyle w:val="BodyText"/>
      </w:pPr>
      <w:r>
        <w:rPr>
          <w:noProof/>
        </w:rPr>
        <w:drawing>
          <wp:inline distT="0" distB="0" distL="0" distR="0" wp14:anchorId="0802FAD7" wp14:editId="62E248BC">
            <wp:extent cx="4572000" cy="2286000"/>
            <wp:effectExtent l="76200" t="76200" r="133350" b="133350"/>
            <wp:docPr id="1599950438" name="Picture 1599950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B26B5C" w14:textId="69E786BC" w:rsidR="00916881" w:rsidRDefault="00916881" w:rsidP="00F63174">
      <w:pPr>
        <w:pStyle w:val="Caption"/>
        <w:spacing w:before="0" w:after="120"/>
        <w:ind w:left="187" w:hanging="187"/>
        <w:outlineLvl w:val="0"/>
        <w:rPr>
          <w:lang w:val="en-US"/>
        </w:rPr>
      </w:pPr>
      <w:bookmarkStart w:id="1425" w:name="_Toc128631007"/>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53</w:t>
      </w:r>
      <w:r w:rsidR="00027408">
        <w:rPr>
          <w:noProof/>
        </w:rPr>
        <w:fldChar w:fldCharType="end"/>
      </w:r>
      <w:r>
        <w:rPr>
          <w:lang w:val="en-US"/>
        </w:rPr>
        <w:t>: Data Health Indicator Status Description</w:t>
      </w:r>
      <w:bookmarkEnd w:id="1425"/>
    </w:p>
    <w:tbl>
      <w:tblPr>
        <w:tblW w:w="0" w:type="auto"/>
        <w:tblInd w:w="469" w:type="dxa"/>
        <w:tblLayout w:type="fixed"/>
        <w:tblCellMar>
          <w:left w:w="79" w:type="dxa"/>
          <w:right w:w="79" w:type="dxa"/>
        </w:tblCellMar>
        <w:tblLook w:val="0000" w:firstRow="0" w:lastRow="0" w:firstColumn="0" w:lastColumn="0" w:noHBand="0" w:noVBand="0"/>
      </w:tblPr>
      <w:tblGrid>
        <w:gridCol w:w="2030"/>
        <w:gridCol w:w="6020"/>
        <w:gridCol w:w="20"/>
      </w:tblGrid>
      <w:tr w:rsidR="00916881" w14:paraId="0B050FEA" w14:textId="77777777" w:rsidTr="00285616">
        <w:trPr>
          <w:cantSplit/>
          <w:tblHeader/>
        </w:trPr>
        <w:tc>
          <w:tcPr>
            <w:tcW w:w="2030" w:type="dxa"/>
            <w:tcBorders>
              <w:top w:val="single" w:sz="4" w:space="0" w:color="000000"/>
              <w:left w:val="single" w:sz="4" w:space="0" w:color="000000"/>
              <w:bottom w:val="single" w:sz="4" w:space="0" w:color="000000"/>
            </w:tcBorders>
            <w:shd w:val="clear" w:color="auto" w:fill="60C03A"/>
          </w:tcPr>
          <w:p w14:paraId="64CDA8D9" w14:textId="77777777" w:rsidR="00916881" w:rsidRDefault="00916881" w:rsidP="00030F59">
            <w:pPr>
              <w:pStyle w:val="TableHeading"/>
            </w:pPr>
            <w:r>
              <w:t>Field</w:t>
            </w:r>
          </w:p>
        </w:tc>
        <w:tc>
          <w:tcPr>
            <w:tcW w:w="604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0D3738F" w14:textId="77777777" w:rsidR="00916881" w:rsidRDefault="00916881" w:rsidP="00030F59">
            <w:pPr>
              <w:pStyle w:val="TableHeading"/>
            </w:pPr>
            <w:r>
              <w:t>Description</w:t>
            </w:r>
          </w:p>
        </w:tc>
      </w:tr>
      <w:tr w:rsidR="00916881" w14:paraId="5ACB0896" w14:textId="77777777" w:rsidTr="0009567D">
        <w:trPr>
          <w:cantSplit/>
        </w:trPr>
        <w:tc>
          <w:tcPr>
            <w:tcW w:w="2030" w:type="dxa"/>
            <w:tcBorders>
              <w:top w:val="single" w:sz="4" w:space="0" w:color="000000"/>
              <w:left w:val="single" w:sz="4" w:space="0" w:color="000000"/>
              <w:bottom w:val="single" w:sz="4" w:space="0" w:color="000000"/>
            </w:tcBorders>
          </w:tcPr>
          <w:p w14:paraId="5C404B1D" w14:textId="77777777" w:rsidR="00916881" w:rsidRPr="00030F59" w:rsidRDefault="00916881" w:rsidP="00030F59">
            <w:pPr>
              <w:pStyle w:val="TableBody"/>
              <w:rPr>
                <w:b/>
                <w:bCs/>
              </w:rPr>
            </w:pPr>
            <w:r w:rsidRPr="00030F59">
              <w:rPr>
                <w:b/>
                <w:bCs/>
              </w:rPr>
              <w:t>Cashpoint ID</w:t>
            </w:r>
          </w:p>
        </w:tc>
        <w:tc>
          <w:tcPr>
            <w:tcW w:w="6040" w:type="dxa"/>
            <w:gridSpan w:val="2"/>
            <w:tcBorders>
              <w:top w:val="single" w:sz="4" w:space="0" w:color="000000"/>
              <w:left w:val="single" w:sz="4" w:space="0" w:color="000000"/>
              <w:bottom w:val="single" w:sz="4" w:space="0" w:color="000000"/>
              <w:right w:val="single" w:sz="4" w:space="0" w:color="000000"/>
            </w:tcBorders>
          </w:tcPr>
          <w:p w14:paraId="298E7FD6" w14:textId="77777777" w:rsidR="00916881" w:rsidRDefault="00916881" w:rsidP="00030F59">
            <w:pPr>
              <w:pStyle w:val="TableBody"/>
            </w:pPr>
            <w:r>
              <w:t>Unique alphanumeric code that identifies the Cashpoint.</w:t>
            </w:r>
          </w:p>
        </w:tc>
      </w:tr>
      <w:tr w:rsidR="00916881" w14:paraId="387EDC4A" w14:textId="77777777" w:rsidTr="0009567D">
        <w:trPr>
          <w:cantSplit/>
        </w:trPr>
        <w:tc>
          <w:tcPr>
            <w:tcW w:w="2030" w:type="dxa"/>
            <w:tcBorders>
              <w:top w:val="single" w:sz="4" w:space="0" w:color="000000"/>
              <w:left w:val="single" w:sz="4" w:space="0" w:color="000000"/>
              <w:bottom w:val="single" w:sz="4" w:space="0" w:color="000000"/>
            </w:tcBorders>
          </w:tcPr>
          <w:p w14:paraId="3A154626" w14:textId="77777777" w:rsidR="00916881" w:rsidRPr="00030F59" w:rsidRDefault="00916881" w:rsidP="00030F59">
            <w:pPr>
              <w:pStyle w:val="TableBody"/>
              <w:rPr>
                <w:b/>
                <w:bCs/>
              </w:rPr>
            </w:pPr>
            <w:r w:rsidRPr="00030F59">
              <w:rPr>
                <w:b/>
                <w:bCs/>
              </w:rPr>
              <w:t>Currency ID</w:t>
            </w:r>
          </w:p>
        </w:tc>
        <w:tc>
          <w:tcPr>
            <w:tcW w:w="6040" w:type="dxa"/>
            <w:gridSpan w:val="2"/>
            <w:tcBorders>
              <w:top w:val="single" w:sz="4" w:space="0" w:color="000000"/>
              <w:left w:val="single" w:sz="4" w:space="0" w:color="000000"/>
              <w:bottom w:val="single" w:sz="4" w:space="0" w:color="000000"/>
              <w:right w:val="single" w:sz="4" w:space="0" w:color="000000"/>
            </w:tcBorders>
          </w:tcPr>
          <w:p w14:paraId="5D30E99C" w14:textId="77777777" w:rsidR="00916881" w:rsidRDefault="00916881" w:rsidP="00030F59">
            <w:pPr>
              <w:pStyle w:val="TableBody"/>
            </w:pPr>
            <w:r>
              <w:t>The currency ISO code(s) that is assigned to this Cashpoint.</w:t>
            </w:r>
          </w:p>
        </w:tc>
      </w:tr>
      <w:tr w:rsidR="00916881" w14:paraId="5E6D7897" w14:textId="77777777" w:rsidTr="0009567D">
        <w:trPr>
          <w:cantSplit/>
        </w:trPr>
        <w:tc>
          <w:tcPr>
            <w:tcW w:w="2030" w:type="dxa"/>
            <w:tcBorders>
              <w:top w:val="single" w:sz="4" w:space="0" w:color="000000"/>
              <w:left w:val="single" w:sz="4" w:space="0" w:color="000000"/>
              <w:bottom w:val="single" w:sz="4" w:space="0" w:color="000000"/>
            </w:tcBorders>
          </w:tcPr>
          <w:p w14:paraId="75D5DBD2" w14:textId="77777777" w:rsidR="00916881" w:rsidRPr="00030F59" w:rsidRDefault="00916881" w:rsidP="00030F59">
            <w:pPr>
              <w:pStyle w:val="TableBody"/>
              <w:rPr>
                <w:b/>
                <w:bCs/>
              </w:rPr>
            </w:pPr>
            <w:r w:rsidRPr="00030F59">
              <w:rPr>
                <w:b/>
                <w:bCs/>
              </w:rPr>
              <w:t>Start Date</w:t>
            </w:r>
          </w:p>
        </w:tc>
        <w:tc>
          <w:tcPr>
            <w:tcW w:w="6040" w:type="dxa"/>
            <w:gridSpan w:val="2"/>
            <w:tcBorders>
              <w:top w:val="single" w:sz="4" w:space="0" w:color="000000"/>
              <w:left w:val="single" w:sz="4" w:space="0" w:color="000000"/>
              <w:bottom w:val="single" w:sz="4" w:space="0" w:color="000000"/>
              <w:right w:val="single" w:sz="4" w:space="0" w:color="000000"/>
            </w:tcBorders>
          </w:tcPr>
          <w:p w14:paraId="285EF86F" w14:textId="77777777" w:rsidR="00916881" w:rsidRDefault="00916881" w:rsidP="00030F59">
            <w:pPr>
              <w:pStyle w:val="TableBody"/>
            </w:pPr>
            <w:r>
              <w:t xml:space="preserve">The starting date for the analysis of the data. </w:t>
            </w:r>
          </w:p>
        </w:tc>
      </w:tr>
      <w:tr w:rsidR="00916881" w14:paraId="22FCA5CE" w14:textId="77777777" w:rsidTr="0009567D">
        <w:trPr>
          <w:cantSplit/>
        </w:trPr>
        <w:tc>
          <w:tcPr>
            <w:tcW w:w="2030" w:type="dxa"/>
            <w:tcBorders>
              <w:top w:val="single" w:sz="4" w:space="0" w:color="000000"/>
              <w:left w:val="single" w:sz="4" w:space="0" w:color="000000"/>
              <w:bottom w:val="single" w:sz="4" w:space="0" w:color="000000"/>
            </w:tcBorders>
          </w:tcPr>
          <w:p w14:paraId="28B81086" w14:textId="77777777" w:rsidR="00916881" w:rsidRPr="00030F59" w:rsidRDefault="00916881" w:rsidP="00030F59">
            <w:pPr>
              <w:pStyle w:val="TableBody"/>
              <w:rPr>
                <w:b/>
                <w:bCs/>
              </w:rPr>
            </w:pPr>
            <w:r w:rsidRPr="00030F59">
              <w:rPr>
                <w:b/>
                <w:bCs/>
              </w:rPr>
              <w:t>End Date</w:t>
            </w:r>
          </w:p>
        </w:tc>
        <w:tc>
          <w:tcPr>
            <w:tcW w:w="6040" w:type="dxa"/>
            <w:gridSpan w:val="2"/>
            <w:tcBorders>
              <w:top w:val="single" w:sz="4" w:space="0" w:color="000000"/>
              <w:left w:val="single" w:sz="4" w:space="0" w:color="000000"/>
              <w:bottom w:val="single" w:sz="4" w:space="0" w:color="000000"/>
              <w:right w:val="single" w:sz="4" w:space="0" w:color="000000"/>
            </w:tcBorders>
          </w:tcPr>
          <w:p w14:paraId="385EAC16" w14:textId="77777777" w:rsidR="00916881" w:rsidRDefault="00916881" w:rsidP="00030F59">
            <w:pPr>
              <w:pStyle w:val="TableBody"/>
            </w:pPr>
            <w:r>
              <w:t>The ending date for the analysis of the data.</w:t>
            </w:r>
          </w:p>
        </w:tc>
      </w:tr>
      <w:tr w:rsidR="00916881" w14:paraId="70E66781" w14:textId="77777777" w:rsidTr="0009567D">
        <w:trPr>
          <w:cantSplit/>
        </w:trPr>
        <w:tc>
          <w:tcPr>
            <w:tcW w:w="2030" w:type="dxa"/>
            <w:tcBorders>
              <w:top w:val="single" w:sz="4" w:space="0" w:color="000000"/>
              <w:left w:val="single" w:sz="4" w:space="0" w:color="000000"/>
              <w:bottom w:val="single" w:sz="4" w:space="0" w:color="000000"/>
            </w:tcBorders>
          </w:tcPr>
          <w:p w14:paraId="51719332" w14:textId="77777777" w:rsidR="00916881" w:rsidRPr="00030F59" w:rsidRDefault="00916881" w:rsidP="00030F59">
            <w:pPr>
              <w:pStyle w:val="TableBody"/>
              <w:rPr>
                <w:b/>
                <w:bCs/>
              </w:rPr>
            </w:pPr>
            <w:r w:rsidRPr="00030F59">
              <w:rPr>
                <w:b/>
                <w:bCs/>
              </w:rPr>
              <w:t>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0D28CA52" w14:textId="77777777" w:rsidR="00916881" w:rsidRDefault="00916881" w:rsidP="00030F59">
            <w:pPr>
              <w:pStyle w:val="TableBody"/>
            </w:pPr>
            <w:r>
              <w:t>Indicates the number of days between the Start and End Dates</w:t>
            </w:r>
          </w:p>
        </w:tc>
      </w:tr>
      <w:tr w:rsidR="00916881" w14:paraId="24F0AE3C" w14:textId="77777777" w:rsidTr="0009567D">
        <w:trPr>
          <w:cantSplit/>
        </w:trPr>
        <w:tc>
          <w:tcPr>
            <w:tcW w:w="2030" w:type="dxa"/>
            <w:tcBorders>
              <w:top w:val="single" w:sz="4" w:space="0" w:color="000000"/>
              <w:left w:val="single" w:sz="4" w:space="0" w:color="000000"/>
              <w:bottom w:val="single" w:sz="4" w:space="0" w:color="000000"/>
            </w:tcBorders>
          </w:tcPr>
          <w:p w14:paraId="521DB726" w14:textId="77777777" w:rsidR="00916881" w:rsidRPr="00030F59" w:rsidRDefault="00916881" w:rsidP="00030F59">
            <w:pPr>
              <w:pStyle w:val="TableBody"/>
              <w:rPr>
                <w:b/>
                <w:bCs/>
              </w:rPr>
            </w:pPr>
            <w:r w:rsidRPr="00030F59">
              <w:rPr>
                <w:b/>
                <w:bCs/>
              </w:rPr>
              <w:t>Data Health Indicator Calculated for No. of Days</w:t>
            </w:r>
          </w:p>
        </w:tc>
        <w:tc>
          <w:tcPr>
            <w:tcW w:w="6040" w:type="dxa"/>
            <w:gridSpan w:val="2"/>
            <w:tcBorders>
              <w:top w:val="single" w:sz="4" w:space="0" w:color="000000"/>
              <w:left w:val="single" w:sz="4" w:space="0" w:color="000000"/>
              <w:bottom w:val="single" w:sz="4" w:space="0" w:color="000000"/>
              <w:right w:val="single" w:sz="4" w:space="0" w:color="000000"/>
            </w:tcBorders>
          </w:tcPr>
          <w:p w14:paraId="59080D3C" w14:textId="1F430E27" w:rsidR="00916881" w:rsidRDefault="00916881" w:rsidP="00030F59">
            <w:pPr>
              <w:pStyle w:val="TableBody"/>
            </w:pPr>
            <w:r>
              <w:t xml:space="preserve">This field indicates the number </w:t>
            </w:r>
            <w:r w:rsidR="00B16C3D">
              <w:t xml:space="preserve">of </w:t>
            </w:r>
            <w:r>
              <w:t>days that were calculated. Normally, this should be the same number as the ‘</w:t>
            </w:r>
            <w:r w:rsidRPr="00325551">
              <w:rPr>
                <w:b/>
                <w:bCs/>
                <w:rPrChange w:id="1426" w:author="Robbie Moses" w:date="2023-03-03T01:14:00Z">
                  <w:rPr/>
                </w:rPrChange>
              </w:rPr>
              <w:t>No. of Days’</w:t>
            </w:r>
            <w:r>
              <w:t xml:space="preserve"> field. If it is different, it means that </w:t>
            </w:r>
            <w:r w:rsidR="00207E0A">
              <w:t>some days</w:t>
            </w:r>
            <w:r>
              <w:t xml:space="preserve"> were either not calculated or were deleted for some reason. In this case</w:t>
            </w:r>
            <w:r w:rsidR="00207E0A">
              <w:t>,</w:t>
            </w:r>
            <w:r>
              <w:t xml:space="preserve"> the Data Health should be recalculated.</w:t>
            </w:r>
          </w:p>
        </w:tc>
      </w:tr>
      <w:tr w:rsidR="00916881" w14:paraId="7AF84786" w14:textId="77777777" w:rsidTr="0009567D">
        <w:trPr>
          <w:gridAfter w:val="1"/>
          <w:wAfter w:w="20" w:type="dxa"/>
          <w:cantSplit/>
        </w:trPr>
        <w:tc>
          <w:tcPr>
            <w:tcW w:w="8050" w:type="dxa"/>
            <w:gridSpan w:val="2"/>
            <w:tcBorders>
              <w:top w:val="single" w:sz="4" w:space="0" w:color="000000"/>
            </w:tcBorders>
          </w:tcPr>
          <w:p w14:paraId="30C0D6AB" w14:textId="6594238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_Ref231748085 \h </w:instrText>
            </w:r>
            <w:r w:rsidR="00B435C9">
              <w:instrText xml:space="preserve"> \* MERGEFORMAT </w:instrText>
            </w:r>
            <w:r w:rsidR="00027408">
              <w:fldChar w:fldCharType="separate"/>
            </w:r>
            <w:r w:rsidR="00D57607">
              <w:t>Today Tab</w:t>
            </w:r>
            <w:r w:rsidR="00027408">
              <w:fldChar w:fldCharType="end"/>
            </w:r>
          </w:p>
          <w:p w14:paraId="70F826E0" w14:textId="77777777" w:rsidR="00916881" w:rsidRDefault="00916881" w:rsidP="00F63174">
            <w:pPr>
              <w:pStyle w:val="TableCellText"/>
              <w:spacing w:before="0" w:after="120" w:line="240" w:lineRule="auto"/>
              <w:ind w:left="187" w:hanging="187"/>
              <w:outlineLvl w:val="0"/>
            </w:pPr>
          </w:p>
        </w:tc>
      </w:tr>
    </w:tbl>
    <w:p w14:paraId="32EA5AE1" w14:textId="77777777" w:rsidR="00030F59" w:rsidRDefault="00030F59" w:rsidP="00C576DF">
      <w:pPr>
        <w:pStyle w:val="BodyText"/>
      </w:pPr>
      <w:bookmarkStart w:id="1427" w:name="_Ref221779292"/>
      <w:bookmarkStart w:id="1428" w:name="_Ref231748105"/>
    </w:p>
    <w:p w14:paraId="06689493" w14:textId="77777777" w:rsidR="00030F59" w:rsidRDefault="00030F59">
      <w:pPr>
        <w:rPr>
          <w:rFonts w:eastAsia="Times New Roman"/>
          <w:b/>
          <w:sz w:val="34"/>
          <w:szCs w:val="28"/>
          <w:lang w:val="en-GB"/>
        </w:rPr>
      </w:pPr>
      <w:r>
        <w:br w:type="page"/>
      </w:r>
    </w:p>
    <w:p w14:paraId="21DCCC1A" w14:textId="63AD321E" w:rsidR="00916881" w:rsidRDefault="00916881" w:rsidP="00A52BEF">
      <w:pPr>
        <w:pStyle w:val="TOCHeading"/>
      </w:pPr>
      <w:bookmarkStart w:id="1429" w:name="_Toc128718636"/>
      <w:r>
        <w:lastRenderedPageBreak/>
        <w:t>Processing Tab</w:t>
      </w:r>
      <w:bookmarkEnd w:id="1427"/>
      <w:bookmarkEnd w:id="1428"/>
      <w:bookmarkEnd w:id="1429"/>
    </w:p>
    <w:p w14:paraId="2E8ED4FE" w14:textId="6A82ADDB" w:rsidR="00916881" w:rsidRDefault="00916881" w:rsidP="00030F59">
      <w:pPr>
        <w:pStyle w:val="BodyText"/>
      </w:pPr>
      <w:r>
        <w:t xml:space="preserve">This Tab provides the user with tools to load, process, and export data. The user </w:t>
      </w:r>
      <w:r w:rsidR="00207E0A">
        <w:t>can</w:t>
      </w:r>
      <w:r>
        <w:t xml:space="preserve"> Load historical data and orders; define forecast and recommendation parameters; run Forecast and Recommendation processes; output Order and Recommendation Reports; and </w:t>
      </w:r>
      <w:r w:rsidR="00B435C9">
        <w:t>calculate</w:t>
      </w:r>
      <w:r>
        <w:t xml:space="preserve"> the costs for transporting and holding cash. </w:t>
      </w:r>
    </w:p>
    <w:p w14:paraId="388DDC0E" w14:textId="79F46F45" w:rsidR="00916881" w:rsidRDefault="00B435C9" w:rsidP="00030F59">
      <w:pPr>
        <w:pStyle w:val="BodyText"/>
      </w:pPr>
      <w:r>
        <w:t>All</w:t>
      </w:r>
      <w:r w:rsidR="00916881">
        <w:t xml:space="preserve"> the pages that are contained under the Processing Tab are explained below. The following is a summary of the information that will be covered in this section along with hyperlinks to each topic:</w:t>
      </w:r>
    </w:p>
    <w:p w14:paraId="353FDF60" w14:textId="77777777" w:rsidR="00916881" w:rsidRDefault="00916881" w:rsidP="00C576DF">
      <w:pPr>
        <w:pStyle w:val="BodyText"/>
      </w:pPr>
    </w:p>
    <w:p w14:paraId="6E693AFE" w14:textId="124831F6"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_Ref236118480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Process Status</w:t>
      </w:r>
      <w:r w:rsidRPr="00030F59">
        <w:rPr>
          <w:color w:val="1F497D" w:themeColor="text2"/>
        </w:rPr>
        <w:fldChar w:fldCharType="end"/>
      </w:r>
    </w:p>
    <w:p w14:paraId="5609094C" w14:textId="76B15539"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_Ref236038638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Results</w:t>
      </w:r>
      <w:r w:rsidRPr="00030F59">
        <w:rPr>
          <w:color w:val="1F497D" w:themeColor="text2"/>
        </w:rPr>
        <w:fldChar w:fldCharType="end"/>
      </w:r>
    </w:p>
    <w:p w14:paraId="33B69F86" w14:textId="0C1F680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_Ref221518806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Balances Page</w:t>
      </w:r>
      <w:r w:rsidRPr="00030F59">
        <w:rPr>
          <w:color w:val="1F497D" w:themeColor="text2"/>
        </w:rPr>
        <w:fldChar w:fldCharType="end"/>
      </w:r>
    </w:p>
    <w:p w14:paraId="00129546" w14:textId="2BE6221E"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Orders</w:t>
      </w:r>
      <w:r w:rsidRPr="00030F59">
        <w:rPr>
          <w:color w:val="1F497D" w:themeColor="text2"/>
        </w:rPr>
        <w:fldChar w:fldCharType="end"/>
      </w:r>
    </w:p>
    <w:p w14:paraId="63F55DBE" w14:textId="36B7A95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_Ref251844207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Downtime</w:t>
      </w:r>
      <w:r w:rsidRPr="00030F59">
        <w:rPr>
          <w:color w:val="1F497D" w:themeColor="text2"/>
        </w:rPr>
        <w:fldChar w:fldCharType="end"/>
      </w:r>
    </w:p>
    <w:p w14:paraId="571A2E85" w14:textId="3EE97E8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Load</w:t>
      </w:r>
      <w:r w:rsidR="00D57607" w:rsidRPr="00030F59">
        <w:rPr>
          <w:rFonts w:ascii="Wingdings" w:hAnsi="Wingdings"/>
          <w:color w:val="1F497D" w:themeColor="text2"/>
        </w:rPr>
        <w:t></w:t>
      </w:r>
      <w:r w:rsidR="00D57607" w:rsidRPr="00030F59">
        <w:rPr>
          <w:color w:val="1F497D" w:themeColor="text2"/>
        </w:rPr>
        <w:t>Load Validation Settings Page</w:t>
      </w:r>
      <w:r w:rsidRPr="00030F59">
        <w:rPr>
          <w:color w:val="1F497D" w:themeColor="text2"/>
        </w:rPr>
        <w:fldChar w:fldCharType="end"/>
      </w:r>
    </w:p>
    <w:p w14:paraId="22778C65" w14:textId="1EA6B7F0"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_Ref236038658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Recommendations</w:t>
      </w:r>
      <w:r w:rsidRPr="00030F59">
        <w:rPr>
          <w:color w:val="1F497D" w:themeColor="text2"/>
        </w:rPr>
        <w:fldChar w:fldCharType="end"/>
      </w:r>
      <w:r w:rsidR="00C82E9E" w:rsidRPr="00030F59">
        <w:rPr>
          <w:color w:val="1F497D" w:themeColor="text2"/>
        </w:rPr>
        <w:t xml:space="preserve"> </w:t>
      </w:r>
    </w:p>
    <w:p w14:paraId="5F51BDA1" w14:textId="7CEB37F1"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_Ref236038671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 Page</w:t>
      </w:r>
      <w:r w:rsidRPr="00030F59">
        <w:rPr>
          <w:color w:val="1F497D" w:themeColor="text2"/>
        </w:rPr>
        <w:fldChar w:fldCharType="end"/>
      </w:r>
    </w:p>
    <w:p w14:paraId="5DE4B981" w14:textId="66CE1CDF"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_Ref236038675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Orders Output</w:t>
      </w:r>
      <w:r w:rsidR="00D57607" w:rsidRPr="00030F59">
        <w:rPr>
          <w:rFonts w:ascii="Wingdings" w:hAnsi="Wingdings"/>
          <w:color w:val="1F497D" w:themeColor="text2"/>
        </w:rPr>
        <w:t></w:t>
      </w:r>
      <w:r w:rsidR="00D57607" w:rsidRPr="00030F59">
        <w:rPr>
          <w:color w:val="1F497D" w:themeColor="text2"/>
        </w:rPr>
        <w:t>Settings</w:t>
      </w:r>
      <w:r w:rsidRPr="00030F59">
        <w:rPr>
          <w:color w:val="1F497D" w:themeColor="text2"/>
        </w:rPr>
        <w:fldChar w:fldCharType="end"/>
      </w:r>
    </w:p>
    <w:p w14:paraId="2AAD78E9" w14:textId="0C368ED3"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_Ref236038679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Cost Calculation</w:t>
      </w:r>
      <w:r w:rsidRPr="00030F59">
        <w:rPr>
          <w:color w:val="1F497D" w:themeColor="text2"/>
        </w:rPr>
        <w:fldChar w:fldCharType="end"/>
      </w:r>
    </w:p>
    <w:p w14:paraId="5C043D76" w14:textId="2411F924" w:rsidR="00916881" w:rsidRPr="00030F59" w:rsidRDefault="00027408" w:rsidP="00030F59">
      <w:pPr>
        <w:pStyle w:val="ListBullet"/>
        <w:rPr>
          <w:color w:val="1F497D" w:themeColor="text2"/>
        </w:rPr>
      </w:pPr>
      <w:r w:rsidRPr="00030F59">
        <w:rPr>
          <w:color w:val="1F497D" w:themeColor="text2"/>
        </w:rPr>
        <w:fldChar w:fldCharType="begin"/>
      </w:r>
      <w:r w:rsidR="00916881" w:rsidRPr="00030F59">
        <w:rPr>
          <w:color w:val="1F497D" w:themeColor="text2"/>
        </w:rPr>
        <w:instrText xml:space="preserve"> REF _Ref272393599 \h </w:instrText>
      </w:r>
      <w:r w:rsidR="00030F59" w:rsidRPr="00030F59">
        <w:rPr>
          <w:color w:val="1F497D" w:themeColor="text2"/>
        </w:rPr>
        <w:instrText xml:space="preserve"> \* MERGEFORMAT </w:instrText>
      </w:r>
      <w:r w:rsidRPr="00030F59">
        <w:rPr>
          <w:color w:val="1F497D" w:themeColor="text2"/>
        </w:rPr>
      </w:r>
      <w:r w:rsidRPr="00030F59">
        <w:rPr>
          <w:color w:val="1F497D" w:themeColor="text2"/>
        </w:rPr>
        <w:fldChar w:fldCharType="separate"/>
      </w:r>
      <w:r w:rsidR="00D57607" w:rsidRPr="00030F59">
        <w:rPr>
          <w:color w:val="1F497D" w:themeColor="text2"/>
        </w:rPr>
        <w:t>Processing</w:t>
      </w:r>
      <w:r w:rsidR="00D57607" w:rsidRPr="00030F59">
        <w:rPr>
          <w:rFonts w:ascii="Wingdings" w:hAnsi="Wingdings"/>
          <w:color w:val="1F497D" w:themeColor="text2"/>
        </w:rPr>
        <w:t></w:t>
      </w:r>
      <w:r w:rsidR="00D57607" w:rsidRPr="00030F59">
        <w:rPr>
          <w:color w:val="1F497D" w:themeColor="text2"/>
        </w:rPr>
        <w:t>Custom Jobs</w:t>
      </w:r>
      <w:r w:rsidRPr="00030F59">
        <w:rPr>
          <w:color w:val="1F497D" w:themeColor="text2"/>
        </w:rPr>
        <w:fldChar w:fldCharType="end"/>
      </w:r>
    </w:p>
    <w:p w14:paraId="642D777F" w14:textId="0BF0D0C1"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497117A" w14:textId="77777777" w:rsidR="00030F59" w:rsidRDefault="00030F59">
      <w:pPr>
        <w:rPr>
          <w:rFonts w:eastAsia="Times New Roman" w:cs="Calibri"/>
          <w:b/>
          <w:sz w:val="28"/>
          <w:szCs w:val="24"/>
          <w:lang w:val="en-GB"/>
        </w:rPr>
      </w:pPr>
      <w:bookmarkStart w:id="1430" w:name="_Ref221705857"/>
      <w:bookmarkStart w:id="1431" w:name="_Ref223407680"/>
      <w:bookmarkStart w:id="1432" w:name="_Ref226247156"/>
      <w:bookmarkStart w:id="1433" w:name="_Ref236038625"/>
      <w:bookmarkStart w:id="1434" w:name="_Ref236118480"/>
      <w:r>
        <w:br w:type="page"/>
      </w:r>
    </w:p>
    <w:p w14:paraId="367D692B" w14:textId="53BEAA46" w:rsidR="00916881" w:rsidRDefault="00916881" w:rsidP="009C1274">
      <w:pPr>
        <w:pStyle w:val="Heading2"/>
      </w:pPr>
      <w:bookmarkStart w:id="1435" w:name="_Toc128718637"/>
      <w:r>
        <w:lastRenderedPageBreak/>
        <w:t>Processing</w:t>
      </w:r>
      <w:r>
        <w:rPr>
          <w:rFonts w:ascii="Wingdings" w:hAnsi="Wingdings"/>
        </w:rPr>
        <w:t></w:t>
      </w:r>
      <w:r>
        <w:t>Process Status</w:t>
      </w:r>
      <w:bookmarkEnd w:id="1430"/>
      <w:bookmarkEnd w:id="1431"/>
      <w:bookmarkEnd w:id="1432"/>
      <w:bookmarkEnd w:id="1433"/>
      <w:bookmarkEnd w:id="1434"/>
      <w:bookmarkEnd w:id="1435"/>
    </w:p>
    <w:p w14:paraId="0438708A" w14:textId="77777777" w:rsidR="00916881" w:rsidRDefault="00916881" w:rsidP="00030F59">
      <w:pPr>
        <w:pStyle w:val="BodyText"/>
      </w:pPr>
      <w:r>
        <w:t xml:space="preserve">The Process Status page shows any system processes that are currently running on the server. </w:t>
      </w:r>
    </w:p>
    <w:p w14:paraId="0442106A" w14:textId="0F3A7619" w:rsidR="00916881" w:rsidRDefault="00916881" w:rsidP="00F63174">
      <w:pPr>
        <w:pStyle w:val="Caption"/>
        <w:spacing w:before="0" w:after="120"/>
        <w:ind w:left="187" w:hanging="187"/>
        <w:outlineLvl w:val="0"/>
        <w:rPr>
          <w:lang w:val="en-US"/>
        </w:rPr>
      </w:pPr>
      <w:bookmarkStart w:id="1436" w:name="_Toc128632390"/>
      <w:r w:rsidRPr="62692672">
        <w:rPr>
          <w:lang w:val="en-US"/>
        </w:rPr>
        <w:t xml:space="preserve">Figure </w:t>
      </w:r>
      <w:ins w:id="1437"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438" w:author="Robbie Moses" w:date="2023-03-02T06:45:00Z">
        <w:r w:rsidR="00624EA3">
          <w:rPr>
            <w:noProof/>
            <w:lang w:val="en-US"/>
          </w:rPr>
          <w:t>71</w:t>
        </w:r>
        <w:r w:rsidR="00624EA3">
          <w:rPr>
            <w:lang w:val="en-US"/>
          </w:rPr>
          <w:fldChar w:fldCharType="end"/>
        </w:r>
      </w:ins>
      <w:ins w:id="1439" w:author="Moses, Robbie" w:date="2023-02-22T02:39:00Z">
        <w:del w:id="1440" w:author="Robbie Moses" w:date="2023-03-02T06:45:00Z">
          <w:r w:rsidR="003B5D4F" w:rsidDel="00624EA3">
            <w:rPr>
              <w:lang w:val="en-US"/>
            </w:rPr>
            <w:fldChar w:fldCharType="begin"/>
          </w:r>
          <w:r w:rsidR="003B5D4F" w:rsidDel="00624EA3">
            <w:rPr>
              <w:lang w:val="en-US"/>
            </w:rPr>
            <w:delInstrText xml:space="preserve"> SEQ Figure \* ARABIC </w:delInstrText>
          </w:r>
        </w:del>
      </w:ins>
      <w:del w:id="1441" w:author="Robbie Moses" w:date="2023-03-02T06:45:00Z">
        <w:r w:rsidR="003B5D4F" w:rsidDel="00624EA3">
          <w:rPr>
            <w:lang w:val="en-US"/>
          </w:rPr>
          <w:fldChar w:fldCharType="separate"/>
        </w:r>
      </w:del>
      <w:ins w:id="1442" w:author="Moses, Robbie" w:date="2023-02-22T02:39:00Z">
        <w:del w:id="1443" w:author="Robbie Moses" w:date="2023-03-02T06:45:00Z">
          <w:r w:rsidR="003B5D4F" w:rsidDel="00624EA3">
            <w:rPr>
              <w:noProof/>
              <w:lang w:val="en-US"/>
            </w:rPr>
            <w:delText>70</w:delText>
          </w:r>
          <w:r w:rsidR="003B5D4F" w:rsidDel="00624EA3">
            <w:rPr>
              <w:lang w:val="en-US"/>
            </w:rPr>
            <w:fldChar w:fldCharType="end"/>
          </w:r>
        </w:del>
      </w:ins>
      <w:del w:id="1444"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70</w:delText>
        </w:r>
        <w:r w:rsidRPr="62692672" w:rsidDel="003B5D4F">
          <w:rPr>
            <w:lang w:val="en-US"/>
          </w:rPr>
          <w:fldChar w:fldCharType="end"/>
        </w:r>
      </w:del>
      <w:r w:rsidRPr="62692672">
        <w:rPr>
          <w:lang w:val="en-US"/>
        </w:rPr>
        <w:t>: Process Status Page</w:t>
      </w:r>
      <w:bookmarkEnd w:id="1436"/>
    </w:p>
    <w:p w14:paraId="757C6169" w14:textId="6F862C53" w:rsidR="00916881" w:rsidRDefault="3699D618" w:rsidP="00C576DF">
      <w:pPr>
        <w:pStyle w:val="BodyText"/>
      </w:pPr>
      <w:r>
        <w:rPr>
          <w:noProof/>
        </w:rPr>
        <w:drawing>
          <wp:inline distT="0" distB="0" distL="0" distR="0" wp14:anchorId="7D93CEA3" wp14:editId="0CA334A8">
            <wp:extent cx="4572000" cy="3276600"/>
            <wp:effectExtent l="76200" t="76200" r="133350" b="133350"/>
            <wp:docPr id="741027218" name="Picture 74102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3276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1EE1C" w14:textId="3EBEA049" w:rsidR="00916881" w:rsidRDefault="00916881" w:rsidP="00F63174">
      <w:pPr>
        <w:pStyle w:val="Caption"/>
        <w:spacing w:before="0" w:after="120"/>
        <w:ind w:left="187" w:hanging="187"/>
        <w:outlineLvl w:val="0"/>
      </w:pPr>
      <w:bookmarkStart w:id="1445" w:name="_Toc128631008"/>
      <w:r>
        <w:t xml:space="preserve">Table </w:t>
      </w:r>
      <w:r w:rsidR="00027408">
        <w:fldChar w:fldCharType="begin"/>
      </w:r>
      <w:r>
        <w:instrText xml:space="preserve"> SEQ "Table" \*Arabic </w:instrText>
      </w:r>
      <w:r w:rsidR="00027408">
        <w:fldChar w:fldCharType="separate"/>
      </w:r>
      <w:r w:rsidR="00D57607">
        <w:rPr>
          <w:noProof/>
        </w:rPr>
        <w:t>54</w:t>
      </w:r>
      <w:r w:rsidR="00027408">
        <w:rPr>
          <w:noProof/>
        </w:rPr>
        <w:fldChar w:fldCharType="end"/>
      </w:r>
      <w:r>
        <w:t>: Process Status Description</w:t>
      </w:r>
      <w:bookmarkEnd w:id="144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F5F0DD0"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2808707B" w14:textId="77777777" w:rsidR="00916881" w:rsidRDefault="00916881" w:rsidP="00030F59">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66CFDD06" w14:textId="77777777" w:rsidR="00916881" w:rsidRDefault="00916881" w:rsidP="00030F59">
            <w:pPr>
              <w:pStyle w:val="TableHeading"/>
            </w:pPr>
            <w:r>
              <w:t>Description</w:t>
            </w:r>
          </w:p>
        </w:tc>
      </w:tr>
      <w:tr w:rsidR="00916881" w14:paraId="20475DAD" w14:textId="77777777" w:rsidTr="0009567D">
        <w:trPr>
          <w:cantSplit/>
        </w:trPr>
        <w:tc>
          <w:tcPr>
            <w:tcW w:w="2592" w:type="dxa"/>
            <w:tcBorders>
              <w:top w:val="single" w:sz="4" w:space="0" w:color="000000"/>
              <w:left w:val="single" w:sz="4" w:space="0" w:color="000000"/>
              <w:bottom w:val="single" w:sz="4" w:space="0" w:color="000000"/>
            </w:tcBorders>
          </w:tcPr>
          <w:p w14:paraId="0CA1CE37" w14:textId="77777777" w:rsidR="00916881" w:rsidRPr="00030F59" w:rsidRDefault="00916881" w:rsidP="00030F59">
            <w:pPr>
              <w:pStyle w:val="TableBody"/>
              <w:rPr>
                <w:b/>
                <w:bCs/>
              </w:rPr>
            </w:pPr>
            <w:r w:rsidRPr="00030F59">
              <w:rPr>
                <w:b/>
                <w:bCs/>
              </w:rPr>
              <w:t>Username</w:t>
            </w:r>
          </w:p>
        </w:tc>
        <w:tc>
          <w:tcPr>
            <w:tcW w:w="5478" w:type="dxa"/>
            <w:tcBorders>
              <w:top w:val="single" w:sz="4" w:space="0" w:color="000000"/>
              <w:left w:val="single" w:sz="4" w:space="0" w:color="000000"/>
              <w:bottom w:val="single" w:sz="4" w:space="0" w:color="000000"/>
              <w:right w:val="single" w:sz="4" w:space="0" w:color="000000"/>
            </w:tcBorders>
          </w:tcPr>
          <w:p w14:paraId="3670CBCE" w14:textId="77777777" w:rsidR="00916881" w:rsidRDefault="00916881" w:rsidP="00030F59">
            <w:pPr>
              <w:pStyle w:val="TableBody"/>
            </w:pPr>
            <w:r>
              <w:t>Name of the user that initiated the process</w:t>
            </w:r>
          </w:p>
        </w:tc>
      </w:tr>
      <w:tr w:rsidR="00916881" w14:paraId="143803C6" w14:textId="77777777" w:rsidTr="0009567D">
        <w:trPr>
          <w:cantSplit/>
        </w:trPr>
        <w:tc>
          <w:tcPr>
            <w:tcW w:w="2592" w:type="dxa"/>
            <w:tcBorders>
              <w:top w:val="single" w:sz="4" w:space="0" w:color="000000"/>
              <w:left w:val="single" w:sz="4" w:space="0" w:color="000000"/>
              <w:bottom w:val="single" w:sz="4" w:space="0" w:color="000000"/>
            </w:tcBorders>
          </w:tcPr>
          <w:p w14:paraId="6CE18665" w14:textId="77777777" w:rsidR="00916881" w:rsidRPr="00030F59" w:rsidRDefault="00916881" w:rsidP="00030F59">
            <w:pPr>
              <w:pStyle w:val="TableBody"/>
              <w:rPr>
                <w:b/>
                <w:bCs/>
              </w:rPr>
            </w:pPr>
            <w:r w:rsidRPr="00030F59">
              <w:rPr>
                <w:b/>
                <w:bCs/>
              </w:rPr>
              <w:t>Process Name</w:t>
            </w:r>
          </w:p>
        </w:tc>
        <w:tc>
          <w:tcPr>
            <w:tcW w:w="5478" w:type="dxa"/>
            <w:tcBorders>
              <w:top w:val="single" w:sz="4" w:space="0" w:color="000000"/>
              <w:left w:val="single" w:sz="4" w:space="0" w:color="000000"/>
              <w:bottom w:val="single" w:sz="4" w:space="0" w:color="000000"/>
              <w:right w:val="single" w:sz="4" w:space="0" w:color="000000"/>
            </w:tcBorders>
          </w:tcPr>
          <w:p w14:paraId="22EDB4A6" w14:textId="77777777" w:rsidR="00916881" w:rsidRDefault="00916881" w:rsidP="00030F59">
            <w:pPr>
              <w:pStyle w:val="TableBody"/>
            </w:pPr>
            <w:r>
              <w:t>Name of the process that is running</w:t>
            </w:r>
          </w:p>
        </w:tc>
      </w:tr>
      <w:tr w:rsidR="00916881" w14:paraId="1E6372F4" w14:textId="77777777" w:rsidTr="0009567D">
        <w:trPr>
          <w:cantSplit/>
        </w:trPr>
        <w:tc>
          <w:tcPr>
            <w:tcW w:w="2592" w:type="dxa"/>
            <w:tcBorders>
              <w:top w:val="single" w:sz="4" w:space="0" w:color="000000"/>
              <w:left w:val="single" w:sz="4" w:space="0" w:color="000000"/>
              <w:bottom w:val="single" w:sz="4" w:space="0" w:color="000000"/>
            </w:tcBorders>
          </w:tcPr>
          <w:p w14:paraId="43F570A3" w14:textId="77777777" w:rsidR="00916881" w:rsidRPr="00030F59" w:rsidRDefault="00916881" w:rsidP="00030F59">
            <w:pPr>
              <w:pStyle w:val="TableBody"/>
              <w:rPr>
                <w:b/>
                <w:bCs/>
              </w:rPr>
            </w:pPr>
            <w:r w:rsidRPr="00030F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39EEEF69" w14:textId="77777777" w:rsidR="00916881" w:rsidRDefault="00916881" w:rsidP="00030F59">
            <w:pPr>
              <w:pStyle w:val="TableBody"/>
            </w:pPr>
            <w:r>
              <w:t>State of the process that is running (Active or Inactive)</w:t>
            </w:r>
          </w:p>
        </w:tc>
      </w:tr>
      <w:tr w:rsidR="00916881" w14:paraId="267CD37E" w14:textId="77777777" w:rsidTr="0009567D">
        <w:trPr>
          <w:cantSplit/>
        </w:trPr>
        <w:tc>
          <w:tcPr>
            <w:tcW w:w="2592" w:type="dxa"/>
            <w:tcBorders>
              <w:top w:val="single" w:sz="4" w:space="0" w:color="000000"/>
              <w:left w:val="single" w:sz="4" w:space="0" w:color="000000"/>
              <w:bottom w:val="single" w:sz="4" w:space="0" w:color="000000"/>
            </w:tcBorders>
          </w:tcPr>
          <w:p w14:paraId="683DAC04" w14:textId="77777777" w:rsidR="00916881" w:rsidRPr="00030F59" w:rsidRDefault="00916881" w:rsidP="00030F59">
            <w:pPr>
              <w:pStyle w:val="TableBody"/>
              <w:rPr>
                <w:b/>
                <w:bCs/>
              </w:rPr>
            </w:pPr>
            <w:r w:rsidRPr="00030F59">
              <w:rPr>
                <w:b/>
                <w:bCs/>
              </w:rPr>
              <w:t>Start Time</w:t>
            </w:r>
          </w:p>
        </w:tc>
        <w:tc>
          <w:tcPr>
            <w:tcW w:w="5478" w:type="dxa"/>
            <w:tcBorders>
              <w:top w:val="single" w:sz="4" w:space="0" w:color="000000"/>
              <w:left w:val="single" w:sz="4" w:space="0" w:color="000000"/>
              <w:bottom w:val="single" w:sz="4" w:space="0" w:color="000000"/>
              <w:right w:val="single" w:sz="4" w:space="0" w:color="000000"/>
            </w:tcBorders>
          </w:tcPr>
          <w:p w14:paraId="20FD0A32" w14:textId="77777777" w:rsidR="00916881" w:rsidRDefault="00916881" w:rsidP="00030F59">
            <w:pPr>
              <w:pStyle w:val="TableBody"/>
            </w:pPr>
            <w:r>
              <w:t>Time the process was started</w:t>
            </w:r>
          </w:p>
        </w:tc>
      </w:tr>
      <w:tr w:rsidR="00916881" w14:paraId="3588DD66" w14:textId="77777777" w:rsidTr="0009567D">
        <w:trPr>
          <w:cantSplit/>
        </w:trPr>
        <w:tc>
          <w:tcPr>
            <w:tcW w:w="2592" w:type="dxa"/>
            <w:tcBorders>
              <w:top w:val="single" w:sz="4" w:space="0" w:color="000000"/>
              <w:left w:val="single" w:sz="4" w:space="0" w:color="000000"/>
              <w:bottom w:val="single" w:sz="4" w:space="0" w:color="000000"/>
            </w:tcBorders>
          </w:tcPr>
          <w:p w14:paraId="1DCA4C83" w14:textId="77777777" w:rsidR="00916881" w:rsidRPr="00030F59" w:rsidRDefault="00916881" w:rsidP="00030F59">
            <w:pPr>
              <w:pStyle w:val="TableBody"/>
              <w:rPr>
                <w:b/>
                <w:bCs/>
              </w:rPr>
            </w:pPr>
            <w:r w:rsidRPr="00030F59">
              <w:rPr>
                <w:b/>
                <w:bCs/>
              </w:rPr>
              <w:t>Load Balances</w:t>
            </w:r>
          </w:p>
        </w:tc>
        <w:tc>
          <w:tcPr>
            <w:tcW w:w="5478" w:type="dxa"/>
            <w:tcBorders>
              <w:top w:val="single" w:sz="4" w:space="0" w:color="000000"/>
              <w:left w:val="single" w:sz="4" w:space="0" w:color="000000"/>
              <w:bottom w:val="single" w:sz="4" w:space="0" w:color="000000"/>
              <w:right w:val="single" w:sz="4" w:space="0" w:color="000000"/>
            </w:tcBorders>
          </w:tcPr>
          <w:p w14:paraId="74E5F8DB" w14:textId="32549389" w:rsidR="00916881" w:rsidRDefault="00916881" w:rsidP="00030F59">
            <w:pPr>
              <w:pStyle w:val="TableBody"/>
            </w:pPr>
            <w:r>
              <w:t xml:space="preserve">The daily balance load process is started through </w:t>
            </w:r>
            <w:r w:rsidRPr="003B5D4F">
              <w:rPr>
                <w:i/>
                <w:iCs/>
                <w:rPrChange w:id="1446" w:author="Moses, Robbie" w:date="2023-02-22T01:44:00Z">
                  <w:rPr/>
                </w:rPrChange>
              </w:rPr>
              <w:t>Processing</w:t>
            </w:r>
            <w:r w:rsidRPr="003B5D4F">
              <w:rPr>
                <w:rFonts w:ascii="Wingdings" w:hAnsi="Wingdings"/>
                <w:i/>
                <w:iCs/>
                <w:rPrChange w:id="1447" w:author="Moses, Robbie" w:date="2023-02-22T01:44:00Z">
                  <w:rPr>
                    <w:rFonts w:ascii="Wingdings" w:hAnsi="Wingdings"/>
                  </w:rPr>
                </w:rPrChange>
              </w:rPr>
              <w:t></w:t>
            </w:r>
            <w:r w:rsidRPr="003B5D4F">
              <w:rPr>
                <w:i/>
                <w:iCs/>
                <w:rPrChange w:id="1448" w:author="Moses, Robbie" w:date="2023-02-22T01:44:00Z">
                  <w:rPr/>
                </w:rPrChange>
              </w:rPr>
              <w:t>Load</w:t>
            </w:r>
            <w:r w:rsidRPr="003B5D4F">
              <w:rPr>
                <w:rFonts w:ascii="Wingdings" w:hAnsi="Wingdings"/>
                <w:i/>
                <w:iCs/>
                <w:rPrChange w:id="1449" w:author="Moses, Robbie" w:date="2023-02-22T01:44:00Z">
                  <w:rPr>
                    <w:rFonts w:ascii="Wingdings" w:hAnsi="Wingdings"/>
                  </w:rPr>
                </w:rPrChange>
              </w:rPr>
              <w:t></w:t>
            </w:r>
            <w:r w:rsidRPr="003B5D4F">
              <w:rPr>
                <w:i/>
                <w:iCs/>
                <w:rPrChange w:id="1450" w:author="Moses, Robbie" w:date="2023-02-22T01:44:00Z">
                  <w:rPr/>
                </w:rPrChange>
              </w:rPr>
              <w:t>Load Balances</w:t>
            </w:r>
            <w:r>
              <w:t xml:space="preserve"> or as an automated batch process on the server.</w:t>
            </w:r>
          </w:p>
        </w:tc>
      </w:tr>
      <w:tr w:rsidR="00916881" w14:paraId="649046BB" w14:textId="77777777" w:rsidTr="0009567D">
        <w:trPr>
          <w:cantSplit/>
        </w:trPr>
        <w:tc>
          <w:tcPr>
            <w:tcW w:w="2592" w:type="dxa"/>
            <w:tcBorders>
              <w:top w:val="single" w:sz="4" w:space="0" w:color="000000"/>
              <w:left w:val="single" w:sz="4" w:space="0" w:color="000000"/>
              <w:bottom w:val="single" w:sz="4" w:space="0" w:color="000000"/>
            </w:tcBorders>
          </w:tcPr>
          <w:p w14:paraId="5EA26500" w14:textId="77777777" w:rsidR="00916881" w:rsidRPr="00030F59" w:rsidRDefault="00916881" w:rsidP="00030F59">
            <w:pPr>
              <w:pStyle w:val="TableBody"/>
              <w:rPr>
                <w:b/>
                <w:bCs/>
              </w:rPr>
            </w:pPr>
            <w:r w:rsidRPr="00030F59">
              <w:rPr>
                <w:b/>
                <w:bCs/>
              </w:rPr>
              <w:t>Forecast</w:t>
            </w:r>
          </w:p>
        </w:tc>
        <w:tc>
          <w:tcPr>
            <w:tcW w:w="5478" w:type="dxa"/>
            <w:tcBorders>
              <w:top w:val="single" w:sz="4" w:space="0" w:color="000000"/>
              <w:left w:val="single" w:sz="4" w:space="0" w:color="000000"/>
              <w:bottom w:val="single" w:sz="4" w:space="0" w:color="000000"/>
              <w:right w:val="single" w:sz="4" w:space="0" w:color="000000"/>
            </w:tcBorders>
          </w:tcPr>
          <w:p w14:paraId="17098DC4" w14:textId="71ACB49A" w:rsidR="00916881" w:rsidRDefault="00916881" w:rsidP="00030F59">
            <w:pPr>
              <w:pStyle w:val="TableBody"/>
            </w:pPr>
            <w:r>
              <w:t xml:space="preserve">The forecasting process for Cashpoints is started at the Cashpoint level, through </w:t>
            </w:r>
            <w:r w:rsidRPr="00325551">
              <w:rPr>
                <w:i/>
                <w:iCs/>
                <w:rPrChange w:id="1451" w:author="Robbie Moses" w:date="2023-03-03T01:14:00Z">
                  <w:rPr/>
                </w:rPrChange>
              </w:rPr>
              <w:t>Processing</w:t>
            </w:r>
            <w:r w:rsidRPr="00325551">
              <w:rPr>
                <w:rFonts w:ascii="Wingdings" w:hAnsi="Wingdings"/>
                <w:i/>
                <w:iCs/>
                <w:rPrChange w:id="1452" w:author="Robbie Moses" w:date="2023-03-03T01:14:00Z">
                  <w:rPr>
                    <w:rFonts w:ascii="Wingdings" w:hAnsi="Wingdings"/>
                  </w:rPr>
                </w:rPrChange>
              </w:rPr>
              <w:t></w:t>
            </w:r>
            <w:r w:rsidRPr="00325551">
              <w:rPr>
                <w:i/>
                <w:iCs/>
                <w:rPrChange w:id="1453" w:author="Robbie Moses" w:date="2023-03-03T01:14:00Z">
                  <w:rPr/>
                </w:rPrChange>
              </w:rPr>
              <w:t>Forecasting</w:t>
            </w:r>
            <w:r>
              <w:t>, or as an automated batch process on the server.</w:t>
            </w:r>
          </w:p>
        </w:tc>
      </w:tr>
      <w:tr w:rsidR="00916881" w14:paraId="36DBF89E" w14:textId="77777777" w:rsidTr="0009567D">
        <w:trPr>
          <w:cantSplit/>
        </w:trPr>
        <w:tc>
          <w:tcPr>
            <w:tcW w:w="2592" w:type="dxa"/>
            <w:tcBorders>
              <w:top w:val="single" w:sz="4" w:space="0" w:color="000000"/>
              <w:left w:val="single" w:sz="4" w:space="0" w:color="000000"/>
              <w:bottom w:val="single" w:sz="4" w:space="0" w:color="000000"/>
            </w:tcBorders>
          </w:tcPr>
          <w:p w14:paraId="0DF66C6C" w14:textId="77777777" w:rsidR="00916881" w:rsidRPr="00030F59" w:rsidRDefault="00916881" w:rsidP="00030F59">
            <w:pPr>
              <w:pStyle w:val="TableBody"/>
              <w:rPr>
                <w:b/>
                <w:bCs/>
              </w:rPr>
            </w:pPr>
            <w:r w:rsidRPr="00030F59">
              <w:rPr>
                <w:b/>
                <w:bCs/>
              </w:rPr>
              <w:t>Recommendation</w:t>
            </w:r>
          </w:p>
        </w:tc>
        <w:tc>
          <w:tcPr>
            <w:tcW w:w="5478" w:type="dxa"/>
            <w:tcBorders>
              <w:top w:val="single" w:sz="4" w:space="0" w:color="000000"/>
              <w:left w:val="single" w:sz="4" w:space="0" w:color="000000"/>
              <w:bottom w:val="single" w:sz="4" w:space="0" w:color="000000"/>
              <w:right w:val="single" w:sz="4" w:space="0" w:color="000000"/>
            </w:tcBorders>
          </w:tcPr>
          <w:p w14:paraId="41AA21B5" w14:textId="09995CE1" w:rsidR="00916881" w:rsidRDefault="00916881" w:rsidP="00030F59">
            <w:pPr>
              <w:pStyle w:val="TableBody"/>
            </w:pPr>
            <w:r>
              <w:t xml:space="preserve">The recommendation process for Cashpoints is started at the Cashpoint level, through </w:t>
            </w:r>
            <w:r w:rsidRPr="003B5D4F">
              <w:rPr>
                <w:i/>
                <w:iCs/>
                <w:rPrChange w:id="1454" w:author="Moses, Robbie" w:date="2023-02-22T01:44:00Z">
                  <w:rPr/>
                </w:rPrChange>
              </w:rPr>
              <w:t>Processing</w:t>
            </w:r>
            <w:r w:rsidRPr="003B5D4F">
              <w:rPr>
                <w:rFonts w:ascii="Wingdings" w:hAnsi="Wingdings"/>
                <w:i/>
                <w:iCs/>
                <w:rPrChange w:id="1455" w:author="Moses, Robbie" w:date="2023-02-22T01:44:00Z">
                  <w:rPr>
                    <w:rFonts w:ascii="Wingdings" w:hAnsi="Wingdings"/>
                  </w:rPr>
                </w:rPrChange>
              </w:rPr>
              <w:t></w:t>
            </w:r>
            <w:r w:rsidRPr="003B5D4F">
              <w:rPr>
                <w:i/>
                <w:iCs/>
                <w:rPrChange w:id="1456" w:author="Moses, Robbie" w:date="2023-02-22T01:44:00Z">
                  <w:rPr/>
                </w:rPrChange>
              </w:rPr>
              <w:t>Recommendations</w:t>
            </w:r>
            <w:r>
              <w:t>, or as an automated batch process on the server.</w:t>
            </w:r>
          </w:p>
        </w:tc>
      </w:tr>
      <w:tr w:rsidR="00916881" w14:paraId="7974420A" w14:textId="77777777" w:rsidTr="0009567D">
        <w:trPr>
          <w:cantSplit/>
        </w:trPr>
        <w:tc>
          <w:tcPr>
            <w:tcW w:w="2592" w:type="dxa"/>
            <w:tcBorders>
              <w:top w:val="single" w:sz="4" w:space="0" w:color="000000"/>
              <w:left w:val="single" w:sz="4" w:space="0" w:color="000000"/>
              <w:bottom w:val="single" w:sz="4" w:space="0" w:color="000000"/>
            </w:tcBorders>
          </w:tcPr>
          <w:p w14:paraId="2FDD9366" w14:textId="77777777" w:rsidR="00916881" w:rsidRPr="00030F59" w:rsidRDefault="00916881" w:rsidP="00030F59">
            <w:pPr>
              <w:pStyle w:val="TableBody"/>
              <w:rPr>
                <w:b/>
                <w:bCs/>
              </w:rPr>
            </w:pPr>
            <w:r w:rsidRPr="00030F59">
              <w:rPr>
                <w:b/>
                <w:bCs/>
              </w:rPr>
              <w:lastRenderedPageBreak/>
              <w:t>Recommendation Output</w:t>
            </w:r>
          </w:p>
        </w:tc>
        <w:tc>
          <w:tcPr>
            <w:tcW w:w="5478" w:type="dxa"/>
            <w:tcBorders>
              <w:top w:val="single" w:sz="4" w:space="0" w:color="000000"/>
              <w:left w:val="single" w:sz="4" w:space="0" w:color="000000"/>
              <w:bottom w:val="single" w:sz="4" w:space="0" w:color="000000"/>
              <w:right w:val="single" w:sz="4" w:space="0" w:color="000000"/>
            </w:tcBorders>
          </w:tcPr>
          <w:p w14:paraId="626C8D44" w14:textId="5B8CCAA0" w:rsidR="00916881" w:rsidRDefault="00916881" w:rsidP="00030F59">
            <w:pPr>
              <w:pStyle w:val="TableBody"/>
            </w:pPr>
            <w:r>
              <w:t xml:space="preserve">The Recommendation Output process for Cashpoints is started through </w:t>
            </w:r>
            <w:r w:rsidRPr="00325551">
              <w:rPr>
                <w:i/>
                <w:iCs/>
                <w:rPrChange w:id="1457" w:author="Robbie Moses" w:date="2023-03-03T01:14:00Z">
                  <w:rPr/>
                </w:rPrChange>
              </w:rPr>
              <w:t>Processing</w:t>
            </w:r>
            <w:r w:rsidRPr="00325551">
              <w:rPr>
                <w:rFonts w:ascii="Wingdings" w:hAnsi="Wingdings"/>
                <w:i/>
                <w:iCs/>
                <w:rPrChange w:id="1458" w:author="Robbie Moses" w:date="2023-03-03T01:14:00Z">
                  <w:rPr>
                    <w:rFonts w:ascii="Wingdings" w:hAnsi="Wingdings"/>
                  </w:rPr>
                </w:rPrChange>
              </w:rPr>
              <w:t></w:t>
            </w:r>
            <w:r w:rsidRPr="00325551">
              <w:rPr>
                <w:i/>
                <w:iCs/>
                <w:rPrChange w:id="1459" w:author="Robbie Moses" w:date="2023-03-03T01:14:00Z">
                  <w:rPr/>
                </w:rPrChange>
              </w:rPr>
              <w:t>Recommendation</w:t>
            </w:r>
            <w:r>
              <w:t xml:space="preserve"> Output, or as an automated batch process on the server.</w:t>
            </w:r>
          </w:p>
        </w:tc>
      </w:tr>
      <w:tr w:rsidR="00916881" w14:paraId="77D7A113" w14:textId="77777777" w:rsidTr="0009567D">
        <w:trPr>
          <w:cantSplit/>
        </w:trPr>
        <w:tc>
          <w:tcPr>
            <w:tcW w:w="2592" w:type="dxa"/>
            <w:tcBorders>
              <w:top w:val="single" w:sz="4" w:space="0" w:color="000000"/>
              <w:left w:val="single" w:sz="4" w:space="0" w:color="000000"/>
              <w:bottom w:val="single" w:sz="4" w:space="0" w:color="000000"/>
            </w:tcBorders>
          </w:tcPr>
          <w:p w14:paraId="7C167FC0" w14:textId="77777777" w:rsidR="00916881" w:rsidRPr="00030F59" w:rsidRDefault="00916881" w:rsidP="00030F59">
            <w:pPr>
              <w:pStyle w:val="TableBody"/>
              <w:rPr>
                <w:b/>
                <w:bCs/>
              </w:rPr>
            </w:pPr>
            <w:r w:rsidRPr="00030F59">
              <w:rPr>
                <w:b/>
                <w:bCs/>
              </w:rPr>
              <w:t>Orders Output</w:t>
            </w:r>
          </w:p>
        </w:tc>
        <w:tc>
          <w:tcPr>
            <w:tcW w:w="5478" w:type="dxa"/>
            <w:tcBorders>
              <w:top w:val="single" w:sz="4" w:space="0" w:color="000000"/>
              <w:left w:val="single" w:sz="4" w:space="0" w:color="000000"/>
              <w:bottom w:val="single" w:sz="4" w:space="0" w:color="000000"/>
              <w:right w:val="single" w:sz="4" w:space="0" w:color="000000"/>
            </w:tcBorders>
          </w:tcPr>
          <w:p w14:paraId="062FEE5A" w14:textId="43464061" w:rsidR="00916881" w:rsidRDefault="00916881" w:rsidP="00030F59">
            <w:pPr>
              <w:pStyle w:val="TableBody"/>
            </w:pPr>
            <w:r>
              <w:t xml:space="preserve">The Orders Output process for Cashpoints is started through </w:t>
            </w:r>
            <w:r w:rsidRPr="00325551">
              <w:rPr>
                <w:i/>
                <w:iCs/>
                <w:rPrChange w:id="1460" w:author="Robbie Moses" w:date="2023-03-03T01:15:00Z">
                  <w:rPr/>
                </w:rPrChange>
              </w:rPr>
              <w:t>Processing</w:t>
            </w:r>
            <w:r w:rsidRPr="00325551">
              <w:rPr>
                <w:rFonts w:ascii="Wingdings" w:hAnsi="Wingdings"/>
                <w:i/>
                <w:iCs/>
                <w:rPrChange w:id="1461" w:author="Robbie Moses" w:date="2023-03-03T01:15:00Z">
                  <w:rPr>
                    <w:rFonts w:ascii="Wingdings" w:hAnsi="Wingdings"/>
                  </w:rPr>
                </w:rPrChange>
              </w:rPr>
              <w:t></w:t>
            </w:r>
            <w:r w:rsidRPr="00325551">
              <w:rPr>
                <w:i/>
                <w:iCs/>
                <w:rPrChange w:id="1462" w:author="Robbie Moses" w:date="2023-03-03T01:15:00Z">
                  <w:rPr/>
                </w:rPrChange>
              </w:rPr>
              <w:t>Order</w:t>
            </w:r>
            <w:r>
              <w:t xml:space="preserve"> Output, or as an automated batch process on the server.</w:t>
            </w:r>
          </w:p>
        </w:tc>
      </w:tr>
      <w:tr w:rsidR="00916881" w14:paraId="57A7DC27" w14:textId="77777777" w:rsidTr="0009567D">
        <w:trPr>
          <w:cantSplit/>
          <w:trHeight w:val="650"/>
        </w:trPr>
        <w:tc>
          <w:tcPr>
            <w:tcW w:w="2592" w:type="dxa"/>
            <w:tcBorders>
              <w:top w:val="single" w:sz="4" w:space="0" w:color="000000"/>
              <w:left w:val="single" w:sz="4" w:space="0" w:color="000000"/>
              <w:bottom w:val="single" w:sz="4" w:space="0" w:color="000000"/>
            </w:tcBorders>
          </w:tcPr>
          <w:p w14:paraId="264B4074" w14:textId="77777777" w:rsidR="00916881" w:rsidRPr="00030F59" w:rsidRDefault="00916881" w:rsidP="00030F59">
            <w:pPr>
              <w:pStyle w:val="TableBody"/>
              <w:rPr>
                <w:b/>
                <w:bCs/>
              </w:rPr>
            </w:pPr>
            <w:r w:rsidRPr="00030F59">
              <w:rPr>
                <w:b/>
                <w:bCs/>
              </w:rPr>
              <w:t xml:space="preserve">Remove Process from  Queue </w:t>
            </w:r>
          </w:p>
          <w:p w14:paraId="2FF46102" w14:textId="77777777" w:rsidR="00916881" w:rsidRPr="00030F59" w:rsidRDefault="00916881" w:rsidP="00030F59">
            <w:pPr>
              <w:pStyle w:val="TableBody"/>
              <w:rPr>
                <w:b/>
                <w:bCs/>
              </w:rPr>
            </w:pPr>
          </w:p>
          <w:p w14:paraId="4D3A4C6A" w14:textId="77777777" w:rsidR="00916881" w:rsidRPr="00030F59" w:rsidRDefault="00916881" w:rsidP="00030F59">
            <w:pPr>
              <w:pStyle w:val="TableBody"/>
              <w:rPr>
                <w:b/>
                <w:bCs/>
              </w:rPr>
            </w:pPr>
          </w:p>
          <w:p w14:paraId="50924B4F" w14:textId="77777777" w:rsidR="00916881" w:rsidRPr="00030F59" w:rsidRDefault="00A66A19" w:rsidP="00030F59">
            <w:pPr>
              <w:pStyle w:val="TableBody"/>
              <w:rPr>
                <w:b/>
                <w:bCs/>
              </w:rPr>
            </w:pPr>
            <w:r w:rsidRPr="00030F59">
              <w:rPr>
                <w:b/>
                <w:bCs/>
                <w:noProof/>
              </w:rPr>
              <mc:AlternateContent>
                <mc:Choice Requires="wpg">
                  <w:drawing>
                    <wp:inline distT="0" distB="0" distL="0" distR="0" wp14:anchorId="3E72654F" wp14:editId="45A5533A">
                      <wp:extent cx="496570" cy="504190"/>
                      <wp:effectExtent l="2540" t="6985" r="5715" b="3175"/>
                      <wp:docPr id="439"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40" name="Rectangle 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1" name="Freeform 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42" name="Freeform 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FE992D1" id="Group 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">
                      <v:rect id="Rectangle 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" filled="f" stroked="f">
                        <v:stroke joinstyle="round"/>
                      </v:rect>
                      <v:shape id="Freeform 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175FF682" w14:textId="487135DB" w:rsidR="00916881" w:rsidRDefault="00916881" w:rsidP="00030F59">
            <w:pPr>
              <w:pStyle w:val="TableBody"/>
            </w:pPr>
            <w:r>
              <w:t>The ‘</w:t>
            </w:r>
            <w:r w:rsidRPr="00325551">
              <w:rPr>
                <w:b/>
                <w:bCs/>
                <w:rPrChange w:id="1463" w:author="Robbie Moses" w:date="2023-03-03T01:15:00Z">
                  <w:rPr/>
                </w:rPrChange>
              </w:rPr>
              <w:t>Remove Process from Queue</w:t>
            </w:r>
            <w:r>
              <w:t xml:space="preserve">’ button in the OptiCash interface can be used to delete any of the processes in </w:t>
            </w:r>
            <w:r w:rsidR="00A03E36">
              <w:t xml:space="preserve">the </w:t>
            </w:r>
            <w:r>
              <w:t xml:space="preserve">queue but </w:t>
            </w:r>
            <w:r>
              <w:rPr>
                <w:b/>
              </w:rPr>
              <w:t>will not delete the process already submitted to the server</w:t>
            </w:r>
            <w:r>
              <w:t xml:space="preserve">. </w:t>
            </w:r>
          </w:p>
          <w:p w14:paraId="5780A6C7" w14:textId="7920A46C" w:rsidR="00916881" w:rsidRDefault="00916881" w:rsidP="00030F59">
            <w:pPr>
              <w:pStyle w:val="TableBody"/>
            </w:pPr>
            <w:r w:rsidRPr="002C32EE">
              <w:rPr>
                <w:b/>
                <w:bCs/>
                <w:u w:val="single"/>
                <w:rPrChange w:id="1464" w:author="Robbie Moses" w:date="2023-03-03T01:15:00Z">
                  <w:rPr/>
                </w:rPrChange>
              </w:rPr>
              <w:t>For example</w:t>
            </w:r>
            <w:r>
              <w:t xml:space="preserve">, when a forecast process is submitted, it is put into </w:t>
            </w:r>
            <w:r w:rsidR="00A03E36">
              <w:t xml:space="preserve">the </w:t>
            </w:r>
            <w:r>
              <w:t xml:space="preserve">queue on the processing screen.  Then the web browser sends a message to the server to initiate the process for the first one in </w:t>
            </w:r>
            <w:r w:rsidR="00A03E36">
              <w:t xml:space="preserve">the </w:t>
            </w:r>
            <w:r>
              <w:t xml:space="preserve">queue. Once started on the application server, the process itself cannot be stopped without a system administrator's intervention.   </w:t>
            </w:r>
          </w:p>
          <w:p w14:paraId="7D8AFA0E" w14:textId="77777777" w:rsidR="00916881" w:rsidRDefault="00916881" w:rsidP="00030F59">
            <w:pPr>
              <w:pStyle w:val="TableBody"/>
            </w:pPr>
            <w:r>
              <w:t>If a job becomes hung up on the application server, it is necessary to delete the process from the OptiCash interface or else the job will be kicked off again as soon as the application server is restarted.</w:t>
            </w:r>
          </w:p>
        </w:tc>
      </w:tr>
    </w:tbl>
    <w:p w14:paraId="1C0B3DEF" w14:textId="7698FBD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6014EB3" w14:textId="77777777" w:rsidR="00030F59" w:rsidRDefault="00030F59" w:rsidP="00C576DF">
      <w:pPr>
        <w:pStyle w:val="BodyText"/>
      </w:pPr>
    </w:p>
    <w:p w14:paraId="7653C4F9" w14:textId="77777777" w:rsidR="00916881" w:rsidRDefault="00916881" w:rsidP="00B9649B">
      <w:pPr>
        <w:pStyle w:val="Heading2"/>
      </w:pPr>
      <w:bookmarkStart w:id="1465" w:name="_Ref221705858"/>
      <w:bookmarkStart w:id="1466" w:name="_Ref226247158"/>
      <w:bookmarkStart w:id="1467" w:name="_Ref236038638"/>
      <w:bookmarkStart w:id="1468" w:name="_Toc128718638"/>
      <w:r>
        <w:t>Processing</w:t>
      </w:r>
      <w:r>
        <w:rPr>
          <w:rFonts w:ascii="Wingdings" w:hAnsi="Wingdings"/>
        </w:rPr>
        <w:t></w:t>
      </w:r>
      <w:r>
        <w:t>Results</w:t>
      </w:r>
      <w:bookmarkEnd w:id="1465"/>
      <w:bookmarkEnd w:id="1466"/>
      <w:bookmarkEnd w:id="1467"/>
      <w:bookmarkEnd w:id="1468"/>
    </w:p>
    <w:p w14:paraId="06B88BC8" w14:textId="7450C59B" w:rsidR="00916881" w:rsidRDefault="00916881" w:rsidP="00030F59">
      <w:pPr>
        <w:pStyle w:val="BodyText"/>
      </w:pPr>
      <w:r>
        <w:t xml:space="preserve">The Results page displays a summary of the processes that are run </w:t>
      </w:r>
      <w:r w:rsidR="00A03E36">
        <w:t>daily</w:t>
      </w:r>
      <w:r>
        <w:t xml:space="preserve"> in OptiCash.</w:t>
      </w:r>
    </w:p>
    <w:p w14:paraId="70D72CED" w14:textId="67DAB9FB" w:rsidR="00916881" w:rsidRDefault="00916881" w:rsidP="00F63174">
      <w:pPr>
        <w:pStyle w:val="Caption"/>
        <w:spacing w:before="0" w:after="120"/>
        <w:ind w:left="187" w:hanging="187"/>
        <w:outlineLvl w:val="0"/>
      </w:pPr>
      <w:bookmarkStart w:id="1469" w:name="_Toc128632391"/>
      <w:r>
        <w:lastRenderedPageBreak/>
        <w:t xml:space="preserve">Figure </w:t>
      </w:r>
      <w:ins w:id="1470" w:author="Robbie Moses" w:date="2023-03-02T06:45:00Z">
        <w:r w:rsidR="00624EA3">
          <w:fldChar w:fldCharType="begin"/>
        </w:r>
        <w:r w:rsidR="00624EA3">
          <w:instrText xml:space="preserve"> SEQ Figure \* ARABIC </w:instrText>
        </w:r>
      </w:ins>
      <w:r w:rsidR="00624EA3">
        <w:fldChar w:fldCharType="separate"/>
      </w:r>
      <w:ins w:id="1471" w:author="Robbie Moses" w:date="2023-03-02T06:45:00Z">
        <w:r w:rsidR="00624EA3">
          <w:rPr>
            <w:noProof/>
          </w:rPr>
          <w:t>72</w:t>
        </w:r>
        <w:r w:rsidR="00624EA3">
          <w:fldChar w:fldCharType="end"/>
        </w:r>
      </w:ins>
      <w:ins w:id="1472" w:author="Moses, Robbie" w:date="2023-02-22T02:39:00Z">
        <w:del w:id="1473" w:author="Robbie Moses" w:date="2023-03-02T06:45:00Z">
          <w:r w:rsidR="003B5D4F" w:rsidDel="00624EA3">
            <w:fldChar w:fldCharType="begin"/>
          </w:r>
          <w:r w:rsidR="003B5D4F" w:rsidDel="00624EA3">
            <w:delInstrText xml:space="preserve"> SEQ Figure \* ARABIC </w:delInstrText>
          </w:r>
        </w:del>
      </w:ins>
      <w:del w:id="1474" w:author="Robbie Moses" w:date="2023-03-02T06:45:00Z">
        <w:r w:rsidR="003B5D4F" w:rsidDel="00624EA3">
          <w:fldChar w:fldCharType="separate"/>
        </w:r>
      </w:del>
      <w:ins w:id="1475" w:author="Moses, Robbie" w:date="2023-02-22T02:39:00Z">
        <w:del w:id="1476" w:author="Robbie Moses" w:date="2023-03-02T06:45:00Z">
          <w:r w:rsidR="003B5D4F" w:rsidDel="00624EA3">
            <w:rPr>
              <w:noProof/>
            </w:rPr>
            <w:delText>71</w:delText>
          </w:r>
          <w:r w:rsidR="003B5D4F" w:rsidDel="00624EA3">
            <w:fldChar w:fldCharType="end"/>
          </w:r>
        </w:del>
      </w:ins>
      <w:del w:id="1477"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71</w:delText>
        </w:r>
        <w:r w:rsidRPr="62692672" w:rsidDel="003B5D4F">
          <w:rPr>
            <w:noProof/>
          </w:rPr>
          <w:fldChar w:fldCharType="end"/>
        </w:r>
      </w:del>
      <w:r>
        <w:t>: Results Page</w:t>
      </w:r>
      <w:bookmarkEnd w:id="1469"/>
    </w:p>
    <w:p w14:paraId="09E385EC" w14:textId="076D51D0" w:rsidR="00916881" w:rsidRDefault="6A678C5C" w:rsidP="00C576DF">
      <w:pPr>
        <w:pStyle w:val="BodyText"/>
      </w:pPr>
      <w:r>
        <w:rPr>
          <w:noProof/>
        </w:rPr>
        <w:drawing>
          <wp:inline distT="0" distB="0" distL="0" distR="0" wp14:anchorId="72849645" wp14:editId="522E19F5">
            <wp:extent cx="4572000" cy="3305175"/>
            <wp:effectExtent l="76200" t="76200" r="133350" b="127635"/>
            <wp:docPr id="640566566" name="Picture 6405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572000" cy="3305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957217" w14:textId="77777777" w:rsidR="00916881" w:rsidRDefault="00916881" w:rsidP="00C576DF">
      <w:pPr>
        <w:pStyle w:val="BodyText"/>
      </w:pPr>
    </w:p>
    <w:p w14:paraId="1846E7E0" w14:textId="18AEFB52" w:rsidR="00916881" w:rsidRDefault="00916881" w:rsidP="00F63174">
      <w:pPr>
        <w:pStyle w:val="Caption"/>
        <w:spacing w:before="0" w:after="120"/>
        <w:ind w:left="187" w:hanging="187"/>
        <w:outlineLvl w:val="0"/>
      </w:pPr>
      <w:bookmarkStart w:id="1478" w:name="_Toc128631009"/>
      <w:r>
        <w:t xml:space="preserve">Table </w:t>
      </w:r>
      <w:r w:rsidR="00027408">
        <w:fldChar w:fldCharType="begin"/>
      </w:r>
      <w:r>
        <w:instrText xml:space="preserve"> SEQ "Table" \*Arabic </w:instrText>
      </w:r>
      <w:r w:rsidR="00027408">
        <w:fldChar w:fldCharType="separate"/>
      </w:r>
      <w:r w:rsidR="00D57607">
        <w:rPr>
          <w:noProof/>
        </w:rPr>
        <w:t>55</w:t>
      </w:r>
      <w:r w:rsidR="00027408">
        <w:rPr>
          <w:noProof/>
        </w:rPr>
        <w:fldChar w:fldCharType="end"/>
      </w:r>
      <w:r>
        <w:t>: Results Description</w:t>
      </w:r>
      <w:bookmarkEnd w:id="1478"/>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784C64F0" w14:textId="77777777" w:rsidTr="00030F59">
        <w:trPr>
          <w:tblHeader/>
        </w:trPr>
        <w:tc>
          <w:tcPr>
            <w:tcW w:w="3740" w:type="dxa"/>
            <w:tcBorders>
              <w:top w:val="single" w:sz="4" w:space="0" w:color="000000"/>
              <w:left w:val="single" w:sz="4" w:space="0" w:color="000000"/>
              <w:bottom w:val="single" w:sz="4" w:space="0" w:color="000000"/>
            </w:tcBorders>
            <w:shd w:val="clear" w:color="auto" w:fill="60C03A"/>
          </w:tcPr>
          <w:p w14:paraId="733A383D" w14:textId="77777777" w:rsidR="00916881" w:rsidRDefault="00916881" w:rsidP="00030F59">
            <w:pPr>
              <w:pStyle w:val="TableHeading"/>
            </w:pPr>
            <w:r>
              <w:t>Fields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1B8C8163" w14:textId="77777777" w:rsidR="00916881" w:rsidRDefault="00916881" w:rsidP="00030F59">
            <w:pPr>
              <w:pStyle w:val="TableHeading"/>
            </w:pPr>
            <w:r>
              <w:t>Description</w:t>
            </w:r>
          </w:p>
        </w:tc>
      </w:tr>
      <w:tr w:rsidR="00916881" w14:paraId="58E5FF7E" w14:textId="77777777" w:rsidTr="00030F59">
        <w:tc>
          <w:tcPr>
            <w:tcW w:w="3740" w:type="dxa"/>
            <w:tcBorders>
              <w:top w:val="single" w:sz="4" w:space="0" w:color="000000"/>
              <w:left w:val="single" w:sz="4" w:space="0" w:color="000000"/>
              <w:bottom w:val="single" w:sz="4" w:space="0" w:color="000000"/>
            </w:tcBorders>
          </w:tcPr>
          <w:p w14:paraId="25C95150" w14:textId="77777777" w:rsidR="00916881" w:rsidRPr="00030F59" w:rsidRDefault="00916881" w:rsidP="00030F59">
            <w:pPr>
              <w:pStyle w:val="TableBody"/>
              <w:rPr>
                <w:b/>
                <w:bCs/>
              </w:rPr>
            </w:pPr>
            <w:r w:rsidRPr="00030F59">
              <w:rPr>
                <w:b/>
                <w:bCs/>
              </w:rPr>
              <w:t>Last Load Snapshot</w:t>
            </w:r>
          </w:p>
        </w:tc>
        <w:tc>
          <w:tcPr>
            <w:tcW w:w="4330" w:type="dxa"/>
            <w:tcBorders>
              <w:top w:val="single" w:sz="4" w:space="0" w:color="000000"/>
              <w:left w:val="single" w:sz="4" w:space="0" w:color="000000"/>
              <w:bottom w:val="single" w:sz="4" w:space="0" w:color="000000"/>
              <w:right w:val="single" w:sz="4" w:space="0" w:color="000000"/>
            </w:tcBorders>
          </w:tcPr>
          <w:p w14:paraId="374122EF" w14:textId="49C340E9" w:rsidR="00916881" w:rsidRDefault="00916881" w:rsidP="00030F59">
            <w:pPr>
              <w:pStyle w:val="TableBody"/>
            </w:pPr>
            <w:r>
              <w:t xml:space="preserve">This functionality was covered in a previous section. Click on the following link to review this information: </w:t>
            </w:r>
            <w:r w:rsidR="00027408" w:rsidRPr="003B5D4F">
              <w:rPr>
                <w:rStyle w:val="TopicCrossReference"/>
                <w:color w:val="4F81BD" w:themeColor="accent1"/>
                <w:rPrChange w:id="1479" w:author="Moses, Robbie" w:date="2023-02-22T01:45:00Z">
                  <w:rPr>
                    <w:rStyle w:val="TopicCrossReference"/>
                  </w:rPr>
                </w:rPrChange>
              </w:rPr>
              <w:fldChar w:fldCharType="begin"/>
            </w:r>
            <w:r w:rsidRPr="003B5D4F">
              <w:rPr>
                <w:color w:val="4F81BD" w:themeColor="accent1"/>
                <w:rPrChange w:id="1480" w:author="Moses, Robbie" w:date="2023-02-22T01:45:00Z">
                  <w:rPr/>
                </w:rPrChange>
              </w:rPr>
              <w:instrText xml:space="preserve"> REF Ref_todaylastload \h </w:instrText>
            </w:r>
            <w:r w:rsidR="00030F59" w:rsidRPr="003B5D4F">
              <w:rPr>
                <w:rStyle w:val="TopicCrossReference"/>
                <w:color w:val="4F81BD" w:themeColor="accent1"/>
                <w:rPrChange w:id="1481" w:author="Moses, Robbie" w:date="2023-02-22T01:45:00Z">
                  <w:rPr>
                    <w:rStyle w:val="TopicCrossReference"/>
                  </w:rPr>
                </w:rPrChange>
              </w:rPr>
              <w:instrText xml:space="preserve"> \* MERGEFORMAT </w:instrText>
            </w:r>
            <w:r w:rsidR="00027408" w:rsidRPr="00FD519E">
              <w:rPr>
                <w:rStyle w:val="TopicCrossReference"/>
                <w:color w:val="4F81BD" w:themeColor="accent1"/>
              </w:rPr>
            </w:r>
            <w:r w:rsidR="00027408" w:rsidRPr="003B5D4F">
              <w:rPr>
                <w:rStyle w:val="TopicCrossReference"/>
                <w:color w:val="4F81BD" w:themeColor="accent1"/>
                <w:rPrChange w:id="1482" w:author="Moses, Robbie" w:date="2023-02-22T01:45:00Z">
                  <w:rPr>
                    <w:rStyle w:val="TopicCrossReference"/>
                  </w:rPr>
                </w:rPrChange>
              </w:rPr>
              <w:fldChar w:fldCharType="separate"/>
            </w:r>
            <w:r w:rsidR="00D57607" w:rsidRPr="003B5D4F">
              <w:rPr>
                <w:color w:val="4F81BD" w:themeColor="accent1"/>
                <w:rPrChange w:id="1483" w:author="Moses, Robbie" w:date="2023-02-22T01:45:00Z">
                  <w:rPr/>
                </w:rPrChange>
              </w:rPr>
              <w:t>Today</w:t>
            </w:r>
            <w:r w:rsidR="00D57607" w:rsidRPr="003B5D4F">
              <w:rPr>
                <w:rFonts w:ascii="Wingdings" w:hAnsi="Wingdings"/>
                <w:color w:val="4F81BD" w:themeColor="accent1"/>
                <w:rPrChange w:id="1484" w:author="Moses, Robbie" w:date="2023-02-22T01:45:00Z">
                  <w:rPr>
                    <w:rFonts w:ascii="Wingdings" w:hAnsi="Wingdings"/>
                  </w:rPr>
                </w:rPrChange>
              </w:rPr>
              <w:t></w:t>
            </w:r>
            <w:r w:rsidR="00D57607" w:rsidRPr="003B5D4F">
              <w:rPr>
                <w:color w:val="4F81BD" w:themeColor="accent1"/>
                <w:rPrChange w:id="1485" w:author="Moses, Robbie" w:date="2023-02-22T01:45:00Z">
                  <w:rPr/>
                </w:rPrChange>
              </w:rPr>
              <w:t>Last Load Snapshot Page</w:t>
            </w:r>
            <w:r w:rsidR="00027408" w:rsidRPr="003B5D4F">
              <w:rPr>
                <w:rStyle w:val="TopicCrossReference"/>
                <w:color w:val="4F81BD" w:themeColor="accent1"/>
                <w:rPrChange w:id="1486" w:author="Moses, Robbie" w:date="2023-02-22T01:45:00Z">
                  <w:rPr>
                    <w:rStyle w:val="TopicCrossReference"/>
                  </w:rPr>
                </w:rPrChange>
              </w:rPr>
              <w:fldChar w:fldCharType="end"/>
            </w:r>
            <w:r w:rsidR="00027408" w:rsidRPr="003B5D4F">
              <w:rPr>
                <w:color w:val="4F81BD" w:themeColor="accent1"/>
                <w:rPrChange w:id="1487" w:author="Moses, Robbie" w:date="2023-02-22T01:45:00Z">
                  <w:rPr/>
                </w:rPrChange>
              </w:rPr>
              <w:fldChar w:fldCharType="begin"/>
            </w:r>
            <w:r w:rsidRPr="003B5D4F">
              <w:rPr>
                <w:color w:val="4F81BD" w:themeColor="accent1"/>
                <w:rPrChange w:id="1488" w:author="Moses, Robbie" w:date="2023-02-22T01:45:00Z">
                  <w:rPr/>
                </w:rPrChange>
              </w:rPr>
              <w:instrText xml:space="preserve"> REF Ref_todaylastload \h </w:instrText>
            </w:r>
            <w:r w:rsidR="00030F59" w:rsidRPr="003B5D4F">
              <w:rPr>
                <w:color w:val="4F81BD" w:themeColor="accent1"/>
                <w:rPrChange w:id="1489" w:author="Moses, Robbie" w:date="2023-02-22T01:45:00Z">
                  <w:rPr/>
                </w:rPrChange>
              </w:rPr>
              <w:instrText xml:space="preserve"> \* MERGEFORMAT </w:instrText>
            </w:r>
            <w:r w:rsidR="00027408" w:rsidRPr="00FD519E">
              <w:rPr>
                <w:color w:val="4F81BD" w:themeColor="accent1"/>
              </w:rPr>
            </w:r>
            <w:r w:rsidR="00027408" w:rsidRPr="003B5D4F">
              <w:rPr>
                <w:color w:val="4F81BD" w:themeColor="accent1"/>
                <w:rPrChange w:id="1490" w:author="Moses, Robbie" w:date="2023-02-22T01:45:00Z">
                  <w:rPr/>
                </w:rPrChange>
              </w:rPr>
              <w:fldChar w:fldCharType="separate"/>
            </w:r>
            <w:r w:rsidR="00D57607" w:rsidRPr="003B5D4F">
              <w:rPr>
                <w:color w:val="4F81BD" w:themeColor="accent1"/>
                <w:rPrChange w:id="1491" w:author="Moses, Robbie" w:date="2023-02-22T01:45:00Z">
                  <w:rPr/>
                </w:rPrChange>
              </w:rPr>
              <w:t>Today</w:t>
            </w:r>
            <w:r w:rsidR="00D57607" w:rsidRPr="003B5D4F">
              <w:rPr>
                <w:rFonts w:ascii="Wingdings" w:hAnsi="Wingdings"/>
                <w:color w:val="4F81BD" w:themeColor="accent1"/>
                <w:rPrChange w:id="1492" w:author="Moses, Robbie" w:date="2023-02-22T01:45:00Z">
                  <w:rPr>
                    <w:rFonts w:ascii="Wingdings" w:hAnsi="Wingdings"/>
                  </w:rPr>
                </w:rPrChange>
              </w:rPr>
              <w:t></w:t>
            </w:r>
            <w:r w:rsidR="00D57607" w:rsidRPr="003B5D4F">
              <w:rPr>
                <w:color w:val="4F81BD" w:themeColor="accent1"/>
                <w:rPrChange w:id="1493" w:author="Moses, Robbie" w:date="2023-02-22T01:45:00Z">
                  <w:rPr/>
                </w:rPrChange>
              </w:rPr>
              <w:t>Last Load Snapshot Page</w:t>
            </w:r>
            <w:r w:rsidR="00027408" w:rsidRPr="003B5D4F">
              <w:rPr>
                <w:color w:val="4F81BD" w:themeColor="accent1"/>
                <w:rPrChange w:id="1494" w:author="Moses, Robbie" w:date="2023-02-22T01:45:00Z">
                  <w:rPr/>
                </w:rPrChange>
              </w:rPr>
              <w:fldChar w:fldCharType="end"/>
            </w:r>
            <w:r w:rsidR="00027408" w:rsidRPr="003B5D4F">
              <w:rPr>
                <w:color w:val="4F81BD" w:themeColor="accent1"/>
                <w:rPrChange w:id="1495" w:author="Moses, Robbie" w:date="2023-02-22T01:45:00Z">
                  <w:rPr/>
                </w:rPrChange>
              </w:rPr>
              <w:fldChar w:fldCharType="begin"/>
            </w:r>
            <w:r w:rsidRPr="003B5D4F">
              <w:rPr>
                <w:color w:val="4F81BD" w:themeColor="accent1"/>
                <w:rPrChange w:id="1496" w:author="Moses, Robbie" w:date="2023-02-22T01:45:00Z">
                  <w:rPr/>
                </w:rPrChange>
              </w:rPr>
              <w:instrText xml:space="preserve"> REF Ref_todaylastload \h </w:instrText>
            </w:r>
            <w:r w:rsidR="00030F59" w:rsidRPr="003B5D4F">
              <w:rPr>
                <w:color w:val="4F81BD" w:themeColor="accent1"/>
                <w:rPrChange w:id="1497" w:author="Moses, Robbie" w:date="2023-02-22T01:45:00Z">
                  <w:rPr/>
                </w:rPrChange>
              </w:rPr>
              <w:instrText xml:space="preserve"> \* MERGEFORMAT </w:instrText>
            </w:r>
            <w:r w:rsidR="00027408" w:rsidRPr="00FD519E">
              <w:rPr>
                <w:color w:val="4F81BD" w:themeColor="accent1"/>
              </w:rPr>
            </w:r>
            <w:r w:rsidR="00027408" w:rsidRPr="003B5D4F">
              <w:rPr>
                <w:color w:val="4F81BD" w:themeColor="accent1"/>
                <w:rPrChange w:id="1498" w:author="Moses, Robbie" w:date="2023-02-22T01:45:00Z">
                  <w:rPr/>
                </w:rPrChange>
              </w:rPr>
              <w:fldChar w:fldCharType="separate"/>
            </w:r>
            <w:r w:rsidR="00D57607" w:rsidRPr="003B5D4F">
              <w:rPr>
                <w:color w:val="4F81BD" w:themeColor="accent1"/>
                <w:rPrChange w:id="1499" w:author="Moses, Robbie" w:date="2023-02-22T01:45:00Z">
                  <w:rPr/>
                </w:rPrChange>
              </w:rPr>
              <w:t>Today</w:t>
            </w:r>
            <w:r w:rsidR="00D57607" w:rsidRPr="003B5D4F">
              <w:rPr>
                <w:rFonts w:ascii="Wingdings" w:hAnsi="Wingdings"/>
                <w:color w:val="4F81BD" w:themeColor="accent1"/>
                <w:rPrChange w:id="1500" w:author="Moses, Robbie" w:date="2023-02-22T01:45:00Z">
                  <w:rPr>
                    <w:rFonts w:ascii="Wingdings" w:hAnsi="Wingdings"/>
                  </w:rPr>
                </w:rPrChange>
              </w:rPr>
              <w:t></w:t>
            </w:r>
            <w:r w:rsidR="00D57607" w:rsidRPr="003B5D4F">
              <w:rPr>
                <w:color w:val="4F81BD" w:themeColor="accent1"/>
                <w:rPrChange w:id="1501" w:author="Moses, Robbie" w:date="2023-02-22T01:45:00Z">
                  <w:rPr/>
                </w:rPrChange>
              </w:rPr>
              <w:t>Last Load Snapshot Page</w:t>
            </w:r>
            <w:r w:rsidR="00027408" w:rsidRPr="003B5D4F">
              <w:rPr>
                <w:color w:val="4F81BD" w:themeColor="accent1"/>
                <w:rPrChange w:id="1502" w:author="Moses, Robbie" w:date="2023-02-22T01:45:00Z">
                  <w:rPr/>
                </w:rPrChange>
              </w:rPr>
              <w:fldChar w:fldCharType="end"/>
            </w:r>
            <w:r w:rsidR="00027408" w:rsidRPr="003B5D4F">
              <w:rPr>
                <w:color w:val="4F81BD" w:themeColor="accent1"/>
                <w:rPrChange w:id="1503" w:author="Moses, Robbie" w:date="2023-02-22T01:45:00Z">
                  <w:rPr/>
                </w:rPrChange>
              </w:rPr>
              <w:fldChar w:fldCharType="begin"/>
            </w:r>
            <w:r w:rsidRPr="003B5D4F">
              <w:rPr>
                <w:color w:val="4F81BD" w:themeColor="accent1"/>
                <w:rPrChange w:id="1504" w:author="Moses, Robbie" w:date="2023-02-22T01:45:00Z">
                  <w:rPr/>
                </w:rPrChange>
              </w:rPr>
              <w:instrText xml:space="preserve"> REF Ref_todaylastload \h </w:instrText>
            </w:r>
            <w:r w:rsidR="00030F59" w:rsidRPr="003B5D4F">
              <w:rPr>
                <w:color w:val="4F81BD" w:themeColor="accent1"/>
                <w:rPrChange w:id="1505" w:author="Moses, Robbie" w:date="2023-02-22T01:45:00Z">
                  <w:rPr/>
                </w:rPrChange>
              </w:rPr>
              <w:instrText xml:space="preserve"> \* MERGEFORMAT </w:instrText>
            </w:r>
            <w:r w:rsidR="00027408" w:rsidRPr="00FD519E">
              <w:rPr>
                <w:color w:val="4F81BD" w:themeColor="accent1"/>
              </w:rPr>
            </w:r>
            <w:r w:rsidR="00027408" w:rsidRPr="003B5D4F">
              <w:rPr>
                <w:color w:val="4F81BD" w:themeColor="accent1"/>
                <w:rPrChange w:id="1506" w:author="Moses, Robbie" w:date="2023-02-22T01:45:00Z">
                  <w:rPr/>
                </w:rPrChange>
              </w:rPr>
              <w:fldChar w:fldCharType="separate"/>
            </w:r>
            <w:r w:rsidR="00D57607" w:rsidRPr="003B5D4F">
              <w:rPr>
                <w:color w:val="4F81BD" w:themeColor="accent1"/>
                <w:rPrChange w:id="1507" w:author="Moses, Robbie" w:date="2023-02-22T01:45:00Z">
                  <w:rPr/>
                </w:rPrChange>
              </w:rPr>
              <w:t>Today</w:t>
            </w:r>
            <w:r w:rsidR="00D57607" w:rsidRPr="003B5D4F">
              <w:rPr>
                <w:rFonts w:ascii="Wingdings" w:hAnsi="Wingdings"/>
                <w:color w:val="4F81BD" w:themeColor="accent1"/>
                <w:rPrChange w:id="1508" w:author="Moses, Robbie" w:date="2023-02-22T01:45:00Z">
                  <w:rPr>
                    <w:rFonts w:ascii="Wingdings" w:hAnsi="Wingdings"/>
                  </w:rPr>
                </w:rPrChange>
              </w:rPr>
              <w:t></w:t>
            </w:r>
            <w:r w:rsidR="00D57607" w:rsidRPr="003B5D4F">
              <w:rPr>
                <w:color w:val="4F81BD" w:themeColor="accent1"/>
                <w:rPrChange w:id="1509" w:author="Moses, Robbie" w:date="2023-02-22T01:45:00Z">
                  <w:rPr/>
                </w:rPrChange>
              </w:rPr>
              <w:t>Last Load Snapshot Page</w:t>
            </w:r>
            <w:r w:rsidR="00027408" w:rsidRPr="003B5D4F">
              <w:rPr>
                <w:color w:val="4F81BD" w:themeColor="accent1"/>
                <w:rPrChange w:id="1510" w:author="Moses, Robbie" w:date="2023-02-22T01:45:00Z">
                  <w:rPr/>
                </w:rPrChange>
              </w:rPr>
              <w:fldChar w:fldCharType="end"/>
            </w:r>
          </w:p>
        </w:tc>
      </w:tr>
      <w:tr w:rsidR="00916881" w14:paraId="32DC84EE" w14:textId="77777777" w:rsidTr="00030F59">
        <w:tc>
          <w:tcPr>
            <w:tcW w:w="3740" w:type="dxa"/>
            <w:tcBorders>
              <w:top w:val="single" w:sz="4" w:space="0" w:color="000000"/>
              <w:left w:val="single" w:sz="4" w:space="0" w:color="000000"/>
              <w:bottom w:val="single" w:sz="4" w:space="0" w:color="000000"/>
            </w:tcBorders>
          </w:tcPr>
          <w:p w14:paraId="0A87685B" w14:textId="77777777" w:rsidR="00916881" w:rsidRPr="00030F59" w:rsidRDefault="00916881" w:rsidP="00030F59">
            <w:pPr>
              <w:pStyle w:val="TableBody"/>
              <w:rPr>
                <w:b/>
                <w:bCs/>
              </w:rPr>
            </w:pPr>
            <w:r w:rsidRPr="00030F59">
              <w:rPr>
                <w:b/>
                <w:bCs/>
              </w:rPr>
              <w:t>Data Health Indicator</w:t>
            </w:r>
          </w:p>
        </w:tc>
        <w:tc>
          <w:tcPr>
            <w:tcW w:w="4330" w:type="dxa"/>
            <w:tcBorders>
              <w:top w:val="single" w:sz="4" w:space="0" w:color="000000"/>
              <w:left w:val="single" w:sz="4" w:space="0" w:color="000000"/>
              <w:bottom w:val="single" w:sz="4" w:space="0" w:color="000000"/>
              <w:right w:val="single" w:sz="4" w:space="0" w:color="000000"/>
            </w:tcBorders>
          </w:tcPr>
          <w:p w14:paraId="07BB2DE6" w14:textId="629DFE7D" w:rsidR="00916881" w:rsidRDefault="00916881" w:rsidP="00030F59">
            <w:pPr>
              <w:pStyle w:val="TableBody"/>
            </w:pPr>
            <w:r>
              <w:t>This functionality was covered in a previous section. Click on the following link to review this information</w:t>
            </w:r>
            <w:r>
              <w:rPr>
                <w:rStyle w:val="TopicCrossReference"/>
              </w:rPr>
              <w:t xml:space="preserve">: </w:t>
            </w:r>
            <w:r w:rsidR="00027408" w:rsidRPr="002C32EE">
              <w:rPr>
                <w:rStyle w:val="TopicCrossReference"/>
                <w:i/>
                <w:iCs/>
                <w:rPrChange w:id="1511" w:author="Robbie Moses" w:date="2023-03-03T01:15:00Z">
                  <w:rPr>
                    <w:rStyle w:val="TopicCrossReference"/>
                  </w:rPr>
                </w:rPrChange>
              </w:rPr>
              <w:fldChar w:fldCharType="begin"/>
            </w:r>
            <w:r w:rsidRPr="002C32EE">
              <w:rPr>
                <w:rStyle w:val="TopicCrossReference"/>
                <w:i/>
                <w:iCs/>
                <w:rPrChange w:id="1512" w:author="Robbie Moses" w:date="2023-03-03T01:15:00Z">
                  <w:rPr>
                    <w:rStyle w:val="TopicCrossReference"/>
                  </w:rPr>
                </w:rPrChange>
              </w:rPr>
              <w:instrText xml:space="preserve"> REF _Ref236110080 \h </w:instrText>
            </w:r>
            <w:r w:rsidR="00030F59" w:rsidRPr="002C32EE">
              <w:rPr>
                <w:rStyle w:val="TopicCrossReference"/>
                <w:i/>
                <w:iCs/>
                <w:rPrChange w:id="1513" w:author="Robbie Moses" w:date="2023-03-03T01:15:00Z">
                  <w:rPr>
                    <w:rStyle w:val="TopicCrossReference"/>
                  </w:rPr>
                </w:rPrChange>
              </w:rPr>
              <w:instrText xml:space="preserve"> \* MERGEFORMAT </w:instrText>
            </w:r>
            <w:r w:rsidR="00027408" w:rsidRPr="002C32EE">
              <w:rPr>
                <w:rStyle w:val="TopicCrossReference"/>
                <w:i/>
                <w:iCs/>
                <w:rPrChange w:id="1514" w:author="Robbie Moses" w:date="2023-03-03T01:15:00Z">
                  <w:rPr>
                    <w:rStyle w:val="TopicCrossReference"/>
                  </w:rPr>
                </w:rPrChange>
              </w:rPr>
            </w:r>
            <w:r w:rsidR="00027408" w:rsidRPr="002C32EE">
              <w:rPr>
                <w:rStyle w:val="TopicCrossReference"/>
                <w:i/>
                <w:iCs/>
                <w:rPrChange w:id="1515" w:author="Robbie Moses" w:date="2023-03-03T01:15:00Z">
                  <w:rPr>
                    <w:rStyle w:val="TopicCrossReference"/>
                  </w:rPr>
                </w:rPrChange>
              </w:rPr>
              <w:fldChar w:fldCharType="separate"/>
            </w:r>
            <w:r w:rsidR="00D57607" w:rsidRPr="002C32EE">
              <w:rPr>
                <w:i/>
                <w:iCs/>
                <w:rPrChange w:id="1516" w:author="Robbie Moses" w:date="2023-03-03T01:15:00Z">
                  <w:rPr/>
                </w:rPrChange>
              </w:rPr>
              <w:t>Today</w:t>
            </w:r>
            <w:r w:rsidR="00D57607" w:rsidRPr="002C32EE">
              <w:rPr>
                <w:rFonts w:ascii="Wingdings" w:hAnsi="Wingdings"/>
                <w:i/>
                <w:iCs/>
                <w:rPrChange w:id="1517" w:author="Robbie Moses" w:date="2023-03-03T01:15:00Z">
                  <w:rPr>
                    <w:rFonts w:ascii="Wingdings" w:hAnsi="Wingdings"/>
                  </w:rPr>
                </w:rPrChange>
              </w:rPr>
              <w:t></w:t>
            </w:r>
            <w:r w:rsidR="00D57607" w:rsidRPr="002C32EE">
              <w:rPr>
                <w:i/>
                <w:iCs/>
                <w:rPrChange w:id="1518" w:author="Robbie Moses" w:date="2023-03-03T01:15:00Z">
                  <w:rPr/>
                </w:rPrChange>
              </w:rPr>
              <w:t>Data Health</w:t>
            </w:r>
            <w:r w:rsidR="00027408" w:rsidRPr="002C32EE">
              <w:rPr>
                <w:rStyle w:val="TopicCrossReference"/>
                <w:i/>
                <w:iCs/>
                <w:rPrChange w:id="1519" w:author="Robbie Moses" w:date="2023-03-03T01:15:00Z">
                  <w:rPr>
                    <w:rStyle w:val="TopicCrossReference"/>
                  </w:rPr>
                </w:rPrChange>
              </w:rPr>
              <w:fldChar w:fldCharType="end"/>
            </w:r>
          </w:p>
        </w:tc>
      </w:tr>
      <w:tr w:rsidR="00916881" w14:paraId="51CADEE6" w14:textId="77777777" w:rsidTr="00030F59">
        <w:tc>
          <w:tcPr>
            <w:tcW w:w="3740" w:type="dxa"/>
            <w:tcBorders>
              <w:top w:val="single" w:sz="4" w:space="0" w:color="000000"/>
              <w:left w:val="single" w:sz="4" w:space="0" w:color="000000"/>
              <w:bottom w:val="single" w:sz="4" w:space="0" w:color="000000"/>
            </w:tcBorders>
          </w:tcPr>
          <w:p w14:paraId="50E47707" w14:textId="77777777" w:rsidR="00916881" w:rsidRPr="00030F59" w:rsidRDefault="00916881" w:rsidP="00030F59">
            <w:pPr>
              <w:pStyle w:val="TableBody"/>
              <w:rPr>
                <w:b/>
                <w:bCs/>
                <w:lang w:eastAsia="ar-SA"/>
              </w:rPr>
            </w:pPr>
            <w:r w:rsidRPr="00030F59">
              <w:rPr>
                <w:b/>
                <w:bCs/>
                <w:lang w:eastAsia="ar-SA"/>
              </w:rPr>
              <w:t>Forecast Snapshot by Status</w:t>
            </w:r>
          </w:p>
        </w:tc>
        <w:tc>
          <w:tcPr>
            <w:tcW w:w="4335" w:type="dxa"/>
            <w:tcBorders>
              <w:top w:val="single" w:sz="4" w:space="0" w:color="000000"/>
              <w:left w:val="single" w:sz="4" w:space="0" w:color="000000"/>
              <w:bottom w:val="single" w:sz="4" w:space="0" w:color="000000"/>
              <w:right w:val="single" w:sz="4" w:space="0" w:color="000000"/>
            </w:tcBorders>
          </w:tcPr>
          <w:p w14:paraId="67B715D7" w14:textId="59B9CD9C" w:rsidR="00916881" w:rsidRDefault="00A03E36" w:rsidP="00030F59">
            <w:pPr>
              <w:pStyle w:val="TableBody"/>
            </w:pPr>
            <w:r>
              <w:t xml:space="preserve">The forecast </w:t>
            </w:r>
            <w:r w:rsidR="00916881">
              <w:t>snapshot displays a list of the Forecasts by their run status. The possible values are:</w:t>
            </w:r>
          </w:p>
          <w:p w14:paraId="75CDD230" w14:textId="77777777" w:rsidR="00916881" w:rsidRDefault="00916881" w:rsidP="00030F59">
            <w:pPr>
              <w:pStyle w:val="TableBody"/>
            </w:pPr>
            <w:r>
              <w:rPr>
                <w:b/>
              </w:rPr>
              <w:t>Not Forecasted</w:t>
            </w:r>
            <w:r>
              <w:t xml:space="preserve"> – No Forecast has been run for these Cashpoints.</w:t>
            </w:r>
          </w:p>
          <w:p w14:paraId="740569A7" w14:textId="77777777" w:rsidR="00916881" w:rsidRDefault="00916881" w:rsidP="00030F59">
            <w:pPr>
              <w:pStyle w:val="TableBody"/>
            </w:pPr>
            <w:r>
              <w:rPr>
                <w:b/>
              </w:rPr>
              <w:t xml:space="preserve">Successful </w:t>
            </w:r>
            <w:r>
              <w:t>– Forecast ran without problems for these Cashpoints.</w:t>
            </w:r>
          </w:p>
          <w:p w14:paraId="0EB3335E" w14:textId="77777777" w:rsidR="00916881" w:rsidRDefault="00916881" w:rsidP="00030F59">
            <w:pPr>
              <w:pStyle w:val="TableBody"/>
              <w:rPr>
                <w:color w:val="365F91"/>
              </w:rPr>
            </w:pPr>
            <w:r>
              <w:rPr>
                <w:b/>
              </w:rPr>
              <w:t>Failed</w:t>
            </w:r>
            <w:r>
              <w:t xml:space="preserve"> – A problem occurred with the running of the forecast. Check the Alerts </w:t>
            </w:r>
            <w:r>
              <w:lastRenderedPageBreak/>
              <w:t>Report at the Cashpoint level to identify and resolve the problem ( See: Cashpoint</w:t>
            </w:r>
            <w:r>
              <w:rPr>
                <w:color w:val="365F91"/>
              </w:rPr>
              <w:t>)</w:t>
            </w:r>
          </w:p>
          <w:p w14:paraId="0BC64ED4" w14:textId="69688289" w:rsidR="00916881" w:rsidRDefault="00916881" w:rsidP="00030F59">
            <w:pPr>
              <w:pStyle w:val="TableBody"/>
            </w:pPr>
            <w:r>
              <w:rPr>
                <w:b/>
              </w:rPr>
              <w:t>Outdated</w:t>
            </w:r>
            <w:r>
              <w:t xml:space="preserve"> – This means that some parameters were changed for the Cashpoints and the forecasts should be re-</w:t>
            </w:r>
            <w:r w:rsidR="008053AB">
              <w:t>run</w:t>
            </w:r>
            <w:r>
              <w:t>. The existing forecasts are still valid and will work for recommendations, however</w:t>
            </w:r>
            <w:r w:rsidR="008053AB">
              <w:t>,</w:t>
            </w:r>
            <w:r>
              <w:t xml:space="preserve"> due to the change that was made </w:t>
            </w:r>
            <w:r w:rsidR="008053AB">
              <w:t xml:space="preserve">they </w:t>
            </w:r>
            <w:r>
              <w:t>may not be as accurate because the changes have not been applied to the Cashpoint forecast.</w:t>
            </w:r>
          </w:p>
        </w:tc>
      </w:tr>
      <w:tr w:rsidR="00916881" w14:paraId="4C985077" w14:textId="77777777" w:rsidTr="00030F59">
        <w:tc>
          <w:tcPr>
            <w:tcW w:w="3740" w:type="dxa"/>
            <w:tcBorders>
              <w:top w:val="single" w:sz="4" w:space="0" w:color="000000"/>
              <w:left w:val="single" w:sz="4" w:space="0" w:color="000000"/>
              <w:bottom w:val="single" w:sz="4" w:space="0" w:color="000000"/>
            </w:tcBorders>
          </w:tcPr>
          <w:p w14:paraId="6ED60D1F" w14:textId="77777777" w:rsidR="00916881" w:rsidRPr="00030F59" w:rsidRDefault="00916881" w:rsidP="00030F59">
            <w:pPr>
              <w:pStyle w:val="TableBody"/>
              <w:rPr>
                <w:b/>
                <w:bCs/>
              </w:rPr>
            </w:pPr>
            <w:r w:rsidRPr="00030F59">
              <w:rPr>
                <w:b/>
                <w:bCs/>
                <w:lang w:eastAsia="ar-SA"/>
              </w:rPr>
              <w:lastRenderedPageBreak/>
              <w:t>Forecast Snapshot by Date</w:t>
            </w:r>
            <w:r w:rsidRPr="00030F59">
              <w:rPr>
                <w:b/>
                <w:bCs/>
              </w:rP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24C249DC" w14:textId="77777777" w:rsidR="00916881" w:rsidRDefault="00916881" w:rsidP="00030F59">
            <w:pPr>
              <w:pStyle w:val="TableBody"/>
            </w:pPr>
            <w:r>
              <w:t xml:space="preserve">Forecast snapshot displays a list of the Forecasts by their run date. </w:t>
            </w:r>
          </w:p>
        </w:tc>
      </w:tr>
      <w:tr w:rsidR="00916881" w14:paraId="2090BADD" w14:textId="77777777" w:rsidTr="00030F59">
        <w:tc>
          <w:tcPr>
            <w:tcW w:w="3740" w:type="dxa"/>
            <w:tcBorders>
              <w:top w:val="single" w:sz="4" w:space="0" w:color="000000"/>
              <w:left w:val="single" w:sz="4" w:space="0" w:color="000000"/>
              <w:bottom w:val="single" w:sz="4" w:space="0" w:color="000000"/>
            </w:tcBorders>
          </w:tcPr>
          <w:p w14:paraId="0A53D361" w14:textId="77777777" w:rsidR="00916881" w:rsidRPr="00030F59" w:rsidRDefault="00916881" w:rsidP="00030F59">
            <w:pPr>
              <w:pStyle w:val="TableBody"/>
              <w:rPr>
                <w:b/>
                <w:bCs/>
                <w:lang w:eastAsia="ar-SA"/>
              </w:rPr>
            </w:pPr>
            <w:r w:rsidRPr="00030F59">
              <w:rPr>
                <w:b/>
                <w:bCs/>
                <w:lang w:eastAsia="ar-SA"/>
              </w:rPr>
              <w:t>Recommendation Snapshot by Status</w:t>
            </w:r>
          </w:p>
        </w:tc>
        <w:tc>
          <w:tcPr>
            <w:tcW w:w="4335" w:type="dxa"/>
            <w:tcBorders>
              <w:top w:val="single" w:sz="4" w:space="0" w:color="000000"/>
              <w:left w:val="single" w:sz="4" w:space="0" w:color="000000"/>
              <w:bottom w:val="single" w:sz="4" w:space="0" w:color="000000"/>
              <w:right w:val="single" w:sz="4" w:space="0" w:color="000000"/>
            </w:tcBorders>
          </w:tcPr>
          <w:p w14:paraId="4CE0E42A" w14:textId="77777777" w:rsidR="00916881" w:rsidRDefault="00916881" w:rsidP="00030F59">
            <w:pPr>
              <w:pStyle w:val="TableBody"/>
            </w:pPr>
            <w:r>
              <w:t>Recommendation snapshot displays a list of the Recommendations by their run status. The possible values are:</w:t>
            </w:r>
          </w:p>
          <w:p w14:paraId="6A9DF460" w14:textId="311F21CD" w:rsidR="00916881" w:rsidRDefault="00916881" w:rsidP="00030F59">
            <w:pPr>
              <w:pStyle w:val="TableBody"/>
            </w:pPr>
            <w:r>
              <w:rPr>
                <w:b/>
              </w:rPr>
              <w:t>Not Recommended</w:t>
            </w:r>
            <w:r>
              <w:t xml:space="preserve"> – No Recommendations have been run for these Cashpoints.  (See: </w:t>
            </w:r>
            <w:r w:rsidR="00027408" w:rsidRPr="00342503">
              <w:rPr>
                <w:color w:val="4F81BD" w:themeColor="accent1"/>
              </w:rPr>
              <w:fldChar w:fldCharType="begin"/>
            </w:r>
            <w:r w:rsidRPr="00342503">
              <w:rPr>
                <w:color w:val="4F81BD" w:themeColor="accent1"/>
              </w:rPr>
              <w:instrText xml:space="preserve"> REF _Ref221707080 \h </w:instrText>
            </w:r>
            <w:r w:rsidR="00030F59" w:rsidRPr="00342503">
              <w:rPr>
                <w:color w:val="4F81BD" w:themeColor="accent1"/>
              </w:rPr>
              <w:instrText xml:space="preserve"> \* MERGEFORMAT </w:instrText>
            </w:r>
            <w:r w:rsidR="00027408" w:rsidRPr="00342503">
              <w:rPr>
                <w:color w:val="4F81BD" w:themeColor="accent1"/>
              </w:rPr>
            </w:r>
            <w:r w:rsidR="00027408" w:rsidRPr="00342503">
              <w:rPr>
                <w:color w:val="4F81BD" w:themeColor="accent1"/>
              </w:rPr>
              <w:fldChar w:fldCharType="separate"/>
            </w:r>
            <w:r w:rsidR="00D57607" w:rsidRPr="00342503">
              <w:rPr>
                <w:color w:val="4F81BD" w:themeColor="accent1"/>
              </w:rPr>
              <w:t>Processing</w:t>
            </w:r>
            <w:r w:rsidR="00D57607" w:rsidRPr="00342503">
              <w:rPr>
                <w:rFonts w:ascii="Wingdings" w:hAnsi="Wingdings"/>
                <w:color w:val="4F81BD" w:themeColor="accent1"/>
              </w:rPr>
              <w:t></w:t>
            </w:r>
            <w:r w:rsidR="00D57607" w:rsidRPr="00342503">
              <w:rPr>
                <w:color w:val="4F81BD" w:themeColor="accent1"/>
              </w:rPr>
              <w:t>Recommendations</w:t>
            </w:r>
            <w:r w:rsidR="00D57607" w:rsidRPr="00342503">
              <w:rPr>
                <w:rFonts w:ascii="Wingdings" w:hAnsi="Wingdings"/>
                <w:color w:val="4F81BD" w:themeColor="accent1"/>
              </w:rPr>
              <w:t></w:t>
            </w:r>
            <w:r w:rsidR="00D57607" w:rsidRPr="00342503">
              <w:rPr>
                <w:color w:val="4F81BD" w:themeColor="accent1"/>
              </w:rPr>
              <w:t>Run Recommendations Page</w:t>
            </w:r>
            <w:r w:rsidR="00027408" w:rsidRPr="00342503">
              <w:rPr>
                <w:color w:val="4F81BD" w:themeColor="accent1"/>
              </w:rPr>
              <w:fldChar w:fldCharType="end"/>
            </w:r>
            <w:r>
              <w:t>)</w:t>
            </w:r>
          </w:p>
          <w:p w14:paraId="48B4EDE7" w14:textId="58A9082E" w:rsidR="00916881" w:rsidRDefault="00916881" w:rsidP="00030F59">
            <w:pPr>
              <w:pStyle w:val="TableBody"/>
            </w:pPr>
            <w:r>
              <w:rPr>
                <w:b/>
              </w:rPr>
              <w:t>Successful</w:t>
            </w:r>
            <w:r>
              <w:t xml:space="preserve"> – </w:t>
            </w:r>
            <w:r w:rsidR="008053AB">
              <w:t>The recommendation p</w:t>
            </w:r>
            <w:r>
              <w:t>rocess ran without problems for these Cashpoints.</w:t>
            </w:r>
          </w:p>
          <w:p w14:paraId="60178764" w14:textId="77777777" w:rsidR="00916881" w:rsidRDefault="00916881" w:rsidP="00030F59">
            <w:pPr>
              <w:pStyle w:val="TableBody"/>
            </w:pPr>
            <w:r>
              <w:rPr>
                <w:b/>
              </w:rPr>
              <w:t xml:space="preserve">Invalid </w:t>
            </w:r>
            <w:r>
              <w:t>– A parameter is not set correctly which is preventing the Cashpoint from being recommended. Check the validation settings on the Recommendation screen</w:t>
            </w:r>
          </w:p>
          <w:p w14:paraId="01B1E451" w14:textId="77777777" w:rsidR="00916881" w:rsidRDefault="00916881" w:rsidP="00030F59">
            <w:pPr>
              <w:pStyle w:val="TableBody"/>
            </w:pPr>
            <w:r>
              <w:rPr>
                <w:b/>
              </w:rPr>
              <w:t xml:space="preserve">Failed </w:t>
            </w:r>
            <w:r>
              <w:t>– A serious problem was encountered. Please contact NCR Cash Management Support for assistance with this problem.</w:t>
            </w:r>
          </w:p>
        </w:tc>
      </w:tr>
      <w:tr w:rsidR="00916881" w14:paraId="70DB3DAC" w14:textId="77777777" w:rsidTr="00030F59">
        <w:tc>
          <w:tcPr>
            <w:tcW w:w="3740" w:type="dxa"/>
            <w:tcBorders>
              <w:top w:val="single" w:sz="4" w:space="0" w:color="000000"/>
              <w:left w:val="single" w:sz="4" w:space="0" w:color="000000"/>
              <w:bottom w:val="single" w:sz="4" w:space="0" w:color="000000"/>
            </w:tcBorders>
          </w:tcPr>
          <w:p w14:paraId="6B5D760B" w14:textId="77777777" w:rsidR="00916881" w:rsidRPr="00030F59" w:rsidRDefault="00916881" w:rsidP="00030F59">
            <w:pPr>
              <w:pStyle w:val="TableBody"/>
              <w:rPr>
                <w:b/>
                <w:bCs/>
                <w:lang w:eastAsia="ar-SA"/>
              </w:rPr>
            </w:pPr>
            <w:r w:rsidRPr="00030F59">
              <w:rPr>
                <w:b/>
                <w:bCs/>
                <w:lang w:eastAsia="ar-SA"/>
              </w:rPr>
              <w:t>Recommendation Snapshot by Date</w:t>
            </w:r>
          </w:p>
        </w:tc>
        <w:tc>
          <w:tcPr>
            <w:tcW w:w="4335" w:type="dxa"/>
            <w:tcBorders>
              <w:top w:val="single" w:sz="4" w:space="0" w:color="000000"/>
              <w:left w:val="single" w:sz="4" w:space="0" w:color="000000"/>
              <w:bottom w:val="single" w:sz="4" w:space="0" w:color="000000"/>
              <w:right w:val="single" w:sz="4" w:space="0" w:color="000000"/>
            </w:tcBorders>
          </w:tcPr>
          <w:p w14:paraId="7B8678F5" w14:textId="77777777" w:rsidR="00916881" w:rsidRDefault="00916881" w:rsidP="00030F59">
            <w:pPr>
              <w:pStyle w:val="TableBody"/>
            </w:pPr>
            <w:r>
              <w:t>Recommendation snapshot displays a list of the Recommendations by their run date.</w:t>
            </w:r>
          </w:p>
        </w:tc>
      </w:tr>
    </w:tbl>
    <w:p w14:paraId="30B0F405" w14:textId="12608E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D44434A" w14:textId="77777777" w:rsidR="00030F59" w:rsidRDefault="00030F59" w:rsidP="00C576DF">
      <w:pPr>
        <w:pStyle w:val="BodyText"/>
      </w:pPr>
    </w:p>
    <w:p w14:paraId="0F8E29F4" w14:textId="77777777" w:rsidR="00916881" w:rsidRDefault="00916881" w:rsidP="00372577">
      <w:pPr>
        <w:pStyle w:val="Heading3"/>
      </w:pPr>
      <w:bookmarkStart w:id="1520" w:name="_Ref221705860"/>
      <w:bookmarkStart w:id="1521" w:name="_Toc128718639"/>
      <w:r>
        <w:t>Result Details</w:t>
      </w:r>
      <w:r>
        <w:rPr>
          <w:rFonts w:ascii="Wingdings" w:hAnsi="Wingdings"/>
        </w:rPr>
        <w:t></w:t>
      </w:r>
      <w:r>
        <w:t>Forecast Snapshot Report</w:t>
      </w:r>
      <w:bookmarkEnd w:id="1520"/>
      <w:bookmarkEnd w:id="1521"/>
    </w:p>
    <w:p w14:paraId="5BEC29B7" w14:textId="77777777" w:rsidR="00916881" w:rsidRDefault="00916881" w:rsidP="00030F59">
      <w:pPr>
        <w:pStyle w:val="BodyText"/>
      </w:pPr>
      <w:r>
        <w:t>The Forecast Snapshot report displays a summary of the Forecasts that have been run by OptiCash analysts.</w:t>
      </w:r>
    </w:p>
    <w:p w14:paraId="0E09348A" w14:textId="54DA3D3E" w:rsidR="00916881" w:rsidRDefault="00916881" w:rsidP="00F63174">
      <w:pPr>
        <w:pStyle w:val="Caption"/>
        <w:spacing w:before="0" w:after="120"/>
        <w:ind w:left="187" w:hanging="187"/>
        <w:outlineLvl w:val="0"/>
        <w:rPr>
          <w:lang w:val="en-US"/>
        </w:rPr>
      </w:pPr>
      <w:bookmarkStart w:id="1522" w:name="_Toc128632392"/>
      <w:r>
        <w:rPr>
          <w:lang w:val="en-US"/>
        </w:rPr>
        <w:lastRenderedPageBreak/>
        <w:t xml:space="preserve">Figure </w:t>
      </w:r>
      <w:ins w:id="1523"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524" w:author="Robbie Moses" w:date="2023-03-02T06:45:00Z">
        <w:r w:rsidR="00624EA3">
          <w:rPr>
            <w:noProof/>
            <w:lang w:val="en-US"/>
          </w:rPr>
          <w:t>73</w:t>
        </w:r>
        <w:r w:rsidR="00624EA3">
          <w:rPr>
            <w:lang w:val="en-US"/>
          </w:rPr>
          <w:fldChar w:fldCharType="end"/>
        </w:r>
      </w:ins>
      <w:ins w:id="1525" w:author="Moses, Robbie" w:date="2023-02-22T02:39:00Z">
        <w:del w:id="1526" w:author="Robbie Moses" w:date="2023-03-02T06:45:00Z">
          <w:r w:rsidR="003B5D4F" w:rsidDel="00624EA3">
            <w:rPr>
              <w:lang w:val="en-US"/>
            </w:rPr>
            <w:fldChar w:fldCharType="begin"/>
          </w:r>
          <w:r w:rsidR="003B5D4F" w:rsidDel="00624EA3">
            <w:rPr>
              <w:lang w:val="en-US"/>
            </w:rPr>
            <w:delInstrText xml:space="preserve"> SEQ Figure \* ARABIC </w:delInstrText>
          </w:r>
        </w:del>
      </w:ins>
      <w:del w:id="1527" w:author="Robbie Moses" w:date="2023-03-02T06:45:00Z">
        <w:r w:rsidR="003B5D4F" w:rsidDel="00624EA3">
          <w:rPr>
            <w:lang w:val="en-US"/>
          </w:rPr>
          <w:fldChar w:fldCharType="separate"/>
        </w:r>
      </w:del>
      <w:ins w:id="1528" w:author="Moses, Robbie" w:date="2023-02-22T02:39:00Z">
        <w:del w:id="1529" w:author="Robbie Moses" w:date="2023-03-02T06:45:00Z">
          <w:r w:rsidR="003B5D4F" w:rsidDel="00624EA3">
            <w:rPr>
              <w:noProof/>
              <w:lang w:val="en-US"/>
            </w:rPr>
            <w:delText>72</w:delText>
          </w:r>
          <w:r w:rsidR="003B5D4F" w:rsidDel="00624EA3">
            <w:rPr>
              <w:lang w:val="en-US"/>
            </w:rPr>
            <w:fldChar w:fldCharType="end"/>
          </w:r>
        </w:del>
      </w:ins>
      <w:del w:id="1530" w:author="Moses, Robbie" w:date="2023-02-22T02:39:00Z">
        <w:r w:rsidR="00027408" w:rsidDel="003B5D4F">
          <w:rPr>
            <w:lang w:val="en-US"/>
          </w:rPr>
          <w:fldChar w:fldCharType="begin"/>
        </w:r>
        <w:r w:rsidDel="003B5D4F">
          <w:rPr>
            <w:lang w:val="en-US"/>
          </w:rPr>
          <w:delInstrText xml:space="preserve"> SEQ "Figure" \*Arabic </w:delInstrText>
        </w:r>
        <w:r w:rsidR="00027408" w:rsidDel="003B5D4F">
          <w:rPr>
            <w:lang w:val="en-US"/>
          </w:rPr>
          <w:fldChar w:fldCharType="separate"/>
        </w:r>
        <w:r w:rsidR="00D57607" w:rsidDel="003B5D4F">
          <w:rPr>
            <w:noProof/>
            <w:lang w:val="en-US"/>
          </w:rPr>
          <w:delText>72</w:delText>
        </w:r>
        <w:r w:rsidR="00027408" w:rsidDel="003B5D4F">
          <w:rPr>
            <w:lang w:val="en-US"/>
          </w:rPr>
          <w:fldChar w:fldCharType="end"/>
        </w:r>
      </w:del>
      <w:r>
        <w:rPr>
          <w:lang w:val="en-US"/>
        </w:rPr>
        <w:t>: Forecast Snapshot Report</w:t>
      </w:r>
      <w:bookmarkEnd w:id="1522"/>
    </w:p>
    <w:p w14:paraId="12314A8F" w14:textId="77777777" w:rsidR="00916881" w:rsidRDefault="00394A6B" w:rsidP="00C576DF">
      <w:pPr>
        <w:pStyle w:val="BodyText"/>
      </w:pPr>
      <w:r>
        <w:rPr>
          <w:noProof/>
        </w:rPr>
        <w:drawing>
          <wp:inline distT="0" distB="0" distL="0" distR="0" wp14:anchorId="4D6A1CB7" wp14:editId="1D943F31">
            <wp:extent cx="5486400" cy="3007360"/>
            <wp:effectExtent l="76200" t="76200" r="133350" b="13589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3007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05FAD0" w14:textId="45023741" w:rsidR="00916881" w:rsidRDefault="00916881" w:rsidP="00F63174">
      <w:pPr>
        <w:pStyle w:val="Caption"/>
        <w:spacing w:before="0" w:after="120"/>
        <w:ind w:left="187" w:hanging="187"/>
        <w:outlineLvl w:val="0"/>
      </w:pPr>
      <w:bookmarkStart w:id="1531" w:name="_Toc128631010"/>
      <w:r>
        <w:t xml:space="preserve">Table </w:t>
      </w:r>
      <w:r w:rsidR="00027408">
        <w:fldChar w:fldCharType="begin"/>
      </w:r>
      <w:r>
        <w:instrText xml:space="preserve"> SEQ "Table" \*Arabic </w:instrText>
      </w:r>
      <w:r w:rsidR="00027408">
        <w:fldChar w:fldCharType="separate"/>
      </w:r>
      <w:r w:rsidR="00D57607">
        <w:rPr>
          <w:noProof/>
        </w:rPr>
        <w:t>56</w:t>
      </w:r>
      <w:r w:rsidR="00027408">
        <w:rPr>
          <w:noProof/>
        </w:rPr>
        <w:fldChar w:fldCharType="end"/>
      </w:r>
      <w:r>
        <w:t>: Forecast Snapshot Description</w:t>
      </w:r>
      <w:bookmarkEnd w:id="1531"/>
    </w:p>
    <w:tbl>
      <w:tblPr>
        <w:tblW w:w="0" w:type="auto"/>
        <w:tblInd w:w="467" w:type="dxa"/>
        <w:tblLayout w:type="fixed"/>
        <w:tblCellMar>
          <w:left w:w="79" w:type="dxa"/>
          <w:right w:w="79" w:type="dxa"/>
        </w:tblCellMar>
        <w:tblLook w:val="0000" w:firstRow="0" w:lastRow="0" w:firstColumn="0" w:lastColumn="0" w:noHBand="0" w:noVBand="0"/>
      </w:tblPr>
      <w:tblGrid>
        <w:gridCol w:w="3110"/>
        <w:gridCol w:w="4965"/>
      </w:tblGrid>
      <w:tr w:rsidR="00916881" w14:paraId="24876D6A" w14:textId="77777777" w:rsidTr="00EC6279">
        <w:trPr>
          <w:tblHeader/>
        </w:trPr>
        <w:tc>
          <w:tcPr>
            <w:tcW w:w="3110" w:type="dxa"/>
            <w:tcBorders>
              <w:top w:val="single" w:sz="4" w:space="0" w:color="000000"/>
              <w:left w:val="single" w:sz="4" w:space="0" w:color="000000"/>
              <w:bottom w:val="single" w:sz="4" w:space="0" w:color="000000"/>
            </w:tcBorders>
            <w:shd w:val="clear" w:color="auto" w:fill="60C03A"/>
          </w:tcPr>
          <w:p w14:paraId="6873AD24" w14:textId="77777777" w:rsidR="00916881" w:rsidRDefault="00916881" w:rsidP="00030F59">
            <w:pPr>
              <w:pStyle w:val="TableHeading"/>
            </w:pPr>
            <w:r>
              <w:t>Fields</w:t>
            </w:r>
          </w:p>
        </w:tc>
        <w:tc>
          <w:tcPr>
            <w:tcW w:w="4965" w:type="dxa"/>
            <w:tcBorders>
              <w:top w:val="single" w:sz="4" w:space="0" w:color="000000"/>
              <w:left w:val="single" w:sz="4" w:space="0" w:color="000000"/>
              <w:bottom w:val="single" w:sz="4" w:space="0" w:color="000000"/>
              <w:right w:val="single" w:sz="4" w:space="0" w:color="000000"/>
            </w:tcBorders>
            <w:shd w:val="clear" w:color="auto" w:fill="60C03A"/>
          </w:tcPr>
          <w:p w14:paraId="38C62508" w14:textId="77777777" w:rsidR="00916881" w:rsidRDefault="00916881" w:rsidP="00030F59">
            <w:pPr>
              <w:pStyle w:val="TableHeading"/>
            </w:pPr>
            <w:r>
              <w:t>Description</w:t>
            </w:r>
          </w:p>
        </w:tc>
      </w:tr>
      <w:tr w:rsidR="00916881" w14:paraId="30809C34" w14:textId="77777777" w:rsidTr="00EC6279">
        <w:tc>
          <w:tcPr>
            <w:tcW w:w="3110" w:type="dxa"/>
            <w:tcBorders>
              <w:top w:val="single" w:sz="4" w:space="0" w:color="000000"/>
              <w:left w:val="single" w:sz="4" w:space="0" w:color="000000"/>
              <w:bottom w:val="single" w:sz="4" w:space="0" w:color="000000"/>
            </w:tcBorders>
          </w:tcPr>
          <w:p w14:paraId="7A7D3640" w14:textId="77777777" w:rsidR="00916881" w:rsidRPr="00030F59" w:rsidRDefault="00916881" w:rsidP="00030F59">
            <w:pPr>
              <w:pStyle w:val="TableBody"/>
              <w:rPr>
                <w:b/>
                <w:bCs/>
              </w:rPr>
            </w:pPr>
            <w:r w:rsidRPr="00030F59">
              <w:rPr>
                <w:b/>
                <w:bCs/>
              </w:rPr>
              <w:t>Cashpoint ID</w:t>
            </w:r>
          </w:p>
        </w:tc>
        <w:tc>
          <w:tcPr>
            <w:tcW w:w="4960" w:type="dxa"/>
            <w:tcBorders>
              <w:top w:val="single" w:sz="4" w:space="0" w:color="000000"/>
              <w:left w:val="single" w:sz="4" w:space="0" w:color="000000"/>
              <w:bottom w:val="single" w:sz="4" w:space="0" w:color="000000"/>
              <w:right w:val="single" w:sz="4" w:space="0" w:color="000000"/>
            </w:tcBorders>
          </w:tcPr>
          <w:p w14:paraId="30971EAD" w14:textId="77777777" w:rsidR="00916881" w:rsidRDefault="00916881" w:rsidP="00030F59">
            <w:pPr>
              <w:pStyle w:val="TableBody"/>
            </w:pPr>
            <w:r>
              <w:t>Unique alphanumeric code that identifies the Cashpoint.</w:t>
            </w:r>
          </w:p>
        </w:tc>
      </w:tr>
      <w:tr w:rsidR="00916881" w14:paraId="0F152E6F" w14:textId="77777777" w:rsidTr="00EC6279">
        <w:tc>
          <w:tcPr>
            <w:tcW w:w="3110" w:type="dxa"/>
            <w:tcBorders>
              <w:top w:val="single" w:sz="4" w:space="0" w:color="000000"/>
              <w:left w:val="single" w:sz="4" w:space="0" w:color="000000"/>
              <w:bottom w:val="single" w:sz="4" w:space="0" w:color="000000"/>
            </w:tcBorders>
          </w:tcPr>
          <w:p w14:paraId="50F54A0F" w14:textId="77777777" w:rsidR="00916881" w:rsidRPr="00030F59" w:rsidRDefault="00916881" w:rsidP="00030F59">
            <w:pPr>
              <w:pStyle w:val="TableBody"/>
              <w:rPr>
                <w:b/>
                <w:bCs/>
              </w:rPr>
            </w:pPr>
            <w:r w:rsidRPr="00030F59">
              <w:rPr>
                <w:b/>
                <w:bCs/>
              </w:rPr>
              <w:t>Cashpoint Name</w:t>
            </w:r>
          </w:p>
        </w:tc>
        <w:tc>
          <w:tcPr>
            <w:tcW w:w="4965" w:type="dxa"/>
            <w:tcBorders>
              <w:top w:val="single" w:sz="4" w:space="0" w:color="000000"/>
              <w:left w:val="single" w:sz="4" w:space="0" w:color="000000"/>
              <w:bottom w:val="single" w:sz="4" w:space="0" w:color="000000"/>
              <w:right w:val="single" w:sz="4" w:space="0" w:color="000000"/>
            </w:tcBorders>
          </w:tcPr>
          <w:p w14:paraId="6D27131D" w14:textId="77777777" w:rsidR="00916881" w:rsidRDefault="00916881" w:rsidP="00030F59">
            <w:pPr>
              <w:pStyle w:val="TableBody"/>
            </w:pPr>
            <w:r>
              <w:t>Cashpoint Name defined at the Cashpoint level</w:t>
            </w:r>
          </w:p>
        </w:tc>
      </w:tr>
      <w:tr w:rsidR="00916881" w14:paraId="264DC374" w14:textId="77777777" w:rsidTr="00EC6279">
        <w:tc>
          <w:tcPr>
            <w:tcW w:w="3110" w:type="dxa"/>
            <w:tcBorders>
              <w:top w:val="single" w:sz="4" w:space="0" w:color="000000"/>
              <w:left w:val="single" w:sz="4" w:space="0" w:color="000000"/>
              <w:bottom w:val="single" w:sz="4" w:space="0" w:color="000000"/>
            </w:tcBorders>
          </w:tcPr>
          <w:p w14:paraId="3AA30535" w14:textId="77777777" w:rsidR="00916881" w:rsidRPr="00030F59" w:rsidRDefault="00916881" w:rsidP="00030F59">
            <w:pPr>
              <w:pStyle w:val="TableBody"/>
              <w:rPr>
                <w:b/>
                <w:bCs/>
              </w:rPr>
            </w:pPr>
            <w:r w:rsidRPr="00030F59">
              <w:rPr>
                <w:b/>
                <w:bCs/>
              </w:rPr>
              <w:t>Cashpoint Type</w:t>
            </w:r>
          </w:p>
        </w:tc>
        <w:tc>
          <w:tcPr>
            <w:tcW w:w="4965" w:type="dxa"/>
            <w:tcBorders>
              <w:top w:val="single" w:sz="4" w:space="0" w:color="000000"/>
              <w:left w:val="single" w:sz="4" w:space="0" w:color="000000"/>
              <w:bottom w:val="single" w:sz="4" w:space="0" w:color="000000"/>
              <w:right w:val="single" w:sz="4" w:space="0" w:color="000000"/>
            </w:tcBorders>
          </w:tcPr>
          <w:p w14:paraId="1B0B9487" w14:textId="77777777" w:rsidR="00916881" w:rsidRDefault="00916881" w:rsidP="00030F59">
            <w:pPr>
              <w:pStyle w:val="TableBody"/>
            </w:pPr>
            <w:r>
              <w:t>Type of Cashpoint that was forecasted (ATM/Branch)</w:t>
            </w:r>
          </w:p>
        </w:tc>
      </w:tr>
      <w:tr w:rsidR="00916881" w14:paraId="12276E07" w14:textId="77777777" w:rsidTr="00EC6279">
        <w:tc>
          <w:tcPr>
            <w:tcW w:w="3110" w:type="dxa"/>
            <w:tcBorders>
              <w:top w:val="single" w:sz="4" w:space="0" w:color="000000"/>
              <w:left w:val="single" w:sz="4" w:space="0" w:color="000000"/>
              <w:bottom w:val="single" w:sz="4" w:space="0" w:color="000000"/>
            </w:tcBorders>
          </w:tcPr>
          <w:p w14:paraId="10500CC4" w14:textId="77777777" w:rsidR="00916881" w:rsidRPr="00030F59" w:rsidRDefault="00916881" w:rsidP="00030F59">
            <w:pPr>
              <w:pStyle w:val="TableBody"/>
              <w:rPr>
                <w:b/>
                <w:bCs/>
              </w:rPr>
            </w:pPr>
            <w:r w:rsidRPr="00030F59">
              <w:rPr>
                <w:b/>
                <w:bCs/>
              </w:rPr>
              <w:t>Process Executed on</w:t>
            </w:r>
          </w:p>
        </w:tc>
        <w:tc>
          <w:tcPr>
            <w:tcW w:w="4965" w:type="dxa"/>
            <w:tcBorders>
              <w:top w:val="single" w:sz="4" w:space="0" w:color="000000"/>
              <w:left w:val="single" w:sz="4" w:space="0" w:color="000000"/>
              <w:bottom w:val="single" w:sz="4" w:space="0" w:color="000000"/>
              <w:right w:val="single" w:sz="4" w:space="0" w:color="000000"/>
            </w:tcBorders>
          </w:tcPr>
          <w:p w14:paraId="6A066396" w14:textId="1A92EB8B" w:rsidR="00916881" w:rsidRDefault="00916881" w:rsidP="00030F59">
            <w:pPr>
              <w:pStyle w:val="TableBody"/>
            </w:pPr>
            <w:r>
              <w:t xml:space="preserve">The date that the Process was </w:t>
            </w:r>
            <w:r w:rsidR="008053AB">
              <w:t xml:space="preserve">the </w:t>
            </w:r>
            <w:r>
              <w:t>last run. Note that the time will always be 12:00 AM regardless of the time it was run.</w:t>
            </w:r>
          </w:p>
        </w:tc>
      </w:tr>
      <w:tr w:rsidR="00916881" w14:paraId="6DE02A23" w14:textId="77777777" w:rsidTr="00EC6279">
        <w:tc>
          <w:tcPr>
            <w:tcW w:w="3110" w:type="dxa"/>
            <w:tcBorders>
              <w:top w:val="single" w:sz="4" w:space="0" w:color="000000"/>
              <w:left w:val="single" w:sz="4" w:space="0" w:color="000000"/>
              <w:bottom w:val="single" w:sz="4" w:space="0" w:color="000000"/>
            </w:tcBorders>
          </w:tcPr>
          <w:p w14:paraId="0DB4B1AD" w14:textId="77777777" w:rsidR="00916881" w:rsidRPr="00030F59" w:rsidRDefault="00916881" w:rsidP="00030F59">
            <w:pPr>
              <w:pStyle w:val="TableBody"/>
              <w:rPr>
                <w:b/>
                <w:bCs/>
              </w:rPr>
            </w:pPr>
            <w:r w:rsidRPr="00030F59">
              <w:rPr>
                <w:b/>
                <w:bCs/>
              </w:rPr>
              <w:t>Forecast Exists Through</w:t>
            </w:r>
          </w:p>
        </w:tc>
        <w:tc>
          <w:tcPr>
            <w:tcW w:w="4965" w:type="dxa"/>
            <w:tcBorders>
              <w:top w:val="single" w:sz="4" w:space="0" w:color="000000"/>
              <w:left w:val="single" w:sz="4" w:space="0" w:color="000000"/>
              <w:bottom w:val="single" w:sz="4" w:space="0" w:color="000000"/>
              <w:right w:val="single" w:sz="4" w:space="0" w:color="000000"/>
            </w:tcBorders>
          </w:tcPr>
          <w:p w14:paraId="6810F6FD" w14:textId="77777777" w:rsidR="00916881" w:rsidRDefault="00916881" w:rsidP="00030F59">
            <w:pPr>
              <w:pStyle w:val="TableBody"/>
            </w:pPr>
            <w:r>
              <w:t>The date of the last forecasted day for the specified Cashpoint.</w:t>
            </w:r>
          </w:p>
        </w:tc>
      </w:tr>
      <w:tr w:rsidR="00916881" w14:paraId="5CCF298E" w14:textId="77777777" w:rsidTr="00EC6279">
        <w:tc>
          <w:tcPr>
            <w:tcW w:w="3110" w:type="dxa"/>
            <w:tcBorders>
              <w:top w:val="single" w:sz="4" w:space="0" w:color="000000"/>
              <w:left w:val="single" w:sz="4" w:space="0" w:color="000000"/>
              <w:bottom w:val="single" w:sz="4" w:space="0" w:color="000000"/>
            </w:tcBorders>
          </w:tcPr>
          <w:p w14:paraId="4BBD85F0" w14:textId="77777777" w:rsidR="00916881" w:rsidRPr="00030F59" w:rsidRDefault="00916881" w:rsidP="00030F59">
            <w:pPr>
              <w:pStyle w:val="TableBody"/>
              <w:rPr>
                <w:b/>
                <w:bCs/>
              </w:rPr>
            </w:pPr>
            <w:r w:rsidRPr="00030F59">
              <w:rPr>
                <w:b/>
                <w:bCs/>
              </w:rPr>
              <w:t>Forecast Definition ID</w:t>
            </w:r>
          </w:p>
        </w:tc>
        <w:tc>
          <w:tcPr>
            <w:tcW w:w="4965" w:type="dxa"/>
            <w:tcBorders>
              <w:top w:val="single" w:sz="4" w:space="0" w:color="000000"/>
              <w:left w:val="single" w:sz="4" w:space="0" w:color="000000"/>
              <w:bottom w:val="single" w:sz="4" w:space="0" w:color="000000"/>
              <w:right w:val="single" w:sz="4" w:space="0" w:color="000000"/>
            </w:tcBorders>
          </w:tcPr>
          <w:p w14:paraId="40C82087" w14:textId="77777777" w:rsidR="00916881" w:rsidRDefault="00916881" w:rsidP="00030F59">
            <w:pPr>
              <w:pStyle w:val="TableBody"/>
            </w:pPr>
            <w:r>
              <w:t>Unique identifier of the forecast definition that was used to run this forecast.  The forecast definition is used to store the parameters for the forecast.</w:t>
            </w:r>
          </w:p>
          <w:p w14:paraId="5894BACD" w14:textId="67ABBA07" w:rsidR="00916881" w:rsidRDefault="00916881" w:rsidP="00030F59">
            <w:pPr>
              <w:pStyle w:val="TableNote"/>
            </w:pPr>
            <w:r>
              <w:rPr>
                <w:b/>
              </w:rPr>
              <w:t>Note:</w:t>
            </w:r>
            <w:r>
              <w:t xml:space="preserve"> The Forecast From/To and History From/To listed in this report come from the currently defined Forecast Definition and do not necessarily reflect the dates that were used to run the forecast. If the parameters of the forecast definition are changed, they will immediately be reflected in this report; </w:t>
            </w:r>
            <w:r>
              <w:lastRenderedPageBreak/>
              <w:t>therefore, these fields are for information purposes only.</w:t>
            </w:r>
          </w:p>
        </w:tc>
      </w:tr>
      <w:tr w:rsidR="00916881" w14:paraId="0F655F5C" w14:textId="77777777" w:rsidTr="00EC6279">
        <w:tc>
          <w:tcPr>
            <w:tcW w:w="3110" w:type="dxa"/>
            <w:tcBorders>
              <w:top w:val="single" w:sz="4" w:space="0" w:color="000000"/>
              <w:left w:val="single" w:sz="4" w:space="0" w:color="000000"/>
              <w:bottom w:val="single" w:sz="4" w:space="0" w:color="000000"/>
            </w:tcBorders>
          </w:tcPr>
          <w:p w14:paraId="127A19AF" w14:textId="77777777" w:rsidR="00916881" w:rsidRPr="00030F59" w:rsidRDefault="00916881" w:rsidP="00030F59">
            <w:pPr>
              <w:pStyle w:val="TableBody"/>
              <w:rPr>
                <w:b/>
                <w:bCs/>
              </w:rPr>
            </w:pPr>
            <w:r w:rsidRPr="00030F59">
              <w:rPr>
                <w:b/>
                <w:bCs/>
              </w:rPr>
              <w:lastRenderedPageBreak/>
              <w:t>Forecast From</w:t>
            </w:r>
          </w:p>
        </w:tc>
        <w:tc>
          <w:tcPr>
            <w:tcW w:w="4965" w:type="dxa"/>
            <w:tcBorders>
              <w:top w:val="single" w:sz="4" w:space="0" w:color="000000"/>
              <w:left w:val="single" w:sz="4" w:space="0" w:color="000000"/>
              <w:bottom w:val="single" w:sz="4" w:space="0" w:color="000000"/>
              <w:right w:val="single" w:sz="4" w:space="0" w:color="000000"/>
            </w:tcBorders>
          </w:tcPr>
          <w:p w14:paraId="71381408" w14:textId="438BD9C6" w:rsidR="00916881" w:rsidRPr="00030F59" w:rsidRDefault="00916881" w:rsidP="00030F59">
            <w:pPr>
              <w:pStyle w:val="TableBody"/>
            </w:pPr>
            <w:r w:rsidRPr="00030F59">
              <w:t xml:space="preserve">Forecast From </w:t>
            </w:r>
            <w:r w:rsidR="0021081C" w:rsidRPr="00030F59">
              <w:t xml:space="preserve">the </w:t>
            </w:r>
            <w:r w:rsidRPr="00030F59">
              <w:t>date that is currently defined for this specified Forecast Definition ID</w:t>
            </w:r>
          </w:p>
        </w:tc>
      </w:tr>
      <w:tr w:rsidR="00916881" w14:paraId="2B57F2A7" w14:textId="77777777" w:rsidTr="00EC6279">
        <w:tc>
          <w:tcPr>
            <w:tcW w:w="3110" w:type="dxa"/>
            <w:tcBorders>
              <w:top w:val="single" w:sz="4" w:space="0" w:color="000000"/>
              <w:left w:val="single" w:sz="4" w:space="0" w:color="000000"/>
              <w:bottom w:val="single" w:sz="4" w:space="0" w:color="000000"/>
            </w:tcBorders>
          </w:tcPr>
          <w:p w14:paraId="3F0807FE" w14:textId="77777777" w:rsidR="00916881" w:rsidRPr="00030F59" w:rsidRDefault="00916881" w:rsidP="00030F59">
            <w:pPr>
              <w:pStyle w:val="TableBody"/>
              <w:rPr>
                <w:b/>
                <w:bCs/>
              </w:rPr>
            </w:pPr>
            <w:r w:rsidRPr="00030F59">
              <w:rPr>
                <w:b/>
                <w:bCs/>
              </w:rPr>
              <w:t>Forecast To</w:t>
            </w:r>
          </w:p>
        </w:tc>
        <w:tc>
          <w:tcPr>
            <w:tcW w:w="4965" w:type="dxa"/>
            <w:tcBorders>
              <w:top w:val="single" w:sz="4" w:space="0" w:color="000000"/>
              <w:left w:val="single" w:sz="4" w:space="0" w:color="000000"/>
              <w:bottom w:val="single" w:sz="4" w:space="0" w:color="000000"/>
              <w:right w:val="single" w:sz="4" w:space="0" w:color="000000"/>
            </w:tcBorders>
          </w:tcPr>
          <w:p w14:paraId="32275E43" w14:textId="77777777" w:rsidR="00916881" w:rsidRPr="00030F59" w:rsidRDefault="00916881" w:rsidP="00030F59">
            <w:pPr>
              <w:pStyle w:val="TableBody"/>
            </w:pPr>
            <w:r w:rsidRPr="00030F59">
              <w:t>Forecast To date that is currently defined for this specified Forecast Definition ID</w:t>
            </w:r>
          </w:p>
        </w:tc>
      </w:tr>
      <w:tr w:rsidR="00916881" w14:paraId="7728FED4" w14:textId="77777777" w:rsidTr="00EC6279">
        <w:tc>
          <w:tcPr>
            <w:tcW w:w="3110" w:type="dxa"/>
            <w:tcBorders>
              <w:top w:val="single" w:sz="4" w:space="0" w:color="000000"/>
              <w:left w:val="single" w:sz="4" w:space="0" w:color="000000"/>
              <w:bottom w:val="single" w:sz="4" w:space="0" w:color="000000"/>
            </w:tcBorders>
          </w:tcPr>
          <w:p w14:paraId="6804C0FD" w14:textId="77777777" w:rsidR="00916881" w:rsidRPr="00030F59" w:rsidRDefault="00916881" w:rsidP="00030F59">
            <w:pPr>
              <w:pStyle w:val="TableBody"/>
              <w:rPr>
                <w:b/>
                <w:bCs/>
              </w:rPr>
            </w:pPr>
            <w:r w:rsidRPr="00030F59">
              <w:rPr>
                <w:b/>
                <w:bCs/>
              </w:rPr>
              <w:t>History From</w:t>
            </w:r>
          </w:p>
        </w:tc>
        <w:tc>
          <w:tcPr>
            <w:tcW w:w="4965" w:type="dxa"/>
            <w:tcBorders>
              <w:top w:val="single" w:sz="4" w:space="0" w:color="000000"/>
              <w:left w:val="single" w:sz="4" w:space="0" w:color="000000"/>
              <w:bottom w:val="single" w:sz="4" w:space="0" w:color="000000"/>
              <w:right w:val="single" w:sz="4" w:space="0" w:color="000000"/>
            </w:tcBorders>
          </w:tcPr>
          <w:p w14:paraId="196C9F53" w14:textId="672E4DA7" w:rsidR="00916881" w:rsidRPr="00030F59" w:rsidRDefault="00916881" w:rsidP="00030F59">
            <w:pPr>
              <w:pStyle w:val="TableBody"/>
            </w:pPr>
            <w:r w:rsidRPr="00030F59">
              <w:t xml:space="preserve">History From </w:t>
            </w:r>
            <w:r w:rsidR="0021081C" w:rsidRPr="00030F59">
              <w:t xml:space="preserve">the </w:t>
            </w:r>
            <w:r w:rsidRPr="00030F59">
              <w:t>date that is currently defined for this specified Forecast Definition ID</w:t>
            </w:r>
          </w:p>
        </w:tc>
      </w:tr>
      <w:tr w:rsidR="00916881" w14:paraId="6A26962E" w14:textId="77777777" w:rsidTr="00EC6279">
        <w:tc>
          <w:tcPr>
            <w:tcW w:w="3110" w:type="dxa"/>
            <w:tcBorders>
              <w:top w:val="single" w:sz="4" w:space="0" w:color="000000"/>
              <w:left w:val="single" w:sz="4" w:space="0" w:color="000000"/>
              <w:bottom w:val="single" w:sz="4" w:space="0" w:color="000000"/>
            </w:tcBorders>
          </w:tcPr>
          <w:p w14:paraId="7AC4F662" w14:textId="77777777" w:rsidR="00916881" w:rsidRPr="00030F59" w:rsidRDefault="00916881" w:rsidP="00030F59">
            <w:pPr>
              <w:pStyle w:val="TableBody"/>
              <w:rPr>
                <w:b/>
                <w:bCs/>
              </w:rPr>
            </w:pPr>
            <w:r w:rsidRPr="00030F59">
              <w:rPr>
                <w:b/>
                <w:bCs/>
              </w:rPr>
              <w:t>History To</w:t>
            </w:r>
          </w:p>
        </w:tc>
        <w:tc>
          <w:tcPr>
            <w:tcW w:w="4965" w:type="dxa"/>
            <w:tcBorders>
              <w:top w:val="single" w:sz="4" w:space="0" w:color="000000"/>
              <w:left w:val="single" w:sz="4" w:space="0" w:color="000000"/>
              <w:bottom w:val="single" w:sz="4" w:space="0" w:color="000000"/>
              <w:right w:val="single" w:sz="4" w:space="0" w:color="000000"/>
            </w:tcBorders>
          </w:tcPr>
          <w:p w14:paraId="712D190A" w14:textId="77777777" w:rsidR="00916881" w:rsidRPr="00030F59" w:rsidRDefault="00916881" w:rsidP="00030F59">
            <w:pPr>
              <w:pStyle w:val="TableBody"/>
            </w:pPr>
            <w:r w:rsidRPr="00030F59">
              <w:t>History To date that is currently defined for this specified Forecast Definition ID</w:t>
            </w:r>
          </w:p>
        </w:tc>
      </w:tr>
      <w:tr w:rsidR="00916881" w14:paraId="6B3B6151" w14:textId="77777777" w:rsidTr="00EC6279">
        <w:tc>
          <w:tcPr>
            <w:tcW w:w="3110" w:type="dxa"/>
            <w:tcBorders>
              <w:top w:val="single" w:sz="4" w:space="0" w:color="000000"/>
              <w:left w:val="single" w:sz="4" w:space="0" w:color="000000"/>
              <w:bottom w:val="single" w:sz="4" w:space="0" w:color="000000"/>
            </w:tcBorders>
          </w:tcPr>
          <w:p w14:paraId="655C6529" w14:textId="77777777" w:rsidR="00916881" w:rsidRPr="00030F59" w:rsidRDefault="00916881" w:rsidP="00030F59">
            <w:pPr>
              <w:pStyle w:val="TableBody"/>
              <w:rPr>
                <w:b/>
                <w:bCs/>
              </w:rPr>
            </w:pPr>
            <w:r w:rsidRPr="00030F59">
              <w:rPr>
                <w:b/>
                <w:bCs/>
              </w:rPr>
              <w:t>Print Button</w:t>
            </w:r>
          </w:p>
        </w:tc>
        <w:tc>
          <w:tcPr>
            <w:tcW w:w="4965" w:type="dxa"/>
            <w:tcBorders>
              <w:top w:val="single" w:sz="4" w:space="0" w:color="000000"/>
              <w:left w:val="single" w:sz="4" w:space="0" w:color="000000"/>
              <w:bottom w:val="single" w:sz="4" w:space="0" w:color="000000"/>
              <w:right w:val="single" w:sz="4" w:space="0" w:color="000000"/>
            </w:tcBorders>
          </w:tcPr>
          <w:p w14:paraId="24A1B8CD" w14:textId="77777777" w:rsidR="00916881" w:rsidRPr="00030F59" w:rsidRDefault="00916881" w:rsidP="00030F59">
            <w:pPr>
              <w:pStyle w:val="TableBody"/>
            </w:pPr>
            <w:r w:rsidRPr="00030F59">
              <w:t>Prints the entire report that is on this page.</w:t>
            </w:r>
          </w:p>
        </w:tc>
      </w:tr>
      <w:tr w:rsidR="00916881" w14:paraId="2D94F693" w14:textId="77777777" w:rsidTr="00EC6279">
        <w:tc>
          <w:tcPr>
            <w:tcW w:w="3110" w:type="dxa"/>
            <w:tcBorders>
              <w:top w:val="single" w:sz="4" w:space="0" w:color="000000"/>
              <w:left w:val="single" w:sz="4" w:space="0" w:color="000000"/>
              <w:bottom w:val="single" w:sz="4" w:space="0" w:color="000000"/>
            </w:tcBorders>
          </w:tcPr>
          <w:p w14:paraId="60116040" w14:textId="77777777" w:rsidR="00916881" w:rsidRPr="00030F59" w:rsidRDefault="00916881" w:rsidP="00030F59">
            <w:pPr>
              <w:pStyle w:val="TableBody"/>
              <w:rPr>
                <w:b/>
                <w:bCs/>
              </w:rPr>
            </w:pPr>
            <w:r w:rsidRPr="00030F59">
              <w:rPr>
                <w:b/>
                <w:bCs/>
              </w:rPr>
              <w:t>Close Button</w:t>
            </w:r>
          </w:p>
        </w:tc>
        <w:tc>
          <w:tcPr>
            <w:tcW w:w="4965" w:type="dxa"/>
            <w:tcBorders>
              <w:top w:val="single" w:sz="4" w:space="0" w:color="000000"/>
              <w:left w:val="single" w:sz="4" w:space="0" w:color="000000"/>
              <w:bottom w:val="single" w:sz="4" w:space="0" w:color="000000"/>
              <w:right w:val="single" w:sz="4" w:space="0" w:color="000000"/>
            </w:tcBorders>
          </w:tcPr>
          <w:p w14:paraId="15A672F6" w14:textId="77777777" w:rsidR="00916881" w:rsidRPr="00030F59" w:rsidRDefault="00916881" w:rsidP="00030F59">
            <w:pPr>
              <w:pStyle w:val="TableBody"/>
            </w:pPr>
            <w:r w:rsidRPr="00030F59">
              <w:t>Closes this page.</w:t>
            </w:r>
          </w:p>
        </w:tc>
      </w:tr>
    </w:tbl>
    <w:p w14:paraId="46C42983" w14:textId="2410FE2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AF27376" w14:textId="77777777" w:rsidR="00030F59" w:rsidRDefault="00030F59" w:rsidP="00C576DF">
      <w:pPr>
        <w:pStyle w:val="BodyText"/>
      </w:pPr>
    </w:p>
    <w:p w14:paraId="6E7964B3" w14:textId="77777777" w:rsidR="00916881" w:rsidRDefault="00916881" w:rsidP="00372577">
      <w:pPr>
        <w:pStyle w:val="Heading3"/>
      </w:pPr>
      <w:bookmarkStart w:id="1532" w:name="_Ref221705862"/>
      <w:bookmarkStart w:id="1533" w:name="_Toc128718640"/>
      <w:r>
        <w:t>Result Details</w:t>
      </w:r>
      <w:r>
        <w:rPr>
          <w:rFonts w:ascii="Wingdings" w:hAnsi="Wingdings"/>
        </w:rPr>
        <w:t></w:t>
      </w:r>
      <w:r>
        <w:t>Recommendation Snapshot Report</w:t>
      </w:r>
      <w:bookmarkEnd w:id="1532"/>
      <w:bookmarkEnd w:id="1533"/>
    </w:p>
    <w:p w14:paraId="42190643" w14:textId="77777777" w:rsidR="00916881" w:rsidRDefault="00916881" w:rsidP="00030F59">
      <w:pPr>
        <w:pStyle w:val="BodyText"/>
      </w:pPr>
      <w:r>
        <w:t>The Recommendation Status report displays a summary of the Recommendations that have been run by the OptiCash analysts.</w:t>
      </w:r>
    </w:p>
    <w:p w14:paraId="308CC92E" w14:textId="30F0452C" w:rsidR="00916881" w:rsidRDefault="00916881" w:rsidP="00F63174">
      <w:pPr>
        <w:pStyle w:val="Caption"/>
        <w:spacing w:before="0" w:after="120"/>
        <w:ind w:left="187" w:hanging="187"/>
        <w:outlineLvl w:val="0"/>
      </w:pPr>
      <w:bookmarkStart w:id="1534" w:name="_Toc128632393"/>
      <w:r>
        <w:t xml:space="preserve">Figure </w:t>
      </w:r>
      <w:ins w:id="1535" w:author="Robbie Moses" w:date="2023-03-02T06:45:00Z">
        <w:r w:rsidR="00624EA3">
          <w:fldChar w:fldCharType="begin"/>
        </w:r>
        <w:r w:rsidR="00624EA3">
          <w:instrText xml:space="preserve"> SEQ Figure \* ARABIC </w:instrText>
        </w:r>
      </w:ins>
      <w:r w:rsidR="00624EA3">
        <w:fldChar w:fldCharType="separate"/>
      </w:r>
      <w:ins w:id="1536" w:author="Robbie Moses" w:date="2023-03-02T06:45:00Z">
        <w:r w:rsidR="00624EA3">
          <w:rPr>
            <w:noProof/>
          </w:rPr>
          <w:t>74</w:t>
        </w:r>
        <w:r w:rsidR="00624EA3">
          <w:fldChar w:fldCharType="end"/>
        </w:r>
      </w:ins>
      <w:ins w:id="1537" w:author="Moses, Robbie" w:date="2023-02-22T02:39:00Z">
        <w:del w:id="1538" w:author="Robbie Moses" w:date="2023-03-02T06:45:00Z">
          <w:r w:rsidR="003B5D4F" w:rsidDel="00624EA3">
            <w:fldChar w:fldCharType="begin"/>
          </w:r>
          <w:r w:rsidR="003B5D4F" w:rsidDel="00624EA3">
            <w:delInstrText xml:space="preserve"> SEQ Figure \* ARABIC </w:delInstrText>
          </w:r>
        </w:del>
      </w:ins>
      <w:del w:id="1539" w:author="Robbie Moses" w:date="2023-03-02T06:45:00Z">
        <w:r w:rsidR="003B5D4F" w:rsidDel="00624EA3">
          <w:fldChar w:fldCharType="separate"/>
        </w:r>
      </w:del>
      <w:ins w:id="1540" w:author="Moses, Robbie" w:date="2023-02-22T02:39:00Z">
        <w:del w:id="1541" w:author="Robbie Moses" w:date="2023-03-02T06:45:00Z">
          <w:r w:rsidR="003B5D4F" w:rsidDel="00624EA3">
            <w:rPr>
              <w:noProof/>
            </w:rPr>
            <w:delText>73</w:delText>
          </w:r>
          <w:r w:rsidR="003B5D4F" w:rsidDel="00624EA3">
            <w:fldChar w:fldCharType="end"/>
          </w:r>
        </w:del>
      </w:ins>
      <w:del w:id="1542" w:author="Moses, Robbie" w:date="2023-02-22T02:39:00Z">
        <w:r w:rsidR="00027408" w:rsidDel="003B5D4F">
          <w:fldChar w:fldCharType="begin"/>
        </w:r>
        <w:r w:rsidDel="003B5D4F">
          <w:delInstrText xml:space="preserve"> SEQ "Figure" \*Arabic </w:delInstrText>
        </w:r>
        <w:r w:rsidR="00027408" w:rsidDel="003B5D4F">
          <w:fldChar w:fldCharType="separate"/>
        </w:r>
        <w:r w:rsidR="00D57607" w:rsidDel="003B5D4F">
          <w:rPr>
            <w:noProof/>
          </w:rPr>
          <w:delText>73</w:delText>
        </w:r>
        <w:r w:rsidR="00027408" w:rsidDel="003B5D4F">
          <w:rPr>
            <w:noProof/>
          </w:rPr>
          <w:fldChar w:fldCharType="end"/>
        </w:r>
      </w:del>
      <w:r>
        <w:t>: Recommendation Snapshot Report</w:t>
      </w:r>
      <w:bookmarkEnd w:id="1534"/>
    </w:p>
    <w:p w14:paraId="240EA86E" w14:textId="77777777" w:rsidR="00916881" w:rsidRDefault="00305533" w:rsidP="00C576DF">
      <w:pPr>
        <w:pStyle w:val="BodyText"/>
      </w:pPr>
      <w:r>
        <w:rPr>
          <w:noProof/>
        </w:rPr>
        <w:drawing>
          <wp:inline distT="0" distB="0" distL="0" distR="0" wp14:anchorId="79258269" wp14:editId="4AAB3925">
            <wp:extent cx="4140799" cy="3240206"/>
            <wp:effectExtent l="76200" t="76200" r="127000" b="13208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43257" cy="324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038B5" w14:textId="511E8302" w:rsidR="00916881" w:rsidRDefault="00916881" w:rsidP="00F63174">
      <w:pPr>
        <w:pStyle w:val="Caption"/>
        <w:spacing w:before="0" w:after="120"/>
        <w:ind w:left="187" w:hanging="187"/>
        <w:outlineLvl w:val="0"/>
      </w:pPr>
      <w:bookmarkStart w:id="1543" w:name="_Toc128631011"/>
      <w:r>
        <w:lastRenderedPageBreak/>
        <w:t xml:space="preserve">Table </w:t>
      </w:r>
      <w:r w:rsidR="00027408">
        <w:fldChar w:fldCharType="begin"/>
      </w:r>
      <w:r>
        <w:instrText xml:space="preserve"> SEQ "Table" \*Arabic </w:instrText>
      </w:r>
      <w:r w:rsidR="00027408">
        <w:fldChar w:fldCharType="separate"/>
      </w:r>
      <w:r w:rsidR="00D57607">
        <w:rPr>
          <w:noProof/>
        </w:rPr>
        <w:t>57</w:t>
      </w:r>
      <w:r w:rsidR="00027408">
        <w:rPr>
          <w:noProof/>
        </w:rPr>
        <w:fldChar w:fldCharType="end"/>
      </w:r>
      <w:r>
        <w:t>: Recommendation Snapshot Description</w:t>
      </w:r>
      <w:bookmarkEnd w:id="1543"/>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11BF243D"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36C7329" w14:textId="77777777" w:rsidR="00916881" w:rsidRDefault="00916881" w:rsidP="00030F59">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328ACBF4" w14:textId="77777777" w:rsidR="00916881" w:rsidRDefault="00916881" w:rsidP="00030F59">
            <w:pPr>
              <w:pStyle w:val="TableHeading"/>
            </w:pPr>
            <w:r>
              <w:t>Description</w:t>
            </w:r>
          </w:p>
        </w:tc>
      </w:tr>
      <w:tr w:rsidR="00916881" w14:paraId="14D434E3" w14:textId="77777777" w:rsidTr="0009567D">
        <w:trPr>
          <w:cantSplit/>
        </w:trPr>
        <w:tc>
          <w:tcPr>
            <w:tcW w:w="3740" w:type="dxa"/>
            <w:tcBorders>
              <w:top w:val="single" w:sz="4" w:space="0" w:color="000000"/>
              <w:left w:val="single" w:sz="4" w:space="0" w:color="000000"/>
              <w:bottom w:val="single" w:sz="4" w:space="0" w:color="000000"/>
            </w:tcBorders>
          </w:tcPr>
          <w:p w14:paraId="6CDDEE68" w14:textId="77777777" w:rsidR="00916881" w:rsidRPr="00030F59" w:rsidRDefault="00916881" w:rsidP="00030F59">
            <w:pPr>
              <w:pStyle w:val="TableBody"/>
              <w:rPr>
                <w:b/>
                <w:bCs/>
              </w:rPr>
            </w:pPr>
            <w:r w:rsidRPr="00030F59">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190FF91B" w14:textId="77777777" w:rsidR="00916881" w:rsidRDefault="00916881" w:rsidP="00030F59">
            <w:pPr>
              <w:pStyle w:val="TableBody"/>
            </w:pPr>
            <w:r>
              <w:t>Unique alphanumeric code that identifies the Cashpoint.</w:t>
            </w:r>
          </w:p>
        </w:tc>
      </w:tr>
      <w:tr w:rsidR="00916881" w14:paraId="25B8CAA6" w14:textId="77777777" w:rsidTr="0009567D">
        <w:trPr>
          <w:cantSplit/>
        </w:trPr>
        <w:tc>
          <w:tcPr>
            <w:tcW w:w="3740" w:type="dxa"/>
            <w:tcBorders>
              <w:top w:val="single" w:sz="4" w:space="0" w:color="000000"/>
              <w:left w:val="single" w:sz="4" w:space="0" w:color="000000"/>
              <w:bottom w:val="single" w:sz="4" w:space="0" w:color="000000"/>
            </w:tcBorders>
          </w:tcPr>
          <w:p w14:paraId="2BFDA529" w14:textId="77777777" w:rsidR="00916881" w:rsidRPr="00030F59" w:rsidRDefault="00916881" w:rsidP="00030F59">
            <w:pPr>
              <w:pStyle w:val="TableBody"/>
              <w:rPr>
                <w:b/>
                <w:bCs/>
              </w:rPr>
            </w:pPr>
            <w:r w:rsidRPr="00030F59">
              <w:rPr>
                <w:b/>
                <w:bCs/>
              </w:rPr>
              <w:t>Cashpoint Name</w:t>
            </w:r>
          </w:p>
        </w:tc>
        <w:tc>
          <w:tcPr>
            <w:tcW w:w="4335" w:type="dxa"/>
            <w:tcBorders>
              <w:top w:val="single" w:sz="4" w:space="0" w:color="000000"/>
              <w:left w:val="single" w:sz="4" w:space="0" w:color="000000"/>
              <w:bottom w:val="single" w:sz="4" w:space="0" w:color="000000"/>
              <w:right w:val="single" w:sz="4" w:space="0" w:color="000000"/>
            </w:tcBorders>
          </w:tcPr>
          <w:p w14:paraId="3CB5CE51" w14:textId="77777777" w:rsidR="00916881" w:rsidRDefault="00916881" w:rsidP="00030F59">
            <w:pPr>
              <w:pStyle w:val="TableBody"/>
            </w:pPr>
            <w:r>
              <w:t>Cashpoint Name defined at the Cashpoint level</w:t>
            </w:r>
          </w:p>
        </w:tc>
      </w:tr>
      <w:tr w:rsidR="00916881" w14:paraId="4D9A749C" w14:textId="77777777" w:rsidTr="0009567D">
        <w:trPr>
          <w:cantSplit/>
        </w:trPr>
        <w:tc>
          <w:tcPr>
            <w:tcW w:w="3740" w:type="dxa"/>
            <w:tcBorders>
              <w:top w:val="single" w:sz="4" w:space="0" w:color="000000"/>
              <w:left w:val="single" w:sz="4" w:space="0" w:color="000000"/>
              <w:bottom w:val="single" w:sz="4" w:space="0" w:color="000000"/>
            </w:tcBorders>
          </w:tcPr>
          <w:p w14:paraId="3D43183F" w14:textId="77777777" w:rsidR="00916881" w:rsidRPr="00030F59" w:rsidRDefault="00916881" w:rsidP="00030F59">
            <w:pPr>
              <w:pStyle w:val="TableBody"/>
              <w:rPr>
                <w:b/>
                <w:bCs/>
              </w:rPr>
            </w:pPr>
            <w:r w:rsidRPr="00030F59">
              <w:rPr>
                <w:b/>
                <w:bCs/>
              </w:rPr>
              <w:t>Cashpoint Type</w:t>
            </w:r>
          </w:p>
        </w:tc>
        <w:tc>
          <w:tcPr>
            <w:tcW w:w="4335" w:type="dxa"/>
            <w:tcBorders>
              <w:top w:val="single" w:sz="4" w:space="0" w:color="000000"/>
              <w:left w:val="single" w:sz="4" w:space="0" w:color="000000"/>
              <w:bottom w:val="single" w:sz="4" w:space="0" w:color="000000"/>
              <w:right w:val="single" w:sz="4" w:space="0" w:color="000000"/>
            </w:tcBorders>
          </w:tcPr>
          <w:p w14:paraId="52060FD6" w14:textId="77777777" w:rsidR="00916881" w:rsidRDefault="00916881" w:rsidP="00030F59">
            <w:pPr>
              <w:pStyle w:val="TableBody"/>
            </w:pPr>
            <w:r>
              <w:t>Type of Cashpoint that was forecasted (ATM/Branch)</w:t>
            </w:r>
          </w:p>
        </w:tc>
      </w:tr>
      <w:tr w:rsidR="00916881" w14:paraId="2E889820" w14:textId="77777777" w:rsidTr="0009567D">
        <w:trPr>
          <w:cantSplit/>
        </w:trPr>
        <w:tc>
          <w:tcPr>
            <w:tcW w:w="3740" w:type="dxa"/>
            <w:tcBorders>
              <w:top w:val="single" w:sz="4" w:space="0" w:color="000000"/>
              <w:left w:val="single" w:sz="4" w:space="0" w:color="000000"/>
              <w:bottom w:val="single" w:sz="4" w:space="0" w:color="000000"/>
            </w:tcBorders>
          </w:tcPr>
          <w:p w14:paraId="397865C8" w14:textId="77777777" w:rsidR="00916881" w:rsidRPr="00030F59" w:rsidRDefault="00916881" w:rsidP="00030F59">
            <w:pPr>
              <w:pStyle w:val="TableBody"/>
              <w:rPr>
                <w:b/>
                <w:bCs/>
              </w:rPr>
            </w:pPr>
            <w:r w:rsidRPr="00030F59">
              <w:rPr>
                <w:b/>
                <w:bCs/>
              </w:rPr>
              <w:t>Process Executed on</w:t>
            </w:r>
          </w:p>
        </w:tc>
        <w:tc>
          <w:tcPr>
            <w:tcW w:w="4335" w:type="dxa"/>
            <w:tcBorders>
              <w:top w:val="single" w:sz="4" w:space="0" w:color="000000"/>
              <w:left w:val="single" w:sz="4" w:space="0" w:color="000000"/>
              <w:bottom w:val="single" w:sz="4" w:space="0" w:color="000000"/>
              <w:right w:val="single" w:sz="4" w:space="0" w:color="000000"/>
            </w:tcBorders>
          </w:tcPr>
          <w:p w14:paraId="11112558" w14:textId="77777777" w:rsidR="00030F59" w:rsidRDefault="00916881" w:rsidP="00030F59">
            <w:pPr>
              <w:pStyle w:val="TableBody"/>
            </w:pPr>
            <w:r>
              <w:t xml:space="preserve">The date that the Process was </w:t>
            </w:r>
            <w:r w:rsidR="0021081C">
              <w:t xml:space="preserve">the </w:t>
            </w:r>
            <w:r>
              <w:t>last run</w:t>
            </w:r>
          </w:p>
          <w:p w14:paraId="5AE56CB7" w14:textId="74E1AC60" w:rsidR="00916881" w:rsidRDefault="00916881" w:rsidP="00030F59">
            <w:pPr>
              <w:pStyle w:val="TableNote"/>
            </w:pPr>
            <w:r w:rsidRPr="003B5D4F">
              <w:rPr>
                <w:b/>
                <w:bCs/>
                <w:rPrChange w:id="1544" w:author="Moses, Robbie" w:date="2023-02-22T01:46:00Z">
                  <w:rPr/>
                </w:rPrChange>
              </w:rPr>
              <w:t>Note</w:t>
            </w:r>
            <w:r>
              <w:t xml:space="preserve"> that the time will always be 12:00 AM regardless of the time it was run.</w:t>
            </w:r>
          </w:p>
        </w:tc>
      </w:tr>
      <w:tr w:rsidR="00916881" w14:paraId="65FD0234" w14:textId="77777777" w:rsidTr="0009567D">
        <w:trPr>
          <w:cantSplit/>
        </w:trPr>
        <w:tc>
          <w:tcPr>
            <w:tcW w:w="3740" w:type="dxa"/>
            <w:tcBorders>
              <w:top w:val="single" w:sz="4" w:space="0" w:color="000000"/>
              <w:left w:val="single" w:sz="4" w:space="0" w:color="000000"/>
              <w:bottom w:val="single" w:sz="4" w:space="0" w:color="000000"/>
            </w:tcBorders>
          </w:tcPr>
          <w:p w14:paraId="4940CFD4" w14:textId="77777777" w:rsidR="00916881" w:rsidRPr="00030F59" w:rsidRDefault="00916881" w:rsidP="00030F59">
            <w:pPr>
              <w:pStyle w:val="TableBody"/>
              <w:rPr>
                <w:b/>
                <w:bCs/>
              </w:rPr>
            </w:pPr>
            <w:r w:rsidRPr="00030F59">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5671C770" w14:textId="77777777" w:rsidR="00916881" w:rsidRDefault="00916881" w:rsidP="00030F59">
            <w:pPr>
              <w:pStyle w:val="TableBody"/>
            </w:pPr>
            <w:r>
              <w:t>Prints the entire report that is on this page.</w:t>
            </w:r>
          </w:p>
        </w:tc>
      </w:tr>
      <w:tr w:rsidR="00916881" w14:paraId="163ACF34" w14:textId="77777777" w:rsidTr="0009567D">
        <w:trPr>
          <w:cantSplit/>
        </w:trPr>
        <w:tc>
          <w:tcPr>
            <w:tcW w:w="3740" w:type="dxa"/>
            <w:tcBorders>
              <w:top w:val="single" w:sz="4" w:space="0" w:color="000000"/>
              <w:left w:val="single" w:sz="4" w:space="0" w:color="000000"/>
              <w:bottom w:val="single" w:sz="4" w:space="0" w:color="000000"/>
            </w:tcBorders>
          </w:tcPr>
          <w:p w14:paraId="364A8206" w14:textId="77777777" w:rsidR="00916881" w:rsidRPr="00030F59" w:rsidRDefault="00916881" w:rsidP="00030F59">
            <w:pPr>
              <w:pStyle w:val="TableBody"/>
              <w:rPr>
                <w:b/>
                <w:bCs/>
              </w:rPr>
            </w:pPr>
            <w:r w:rsidRPr="00030F59">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636AE0B1" w14:textId="77777777" w:rsidR="00916881" w:rsidRDefault="00916881" w:rsidP="00030F59">
            <w:pPr>
              <w:pStyle w:val="TableBody"/>
            </w:pPr>
            <w:r>
              <w:t>Closes this page.</w:t>
            </w:r>
          </w:p>
        </w:tc>
      </w:tr>
    </w:tbl>
    <w:p w14:paraId="692BBCC1" w14:textId="5D4CBF1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4DF5212A" w14:textId="77777777" w:rsidR="00916881" w:rsidRDefault="00916881" w:rsidP="00C576DF">
      <w:pPr>
        <w:pStyle w:val="BodyText"/>
      </w:pPr>
    </w:p>
    <w:p w14:paraId="5006150F" w14:textId="77777777" w:rsidR="00916881" w:rsidRDefault="00916881" w:rsidP="004B2615">
      <w:pPr>
        <w:pStyle w:val="Heading2"/>
      </w:pPr>
      <w:bookmarkStart w:id="1545" w:name="_Ref221518806"/>
      <w:bookmarkStart w:id="1546" w:name="_Toc128718641"/>
      <w:r>
        <w:t>Processing</w:t>
      </w:r>
      <w:r>
        <w:rPr>
          <w:rFonts w:ascii="Wingdings" w:hAnsi="Wingdings"/>
        </w:rPr>
        <w:t></w:t>
      </w:r>
      <w:r>
        <w:t>Load</w:t>
      </w:r>
      <w:r>
        <w:rPr>
          <w:rFonts w:ascii="Wingdings" w:hAnsi="Wingdings"/>
        </w:rPr>
        <w:t></w:t>
      </w:r>
      <w:r>
        <w:t>Load Balances Page</w:t>
      </w:r>
      <w:bookmarkEnd w:id="1545"/>
      <w:bookmarkEnd w:id="1546"/>
    </w:p>
    <w:p w14:paraId="1462C142" w14:textId="4D8E9223" w:rsidR="00916881" w:rsidRDefault="00916881" w:rsidP="00030F59">
      <w:pPr>
        <w:pStyle w:val="BodyText"/>
      </w:pPr>
      <w:r>
        <w:t>The Load Balances page is used to manually load Cashpoint balances into OptiCash. This function is only necessary when the batch processes failed to work as expected.</w:t>
      </w:r>
    </w:p>
    <w:p w14:paraId="2B9CCE87" w14:textId="0D6FC7DB" w:rsidR="00916881" w:rsidRDefault="00916881" w:rsidP="00F63174">
      <w:pPr>
        <w:pStyle w:val="Caption"/>
        <w:spacing w:before="0" w:after="120"/>
        <w:ind w:left="187" w:hanging="187"/>
        <w:outlineLvl w:val="0"/>
      </w:pPr>
      <w:bookmarkStart w:id="1547" w:name="_Toc128632394"/>
      <w:r>
        <w:t xml:space="preserve">Figure </w:t>
      </w:r>
      <w:ins w:id="1548" w:author="Robbie Moses" w:date="2023-03-02T06:45:00Z">
        <w:r w:rsidR="00624EA3">
          <w:fldChar w:fldCharType="begin"/>
        </w:r>
        <w:r w:rsidR="00624EA3">
          <w:instrText xml:space="preserve"> SEQ Figure \* ARABIC </w:instrText>
        </w:r>
      </w:ins>
      <w:r w:rsidR="00624EA3">
        <w:fldChar w:fldCharType="separate"/>
      </w:r>
      <w:ins w:id="1549" w:author="Robbie Moses" w:date="2023-03-02T06:45:00Z">
        <w:r w:rsidR="00624EA3">
          <w:rPr>
            <w:noProof/>
          </w:rPr>
          <w:t>75</w:t>
        </w:r>
        <w:r w:rsidR="00624EA3">
          <w:fldChar w:fldCharType="end"/>
        </w:r>
      </w:ins>
      <w:ins w:id="1550" w:author="Moses, Robbie" w:date="2023-02-22T02:39:00Z">
        <w:del w:id="1551" w:author="Robbie Moses" w:date="2023-03-02T06:45:00Z">
          <w:r w:rsidR="003B5D4F" w:rsidDel="00624EA3">
            <w:fldChar w:fldCharType="begin"/>
          </w:r>
          <w:r w:rsidR="003B5D4F" w:rsidDel="00624EA3">
            <w:delInstrText xml:space="preserve"> SEQ Figure \* ARABIC </w:delInstrText>
          </w:r>
        </w:del>
      </w:ins>
      <w:del w:id="1552" w:author="Robbie Moses" w:date="2023-03-02T06:45:00Z">
        <w:r w:rsidR="003B5D4F" w:rsidDel="00624EA3">
          <w:fldChar w:fldCharType="separate"/>
        </w:r>
      </w:del>
      <w:ins w:id="1553" w:author="Moses, Robbie" w:date="2023-02-22T02:39:00Z">
        <w:del w:id="1554" w:author="Robbie Moses" w:date="2023-03-02T06:45:00Z">
          <w:r w:rsidR="003B5D4F" w:rsidDel="00624EA3">
            <w:rPr>
              <w:noProof/>
            </w:rPr>
            <w:delText>74</w:delText>
          </w:r>
          <w:r w:rsidR="003B5D4F" w:rsidDel="00624EA3">
            <w:fldChar w:fldCharType="end"/>
          </w:r>
        </w:del>
      </w:ins>
      <w:del w:id="1555"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74</w:delText>
        </w:r>
        <w:r w:rsidRPr="62692672" w:rsidDel="003B5D4F">
          <w:rPr>
            <w:noProof/>
          </w:rPr>
          <w:fldChar w:fldCharType="end"/>
        </w:r>
      </w:del>
      <w:r>
        <w:t>: Load Balances Page</w:t>
      </w:r>
      <w:bookmarkEnd w:id="1547"/>
    </w:p>
    <w:p w14:paraId="39ABEACF" w14:textId="0BEBE870" w:rsidR="00916881" w:rsidRDefault="70E78EC4" w:rsidP="00C576DF">
      <w:pPr>
        <w:pStyle w:val="BodyText"/>
      </w:pPr>
      <w:r>
        <w:rPr>
          <w:noProof/>
        </w:rPr>
        <w:drawing>
          <wp:inline distT="0" distB="0" distL="0" distR="0" wp14:anchorId="7A06C6B8" wp14:editId="6E9A4D61">
            <wp:extent cx="5484828" cy="3185615"/>
            <wp:effectExtent l="76200" t="76200" r="135255" b="129540"/>
            <wp:docPr id="473841164" name="Picture 47384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490268" cy="3188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BD1E8" w14:textId="070670CF" w:rsidR="00916881" w:rsidRDefault="00916881" w:rsidP="00F63174">
      <w:pPr>
        <w:pStyle w:val="Caption"/>
        <w:spacing w:before="0" w:after="120"/>
        <w:ind w:left="187" w:hanging="187"/>
        <w:outlineLvl w:val="0"/>
      </w:pPr>
      <w:bookmarkStart w:id="1556" w:name="_Toc128631012"/>
      <w:r>
        <w:lastRenderedPageBreak/>
        <w:t xml:space="preserve">Table </w:t>
      </w:r>
      <w:r w:rsidR="00027408">
        <w:fldChar w:fldCharType="begin"/>
      </w:r>
      <w:r>
        <w:instrText xml:space="preserve"> SEQ "Table" \*Arabic </w:instrText>
      </w:r>
      <w:r w:rsidR="00027408">
        <w:fldChar w:fldCharType="separate"/>
      </w:r>
      <w:r w:rsidR="00D57607">
        <w:rPr>
          <w:noProof/>
        </w:rPr>
        <w:t>58</w:t>
      </w:r>
      <w:r w:rsidR="00027408">
        <w:rPr>
          <w:noProof/>
        </w:rPr>
        <w:fldChar w:fldCharType="end"/>
      </w:r>
      <w:r>
        <w:t>: Load Balances Description</w:t>
      </w:r>
      <w:bookmarkEnd w:id="155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CF27D6"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4490686E" w14:textId="77777777" w:rsidR="00916881" w:rsidRDefault="00916881" w:rsidP="00030F59">
            <w:pPr>
              <w:pStyle w:val="TableHeading"/>
            </w:pPr>
            <w:r>
              <w:t>In this 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730311CF" w14:textId="77777777" w:rsidR="00916881" w:rsidRDefault="00916881" w:rsidP="00030F59">
            <w:pPr>
              <w:pStyle w:val="TableHeading"/>
            </w:pPr>
            <w:r>
              <w:t>Enter or specify the following:</w:t>
            </w:r>
          </w:p>
        </w:tc>
      </w:tr>
      <w:tr w:rsidR="00916881" w14:paraId="6722174A"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1381D7A" w14:textId="77777777" w:rsidR="00916881" w:rsidRPr="00030F59" w:rsidRDefault="00916881" w:rsidP="00030F59">
            <w:pPr>
              <w:pStyle w:val="TableBody"/>
              <w:rPr>
                <w:b/>
                <w:bCs/>
              </w:rPr>
            </w:pPr>
            <w:r w:rsidRPr="00030F59">
              <w:rPr>
                <w:b/>
                <w:bCs/>
              </w:rPr>
              <w:t>Load Balance From</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CF97E8" w14:textId="77777777" w:rsidR="00916881" w:rsidRDefault="00916881" w:rsidP="00030F59">
            <w:pPr>
              <w:pStyle w:val="TableBody"/>
            </w:pPr>
            <w:r>
              <w:t>OptiCash allows files to be imported from two sources:</w:t>
            </w:r>
          </w:p>
          <w:p w14:paraId="570356CD" w14:textId="77777777" w:rsidR="00916881" w:rsidRDefault="00916881" w:rsidP="00030F59">
            <w:pPr>
              <w:pStyle w:val="TableBody"/>
            </w:pPr>
            <w:r w:rsidRPr="001E5400">
              <w:rPr>
                <w:b/>
              </w:rPr>
              <w:t>File</w:t>
            </w:r>
            <w:r>
              <w:t>: Users can save a file in the appropriate OptiCash format on their local environment or network, browse to the saved location and upload the file</w:t>
            </w:r>
          </w:p>
          <w:p w14:paraId="3625E72A" w14:textId="77777777" w:rsidR="00916881" w:rsidRPr="001E5400" w:rsidRDefault="00916881" w:rsidP="00030F59">
            <w:pPr>
              <w:pStyle w:val="TableBody"/>
            </w:pPr>
            <w:r w:rsidRPr="001E5400">
              <w:rPr>
                <w:b/>
              </w:rPr>
              <w:t>ETL:</w:t>
            </w:r>
            <w:r>
              <w:t xml:space="preserve">  ETL load comes from a table instead of a file supplied by the user. The customer institution has an outside system that drops the data into one specific table in OptiCash.  The ETL load process copies from the table into the branch history. </w:t>
            </w:r>
            <w:r w:rsidRPr="001E5400">
              <w:rPr>
                <w:b/>
              </w:rPr>
              <w:t>Available only for Branches</w:t>
            </w:r>
            <w:r>
              <w:t>.</w:t>
            </w:r>
          </w:p>
        </w:tc>
      </w:tr>
      <w:tr w:rsidR="00916881" w14:paraId="23A42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1E45457" w14:textId="77777777" w:rsidR="00916881" w:rsidRPr="00030F59" w:rsidRDefault="00916881" w:rsidP="00030F59">
            <w:pPr>
              <w:pStyle w:val="TableBody"/>
              <w:rPr>
                <w:b/>
                <w:bCs/>
              </w:rPr>
            </w:pPr>
            <w:r w:rsidRPr="00030F59">
              <w:rPr>
                <w:b/>
                <w:bCs/>
              </w:rPr>
              <w:t>Select File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845B01" w14:textId="77777777" w:rsidR="00916881" w:rsidRDefault="00916881" w:rsidP="00030F59">
            <w:pPr>
              <w:pStyle w:val="TableBody"/>
              <w:rPr>
                <w:b/>
                <w:bCs/>
              </w:rPr>
            </w:pPr>
            <w:r>
              <w:t xml:space="preserve">Click on the </w:t>
            </w:r>
            <w:r>
              <w:rPr>
                <w:b/>
                <w:bCs/>
              </w:rPr>
              <w:t>Browse</w:t>
            </w:r>
            <w:r>
              <w:t xml:space="preserve"> button to select the file that needs to be loaded. </w:t>
            </w:r>
            <w:r>
              <w:rPr>
                <w:b/>
                <w:bCs/>
              </w:rPr>
              <w:t xml:space="preserve">  </w:t>
            </w:r>
          </w:p>
        </w:tc>
      </w:tr>
      <w:tr w:rsidR="00916881" w14:paraId="0619CED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6B8E4587" w14:textId="77777777" w:rsidR="00916881" w:rsidRPr="00030F59" w:rsidRDefault="00446BCA" w:rsidP="00030F59">
            <w:pPr>
              <w:pStyle w:val="TableBody"/>
              <w:rPr>
                <w:b/>
                <w:bCs/>
              </w:rPr>
            </w:pPr>
            <w:r w:rsidRPr="00030F59">
              <w:rPr>
                <w:b/>
                <w:bCs/>
                <w:noProof/>
              </w:rPr>
              <w:drawing>
                <wp:anchor distT="0" distB="0" distL="114935" distR="114935" simplePos="0" relativeHeight="251658240" behindDoc="0" locked="0" layoutInCell="1" allowOverlap="1" wp14:anchorId="1AF590A9" wp14:editId="59BB63AF">
                  <wp:simplePos x="0" y="0"/>
                  <wp:positionH relativeFrom="margin">
                    <wp:posOffset>-15240</wp:posOffset>
                  </wp:positionH>
                  <wp:positionV relativeFrom="margin">
                    <wp:posOffset>338455</wp:posOffset>
                  </wp:positionV>
                  <wp:extent cx="482600" cy="480695"/>
                  <wp:effectExtent l="19050" t="19050" r="12700" b="14605"/>
                  <wp:wrapSquare wrapText="bothSides"/>
                  <wp:docPr id="1106"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0E4F2B" w14:textId="420C9F45" w:rsidR="00916881" w:rsidRDefault="00916881">
            <w:pPr>
              <w:pStyle w:val="TableCaution"/>
              <w:pPrChange w:id="1557" w:author="Moses, Robbie" w:date="2023-02-22T01:46:00Z">
                <w:pPr>
                  <w:pStyle w:val="TableBody"/>
                </w:pPr>
              </w:pPrChange>
            </w:pPr>
            <w:r>
              <w:rPr>
                <w:b/>
                <w:bCs/>
              </w:rPr>
              <w:t>Caution:</w:t>
            </w:r>
            <w:r>
              <w:t xml:space="preserve">  When loading balance files via </w:t>
            </w:r>
            <w:r w:rsidR="0021081C">
              <w:t xml:space="preserve">the </w:t>
            </w:r>
            <w:r>
              <w:t>interface it is recommended that the original path of the load files is different from the import directory (&lt;application-path&gt;/import). The import directory is used to copy files that are being loaded to OptiCash (daily load files, order files, etc). This is to avoid potential issues when the loaded files are replaced by the previously copied files in the import directory.</w:t>
            </w:r>
          </w:p>
          <w:p w14:paraId="5BFFF9AA" w14:textId="11C693C7" w:rsidR="00916881" w:rsidRDefault="00916881">
            <w:pPr>
              <w:pStyle w:val="TableCaution"/>
              <w:pPrChange w:id="1558" w:author="Moses, Robbie" w:date="2023-02-22T01:46:00Z">
                <w:pPr>
                  <w:pStyle w:val="TableBody"/>
                </w:pPr>
              </w:pPrChange>
            </w:pPr>
            <w:r>
              <w:t xml:space="preserve">Additionally, because of the intense record verification there occurs during the loading of balances, the time that is taken to process a </w:t>
            </w:r>
            <w:r w:rsidR="00E52488">
              <w:t>file increase</w:t>
            </w:r>
            <w:r>
              <w:t xml:space="preserve"> exponentially as the file increases in size. Therefore, it is suggested to break the files into smaller files for loading (</w:t>
            </w:r>
            <w:r w:rsidR="00935D91">
              <w:t>i.e.,</w:t>
            </w:r>
            <w:r>
              <w:t xml:space="preserve"> 30 days of history). If the loading time is still long, then use even smaller files.</w:t>
            </w:r>
          </w:p>
        </w:tc>
      </w:tr>
      <w:tr w:rsidR="00916881" w14:paraId="58DC763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71FFC86" w14:textId="77777777" w:rsidR="00916881" w:rsidRPr="00030F59" w:rsidRDefault="00916881" w:rsidP="00030F59">
            <w:pPr>
              <w:pStyle w:val="TableBody"/>
              <w:rPr>
                <w:b/>
                <w:bCs/>
              </w:rPr>
            </w:pPr>
            <w:r w:rsidRPr="00030F59">
              <w:rPr>
                <w:b/>
                <w:bCs/>
              </w:rPr>
              <w:t>Type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2756EE" w14:textId="7946F626" w:rsidR="00916881" w:rsidRDefault="00916881" w:rsidP="00030F59">
            <w:pPr>
              <w:pStyle w:val="TableBody"/>
            </w:pPr>
            <w:r>
              <w:t>Select the type of Cashpoint for which the balances are loaded (ATM or Branch). Additional file options are Enhanced ATM Load which provides the capability for more robust ATM data. Branch Linked Account file format also permits the loading of tracking of intra-branch balance tracking by unique account.</w:t>
            </w:r>
          </w:p>
          <w:p w14:paraId="1D79D234" w14:textId="236E03A7" w:rsidR="0058223F" w:rsidRDefault="0058223F" w:rsidP="00030F59">
            <w:pPr>
              <w:pStyle w:val="TableBody"/>
            </w:pPr>
            <w:r>
              <w:t>Intraday files for both ATM and Branch can also be loaded.</w:t>
            </w:r>
          </w:p>
          <w:p w14:paraId="2D3EAF6B" w14:textId="77777777" w:rsidR="00916881" w:rsidRDefault="00916881" w:rsidP="00030F59">
            <w:pPr>
              <w:pStyle w:val="TableBody"/>
            </w:pPr>
            <w:r>
              <w:t>Please refer to the OptiCash Input/Output guide for field descriptions of these files.</w:t>
            </w:r>
          </w:p>
        </w:tc>
      </w:tr>
      <w:tr w:rsidR="00916881" w14:paraId="7289E992"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1CB0B7E3" w14:textId="77777777" w:rsidR="00916881" w:rsidRPr="00030F59" w:rsidRDefault="00916881" w:rsidP="00030F59">
            <w:pPr>
              <w:pStyle w:val="TableBody"/>
              <w:rPr>
                <w:b/>
                <w:bCs/>
              </w:rPr>
            </w:pPr>
            <w:r w:rsidRPr="00030F59">
              <w:rPr>
                <w:b/>
                <w:bCs/>
              </w:rPr>
              <w:t>Separator</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8B3C02" w14:textId="77777777" w:rsidR="00916881" w:rsidRDefault="00916881" w:rsidP="00030F59">
            <w:pPr>
              <w:pStyle w:val="TableBody"/>
            </w:pPr>
            <w:r>
              <w:t>Select the type of field separator used in the file (Comma and Tab are the options available).</w:t>
            </w:r>
          </w:p>
        </w:tc>
      </w:tr>
      <w:tr w:rsidR="00916881" w14:paraId="7B6B44DF"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FD285DE" w14:textId="77777777" w:rsidR="00916881" w:rsidRPr="00F55F31" w:rsidRDefault="00916881" w:rsidP="00F55F31">
            <w:pPr>
              <w:pStyle w:val="TableBody"/>
              <w:rPr>
                <w:b/>
                <w:bCs/>
              </w:rPr>
            </w:pPr>
            <w:r w:rsidRPr="00F55F31">
              <w:rPr>
                <w:b/>
                <w:bCs/>
              </w:rPr>
              <w:lastRenderedPageBreak/>
              <w:t>Task</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A666AFE" w14:textId="77777777" w:rsidR="00916881" w:rsidRDefault="00916881" w:rsidP="00030F59">
            <w:pPr>
              <w:pStyle w:val="TableBody"/>
            </w:pPr>
            <w:r>
              <w:t xml:space="preserve">Select whether to just upload the file to the server or upload the file to the server and process the file to load balances into OptiCash. </w:t>
            </w:r>
          </w:p>
          <w:p w14:paraId="062367D8" w14:textId="77777777" w:rsidR="00916881" w:rsidRDefault="00916881" w:rsidP="00030F59">
            <w:pPr>
              <w:pStyle w:val="TableBody"/>
            </w:pPr>
            <w:r>
              <w:t xml:space="preserve">If </w:t>
            </w:r>
            <w:r w:rsidRPr="003B5D4F">
              <w:rPr>
                <w:b/>
                <w:bCs/>
                <w:rPrChange w:id="1559" w:author="Moses, Robbie" w:date="2023-02-22T01:46:00Z">
                  <w:rPr/>
                </w:rPrChange>
              </w:rPr>
              <w:t>Option 1</w:t>
            </w:r>
            <w:r>
              <w:t xml:space="preserve"> is selected, the load process is scheduled for execution immediately. But the process could take some time to complete. The status of the load process is emailed to the email addresses entered below. </w:t>
            </w:r>
          </w:p>
          <w:p w14:paraId="17538D95" w14:textId="77777777" w:rsidR="00916881" w:rsidRDefault="00916881" w:rsidP="00030F59">
            <w:pPr>
              <w:pStyle w:val="TableBody"/>
            </w:pPr>
            <w:r w:rsidRPr="003B5D4F">
              <w:rPr>
                <w:b/>
                <w:bCs/>
                <w:rPrChange w:id="1560" w:author="Moses, Robbie" w:date="2023-02-22T01:47:00Z">
                  <w:rPr/>
                </w:rPrChange>
              </w:rPr>
              <w:t>Option 2</w:t>
            </w:r>
            <w:r>
              <w:t xml:space="preserve"> should be used if the process of loading balances is to be scheduled for a later time. Contact the system administrator for detailed information about scheduling the process of loading balances.</w:t>
            </w:r>
          </w:p>
        </w:tc>
      </w:tr>
      <w:tr w:rsidR="00916881" w14:paraId="4980520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D3E249B" w14:textId="77777777" w:rsidR="00916881" w:rsidRPr="00F55F31" w:rsidRDefault="00916881" w:rsidP="00F55F31">
            <w:pPr>
              <w:pStyle w:val="TableBody"/>
              <w:rPr>
                <w:b/>
                <w:bCs/>
              </w:rPr>
            </w:pPr>
            <w:r w:rsidRPr="00F55F31">
              <w:rPr>
                <w:b/>
                <w:bCs/>
              </w:rPr>
              <w:t>Email file to:</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0F496B" w14:textId="77777777" w:rsidR="00916881" w:rsidRDefault="00916881" w:rsidP="00030F59">
            <w:pPr>
              <w:pStyle w:val="TableBody"/>
            </w:pPr>
            <w:r>
              <w:t>Enter the email addresses of the people who should receive notification of the status of the load process when the load is completed successfully or unsuccessfully. Commas should separate multiple addresses.</w:t>
            </w:r>
          </w:p>
        </w:tc>
      </w:tr>
      <w:tr w:rsidR="00916881" w14:paraId="6090E78E"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AD8C82A" w14:textId="77777777" w:rsidR="00916881" w:rsidRPr="00F55F31" w:rsidRDefault="00916881" w:rsidP="00F55F31">
            <w:pPr>
              <w:pStyle w:val="TableBody"/>
              <w:rPr>
                <w:b/>
                <w:bCs/>
              </w:rPr>
            </w:pPr>
            <w:r w:rsidRPr="00F55F31">
              <w:rPr>
                <w:b/>
                <w:bCs/>
              </w:rPr>
              <w:t>Calculate Actual Costs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83CE5F" w14:textId="2D231A74" w:rsidR="00916881" w:rsidRDefault="00916881" w:rsidP="00F55F31">
            <w:pPr>
              <w:pStyle w:val="TableBody"/>
            </w:pPr>
            <w:r>
              <w:t xml:space="preserve">When the checkbox is checked, the balance load process will calculate actual costs for the dates being loaded based on cost definitions in the system. Please refer to the section </w:t>
            </w:r>
            <w:r w:rsidR="00027408" w:rsidRPr="003B5D4F">
              <w:rPr>
                <w:color w:val="4F81BD" w:themeColor="accent1"/>
                <w:rPrChange w:id="1561" w:author="Moses, Robbie" w:date="2023-02-22T01:47:00Z">
                  <w:rPr/>
                </w:rPrChange>
              </w:rPr>
              <w:fldChar w:fldCharType="begin"/>
            </w:r>
            <w:r w:rsidRPr="003B5D4F">
              <w:rPr>
                <w:color w:val="4F81BD" w:themeColor="accent1"/>
                <w:rPrChange w:id="1562" w:author="Moses, Robbie" w:date="2023-02-22T01:47:00Z">
                  <w:rPr/>
                </w:rPrChange>
              </w:rPr>
              <w:instrText xml:space="preserve"> REF Ref_processingcostcalc \h </w:instrText>
            </w:r>
            <w:r w:rsidR="00F55F31" w:rsidRPr="003B5D4F">
              <w:rPr>
                <w:color w:val="4F81BD" w:themeColor="accent1"/>
                <w:rPrChange w:id="1563" w:author="Moses, Robbie" w:date="2023-02-22T01:47:00Z">
                  <w:rPr/>
                </w:rPrChange>
              </w:rPr>
              <w:instrText xml:space="preserve"> \* MERGEFORMAT </w:instrText>
            </w:r>
            <w:r w:rsidR="00027408" w:rsidRPr="00FD519E">
              <w:rPr>
                <w:color w:val="4F81BD" w:themeColor="accent1"/>
              </w:rPr>
            </w:r>
            <w:r w:rsidR="00027408" w:rsidRPr="003B5D4F">
              <w:rPr>
                <w:color w:val="4F81BD" w:themeColor="accent1"/>
                <w:rPrChange w:id="1564" w:author="Moses, Robbie" w:date="2023-02-22T01:47:00Z">
                  <w:rPr/>
                </w:rPrChange>
              </w:rPr>
              <w:fldChar w:fldCharType="separate"/>
            </w:r>
            <w:r w:rsidR="00D57607" w:rsidRPr="003B5D4F">
              <w:rPr>
                <w:color w:val="4F81BD" w:themeColor="accent1"/>
                <w:rPrChange w:id="1565" w:author="Moses, Robbie" w:date="2023-02-22T01:47:00Z">
                  <w:rPr/>
                </w:rPrChange>
              </w:rPr>
              <w:t>Processing</w:t>
            </w:r>
            <w:r w:rsidR="00D57607" w:rsidRPr="003B5D4F">
              <w:rPr>
                <w:rFonts w:ascii="Wingdings" w:hAnsi="Wingdings"/>
                <w:color w:val="4F81BD" w:themeColor="accent1"/>
                <w:rPrChange w:id="1566" w:author="Moses, Robbie" w:date="2023-02-22T01:47:00Z">
                  <w:rPr>
                    <w:rFonts w:ascii="Wingdings" w:hAnsi="Wingdings"/>
                  </w:rPr>
                </w:rPrChange>
              </w:rPr>
              <w:t></w:t>
            </w:r>
            <w:r w:rsidR="00D57607" w:rsidRPr="003B5D4F">
              <w:rPr>
                <w:color w:val="4F81BD" w:themeColor="accent1"/>
                <w:rPrChange w:id="1567" w:author="Moses, Robbie" w:date="2023-02-22T01:47:00Z">
                  <w:rPr/>
                </w:rPrChange>
              </w:rPr>
              <w:t>Cost Calculation</w:t>
            </w:r>
            <w:r w:rsidR="00027408" w:rsidRPr="003B5D4F">
              <w:rPr>
                <w:color w:val="4F81BD" w:themeColor="accent1"/>
                <w:rPrChange w:id="1568" w:author="Moses, Robbie" w:date="2023-02-22T01:47:00Z">
                  <w:rPr/>
                </w:rPrChange>
              </w:rPr>
              <w:fldChar w:fldCharType="end"/>
            </w:r>
            <w:r>
              <w:t xml:space="preserve"> for more information on Cost Calculation.</w:t>
            </w:r>
          </w:p>
        </w:tc>
      </w:tr>
    </w:tbl>
    <w:p w14:paraId="321012A5" w14:textId="77777777" w:rsidR="00916881" w:rsidRDefault="00916881" w:rsidP="00C576D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5C7A28F" w14:textId="77777777" w:rsidTr="0009567D">
        <w:trPr>
          <w:cantSplit/>
          <w:trHeight w:val="840"/>
        </w:trPr>
        <w:tc>
          <w:tcPr>
            <w:tcW w:w="1224" w:type="dxa"/>
            <w:tcBorders>
              <w:top w:val="single" w:sz="4" w:space="0" w:color="000000"/>
              <w:left w:val="single" w:sz="4" w:space="0" w:color="000000"/>
              <w:bottom w:val="single" w:sz="4" w:space="0" w:color="000000"/>
            </w:tcBorders>
          </w:tcPr>
          <w:p w14:paraId="2DA81889"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04EC0493" wp14:editId="6D782044">
                      <wp:extent cx="496570" cy="504190"/>
                      <wp:effectExtent l="1270" t="4445" r="6985" b="5715"/>
                      <wp:docPr id="43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33" name="Rectangle 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5" name="Freeform 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8" name="Freeform 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B8AE3EB" id="Group 3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92Ap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">
                      <v:rect id="Rectangle 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" filled="f" stroked="f">
                        <v:stroke joinstyle="round"/>
                      </v:rect>
                      <v:shape id="Freeform 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24C21C62" w14:textId="5EF4BEC0" w:rsidR="00916881" w:rsidRDefault="00916881" w:rsidP="00F55F31">
            <w:pPr>
              <w:pStyle w:val="TableNote"/>
            </w:pPr>
            <w:r>
              <w:t xml:space="preserve">Click on the hyperlinks to see an example of </w:t>
            </w:r>
            <w:r w:rsidR="004632A2">
              <w:t>comma-</w:t>
            </w:r>
            <w:r>
              <w:t xml:space="preserve">separated or </w:t>
            </w:r>
            <w:r w:rsidR="004632A2">
              <w:t>tab-</w:t>
            </w:r>
            <w:r>
              <w:t xml:space="preserve">delimited formats for ATMs or branches. </w:t>
            </w:r>
          </w:p>
        </w:tc>
      </w:tr>
    </w:tbl>
    <w:p w14:paraId="17953327" w14:textId="66843B4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9E3171D" w14:textId="77777777" w:rsidR="00F55F31" w:rsidRDefault="00F55F31" w:rsidP="00C576DF">
      <w:pPr>
        <w:pStyle w:val="BodyText"/>
      </w:pPr>
    </w:p>
    <w:p w14:paraId="51D81BB6" w14:textId="77777777" w:rsidR="00916881" w:rsidRDefault="00916881" w:rsidP="004A6FF2">
      <w:pPr>
        <w:pStyle w:val="Heading2"/>
      </w:pPr>
      <w:bookmarkStart w:id="1569" w:name="_Ref221705866"/>
      <w:bookmarkStart w:id="1570" w:name="_Ref226247162"/>
      <w:bookmarkStart w:id="1571" w:name="_Ref236038651"/>
      <w:bookmarkStart w:id="1572" w:name="_Toc128718642"/>
      <w:r>
        <w:t>Processing</w:t>
      </w:r>
      <w:r>
        <w:rPr>
          <w:rFonts w:ascii="Wingdings" w:hAnsi="Wingdings"/>
        </w:rPr>
        <w:t></w:t>
      </w:r>
      <w:r>
        <w:t>Load</w:t>
      </w:r>
      <w:r>
        <w:rPr>
          <w:rFonts w:ascii="Wingdings" w:hAnsi="Wingdings"/>
        </w:rPr>
        <w:t></w:t>
      </w:r>
      <w:r>
        <w:t>Load Orders</w:t>
      </w:r>
      <w:bookmarkEnd w:id="1569"/>
      <w:bookmarkEnd w:id="1570"/>
      <w:bookmarkEnd w:id="1571"/>
      <w:bookmarkEnd w:id="1572"/>
    </w:p>
    <w:p w14:paraId="6AABE5F6" w14:textId="77777777" w:rsidR="00916881" w:rsidRDefault="00916881" w:rsidP="00F55F31">
      <w:pPr>
        <w:pStyle w:val="BodyText"/>
      </w:pPr>
      <w:r>
        <w:t>The Load Orders page is used to manually load orders into OptiCash. This process is usually done automatically on the server using a batch process. This function is only necessary when the batch processes failed to work as expected.</w:t>
      </w:r>
    </w:p>
    <w:p w14:paraId="5FA20E31" w14:textId="2EB4E86A" w:rsidR="00916881" w:rsidRDefault="00916881" w:rsidP="00F63174">
      <w:pPr>
        <w:pStyle w:val="Caption"/>
        <w:spacing w:before="0" w:after="120"/>
        <w:ind w:left="187" w:hanging="187"/>
        <w:outlineLvl w:val="0"/>
        <w:rPr>
          <w:lang w:val="en-US"/>
        </w:rPr>
      </w:pPr>
      <w:bookmarkStart w:id="1573" w:name="_Toc128632395"/>
      <w:r w:rsidRPr="62692672">
        <w:rPr>
          <w:lang w:val="en-US"/>
        </w:rPr>
        <w:lastRenderedPageBreak/>
        <w:t xml:space="preserve">Figure </w:t>
      </w:r>
      <w:ins w:id="1574"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575" w:author="Robbie Moses" w:date="2023-03-02T06:45:00Z">
        <w:r w:rsidR="00624EA3">
          <w:rPr>
            <w:noProof/>
            <w:lang w:val="en-US"/>
          </w:rPr>
          <w:t>76</w:t>
        </w:r>
        <w:r w:rsidR="00624EA3">
          <w:rPr>
            <w:lang w:val="en-US"/>
          </w:rPr>
          <w:fldChar w:fldCharType="end"/>
        </w:r>
      </w:ins>
      <w:ins w:id="1576" w:author="Moses, Robbie" w:date="2023-02-22T02:39:00Z">
        <w:del w:id="1577" w:author="Robbie Moses" w:date="2023-03-02T06:45:00Z">
          <w:r w:rsidR="003B5D4F" w:rsidDel="00624EA3">
            <w:rPr>
              <w:lang w:val="en-US"/>
            </w:rPr>
            <w:fldChar w:fldCharType="begin"/>
          </w:r>
          <w:r w:rsidR="003B5D4F" w:rsidDel="00624EA3">
            <w:rPr>
              <w:lang w:val="en-US"/>
            </w:rPr>
            <w:delInstrText xml:space="preserve"> SEQ Figure \* ARABIC </w:delInstrText>
          </w:r>
        </w:del>
      </w:ins>
      <w:del w:id="1578" w:author="Robbie Moses" w:date="2023-03-02T06:45:00Z">
        <w:r w:rsidR="003B5D4F" w:rsidDel="00624EA3">
          <w:rPr>
            <w:lang w:val="en-US"/>
          </w:rPr>
          <w:fldChar w:fldCharType="separate"/>
        </w:r>
      </w:del>
      <w:ins w:id="1579" w:author="Moses, Robbie" w:date="2023-02-22T02:39:00Z">
        <w:del w:id="1580" w:author="Robbie Moses" w:date="2023-03-02T06:45:00Z">
          <w:r w:rsidR="003B5D4F" w:rsidDel="00624EA3">
            <w:rPr>
              <w:noProof/>
              <w:lang w:val="en-US"/>
            </w:rPr>
            <w:delText>75</w:delText>
          </w:r>
          <w:r w:rsidR="003B5D4F" w:rsidDel="00624EA3">
            <w:rPr>
              <w:lang w:val="en-US"/>
            </w:rPr>
            <w:fldChar w:fldCharType="end"/>
          </w:r>
        </w:del>
      </w:ins>
      <w:del w:id="1581"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75</w:delText>
        </w:r>
        <w:r w:rsidRPr="62692672" w:rsidDel="003B5D4F">
          <w:rPr>
            <w:lang w:val="en-US"/>
          </w:rPr>
          <w:fldChar w:fldCharType="end"/>
        </w:r>
      </w:del>
      <w:r w:rsidRPr="62692672">
        <w:rPr>
          <w:lang w:val="en-US"/>
        </w:rPr>
        <w:t>: Load Orders Page</w:t>
      </w:r>
      <w:bookmarkEnd w:id="1573"/>
    </w:p>
    <w:p w14:paraId="6707695B" w14:textId="6E82A882" w:rsidR="00916881" w:rsidRDefault="59006D99" w:rsidP="00C576DF">
      <w:pPr>
        <w:pStyle w:val="BodyText"/>
      </w:pPr>
      <w:r>
        <w:rPr>
          <w:noProof/>
        </w:rPr>
        <w:drawing>
          <wp:inline distT="0" distB="0" distL="0" distR="0" wp14:anchorId="6E5FBA44" wp14:editId="1D0312E3">
            <wp:extent cx="4572000" cy="2819400"/>
            <wp:effectExtent l="76200" t="76200" r="133350" b="133350"/>
            <wp:docPr id="118143490" name="Picture 11814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72000" cy="2819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61B60E" w14:textId="77777777" w:rsidR="00916881" w:rsidRDefault="00916881" w:rsidP="00C576DF">
      <w:pPr>
        <w:pStyle w:val="BodyText"/>
      </w:pPr>
    </w:p>
    <w:p w14:paraId="19920371" w14:textId="7D193509" w:rsidR="00916881" w:rsidRDefault="00916881" w:rsidP="00F63174">
      <w:pPr>
        <w:pStyle w:val="Caption"/>
        <w:spacing w:before="0" w:after="120"/>
        <w:ind w:left="187" w:hanging="187"/>
        <w:outlineLvl w:val="0"/>
      </w:pPr>
      <w:bookmarkStart w:id="1582" w:name="_Toc128631013"/>
      <w:r>
        <w:t xml:space="preserve">Table </w:t>
      </w:r>
      <w:r w:rsidR="00027408">
        <w:fldChar w:fldCharType="begin"/>
      </w:r>
      <w:r>
        <w:instrText xml:space="preserve"> SEQ "Table" \*Arabic </w:instrText>
      </w:r>
      <w:r w:rsidR="00027408">
        <w:fldChar w:fldCharType="separate"/>
      </w:r>
      <w:r w:rsidR="00D57607">
        <w:rPr>
          <w:noProof/>
        </w:rPr>
        <w:t>59</w:t>
      </w:r>
      <w:r w:rsidR="00027408">
        <w:rPr>
          <w:noProof/>
        </w:rPr>
        <w:fldChar w:fldCharType="end"/>
      </w:r>
      <w:r>
        <w:t>: Load Orders Description</w:t>
      </w:r>
      <w:bookmarkEnd w:id="158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F53BB" w14:textId="77777777" w:rsidTr="00E52488">
        <w:trPr>
          <w:tblHeader/>
        </w:trPr>
        <w:tc>
          <w:tcPr>
            <w:tcW w:w="2592" w:type="dxa"/>
            <w:tcBorders>
              <w:top w:val="single" w:sz="4" w:space="0" w:color="000000"/>
              <w:left w:val="single" w:sz="4" w:space="0" w:color="000000"/>
              <w:bottom w:val="double" w:sz="1" w:space="0" w:color="000000"/>
            </w:tcBorders>
            <w:shd w:val="clear" w:color="auto" w:fill="60C03A"/>
          </w:tcPr>
          <w:p w14:paraId="119ABD0D"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8535BA2" w14:textId="77777777" w:rsidR="00916881" w:rsidRDefault="00916881" w:rsidP="00F55F31">
            <w:pPr>
              <w:pStyle w:val="TableHeading"/>
            </w:pPr>
            <w:r>
              <w:t>Description</w:t>
            </w:r>
          </w:p>
        </w:tc>
      </w:tr>
      <w:tr w:rsidR="00916881" w14:paraId="75612396" w14:textId="77777777" w:rsidTr="00E52488">
        <w:tc>
          <w:tcPr>
            <w:tcW w:w="2592" w:type="dxa"/>
            <w:tcBorders>
              <w:top w:val="single" w:sz="4" w:space="0" w:color="000000"/>
              <w:left w:val="single" w:sz="4" w:space="0" w:color="000000"/>
              <w:bottom w:val="single" w:sz="4" w:space="0" w:color="000000"/>
            </w:tcBorders>
          </w:tcPr>
          <w:p w14:paraId="686C0CC4"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1432A142" w14:textId="77777777" w:rsidR="00916881" w:rsidRDefault="00916881" w:rsidP="00F55F31">
            <w:pPr>
              <w:pStyle w:val="TableBody"/>
            </w:pPr>
            <w:r>
              <w:t xml:space="preserve">Click on the </w:t>
            </w:r>
            <w:r>
              <w:rPr>
                <w:b/>
                <w:bCs/>
              </w:rPr>
              <w:t>Browse</w:t>
            </w:r>
            <w:r>
              <w:t xml:space="preserve"> button to select the file containing orders to upload. The file should follow the OptiCash order load format.</w:t>
            </w:r>
          </w:p>
        </w:tc>
      </w:tr>
      <w:tr w:rsidR="00916881" w14:paraId="5EE08AD3" w14:textId="77777777" w:rsidTr="00E52488">
        <w:tc>
          <w:tcPr>
            <w:tcW w:w="2592" w:type="dxa"/>
            <w:tcBorders>
              <w:top w:val="single" w:sz="4" w:space="0" w:color="000000"/>
              <w:left w:val="single" w:sz="4" w:space="0" w:color="000000"/>
              <w:bottom w:val="single" w:sz="4" w:space="0" w:color="000000"/>
            </w:tcBorders>
          </w:tcPr>
          <w:p w14:paraId="2A9F1DB1"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3542CDDE" w14:textId="77777777" w:rsidR="00916881" w:rsidRDefault="00916881" w:rsidP="00F55F31">
            <w:pPr>
              <w:pStyle w:val="TableBody"/>
            </w:pPr>
            <w:r>
              <w:t xml:space="preserve">Select the type of field separator used in the file. Options available: comma or tab. </w:t>
            </w:r>
          </w:p>
        </w:tc>
      </w:tr>
      <w:tr w:rsidR="00916881" w14:paraId="0AFBD48B" w14:textId="77777777" w:rsidTr="00E52488">
        <w:tc>
          <w:tcPr>
            <w:tcW w:w="2592" w:type="dxa"/>
            <w:tcBorders>
              <w:top w:val="single" w:sz="4" w:space="0" w:color="000000"/>
              <w:left w:val="single" w:sz="4" w:space="0" w:color="000000"/>
              <w:bottom w:val="single" w:sz="4" w:space="0" w:color="000000"/>
            </w:tcBorders>
          </w:tcPr>
          <w:p w14:paraId="673A9DF0" w14:textId="77777777" w:rsidR="00916881" w:rsidRPr="00F55F31" w:rsidRDefault="00916881" w:rsidP="00F55F31">
            <w:pPr>
              <w:pStyle w:val="TableBody"/>
              <w:rPr>
                <w:b/>
                <w:bCs/>
              </w:rPr>
            </w:pPr>
            <w:r w:rsidRPr="00F55F31">
              <w:rPr>
                <w:b/>
                <w:bCs/>
              </w:rPr>
              <w:t>Task</w:t>
            </w:r>
          </w:p>
        </w:tc>
        <w:tc>
          <w:tcPr>
            <w:tcW w:w="5483" w:type="dxa"/>
            <w:tcBorders>
              <w:top w:val="single" w:sz="4" w:space="0" w:color="000000"/>
              <w:left w:val="single" w:sz="4" w:space="0" w:color="000000"/>
              <w:bottom w:val="single" w:sz="4" w:space="0" w:color="000000"/>
              <w:right w:val="single" w:sz="4" w:space="0" w:color="000000"/>
            </w:tcBorders>
          </w:tcPr>
          <w:p w14:paraId="4EC9DF7F" w14:textId="77777777" w:rsidR="00916881" w:rsidRDefault="00916881" w:rsidP="00F55F31">
            <w:pPr>
              <w:pStyle w:val="TableBody"/>
            </w:pPr>
            <w:r>
              <w:t xml:space="preserve">Select whether you would like to just upload the file to the server or upload the file to the server and process the file to load orders into OptiCash. </w:t>
            </w:r>
          </w:p>
          <w:p w14:paraId="318FE6C6" w14:textId="77777777" w:rsidR="00916881" w:rsidRDefault="00916881" w:rsidP="00F55F31">
            <w:pPr>
              <w:pStyle w:val="TableBody"/>
            </w:pPr>
            <w:r>
              <w:t xml:space="preserve">If </w:t>
            </w:r>
            <w:r w:rsidRPr="003B5D4F">
              <w:rPr>
                <w:b/>
                <w:bCs/>
                <w:rPrChange w:id="1583" w:author="Moses, Robbie" w:date="2023-02-22T01:47:00Z">
                  <w:rPr/>
                </w:rPrChange>
              </w:rPr>
              <w:t>Option 1</w:t>
            </w:r>
            <w:r>
              <w:t xml:space="preserve"> is selected, the load process is scheduled for execution immediately. But the process could take some time to complete. The status of the load process is emailed to the email addresses entered below. </w:t>
            </w:r>
          </w:p>
          <w:p w14:paraId="78951963" w14:textId="77777777" w:rsidR="00916881" w:rsidRDefault="00916881" w:rsidP="00F55F31">
            <w:pPr>
              <w:pStyle w:val="TableBody"/>
            </w:pPr>
            <w:r w:rsidRPr="003B5D4F">
              <w:rPr>
                <w:b/>
                <w:bCs/>
                <w:rPrChange w:id="1584" w:author="Moses, Robbie" w:date="2023-02-22T01:47:00Z">
                  <w:rPr/>
                </w:rPrChange>
              </w:rPr>
              <w:t xml:space="preserve">Option 2 </w:t>
            </w:r>
            <w:r>
              <w:t>should be used if the process of loading orders is to be scheduled for a later time. Contact the system administrator for detailed information about scheduling the process of loading orders.</w:t>
            </w:r>
          </w:p>
        </w:tc>
      </w:tr>
      <w:tr w:rsidR="00916881" w14:paraId="280BD892" w14:textId="77777777" w:rsidTr="00E52488">
        <w:tc>
          <w:tcPr>
            <w:tcW w:w="2592" w:type="dxa"/>
            <w:tcBorders>
              <w:top w:val="single" w:sz="4" w:space="0" w:color="000000"/>
              <w:left w:val="single" w:sz="4" w:space="0" w:color="000000"/>
              <w:bottom w:val="single" w:sz="4" w:space="0" w:color="000000"/>
            </w:tcBorders>
          </w:tcPr>
          <w:p w14:paraId="7A15896C"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2745E587" w14:textId="77777777" w:rsidR="00916881" w:rsidRDefault="00916881" w:rsidP="00F55F31">
            <w:pPr>
              <w:pStyle w:val="TableBody"/>
            </w:pPr>
            <w:r>
              <w:t xml:space="preserve">In situations where the order files were loaded, found to be in error and then reloaded, you have to use this option. </w:t>
            </w:r>
          </w:p>
          <w:p w14:paraId="3F833818" w14:textId="16A17931" w:rsidR="00916881" w:rsidRDefault="00916881" w:rsidP="00F55F31">
            <w:pPr>
              <w:pStyle w:val="TableBody"/>
            </w:pPr>
            <w:r>
              <w:lastRenderedPageBreak/>
              <w:t xml:space="preserve">With this option, the order load process will overwrite any previously existing records for </w:t>
            </w:r>
            <w:r w:rsidR="004632A2">
              <w:t xml:space="preserve">the </w:t>
            </w:r>
            <w:r>
              <w:t>same date and Cashpoint.</w:t>
            </w:r>
          </w:p>
        </w:tc>
      </w:tr>
      <w:tr w:rsidR="00916881" w14:paraId="65437E4F" w14:textId="77777777" w:rsidTr="00E52488">
        <w:tc>
          <w:tcPr>
            <w:tcW w:w="2592" w:type="dxa"/>
            <w:tcBorders>
              <w:top w:val="single" w:sz="4" w:space="0" w:color="000000"/>
              <w:left w:val="single" w:sz="4" w:space="0" w:color="000000"/>
              <w:bottom w:val="single" w:sz="4" w:space="0" w:color="000000"/>
            </w:tcBorders>
          </w:tcPr>
          <w:p w14:paraId="6980296F" w14:textId="77777777" w:rsidR="00916881" w:rsidRPr="00F55F31" w:rsidRDefault="00916881" w:rsidP="00F55F31">
            <w:pPr>
              <w:pStyle w:val="TableBody"/>
              <w:rPr>
                <w:b/>
                <w:bCs/>
              </w:rPr>
            </w:pPr>
            <w:r w:rsidRPr="00F55F31">
              <w:rPr>
                <w:b/>
                <w:bCs/>
              </w:rPr>
              <w:lastRenderedPageBreak/>
              <w:t>Write Invalid Records to a File</w:t>
            </w:r>
          </w:p>
        </w:tc>
        <w:tc>
          <w:tcPr>
            <w:tcW w:w="5483" w:type="dxa"/>
            <w:tcBorders>
              <w:top w:val="single" w:sz="4" w:space="0" w:color="000000"/>
              <w:left w:val="single" w:sz="4" w:space="0" w:color="000000"/>
              <w:bottom w:val="single" w:sz="4" w:space="0" w:color="000000"/>
              <w:right w:val="single" w:sz="4" w:space="0" w:color="000000"/>
            </w:tcBorders>
          </w:tcPr>
          <w:p w14:paraId="74C283B4" w14:textId="018403FA" w:rsidR="00916881" w:rsidRDefault="00916881" w:rsidP="00F55F31">
            <w:pPr>
              <w:pStyle w:val="TableBody"/>
            </w:pPr>
            <w:r>
              <w:t xml:space="preserve">When order file records cannot be loaded, they will be rejected by the system.  If the checkbox is checked, invalid records will be written to a file so that they can be reviewed, </w:t>
            </w:r>
            <w:r w:rsidR="00F55F31">
              <w:t>corrected,</w:t>
            </w:r>
            <w:r>
              <w:t xml:space="preserve"> and successfully loaded later.</w:t>
            </w:r>
          </w:p>
        </w:tc>
      </w:tr>
      <w:tr w:rsidR="00916881" w14:paraId="3047C6FC" w14:textId="77777777" w:rsidTr="00E52488">
        <w:tc>
          <w:tcPr>
            <w:tcW w:w="2592" w:type="dxa"/>
            <w:tcBorders>
              <w:top w:val="single" w:sz="4" w:space="0" w:color="000000"/>
              <w:left w:val="single" w:sz="4" w:space="0" w:color="000000"/>
              <w:bottom w:val="single" w:sz="4" w:space="0" w:color="000000"/>
            </w:tcBorders>
          </w:tcPr>
          <w:p w14:paraId="69518885" w14:textId="77777777" w:rsidR="00916881" w:rsidRPr="00F55F31" w:rsidRDefault="00916881" w:rsidP="00F55F31">
            <w:pPr>
              <w:pStyle w:val="TableBody"/>
              <w:rPr>
                <w:b/>
                <w:bCs/>
              </w:rPr>
            </w:pPr>
            <w:r w:rsidRPr="00F55F31">
              <w:rPr>
                <w:b/>
                <w:bCs/>
              </w:rPr>
              <w:t>Validate Due Date</w:t>
            </w:r>
          </w:p>
        </w:tc>
        <w:tc>
          <w:tcPr>
            <w:tcW w:w="5483" w:type="dxa"/>
            <w:tcBorders>
              <w:top w:val="single" w:sz="4" w:space="0" w:color="000000"/>
              <w:left w:val="single" w:sz="4" w:space="0" w:color="000000"/>
              <w:bottom w:val="single" w:sz="4" w:space="0" w:color="000000"/>
              <w:right w:val="single" w:sz="4" w:space="0" w:color="000000"/>
            </w:tcBorders>
          </w:tcPr>
          <w:p w14:paraId="77EF3EC3" w14:textId="4BB30299" w:rsidR="00916881" w:rsidRDefault="00916881" w:rsidP="00F55F31">
            <w:pPr>
              <w:pStyle w:val="TableBody"/>
            </w:pPr>
            <w:r>
              <w:t xml:space="preserve">If checked, the order load process will validate </w:t>
            </w:r>
            <w:r w:rsidR="004632A2">
              <w:t xml:space="preserve">the </w:t>
            </w:r>
            <w:r>
              <w:t>order date and due date based on the Cashpoint lead time defined in the system. Incorrect records will be rejected and written to the log file.</w:t>
            </w:r>
          </w:p>
        </w:tc>
      </w:tr>
      <w:tr w:rsidR="005F6A17" w14:paraId="1A47FE3F" w14:textId="77777777" w:rsidTr="00E52488">
        <w:tc>
          <w:tcPr>
            <w:tcW w:w="2592" w:type="dxa"/>
            <w:tcBorders>
              <w:top w:val="single" w:sz="4" w:space="0" w:color="000000"/>
              <w:left w:val="single" w:sz="4" w:space="0" w:color="000000"/>
              <w:bottom w:val="single" w:sz="4" w:space="0" w:color="000000"/>
            </w:tcBorders>
          </w:tcPr>
          <w:p w14:paraId="3EAD4360" w14:textId="2096FAAB" w:rsidR="005F6A17" w:rsidRPr="00F55F31" w:rsidRDefault="005F6A17" w:rsidP="00F55F31">
            <w:pPr>
              <w:pStyle w:val="TableBody"/>
              <w:rPr>
                <w:b/>
                <w:bCs/>
              </w:rPr>
            </w:pPr>
            <w:r w:rsidRPr="00F55F31">
              <w:rPr>
                <w:b/>
                <w:bCs/>
              </w:rPr>
              <w:t>Ignore Same State</w:t>
            </w:r>
          </w:p>
        </w:tc>
        <w:tc>
          <w:tcPr>
            <w:tcW w:w="5483" w:type="dxa"/>
            <w:tcBorders>
              <w:top w:val="single" w:sz="4" w:space="0" w:color="000000"/>
              <w:left w:val="single" w:sz="4" w:space="0" w:color="000000"/>
              <w:bottom w:val="single" w:sz="4" w:space="0" w:color="000000"/>
              <w:right w:val="single" w:sz="4" w:space="0" w:color="000000"/>
            </w:tcBorders>
          </w:tcPr>
          <w:p w14:paraId="22AC5033" w14:textId="6E46A536" w:rsidR="005F6A17" w:rsidRDefault="005F6A17" w:rsidP="00F55F31">
            <w:pPr>
              <w:pStyle w:val="TableBody"/>
            </w:pPr>
            <w:r>
              <w:t>This feature applies to the Enhanced Order File. It allows users to load Order Files with previously loaded orders and if the Order State is the same as was previously loaded, that record will be ignored.</w:t>
            </w:r>
          </w:p>
          <w:p w14:paraId="17FE852E" w14:textId="527B64AB" w:rsidR="005F6A17" w:rsidRDefault="005F6A17" w:rsidP="00F55F31">
            <w:pPr>
              <w:pStyle w:val="TableBody"/>
            </w:pPr>
            <w:r>
              <w:t>It is best practice to only orders that are updated relative to what was previously loaded and leave the feature turned off as this will</w:t>
            </w:r>
            <w:r w:rsidR="004875B1">
              <w:t xml:space="preserve"> simplify the process in OptiCash.  However, some users need to frequently load files in a single day, and this feature will simplify the users’ process by allowing them to not have to validate the file of only records with updates.</w:t>
            </w:r>
          </w:p>
        </w:tc>
      </w:tr>
      <w:tr w:rsidR="00916881" w14:paraId="1AC52E34" w14:textId="77777777" w:rsidTr="00E52488">
        <w:tc>
          <w:tcPr>
            <w:tcW w:w="2592" w:type="dxa"/>
            <w:tcBorders>
              <w:top w:val="single" w:sz="4" w:space="0" w:color="000000"/>
              <w:left w:val="single" w:sz="4" w:space="0" w:color="000000"/>
              <w:bottom w:val="single" w:sz="4" w:space="0" w:color="000000"/>
            </w:tcBorders>
          </w:tcPr>
          <w:p w14:paraId="4CA98D0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1F9463CB"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bl>
    <w:p w14:paraId="658671A3" w14:textId="5E055F9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1C27399" w14:textId="77777777" w:rsidR="00916881" w:rsidRDefault="00916881" w:rsidP="00C576DF">
      <w:pPr>
        <w:pStyle w:val="BodyText"/>
      </w:pPr>
      <w:bookmarkStart w:id="1585" w:name="_Ref221519750"/>
    </w:p>
    <w:p w14:paraId="4BD99850" w14:textId="77777777" w:rsidR="00916881" w:rsidRDefault="00916881" w:rsidP="004A6FF2">
      <w:pPr>
        <w:pStyle w:val="Heading2"/>
      </w:pPr>
      <w:bookmarkStart w:id="1586" w:name="_Ref251844207"/>
      <w:bookmarkStart w:id="1587" w:name="_Toc128718643"/>
      <w:r>
        <w:t>Processing</w:t>
      </w:r>
      <w:r>
        <w:rPr>
          <w:rFonts w:ascii="Wingdings" w:hAnsi="Wingdings"/>
        </w:rPr>
        <w:t></w:t>
      </w:r>
      <w:r>
        <w:t>Load</w:t>
      </w:r>
      <w:r>
        <w:rPr>
          <w:rFonts w:ascii="Wingdings" w:hAnsi="Wingdings"/>
        </w:rPr>
        <w:t></w:t>
      </w:r>
      <w:r>
        <w:t>Load Downtime</w:t>
      </w:r>
      <w:bookmarkEnd w:id="1586"/>
      <w:bookmarkEnd w:id="1587"/>
    </w:p>
    <w:p w14:paraId="75B505E8" w14:textId="273D042D" w:rsidR="00916881" w:rsidRDefault="00916881" w:rsidP="00F55F31">
      <w:pPr>
        <w:pStyle w:val="BodyText"/>
      </w:pPr>
      <w:r>
        <w:t xml:space="preserve">The Load Downtime page is used to upload and insert records relating to the operating statuses of the ATMs. </w:t>
      </w:r>
      <w:r w:rsidR="004632A2">
        <w:t xml:space="preserve">This </w:t>
      </w:r>
      <w:r>
        <w:t>status can be used to automatically exclude data based on the defined Rules. See:</w:t>
      </w:r>
      <w:r>
        <w:rPr>
          <w:rStyle w:val="TopicCrossReference"/>
        </w:rPr>
        <w:t xml:space="preserve"> </w:t>
      </w:r>
      <w:r w:rsidR="00027408" w:rsidRPr="00DA3475">
        <w:rPr>
          <w:rStyle w:val="TopicCrossReference"/>
          <w:color w:val="4F81BD" w:themeColor="accent1"/>
        </w:rPr>
        <w:fldChar w:fldCharType="begin"/>
      </w:r>
      <w:r w:rsidRPr="00DA3475">
        <w:rPr>
          <w:rStyle w:val="TopicCrossReference"/>
          <w:color w:val="4F81BD" w:themeColor="accent1"/>
        </w:rPr>
        <w:instrText xml:space="preserve"> REF _Ref251837206 \h </w:instrText>
      </w:r>
      <w:r w:rsidR="00F55F31" w:rsidRPr="00DA3475">
        <w:rPr>
          <w:rStyle w:val="TopicCrossReference"/>
          <w:color w:val="4F81BD" w:themeColor="accent1"/>
        </w:rPr>
        <w:instrText xml:space="preserve"> \* MERGEFORMAT </w:instrText>
      </w:r>
      <w:r w:rsidR="00027408" w:rsidRPr="00DA3475">
        <w:rPr>
          <w:rStyle w:val="TopicCrossReference"/>
          <w:color w:val="4F81BD" w:themeColor="accent1"/>
        </w:rPr>
      </w:r>
      <w:r w:rsidR="00027408" w:rsidRPr="00DA3475">
        <w:rPr>
          <w:rStyle w:val="TopicCrossReference"/>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rStyle w:val="TopicCrossReference"/>
          <w:color w:val="4F81BD" w:themeColor="accent1"/>
        </w:rPr>
        <w:fldChar w:fldCharType="end"/>
      </w:r>
    </w:p>
    <w:p w14:paraId="3CB0951C" w14:textId="77777777" w:rsidR="00916881" w:rsidRPr="00C576DF" w:rsidRDefault="00916881" w:rsidP="00C576DF">
      <w:pPr>
        <w:pStyle w:val="BodyText"/>
      </w:pPr>
    </w:p>
    <w:p w14:paraId="5D552884" w14:textId="3B27B78E" w:rsidR="00916881" w:rsidRDefault="00916881" w:rsidP="00F63174">
      <w:pPr>
        <w:pStyle w:val="Caption"/>
        <w:spacing w:before="0" w:after="120"/>
        <w:ind w:left="187" w:hanging="187"/>
        <w:outlineLvl w:val="0"/>
      </w:pPr>
      <w:bookmarkStart w:id="1588" w:name="_Toc128632396"/>
      <w:r>
        <w:lastRenderedPageBreak/>
        <w:t xml:space="preserve">Figure </w:t>
      </w:r>
      <w:ins w:id="1589" w:author="Robbie Moses" w:date="2023-03-02T06:45:00Z">
        <w:r w:rsidR="00624EA3">
          <w:fldChar w:fldCharType="begin"/>
        </w:r>
        <w:r w:rsidR="00624EA3">
          <w:instrText xml:space="preserve"> SEQ Figure \* ARABIC </w:instrText>
        </w:r>
      </w:ins>
      <w:r w:rsidR="00624EA3">
        <w:fldChar w:fldCharType="separate"/>
      </w:r>
      <w:ins w:id="1590" w:author="Robbie Moses" w:date="2023-03-02T06:45:00Z">
        <w:r w:rsidR="00624EA3">
          <w:rPr>
            <w:noProof/>
          </w:rPr>
          <w:t>77</w:t>
        </w:r>
        <w:r w:rsidR="00624EA3">
          <w:fldChar w:fldCharType="end"/>
        </w:r>
      </w:ins>
      <w:ins w:id="1591" w:author="Moses, Robbie" w:date="2023-02-22T02:39:00Z">
        <w:del w:id="1592" w:author="Robbie Moses" w:date="2023-03-02T06:45:00Z">
          <w:r w:rsidR="003B5D4F" w:rsidDel="00624EA3">
            <w:fldChar w:fldCharType="begin"/>
          </w:r>
          <w:r w:rsidR="003B5D4F" w:rsidDel="00624EA3">
            <w:delInstrText xml:space="preserve"> SEQ Figure \* ARABIC </w:delInstrText>
          </w:r>
        </w:del>
      </w:ins>
      <w:del w:id="1593" w:author="Robbie Moses" w:date="2023-03-02T06:45:00Z">
        <w:r w:rsidR="003B5D4F" w:rsidDel="00624EA3">
          <w:fldChar w:fldCharType="separate"/>
        </w:r>
      </w:del>
      <w:ins w:id="1594" w:author="Moses, Robbie" w:date="2023-02-22T02:39:00Z">
        <w:del w:id="1595" w:author="Robbie Moses" w:date="2023-03-02T06:45:00Z">
          <w:r w:rsidR="003B5D4F" w:rsidDel="00624EA3">
            <w:rPr>
              <w:noProof/>
            </w:rPr>
            <w:delText>76</w:delText>
          </w:r>
          <w:r w:rsidR="003B5D4F" w:rsidDel="00624EA3">
            <w:fldChar w:fldCharType="end"/>
          </w:r>
        </w:del>
      </w:ins>
      <w:del w:id="1596"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76</w:delText>
        </w:r>
        <w:r w:rsidRPr="62692672" w:rsidDel="003B5D4F">
          <w:rPr>
            <w:noProof/>
          </w:rPr>
          <w:fldChar w:fldCharType="end"/>
        </w:r>
      </w:del>
      <w:r>
        <w:t>: Load Downtime Page</w:t>
      </w:r>
      <w:bookmarkEnd w:id="1588"/>
    </w:p>
    <w:p w14:paraId="27002586" w14:textId="4CD81F22" w:rsidR="00916881" w:rsidRDefault="4E0291C9" w:rsidP="00C576DF">
      <w:pPr>
        <w:pStyle w:val="BodyText"/>
      </w:pPr>
      <w:r>
        <w:rPr>
          <w:noProof/>
        </w:rPr>
        <w:drawing>
          <wp:inline distT="0" distB="0" distL="0" distR="0" wp14:anchorId="0D56F702" wp14:editId="6AB1D457">
            <wp:extent cx="5029200" cy="2085022"/>
            <wp:effectExtent l="76200" t="76200" r="133350" b="125095"/>
            <wp:docPr id="129624749" name="Picture 12962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029200" cy="2085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C49CA" w14:textId="77777777" w:rsidR="00916881" w:rsidRDefault="00916881" w:rsidP="00C576DF">
      <w:pPr>
        <w:pStyle w:val="BodyText"/>
      </w:pPr>
    </w:p>
    <w:p w14:paraId="2B97A87F" w14:textId="1F37EA09" w:rsidR="00916881" w:rsidRDefault="00916881" w:rsidP="00F63174">
      <w:pPr>
        <w:pStyle w:val="Caption"/>
        <w:spacing w:before="0" w:after="120"/>
        <w:ind w:left="187" w:hanging="187"/>
        <w:outlineLvl w:val="0"/>
      </w:pPr>
      <w:bookmarkStart w:id="1597" w:name="_Toc128631014"/>
      <w:r>
        <w:t xml:space="preserve">Table </w:t>
      </w:r>
      <w:r w:rsidR="00027408">
        <w:fldChar w:fldCharType="begin"/>
      </w:r>
      <w:r>
        <w:instrText xml:space="preserve"> SEQ "Table" \*Arabic </w:instrText>
      </w:r>
      <w:r w:rsidR="00027408">
        <w:fldChar w:fldCharType="separate"/>
      </w:r>
      <w:r w:rsidR="00D57607">
        <w:rPr>
          <w:noProof/>
        </w:rPr>
        <w:t>60</w:t>
      </w:r>
      <w:r w:rsidR="00027408">
        <w:rPr>
          <w:noProof/>
        </w:rPr>
        <w:fldChar w:fldCharType="end"/>
      </w:r>
      <w:r>
        <w:t>: Load Downtime Description</w:t>
      </w:r>
      <w:bookmarkEnd w:id="15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68D46B"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427C901" w14:textId="77777777" w:rsidR="00916881" w:rsidRDefault="00916881" w:rsidP="00F55F31">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5572666" w14:textId="77777777" w:rsidR="00916881" w:rsidRDefault="00916881" w:rsidP="00F55F31">
            <w:pPr>
              <w:pStyle w:val="TableHeading"/>
            </w:pPr>
            <w:r>
              <w:t>Description</w:t>
            </w:r>
          </w:p>
        </w:tc>
      </w:tr>
      <w:tr w:rsidR="00916881" w14:paraId="4EEA8AC3" w14:textId="77777777" w:rsidTr="0009567D">
        <w:trPr>
          <w:cantSplit/>
        </w:trPr>
        <w:tc>
          <w:tcPr>
            <w:tcW w:w="2592" w:type="dxa"/>
            <w:tcBorders>
              <w:top w:val="single" w:sz="4" w:space="0" w:color="000000"/>
              <w:left w:val="single" w:sz="4" w:space="0" w:color="000000"/>
              <w:bottom w:val="single" w:sz="4" w:space="0" w:color="000000"/>
            </w:tcBorders>
          </w:tcPr>
          <w:p w14:paraId="2FAA0402" w14:textId="77777777" w:rsidR="00916881" w:rsidRPr="00F55F31" w:rsidRDefault="00916881" w:rsidP="00F55F31">
            <w:pPr>
              <w:pStyle w:val="TableBody"/>
              <w:rPr>
                <w:b/>
                <w:bCs/>
              </w:rPr>
            </w:pPr>
            <w:r w:rsidRPr="00F55F31">
              <w:rPr>
                <w:b/>
                <w:bCs/>
              </w:rPr>
              <w:t>Select File</w:t>
            </w:r>
          </w:p>
        </w:tc>
        <w:tc>
          <w:tcPr>
            <w:tcW w:w="5483" w:type="dxa"/>
            <w:tcBorders>
              <w:top w:val="single" w:sz="4" w:space="0" w:color="000000"/>
              <w:left w:val="single" w:sz="4" w:space="0" w:color="000000"/>
              <w:bottom w:val="single" w:sz="4" w:space="0" w:color="000000"/>
              <w:right w:val="single" w:sz="4" w:space="0" w:color="000000"/>
            </w:tcBorders>
          </w:tcPr>
          <w:p w14:paraId="28689360" w14:textId="77777777" w:rsidR="00916881" w:rsidRDefault="00916881" w:rsidP="00F55F31">
            <w:pPr>
              <w:pStyle w:val="TableBody"/>
            </w:pPr>
            <w:r>
              <w:t xml:space="preserve">Click on the </w:t>
            </w:r>
            <w:r>
              <w:rPr>
                <w:b/>
                <w:bCs/>
              </w:rPr>
              <w:t>Browse</w:t>
            </w:r>
            <w:r>
              <w:t xml:space="preserve"> button to select the file containing downtime statuses to upload. The file should follow the OptiCash Downtime load format.</w:t>
            </w:r>
          </w:p>
        </w:tc>
      </w:tr>
      <w:tr w:rsidR="00916881" w14:paraId="6A3A12A7" w14:textId="77777777" w:rsidTr="0009567D">
        <w:trPr>
          <w:cantSplit/>
        </w:trPr>
        <w:tc>
          <w:tcPr>
            <w:tcW w:w="2592" w:type="dxa"/>
            <w:tcBorders>
              <w:top w:val="single" w:sz="4" w:space="0" w:color="000000"/>
              <w:left w:val="single" w:sz="4" w:space="0" w:color="000000"/>
              <w:bottom w:val="single" w:sz="4" w:space="0" w:color="000000"/>
            </w:tcBorders>
          </w:tcPr>
          <w:p w14:paraId="16DA4038" w14:textId="77777777" w:rsidR="00916881" w:rsidRPr="00F55F31" w:rsidRDefault="00916881" w:rsidP="00F55F31">
            <w:pPr>
              <w:pStyle w:val="TableBody"/>
              <w:rPr>
                <w:b/>
                <w:bCs/>
              </w:rPr>
            </w:pPr>
            <w:r w:rsidRPr="00F55F31">
              <w:rPr>
                <w:b/>
                <w:bCs/>
              </w:rPr>
              <w:t>Separator</w:t>
            </w:r>
          </w:p>
        </w:tc>
        <w:tc>
          <w:tcPr>
            <w:tcW w:w="5483" w:type="dxa"/>
            <w:tcBorders>
              <w:top w:val="single" w:sz="4" w:space="0" w:color="000000"/>
              <w:left w:val="single" w:sz="4" w:space="0" w:color="000000"/>
              <w:bottom w:val="single" w:sz="4" w:space="0" w:color="000000"/>
              <w:right w:val="single" w:sz="4" w:space="0" w:color="000000"/>
            </w:tcBorders>
          </w:tcPr>
          <w:p w14:paraId="4DDE74F7" w14:textId="77777777" w:rsidR="00916881" w:rsidRDefault="00916881" w:rsidP="00F55F31">
            <w:pPr>
              <w:pStyle w:val="TableBody"/>
            </w:pPr>
            <w:r>
              <w:t xml:space="preserve">Select the type of field separator used in the file. Options available: comma or tab. </w:t>
            </w:r>
          </w:p>
        </w:tc>
      </w:tr>
      <w:tr w:rsidR="00916881" w14:paraId="4DD6C1AF" w14:textId="77777777" w:rsidTr="0009567D">
        <w:trPr>
          <w:cantSplit/>
        </w:trPr>
        <w:tc>
          <w:tcPr>
            <w:tcW w:w="2592" w:type="dxa"/>
            <w:tcBorders>
              <w:top w:val="single" w:sz="4" w:space="0" w:color="000000"/>
              <w:left w:val="single" w:sz="4" w:space="0" w:color="000000"/>
              <w:bottom w:val="single" w:sz="4" w:space="0" w:color="000000"/>
            </w:tcBorders>
          </w:tcPr>
          <w:p w14:paraId="50EA7239" w14:textId="77777777" w:rsidR="00916881" w:rsidRPr="00F55F31" w:rsidRDefault="00916881" w:rsidP="00F55F31">
            <w:pPr>
              <w:pStyle w:val="TableBody"/>
              <w:rPr>
                <w:b/>
                <w:bCs/>
              </w:rPr>
            </w:pPr>
            <w:r w:rsidRPr="00F55F31">
              <w:rPr>
                <w:b/>
                <w:bCs/>
              </w:rPr>
              <w:t>E-mail Log File to</w:t>
            </w:r>
          </w:p>
        </w:tc>
        <w:tc>
          <w:tcPr>
            <w:tcW w:w="5483" w:type="dxa"/>
            <w:tcBorders>
              <w:top w:val="single" w:sz="4" w:space="0" w:color="000000"/>
              <w:left w:val="single" w:sz="4" w:space="0" w:color="000000"/>
              <w:bottom w:val="single" w:sz="4" w:space="0" w:color="000000"/>
              <w:right w:val="single" w:sz="4" w:space="0" w:color="000000"/>
            </w:tcBorders>
          </w:tcPr>
          <w:p w14:paraId="4D2CE194" w14:textId="77777777" w:rsidR="00916881" w:rsidRDefault="00916881" w:rsidP="00F55F31">
            <w:pPr>
              <w:pStyle w:val="TableBody"/>
            </w:pPr>
            <w:r>
              <w:t>Enter the email addresses of the people who should receive notification of the status of the load process when the load is completed successfully or unsuccessfully. Multiple addresses should be separated by semicolons.</w:t>
            </w:r>
          </w:p>
        </w:tc>
      </w:tr>
      <w:tr w:rsidR="00916881" w14:paraId="7C245EEC" w14:textId="77777777" w:rsidTr="0009567D">
        <w:trPr>
          <w:cantSplit/>
        </w:trPr>
        <w:tc>
          <w:tcPr>
            <w:tcW w:w="2592" w:type="dxa"/>
            <w:tcBorders>
              <w:top w:val="single" w:sz="4" w:space="0" w:color="000000"/>
              <w:left w:val="single" w:sz="4" w:space="0" w:color="000000"/>
              <w:bottom w:val="single" w:sz="4" w:space="0" w:color="000000"/>
            </w:tcBorders>
          </w:tcPr>
          <w:p w14:paraId="42D12506" w14:textId="77777777" w:rsidR="00916881" w:rsidRPr="00F55F31" w:rsidRDefault="00916881" w:rsidP="00F55F31">
            <w:pPr>
              <w:pStyle w:val="TableBody"/>
              <w:rPr>
                <w:b/>
                <w:bCs/>
              </w:rPr>
            </w:pPr>
            <w:r w:rsidRPr="00F55F31">
              <w:rPr>
                <w:b/>
                <w:bCs/>
              </w:rPr>
              <w:t>Overwrite Exiting Records</w:t>
            </w:r>
          </w:p>
        </w:tc>
        <w:tc>
          <w:tcPr>
            <w:tcW w:w="5483" w:type="dxa"/>
            <w:tcBorders>
              <w:top w:val="single" w:sz="4" w:space="0" w:color="000000"/>
              <w:left w:val="single" w:sz="4" w:space="0" w:color="000000"/>
              <w:bottom w:val="single" w:sz="4" w:space="0" w:color="000000"/>
              <w:right w:val="single" w:sz="4" w:space="0" w:color="000000"/>
            </w:tcBorders>
          </w:tcPr>
          <w:p w14:paraId="6C8637D6" w14:textId="76989F42" w:rsidR="00916881" w:rsidRDefault="00916881" w:rsidP="00F55F31">
            <w:pPr>
              <w:pStyle w:val="TableBody"/>
            </w:pPr>
            <w:r>
              <w:t xml:space="preserve">In situations where the Downtime files were loaded, found to be in error and then reloaded, you </w:t>
            </w:r>
            <w:r w:rsidR="00F55F31">
              <w:t>must</w:t>
            </w:r>
            <w:r>
              <w:t xml:space="preserve"> use this option. </w:t>
            </w:r>
          </w:p>
          <w:p w14:paraId="7418F2B7" w14:textId="438D4B73" w:rsidR="00916881" w:rsidRDefault="00916881" w:rsidP="00F55F31">
            <w:pPr>
              <w:pStyle w:val="TableBody"/>
            </w:pPr>
            <w:r>
              <w:t xml:space="preserve">With this option, the downtime load process will overwrite any previously existing records for </w:t>
            </w:r>
            <w:r w:rsidR="004632A2">
              <w:t xml:space="preserve">the </w:t>
            </w:r>
            <w:r>
              <w:t>same date and Cashpoint.</w:t>
            </w:r>
          </w:p>
        </w:tc>
      </w:tr>
      <w:tr w:rsidR="00916881" w14:paraId="25EC6516" w14:textId="77777777" w:rsidTr="0009567D">
        <w:trPr>
          <w:cantSplit/>
        </w:trPr>
        <w:tc>
          <w:tcPr>
            <w:tcW w:w="2592" w:type="dxa"/>
            <w:tcBorders>
              <w:top w:val="single" w:sz="4" w:space="0" w:color="000000"/>
              <w:left w:val="single" w:sz="4" w:space="0" w:color="000000"/>
              <w:bottom w:val="single" w:sz="4" w:space="0" w:color="000000"/>
            </w:tcBorders>
          </w:tcPr>
          <w:p w14:paraId="1A5A7B19" w14:textId="77777777" w:rsidR="00916881" w:rsidRPr="00616C8B" w:rsidRDefault="00916881" w:rsidP="00616C8B">
            <w:pPr>
              <w:pStyle w:val="TableBody"/>
              <w:rPr>
                <w:b/>
                <w:bCs/>
              </w:rPr>
            </w:pPr>
            <w:r w:rsidRPr="00616C8B">
              <w:rPr>
                <w:b/>
                <w:bCs/>
              </w:rPr>
              <w:t>Run Stored Exclusion Rules</w:t>
            </w:r>
          </w:p>
        </w:tc>
        <w:tc>
          <w:tcPr>
            <w:tcW w:w="5483" w:type="dxa"/>
            <w:tcBorders>
              <w:top w:val="single" w:sz="4" w:space="0" w:color="000000"/>
              <w:left w:val="single" w:sz="4" w:space="0" w:color="000000"/>
              <w:bottom w:val="single" w:sz="4" w:space="0" w:color="000000"/>
              <w:right w:val="single" w:sz="4" w:space="0" w:color="000000"/>
            </w:tcBorders>
          </w:tcPr>
          <w:p w14:paraId="1C312F32" w14:textId="7974A238" w:rsidR="00916881" w:rsidRDefault="00916881" w:rsidP="00F55F31">
            <w:pPr>
              <w:pStyle w:val="TableBody"/>
              <w:rPr>
                <w:b/>
                <w:bCs/>
              </w:rPr>
            </w:pPr>
            <w:r>
              <w:t xml:space="preserve">Automatically starts the processes of the Enabled Exclusion Rules on the newly loaded data. See: </w:t>
            </w:r>
            <w:r w:rsidR="00027408" w:rsidRPr="00DA3475">
              <w:rPr>
                <w:b/>
                <w:bCs/>
                <w:color w:val="4F81BD" w:themeColor="accent1"/>
              </w:rPr>
              <w:fldChar w:fldCharType="begin"/>
            </w:r>
            <w:r w:rsidRPr="00DA3475">
              <w:rPr>
                <w:b/>
                <w:bCs/>
                <w:color w:val="4F81BD" w:themeColor="accent1"/>
              </w:rPr>
              <w:instrText xml:space="preserve"> REF _Ref251837206 \h </w:instrText>
            </w:r>
            <w:r w:rsidR="00F55F31"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00D57607" w:rsidRPr="00DA3475">
              <w:rPr>
                <w:color w:val="4F81BD" w:themeColor="accent1"/>
              </w:rPr>
              <w:t>Network</w:t>
            </w:r>
            <w:r w:rsidR="00D57607" w:rsidRPr="00DA3475">
              <w:rPr>
                <w:rFonts w:ascii="Wingdings" w:hAnsi="Wingdings"/>
                <w:color w:val="4F81BD" w:themeColor="accent1"/>
              </w:rPr>
              <w:t></w:t>
            </w:r>
            <w:r w:rsidR="00D57607" w:rsidRPr="00DA3475">
              <w:rPr>
                <w:color w:val="4F81BD" w:themeColor="accent1"/>
              </w:rPr>
              <w:t>Network Monitoring</w:t>
            </w:r>
            <w:r w:rsidR="00027408" w:rsidRPr="00DA3475">
              <w:rPr>
                <w:b/>
                <w:bCs/>
                <w:color w:val="4F81BD" w:themeColor="accent1"/>
              </w:rPr>
              <w:fldChar w:fldCharType="end"/>
            </w:r>
          </w:p>
        </w:tc>
      </w:tr>
      <w:tr w:rsidR="00916881" w14:paraId="00AA5AC1" w14:textId="77777777" w:rsidTr="0009567D">
        <w:trPr>
          <w:cantSplit/>
        </w:trPr>
        <w:tc>
          <w:tcPr>
            <w:tcW w:w="2592" w:type="dxa"/>
            <w:tcBorders>
              <w:top w:val="single" w:sz="4" w:space="0" w:color="000000"/>
              <w:left w:val="single" w:sz="4" w:space="0" w:color="000000"/>
              <w:bottom w:val="single" w:sz="4" w:space="0" w:color="000000"/>
            </w:tcBorders>
          </w:tcPr>
          <w:p w14:paraId="78EEC140" w14:textId="77777777" w:rsidR="00916881" w:rsidRPr="00616C8B" w:rsidRDefault="00916881" w:rsidP="00616C8B">
            <w:pPr>
              <w:pStyle w:val="TableBody"/>
              <w:rPr>
                <w:b/>
                <w:bCs/>
              </w:rPr>
            </w:pPr>
            <w:r w:rsidRPr="00616C8B">
              <w:rPr>
                <w:b/>
                <w:bCs/>
              </w:rPr>
              <w:t>Load Downtime Button</w:t>
            </w:r>
          </w:p>
        </w:tc>
        <w:tc>
          <w:tcPr>
            <w:tcW w:w="5483" w:type="dxa"/>
            <w:tcBorders>
              <w:top w:val="single" w:sz="4" w:space="0" w:color="000000"/>
              <w:left w:val="single" w:sz="4" w:space="0" w:color="000000"/>
              <w:bottom w:val="single" w:sz="4" w:space="0" w:color="000000"/>
              <w:right w:val="single" w:sz="4" w:space="0" w:color="000000"/>
            </w:tcBorders>
          </w:tcPr>
          <w:p w14:paraId="7A78A04B" w14:textId="77777777" w:rsidR="00916881" w:rsidRDefault="00916881" w:rsidP="00F55F31">
            <w:pPr>
              <w:pStyle w:val="TableBody"/>
            </w:pPr>
            <w:r>
              <w:t>Loads the Downtime files into the system based on the file selected and the options.</w:t>
            </w:r>
          </w:p>
        </w:tc>
      </w:tr>
    </w:tbl>
    <w:p w14:paraId="187ECEFA" w14:textId="524045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53D714F0" w14:textId="77777777" w:rsidR="00916881" w:rsidRDefault="00916881" w:rsidP="00C576DF">
      <w:pPr>
        <w:pStyle w:val="BodyText"/>
      </w:pPr>
    </w:p>
    <w:p w14:paraId="7D4B21A6" w14:textId="77777777" w:rsidR="00916881" w:rsidRDefault="00916881" w:rsidP="00392779">
      <w:pPr>
        <w:pStyle w:val="Heading2"/>
      </w:pPr>
      <w:bookmarkStart w:id="1598" w:name="_Ref236038655"/>
      <w:bookmarkStart w:id="1599" w:name="_Ref236108857"/>
      <w:bookmarkStart w:id="1600" w:name="_Ref236109037"/>
      <w:bookmarkStart w:id="1601" w:name="_Toc128718644"/>
      <w:r>
        <w:lastRenderedPageBreak/>
        <w:t>Processing</w:t>
      </w:r>
      <w:r>
        <w:rPr>
          <w:rFonts w:ascii="Wingdings" w:hAnsi="Wingdings"/>
        </w:rPr>
        <w:t></w:t>
      </w:r>
      <w:r>
        <w:t>Load</w:t>
      </w:r>
      <w:r>
        <w:rPr>
          <w:rFonts w:ascii="Wingdings" w:hAnsi="Wingdings"/>
        </w:rPr>
        <w:t></w:t>
      </w:r>
      <w:r>
        <w:t>Load Validation Settings Page</w:t>
      </w:r>
      <w:bookmarkEnd w:id="1585"/>
      <w:bookmarkEnd w:id="1598"/>
      <w:bookmarkEnd w:id="1599"/>
      <w:bookmarkEnd w:id="1600"/>
      <w:bookmarkEnd w:id="1601"/>
    </w:p>
    <w:p w14:paraId="4656D963" w14:textId="68DBD8CC" w:rsidR="00916881" w:rsidRDefault="00916881" w:rsidP="00616C8B">
      <w:pPr>
        <w:pStyle w:val="BodyText"/>
      </w:pPr>
      <w:r>
        <w:t>The load validation in OptiCash helps to determine the data health indicators based on validations over the historical data. This screen allows configuring the validation settings for balances. Under the validations settings, you will see a list of warning and error descriptions. You have the option to turn the validation settings on or off by checking the box. Some of the settings require setting a threshold amount. The following table will help to understand the validations provided by OptiCash when loading balances.</w:t>
      </w:r>
    </w:p>
    <w:p w14:paraId="55190391" w14:textId="77777777" w:rsidR="00616C8B" w:rsidRDefault="00616C8B" w:rsidP="00616C8B">
      <w:pPr>
        <w:pStyle w:val="BodyText"/>
      </w:pPr>
    </w:p>
    <w:p w14:paraId="0CDE7D04" w14:textId="4A57B1DE" w:rsidR="00916881" w:rsidRDefault="00916881" w:rsidP="00F63174">
      <w:pPr>
        <w:pStyle w:val="Caption"/>
        <w:spacing w:before="0" w:after="120"/>
        <w:ind w:left="187" w:hanging="187"/>
        <w:outlineLvl w:val="0"/>
      </w:pPr>
      <w:bookmarkStart w:id="1602" w:name="_Toc128632397"/>
      <w:r>
        <w:t xml:space="preserve">Figure </w:t>
      </w:r>
      <w:ins w:id="1603" w:author="Robbie Moses" w:date="2023-03-02T06:45:00Z">
        <w:r w:rsidR="00624EA3">
          <w:fldChar w:fldCharType="begin"/>
        </w:r>
        <w:r w:rsidR="00624EA3">
          <w:instrText xml:space="preserve"> SEQ Figure \* ARABIC </w:instrText>
        </w:r>
      </w:ins>
      <w:r w:rsidR="00624EA3">
        <w:fldChar w:fldCharType="separate"/>
      </w:r>
      <w:ins w:id="1604" w:author="Robbie Moses" w:date="2023-03-02T06:45:00Z">
        <w:r w:rsidR="00624EA3">
          <w:rPr>
            <w:noProof/>
          </w:rPr>
          <w:t>78</w:t>
        </w:r>
        <w:r w:rsidR="00624EA3">
          <w:fldChar w:fldCharType="end"/>
        </w:r>
      </w:ins>
      <w:ins w:id="1605" w:author="Moses, Robbie" w:date="2023-02-22T02:39:00Z">
        <w:del w:id="1606" w:author="Robbie Moses" w:date="2023-03-02T06:45:00Z">
          <w:r w:rsidR="003B5D4F" w:rsidDel="00624EA3">
            <w:fldChar w:fldCharType="begin"/>
          </w:r>
          <w:r w:rsidR="003B5D4F" w:rsidDel="00624EA3">
            <w:delInstrText xml:space="preserve"> SEQ Figure \* ARABIC </w:delInstrText>
          </w:r>
        </w:del>
      </w:ins>
      <w:del w:id="1607" w:author="Robbie Moses" w:date="2023-03-02T06:45:00Z">
        <w:r w:rsidR="003B5D4F" w:rsidDel="00624EA3">
          <w:fldChar w:fldCharType="separate"/>
        </w:r>
      </w:del>
      <w:ins w:id="1608" w:author="Moses, Robbie" w:date="2023-02-22T02:39:00Z">
        <w:del w:id="1609" w:author="Robbie Moses" w:date="2023-03-02T06:45:00Z">
          <w:r w:rsidR="003B5D4F" w:rsidDel="00624EA3">
            <w:rPr>
              <w:noProof/>
            </w:rPr>
            <w:delText>77</w:delText>
          </w:r>
          <w:r w:rsidR="003B5D4F" w:rsidDel="00624EA3">
            <w:fldChar w:fldCharType="end"/>
          </w:r>
        </w:del>
      </w:ins>
      <w:del w:id="1610"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77</w:delText>
        </w:r>
        <w:r w:rsidRPr="62692672" w:rsidDel="003B5D4F">
          <w:rPr>
            <w:noProof/>
          </w:rPr>
          <w:fldChar w:fldCharType="end"/>
        </w:r>
      </w:del>
      <w:r>
        <w:t>: Validation Settings Page</w:t>
      </w:r>
      <w:bookmarkEnd w:id="1602"/>
    </w:p>
    <w:p w14:paraId="4E6EB1F5" w14:textId="6E47CA3A" w:rsidR="00916881" w:rsidRDefault="6DFF9690" w:rsidP="00C576DF">
      <w:pPr>
        <w:pStyle w:val="BodyText"/>
      </w:pPr>
      <w:r>
        <w:rPr>
          <w:noProof/>
        </w:rPr>
        <w:drawing>
          <wp:inline distT="0" distB="0" distL="0" distR="0" wp14:anchorId="7EE75929" wp14:editId="7A5D503B">
            <wp:extent cx="4933950" cy="3515438"/>
            <wp:effectExtent l="76200" t="76200" r="133350" b="142240"/>
            <wp:docPr id="1517190975" name="Picture 151719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4935414" cy="351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102E89" w14:textId="7073ADA8" w:rsidR="00916881" w:rsidRDefault="00916881" w:rsidP="00F63174">
      <w:pPr>
        <w:pStyle w:val="Caption"/>
        <w:spacing w:before="0" w:after="120"/>
        <w:ind w:left="187" w:hanging="187"/>
        <w:outlineLvl w:val="0"/>
      </w:pPr>
      <w:bookmarkStart w:id="1611" w:name="_Toc128631015"/>
      <w:r>
        <w:t xml:space="preserve">Table </w:t>
      </w:r>
      <w:r w:rsidR="00027408">
        <w:fldChar w:fldCharType="begin"/>
      </w:r>
      <w:r>
        <w:instrText xml:space="preserve"> SEQ "Table" \*Arabic </w:instrText>
      </w:r>
      <w:r w:rsidR="00027408">
        <w:fldChar w:fldCharType="separate"/>
      </w:r>
      <w:r w:rsidR="00D57607">
        <w:rPr>
          <w:noProof/>
        </w:rPr>
        <w:t>61</w:t>
      </w:r>
      <w:r w:rsidR="00027408">
        <w:rPr>
          <w:noProof/>
        </w:rPr>
        <w:fldChar w:fldCharType="end"/>
      </w:r>
      <w:r>
        <w:t>: Validation Settings Description</w:t>
      </w:r>
      <w:bookmarkEnd w:id="1611"/>
    </w:p>
    <w:tbl>
      <w:tblPr>
        <w:tblW w:w="0" w:type="auto"/>
        <w:tblInd w:w="467" w:type="dxa"/>
        <w:tblLayout w:type="fixed"/>
        <w:tblCellMar>
          <w:left w:w="79" w:type="dxa"/>
          <w:right w:w="79" w:type="dxa"/>
        </w:tblCellMar>
        <w:tblLook w:val="0000" w:firstRow="0" w:lastRow="0" w:firstColumn="0" w:lastColumn="0" w:noHBand="0" w:noVBand="0"/>
      </w:tblPr>
      <w:tblGrid>
        <w:gridCol w:w="2660"/>
        <w:gridCol w:w="5415"/>
        <w:gridCol w:w="10"/>
      </w:tblGrid>
      <w:tr w:rsidR="00916881" w14:paraId="600D504C" w14:textId="77777777" w:rsidTr="00616C8B">
        <w:trPr>
          <w:gridAfter w:val="1"/>
          <w:wAfter w:w="10" w:type="dxa"/>
          <w:tblHeader/>
        </w:trPr>
        <w:tc>
          <w:tcPr>
            <w:tcW w:w="2660" w:type="dxa"/>
            <w:tcBorders>
              <w:top w:val="single" w:sz="4" w:space="0" w:color="000000"/>
              <w:left w:val="single" w:sz="4" w:space="0" w:color="000000"/>
              <w:bottom w:val="double" w:sz="1" w:space="0" w:color="000000"/>
            </w:tcBorders>
            <w:shd w:val="clear" w:color="auto" w:fill="60C03A"/>
          </w:tcPr>
          <w:p w14:paraId="48D61E80" w14:textId="77777777" w:rsidR="00916881" w:rsidRDefault="00916881" w:rsidP="00616C8B">
            <w:pPr>
              <w:pStyle w:val="TableHeading"/>
            </w:pPr>
            <w:r>
              <w:t>Warning/Error Name</w:t>
            </w:r>
          </w:p>
        </w:tc>
        <w:tc>
          <w:tcPr>
            <w:tcW w:w="5415" w:type="dxa"/>
            <w:tcBorders>
              <w:top w:val="single" w:sz="4" w:space="0" w:color="000000"/>
              <w:left w:val="single" w:sz="4" w:space="0" w:color="000000"/>
              <w:bottom w:val="double" w:sz="1" w:space="0" w:color="000000"/>
              <w:right w:val="single" w:sz="4" w:space="0" w:color="000000"/>
            </w:tcBorders>
            <w:shd w:val="clear" w:color="auto" w:fill="60C03A"/>
          </w:tcPr>
          <w:p w14:paraId="595D0172" w14:textId="77777777" w:rsidR="00916881" w:rsidRDefault="00916881" w:rsidP="00616C8B">
            <w:pPr>
              <w:pStyle w:val="TableHeading"/>
            </w:pPr>
            <w:r>
              <w:t>Description of Warning or Error Check</w:t>
            </w:r>
          </w:p>
        </w:tc>
      </w:tr>
      <w:tr w:rsidR="00916881" w14:paraId="269CD78C" w14:textId="77777777" w:rsidTr="00616C8B">
        <w:trPr>
          <w:gridAfter w:val="1"/>
          <w:wAfter w:w="10" w:type="dxa"/>
        </w:trPr>
        <w:tc>
          <w:tcPr>
            <w:tcW w:w="2660" w:type="dxa"/>
            <w:tcBorders>
              <w:left w:val="single" w:sz="4" w:space="0" w:color="000000"/>
              <w:bottom w:val="single" w:sz="4" w:space="0" w:color="000000"/>
            </w:tcBorders>
          </w:tcPr>
          <w:p w14:paraId="79CE644C" w14:textId="77777777" w:rsidR="00916881" w:rsidRPr="00FE57EF" w:rsidRDefault="00916881" w:rsidP="00FE57EF">
            <w:pPr>
              <w:pStyle w:val="TableBody"/>
              <w:rPr>
                <w:b/>
                <w:bCs/>
              </w:rPr>
            </w:pPr>
            <w:r w:rsidRPr="00FE57EF">
              <w:rPr>
                <w:b/>
                <w:bCs/>
              </w:rPr>
              <w:t>Inconsistent Balance Info</w:t>
            </w:r>
          </w:p>
        </w:tc>
        <w:tc>
          <w:tcPr>
            <w:tcW w:w="5415" w:type="dxa"/>
            <w:tcBorders>
              <w:left w:val="single" w:sz="4" w:space="0" w:color="000000"/>
              <w:bottom w:val="single" w:sz="4" w:space="0" w:color="000000"/>
              <w:right w:val="single" w:sz="4" w:space="0" w:color="000000"/>
            </w:tcBorders>
          </w:tcPr>
          <w:p w14:paraId="7DEABF00" w14:textId="1413FC8D" w:rsidR="00916881" w:rsidRDefault="00916881" w:rsidP="00616C8B">
            <w:pPr>
              <w:pStyle w:val="TableBody"/>
            </w:pPr>
            <w:r>
              <w:t xml:space="preserve">OptiCash validates the quality of the balances loaded on the daily basis. Balance information is used in the OptiCash recommendation </w:t>
            </w:r>
            <w:r w:rsidR="00616C8B">
              <w:t>process,</w:t>
            </w:r>
            <w:r>
              <w:t xml:space="preserve"> and inconsistent or poor data quality will adversely affect the quality of the recommendations.  </w:t>
            </w:r>
          </w:p>
          <w:p w14:paraId="31AE6BE5" w14:textId="77777777" w:rsidR="00916881" w:rsidRDefault="00916881" w:rsidP="00616C8B">
            <w:pPr>
              <w:pStyle w:val="TableBody"/>
            </w:pPr>
            <w:r>
              <w:t>OptiCash will look into balances to make sure the following rules are followed:</w:t>
            </w:r>
          </w:p>
          <w:p w14:paraId="0B6E04A4" w14:textId="77777777" w:rsidR="00916881" w:rsidRDefault="00916881" w:rsidP="00616C8B">
            <w:pPr>
              <w:pStyle w:val="TableBody"/>
            </w:pPr>
            <w:r>
              <w:lastRenderedPageBreak/>
              <w:t xml:space="preserve">The Opening Balance must equal the closing balance of the prior day </w:t>
            </w:r>
          </w:p>
          <w:p w14:paraId="16B4AFE4" w14:textId="77777777" w:rsidR="00916881" w:rsidRDefault="00916881" w:rsidP="00616C8B">
            <w:pPr>
              <w:pStyle w:val="TableBody"/>
            </w:pPr>
            <w:r>
              <w:t>The closing balance for the day must follow this calculation:</w:t>
            </w:r>
          </w:p>
          <w:p w14:paraId="2CCC8D07" w14:textId="77777777" w:rsidR="00916881" w:rsidRDefault="00916881" w:rsidP="00616C8B">
            <w:pPr>
              <w:pStyle w:val="TableBody"/>
              <w:rPr>
                <w:b/>
                <w:bCs/>
              </w:rPr>
            </w:pPr>
            <w:r>
              <w:rPr>
                <w:b/>
                <w:bCs/>
              </w:rPr>
              <w:t>For Branches</w:t>
            </w:r>
          </w:p>
          <w:p w14:paraId="3E4B1F28" w14:textId="77777777" w:rsidR="00916881" w:rsidRDefault="00916881" w:rsidP="00616C8B">
            <w:pPr>
              <w:pStyle w:val="TableBody"/>
            </w:pPr>
            <w:r>
              <w:t>Closing Balance = Opening Balance + Delivery - Return +Deposits – Withdrawals + ATM Ship In – ATM Ship Out</w:t>
            </w:r>
          </w:p>
          <w:p w14:paraId="62F724A9" w14:textId="77777777" w:rsidR="00916881" w:rsidRDefault="00916881" w:rsidP="00616C8B">
            <w:pPr>
              <w:pStyle w:val="TableBody"/>
              <w:rPr>
                <w:b/>
                <w:bCs/>
              </w:rPr>
            </w:pPr>
            <w:r>
              <w:rPr>
                <w:b/>
                <w:bCs/>
              </w:rPr>
              <w:t>For ATMs</w:t>
            </w:r>
          </w:p>
          <w:p w14:paraId="3E464D26" w14:textId="77777777" w:rsidR="00916881" w:rsidRDefault="00916881" w:rsidP="00616C8B">
            <w:pPr>
              <w:pStyle w:val="TableBody"/>
            </w:pPr>
            <w:r>
              <w:t>Closing Balance = Opening Balance + Delivery – (Return) – Withdrawals</w:t>
            </w:r>
          </w:p>
          <w:p w14:paraId="2A0A77E8" w14:textId="4CF3B492" w:rsidR="00916881" w:rsidRDefault="00916881" w:rsidP="00616C8B">
            <w:pPr>
              <w:pStyle w:val="TableBody"/>
            </w:pPr>
            <w:r>
              <w:t xml:space="preserve">Check the box if you want the system to alert </w:t>
            </w:r>
            <w:r w:rsidR="00391D04">
              <w:t xml:space="preserve">you </w:t>
            </w:r>
            <w:r>
              <w:t xml:space="preserve">when the balance information is inconsistent. </w:t>
            </w:r>
          </w:p>
          <w:p w14:paraId="115D3204" w14:textId="3C632F5D" w:rsidR="00916881" w:rsidRDefault="00916881" w:rsidP="00616C8B">
            <w:pPr>
              <w:pStyle w:val="TableBody"/>
            </w:pPr>
            <w:r>
              <w:t xml:space="preserve">A warning message is generated when the balance inconsistency amount (amount discrepancy from the calculated closing balance based on the formula above) exceeds </w:t>
            </w:r>
            <w:r w:rsidR="00391D04">
              <w:t xml:space="preserve">the </w:t>
            </w:r>
            <w:r>
              <w:rPr>
                <w:b/>
                <w:iCs/>
              </w:rPr>
              <w:t>Threshold Amount</w:t>
            </w:r>
            <w:r>
              <w:t xml:space="preserve"> </w:t>
            </w:r>
            <w:r>
              <w:rPr>
                <w:iCs/>
              </w:rPr>
              <w:t>entered here</w:t>
            </w:r>
            <w:r>
              <w:t>.</w:t>
            </w:r>
          </w:p>
          <w:p w14:paraId="3F54786E" w14:textId="20D5E87B" w:rsidR="00916881" w:rsidRDefault="00916881" w:rsidP="00616C8B">
            <w:pPr>
              <w:pStyle w:val="TableNote"/>
            </w:pPr>
            <w:r w:rsidRPr="003B5D4F">
              <w:rPr>
                <w:b/>
                <w:bCs/>
                <w:rPrChange w:id="1612" w:author="Moses, Robbie" w:date="2023-02-22T01:48:00Z">
                  <w:rPr/>
                </w:rPrChange>
              </w:rPr>
              <w:t>Note</w:t>
            </w:r>
            <w:r>
              <w:t xml:space="preserve"> that </w:t>
            </w:r>
            <w:r w:rsidR="00391D04">
              <w:t xml:space="preserve">the </w:t>
            </w:r>
            <w:r>
              <w:t xml:space="preserve">Threshold Amount will take into consideration both negative and positive discrepancies, as it will alert any absolute value of discrepancy being greater than </w:t>
            </w:r>
            <w:r w:rsidR="00391D04">
              <w:t xml:space="preserve">the </w:t>
            </w:r>
            <w:r>
              <w:t xml:space="preserve">threshold amount. </w:t>
            </w:r>
          </w:p>
        </w:tc>
      </w:tr>
      <w:tr w:rsidR="00916881" w14:paraId="517B3A8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A05E98D"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0038FFC5" wp14:editId="25B8CDA8">
                      <wp:extent cx="496570" cy="504190"/>
                      <wp:effectExtent l="1270" t="5080" r="6985" b="5080"/>
                      <wp:docPr id="42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8" name="Rectangle 4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9" name="Freeform 4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30" name="Freeform 4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9F24A1F" id="Group 3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">
                      <v:rect id="Rectangle 4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" filled="f" stroked="f">
                        <v:stroke joinstyle="round"/>
                      </v:rect>
                      <v:shape id="Freeform 4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15" w:type="dxa"/>
            <w:tcBorders>
              <w:top w:val="single" w:sz="4" w:space="0" w:color="000000"/>
              <w:left w:val="single" w:sz="4" w:space="0" w:color="000000"/>
              <w:bottom w:val="single" w:sz="4" w:space="0" w:color="000000"/>
              <w:right w:val="single" w:sz="4" w:space="0" w:color="000000"/>
            </w:tcBorders>
          </w:tcPr>
          <w:p w14:paraId="7FDDC24D" w14:textId="6AD5FA0D" w:rsidR="00916881" w:rsidRDefault="00916881" w:rsidP="00616C8B">
            <w:pPr>
              <w:pStyle w:val="TableBody"/>
            </w:pPr>
            <w:r>
              <w:t xml:space="preserve">Usually, </w:t>
            </w:r>
            <w:r w:rsidR="00391D04">
              <w:t xml:space="preserve">the </w:t>
            </w:r>
            <w:r>
              <w:t xml:space="preserve">threshold amount is a good tool for clients loading balance details in decimals. </w:t>
            </w:r>
            <w:r w:rsidR="002F1CD1">
              <w:t xml:space="preserve">The balance </w:t>
            </w:r>
            <w:r>
              <w:t xml:space="preserve">calculation formula rounds up the numbers to the nearest whole number. </w:t>
            </w:r>
          </w:p>
          <w:p w14:paraId="7973FC61" w14:textId="77777777" w:rsidR="00916881" w:rsidRPr="003B5D4F" w:rsidRDefault="00916881" w:rsidP="00616C8B">
            <w:pPr>
              <w:pStyle w:val="TableBody"/>
              <w:rPr>
                <w:b/>
                <w:u w:val="single"/>
                <w:rPrChange w:id="1613" w:author="Moses, Robbie" w:date="2023-02-22T01:48:00Z">
                  <w:rPr>
                    <w:b/>
                  </w:rPr>
                </w:rPrChange>
              </w:rPr>
            </w:pPr>
            <w:r w:rsidRPr="003B5D4F">
              <w:rPr>
                <w:b/>
                <w:u w:val="single"/>
                <w:rPrChange w:id="1614" w:author="Moses, Robbie" w:date="2023-02-22T01:48:00Z">
                  <w:rPr>
                    <w:b/>
                  </w:rPr>
                </w:rPrChange>
              </w:rPr>
              <w:t xml:space="preserve">Example: </w:t>
            </w:r>
          </w:p>
          <w:p w14:paraId="71A6118B" w14:textId="77777777" w:rsidR="00916881" w:rsidRDefault="00916881" w:rsidP="00616C8B">
            <w:pPr>
              <w:pStyle w:val="TableBody"/>
            </w:pPr>
            <w:r>
              <w:t>Balances loaded with the following decimals:</w:t>
            </w:r>
          </w:p>
          <w:p w14:paraId="0AFBE887" w14:textId="77777777" w:rsidR="00916881" w:rsidRDefault="00916881" w:rsidP="00616C8B">
            <w:pPr>
              <w:pStyle w:val="TableBody"/>
            </w:pPr>
            <w:r>
              <w:t>Starting balance 100.5 EUR</w:t>
            </w:r>
          </w:p>
          <w:p w14:paraId="7D142D39" w14:textId="77777777" w:rsidR="00916881" w:rsidRDefault="00916881" w:rsidP="00616C8B">
            <w:pPr>
              <w:pStyle w:val="TableBody"/>
            </w:pPr>
            <w:r>
              <w:t>Withdrawals 0 EUR</w:t>
            </w:r>
          </w:p>
          <w:p w14:paraId="0A17EE07" w14:textId="77777777" w:rsidR="00916881" w:rsidRDefault="00916881" w:rsidP="00616C8B">
            <w:pPr>
              <w:pStyle w:val="TableBody"/>
            </w:pPr>
            <w:r>
              <w:t>Deposits  10.5 EUR</w:t>
            </w:r>
          </w:p>
          <w:p w14:paraId="53134202" w14:textId="77777777" w:rsidR="00916881" w:rsidRDefault="00916881" w:rsidP="00616C8B">
            <w:pPr>
              <w:pStyle w:val="TableBody"/>
            </w:pPr>
            <w:r>
              <w:t>Closing Balance 111.0 EUR (while other fields are 0).</w:t>
            </w:r>
          </w:p>
          <w:p w14:paraId="24D81ACC" w14:textId="77777777" w:rsidR="00916881" w:rsidRDefault="00916881" w:rsidP="00616C8B">
            <w:pPr>
              <w:pStyle w:val="TableBody"/>
            </w:pPr>
            <w:r>
              <w:t>Rounding of balance data:</w:t>
            </w:r>
          </w:p>
          <w:p w14:paraId="1188D64F" w14:textId="77777777" w:rsidR="00916881" w:rsidRDefault="00916881" w:rsidP="00616C8B">
            <w:pPr>
              <w:pStyle w:val="TableBody"/>
            </w:pPr>
            <w:r>
              <w:t>Starting balance 101 EUR</w:t>
            </w:r>
          </w:p>
          <w:p w14:paraId="49925224" w14:textId="77777777" w:rsidR="00916881" w:rsidRDefault="00916881" w:rsidP="00616C8B">
            <w:pPr>
              <w:pStyle w:val="TableBody"/>
            </w:pPr>
            <w:r>
              <w:t>Withdrawals 0 EUR</w:t>
            </w:r>
          </w:p>
          <w:p w14:paraId="0D6606D3" w14:textId="77777777" w:rsidR="00916881" w:rsidRDefault="00916881" w:rsidP="00616C8B">
            <w:pPr>
              <w:pStyle w:val="TableBody"/>
            </w:pPr>
            <w:r>
              <w:t>Deposits  11 EUR</w:t>
            </w:r>
          </w:p>
          <w:p w14:paraId="1E2074AB" w14:textId="77777777" w:rsidR="00916881" w:rsidRDefault="00916881" w:rsidP="00616C8B">
            <w:pPr>
              <w:pStyle w:val="TableBody"/>
            </w:pPr>
            <w:r>
              <w:t>Closing Balance 111 EUR</w:t>
            </w:r>
          </w:p>
          <w:p w14:paraId="5E287772" w14:textId="18CF8C51" w:rsidR="00916881" w:rsidRDefault="00916881" w:rsidP="00616C8B">
            <w:pPr>
              <w:pStyle w:val="TableBody"/>
            </w:pPr>
            <w:r>
              <w:t xml:space="preserve">In such </w:t>
            </w:r>
            <w:r w:rsidR="002F1CD1">
              <w:t xml:space="preserve">a </w:t>
            </w:r>
            <w:r>
              <w:t xml:space="preserve">case, OptiCash will generate an alert since </w:t>
            </w:r>
            <w:r w:rsidR="002F1CD1">
              <w:t xml:space="preserve">the </w:t>
            </w:r>
            <w:r>
              <w:t xml:space="preserve">calculation of 101EUR+11EUR = 112EUR. If a threshold amount of 1 is defined, OptiCash will not generate such </w:t>
            </w:r>
            <w:r>
              <w:lastRenderedPageBreak/>
              <w:t>balance inconsistency error, as the balance discrepancy is not greater than 1.</w:t>
            </w:r>
          </w:p>
        </w:tc>
      </w:tr>
      <w:tr w:rsidR="00916881" w14:paraId="51DAD305"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7F809538" w14:textId="77777777" w:rsidR="00916881" w:rsidRPr="00FE57EF" w:rsidRDefault="00916881" w:rsidP="00FE57EF">
            <w:pPr>
              <w:pStyle w:val="TableBody"/>
              <w:rPr>
                <w:b/>
                <w:bCs/>
              </w:rPr>
            </w:pPr>
            <w:r w:rsidRPr="00FE57EF">
              <w:rPr>
                <w:b/>
                <w:bCs/>
              </w:rPr>
              <w:lastRenderedPageBreak/>
              <w:t>Closing Balance Exceeds Max Capacity</w:t>
            </w:r>
          </w:p>
        </w:tc>
        <w:tc>
          <w:tcPr>
            <w:tcW w:w="5415" w:type="dxa"/>
            <w:tcBorders>
              <w:top w:val="single" w:sz="4" w:space="0" w:color="000000"/>
              <w:left w:val="single" w:sz="4" w:space="0" w:color="000000"/>
              <w:bottom w:val="single" w:sz="4" w:space="0" w:color="000000"/>
              <w:right w:val="single" w:sz="4" w:space="0" w:color="000000"/>
            </w:tcBorders>
          </w:tcPr>
          <w:p w14:paraId="02E97930" w14:textId="77777777" w:rsidR="00916881" w:rsidRDefault="00916881" w:rsidP="00011894">
            <w:pPr>
              <w:pStyle w:val="TableBody"/>
            </w:pPr>
            <w:r>
              <w:t>OptiCash issues a warning when balances are over the capacity of a Cashpoint.</w:t>
            </w:r>
          </w:p>
        </w:tc>
      </w:tr>
      <w:tr w:rsidR="00916881" w14:paraId="5195F2D0"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52DE4394" w14:textId="77777777" w:rsidR="00916881" w:rsidRPr="00FE57EF" w:rsidRDefault="00916881" w:rsidP="00FE57EF">
            <w:pPr>
              <w:pStyle w:val="TableBody"/>
              <w:rPr>
                <w:b/>
                <w:bCs/>
              </w:rPr>
            </w:pPr>
            <w:r w:rsidRPr="00FE57EF">
              <w:rPr>
                <w:b/>
                <w:bCs/>
              </w:rPr>
              <w:t>Negative Closing Balance</w:t>
            </w:r>
          </w:p>
        </w:tc>
        <w:tc>
          <w:tcPr>
            <w:tcW w:w="5415" w:type="dxa"/>
            <w:tcBorders>
              <w:top w:val="single" w:sz="4" w:space="0" w:color="000000"/>
              <w:left w:val="single" w:sz="4" w:space="0" w:color="000000"/>
              <w:bottom w:val="single" w:sz="4" w:space="0" w:color="000000"/>
              <w:right w:val="single" w:sz="4" w:space="0" w:color="000000"/>
            </w:tcBorders>
          </w:tcPr>
          <w:p w14:paraId="33D370AA" w14:textId="77777777" w:rsidR="00916881" w:rsidRDefault="00916881" w:rsidP="00011894">
            <w:pPr>
              <w:pStyle w:val="TableBody"/>
            </w:pPr>
            <w:r>
              <w:t>OptiCash generates a warning when the closing balance is negative.</w:t>
            </w:r>
          </w:p>
        </w:tc>
      </w:tr>
      <w:tr w:rsidR="00916881" w14:paraId="06CFD8DD"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090F33A" w14:textId="77777777" w:rsidR="00916881" w:rsidRPr="00FE57EF" w:rsidRDefault="00916881" w:rsidP="00FE57EF">
            <w:pPr>
              <w:pStyle w:val="TableBody"/>
              <w:rPr>
                <w:b/>
                <w:bCs/>
              </w:rPr>
            </w:pPr>
            <w:r w:rsidRPr="00FE57EF">
              <w:rPr>
                <w:b/>
                <w:bCs/>
              </w:rPr>
              <w:t>Forecast Discrepancy</w:t>
            </w:r>
          </w:p>
        </w:tc>
        <w:tc>
          <w:tcPr>
            <w:tcW w:w="5415" w:type="dxa"/>
            <w:tcBorders>
              <w:top w:val="single" w:sz="4" w:space="0" w:color="000000"/>
              <w:left w:val="single" w:sz="4" w:space="0" w:color="000000"/>
              <w:bottom w:val="single" w:sz="4" w:space="0" w:color="000000"/>
              <w:right w:val="single" w:sz="4" w:space="0" w:color="000000"/>
            </w:tcBorders>
          </w:tcPr>
          <w:p w14:paraId="53CFAD7E" w14:textId="77777777" w:rsidR="00916881" w:rsidRDefault="00916881" w:rsidP="00011894">
            <w:pPr>
              <w:pStyle w:val="TableBody"/>
            </w:pPr>
            <w:r>
              <w:t>OptiCash compares the Actual Net Demand vs. Forecasted Net Demand using the following percentage calculation:</w:t>
            </w:r>
          </w:p>
          <w:p w14:paraId="613FA82B" w14:textId="77777777" w:rsidR="00916881" w:rsidRDefault="00916881" w:rsidP="00011894">
            <w:pPr>
              <w:pStyle w:val="TableBody"/>
            </w:pPr>
            <w:r>
              <w:t>(Actual Demand– Forecasted Demand)/Forecast Demand = % Forecast Discrepancy</w:t>
            </w:r>
          </w:p>
          <w:p w14:paraId="6223666A" w14:textId="6D46C8EE" w:rsidR="00916881" w:rsidRDefault="00916881" w:rsidP="00011894">
            <w:pPr>
              <w:pStyle w:val="TableBody"/>
            </w:pPr>
            <w:r>
              <w:t xml:space="preserve">A warning message is generated when the % Forecast Discrepancy (as calculated above) exceeds </w:t>
            </w:r>
            <w:r w:rsidR="002F1CD1">
              <w:t xml:space="preserve">the </w:t>
            </w:r>
            <w:r>
              <w:rPr>
                <w:b/>
                <w:iCs/>
              </w:rPr>
              <w:t>Threshold Percentage</w:t>
            </w:r>
            <w:r>
              <w:t>.</w:t>
            </w:r>
          </w:p>
          <w:p w14:paraId="031CE6D3" w14:textId="77777777" w:rsidR="00916881" w:rsidRDefault="00916881" w:rsidP="00011894">
            <w:pPr>
              <w:pStyle w:val="TableBody"/>
            </w:pPr>
            <w:r>
              <w:t xml:space="preserve">If the box is checked, the system will alert of forecast discrepancies, based on the threshold percentage entered. </w:t>
            </w:r>
          </w:p>
        </w:tc>
      </w:tr>
      <w:tr w:rsidR="00916881" w14:paraId="6A111CE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6EBF5034" w14:textId="77777777" w:rsidR="00916881" w:rsidRPr="00FE57EF" w:rsidRDefault="00916881" w:rsidP="00FE57EF">
            <w:pPr>
              <w:pStyle w:val="TableBody"/>
              <w:rPr>
                <w:b/>
                <w:bCs/>
              </w:rPr>
            </w:pPr>
            <w:r w:rsidRPr="00FE57EF">
              <w:rPr>
                <w:b/>
                <w:bCs/>
              </w:rPr>
              <w:t>Zero Closing Balance</w:t>
            </w:r>
          </w:p>
        </w:tc>
        <w:tc>
          <w:tcPr>
            <w:tcW w:w="5415" w:type="dxa"/>
            <w:tcBorders>
              <w:top w:val="single" w:sz="4" w:space="0" w:color="000000"/>
              <w:left w:val="single" w:sz="4" w:space="0" w:color="000000"/>
              <w:bottom w:val="single" w:sz="4" w:space="0" w:color="000000"/>
              <w:right w:val="single" w:sz="4" w:space="0" w:color="000000"/>
            </w:tcBorders>
          </w:tcPr>
          <w:p w14:paraId="3C74DB62" w14:textId="77777777" w:rsidR="00916881" w:rsidRDefault="00916881" w:rsidP="00011894">
            <w:pPr>
              <w:pStyle w:val="TableBody"/>
            </w:pPr>
            <w:r>
              <w:t>OptiCash generates a warning when the closing balance equals zero.</w:t>
            </w:r>
          </w:p>
        </w:tc>
      </w:tr>
      <w:tr w:rsidR="00916881" w14:paraId="7AA0C9F8"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D8FF0F7" w14:textId="77777777" w:rsidR="00916881" w:rsidRPr="00FE57EF" w:rsidRDefault="00916881" w:rsidP="00FE57EF">
            <w:pPr>
              <w:pStyle w:val="TableBody"/>
              <w:rPr>
                <w:b/>
                <w:bCs/>
              </w:rPr>
            </w:pPr>
            <w:r w:rsidRPr="00FE57EF">
              <w:rPr>
                <w:b/>
                <w:bCs/>
              </w:rPr>
              <w:t>Missing Records</w:t>
            </w:r>
          </w:p>
        </w:tc>
        <w:tc>
          <w:tcPr>
            <w:tcW w:w="5415" w:type="dxa"/>
            <w:tcBorders>
              <w:top w:val="single" w:sz="4" w:space="0" w:color="000000"/>
              <w:left w:val="single" w:sz="4" w:space="0" w:color="000000"/>
              <w:bottom w:val="single" w:sz="4" w:space="0" w:color="000000"/>
              <w:right w:val="single" w:sz="4" w:space="0" w:color="000000"/>
            </w:tcBorders>
          </w:tcPr>
          <w:p w14:paraId="061BFC0A" w14:textId="4F973391" w:rsidR="00916881" w:rsidRDefault="00916881" w:rsidP="00011894">
            <w:pPr>
              <w:pStyle w:val="TableBody"/>
            </w:pPr>
            <w:r>
              <w:t>OptiCash generates a warning message when a Cashpoint is missing during the daily load process. OptiCash handles the balance calculation; however</w:t>
            </w:r>
            <w:r w:rsidR="002F1CD1">
              <w:t>,</w:t>
            </w:r>
            <w:r>
              <w:t xml:space="preserve"> the user should be aware that for that specific date, OptiCash is making decisions based on a calculated balance.</w:t>
            </w:r>
          </w:p>
        </w:tc>
      </w:tr>
      <w:tr w:rsidR="00916881" w14:paraId="02EF246C"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05713418" w14:textId="77777777" w:rsidR="00916881" w:rsidRPr="00FE57EF" w:rsidRDefault="00916881" w:rsidP="00FE57EF">
            <w:pPr>
              <w:pStyle w:val="TableBody"/>
              <w:rPr>
                <w:b/>
                <w:bCs/>
              </w:rPr>
            </w:pPr>
            <w:r w:rsidRPr="00FE57EF">
              <w:rPr>
                <w:b/>
                <w:bCs/>
              </w:rPr>
              <w:t>Repeated Closing Balance</w:t>
            </w:r>
          </w:p>
        </w:tc>
        <w:tc>
          <w:tcPr>
            <w:tcW w:w="5415" w:type="dxa"/>
            <w:tcBorders>
              <w:top w:val="single" w:sz="4" w:space="0" w:color="000000"/>
              <w:left w:val="single" w:sz="4" w:space="0" w:color="000000"/>
              <w:bottom w:val="single" w:sz="4" w:space="0" w:color="000000"/>
              <w:right w:val="single" w:sz="4" w:space="0" w:color="000000"/>
            </w:tcBorders>
          </w:tcPr>
          <w:p w14:paraId="62E84014" w14:textId="2DE6BE68" w:rsidR="00916881" w:rsidRDefault="00916881" w:rsidP="00011894">
            <w:pPr>
              <w:pStyle w:val="TableBody"/>
            </w:pPr>
            <w:r>
              <w:t>OptiCash issues a warning when a closing balance is repeated, that is when the closing balance for today is the same as the prior day.</w:t>
            </w:r>
          </w:p>
        </w:tc>
      </w:tr>
      <w:tr w:rsidR="00916881" w14:paraId="008677B3"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B54FEF4" w14:textId="77777777" w:rsidR="00916881" w:rsidRPr="00FE57EF" w:rsidRDefault="00916881" w:rsidP="00FE57EF">
            <w:pPr>
              <w:pStyle w:val="TableBody"/>
              <w:rPr>
                <w:b/>
                <w:bCs/>
              </w:rPr>
            </w:pPr>
            <w:r w:rsidRPr="00FE57EF">
              <w:rPr>
                <w:b/>
                <w:bCs/>
              </w:rPr>
              <w:t>Delivery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76C5A790" w14:textId="77777777" w:rsidR="00916881" w:rsidRDefault="00916881" w:rsidP="00011894">
            <w:pPr>
              <w:pStyle w:val="TableBody"/>
            </w:pPr>
            <w:r>
              <w:t>OptiCash performs the following calculation for historical deliveries:</w:t>
            </w:r>
          </w:p>
          <w:p w14:paraId="17BA36C0" w14:textId="77777777" w:rsidR="00916881" w:rsidRDefault="00916881" w:rsidP="00011894">
            <w:pPr>
              <w:pStyle w:val="TableBody"/>
            </w:pPr>
            <w:r>
              <w:t>% Difference = (Historical Delivery – Ordered Delivery Amount) / Historical Delivery</w:t>
            </w:r>
          </w:p>
          <w:p w14:paraId="5DD32BE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09483A0D" w14:textId="77777777" w:rsidR="00916881" w:rsidRDefault="00916881" w:rsidP="00011894">
            <w:pPr>
              <w:pStyle w:val="TableBody"/>
            </w:pPr>
            <w:r>
              <w:t xml:space="preserve">If the box is checked, the system will alert of different historical delivery amounts versus orders, based on the threshold percentage entered. </w:t>
            </w:r>
          </w:p>
          <w:p w14:paraId="32E7C53D" w14:textId="08237506" w:rsidR="00916881" w:rsidRDefault="00916881" w:rsidP="00011894">
            <w:pPr>
              <w:pStyle w:val="TableBody"/>
            </w:pPr>
            <w:r>
              <w:t>Usually, such alerts will point to either data error or carrier in</w:t>
            </w:r>
            <w:r w:rsidR="00EE761D">
              <w:t xml:space="preserve"> </w:t>
            </w:r>
            <w:r>
              <w:t xml:space="preserve">compliance. </w:t>
            </w:r>
          </w:p>
        </w:tc>
      </w:tr>
      <w:tr w:rsidR="00916881" w14:paraId="31308CC7"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41AACCE4" w14:textId="77777777" w:rsidR="00916881" w:rsidRPr="00FE57EF" w:rsidRDefault="00916881" w:rsidP="00FE57EF">
            <w:pPr>
              <w:pStyle w:val="TableBody"/>
              <w:rPr>
                <w:b/>
                <w:bCs/>
              </w:rPr>
            </w:pPr>
            <w:r w:rsidRPr="00FE57EF">
              <w:rPr>
                <w:b/>
                <w:bCs/>
              </w:rPr>
              <w:lastRenderedPageBreak/>
              <w:t>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50832FE1" w14:textId="77777777" w:rsidR="00916881" w:rsidRDefault="00916881" w:rsidP="00011894">
            <w:pPr>
              <w:pStyle w:val="TableBody"/>
            </w:pPr>
            <w:r>
              <w:t>OptiCash performs the following calculation for planned returns:</w:t>
            </w:r>
          </w:p>
          <w:p w14:paraId="53D0A301" w14:textId="77777777" w:rsidR="00916881" w:rsidRDefault="00916881" w:rsidP="00011894">
            <w:pPr>
              <w:pStyle w:val="TableBody"/>
            </w:pPr>
            <w:r>
              <w:t>% Difference = (Historical Return – Ordered Return Amount) / Historical Return</w:t>
            </w:r>
          </w:p>
          <w:p w14:paraId="060A3628" w14:textId="77777777" w:rsidR="00916881" w:rsidRDefault="00916881" w:rsidP="00011894">
            <w:pPr>
              <w:pStyle w:val="TableBody"/>
            </w:pPr>
            <w:r>
              <w:t xml:space="preserve">A warning message is generated when the % Difference (as calculated above) exceeds the </w:t>
            </w:r>
            <w:r>
              <w:rPr>
                <w:b/>
              </w:rPr>
              <w:t>Threshold Percentage</w:t>
            </w:r>
            <w:r>
              <w:t>.</w:t>
            </w:r>
          </w:p>
          <w:p w14:paraId="50CC595F" w14:textId="77777777" w:rsidR="00916881" w:rsidRDefault="00916881" w:rsidP="00011894">
            <w:pPr>
              <w:pStyle w:val="TableBody"/>
            </w:pPr>
            <w:r>
              <w:t xml:space="preserve">If the box is checked, the system will alert of different historical return amounts versus orders, based on the threshold percentage entered. </w:t>
            </w:r>
          </w:p>
          <w:p w14:paraId="4A8D7E3B" w14:textId="534D2778" w:rsidR="00916881" w:rsidRDefault="00916881" w:rsidP="00011894">
            <w:pPr>
              <w:pStyle w:val="TableBody"/>
            </w:pPr>
            <w:r>
              <w:t>Usually, such alerts will point to either data error or carrier in</w:t>
            </w:r>
            <w:r w:rsidR="00EE761D">
              <w:t xml:space="preserve"> </w:t>
            </w:r>
            <w:r>
              <w:t>compliance.</w:t>
            </w:r>
          </w:p>
        </w:tc>
      </w:tr>
      <w:tr w:rsidR="00916881" w14:paraId="52F44BBF" w14:textId="77777777" w:rsidTr="00616C8B">
        <w:trPr>
          <w:gridAfter w:val="1"/>
          <w:wAfter w:w="10" w:type="dxa"/>
        </w:trPr>
        <w:tc>
          <w:tcPr>
            <w:tcW w:w="2660" w:type="dxa"/>
            <w:tcBorders>
              <w:top w:val="single" w:sz="4" w:space="0" w:color="000000"/>
              <w:left w:val="single" w:sz="4" w:space="0" w:color="000000"/>
              <w:bottom w:val="single" w:sz="4" w:space="0" w:color="000000"/>
            </w:tcBorders>
          </w:tcPr>
          <w:p w14:paraId="2E9584FD" w14:textId="77777777" w:rsidR="00916881" w:rsidRPr="00FE57EF" w:rsidRDefault="00916881" w:rsidP="00FE57EF">
            <w:pPr>
              <w:pStyle w:val="TableBody"/>
              <w:rPr>
                <w:b/>
                <w:bCs/>
              </w:rPr>
            </w:pPr>
            <w:r w:rsidRPr="00FE57EF">
              <w:rPr>
                <w:b/>
                <w:bCs/>
              </w:rPr>
              <w:t>Emergency Delivery / Return Amount Different From Orders</w:t>
            </w:r>
          </w:p>
        </w:tc>
        <w:tc>
          <w:tcPr>
            <w:tcW w:w="5415" w:type="dxa"/>
            <w:tcBorders>
              <w:top w:val="single" w:sz="4" w:space="0" w:color="000000"/>
              <w:left w:val="single" w:sz="4" w:space="0" w:color="000000"/>
              <w:bottom w:val="single" w:sz="4" w:space="0" w:color="000000"/>
              <w:right w:val="single" w:sz="4" w:space="0" w:color="000000"/>
            </w:tcBorders>
          </w:tcPr>
          <w:p w14:paraId="391B9775" w14:textId="77777777" w:rsidR="00916881" w:rsidRDefault="00916881" w:rsidP="00FE57EF">
            <w:pPr>
              <w:pStyle w:val="TableBody"/>
            </w:pPr>
            <w:r>
              <w:t xml:space="preserve">The same as above, only for unplanned deliveries or returns. </w:t>
            </w:r>
          </w:p>
          <w:p w14:paraId="728E2A29" w14:textId="77777777" w:rsidR="00916881" w:rsidRDefault="00916881" w:rsidP="00F63174">
            <w:pPr>
              <w:pStyle w:val="TableCellText"/>
              <w:spacing w:before="0" w:after="120" w:line="240" w:lineRule="auto"/>
              <w:ind w:left="187" w:hanging="187"/>
              <w:outlineLvl w:val="0"/>
            </w:pPr>
          </w:p>
        </w:tc>
      </w:tr>
      <w:tr w:rsidR="00916881" w14:paraId="33D840DD" w14:textId="77777777" w:rsidTr="00616C8B">
        <w:tc>
          <w:tcPr>
            <w:tcW w:w="2660" w:type="dxa"/>
            <w:tcBorders>
              <w:top w:val="single" w:sz="4" w:space="0" w:color="000000"/>
              <w:left w:val="single" w:sz="4" w:space="0" w:color="000000"/>
              <w:bottom w:val="single" w:sz="4" w:space="0" w:color="000000"/>
            </w:tcBorders>
          </w:tcPr>
          <w:p w14:paraId="010ACB1D" w14:textId="77777777" w:rsidR="00916881" w:rsidRPr="00FE57EF" w:rsidRDefault="00916881" w:rsidP="00FE57EF">
            <w:pPr>
              <w:pStyle w:val="TableBody"/>
              <w:rPr>
                <w:b/>
                <w:bCs/>
              </w:rPr>
            </w:pPr>
            <w:r w:rsidRPr="00FE57EF">
              <w:rPr>
                <w:b/>
                <w:bCs/>
              </w:rPr>
              <w:t>Emergency Rec Date out of range</w:t>
            </w:r>
          </w:p>
        </w:tc>
        <w:tc>
          <w:tcPr>
            <w:tcW w:w="5425" w:type="dxa"/>
            <w:gridSpan w:val="2"/>
            <w:tcBorders>
              <w:top w:val="single" w:sz="4" w:space="0" w:color="000000"/>
              <w:left w:val="single" w:sz="4" w:space="0" w:color="000000"/>
              <w:bottom w:val="single" w:sz="4" w:space="0" w:color="000000"/>
              <w:right w:val="single" w:sz="4" w:space="0" w:color="000000"/>
            </w:tcBorders>
          </w:tcPr>
          <w:p w14:paraId="1B9304D5" w14:textId="77777777" w:rsidR="002B1761" w:rsidRDefault="00916881" w:rsidP="00FE57EF">
            <w:pPr>
              <w:pStyle w:val="TableBody"/>
              <w:rPr>
                <w:ins w:id="1615" w:author="Robbie Moses" w:date="2023-03-03T01:18:00Z"/>
              </w:rPr>
            </w:pPr>
            <w:r>
              <w:t xml:space="preserve">In the recommendation process, this alert is caused when an emergency cannot be produced at the beginning of the horizon based on the lead time rule (due_date=order date + lead time).   If this is causing cash out later in turn, this will be reported as </w:t>
            </w:r>
            <w:r w:rsidR="00EE761D">
              <w:t xml:space="preserve">an </w:t>
            </w:r>
            <w:r>
              <w:t xml:space="preserve">Emergency date out of range.  </w:t>
            </w:r>
          </w:p>
          <w:p w14:paraId="161EBA28" w14:textId="6D16B7B8" w:rsidR="00916881" w:rsidRDefault="00916881" w:rsidP="00FE57EF">
            <w:pPr>
              <w:pStyle w:val="TableBody"/>
            </w:pPr>
            <w:r w:rsidRPr="002B1761">
              <w:rPr>
                <w:b/>
                <w:bCs/>
                <w:u w:val="single"/>
                <w:rPrChange w:id="1616" w:author="Robbie Moses" w:date="2023-03-03T01:18:00Z">
                  <w:rPr/>
                </w:rPrChange>
              </w:rPr>
              <w:t>For example</w:t>
            </w:r>
            <w:r w:rsidR="00EE761D">
              <w:t>,</w:t>
            </w:r>
            <w:r>
              <w:t xml:space="preserve"> the recommendation date for Cashpoint A is March 2, 2007</w:t>
            </w:r>
            <w:r w:rsidR="00EE761D">
              <w:t>,</w:t>
            </w:r>
            <w:r>
              <w:t> and the lead time is 1 there is supposed to be an emergency due on March 2, 2007</w:t>
            </w:r>
            <w:r w:rsidR="005D7029">
              <w:t>,</w:t>
            </w:r>
            <w:r>
              <w:t xml:space="preserve"> but based on the lead time rule, the recommendation date for this emergency is March 1, 2007.  However, our recommendation date is March 2, 2007</w:t>
            </w:r>
            <w:r w:rsidR="005D7029">
              <w:t>,</w:t>
            </w:r>
            <w:r>
              <w:t xml:space="preserve"> and we cannot go back to assign March 1, 2007</w:t>
            </w:r>
            <w:r w:rsidR="005D7029">
              <w:t>,</w:t>
            </w:r>
            <w:r>
              <w:t xml:space="preserve"> as the recommendation date.  The recommendation date then will not produce the emergency.</w:t>
            </w:r>
          </w:p>
        </w:tc>
      </w:tr>
      <w:tr w:rsidR="00916881" w14:paraId="08E17558" w14:textId="77777777" w:rsidTr="00616C8B">
        <w:tc>
          <w:tcPr>
            <w:tcW w:w="2660" w:type="dxa"/>
            <w:tcBorders>
              <w:top w:val="single" w:sz="4" w:space="0" w:color="000000"/>
              <w:left w:val="single" w:sz="4" w:space="0" w:color="000000"/>
              <w:bottom w:val="single" w:sz="4" w:space="0" w:color="000000"/>
            </w:tcBorders>
          </w:tcPr>
          <w:p w14:paraId="0A3D2356" w14:textId="77777777" w:rsidR="00916881" w:rsidRPr="00FE57EF" w:rsidRDefault="00916881" w:rsidP="00FE57EF">
            <w:pPr>
              <w:pStyle w:val="TableBody"/>
              <w:rPr>
                <w:b/>
                <w:bCs/>
              </w:rPr>
            </w:pPr>
            <w:r w:rsidRPr="00FE57EF">
              <w:rPr>
                <w:b/>
                <w:bCs/>
              </w:rPr>
              <w:t>Mandatory Delivery causing excessive cash</w:t>
            </w:r>
          </w:p>
        </w:tc>
        <w:tc>
          <w:tcPr>
            <w:tcW w:w="5425" w:type="dxa"/>
            <w:gridSpan w:val="2"/>
            <w:tcBorders>
              <w:top w:val="single" w:sz="4" w:space="0" w:color="000000"/>
              <w:left w:val="single" w:sz="4" w:space="0" w:color="000000"/>
              <w:bottom w:val="single" w:sz="4" w:space="0" w:color="000000"/>
              <w:right w:val="single" w:sz="4" w:space="0" w:color="000000"/>
            </w:tcBorders>
          </w:tcPr>
          <w:p w14:paraId="6681492F" w14:textId="610DF9AB" w:rsidR="00916881" w:rsidRDefault="00916881" w:rsidP="00FE57EF">
            <w:pPr>
              <w:pStyle w:val="TableBody"/>
            </w:pPr>
            <w:r>
              <w:t xml:space="preserve">This alert warns the user that mandatory service days settings are causing excessive cash in the Cashpoint’s horizon that otherwise would not have been recommended by </w:t>
            </w:r>
            <w:r w:rsidR="005D7029">
              <w:t xml:space="preserve">the </w:t>
            </w:r>
            <w:r>
              <w:t>OptiCash recommendation process.</w:t>
            </w:r>
          </w:p>
        </w:tc>
      </w:tr>
      <w:tr w:rsidR="00916881" w14:paraId="6103AF25" w14:textId="77777777" w:rsidTr="00616C8B">
        <w:tc>
          <w:tcPr>
            <w:tcW w:w="2660" w:type="dxa"/>
            <w:tcBorders>
              <w:top w:val="single" w:sz="4" w:space="0" w:color="000000"/>
              <w:left w:val="single" w:sz="4" w:space="0" w:color="000000"/>
              <w:bottom w:val="single" w:sz="4" w:space="0" w:color="000000"/>
            </w:tcBorders>
          </w:tcPr>
          <w:p w14:paraId="4C5F63EB" w14:textId="77777777" w:rsidR="00916881" w:rsidRPr="00FE57EF" w:rsidRDefault="00916881" w:rsidP="00FE57EF">
            <w:pPr>
              <w:pStyle w:val="TableBody"/>
              <w:rPr>
                <w:b/>
                <w:bCs/>
              </w:rPr>
            </w:pPr>
            <w:r w:rsidRPr="00FE57EF">
              <w:rPr>
                <w:b/>
                <w:bCs/>
              </w:rPr>
              <w:t>Out of Cash caused by existing orders</w:t>
            </w:r>
          </w:p>
        </w:tc>
        <w:tc>
          <w:tcPr>
            <w:tcW w:w="5425" w:type="dxa"/>
            <w:gridSpan w:val="2"/>
            <w:tcBorders>
              <w:top w:val="single" w:sz="4" w:space="0" w:color="000000"/>
              <w:left w:val="single" w:sz="4" w:space="0" w:color="000000"/>
              <w:bottom w:val="single" w:sz="4" w:space="0" w:color="000000"/>
              <w:right w:val="single" w:sz="4" w:space="0" w:color="000000"/>
            </w:tcBorders>
          </w:tcPr>
          <w:p w14:paraId="02891BFF" w14:textId="7E708606" w:rsidR="00916881" w:rsidRDefault="00916881" w:rsidP="00FE57EF">
            <w:pPr>
              <w:pStyle w:val="TableBody"/>
            </w:pPr>
            <w:r>
              <w:t>This alert warns the user that a committed pending order is causing an out</w:t>
            </w:r>
            <w:r w:rsidR="005D7029">
              <w:t>-of-</w:t>
            </w:r>
            <w:r>
              <w:t xml:space="preserve">cash situation; in other words, the order in the pipeline </w:t>
            </w:r>
            <w:r w:rsidR="005D7029">
              <w:t xml:space="preserve">on </w:t>
            </w:r>
            <w:r>
              <w:t>the horizon is not enough to cover immediate cash needs.</w:t>
            </w:r>
          </w:p>
        </w:tc>
      </w:tr>
    </w:tbl>
    <w:p w14:paraId="24796131" w14:textId="5A869C69" w:rsidR="00916881" w:rsidRDefault="00916881" w:rsidP="00F63174">
      <w:pPr>
        <w:pStyle w:val="TopofSection"/>
        <w:spacing w:before="0" w:after="120" w:line="240" w:lineRule="auto"/>
        <w:ind w:left="187" w:hanging="187"/>
        <w:outlineLvl w:val="0"/>
        <w:rPr>
          <w:caps/>
          <w:color w:val="622423"/>
          <w:sz w:val="24"/>
          <w:szCs w:val="24"/>
        </w:rPr>
      </w:pPr>
      <w:bookmarkStart w:id="1617" w:name="_Ref226247165"/>
      <w:bookmarkStart w:id="1618" w:name="_Ref221445570"/>
      <w:r>
        <w:t xml:space="preserve">Return To: </w:t>
      </w:r>
      <w:r w:rsidR="00027408">
        <w:rPr>
          <w:caps/>
          <w:color w:val="622423"/>
          <w:sz w:val="24"/>
          <w:szCs w:val="24"/>
        </w:rPr>
        <w:fldChar w:fldCharType="begin"/>
      </w:r>
      <w:r>
        <w:rPr>
          <w:caps/>
          <w:color w:val="622423"/>
          <w:sz w:val="24"/>
          <w:szCs w:val="24"/>
        </w:rPr>
        <w:instrText xml:space="preserve"> REF _Ref231748105 \h </w:instrText>
      </w:r>
      <w:r w:rsidR="00027408">
        <w:rPr>
          <w:caps/>
          <w:color w:val="622423"/>
          <w:sz w:val="24"/>
          <w:szCs w:val="24"/>
        </w:rPr>
      </w:r>
      <w:r w:rsidR="00027408">
        <w:rPr>
          <w:caps/>
          <w:color w:val="622423"/>
          <w:sz w:val="24"/>
          <w:szCs w:val="24"/>
        </w:rPr>
        <w:fldChar w:fldCharType="separate"/>
      </w:r>
      <w:r w:rsidR="00D57607">
        <w:t>Processing Tab</w:t>
      </w:r>
      <w:r w:rsidR="00027408">
        <w:rPr>
          <w:caps/>
          <w:color w:val="622423"/>
          <w:sz w:val="24"/>
          <w:szCs w:val="24"/>
        </w:rPr>
        <w:fldChar w:fldCharType="end"/>
      </w:r>
    </w:p>
    <w:p w14:paraId="792B608D" w14:textId="4CF87B65" w:rsidR="00FE57EF" w:rsidRDefault="00FE57EF" w:rsidP="00C576DF">
      <w:pPr>
        <w:pStyle w:val="BodyText"/>
      </w:pPr>
    </w:p>
    <w:p w14:paraId="0ADA32BC" w14:textId="77777777" w:rsidR="00916881" w:rsidRDefault="00916881" w:rsidP="000B74FD">
      <w:pPr>
        <w:pStyle w:val="Heading2"/>
      </w:pPr>
      <w:bookmarkStart w:id="1619" w:name="_Ref236038658"/>
      <w:bookmarkStart w:id="1620" w:name="_Toc128718645"/>
      <w:r>
        <w:lastRenderedPageBreak/>
        <w:t>Processing</w:t>
      </w:r>
      <w:r>
        <w:rPr>
          <w:rFonts w:ascii="Wingdings" w:hAnsi="Wingdings"/>
        </w:rPr>
        <w:t></w:t>
      </w:r>
      <w:r>
        <w:t>Recommendations</w:t>
      </w:r>
      <w:bookmarkEnd w:id="1617"/>
      <w:bookmarkEnd w:id="1619"/>
      <w:bookmarkEnd w:id="1620"/>
    </w:p>
    <w:p w14:paraId="6FD90C8B" w14:textId="77777777" w:rsidR="00916881" w:rsidRDefault="00916881" w:rsidP="00C227B0">
      <w:pPr>
        <w:pStyle w:val="BodyText"/>
      </w:pPr>
      <w:r>
        <w:t xml:space="preserve">Daily recommendations are typically generated after the prior day’s balance files are loaded or at some future date and time. Recommendations can be generated on a network as well as at a Cashpoint level. The following sections will walk through the Recommendation settings for running Recommendations at a Network level as well as producing the Output Reports. </w:t>
      </w:r>
    </w:p>
    <w:p w14:paraId="74C31DD0" w14:textId="526DE71B" w:rsidR="00916881" w:rsidRDefault="00916881" w:rsidP="00C227B0">
      <w:pPr>
        <w:pStyle w:val="BodyText"/>
      </w:pPr>
      <w:r>
        <w:t>Before Recommendations can be run, the setting and parameters mu</w:t>
      </w:r>
      <w:r w:rsidR="00653630">
        <w:t>st</w:t>
      </w:r>
      <w:r>
        <w:t xml:space="preserve"> be correctly defined. Also</w:t>
      </w:r>
      <w:r w:rsidR="00813EB3">
        <w:t>,</w:t>
      </w:r>
      <w:r>
        <w:t xml:space="preserve"> a Recommendation ID mu</w:t>
      </w:r>
      <w:r w:rsidR="00813EB3">
        <w:t>st</w:t>
      </w:r>
      <w:r>
        <w:t xml:space="preserve"> be created from the Setting Page.</w:t>
      </w:r>
    </w:p>
    <w:p w14:paraId="7C5BB55C" w14:textId="77777777" w:rsidR="00916881" w:rsidRDefault="00916881" w:rsidP="00C227B0">
      <w:pPr>
        <w:pStyle w:val="BodyText"/>
      </w:pPr>
      <w:r>
        <w:t xml:space="preserve">All of the pages that are contained under the Recommendation Tab are explained below. The following is a summary of the information that will be covered in this section along with hyperlinks to each topic. </w:t>
      </w:r>
    </w:p>
    <w:p w14:paraId="654993EA" w14:textId="665402C6"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_Ref221707080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Run Recommendations Page</w:t>
      </w:r>
      <w:r w:rsidRPr="00C227B0">
        <w:rPr>
          <w:color w:val="1F497D" w:themeColor="text2"/>
        </w:rPr>
        <w:fldChar w:fldCharType="end"/>
      </w:r>
    </w:p>
    <w:p w14:paraId="52BC5DD6" w14:textId="3FFB5892" w:rsidR="00916881" w:rsidRPr="00C227B0" w:rsidRDefault="00027408" w:rsidP="00C227B0">
      <w:pPr>
        <w:pStyle w:val="ListBullet"/>
        <w:rPr>
          <w:color w:val="1F497D" w:themeColor="text2"/>
          <w:lang w:val="fr-FR"/>
        </w:rPr>
      </w:pPr>
      <w:r w:rsidRPr="00C227B0">
        <w:rPr>
          <w:color w:val="1F497D" w:themeColor="text2"/>
        </w:rPr>
        <w:fldChar w:fldCharType="begin"/>
      </w:r>
      <w:r w:rsidR="00916881" w:rsidRPr="00C227B0">
        <w:rPr>
          <w:color w:val="1F497D" w:themeColor="text2"/>
          <w:lang w:val="fr-FR"/>
        </w:rPr>
        <w:instrText xml:space="preserve"> REF _Ref236108642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Run Recommendations</w:t>
      </w:r>
      <w:r w:rsidR="00D57607" w:rsidRPr="00C227B0">
        <w:rPr>
          <w:rFonts w:ascii="Wingdings" w:hAnsi="Wingdings"/>
          <w:color w:val="1F497D" w:themeColor="text2"/>
        </w:rPr>
        <w:t></w:t>
      </w:r>
      <w:r w:rsidR="00D57607" w:rsidRPr="00C227B0">
        <w:rPr>
          <w:color w:val="1F497D" w:themeColor="text2"/>
        </w:rPr>
        <w:t>Recommendation Validation Report</w:t>
      </w:r>
      <w:r w:rsidRPr="00C227B0">
        <w:rPr>
          <w:color w:val="1F497D" w:themeColor="text2"/>
        </w:rPr>
        <w:fldChar w:fldCharType="end"/>
      </w:r>
    </w:p>
    <w:p w14:paraId="1F68AED0" w14:textId="2881AF6F"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_Ref236110297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Settings Page</w:t>
      </w:r>
      <w:r w:rsidRPr="00C227B0">
        <w:rPr>
          <w:color w:val="1F497D" w:themeColor="text2"/>
        </w:rPr>
        <w:fldChar w:fldCharType="end"/>
      </w:r>
    </w:p>
    <w:p w14:paraId="0E0733C3" w14:textId="1233F95D"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_Ref236110300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Institution Settings Page</w:t>
      </w:r>
      <w:r w:rsidRPr="00C227B0">
        <w:rPr>
          <w:color w:val="1F497D" w:themeColor="text2"/>
        </w:rPr>
        <w:fldChar w:fldCharType="end"/>
      </w:r>
    </w:p>
    <w:p w14:paraId="45597D48" w14:textId="6EF21590" w:rsidR="00916881" w:rsidRPr="00C227B0" w:rsidRDefault="00027408" w:rsidP="00C227B0">
      <w:pPr>
        <w:pStyle w:val="ListBullet"/>
        <w:rPr>
          <w:color w:val="1F497D" w:themeColor="text2"/>
        </w:rPr>
      </w:pPr>
      <w:r w:rsidRPr="00C227B0">
        <w:rPr>
          <w:color w:val="1F497D" w:themeColor="text2"/>
        </w:rPr>
        <w:fldChar w:fldCharType="begin"/>
      </w:r>
      <w:r w:rsidR="00916881" w:rsidRPr="00C227B0">
        <w:rPr>
          <w:color w:val="1F497D" w:themeColor="text2"/>
        </w:rPr>
        <w:instrText xml:space="preserve"> REF _Ref236110302 \h </w:instrText>
      </w:r>
      <w:r w:rsidR="00C227B0" w:rsidRPr="00C227B0">
        <w:rPr>
          <w:color w:val="1F497D" w:themeColor="text2"/>
        </w:rPr>
        <w:instrText xml:space="preserve"> \* MERGEFORMAT </w:instrText>
      </w:r>
      <w:r w:rsidRPr="00C227B0">
        <w:rPr>
          <w:color w:val="1F497D" w:themeColor="text2"/>
        </w:rPr>
      </w:r>
      <w:r w:rsidRPr="00C227B0">
        <w:rPr>
          <w:color w:val="1F497D" w:themeColor="text2"/>
        </w:rPr>
        <w:fldChar w:fldCharType="separate"/>
      </w:r>
      <w:r w:rsidR="00D57607" w:rsidRPr="00C227B0">
        <w:rPr>
          <w:color w:val="1F497D" w:themeColor="text2"/>
        </w:rPr>
        <w:t>Processing</w:t>
      </w:r>
      <w:r w:rsidR="00D57607" w:rsidRPr="00C227B0">
        <w:rPr>
          <w:rFonts w:ascii="Wingdings" w:hAnsi="Wingdings"/>
          <w:color w:val="1F497D" w:themeColor="text2"/>
        </w:rPr>
        <w:t></w:t>
      </w:r>
      <w:r w:rsidR="00D57607" w:rsidRPr="00C227B0">
        <w:rPr>
          <w:color w:val="1F497D" w:themeColor="text2"/>
        </w:rPr>
        <w:t>Recommendations</w:t>
      </w:r>
      <w:r w:rsidR="00D57607" w:rsidRPr="00C227B0">
        <w:rPr>
          <w:rFonts w:ascii="Wingdings" w:hAnsi="Wingdings"/>
          <w:color w:val="1F497D" w:themeColor="text2"/>
        </w:rPr>
        <w:t></w:t>
      </w:r>
      <w:r w:rsidR="00D57607" w:rsidRPr="00C227B0">
        <w:rPr>
          <w:color w:val="1F497D" w:themeColor="text2"/>
        </w:rPr>
        <w:t>Recommendation Output</w:t>
      </w:r>
      <w:r w:rsidRPr="00C227B0">
        <w:rPr>
          <w:color w:val="1F497D" w:themeColor="text2"/>
        </w:rPr>
        <w:fldChar w:fldCharType="end"/>
      </w:r>
    </w:p>
    <w:p w14:paraId="15280AE6" w14:textId="505F855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8B9CE4" w14:textId="77777777" w:rsidR="00C227B0" w:rsidRDefault="00C227B0" w:rsidP="00C576DF">
      <w:pPr>
        <w:pStyle w:val="BodyText"/>
      </w:pPr>
    </w:p>
    <w:p w14:paraId="3C36E7EE" w14:textId="5595F108" w:rsidR="00916881" w:rsidRDefault="00916881" w:rsidP="000B74FD">
      <w:pPr>
        <w:pStyle w:val="Heading3"/>
      </w:pPr>
      <w:bookmarkStart w:id="1621" w:name="_Ref221707080"/>
      <w:bookmarkStart w:id="1622" w:name="_Toc128718646"/>
      <w:r>
        <w:t>Processing</w:t>
      </w:r>
      <w:r>
        <w:rPr>
          <w:rFonts w:ascii="Wingdings" w:hAnsi="Wingdings"/>
        </w:rPr>
        <w:t></w:t>
      </w:r>
      <w:r>
        <w:t>Recommendations</w:t>
      </w:r>
      <w:r>
        <w:rPr>
          <w:rFonts w:ascii="Wingdings" w:hAnsi="Wingdings"/>
        </w:rPr>
        <w:t></w:t>
      </w:r>
      <w:r>
        <w:t>Run Recommendations Page</w:t>
      </w:r>
      <w:bookmarkEnd w:id="1618"/>
      <w:bookmarkEnd w:id="1621"/>
      <w:bookmarkEnd w:id="1622"/>
    </w:p>
    <w:p w14:paraId="216C6F27" w14:textId="77777777" w:rsidR="00916881" w:rsidRDefault="00916881" w:rsidP="00C227B0">
      <w:pPr>
        <w:pStyle w:val="BodyText"/>
      </w:pPr>
      <w:r>
        <w:t>From this page, the recommendations can be run for a selected Recommendation ID. The Recommendation IDs are setup and managed on the Settings Tab. On this page, the user can run and/or validate the recommendations.</w:t>
      </w:r>
    </w:p>
    <w:p w14:paraId="57F0EEE7" w14:textId="013C05B1" w:rsidR="00916881" w:rsidRDefault="00916881" w:rsidP="00F63174">
      <w:pPr>
        <w:pStyle w:val="Caption"/>
        <w:spacing w:before="0" w:after="120"/>
        <w:ind w:left="187" w:hanging="187"/>
        <w:outlineLvl w:val="0"/>
        <w:rPr>
          <w:lang w:val="en-US"/>
        </w:rPr>
      </w:pPr>
      <w:bookmarkStart w:id="1623" w:name="_Toc128632398"/>
      <w:r>
        <w:t xml:space="preserve">Figure </w:t>
      </w:r>
      <w:ins w:id="1624" w:author="Robbie Moses" w:date="2023-03-02T06:45:00Z">
        <w:r w:rsidR="00624EA3">
          <w:fldChar w:fldCharType="begin"/>
        </w:r>
        <w:r w:rsidR="00624EA3">
          <w:instrText xml:space="preserve"> SEQ Figure \* ARABIC </w:instrText>
        </w:r>
      </w:ins>
      <w:r w:rsidR="00624EA3">
        <w:fldChar w:fldCharType="separate"/>
      </w:r>
      <w:ins w:id="1625" w:author="Robbie Moses" w:date="2023-03-02T06:45:00Z">
        <w:r w:rsidR="00624EA3">
          <w:rPr>
            <w:noProof/>
          </w:rPr>
          <w:t>79</w:t>
        </w:r>
        <w:r w:rsidR="00624EA3">
          <w:fldChar w:fldCharType="end"/>
        </w:r>
      </w:ins>
      <w:ins w:id="1626" w:author="Moses, Robbie" w:date="2023-02-22T02:39:00Z">
        <w:del w:id="1627" w:author="Robbie Moses" w:date="2023-03-02T06:45:00Z">
          <w:r w:rsidR="003B5D4F" w:rsidDel="00624EA3">
            <w:fldChar w:fldCharType="begin"/>
          </w:r>
          <w:r w:rsidR="003B5D4F" w:rsidDel="00624EA3">
            <w:delInstrText xml:space="preserve"> SEQ Figure \* ARABIC </w:delInstrText>
          </w:r>
        </w:del>
      </w:ins>
      <w:del w:id="1628" w:author="Robbie Moses" w:date="2023-03-02T06:45:00Z">
        <w:r w:rsidR="003B5D4F" w:rsidDel="00624EA3">
          <w:fldChar w:fldCharType="separate"/>
        </w:r>
      </w:del>
      <w:ins w:id="1629" w:author="Moses, Robbie" w:date="2023-02-22T02:39:00Z">
        <w:del w:id="1630" w:author="Robbie Moses" w:date="2023-03-02T06:45:00Z">
          <w:r w:rsidR="003B5D4F" w:rsidDel="00624EA3">
            <w:rPr>
              <w:noProof/>
            </w:rPr>
            <w:delText>78</w:delText>
          </w:r>
          <w:r w:rsidR="003B5D4F" w:rsidDel="00624EA3">
            <w:fldChar w:fldCharType="end"/>
          </w:r>
        </w:del>
      </w:ins>
      <w:del w:id="1631"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78</w:delText>
        </w:r>
        <w:r w:rsidRPr="62692672" w:rsidDel="003B5D4F">
          <w:rPr>
            <w:noProof/>
          </w:rPr>
          <w:fldChar w:fldCharType="end"/>
        </w:r>
      </w:del>
      <w:r>
        <w:t xml:space="preserve">:Run Recommendation </w:t>
      </w:r>
      <w:r w:rsidRPr="62692672">
        <w:rPr>
          <w:lang w:val="en-US"/>
        </w:rPr>
        <w:t>Page</w:t>
      </w:r>
      <w:bookmarkEnd w:id="1623"/>
    </w:p>
    <w:p w14:paraId="5109F58C" w14:textId="01D4BC44" w:rsidR="00916881" w:rsidRDefault="411F96D8" w:rsidP="00C576DF">
      <w:pPr>
        <w:pStyle w:val="BodyText"/>
      </w:pPr>
      <w:r>
        <w:rPr>
          <w:noProof/>
        </w:rPr>
        <w:drawing>
          <wp:inline distT="0" distB="0" distL="0" distR="0" wp14:anchorId="77BE873F" wp14:editId="628C6061">
            <wp:extent cx="4572000" cy="1304925"/>
            <wp:effectExtent l="76200" t="76200" r="133350" b="142875"/>
            <wp:docPr id="688866531" name="Picture 68886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572000" cy="1304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05057B" w14:textId="77777777" w:rsidR="00473FB6" w:rsidRPr="00C576DF" w:rsidRDefault="00473FB6" w:rsidP="00C576DF">
      <w:pPr>
        <w:pStyle w:val="BodyText"/>
      </w:pPr>
    </w:p>
    <w:p w14:paraId="42AFF675" w14:textId="22C92A69" w:rsidR="00916881" w:rsidRDefault="00916881" w:rsidP="00F63174">
      <w:pPr>
        <w:pStyle w:val="Caption"/>
        <w:spacing w:before="0" w:after="120"/>
        <w:ind w:left="187" w:hanging="187"/>
        <w:outlineLvl w:val="0"/>
      </w:pPr>
      <w:bookmarkStart w:id="1632" w:name="_Toc128631016"/>
      <w:r>
        <w:lastRenderedPageBreak/>
        <w:t xml:space="preserve">Table </w:t>
      </w:r>
      <w:r w:rsidR="00027408">
        <w:fldChar w:fldCharType="begin"/>
      </w:r>
      <w:r>
        <w:instrText xml:space="preserve"> SEQ "Table" \*Arabic </w:instrText>
      </w:r>
      <w:r w:rsidR="00027408">
        <w:fldChar w:fldCharType="separate"/>
      </w:r>
      <w:r w:rsidR="00D57607">
        <w:rPr>
          <w:noProof/>
        </w:rPr>
        <w:t>62</w:t>
      </w:r>
      <w:r w:rsidR="00027408">
        <w:rPr>
          <w:noProof/>
        </w:rPr>
        <w:fldChar w:fldCharType="end"/>
      </w:r>
      <w:r>
        <w:t>: Run Recommendation Description</w:t>
      </w:r>
      <w:bookmarkEnd w:id="163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7DCC67" w14:textId="77777777" w:rsidTr="00285616">
        <w:trPr>
          <w:cantSplit/>
          <w:tblHeader/>
        </w:trPr>
        <w:tc>
          <w:tcPr>
            <w:tcW w:w="2592" w:type="dxa"/>
            <w:tcBorders>
              <w:top w:val="single" w:sz="4" w:space="0" w:color="000000"/>
              <w:left w:val="single" w:sz="4" w:space="0" w:color="000000"/>
              <w:bottom w:val="double" w:sz="1" w:space="0" w:color="000000"/>
            </w:tcBorders>
            <w:shd w:val="clear" w:color="auto" w:fill="60C03A"/>
          </w:tcPr>
          <w:p w14:paraId="738EB7E0" w14:textId="77777777" w:rsidR="00916881" w:rsidRDefault="00916881" w:rsidP="00C227B0">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30F041" w14:textId="77777777" w:rsidR="00916881" w:rsidRDefault="00916881" w:rsidP="00C227B0">
            <w:pPr>
              <w:pStyle w:val="TableHeading"/>
            </w:pPr>
            <w:r>
              <w:t>Description</w:t>
            </w:r>
          </w:p>
        </w:tc>
      </w:tr>
      <w:tr w:rsidR="00916881" w14:paraId="4FBD79B6" w14:textId="77777777" w:rsidTr="0009567D">
        <w:trPr>
          <w:cantSplit/>
        </w:trPr>
        <w:tc>
          <w:tcPr>
            <w:tcW w:w="2592" w:type="dxa"/>
            <w:tcBorders>
              <w:top w:val="single" w:sz="4" w:space="0" w:color="000000"/>
              <w:left w:val="single" w:sz="4" w:space="0" w:color="000000"/>
              <w:bottom w:val="single" w:sz="4" w:space="0" w:color="000000"/>
            </w:tcBorders>
          </w:tcPr>
          <w:p w14:paraId="52173647" w14:textId="77777777" w:rsidR="00916881" w:rsidRPr="00C227B0" w:rsidRDefault="00916881" w:rsidP="00C227B0">
            <w:pPr>
              <w:pStyle w:val="TableBody"/>
              <w:rPr>
                <w:b/>
                <w:bCs/>
              </w:rPr>
            </w:pPr>
            <w:r w:rsidRPr="00C227B0">
              <w:rPr>
                <w:b/>
                <w:bCs/>
              </w:rPr>
              <w:t>Settings Tab</w:t>
            </w:r>
          </w:p>
        </w:tc>
        <w:tc>
          <w:tcPr>
            <w:tcW w:w="5483" w:type="dxa"/>
            <w:tcBorders>
              <w:top w:val="single" w:sz="4" w:space="0" w:color="000000"/>
              <w:left w:val="single" w:sz="4" w:space="0" w:color="000000"/>
              <w:bottom w:val="single" w:sz="4" w:space="0" w:color="000000"/>
              <w:right w:val="single" w:sz="4" w:space="0" w:color="000000"/>
            </w:tcBorders>
          </w:tcPr>
          <w:p w14:paraId="5F8A17BC" w14:textId="77777777" w:rsidR="00916881" w:rsidRDefault="00916881" w:rsidP="00C227B0">
            <w:pPr>
              <w:pStyle w:val="TableBody"/>
            </w:pPr>
            <w:r>
              <w:t>Allows the user to setup or manage Recommendation IDs</w:t>
            </w:r>
          </w:p>
        </w:tc>
      </w:tr>
      <w:tr w:rsidR="00916881" w14:paraId="46633BCB" w14:textId="77777777" w:rsidTr="0009567D">
        <w:trPr>
          <w:cantSplit/>
        </w:trPr>
        <w:tc>
          <w:tcPr>
            <w:tcW w:w="2592" w:type="dxa"/>
            <w:tcBorders>
              <w:top w:val="single" w:sz="4" w:space="0" w:color="000000"/>
              <w:left w:val="single" w:sz="4" w:space="0" w:color="000000"/>
              <w:bottom w:val="single" w:sz="4" w:space="0" w:color="000000"/>
            </w:tcBorders>
          </w:tcPr>
          <w:p w14:paraId="32F322F8" w14:textId="77777777" w:rsidR="00916881" w:rsidRPr="00C227B0" w:rsidRDefault="00916881" w:rsidP="00C227B0">
            <w:pPr>
              <w:pStyle w:val="TableBody"/>
              <w:rPr>
                <w:b/>
                <w:bCs/>
              </w:rPr>
            </w:pPr>
            <w:r w:rsidRPr="00C227B0">
              <w:rPr>
                <w:b/>
                <w:bCs/>
              </w:rPr>
              <w:t>Institution Tab</w:t>
            </w:r>
          </w:p>
        </w:tc>
        <w:tc>
          <w:tcPr>
            <w:tcW w:w="5483" w:type="dxa"/>
            <w:tcBorders>
              <w:top w:val="single" w:sz="4" w:space="0" w:color="000000"/>
              <w:left w:val="single" w:sz="4" w:space="0" w:color="000000"/>
              <w:bottom w:val="single" w:sz="4" w:space="0" w:color="000000"/>
              <w:right w:val="single" w:sz="4" w:space="0" w:color="000000"/>
            </w:tcBorders>
          </w:tcPr>
          <w:p w14:paraId="3491547E" w14:textId="77777777" w:rsidR="00916881" w:rsidRDefault="00916881" w:rsidP="00C227B0">
            <w:pPr>
              <w:pStyle w:val="TableBody"/>
            </w:pPr>
            <w:r>
              <w:t>Allows the user to setup settings and parameters for the institution as it relates to recommendations.</w:t>
            </w:r>
          </w:p>
        </w:tc>
      </w:tr>
      <w:tr w:rsidR="00916881" w14:paraId="62032753" w14:textId="77777777" w:rsidTr="0009567D">
        <w:trPr>
          <w:cantSplit/>
        </w:trPr>
        <w:tc>
          <w:tcPr>
            <w:tcW w:w="2592" w:type="dxa"/>
            <w:tcBorders>
              <w:top w:val="single" w:sz="4" w:space="0" w:color="000000"/>
              <w:left w:val="single" w:sz="4" w:space="0" w:color="000000"/>
              <w:bottom w:val="single" w:sz="4" w:space="0" w:color="000000"/>
            </w:tcBorders>
          </w:tcPr>
          <w:p w14:paraId="67F9A24D" w14:textId="77777777" w:rsidR="00916881" w:rsidRPr="00C227B0" w:rsidRDefault="00916881" w:rsidP="00C227B0">
            <w:pPr>
              <w:pStyle w:val="TableBody"/>
              <w:rPr>
                <w:b/>
                <w:bCs/>
              </w:rPr>
            </w:pPr>
            <w:r w:rsidRPr="00C227B0">
              <w:rPr>
                <w:b/>
                <w:bCs/>
              </w:rPr>
              <w:t>Recommendation Output</w:t>
            </w:r>
          </w:p>
        </w:tc>
        <w:tc>
          <w:tcPr>
            <w:tcW w:w="5483" w:type="dxa"/>
            <w:tcBorders>
              <w:top w:val="single" w:sz="4" w:space="0" w:color="000000"/>
              <w:left w:val="single" w:sz="4" w:space="0" w:color="000000"/>
              <w:bottom w:val="single" w:sz="4" w:space="0" w:color="000000"/>
              <w:right w:val="single" w:sz="4" w:space="0" w:color="000000"/>
            </w:tcBorders>
          </w:tcPr>
          <w:p w14:paraId="6ED44FB8" w14:textId="77777777" w:rsidR="00916881" w:rsidRDefault="00916881" w:rsidP="00C227B0">
            <w:pPr>
              <w:pStyle w:val="TableBody"/>
            </w:pPr>
            <w:r>
              <w:t>Allows the user to Output the Recommendation report for a specified Recommendation ID.</w:t>
            </w:r>
          </w:p>
        </w:tc>
      </w:tr>
      <w:tr w:rsidR="00916881" w14:paraId="40E8F097" w14:textId="77777777" w:rsidTr="0009567D">
        <w:trPr>
          <w:cantSplit/>
        </w:trPr>
        <w:tc>
          <w:tcPr>
            <w:tcW w:w="2592" w:type="dxa"/>
            <w:tcBorders>
              <w:top w:val="single" w:sz="4" w:space="0" w:color="000000"/>
              <w:left w:val="single" w:sz="4" w:space="0" w:color="000000"/>
              <w:bottom w:val="single" w:sz="4" w:space="0" w:color="000000"/>
            </w:tcBorders>
          </w:tcPr>
          <w:p w14:paraId="2E088122" w14:textId="77777777" w:rsidR="00916881" w:rsidRPr="00C227B0" w:rsidRDefault="00916881" w:rsidP="00C227B0">
            <w:pPr>
              <w:pStyle w:val="TableBody"/>
              <w:rPr>
                <w:b/>
                <w:bCs/>
              </w:rPr>
            </w:pPr>
            <w:r w:rsidRPr="00C227B0">
              <w:rPr>
                <w:b/>
                <w:bCs/>
              </w:rPr>
              <w:t>Settings</w:t>
            </w:r>
          </w:p>
        </w:tc>
        <w:tc>
          <w:tcPr>
            <w:tcW w:w="5483" w:type="dxa"/>
            <w:tcBorders>
              <w:top w:val="single" w:sz="4" w:space="0" w:color="000000"/>
              <w:left w:val="single" w:sz="4" w:space="0" w:color="000000"/>
              <w:bottom w:val="single" w:sz="4" w:space="0" w:color="000000"/>
              <w:right w:val="single" w:sz="4" w:space="0" w:color="000000"/>
            </w:tcBorders>
          </w:tcPr>
          <w:p w14:paraId="174EB0FF" w14:textId="77777777" w:rsidR="00916881" w:rsidRDefault="00916881" w:rsidP="00C227B0">
            <w:pPr>
              <w:pStyle w:val="TableBody"/>
            </w:pPr>
            <w:r>
              <w:t>Lists the currently defined Recommendation IDs. The Recommendation ID contains all the settings and Cashpoints that will run during the recommendation process.</w:t>
            </w:r>
          </w:p>
        </w:tc>
      </w:tr>
      <w:tr w:rsidR="00916881" w14:paraId="04752300" w14:textId="77777777" w:rsidTr="0009567D">
        <w:trPr>
          <w:cantSplit/>
        </w:trPr>
        <w:tc>
          <w:tcPr>
            <w:tcW w:w="2592" w:type="dxa"/>
            <w:tcBorders>
              <w:top w:val="single" w:sz="4" w:space="0" w:color="000000"/>
              <w:left w:val="single" w:sz="4" w:space="0" w:color="000000"/>
              <w:bottom w:val="single" w:sz="4" w:space="0" w:color="000000"/>
            </w:tcBorders>
          </w:tcPr>
          <w:p w14:paraId="4362B569" w14:textId="77777777" w:rsidR="00916881" w:rsidRPr="00C227B0" w:rsidRDefault="00916881" w:rsidP="00C227B0">
            <w:pPr>
              <w:pStyle w:val="TableBody"/>
              <w:rPr>
                <w:b/>
                <w:bCs/>
              </w:rPr>
            </w:pPr>
            <w:r w:rsidRPr="00C227B0">
              <w:rPr>
                <w:b/>
                <w:bCs/>
              </w:rPr>
              <w:t>Validate Button</w:t>
            </w:r>
          </w:p>
        </w:tc>
        <w:tc>
          <w:tcPr>
            <w:tcW w:w="5483" w:type="dxa"/>
            <w:tcBorders>
              <w:top w:val="single" w:sz="4" w:space="0" w:color="000000"/>
              <w:left w:val="single" w:sz="4" w:space="0" w:color="000000"/>
              <w:bottom w:val="single" w:sz="4" w:space="0" w:color="000000"/>
              <w:right w:val="single" w:sz="4" w:space="0" w:color="000000"/>
            </w:tcBorders>
          </w:tcPr>
          <w:p w14:paraId="3CD64DD8" w14:textId="77777777" w:rsidR="00916881" w:rsidRDefault="00916881" w:rsidP="00C227B0">
            <w:pPr>
              <w:pStyle w:val="TableBody"/>
            </w:pPr>
            <w:r>
              <w:t>Runs the validation process on the Cashpoints defined in the select Recommendation ID.</w:t>
            </w:r>
          </w:p>
        </w:tc>
      </w:tr>
      <w:tr w:rsidR="00916881" w14:paraId="3237A9B8" w14:textId="77777777" w:rsidTr="0009567D">
        <w:trPr>
          <w:cantSplit/>
        </w:trPr>
        <w:tc>
          <w:tcPr>
            <w:tcW w:w="2592" w:type="dxa"/>
            <w:tcBorders>
              <w:top w:val="single" w:sz="4" w:space="0" w:color="000000"/>
              <w:left w:val="single" w:sz="4" w:space="0" w:color="000000"/>
              <w:bottom w:val="single" w:sz="4" w:space="0" w:color="000000"/>
            </w:tcBorders>
          </w:tcPr>
          <w:p w14:paraId="1CCC6E13" w14:textId="77777777" w:rsidR="00916881" w:rsidRPr="00C227B0" w:rsidRDefault="00916881" w:rsidP="00C227B0">
            <w:pPr>
              <w:pStyle w:val="TableBody"/>
              <w:rPr>
                <w:b/>
                <w:bCs/>
              </w:rPr>
            </w:pPr>
            <w:r w:rsidRPr="00C227B0">
              <w:rPr>
                <w:b/>
                <w:bCs/>
              </w:rPr>
              <w:t>Validation Results</w:t>
            </w:r>
          </w:p>
        </w:tc>
        <w:tc>
          <w:tcPr>
            <w:tcW w:w="5483" w:type="dxa"/>
            <w:tcBorders>
              <w:top w:val="single" w:sz="4" w:space="0" w:color="000000"/>
              <w:left w:val="single" w:sz="4" w:space="0" w:color="000000"/>
              <w:bottom w:val="single" w:sz="4" w:space="0" w:color="000000"/>
              <w:right w:val="single" w:sz="4" w:space="0" w:color="000000"/>
            </w:tcBorders>
          </w:tcPr>
          <w:p w14:paraId="1622F997" w14:textId="77777777" w:rsidR="00D57607" w:rsidRPr="00DA3475" w:rsidRDefault="00916881" w:rsidP="00C227B0">
            <w:pPr>
              <w:pStyle w:val="TableBody"/>
              <w:rPr>
                <w:color w:val="4F81BD" w:themeColor="accent1"/>
              </w:rPr>
            </w:pPr>
            <w:r w:rsidRPr="00C227B0">
              <w:t xml:space="preserve">After running the Validation, the user can view the results of the process by clicking on this link. For more details on the results, see: </w:t>
            </w:r>
            <w:r w:rsidR="00027408" w:rsidRPr="00DA3475">
              <w:rPr>
                <w:color w:val="4F81BD" w:themeColor="accent1"/>
              </w:rPr>
              <w:fldChar w:fldCharType="begin"/>
            </w:r>
            <w:r w:rsidRPr="00DA3475">
              <w:rPr>
                <w:color w:val="4F81BD" w:themeColor="accent1"/>
              </w:rPr>
              <w:instrText xml:space="preserve"> REF _Ref221446355 \h </w:instrText>
            </w:r>
            <w:r w:rsidR="000D1DE1"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p>
          <w:p w14:paraId="5D2A136A" w14:textId="3E789AF1" w:rsidR="00916881" w:rsidRDefault="00D57607" w:rsidP="00C227B0">
            <w:pPr>
              <w:pStyle w:val="TableBody"/>
              <w:rPr>
                <w:b/>
                <w:bCs/>
              </w:rPr>
            </w:pPr>
            <w:r w:rsidRPr="00DA3475">
              <w:rPr>
                <w:color w:val="4F81BD" w:themeColor="accent1"/>
                <w:szCs w:val="16"/>
              </w:rPr>
              <w:t>Run Recommendations</w:t>
            </w:r>
            <w:r w:rsidRPr="00DA3475">
              <w:rPr>
                <w:rFonts w:ascii="Wingdings" w:hAnsi="Wingdings"/>
                <w:color w:val="4F81BD" w:themeColor="accent1"/>
                <w:szCs w:val="16"/>
              </w:rPr>
              <w:t></w:t>
            </w:r>
            <w:r w:rsidRPr="00DA3475">
              <w:rPr>
                <w:color w:val="4F81BD" w:themeColor="accent1"/>
                <w:szCs w:val="16"/>
              </w:rPr>
              <w:t>Recommendation Validation Report</w:t>
            </w:r>
            <w:r w:rsidR="00027408" w:rsidRPr="00DA3475">
              <w:rPr>
                <w:b/>
                <w:bCs/>
                <w:color w:val="4F81BD" w:themeColor="accent1"/>
                <w:szCs w:val="16"/>
              </w:rPr>
              <w:fldChar w:fldCharType="end"/>
            </w:r>
            <w:r w:rsidR="00027408" w:rsidRPr="00DA3475">
              <w:rPr>
                <w:b/>
                <w:bCs/>
                <w:color w:val="4F81BD" w:themeColor="accent1"/>
              </w:rPr>
              <w:fldChar w:fldCharType="begin"/>
            </w:r>
            <w:r w:rsidR="00916881" w:rsidRPr="00DA3475">
              <w:rPr>
                <w:b/>
                <w:bCs/>
                <w:color w:val="4F81BD" w:themeColor="accent1"/>
              </w:rPr>
              <w:instrText xml:space="preserve"> REF _Ref236108642 \h </w:instrText>
            </w:r>
            <w:r w:rsidR="00C227B0" w:rsidRPr="00DA3475">
              <w:rPr>
                <w:b/>
                <w:bCs/>
                <w:color w:val="4F81BD" w:themeColor="accent1"/>
              </w:rPr>
              <w:instrText xml:space="preserve"> \* MERGEFORMAT </w:instrText>
            </w:r>
            <w:r w:rsidR="00027408" w:rsidRPr="00DA3475">
              <w:rPr>
                <w:b/>
                <w:bCs/>
                <w:color w:val="4F81BD" w:themeColor="accent1"/>
              </w:rPr>
            </w:r>
            <w:r w:rsidR="00027408" w:rsidRPr="00DA3475">
              <w:rPr>
                <w:b/>
                <w:bCs/>
                <w:color w:val="4F81BD" w:themeColor="accent1"/>
              </w:rPr>
              <w:fldChar w:fldCharType="separate"/>
            </w:r>
            <w:r w:rsidRPr="00DA3475">
              <w:rPr>
                <w:color w:val="4F81BD" w:themeColor="accent1"/>
              </w:rPr>
              <w:t>Run Recommendations</w:t>
            </w:r>
            <w:r w:rsidRPr="00DA3475">
              <w:rPr>
                <w:rFonts w:ascii="Wingdings" w:hAnsi="Wingdings"/>
                <w:color w:val="4F81BD" w:themeColor="accent1"/>
              </w:rPr>
              <w:t></w:t>
            </w:r>
            <w:r w:rsidRPr="00DA3475">
              <w:rPr>
                <w:color w:val="4F81BD" w:themeColor="accent1"/>
              </w:rPr>
              <w:t>Recommendation Validation Report</w:t>
            </w:r>
            <w:r w:rsidR="00027408" w:rsidRPr="00DA3475">
              <w:rPr>
                <w:b/>
                <w:bCs/>
                <w:color w:val="4F81BD" w:themeColor="accent1"/>
              </w:rPr>
              <w:fldChar w:fldCharType="end"/>
            </w:r>
          </w:p>
        </w:tc>
      </w:tr>
      <w:tr w:rsidR="00916881" w14:paraId="2F929593" w14:textId="77777777" w:rsidTr="0009567D">
        <w:trPr>
          <w:cantSplit/>
        </w:trPr>
        <w:tc>
          <w:tcPr>
            <w:tcW w:w="2592" w:type="dxa"/>
            <w:tcBorders>
              <w:top w:val="single" w:sz="4" w:space="0" w:color="000000"/>
              <w:left w:val="single" w:sz="4" w:space="0" w:color="000000"/>
              <w:bottom w:val="single" w:sz="4" w:space="0" w:color="000000"/>
            </w:tcBorders>
          </w:tcPr>
          <w:p w14:paraId="1C76B403" w14:textId="77777777" w:rsidR="00916881" w:rsidRPr="00C227B0" w:rsidRDefault="00916881" w:rsidP="00C227B0">
            <w:pPr>
              <w:pStyle w:val="TableBody"/>
              <w:rPr>
                <w:b/>
                <w:bCs/>
              </w:rPr>
            </w:pPr>
            <w:r w:rsidRPr="00C227B0">
              <w:rPr>
                <w:b/>
                <w:bCs/>
              </w:rPr>
              <w:t>Start Recommendations Button</w:t>
            </w:r>
          </w:p>
        </w:tc>
        <w:tc>
          <w:tcPr>
            <w:tcW w:w="5483" w:type="dxa"/>
            <w:tcBorders>
              <w:top w:val="single" w:sz="4" w:space="0" w:color="000000"/>
              <w:left w:val="single" w:sz="4" w:space="0" w:color="000000"/>
              <w:bottom w:val="single" w:sz="4" w:space="0" w:color="000000"/>
              <w:right w:val="single" w:sz="4" w:space="0" w:color="000000"/>
            </w:tcBorders>
          </w:tcPr>
          <w:p w14:paraId="10E4AB76" w14:textId="77777777" w:rsidR="00916881" w:rsidRDefault="00916881" w:rsidP="00C227B0">
            <w:pPr>
              <w:pStyle w:val="TableBody"/>
            </w:pPr>
            <w:r>
              <w:t xml:space="preserve">Clicking on this button will start Recommendation Process for the Cashpoints and settings defined in the selected Recommendation ID. </w:t>
            </w:r>
          </w:p>
        </w:tc>
      </w:tr>
    </w:tbl>
    <w:p w14:paraId="6045C172" w14:textId="33DCF7A1"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0FDEFE4" w14:textId="77777777" w:rsidR="00C227B0" w:rsidRPr="00C576DF" w:rsidRDefault="00C227B0" w:rsidP="00C576DF">
      <w:pPr>
        <w:pStyle w:val="BodyText"/>
      </w:pPr>
      <w:bookmarkStart w:id="1633" w:name="_Ref221446355"/>
      <w:bookmarkStart w:id="1634" w:name="_Ref236108642"/>
    </w:p>
    <w:p w14:paraId="7D9D752B" w14:textId="0464903C" w:rsidR="00916881" w:rsidRDefault="00916881" w:rsidP="000B74FD">
      <w:pPr>
        <w:pStyle w:val="Heading3"/>
      </w:pPr>
      <w:bookmarkStart w:id="1635" w:name="_Toc128718647"/>
      <w:r>
        <w:t>Run Recommendations</w:t>
      </w:r>
      <w:r>
        <w:rPr>
          <w:rFonts w:ascii="Wingdings" w:hAnsi="Wingdings"/>
        </w:rPr>
        <w:t></w:t>
      </w:r>
      <w:r>
        <w:t>Recommendation Validation Report</w:t>
      </w:r>
      <w:bookmarkEnd w:id="1633"/>
      <w:bookmarkEnd w:id="1634"/>
      <w:bookmarkEnd w:id="1635"/>
    </w:p>
    <w:p w14:paraId="1CA4E44A" w14:textId="4447E41F" w:rsidR="00916881" w:rsidRDefault="00916881" w:rsidP="00C227B0">
      <w:pPr>
        <w:pStyle w:val="BodyText"/>
      </w:pPr>
      <w:r>
        <w:t>The Recommendation Validation report is used to help identify if there are problems with Cashpoint settings and to troubleshoot Cashpoints that have a run status of ‘</w:t>
      </w:r>
      <w:r w:rsidRPr="003D410A">
        <w:rPr>
          <w:b/>
          <w:bCs/>
          <w:rPrChange w:id="1636" w:author="Robbie Moses" w:date="2023-03-03T01:19:00Z">
            <w:rPr/>
          </w:rPrChange>
        </w:rPr>
        <w:t>Invalid’</w:t>
      </w:r>
      <w:r>
        <w:t xml:space="preserve">. This report can be accessed from the </w:t>
      </w:r>
      <w:r w:rsidRPr="003B5D4F">
        <w:rPr>
          <w:i/>
          <w:iCs/>
          <w:rPrChange w:id="1637" w:author="Moses, Robbie" w:date="2023-02-22T01:49:00Z">
            <w:rPr/>
          </w:rPrChange>
        </w:rPr>
        <w:t>Today</w:t>
      </w:r>
      <w:r w:rsidRPr="003B5D4F">
        <w:rPr>
          <w:rFonts w:ascii="Wingdings" w:hAnsi="Wingdings"/>
          <w:i/>
          <w:iCs/>
          <w:rPrChange w:id="1638" w:author="Moses, Robbie" w:date="2023-02-22T01:49:00Z">
            <w:rPr>
              <w:rFonts w:ascii="Wingdings" w:hAnsi="Wingdings"/>
            </w:rPr>
          </w:rPrChange>
        </w:rPr>
        <w:t></w:t>
      </w:r>
      <w:r w:rsidRPr="003B5D4F">
        <w:rPr>
          <w:i/>
          <w:iCs/>
          <w:rPrChange w:id="1639" w:author="Moses, Robbie" w:date="2023-02-22T01:49:00Z">
            <w:rPr/>
          </w:rPrChange>
        </w:rPr>
        <w:t>Snapshot</w:t>
      </w:r>
      <w:r>
        <w:t xml:space="preserve"> page by clicking on the To-Do List item called ‘</w:t>
      </w:r>
      <w:r w:rsidRPr="003D410A">
        <w:rPr>
          <w:b/>
          <w:bCs/>
          <w:rPrChange w:id="1640" w:author="Robbie Moses" w:date="2023-03-03T01:19:00Z">
            <w:rPr/>
          </w:rPrChange>
        </w:rPr>
        <w:t>Verify Recommendations Create</w:t>
      </w:r>
      <w:del w:id="1641" w:author="Robbie Moses" w:date="2023-03-03T01:19:00Z">
        <w:r w:rsidDel="003D410A">
          <w:delText>?</w:delText>
        </w:r>
      </w:del>
      <w:r>
        <w:t xml:space="preserve">’ or by running the Validation Report from the ‘Run Recommendations’ page. </w:t>
      </w:r>
    </w:p>
    <w:p w14:paraId="7CD6B37C" w14:textId="43F62C10" w:rsidR="00916881" w:rsidRDefault="00916881" w:rsidP="00C227B0">
      <w:pPr>
        <w:pStyle w:val="BodyText"/>
      </w:pPr>
      <w:r>
        <w:t>The user can review this report and use the explanations in this section to help correct the problems so all recommendations will run successfully.</w:t>
      </w:r>
    </w:p>
    <w:p w14:paraId="56054039" w14:textId="77777777" w:rsidR="00C227B0" w:rsidRDefault="00C227B0" w:rsidP="00C227B0">
      <w:pPr>
        <w:pStyle w:val="BodyText"/>
      </w:pPr>
    </w:p>
    <w:p w14:paraId="53B09C9F" w14:textId="33724F4C" w:rsidR="00916881" w:rsidRDefault="00916881" w:rsidP="00F63174">
      <w:pPr>
        <w:pStyle w:val="Caption"/>
        <w:spacing w:before="0" w:after="120"/>
        <w:ind w:left="187" w:hanging="187"/>
        <w:outlineLvl w:val="0"/>
      </w:pPr>
      <w:bookmarkStart w:id="1642" w:name="_Toc128632399"/>
      <w:r>
        <w:lastRenderedPageBreak/>
        <w:t xml:space="preserve">Figure </w:t>
      </w:r>
      <w:ins w:id="1643" w:author="Robbie Moses" w:date="2023-03-02T06:45:00Z">
        <w:r w:rsidR="00624EA3">
          <w:fldChar w:fldCharType="begin"/>
        </w:r>
        <w:r w:rsidR="00624EA3">
          <w:instrText xml:space="preserve"> SEQ Figure \* ARABIC </w:instrText>
        </w:r>
      </w:ins>
      <w:r w:rsidR="00624EA3">
        <w:fldChar w:fldCharType="separate"/>
      </w:r>
      <w:ins w:id="1644" w:author="Robbie Moses" w:date="2023-03-02T06:45:00Z">
        <w:r w:rsidR="00624EA3">
          <w:rPr>
            <w:noProof/>
          </w:rPr>
          <w:t>80</w:t>
        </w:r>
        <w:r w:rsidR="00624EA3">
          <w:fldChar w:fldCharType="end"/>
        </w:r>
      </w:ins>
      <w:ins w:id="1645" w:author="Moses, Robbie" w:date="2023-02-22T02:39:00Z">
        <w:del w:id="1646" w:author="Robbie Moses" w:date="2023-03-02T06:45:00Z">
          <w:r w:rsidR="003B5D4F" w:rsidDel="00624EA3">
            <w:fldChar w:fldCharType="begin"/>
          </w:r>
          <w:r w:rsidR="003B5D4F" w:rsidDel="00624EA3">
            <w:delInstrText xml:space="preserve"> SEQ Figure \* ARABIC </w:delInstrText>
          </w:r>
        </w:del>
      </w:ins>
      <w:del w:id="1647" w:author="Robbie Moses" w:date="2023-03-02T06:45:00Z">
        <w:r w:rsidR="003B5D4F" w:rsidDel="00624EA3">
          <w:fldChar w:fldCharType="separate"/>
        </w:r>
      </w:del>
      <w:ins w:id="1648" w:author="Moses, Robbie" w:date="2023-02-22T02:39:00Z">
        <w:del w:id="1649" w:author="Robbie Moses" w:date="2023-03-02T06:45:00Z">
          <w:r w:rsidR="003B5D4F" w:rsidDel="00624EA3">
            <w:rPr>
              <w:noProof/>
            </w:rPr>
            <w:delText>79</w:delText>
          </w:r>
          <w:r w:rsidR="003B5D4F" w:rsidDel="00624EA3">
            <w:fldChar w:fldCharType="end"/>
          </w:r>
        </w:del>
      </w:ins>
      <w:del w:id="1650"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79</w:delText>
        </w:r>
        <w:r w:rsidRPr="62692672" w:rsidDel="003B5D4F">
          <w:rPr>
            <w:noProof/>
          </w:rPr>
          <w:fldChar w:fldCharType="end"/>
        </w:r>
      </w:del>
      <w:r>
        <w:t>: Recommendation Validation Report</w:t>
      </w:r>
      <w:bookmarkEnd w:id="1642"/>
    </w:p>
    <w:p w14:paraId="39757447" w14:textId="7968F2EA" w:rsidR="00916881" w:rsidRDefault="4FAE8C9F" w:rsidP="00C576DF">
      <w:pPr>
        <w:pStyle w:val="BodyText"/>
      </w:pPr>
      <w:r>
        <w:rPr>
          <w:noProof/>
        </w:rPr>
        <w:drawing>
          <wp:inline distT="0" distB="0" distL="0" distR="0" wp14:anchorId="410932D1" wp14:editId="2C39E440">
            <wp:extent cx="4572000" cy="2847975"/>
            <wp:effectExtent l="76200" t="76200" r="133350" b="142875"/>
            <wp:docPr id="1793051901" name="Picture 179305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FA8C93" w14:textId="77777777" w:rsidR="00916881" w:rsidRDefault="00916881" w:rsidP="00C576DF">
      <w:pPr>
        <w:pStyle w:val="BodyText"/>
      </w:pPr>
    </w:p>
    <w:p w14:paraId="4BEFD9DD" w14:textId="2B6A989D" w:rsidR="00916881" w:rsidRDefault="00916881" w:rsidP="00F63174">
      <w:pPr>
        <w:pStyle w:val="Caption"/>
        <w:spacing w:before="0" w:after="120"/>
        <w:ind w:left="187" w:hanging="187"/>
        <w:outlineLvl w:val="0"/>
      </w:pPr>
      <w:bookmarkStart w:id="1651" w:name="_Toc128631017"/>
      <w:r>
        <w:t xml:space="preserve">Table </w:t>
      </w:r>
      <w:r w:rsidR="00027408">
        <w:fldChar w:fldCharType="begin"/>
      </w:r>
      <w:r>
        <w:instrText xml:space="preserve"> SEQ "Table" \*Arabic </w:instrText>
      </w:r>
      <w:r w:rsidR="00027408">
        <w:fldChar w:fldCharType="separate"/>
      </w:r>
      <w:r w:rsidR="00D57607">
        <w:rPr>
          <w:noProof/>
        </w:rPr>
        <w:t>63</w:t>
      </w:r>
      <w:r w:rsidR="00027408">
        <w:rPr>
          <w:noProof/>
        </w:rPr>
        <w:fldChar w:fldCharType="end"/>
      </w:r>
      <w:r>
        <w:t>: Recommendation Validation Description</w:t>
      </w:r>
      <w:bookmarkEnd w:id="1651"/>
    </w:p>
    <w:tbl>
      <w:tblPr>
        <w:tblW w:w="0" w:type="auto"/>
        <w:tblInd w:w="467" w:type="dxa"/>
        <w:tblLayout w:type="fixed"/>
        <w:tblCellMar>
          <w:left w:w="79" w:type="dxa"/>
          <w:right w:w="79" w:type="dxa"/>
        </w:tblCellMar>
        <w:tblLook w:val="0000" w:firstRow="0" w:lastRow="0" w:firstColumn="0" w:lastColumn="0" w:noHBand="0" w:noVBand="0"/>
      </w:tblPr>
      <w:tblGrid>
        <w:gridCol w:w="3740"/>
        <w:gridCol w:w="4335"/>
      </w:tblGrid>
      <w:tr w:rsidR="00916881" w14:paraId="6BAE0B44" w14:textId="77777777" w:rsidTr="00285616">
        <w:trPr>
          <w:cantSplit/>
          <w:tblHeader/>
        </w:trPr>
        <w:tc>
          <w:tcPr>
            <w:tcW w:w="3740" w:type="dxa"/>
            <w:tcBorders>
              <w:top w:val="single" w:sz="4" w:space="0" w:color="000000"/>
              <w:left w:val="single" w:sz="4" w:space="0" w:color="000000"/>
              <w:bottom w:val="single" w:sz="4" w:space="0" w:color="000000"/>
            </w:tcBorders>
            <w:shd w:val="clear" w:color="auto" w:fill="60C03A"/>
          </w:tcPr>
          <w:p w14:paraId="4B85D3CB" w14:textId="77777777" w:rsidR="00916881" w:rsidRDefault="00916881" w:rsidP="00C227B0">
            <w:pPr>
              <w:pStyle w:val="TableHeading"/>
            </w:pPr>
            <w:r>
              <w:t>Processing Results</w:t>
            </w:r>
          </w:p>
        </w:tc>
        <w:tc>
          <w:tcPr>
            <w:tcW w:w="4335" w:type="dxa"/>
            <w:tcBorders>
              <w:top w:val="single" w:sz="4" w:space="0" w:color="000000"/>
              <w:left w:val="single" w:sz="4" w:space="0" w:color="000000"/>
              <w:bottom w:val="single" w:sz="4" w:space="0" w:color="000000"/>
              <w:right w:val="single" w:sz="4" w:space="0" w:color="000000"/>
            </w:tcBorders>
            <w:shd w:val="clear" w:color="auto" w:fill="60C03A"/>
          </w:tcPr>
          <w:p w14:paraId="681AEAC9" w14:textId="77777777" w:rsidR="00916881" w:rsidRDefault="00916881" w:rsidP="00C227B0">
            <w:pPr>
              <w:pStyle w:val="TableHeading"/>
            </w:pPr>
            <w:r>
              <w:t>Description</w:t>
            </w:r>
          </w:p>
        </w:tc>
      </w:tr>
      <w:tr w:rsidR="00916881" w14:paraId="422E7E2C" w14:textId="77777777" w:rsidTr="0009567D">
        <w:trPr>
          <w:cantSplit/>
        </w:trPr>
        <w:tc>
          <w:tcPr>
            <w:tcW w:w="3740" w:type="dxa"/>
            <w:tcBorders>
              <w:top w:val="single" w:sz="4" w:space="0" w:color="000000"/>
              <w:left w:val="single" w:sz="4" w:space="0" w:color="000000"/>
              <w:bottom w:val="single" w:sz="4" w:space="0" w:color="000000"/>
            </w:tcBorders>
          </w:tcPr>
          <w:p w14:paraId="0EF31F46" w14:textId="77777777" w:rsidR="00916881" w:rsidRPr="00C227B0" w:rsidRDefault="00916881" w:rsidP="00C227B0">
            <w:pPr>
              <w:pStyle w:val="TableBody"/>
              <w:rPr>
                <w:b/>
                <w:bCs/>
              </w:rPr>
            </w:pPr>
            <w:r w:rsidRPr="00C227B0">
              <w:rPr>
                <w:b/>
                <w:bCs/>
              </w:rPr>
              <w:t>Cashpoint ID</w:t>
            </w:r>
          </w:p>
        </w:tc>
        <w:tc>
          <w:tcPr>
            <w:tcW w:w="4330" w:type="dxa"/>
            <w:tcBorders>
              <w:top w:val="single" w:sz="4" w:space="0" w:color="000000"/>
              <w:left w:val="single" w:sz="4" w:space="0" w:color="000000"/>
              <w:bottom w:val="single" w:sz="4" w:space="0" w:color="000000"/>
              <w:right w:val="single" w:sz="4" w:space="0" w:color="000000"/>
            </w:tcBorders>
          </w:tcPr>
          <w:p w14:paraId="200385BE" w14:textId="77777777" w:rsidR="00916881" w:rsidRDefault="00916881" w:rsidP="00C227B0">
            <w:pPr>
              <w:pStyle w:val="TableBody"/>
            </w:pPr>
            <w:r>
              <w:t>Unique alphanumeric code that identifies the Cashpoint.</w:t>
            </w:r>
          </w:p>
        </w:tc>
      </w:tr>
      <w:tr w:rsidR="00916881" w14:paraId="015080EE" w14:textId="77777777" w:rsidTr="0009567D">
        <w:trPr>
          <w:cantSplit/>
        </w:trPr>
        <w:tc>
          <w:tcPr>
            <w:tcW w:w="3740" w:type="dxa"/>
            <w:tcBorders>
              <w:top w:val="single" w:sz="4" w:space="0" w:color="000000"/>
              <w:left w:val="single" w:sz="4" w:space="0" w:color="000000"/>
              <w:bottom w:val="single" w:sz="4" w:space="0" w:color="000000"/>
            </w:tcBorders>
          </w:tcPr>
          <w:p w14:paraId="0CAB4803" w14:textId="77777777" w:rsidR="00916881" w:rsidRPr="00C227B0" w:rsidRDefault="00916881" w:rsidP="00C227B0">
            <w:pPr>
              <w:pStyle w:val="TableBody"/>
              <w:rPr>
                <w:b/>
                <w:bCs/>
              </w:rPr>
            </w:pPr>
            <w:r w:rsidRPr="00C227B0">
              <w:rPr>
                <w:b/>
                <w:bCs/>
              </w:rPr>
              <w:t>Date</w:t>
            </w:r>
          </w:p>
        </w:tc>
        <w:tc>
          <w:tcPr>
            <w:tcW w:w="4335" w:type="dxa"/>
            <w:tcBorders>
              <w:top w:val="single" w:sz="4" w:space="0" w:color="000000"/>
              <w:left w:val="single" w:sz="4" w:space="0" w:color="000000"/>
              <w:bottom w:val="single" w:sz="4" w:space="0" w:color="000000"/>
              <w:right w:val="single" w:sz="4" w:space="0" w:color="000000"/>
            </w:tcBorders>
          </w:tcPr>
          <w:p w14:paraId="21F64F64" w14:textId="77777777" w:rsidR="00916881" w:rsidRDefault="00916881" w:rsidP="00C227B0">
            <w:pPr>
              <w:pStyle w:val="TableBody"/>
            </w:pPr>
            <w:r>
              <w:t xml:space="preserve">The date that the Process was run. </w:t>
            </w:r>
          </w:p>
        </w:tc>
      </w:tr>
      <w:tr w:rsidR="00916881" w14:paraId="6F9016A2" w14:textId="77777777" w:rsidTr="0009567D">
        <w:trPr>
          <w:cantSplit/>
        </w:trPr>
        <w:tc>
          <w:tcPr>
            <w:tcW w:w="3740" w:type="dxa"/>
            <w:tcBorders>
              <w:top w:val="single" w:sz="4" w:space="0" w:color="000000"/>
              <w:left w:val="single" w:sz="4" w:space="0" w:color="000000"/>
              <w:bottom w:val="single" w:sz="4" w:space="0" w:color="000000"/>
            </w:tcBorders>
          </w:tcPr>
          <w:p w14:paraId="086ED686" w14:textId="77777777" w:rsidR="00916881" w:rsidRPr="00C227B0" w:rsidRDefault="00916881" w:rsidP="00C227B0">
            <w:pPr>
              <w:pStyle w:val="TableBody"/>
              <w:rPr>
                <w:b/>
                <w:bCs/>
              </w:rPr>
            </w:pPr>
            <w:r w:rsidRPr="00C227B0">
              <w:rPr>
                <w:b/>
                <w:bCs/>
              </w:rPr>
              <w:t>Recommendation Alerts</w:t>
            </w:r>
          </w:p>
        </w:tc>
        <w:tc>
          <w:tcPr>
            <w:tcW w:w="4335" w:type="dxa"/>
            <w:tcBorders>
              <w:top w:val="single" w:sz="4" w:space="0" w:color="000000"/>
              <w:left w:val="single" w:sz="4" w:space="0" w:color="000000"/>
              <w:bottom w:val="single" w:sz="4" w:space="0" w:color="000000"/>
              <w:right w:val="single" w:sz="4" w:space="0" w:color="000000"/>
            </w:tcBorders>
          </w:tcPr>
          <w:p w14:paraId="1F287EAB" w14:textId="5D47C6FB" w:rsidR="00916881" w:rsidRDefault="00916881" w:rsidP="00C227B0">
            <w:pPr>
              <w:pStyle w:val="TableBody"/>
            </w:pPr>
            <w:r>
              <w:t>Gives a summary of the problem that was encountered during the validation check.  If one or more problems are found with a Cashpoint, a separate entry will be made for each problem found. In addition. A general error message will be entered as either ‘</w:t>
            </w:r>
            <w:r w:rsidRPr="00751A07">
              <w:rPr>
                <w:b/>
                <w:bCs/>
                <w:rPrChange w:id="1652" w:author="Robbie Moses" w:date="2023-03-03T01:19:00Z">
                  <w:rPr/>
                </w:rPrChange>
              </w:rPr>
              <w:t xml:space="preserve">INVALID’ </w:t>
            </w:r>
            <w:r w:rsidRPr="00B66B5C">
              <w:t>or</w:t>
            </w:r>
            <w:r w:rsidRPr="00751A07">
              <w:rPr>
                <w:b/>
                <w:bCs/>
                <w:rPrChange w:id="1653" w:author="Robbie Moses" w:date="2023-03-03T01:19:00Z">
                  <w:rPr/>
                </w:rPrChange>
              </w:rPr>
              <w:t xml:space="preserve"> ‘FAILED’</w:t>
            </w:r>
            <w:r>
              <w:t xml:space="preserve">. Resolve </w:t>
            </w:r>
            <w:r w:rsidR="00C227B0">
              <w:t>all</w:t>
            </w:r>
            <w:r>
              <w:t xml:space="preserve"> the conflicts with the Cashpoint and re-run the recommendation process. (See </w:t>
            </w:r>
            <w:r w:rsidR="00027408" w:rsidRPr="00DA3475">
              <w:rPr>
                <w:color w:val="4F81BD" w:themeColor="accent1"/>
              </w:rPr>
              <w:fldChar w:fldCharType="begin"/>
            </w:r>
            <w:r w:rsidRPr="00DA3475">
              <w:rPr>
                <w:color w:val="4F81BD" w:themeColor="accent1"/>
              </w:rPr>
              <w:instrText xml:space="preserve"> REF _Ref221447342 \h </w:instrText>
            </w:r>
            <w:r w:rsidR="00C227B0" w:rsidRPr="00DA3475">
              <w:rPr>
                <w:color w:val="4F81BD" w:themeColor="accent1"/>
              </w:rPr>
              <w:instrText xml:space="preserve"> \* MERGEFORMAT </w:instrText>
            </w:r>
            <w:r w:rsidR="00027408" w:rsidRPr="00DA3475">
              <w:rPr>
                <w:color w:val="4F81BD" w:themeColor="accent1"/>
              </w:rPr>
            </w:r>
            <w:r w:rsidR="00027408" w:rsidRPr="00DA3475">
              <w:rPr>
                <w:color w:val="4F81BD" w:themeColor="accent1"/>
              </w:rPr>
              <w:fldChar w:fldCharType="separate"/>
            </w:r>
            <w:r w:rsidR="00D57607" w:rsidRPr="00DA3475">
              <w:rPr>
                <w:color w:val="4F81BD" w:themeColor="accent1"/>
              </w:rPr>
              <w:t xml:space="preserve">Table </w:t>
            </w:r>
            <w:r w:rsidR="00D57607" w:rsidRPr="00DA3475">
              <w:rPr>
                <w:noProof/>
                <w:color w:val="4F81BD" w:themeColor="accent1"/>
              </w:rPr>
              <w:t>64</w:t>
            </w:r>
            <w:r w:rsidR="00027408" w:rsidRPr="00DA3475">
              <w:rPr>
                <w:color w:val="4F81BD" w:themeColor="accent1"/>
              </w:rPr>
              <w:fldChar w:fldCharType="end"/>
            </w:r>
            <w:r>
              <w:t xml:space="preserve"> for more detail on errors)</w:t>
            </w:r>
          </w:p>
        </w:tc>
      </w:tr>
      <w:tr w:rsidR="00916881" w14:paraId="1AD63363" w14:textId="77777777" w:rsidTr="0009567D">
        <w:trPr>
          <w:cantSplit/>
        </w:trPr>
        <w:tc>
          <w:tcPr>
            <w:tcW w:w="3740" w:type="dxa"/>
            <w:tcBorders>
              <w:top w:val="single" w:sz="4" w:space="0" w:color="000000"/>
              <w:left w:val="single" w:sz="4" w:space="0" w:color="000000"/>
              <w:bottom w:val="single" w:sz="4" w:space="0" w:color="000000"/>
            </w:tcBorders>
          </w:tcPr>
          <w:p w14:paraId="05C1495E" w14:textId="77777777" w:rsidR="00916881" w:rsidRPr="00C227B0" w:rsidRDefault="00916881" w:rsidP="00C227B0">
            <w:pPr>
              <w:pStyle w:val="TableBody"/>
              <w:rPr>
                <w:b/>
                <w:bCs/>
              </w:rPr>
            </w:pPr>
            <w:r w:rsidRPr="00C227B0">
              <w:rPr>
                <w:b/>
                <w:bCs/>
              </w:rPr>
              <w:t>Print Button</w:t>
            </w:r>
          </w:p>
        </w:tc>
        <w:tc>
          <w:tcPr>
            <w:tcW w:w="4335" w:type="dxa"/>
            <w:tcBorders>
              <w:top w:val="single" w:sz="4" w:space="0" w:color="000000"/>
              <w:left w:val="single" w:sz="4" w:space="0" w:color="000000"/>
              <w:bottom w:val="single" w:sz="4" w:space="0" w:color="000000"/>
              <w:right w:val="single" w:sz="4" w:space="0" w:color="000000"/>
            </w:tcBorders>
          </w:tcPr>
          <w:p w14:paraId="6328446F" w14:textId="77777777" w:rsidR="00916881" w:rsidRDefault="00916881" w:rsidP="00C227B0">
            <w:pPr>
              <w:pStyle w:val="TableBody"/>
            </w:pPr>
            <w:r>
              <w:t>Prints the entire report that is on this page.</w:t>
            </w:r>
          </w:p>
        </w:tc>
      </w:tr>
      <w:tr w:rsidR="00916881" w14:paraId="6A6C7523" w14:textId="77777777" w:rsidTr="0009567D">
        <w:trPr>
          <w:cantSplit/>
        </w:trPr>
        <w:tc>
          <w:tcPr>
            <w:tcW w:w="3740" w:type="dxa"/>
            <w:tcBorders>
              <w:top w:val="single" w:sz="4" w:space="0" w:color="000000"/>
              <w:left w:val="single" w:sz="4" w:space="0" w:color="000000"/>
              <w:bottom w:val="single" w:sz="4" w:space="0" w:color="000000"/>
            </w:tcBorders>
          </w:tcPr>
          <w:p w14:paraId="267E275F" w14:textId="77777777" w:rsidR="00916881" w:rsidRPr="00C227B0" w:rsidRDefault="00916881" w:rsidP="00C227B0">
            <w:pPr>
              <w:pStyle w:val="TableBody"/>
              <w:rPr>
                <w:b/>
                <w:bCs/>
              </w:rPr>
            </w:pPr>
            <w:r w:rsidRPr="00C227B0">
              <w:rPr>
                <w:b/>
                <w:bCs/>
              </w:rPr>
              <w:t>Close Button</w:t>
            </w:r>
          </w:p>
        </w:tc>
        <w:tc>
          <w:tcPr>
            <w:tcW w:w="4335" w:type="dxa"/>
            <w:tcBorders>
              <w:top w:val="single" w:sz="4" w:space="0" w:color="000000"/>
              <w:left w:val="single" w:sz="4" w:space="0" w:color="000000"/>
              <w:bottom w:val="single" w:sz="4" w:space="0" w:color="000000"/>
              <w:right w:val="single" w:sz="4" w:space="0" w:color="000000"/>
            </w:tcBorders>
          </w:tcPr>
          <w:p w14:paraId="50B92926" w14:textId="77777777" w:rsidR="00916881" w:rsidRDefault="00916881" w:rsidP="00C227B0">
            <w:pPr>
              <w:pStyle w:val="TableBody"/>
            </w:pPr>
            <w:r>
              <w:t>Closes this page.</w:t>
            </w:r>
          </w:p>
        </w:tc>
      </w:tr>
    </w:tbl>
    <w:p w14:paraId="5DD6B3DA" w14:textId="77777777" w:rsidR="00916881" w:rsidRDefault="00916881" w:rsidP="00C576DF">
      <w:pPr>
        <w:pStyle w:val="BodyText"/>
      </w:pPr>
    </w:p>
    <w:p w14:paraId="10BEA0DE" w14:textId="467033F2" w:rsidR="00916881" w:rsidRDefault="00916881" w:rsidP="00C227B0">
      <w:pPr>
        <w:pStyle w:val="BodyText"/>
      </w:pPr>
      <w:r>
        <w:t xml:space="preserve">The following table outlines the different types of warnings or errors that could be encountered when running the recommendation validation report. </w:t>
      </w:r>
    </w:p>
    <w:p w14:paraId="5985B4A3" w14:textId="77777777" w:rsidR="00C227B0" w:rsidRDefault="00C227B0" w:rsidP="00C227B0">
      <w:pPr>
        <w:pStyle w:val="BodyText"/>
      </w:pPr>
    </w:p>
    <w:p w14:paraId="7C2E22FC" w14:textId="114DBA5B" w:rsidR="00916881" w:rsidRDefault="00916881" w:rsidP="00F63174">
      <w:pPr>
        <w:pStyle w:val="Caption"/>
        <w:spacing w:before="0" w:after="120"/>
        <w:ind w:left="187" w:hanging="187"/>
        <w:outlineLvl w:val="0"/>
      </w:pPr>
      <w:bookmarkStart w:id="1654" w:name="_Ref221447342"/>
      <w:bookmarkStart w:id="1655" w:name="_Toc128631018"/>
      <w:r>
        <w:lastRenderedPageBreak/>
        <w:t xml:space="preserve">Table </w:t>
      </w:r>
      <w:r w:rsidR="00027408">
        <w:fldChar w:fldCharType="begin"/>
      </w:r>
      <w:r>
        <w:instrText xml:space="preserve"> SEQ "Table" \*Arabic </w:instrText>
      </w:r>
      <w:r w:rsidR="00027408">
        <w:fldChar w:fldCharType="separate"/>
      </w:r>
      <w:r w:rsidR="00D57607">
        <w:rPr>
          <w:noProof/>
        </w:rPr>
        <w:t>64</w:t>
      </w:r>
      <w:r w:rsidR="00027408">
        <w:rPr>
          <w:noProof/>
        </w:rPr>
        <w:fldChar w:fldCharType="end"/>
      </w:r>
      <w:bookmarkEnd w:id="1654"/>
      <w:r>
        <w:t>: Recommendation Validation Messages</w:t>
      </w:r>
      <w:bookmarkEnd w:id="1655"/>
    </w:p>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06890180" w14:textId="77777777" w:rsidTr="0015221A">
        <w:trPr>
          <w:tblHeader/>
        </w:trPr>
        <w:tc>
          <w:tcPr>
            <w:tcW w:w="2840" w:type="dxa"/>
            <w:tcBorders>
              <w:top w:val="single" w:sz="4" w:space="0" w:color="000000"/>
              <w:left w:val="single" w:sz="4" w:space="0" w:color="000000"/>
              <w:bottom w:val="double" w:sz="1" w:space="0" w:color="000000"/>
            </w:tcBorders>
            <w:shd w:val="clear" w:color="auto" w:fill="60C03A"/>
          </w:tcPr>
          <w:p w14:paraId="1101228C" w14:textId="77777777" w:rsidR="00916881" w:rsidRDefault="00916881" w:rsidP="00C227B0">
            <w:pPr>
              <w:pStyle w:val="TableHeading"/>
            </w:pPr>
            <w:r>
              <w:t>Warning/Error Name</w:t>
            </w:r>
          </w:p>
        </w:tc>
        <w:tc>
          <w:tcPr>
            <w:tcW w:w="6023" w:type="dxa"/>
            <w:tcBorders>
              <w:top w:val="single" w:sz="4" w:space="0" w:color="000000"/>
              <w:left w:val="single" w:sz="4" w:space="0" w:color="000000"/>
              <w:bottom w:val="double" w:sz="1" w:space="0" w:color="000000"/>
              <w:right w:val="single" w:sz="4" w:space="0" w:color="000000"/>
            </w:tcBorders>
            <w:shd w:val="clear" w:color="auto" w:fill="60C03A"/>
          </w:tcPr>
          <w:p w14:paraId="73971838" w14:textId="77777777" w:rsidR="00916881" w:rsidRDefault="00916881" w:rsidP="00C227B0">
            <w:pPr>
              <w:pStyle w:val="TableHeading"/>
            </w:pPr>
            <w:r>
              <w:t>Description of Warning or Error Check</w:t>
            </w:r>
          </w:p>
        </w:tc>
      </w:tr>
      <w:tr w:rsidR="00916881" w14:paraId="38BDC002"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0B475E" w14:textId="77777777" w:rsidR="00916881" w:rsidRDefault="00916881" w:rsidP="00C227B0">
            <w:pPr>
              <w:pStyle w:val="TableHeading"/>
            </w:pPr>
            <w:r>
              <w:t>Cashpoint Definition Validation</w:t>
            </w:r>
          </w:p>
        </w:tc>
      </w:tr>
      <w:tr w:rsidR="00916881" w14:paraId="03778822" w14:textId="77777777" w:rsidTr="0015221A">
        <w:tc>
          <w:tcPr>
            <w:tcW w:w="2840" w:type="dxa"/>
            <w:tcBorders>
              <w:left w:val="single" w:sz="4" w:space="0" w:color="000000"/>
              <w:bottom w:val="single" w:sz="4" w:space="0" w:color="000000"/>
            </w:tcBorders>
          </w:tcPr>
          <w:p w14:paraId="627BE4EA" w14:textId="77777777" w:rsidR="00916881" w:rsidRPr="00C227B0" w:rsidRDefault="00916881" w:rsidP="00C227B0">
            <w:pPr>
              <w:pStyle w:val="TableBody"/>
              <w:rPr>
                <w:b/>
                <w:bCs/>
              </w:rPr>
            </w:pPr>
            <w:r w:rsidRPr="00C227B0">
              <w:rPr>
                <w:b/>
                <w:bCs/>
              </w:rPr>
              <w:t>No Parameters Found</w:t>
            </w:r>
          </w:p>
        </w:tc>
        <w:tc>
          <w:tcPr>
            <w:tcW w:w="6023" w:type="dxa"/>
            <w:tcBorders>
              <w:left w:val="single" w:sz="4" w:space="0" w:color="000000"/>
              <w:bottom w:val="single" w:sz="4" w:space="0" w:color="000000"/>
              <w:right w:val="single" w:sz="4" w:space="0" w:color="000000"/>
            </w:tcBorders>
          </w:tcPr>
          <w:p w14:paraId="4609DD31" w14:textId="77777777" w:rsidR="00916881" w:rsidRDefault="00916881" w:rsidP="00C227B0">
            <w:pPr>
              <w:pStyle w:val="TableBody"/>
            </w:pPr>
            <w:r>
              <w:t xml:space="preserve">There are no parameters defined for this Cashpoint. Should be corrected on the Cashpoint screen: </w:t>
            </w:r>
            <w:r w:rsidRPr="00751A07">
              <w:rPr>
                <w:i/>
                <w:iCs/>
                <w:rPrChange w:id="1656" w:author="Robbie Moses" w:date="2023-03-03T01:20:00Z">
                  <w:rPr/>
                </w:rPrChange>
              </w:rPr>
              <w:t xml:space="preserve">Basic </w:t>
            </w:r>
            <w:r w:rsidRPr="00751A07">
              <w:rPr>
                <w:rFonts w:ascii="Wingdings" w:hAnsi="Wingdings"/>
                <w:i/>
                <w:iCs/>
                <w:rPrChange w:id="1657" w:author="Robbie Moses" w:date="2023-03-03T01:20:00Z">
                  <w:rPr>
                    <w:rFonts w:ascii="Wingdings" w:hAnsi="Wingdings"/>
                  </w:rPr>
                </w:rPrChange>
              </w:rPr>
              <w:t></w:t>
            </w:r>
            <w:r w:rsidRPr="00751A07">
              <w:rPr>
                <w:i/>
                <w:iCs/>
                <w:rPrChange w:id="1658" w:author="Robbie Moses" w:date="2023-03-03T01:20:00Z">
                  <w:rPr/>
                </w:rPrChange>
              </w:rPr>
              <w:t xml:space="preserve"> Parameters</w:t>
            </w:r>
            <w:r>
              <w:t xml:space="preserve">. </w:t>
            </w:r>
          </w:p>
        </w:tc>
      </w:tr>
      <w:tr w:rsidR="00916881" w14:paraId="5627254D" w14:textId="77777777" w:rsidTr="0015221A">
        <w:tc>
          <w:tcPr>
            <w:tcW w:w="2840" w:type="dxa"/>
            <w:tcBorders>
              <w:left w:val="single" w:sz="4" w:space="0" w:color="000000"/>
              <w:bottom w:val="single" w:sz="4" w:space="0" w:color="000000"/>
            </w:tcBorders>
          </w:tcPr>
          <w:p w14:paraId="1BAE1FF9" w14:textId="77777777" w:rsidR="00916881" w:rsidRPr="00C227B0" w:rsidRDefault="00916881" w:rsidP="00C227B0">
            <w:pPr>
              <w:pStyle w:val="TableBody"/>
              <w:rPr>
                <w:b/>
                <w:bCs/>
              </w:rPr>
            </w:pPr>
            <w:r w:rsidRPr="00C227B0">
              <w:rPr>
                <w:b/>
                <w:bCs/>
              </w:rPr>
              <w:t>No Requirements Found</w:t>
            </w:r>
          </w:p>
        </w:tc>
        <w:tc>
          <w:tcPr>
            <w:tcW w:w="6023" w:type="dxa"/>
            <w:tcBorders>
              <w:left w:val="single" w:sz="4" w:space="0" w:color="000000"/>
              <w:bottom w:val="single" w:sz="4" w:space="0" w:color="000000"/>
              <w:right w:val="single" w:sz="4" w:space="0" w:color="000000"/>
            </w:tcBorders>
          </w:tcPr>
          <w:p w14:paraId="020D5FF7" w14:textId="25A972A9" w:rsidR="00916881" w:rsidRDefault="00916881" w:rsidP="00C227B0">
            <w:pPr>
              <w:pStyle w:val="TableBody"/>
            </w:pPr>
            <w:r>
              <w:t xml:space="preserve">There are no requirements defined for this Cashpoint (Cashpoint requirements are some of the parameters stored in separate requirements tables). Should be corrected on the Cashpoint screen: </w:t>
            </w:r>
            <w:r w:rsidRPr="003B5D4F">
              <w:rPr>
                <w:i/>
                <w:iCs/>
                <w:rPrChange w:id="1659" w:author="Moses, Robbie" w:date="2023-02-22T01:49:00Z">
                  <w:rPr/>
                </w:rPrChange>
              </w:rPr>
              <w:t xml:space="preserve">Basic </w:t>
            </w:r>
            <w:r w:rsidRPr="003B5D4F">
              <w:rPr>
                <w:rFonts w:ascii="Wingdings" w:hAnsi="Wingdings"/>
                <w:i/>
                <w:iCs/>
                <w:rPrChange w:id="1660" w:author="Moses, Robbie" w:date="2023-02-22T01:49:00Z">
                  <w:rPr>
                    <w:rFonts w:ascii="Wingdings" w:hAnsi="Wingdings"/>
                  </w:rPr>
                </w:rPrChange>
              </w:rPr>
              <w:t></w:t>
            </w:r>
            <w:r w:rsidRPr="003B5D4F">
              <w:rPr>
                <w:i/>
                <w:iCs/>
                <w:rPrChange w:id="1661" w:author="Moses, Robbie" w:date="2023-02-22T01:49:00Z">
                  <w:rPr/>
                </w:rPrChange>
              </w:rPr>
              <w:t xml:space="preserve"> Parameters</w:t>
            </w:r>
            <w:r>
              <w:t>.</w:t>
            </w:r>
          </w:p>
        </w:tc>
      </w:tr>
      <w:tr w:rsidR="00916881" w14:paraId="0B60D65D" w14:textId="77777777" w:rsidTr="0015221A">
        <w:tc>
          <w:tcPr>
            <w:tcW w:w="2840" w:type="dxa"/>
            <w:tcBorders>
              <w:left w:val="single" w:sz="4" w:space="0" w:color="000000"/>
              <w:bottom w:val="single" w:sz="4" w:space="0" w:color="000000"/>
            </w:tcBorders>
          </w:tcPr>
          <w:p w14:paraId="36CED903" w14:textId="77777777" w:rsidR="00916881" w:rsidRPr="00C227B0" w:rsidRDefault="00916881" w:rsidP="00C227B0">
            <w:pPr>
              <w:pStyle w:val="TableBody"/>
              <w:rPr>
                <w:b/>
                <w:bCs/>
              </w:rPr>
            </w:pPr>
            <w:r w:rsidRPr="00C227B0">
              <w:rPr>
                <w:b/>
                <w:bCs/>
              </w:rPr>
              <w:t xml:space="preserve">No Delivery Costs Found    </w:t>
            </w:r>
          </w:p>
        </w:tc>
        <w:tc>
          <w:tcPr>
            <w:tcW w:w="6023" w:type="dxa"/>
            <w:tcBorders>
              <w:left w:val="single" w:sz="4" w:space="0" w:color="000000"/>
              <w:bottom w:val="single" w:sz="4" w:space="0" w:color="000000"/>
              <w:right w:val="single" w:sz="4" w:space="0" w:color="000000"/>
            </w:tcBorders>
          </w:tcPr>
          <w:p w14:paraId="386810FF" w14:textId="77777777" w:rsidR="00916881" w:rsidRDefault="00916881" w:rsidP="00C227B0">
            <w:pPr>
              <w:pStyle w:val="TableBody"/>
            </w:pPr>
            <w:r>
              <w:t>There are no costs defined for this Cashpoint. Should be corrected on the Cashpoint screen</w:t>
            </w:r>
            <w:r w:rsidRPr="003B5D4F">
              <w:rPr>
                <w:i/>
                <w:iCs/>
                <w:rPrChange w:id="1662" w:author="Moses, Robbie" w:date="2023-02-22T01:49:00Z">
                  <w:rPr/>
                </w:rPrChange>
              </w:rPr>
              <w:t xml:space="preserve">: Advanced </w:t>
            </w:r>
            <w:r w:rsidRPr="003B5D4F">
              <w:rPr>
                <w:rFonts w:ascii="Wingdings" w:hAnsi="Wingdings"/>
                <w:i/>
                <w:iCs/>
                <w:rPrChange w:id="1663" w:author="Moses, Robbie" w:date="2023-02-22T01:49:00Z">
                  <w:rPr>
                    <w:rFonts w:ascii="Wingdings" w:hAnsi="Wingdings"/>
                  </w:rPr>
                </w:rPrChange>
              </w:rPr>
              <w:t></w:t>
            </w:r>
            <w:r w:rsidRPr="003B5D4F">
              <w:rPr>
                <w:i/>
                <w:iCs/>
                <w:rPrChange w:id="1664" w:author="Moses, Robbie" w:date="2023-02-22T01:49:00Z">
                  <w:rPr/>
                </w:rPrChange>
              </w:rPr>
              <w:t xml:space="preserve"> Costs</w:t>
            </w:r>
            <w:r>
              <w:t>.</w:t>
            </w:r>
          </w:p>
        </w:tc>
      </w:tr>
      <w:tr w:rsidR="00916881" w14:paraId="3DC0A29C" w14:textId="77777777" w:rsidTr="0015221A">
        <w:tc>
          <w:tcPr>
            <w:tcW w:w="2840" w:type="dxa"/>
            <w:tcBorders>
              <w:left w:val="single" w:sz="4" w:space="0" w:color="000000"/>
              <w:bottom w:val="single" w:sz="4" w:space="0" w:color="000000"/>
            </w:tcBorders>
          </w:tcPr>
          <w:p w14:paraId="1D0C6B74" w14:textId="77777777" w:rsidR="00916881" w:rsidRPr="00C227B0" w:rsidRDefault="00916881" w:rsidP="00C227B0">
            <w:pPr>
              <w:pStyle w:val="TableBody"/>
              <w:rPr>
                <w:b/>
                <w:bCs/>
              </w:rPr>
            </w:pPr>
            <w:r w:rsidRPr="00C227B0">
              <w:rPr>
                <w:b/>
                <w:bCs/>
              </w:rPr>
              <w:t>No Denominations Found</w:t>
            </w:r>
          </w:p>
        </w:tc>
        <w:tc>
          <w:tcPr>
            <w:tcW w:w="6023" w:type="dxa"/>
            <w:tcBorders>
              <w:left w:val="single" w:sz="4" w:space="0" w:color="000000"/>
              <w:bottom w:val="single" w:sz="4" w:space="0" w:color="000000"/>
              <w:right w:val="single" w:sz="4" w:space="0" w:color="000000"/>
            </w:tcBorders>
          </w:tcPr>
          <w:p w14:paraId="0083076D" w14:textId="77777777" w:rsidR="00916881" w:rsidRDefault="00916881" w:rsidP="00C227B0">
            <w:pPr>
              <w:pStyle w:val="TableBody"/>
            </w:pPr>
            <w:r>
              <w:t xml:space="preserve">There are no denominations defined for this Cashpoint. Should be corrected on the Cashpoint screen: </w:t>
            </w:r>
            <w:r w:rsidRPr="003B5D4F">
              <w:rPr>
                <w:i/>
                <w:iCs/>
                <w:rPrChange w:id="1665" w:author="Moses, Robbie" w:date="2023-02-22T01:49:00Z">
                  <w:rPr/>
                </w:rPrChange>
              </w:rPr>
              <w:t xml:space="preserve">Basic </w:t>
            </w:r>
            <w:r w:rsidRPr="003B5D4F">
              <w:rPr>
                <w:rFonts w:ascii="Wingdings" w:hAnsi="Wingdings"/>
                <w:i/>
                <w:iCs/>
                <w:rPrChange w:id="1666" w:author="Moses, Robbie" w:date="2023-02-22T01:49:00Z">
                  <w:rPr>
                    <w:rFonts w:ascii="Wingdings" w:hAnsi="Wingdings"/>
                  </w:rPr>
                </w:rPrChange>
              </w:rPr>
              <w:t></w:t>
            </w:r>
            <w:r w:rsidRPr="003B5D4F">
              <w:rPr>
                <w:i/>
                <w:iCs/>
                <w:rPrChange w:id="1667" w:author="Moses, Robbie" w:date="2023-02-22T01:49:00Z">
                  <w:rPr/>
                </w:rPrChange>
              </w:rPr>
              <w:t xml:space="preserve"> Denominations.</w:t>
            </w:r>
          </w:p>
        </w:tc>
      </w:tr>
      <w:tr w:rsidR="00916881" w14:paraId="6FD48B85" w14:textId="77777777" w:rsidTr="0015221A">
        <w:tc>
          <w:tcPr>
            <w:tcW w:w="2840" w:type="dxa"/>
            <w:tcBorders>
              <w:left w:val="single" w:sz="4" w:space="0" w:color="000000"/>
              <w:bottom w:val="single" w:sz="4" w:space="0" w:color="000000"/>
            </w:tcBorders>
          </w:tcPr>
          <w:p w14:paraId="222B157D" w14:textId="77777777" w:rsidR="00916881" w:rsidRPr="00C227B0" w:rsidRDefault="00916881" w:rsidP="00C227B0">
            <w:pPr>
              <w:pStyle w:val="TableBody"/>
              <w:rPr>
                <w:b/>
                <w:bCs/>
              </w:rPr>
            </w:pPr>
            <w:r w:rsidRPr="00C227B0">
              <w:rPr>
                <w:b/>
                <w:bCs/>
              </w:rPr>
              <w:t>No Calendars Found</w:t>
            </w:r>
          </w:p>
        </w:tc>
        <w:tc>
          <w:tcPr>
            <w:tcW w:w="6023" w:type="dxa"/>
            <w:tcBorders>
              <w:left w:val="single" w:sz="4" w:space="0" w:color="000000"/>
              <w:bottom w:val="single" w:sz="4" w:space="0" w:color="000000"/>
              <w:right w:val="single" w:sz="4" w:space="0" w:color="000000"/>
            </w:tcBorders>
          </w:tcPr>
          <w:p w14:paraId="69E4210B" w14:textId="77777777" w:rsidR="00916881" w:rsidRDefault="00916881" w:rsidP="00C227B0">
            <w:pPr>
              <w:pStyle w:val="TableBody"/>
            </w:pPr>
            <w:r>
              <w:t xml:space="preserve">There are no Calendars assigned for this Cashpoint. This situation should be corrected on the Cashpoint screen: Basic </w:t>
            </w:r>
            <w:r>
              <w:rPr>
                <w:rFonts w:ascii="Wingdings" w:hAnsi="Wingdings"/>
              </w:rPr>
              <w:t></w:t>
            </w:r>
            <w:r>
              <w:t xml:space="preserve"> Service Days or by assigning the Cashpoint to a calendar on </w:t>
            </w:r>
            <w:r w:rsidRPr="003B5D4F">
              <w:rPr>
                <w:i/>
                <w:iCs/>
                <w:rPrChange w:id="1668" w:author="Moses, Robbie" w:date="2023-02-22T01:50:00Z">
                  <w:rPr/>
                </w:rPrChange>
              </w:rPr>
              <w:t>Events</w:t>
            </w:r>
            <w:r w:rsidRPr="003B5D4F">
              <w:rPr>
                <w:rFonts w:ascii="Wingdings" w:hAnsi="Wingdings"/>
                <w:i/>
                <w:iCs/>
                <w:rPrChange w:id="1669" w:author="Moses, Robbie" w:date="2023-02-22T01:50:00Z">
                  <w:rPr>
                    <w:rFonts w:ascii="Wingdings" w:hAnsi="Wingdings"/>
                  </w:rPr>
                </w:rPrChange>
              </w:rPr>
              <w:t></w:t>
            </w:r>
            <w:r w:rsidRPr="003B5D4F">
              <w:rPr>
                <w:i/>
                <w:iCs/>
                <w:rPrChange w:id="1670" w:author="Moses, Robbie" w:date="2023-02-22T01:50:00Z">
                  <w:rPr/>
                </w:rPrChange>
              </w:rPr>
              <w:t>Calendars</w:t>
            </w:r>
            <w:r>
              <w:t>.</w:t>
            </w:r>
          </w:p>
        </w:tc>
      </w:tr>
      <w:tr w:rsidR="00916881" w14:paraId="4367A19E"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7F95611" w14:textId="77777777" w:rsidR="00916881" w:rsidRPr="00C227B0" w:rsidRDefault="00916881" w:rsidP="00C227B0">
            <w:pPr>
              <w:pStyle w:val="TableHeading"/>
            </w:pPr>
            <w:r w:rsidRPr="00C227B0">
              <w:t>Cashpoint Parameter Validation</w:t>
            </w:r>
          </w:p>
        </w:tc>
      </w:tr>
      <w:tr w:rsidR="00916881" w14:paraId="15188945" w14:textId="77777777" w:rsidTr="0015221A">
        <w:tc>
          <w:tcPr>
            <w:tcW w:w="2840" w:type="dxa"/>
            <w:tcBorders>
              <w:left w:val="single" w:sz="4" w:space="0" w:color="000000"/>
              <w:bottom w:val="single" w:sz="4" w:space="0" w:color="000000"/>
            </w:tcBorders>
          </w:tcPr>
          <w:p w14:paraId="79B00343" w14:textId="77777777" w:rsidR="00916881" w:rsidRPr="00C227B0" w:rsidRDefault="00916881" w:rsidP="00C227B0">
            <w:pPr>
              <w:pStyle w:val="TableBody"/>
              <w:rPr>
                <w:b/>
                <w:bCs/>
              </w:rPr>
            </w:pPr>
            <w:r w:rsidRPr="00C227B0">
              <w:rPr>
                <w:b/>
                <w:bCs/>
              </w:rPr>
              <w:t>Overnight Earnings Rate is Missing</w:t>
            </w:r>
          </w:p>
        </w:tc>
        <w:tc>
          <w:tcPr>
            <w:tcW w:w="6023" w:type="dxa"/>
            <w:tcBorders>
              <w:left w:val="single" w:sz="4" w:space="0" w:color="000000"/>
              <w:bottom w:val="single" w:sz="4" w:space="0" w:color="000000"/>
              <w:right w:val="single" w:sz="4" w:space="0" w:color="000000"/>
            </w:tcBorders>
          </w:tcPr>
          <w:p w14:paraId="707A0B83" w14:textId="77777777" w:rsidR="00916881" w:rsidRDefault="00916881" w:rsidP="00C227B0">
            <w:pPr>
              <w:pStyle w:val="TableBody"/>
            </w:pPr>
            <w:r>
              <w:t xml:space="preserve">Overnight Earnings Rate is not defined. Should be corrected on the network level: </w:t>
            </w:r>
            <w:r w:rsidRPr="003B5D4F">
              <w:rPr>
                <w:i/>
                <w:iCs/>
                <w:rPrChange w:id="1671" w:author="Moses, Robbie" w:date="2023-02-22T01:50:00Z">
                  <w:rPr/>
                </w:rPrChange>
              </w:rPr>
              <w:t xml:space="preserve">System </w:t>
            </w:r>
            <w:r w:rsidRPr="003B5D4F">
              <w:rPr>
                <w:rFonts w:ascii="Wingdings" w:hAnsi="Wingdings"/>
                <w:i/>
                <w:iCs/>
                <w:rPrChange w:id="1672" w:author="Moses, Robbie" w:date="2023-02-22T01:50:00Z">
                  <w:rPr>
                    <w:rFonts w:ascii="Wingdings" w:hAnsi="Wingdings"/>
                  </w:rPr>
                </w:rPrChange>
              </w:rPr>
              <w:t></w:t>
            </w:r>
            <w:r w:rsidRPr="003B5D4F">
              <w:rPr>
                <w:i/>
                <w:iCs/>
                <w:rPrChange w:id="1673" w:author="Moses, Robbie" w:date="2023-02-22T01:50:00Z">
                  <w:rPr/>
                </w:rPrChange>
              </w:rPr>
              <w:t xml:space="preserve"> Currencies/ Denominations </w:t>
            </w:r>
            <w:r w:rsidRPr="003B5D4F">
              <w:rPr>
                <w:rFonts w:ascii="Wingdings" w:hAnsi="Wingdings"/>
                <w:i/>
                <w:iCs/>
                <w:rPrChange w:id="1674" w:author="Moses, Robbie" w:date="2023-02-22T01:50:00Z">
                  <w:rPr>
                    <w:rFonts w:ascii="Wingdings" w:hAnsi="Wingdings"/>
                  </w:rPr>
                </w:rPrChange>
              </w:rPr>
              <w:t></w:t>
            </w:r>
            <w:r w:rsidRPr="003B5D4F">
              <w:rPr>
                <w:i/>
                <w:iCs/>
                <w:rPrChange w:id="1675" w:author="Moses, Robbie" w:date="2023-02-22T01:50:00Z">
                  <w:rPr/>
                </w:rPrChange>
              </w:rPr>
              <w:t xml:space="preserve"> Currencies.</w:t>
            </w:r>
          </w:p>
        </w:tc>
      </w:tr>
      <w:tr w:rsidR="00916881" w14:paraId="096AABD7" w14:textId="77777777" w:rsidTr="0015221A">
        <w:tc>
          <w:tcPr>
            <w:tcW w:w="2840" w:type="dxa"/>
            <w:tcBorders>
              <w:left w:val="single" w:sz="4" w:space="0" w:color="000000"/>
              <w:bottom w:val="single" w:sz="4" w:space="0" w:color="000000"/>
            </w:tcBorders>
          </w:tcPr>
          <w:p w14:paraId="6956C619" w14:textId="77777777" w:rsidR="00916881" w:rsidRPr="0015221A" w:rsidRDefault="00916881" w:rsidP="0015221A">
            <w:pPr>
              <w:pStyle w:val="TableBody"/>
              <w:rPr>
                <w:b/>
                <w:bCs/>
              </w:rPr>
            </w:pPr>
            <w:r w:rsidRPr="0015221A">
              <w:rPr>
                <w:b/>
                <w:bCs/>
              </w:rPr>
              <w:t>Maximum Holding is Missing</w:t>
            </w:r>
          </w:p>
        </w:tc>
        <w:tc>
          <w:tcPr>
            <w:tcW w:w="6023" w:type="dxa"/>
            <w:tcBorders>
              <w:left w:val="single" w:sz="4" w:space="0" w:color="000000"/>
              <w:bottom w:val="single" w:sz="4" w:space="0" w:color="000000"/>
              <w:right w:val="single" w:sz="4" w:space="0" w:color="000000"/>
            </w:tcBorders>
          </w:tcPr>
          <w:p w14:paraId="40FAA977" w14:textId="77777777" w:rsidR="00916881" w:rsidRDefault="00916881" w:rsidP="0015221A">
            <w:pPr>
              <w:pStyle w:val="TableBody"/>
            </w:pPr>
            <w:r>
              <w:t xml:space="preserve">Maximum Capacity is not defined for this Cashpoint. Should be corrected on the Cashpoint screen: </w:t>
            </w:r>
          </w:p>
          <w:p w14:paraId="6B4401C9" w14:textId="77777777" w:rsidR="00916881" w:rsidRDefault="00916881" w:rsidP="0015221A">
            <w:pPr>
              <w:pStyle w:val="TableBody"/>
            </w:pPr>
            <w:r>
              <w:rPr>
                <w:b/>
              </w:rPr>
              <w:t>Branches:</w:t>
            </w:r>
            <w:r>
              <w:t xml:space="preserve"> </w:t>
            </w:r>
            <w:r w:rsidRPr="00751A07">
              <w:rPr>
                <w:i/>
                <w:iCs/>
                <w:rPrChange w:id="1676" w:author="Robbie Moses" w:date="2023-03-03T01:20:00Z">
                  <w:rPr/>
                </w:rPrChange>
              </w:rPr>
              <w:t xml:space="preserve">Basic </w:t>
            </w:r>
            <w:r w:rsidRPr="00751A07">
              <w:rPr>
                <w:rFonts w:ascii="Wingdings" w:hAnsi="Wingdings"/>
                <w:i/>
                <w:iCs/>
                <w:rPrChange w:id="1677" w:author="Robbie Moses" w:date="2023-03-03T01:20:00Z">
                  <w:rPr>
                    <w:rFonts w:ascii="Wingdings" w:hAnsi="Wingdings"/>
                  </w:rPr>
                </w:rPrChange>
              </w:rPr>
              <w:t></w:t>
            </w:r>
            <w:r w:rsidRPr="00751A07">
              <w:rPr>
                <w:i/>
                <w:iCs/>
                <w:rPrChange w:id="1678" w:author="Robbie Moses" w:date="2023-03-03T01:20:00Z">
                  <w:rPr/>
                </w:rPrChange>
              </w:rPr>
              <w:t xml:space="preserve"> Parameters</w:t>
            </w:r>
            <w:r>
              <w:t>.</w:t>
            </w:r>
          </w:p>
          <w:p w14:paraId="2B0567C5" w14:textId="77777777" w:rsidR="00916881" w:rsidRDefault="00916881" w:rsidP="0015221A">
            <w:pPr>
              <w:pStyle w:val="TableBody"/>
            </w:pPr>
            <w:r>
              <w:rPr>
                <w:b/>
              </w:rPr>
              <w:t>ATMs:</w:t>
            </w:r>
            <w:r>
              <w:t xml:space="preserve"> </w:t>
            </w:r>
            <w:r w:rsidRPr="00751A07">
              <w:rPr>
                <w:i/>
                <w:iCs/>
                <w:rPrChange w:id="1679" w:author="Robbie Moses" w:date="2023-03-03T01:20:00Z">
                  <w:rPr/>
                </w:rPrChange>
              </w:rPr>
              <w:t xml:space="preserve">Basic </w:t>
            </w:r>
            <w:r w:rsidRPr="00751A07">
              <w:rPr>
                <w:rFonts w:ascii="Wingdings" w:hAnsi="Wingdings"/>
                <w:i/>
                <w:iCs/>
                <w:rPrChange w:id="1680" w:author="Robbie Moses" w:date="2023-03-03T01:20:00Z">
                  <w:rPr>
                    <w:rFonts w:ascii="Wingdings" w:hAnsi="Wingdings"/>
                  </w:rPr>
                </w:rPrChange>
              </w:rPr>
              <w:t></w:t>
            </w:r>
            <w:r w:rsidRPr="00751A07">
              <w:rPr>
                <w:i/>
                <w:iCs/>
                <w:rPrChange w:id="1681" w:author="Robbie Moses" w:date="2023-03-03T01:20:00Z">
                  <w:rPr/>
                </w:rPrChange>
              </w:rPr>
              <w:t xml:space="preserve"> Denominations</w:t>
            </w:r>
            <w:r>
              <w:t>.</w:t>
            </w:r>
          </w:p>
        </w:tc>
      </w:tr>
      <w:tr w:rsidR="00916881" w14:paraId="657C9CE7" w14:textId="77777777" w:rsidTr="0015221A">
        <w:tc>
          <w:tcPr>
            <w:tcW w:w="2840" w:type="dxa"/>
            <w:tcBorders>
              <w:left w:val="single" w:sz="4" w:space="0" w:color="000000"/>
              <w:bottom w:val="single" w:sz="4" w:space="0" w:color="000000"/>
            </w:tcBorders>
          </w:tcPr>
          <w:p w14:paraId="5C4EFE37" w14:textId="77777777" w:rsidR="00916881" w:rsidRPr="0015221A" w:rsidRDefault="00916881" w:rsidP="0015221A">
            <w:pPr>
              <w:pStyle w:val="TableBody"/>
              <w:rPr>
                <w:b/>
                <w:bCs/>
              </w:rPr>
            </w:pPr>
            <w:r w:rsidRPr="0015221A">
              <w:rPr>
                <w:b/>
                <w:bCs/>
              </w:rPr>
              <w:t>Minimum Delivery Amount is Missing</w:t>
            </w:r>
          </w:p>
        </w:tc>
        <w:tc>
          <w:tcPr>
            <w:tcW w:w="6023" w:type="dxa"/>
            <w:tcBorders>
              <w:left w:val="single" w:sz="4" w:space="0" w:color="000000"/>
              <w:bottom w:val="single" w:sz="4" w:space="0" w:color="000000"/>
              <w:right w:val="single" w:sz="4" w:space="0" w:color="000000"/>
            </w:tcBorders>
          </w:tcPr>
          <w:p w14:paraId="5D7B7D23" w14:textId="77777777" w:rsidR="00916881" w:rsidRDefault="00916881" w:rsidP="0015221A">
            <w:pPr>
              <w:pStyle w:val="TableBody"/>
            </w:pPr>
            <w:r>
              <w:t>Minimum Delivery Amount is not defined for this Cashpoint. Should be corrected on the Cashpoint screen</w:t>
            </w:r>
            <w:r w:rsidRPr="003B5D4F">
              <w:rPr>
                <w:i/>
                <w:iCs/>
                <w:rPrChange w:id="1682" w:author="Moses, Robbie" w:date="2023-02-22T01:50:00Z">
                  <w:rPr/>
                </w:rPrChange>
              </w:rPr>
              <w:t xml:space="preserve">: Basic </w:t>
            </w:r>
            <w:r w:rsidRPr="003B5D4F">
              <w:rPr>
                <w:rFonts w:ascii="Wingdings" w:hAnsi="Wingdings"/>
                <w:i/>
                <w:iCs/>
                <w:rPrChange w:id="1683" w:author="Moses, Robbie" w:date="2023-02-22T01:50:00Z">
                  <w:rPr>
                    <w:rFonts w:ascii="Wingdings" w:hAnsi="Wingdings"/>
                  </w:rPr>
                </w:rPrChange>
              </w:rPr>
              <w:t></w:t>
            </w:r>
            <w:r w:rsidRPr="003B5D4F">
              <w:rPr>
                <w:i/>
                <w:iCs/>
                <w:rPrChange w:id="1684" w:author="Moses, Robbie" w:date="2023-02-22T01:50:00Z">
                  <w:rPr/>
                </w:rPrChange>
              </w:rPr>
              <w:t xml:space="preserve"> Parameters.</w:t>
            </w:r>
          </w:p>
        </w:tc>
      </w:tr>
      <w:tr w:rsidR="00916881" w14:paraId="3AAB0D89" w14:textId="77777777" w:rsidTr="0015221A">
        <w:tc>
          <w:tcPr>
            <w:tcW w:w="2840" w:type="dxa"/>
            <w:tcBorders>
              <w:left w:val="single" w:sz="4" w:space="0" w:color="000000"/>
              <w:bottom w:val="single" w:sz="4" w:space="0" w:color="000000"/>
            </w:tcBorders>
          </w:tcPr>
          <w:p w14:paraId="789C270D" w14:textId="77777777" w:rsidR="00916881" w:rsidRPr="0015221A" w:rsidRDefault="00916881" w:rsidP="0015221A">
            <w:pPr>
              <w:pStyle w:val="TableBody"/>
              <w:rPr>
                <w:b/>
                <w:bCs/>
              </w:rPr>
            </w:pPr>
            <w:r w:rsidRPr="0015221A">
              <w:rPr>
                <w:b/>
                <w:bCs/>
              </w:rPr>
              <w:t>Minimum Exception is Missing</w:t>
            </w:r>
          </w:p>
        </w:tc>
        <w:tc>
          <w:tcPr>
            <w:tcW w:w="6023" w:type="dxa"/>
            <w:tcBorders>
              <w:left w:val="single" w:sz="4" w:space="0" w:color="000000"/>
              <w:bottom w:val="single" w:sz="4" w:space="0" w:color="000000"/>
              <w:right w:val="single" w:sz="4" w:space="0" w:color="000000"/>
            </w:tcBorders>
          </w:tcPr>
          <w:p w14:paraId="19931576" w14:textId="77777777" w:rsidR="00916881" w:rsidRDefault="00916881" w:rsidP="0015221A">
            <w:pPr>
              <w:pStyle w:val="TableBody"/>
            </w:pPr>
            <w:r>
              <w:t xml:space="preserve">Minimum Exception is not defined for this Cashpoint. Should be corrected on the Cashpoint screen: </w:t>
            </w:r>
            <w:r w:rsidRPr="003B5D4F">
              <w:rPr>
                <w:i/>
                <w:iCs/>
                <w:rPrChange w:id="1685" w:author="Moses, Robbie" w:date="2023-02-22T01:50:00Z">
                  <w:rPr/>
                </w:rPrChange>
              </w:rPr>
              <w:t xml:space="preserve">Basic </w:t>
            </w:r>
            <w:r w:rsidRPr="003B5D4F">
              <w:rPr>
                <w:rFonts w:ascii="Wingdings" w:hAnsi="Wingdings"/>
                <w:i/>
                <w:iCs/>
                <w:rPrChange w:id="1686" w:author="Moses, Robbie" w:date="2023-02-22T01:50:00Z">
                  <w:rPr>
                    <w:rFonts w:ascii="Wingdings" w:hAnsi="Wingdings"/>
                  </w:rPr>
                </w:rPrChange>
              </w:rPr>
              <w:t></w:t>
            </w:r>
            <w:r w:rsidRPr="003B5D4F">
              <w:rPr>
                <w:i/>
                <w:iCs/>
                <w:rPrChange w:id="1687" w:author="Moses, Robbie" w:date="2023-02-22T01:50:00Z">
                  <w:rPr/>
                </w:rPrChange>
              </w:rPr>
              <w:t xml:space="preserve"> Parameters</w:t>
            </w:r>
            <w:r>
              <w:t xml:space="preserve">.  </w:t>
            </w:r>
          </w:p>
        </w:tc>
      </w:tr>
      <w:tr w:rsidR="00916881" w14:paraId="3833A7E5" w14:textId="77777777" w:rsidTr="0015221A">
        <w:tc>
          <w:tcPr>
            <w:tcW w:w="2840" w:type="dxa"/>
            <w:tcBorders>
              <w:top w:val="single" w:sz="4" w:space="0" w:color="000000"/>
              <w:left w:val="single" w:sz="4" w:space="0" w:color="000000"/>
              <w:bottom w:val="single" w:sz="4" w:space="0" w:color="000000"/>
            </w:tcBorders>
          </w:tcPr>
          <w:p w14:paraId="4F33070D" w14:textId="77777777" w:rsidR="00916881" w:rsidRPr="0015221A" w:rsidRDefault="00916881" w:rsidP="0015221A">
            <w:pPr>
              <w:pStyle w:val="TableBody"/>
              <w:rPr>
                <w:b/>
                <w:bCs/>
              </w:rPr>
            </w:pPr>
            <w:r w:rsidRPr="0015221A">
              <w:rPr>
                <w:b/>
                <w:bCs/>
              </w:rPr>
              <w:t>Optimization Type is Missing</w:t>
            </w:r>
          </w:p>
        </w:tc>
        <w:tc>
          <w:tcPr>
            <w:tcW w:w="6023" w:type="dxa"/>
            <w:tcBorders>
              <w:top w:val="single" w:sz="4" w:space="0" w:color="000000"/>
              <w:left w:val="single" w:sz="4" w:space="0" w:color="000000"/>
              <w:bottom w:val="single" w:sz="4" w:space="0" w:color="000000"/>
              <w:right w:val="single" w:sz="4" w:space="0" w:color="000000"/>
            </w:tcBorders>
          </w:tcPr>
          <w:p w14:paraId="73A26618" w14:textId="77777777" w:rsidR="00916881" w:rsidRDefault="00916881" w:rsidP="0015221A">
            <w:pPr>
              <w:pStyle w:val="TableBody"/>
            </w:pPr>
            <w:r>
              <w:t xml:space="preserve">Maximum Holding Type is not defined for this Cashpoint. Should be corrected on the Cashpoint screen: </w:t>
            </w:r>
            <w:r w:rsidRPr="003B5D4F">
              <w:rPr>
                <w:i/>
                <w:iCs/>
                <w:rPrChange w:id="1688" w:author="Moses, Robbie" w:date="2023-02-22T01:50:00Z">
                  <w:rPr/>
                </w:rPrChange>
              </w:rPr>
              <w:t xml:space="preserve">Basic </w:t>
            </w:r>
            <w:r w:rsidRPr="003B5D4F">
              <w:rPr>
                <w:rFonts w:ascii="Wingdings" w:hAnsi="Wingdings"/>
                <w:i/>
                <w:iCs/>
                <w:rPrChange w:id="1689" w:author="Moses, Robbie" w:date="2023-02-22T01:50:00Z">
                  <w:rPr>
                    <w:rFonts w:ascii="Wingdings" w:hAnsi="Wingdings"/>
                  </w:rPr>
                </w:rPrChange>
              </w:rPr>
              <w:t></w:t>
            </w:r>
            <w:r w:rsidRPr="003B5D4F">
              <w:rPr>
                <w:i/>
                <w:iCs/>
                <w:rPrChange w:id="1690" w:author="Moses, Robbie" w:date="2023-02-22T01:50:00Z">
                  <w:rPr/>
                </w:rPrChange>
              </w:rPr>
              <w:t xml:space="preserve"> Parameters.</w:t>
            </w:r>
          </w:p>
        </w:tc>
      </w:tr>
      <w:tr w:rsidR="00916881" w14:paraId="18FBF0D9" w14:textId="77777777" w:rsidTr="0015221A">
        <w:tc>
          <w:tcPr>
            <w:tcW w:w="2840" w:type="dxa"/>
            <w:tcBorders>
              <w:top w:val="single" w:sz="4" w:space="0" w:color="000000"/>
              <w:left w:val="single" w:sz="4" w:space="0" w:color="000000"/>
              <w:bottom w:val="single" w:sz="4" w:space="0" w:color="000000"/>
            </w:tcBorders>
          </w:tcPr>
          <w:p w14:paraId="30BCDBBA" w14:textId="77777777" w:rsidR="00916881" w:rsidRPr="0015221A" w:rsidRDefault="00916881" w:rsidP="0015221A">
            <w:pPr>
              <w:pStyle w:val="TableBody"/>
              <w:rPr>
                <w:b/>
                <w:bCs/>
              </w:rPr>
            </w:pPr>
            <w:r w:rsidRPr="0015221A">
              <w:rPr>
                <w:b/>
                <w:bCs/>
              </w:rPr>
              <w:t>Both Exception Amount and % are Missing</w:t>
            </w:r>
          </w:p>
        </w:tc>
        <w:tc>
          <w:tcPr>
            <w:tcW w:w="6023" w:type="dxa"/>
            <w:tcBorders>
              <w:top w:val="single" w:sz="4" w:space="0" w:color="000000"/>
              <w:left w:val="single" w:sz="4" w:space="0" w:color="000000"/>
              <w:bottom w:val="single" w:sz="4" w:space="0" w:color="000000"/>
              <w:right w:val="single" w:sz="4" w:space="0" w:color="000000"/>
            </w:tcBorders>
          </w:tcPr>
          <w:p w14:paraId="584638C0" w14:textId="77777777" w:rsidR="00916881" w:rsidRDefault="00916881" w:rsidP="0015221A">
            <w:pPr>
              <w:pStyle w:val="TableBody"/>
            </w:pPr>
            <w:r>
              <w:t xml:space="preserve">Exception Amount and/or Exception % are not defined for this Cashpoint. Should be corrected on the Cashpoint screen: </w:t>
            </w:r>
            <w:r w:rsidRPr="003B5D4F">
              <w:rPr>
                <w:i/>
                <w:iCs/>
                <w:rPrChange w:id="1691" w:author="Moses, Robbie" w:date="2023-02-22T01:50:00Z">
                  <w:rPr/>
                </w:rPrChange>
              </w:rPr>
              <w:t xml:space="preserve">Basic </w:t>
            </w:r>
            <w:r w:rsidRPr="003B5D4F">
              <w:rPr>
                <w:rFonts w:ascii="Wingdings" w:hAnsi="Wingdings"/>
                <w:i/>
                <w:iCs/>
                <w:rPrChange w:id="1692" w:author="Moses, Robbie" w:date="2023-02-22T01:50:00Z">
                  <w:rPr>
                    <w:rFonts w:ascii="Wingdings" w:hAnsi="Wingdings"/>
                  </w:rPr>
                </w:rPrChange>
              </w:rPr>
              <w:t></w:t>
            </w:r>
            <w:r w:rsidRPr="003B5D4F">
              <w:rPr>
                <w:i/>
                <w:iCs/>
                <w:rPrChange w:id="1693" w:author="Moses, Robbie" w:date="2023-02-22T01:50:00Z">
                  <w:rPr/>
                </w:rPrChange>
              </w:rPr>
              <w:t xml:space="preserve"> Parameters.</w:t>
            </w:r>
          </w:p>
        </w:tc>
      </w:tr>
      <w:tr w:rsidR="00916881" w14:paraId="2927D74D" w14:textId="77777777" w:rsidTr="0015221A">
        <w:tc>
          <w:tcPr>
            <w:tcW w:w="2840" w:type="dxa"/>
            <w:tcBorders>
              <w:left w:val="single" w:sz="4" w:space="0" w:color="000000"/>
              <w:bottom w:val="single" w:sz="4" w:space="0" w:color="000000"/>
            </w:tcBorders>
          </w:tcPr>
          <w:p w14:paraId="1453792B" w14:textId="77777777" w:rsidR="00916881" w:rsidRPr="0015221A" w:rsidRDefault="00916881" w:rsidP="0015221A">
            <w:pPr>
              <w:pStyle w:val="TableBody"/>
              <w:rPr>
                <w:b/>
                <w:bCs/>
              </w:rPr>
            </w:pPr>
            <w:r w:rsidRPr="0015221A">
              <w:rPr>
                <w:b/>
                <w:bCs/>
              </w:rPr>
              <w:lastRenderedPageBreak/>
              <w:t>Exception Amount exceeds minimum balance</w:t>
            </w:r>
          </w:p>
        </w:tc>
        <w:tc>
          <w:tcPr>
            <w:tcW w:w="6023" w:type="dxa"/>
            <w:tcBorders>
              <w:left w:val="single" w:sz="4" w:space="0" w:color="000000"/>
              <w:bottom w:val="single" w:sz="4" w:space="0" w:color="000000"/>
              <w:right w:val="single" w:sz="4" w:space="0" w:color="000000"/>
            </w:tcBorders>
          </w:tcPr>
          <w:p w14:paraId="615C3345" w14:textId="77777777" w:rsidR="00916881" w:rsidRDefault="00916881" w:rsidP="0015221A">
            <w:pPr>
              <w:pStyle w:val="TableBody"/>
            </w:pPr>
            <w:r>
              <w:t xml:space="preserve">Exception Amount exceeds safety stock amount for this Cashpoint. Should be corrected on the Cashpoint screen: </w:t>
            </w:r>
            <w:r w:rsidRPr="00751A07">
              <w:rPr>
                <w:i/>
                <w:iCs/>
                <w:rPrChange w:id="1694" w:author="Robbie Moses" w:date="2023-03-03T01:20:00Z">
                  <w:rPr/>
                </w:rPrChange>
              </w:rPr>
              <w:t xml:space="preserve">Basic </w:t>
            </w:r>
            <w:r w:rsidRPr="00751A07">
              <w:rPr>
                <w:rFonts w:ascii="Wingdings" w:hAnsi="Wingdings"/>
                <w:i/>
                <w:iCs/>
                <w:rPrChange w:id="1695" w:author="Robbie Moses" w:date="2023-03-03T01:20:00Z">
                  <w:rPr>
                    <w:rFonts w:ascii="Wingdings" w:hAnsi="Wingdings"/>
                  </w:rPr>
                </w:rPrChange>
              </w:rPr>
              <w:t></w:t>
            </w:r>
            <w:r w:rsidRPr="00751A07">
              <w:rPr>
                <w:i/>
                <w:iCs/>
                <w:rPrChange w:id="1696" w:author="Robbie Moses" w:date="2023-03-03T01:20:00Z">
                  <w:rPr/>
                </w:rPrChange>
              </w:rPr>
              <w:t xml:space="preserve"> Parameters.</w:t>
            </w:r>
          </w:p>
        </w:tc>
      </w:tr>
      <w:tr w:rsidR="00916881" w14:paraId="34218A38"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87B7AC3" w14:textId="77777777" w:rsidR="00916881" w:rsidRDefault="00916881" w:rsidP="0015221A">
            <w:pPr>
              <w:pStyle w:val="TableHeading"/>
            </w:pPr>
            <w:r>
              <w:t>Cashpoint Requirements Validation</w:t>
            </w:r>
          </w:p>
        </w:tc>
      </w:tr>
      <w:tr w:rsidR="00916881" w14:paraId="093F1897" w14:textId="77777777" w:rsidTr="0015221A">
        <w:tc>
          <w:tcPr>
            <w:tcW w:w="2840" w:type="dxa"/>
            <w:tcBorders>
              <w:left w:val="single" w:sz="4" w:space="0" w:color="000000"/>
              <w:bottom w:val="single" w:sz="4" w:space="0" w:color="000000"/>
            </w:tcBorders>
          </w:tcPr>
          <w:p w14:paraId="05C05818" w14:textId="77777777" w:rsidR="00916881" w:rsidRPr="0015221A" w:rsidRDefault="00916881" w:rsidP="0015221A">
            <w:pPr>
              <w:pStyle w:val="TableBody"/>
              <w:rPr>
                <w:b/>
                <w:bCs/>
              </w:rPr>
            </w:pPr>
            <w:r w:rsidRPr="0015221A">
              <w:rPr>
                <w:b/>
                <w:bCs/>
              </w:rPr>
              <w:t>No All Days Requirements</w:t>
            </w:r>
          </w:p>
        </w:tc>
        <w:tc>
          <w:tcPr>
            <w:tcW w:w="6023" w:type="dxa"/>
            <w:tcBorders>
              <w:left w:val="single" w:sz="4" w:space="0" w:color="000000"/>
              <w:bottom w:val="single" w:sz="4" w:space="0" w:color="000000"/>
              <w:right w:val="single" w:sz="4" w:space="0" w:color="000000"/>
            </w:tcBorders>
          </w:tcPr>
          <w:p w14:paraId="3F004AB7" w14:textId="77777777" w:rsidR="00916881" w:rsidRDefault="00916881" w:rsidP="0015221A">
            <w:pPr>
              <w:pStyle w:val="TableBody"/>
            </w:pPr>
            <w:r>
              <w:t xml:space="preserve">Advanced </w:t>
            </w:r>
            <w:r>
              <w:rPr>
                <w:rFonts w:ascii="Wingdings" w:hAnsi="Wingdings"/>
              </w:rPr>
              <w:t></w:t>
            </w:r>
            <w:r>
              <w:t xml:space="preserve"> Parameters should contain a record for ‘All Days’. If missing, this entry should be inserted on the Cashpoint screen: </w:t>
            </w:r>
            <w:r w:rsidRPr="003B5D4F">
              <w:rPr>
                <w:i/>
                <w:iCs/>
                <w:rPrChange w:id="1697" w:author="Moses, Robbie" w:date="2023-02-22T01:50:00Z">
                  <w:rPr/>
                </w:rPrChange>
              </w:rPr>
              <w:t xml:space="preserve">Advanced Parameters </w:t>
            </w:r>
            <w:r w:rsidRPr="003B5D4F">
              <w:rPr>
                <w:rFonts w:ascii="Wingdings" w:hAnsi="Wingdings"/>
                <w:i/>
                <w:iCs/>
                <w:rPrChange w:id="1698" w:author="Moses, Robbie" w:date="2023-02-22T01:50:00Z">
                  <w:rPr>
                    <w:rFonts w:ascii="Wingdings" w:hAnsi="Wingdings"/>
                  </w:rPr>
                </w:rPrChange>
              </w:rPr>
              <w:t></w:t>
            </w:r>
            <w:r w:rsidRPr="003B5D4F">
              <w:rPr>
                <w:i/>
                <w:iCs/>
                <w:rPrChange w:id="1699" w:author="Moses, Robbie" w:date="2023-02-22T01:50:00Z">
                  <w:rPr/>
                </w:rPrChange>
              </w:rPr>
              <w:t xml:space="preserve"> Parameters</w:t>
            </w:r>
            <w:r>
              <w:t>.</w:t>
            </w:r>
          </w:p>
        </w:tc>
      </w:tr>
      <w:tr w:rsidR="00916881" w14:paraId="3AE54A9F" w14:textId="77777777" w:rsidTr="0015221A">
        <w:tc>
          <w:tcPr>
            <w:tcW w:w="2840" w:type="dxa"/>
            <w:tcBorders>
              <w:left w:val="single" w:sz="4" w:space="0" w:color="000000"/>
              <w:bottom w:val="single" w:sz="4" w:space="0" w:color="000000"/>
            </w:tcBorders>
          </w:tcPr>
          <w:p w14:paraId="549EFE9E" w14:textId="77777777" w:rsidR="00916881" w:rsidRPr="0015221A" w:rsidRDefault="00916881" w:rsidP="0015221A">
            <w:pPr>
              <w:pStyle w:val="TableBody"/>
              <w:rPr>
                <w:b/>
                <w:bCs/>
              </w:rPr>
            </w:pPr>
            <w:r w:rsidRPr="0015221A">
              <w:rPr>
                <w:b/>
                <w:bCs/>
              </w:rPr>
              <w:t>Denomination Total Not Equal to Max Hold</w:t>
            </w:r>
          </w:p>
        </w:tc>
        <w:tc>
          <w:tcPr>
            <w:tcW w:w="6023" w:type="dxa"/>
            <w:tcBorders>
              <w:left w:val="single" w:sz="4" w:space="0" w:color="000000"/>
              <w:bottom w:val="single" w:sz="4" w:space="0" w:color="000000"/>
              <w:right w:val="single" w:sz="4" w:space="0" w:color="000000"/>
            </w:tcBorders>
          </w:tcPr>
          <w:p w14:paraId="729AE237" w14:textId="77777777" w:rsidR="00916881" w:rsidRDefault="00916881" w:rsidP="0015221A">
            <w:pPr>
              <w:pStyle w:val="TableBody"/>
            </w:pPr>
            <w:r>
              <w:t>Denomination total</w:t>
            </w:r>
            <w:r>
              <w:rPr>
                <w:b/>
              </w:rPr>
              <w:t xml:space="preserve"> </w:t>
            </w:r>
            <w:r>
              <w:t xml:space="preserve">exceeds or is less than the Max Holding for this Cashpoint. Should be corrected on the </w:t>
            </w:r>
            <w:r w:rsidRPr="003B5D4F">
              <w:rPr>
                <w:i/>
                <w:iCs/>
                <w:rPrChange w:id="1700" w:author="Moses, Robbie" w:date="2023-02-22T01:50:00Z">
                  <w:rPr/>
                </w:rPrChange>
              </w:rPr>
              <w:t xml:space="preserve">Cashpoint screen: Basic </w:t>
            </w:r>
            <w:r w:rsidRPr="003B5D4F">
              <w:rPr>
                <w:rFonts w:ascii="Wingdings" w:hAnsi="Wingdings"/>
                <w:i/>
                <w:iCs/>
                <w:rPrChange w:id="1701" w:author="Moses, Robbie" w:date="2023-02-22T01:50:00Z">
                  <w:rPr>
                    <w:rFonts w:ascii="Wingdings" w:hAnsi="Wingdings"/>
                  </w:rPr>
                </w:rPrChange>
              </w:rPr>
              <w:t></w:t>
            </w:r>
            <w:r w:rsidRPr="003B5D4F">
              <w:rPr>
                <w:i/>
                <w:iCs/>
                <w:rPrChange w:id="1702" w:author="Moses, Robbie" w:date="2023-02-22T01:50:00Z">
                  <w:rPr/>
                </w:rPrChange>
              </w:rPr>
              <w:t xml:space="preserve"> Parameters.</w:t>
            </w:r>
          </w:p>
        </w:tc>
      </w:tr>
      <w:tr w:rsidR="00916881" w14:paraId="13E1CB9A" w14:textId="77777777" w:rsidTr="0015221A">
        <w:tc>
          <w:tcPr>
            <w:tcW w:w="2840" w:type="dxa"/>
            <w:tcBorders>
              <w:left w:val="single" w:sz="4" w:space="0" w:color="000000"/>
              <w:bottom w:val="single" w:sz="4" w:space="0" w:color="000000"/>
            </w:tcBorders>
          </w:tcPr>
          <w:p w14:paraId="096C8C4F" w14:textId="77777777" w:rsidR="00916881" w:rsidRPr="0015221A" w:rsidRDefault="00916881" w:rsidP="0015221A">
            <w:pPr>
              <w:pStyle w:val="TableBody"/>
              <w:rPr>
                <w:b/>
                <w:bCs/>
              </w:rPr>
            </w:pPr>
            <w:r w:rsidRPr="0015221A">
              <w:rPr>
                <w:b/>
                <w:bCs/>
              </w:rPr>
              <w:t>Pre-Replenishment % Missing for One or More Days</w:t>
            </w:r>
          </w:p>
        </w:tc>
        <w:tc>
          <w:tcPr>
            <w:tcW w:w="6023" w:type="dxa"/>
            <w:tcBorders>
              <w:left w:val="single" w:sz="4" w:space="0" w:color="000000"/>
              <w:bottom w:val="single" w:sz="4" w:space="0" w:color="000000"/>
              <w:right w:val="single" w:sz="4" w:space="0" w:color="000000"/>
            </w:tcBorders>
          </w:tcPr>
          <w:p w14:paraId="244F5E4F" w14:textId="77777777" w:rsidR="00916881" w:rsidRDefault="00916881" w:rsidP="0015221A">
            <w:pPr>
              <w:pStyle w:val="TableBody"/>
            </w:pPr>
            <w:r>
              <w:rPr>
                <w:b/>
              </w:rPr>
              <w:t>For ATMs only</w:t>
            </w:r>
            <w:r>
              <w:t xml:space="preserve">: pre-replenishment % is not defined for this Cashpoint. Should be corrected on the Cashpoint screen: </w:t>
            </w:r>
            <w:r w:rsidRPr="00751A07">
              <w:rPr>
                <w:i/>
                <w:iCs/>
                <w:rPrChange w:id="1703" w:author="Robbie Moses" w:date="2023-03-03T01:20:00Z">
                  <w:rPr/>
                </w:rPrChange>
              </w:rPr>
              <w:t xml:space="preserve">Basic </w:t>
            </w:r>
            <w:r w:rsidRPr="00751A07">
              <w:rPr>
                <w:rFonts w:ascii="Wingdings" w:hAnsi="Wingdings"/>
                <w:i/>
                <w:iCs/>
                <w:rPrChange w:id="1704" w:author="Robbie Moses" w:date="2023-03-03T01:20:00Z">
                  <w:rPr>
                    <w:rFonts w:ascii="Wingdings" w:hAnsi="Wingdings"/>
                  </w:rPr>
                </w:rPrChange>
              </w:rPr>
              <w:t></w:t>
            </w:r>
            <w:r w:rsidRPr="00751A07">
              <w:rPr>
                <w:i/>
                <w:iCs/>
                <w:rPrChange w:id="1705" w:author="Robbie Moses" w:date="2023-03-03T01:20:00Z">
                  <w:rPr/>
                </w:rPrChange>
              </w:rPr>
              <w:t xml:space="preserve"> Parameters.</w:t>
            </w:r>
          </w:p>
        </w:tc>
      </w:tr>
      <w:tr w:rsidR="00916881" w14:paraId="136A7EB2" w14:textId="77777777" w:rsidTr="0015221A">
        <w:tc>
          <w:tcPr>
            <w:tcW w:w="2840" w:type="dxa"/>
            <w:tcBorders>
              <w:left w:val="single" w:sz="4" w:space="0" w:color="000000"/>
              <w:bottom w:val="single" w:sz="4" w:space="0" w:color="000000"/>
            </w:tcBorders>
          </w:tcPr>
          <w:p w14:paraId="584C90AF" w14:textId="77777777" w:rsidR="00916881" w:rsidRPr="0015221A" w:rsidRDefault="00916881" w:rsidP="0015221A">
            <w:pPr>
              <w:pStyle w:val="TableBody"/>
              <w:rPr>
                <w:b/>
                <w:bCs/>
              </w:rPr>
            </w:pPr>
            <w:r w:rsidRPr="0015221A">
              <w:rPr>
                <w:b/>
                <w:bCs/>
              </w:rPr>
              <w:t>Standard Order Greater than Max Hold</w:t>
            </w:r>
          </w:p>
        </w:tc>
        <w:tc>
          <w:tcPr>
            <w:tcW w:w="6023" w:type="dxa"/>
            <w:tcBorders>
              <w:left w:val="single" w:sz="4" w:space="0" w:color="000000"/>
              <w:bottom w:val="single" w:sz="4" w:space="0" w:color="000000"/>
              <w:right w:val="single" w:sz="4" w:space="0" w:color="000000"/>
            </w:tcBorders>
          </w:tcPr>
          <w:p w14:paraId="0C577D31" w14:textId="77777777" w:rsidR="00916881" w:rsidRDefault="00916881" w:rsidP="0015221A">
            <w:pPr>
              <w:pStyle w:val="TableBody"/>
            </w:pPr>
            <w:r>
              <w:rPr>
                <w:b/>
              </w:rPr>
              <w:t>For ATMs only</w:t>
            </w:r>
            <w:r>
              <w:t xml:space="preserve">: Standard Order amount is greater than Max Holding for this Cashpoint. Should be corrected on the Cashpoint screen: </w:t>
            </w:r>
            <w:r w:rsidRPr="003B5D4F">
              <w:rPr>
                <w:i/>
                <w:iCs/>
                <w:rPrChange w:id="1706" w:author="Moses, Robbie" w:date="2023-02-22T01:50:00Z">
                  <w:rPr/>
                </w:rPrChange>
              </w:rPr>
              <w:t xml:space="preserve">Basic </w:t>
            </w:r>
            <w:r w:rsidRPr="003B5D4F">
              <w:rPr>
                <w:rFonts w:ascii="Wingdings" w:hAnsi="Wingdings"/>
                <w:i/>
                <w:iCs/>
                <w:rPrChange w:id="1707" w:author="Moses, Robbie" w:date="2023-02-22T01:50:00Z">
                  <w:rPr>
                    <w:rFonts w:ascii="Wingdings" w:hAnsi="Wingdings"/>
                  </w:rPr>
                </w:rPrChange>
              </w:rPr>
              <w:t></w:t>
            </w:r>
            <w:r w:rsidRPr="003B5D4F">
              <w:rPr>
                <w:i/>
                <w:iCs/>
                <w:rPrChange w:id="1708" w:author="Moses, Robbie" w:date="2023-02-22T01:50:00Z">
                  <w:rPr/>
                </w:rPrChange>
              </w:rPr>
              <w:t xml:space="preserve"> Parameters</w:t>
            </w:r>
            <w:r>
              <w:t>.</w:t>
            </w:r>
          </w:p>
        </w:tc>
      </w:tr>
      <w:tr w:rsidR="00916881" w14:paraId="3076C26C"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78B277C" w14:textId="77777777" w:rsidR="00916881" w:rsidRDefault="00916881" w:rsidP="0015221A">
            <w:pPr>
              <w:pStyle w:val="TableHeading"/>
            </w:pPr>
            <w:r>
              <w:t>Cashpoint Service Days Validation</w:t>
            </w:r>
          </w:p>
        </w:tc>
      </w:tr>
      <w:tr w:rsidR="00916881" w14:paraId="631612BB" w14:textId="77777777" w:rsidTr="0015221A">
        <w:tc>
          <w:tcPr>
            <w:tcW w:w="2840" w:type="dxa"/>
            <w:tcBorders>
              <w:left w:val="single" w:sz="4" w:space="0" w:color="000000"/>
              <w:bottom w:val="single" w:sz="4" w:space="0" w:color="000000"/>
            </w:tcBorders>
          </w:tcPr>
          <w:p w14:paraId="570D852C" w14:textId="77777777" w:rsidR="00916881" w:rsidRPr="0015221A" w:rsidRDefault="00916881" w:rsidP="0015221A">
            <w:pPr>
              <w:pStyle w:val="TableBody"/>
              <w:rPr>
                <w:b/>
                <w:bCs/>
              </w:rPr>
            </w:pPr>
            <w:r w:rsidRPr="0015221A">
              <w:rPr>
                <w:b/>
                <w:bCs/>
              </w:rPr>
              <w:t>Business Days are Missing</w:t>
            </w:r>
          </w:p>
        </w:tc>
        <w:tc>
          <w:tcPr>
            <w:tcW w:w="6023" w:type="dxa"/>
            <w:tcBorders>
              <w:left w:val="single" w:sz="4" w:space="0" w:color="000000"/>
              <w:bottom w:val="single" w:sz="4" w:space="0" w:color="000000"/>
              <w:right w:val="single" w:sz="4" w:space="0" w:color="000000"/>
            </w:tcBorders>
          </w:tcPr>
          <w:p w14:paraId="3CBABDF4" w14:textId="77777777" w:rsidR="00916881" w:rsidRDefault="00916881" w:rsidP="0015221A">
            <w:pPr>
              <w:pStyle w:val="TableBody"/>
            </w:pPr>
            <w:r>
              <w:t xml:space="preserve">There are no business days defined for this Cashpoint. Should be corrected on the Cashpoint screen: </w:t>
            </w:r>
            <w:r w:rsidRPr="003B5D4F">
              <w:rPr>
                <w:i/>
                <w:iCs/>
                <w:rPrChange w:id="1709" w:author="Moses, Robbie" w:date="2023-02-22T01:50:00Z">
                  <w:rPr/>
                </w:rPrChange>
              </w:rPr>
              <w:t xml:space="preserve">Basic </w:t>
            </w:r>
            <w:r w:rsidRPr="003B5D4F">
              <w:rPr>
                <w:rFonts w:ascii="Wingdings" w:hAnsi="Wingdings"/>
                <w:i/>
                <w:iCs/>
                <w:rPrChange w:id="1710" w:author="Moses, Robbie" w:date="2023-02-22T01:50:00Z">
                  <w:rPr>
                    <w:rFonts w:ascii="Wingdings" w:hAnsi="Wingdings"/>
                  </w:rPr>
                </w:rPrChange>
              </w:rPr>
              <w:t></w:t>
            </w:r>
            <w:r w:rsidRPr="003B5D4F">
              <w:rPr>
                <w:i/>
                <w:iCs/>
                <w:rPrChange w:id="1711" w:author="Moses, Robbie" w:date="2023-02-22T01:50:00Z">
                  <w:rPr/>
                </w:rPrChange>
              </w:rPr>
              <w:t xml:space="preserve"> Service Days</w:t>
            </w:r>
            <w:r>
              <w:t>.</w:t>
            </w:r>
          </w:p>
        </w:tc>
      </w:tr>
      <w:tr w:rsidR="00916881" w14:paraId="363992FA" w14:textId="77777777" w:rsidTr="0015221A">
        <w:tc>
          <w:tcPr>
            <w:tcW w:w="2840" w:type="dxa"/>
            <w:tcBorders>
              <w:left w:val="single" w:sz="4" w:space="0" w:color="000000"/>
              <w:bottom w:val="single" w:sz="4" w:space="0" w:color="000000"/>
            </w:tcBorders>
          </w:tcPr>
          <w:p w14:paraId="60D968A6" w14:textId="77777777" w:rsidR="00916881" w:rsidRPr="0015221A" w:rsidRDefault="00916881" w:rsidP="0015221A">
            <w:pPr>
              <w:pStyle w:val="TableBody"/>
              <w:rPr>
                <w:b/>
                <w:bCs/>
              </w:rPr>
            </w:pPr>
            <w:r w:rsidRPr="0015221A">
              <w:rPr>
                <w:b/>
                <w:bCs/>
              </w:rPr>
              <w:t>Unplanned Lead Time is Missing</w:t>
            </w:r>
          </w:p>
        </w:tc>
        <w:tc>
          <w:tcPr>
            <w:tcW w:w="6023" w:type="dxa"/>
            <w:tcBorders>
              <w:left w:val="single" w:sz="4" w:space="0" w:color="000000"/>
              <w:bottom w:val="single" w:sz="4" w:space="0" w:color="000000"/>
              <w:right w:val="single" w:sz="4" w:space="0" w:color="000000"/>
            </w:tcBorders>
          </w:tcPr>
          <w:p w14:paraId="0F90848B" w14:textId="77777777" w:rsidR="00916881" w:rsidRDefault="00916881" w:rsidP="0015221A">
            <w:pPr>
              <w:pStyle w:val="TableBody"/>
            </w:pPr>
            <w:r>
              <w:t xml:space="preserve">There is no lead time for unplanned service defined for this Cashpoint. Should be corrected on the Cashpoint screen: </w:t>
            </w:r>
            <w:r w:rsidRPr="003B5D4F">
              <w:rPr>
                <w:i/>
                <w:iCs/>
                <w:rPrChange w:id="1712" w:author="Moses, Robbie" w:date="2023-02-22T01:50:00Z">
                  <w:rPr/>
                </w:rPrChange>
              </w:rPr>
              <w:t xml:space="preserve">Basic </w:t>
            </w:r>
            <w:r w:rsidRPr="003B5D4F">
              <w:rPr>
                <w:rFonts w:ascii="Wingdings" w:hAnsi="Wingdings"/>
                <w:i/>
                <w:iCs/>
                <w:rPrChange w:id="1713" w:author="Moses, Robbie" w:date="2023-02-22T01:50:00Z">
                  <w:rPr>
                    <w:rFonts w:ascii="Wingdings" w:hAnsi="Wingdings"/>
                  </w:rPr>
                </w:rPrChange>
              </w:rPr>
              <w:t></w:t>
            </w:r>
            <w:r w:rsidRPr="003B5D4F">
              <w:rPr>
                <w:i/>
                <w:iCs/>
                <w:rPrChange w:id="1714" w:author="Moses, Robbie" w:date="2023-02-22T01:50:00Z">
                  <w:rPr/>
                </w:rPrChange>
              </w:rPr>
              <w:t xml:space="preserve"> Service Days.</w:t>
            </w:r>
          </w:p>
        </w:tc>
      </w:tr>
      <w:tr w:rsidR="00916881" w14:paraId="1CE65DB7" w14:textId="77777777" w:rsidTr="0015221A">
        <w:tc>
          <w:tcPr>
            <w:tcW w:w="2840" w:type="dxa"/>
            <w:tcBorders>
              <w:left w:val="single" w:sz="4" w:space="0" w:color="000000"/>
              <w:bottom w:val="single" w:sz="4" w:space="0" w:color="000000"/>
            </w:tcBorders>
          </w:tcPr>
          <w:p w14:paraId="59C8496D" w14:textId="77777777" w:rsidR="00916881" w:rsidRPr="0015221A" w:rsidRDefault="00916881" w:rsidP="0015221A">
            <w:pPr>
              <w:pStyle w:val="TableBody"/>
              <w:rPr>
                <w:b/>
                <w:bCs/>
              </w:rPr>
            </w:pPr>
            <w:r w:rsidRPr="0015221A">
              <w:rPr>
                <w:b/>
                <w:bCs/>
              </w:rPr>
              <w:t>No Delivery Days Defined</w:t>
            </w:r>
          </w:p>
        </w:tc>
        <w:tc>
          <w:tcPr>
            <w:tcW w:w="6023" w:type="dxa"/>
            <w:tcBorders>
              <w:left w:val="single" w:sz="4" w:space="0" w:color="000000"/>
              <w:bottom w:val="single" w:sz="4" w:space="0" w:color="000000"/>
              <w:right w:val="single" w:sz="4" w:space="0" w:color="000000"/>
            </w:tcBorders>
          </w:tcPr>
          <w:p w14:paraId="73B5B4CF" w14:textId="77777777" w:rsidR="00916881" w:rsidRDefault="00916881" w:rsidP="0015221A">
            <w:pPr>
              <w:pStyle w:val="TableBody"/>
            </w:pPr>
            <w:r>
              <w:t xml:space="preserve">There are no delivery days defined for this Cashpoint. Should be corrected on the Cashpoint screen: </w:t>
            </w:r>
            <w:r w:rsidRPr="003B5D4F">
              <w:rPr>
                <w:i/>
                <w:iCs/>
                <w:rPrChange w:id="1715" w:author="Moses, Robbie" w:date="2023-02-22T01:50:00Z">
                  <w:rPr/>
                </w:rPrChange>
              </w:rPr>
              <w:t xml:space="preserve">Basic </w:t>
            </w:r>
            <w:r w:rsidRPr="003B5D4F">
              <w:rPr>
                <w:rFonts w:ascii="Wingdings" w:hAnsi="Wingdings"/>
                <w:i/>
                <w:iCs/>
                <w:rPrChange w:id="1716" w:author="Moses, Robbie" w:date="2023-02-22T01:50:00Z">
                  <w:rPr>
                    <w:rFonts w:ascii="Wingdings" w:hAnsi="Wingdings"/>
                  </w:rPr>
                </w:rPrChange>
              </w:rPr>
              <w:t></w:t>
            </w:r>
            <w:r w:rsidRPr="003B5D4F">
              <w:rPr>
                <w:i/>
                <w:iCs/>
                <w:rPrChange w:id="1717" w:author="Moses, Robbie" w:date="2023-02-22T01:50:00Z">
                  <w:rPr/>
                </w:rPrChange>
              </w:rPr>
              <w:t xml:space="preserve"> Service Days</w:t>
            </w:r>
            <w:r>
              <w:t>.</w:t>
            </w:r>
          </w:p>
        </w:tc>
      </w:tr>
      <w:tr w:rsidR="00916881" w14:paraId="07653F54" w14:textId="77777777" w:rsidTr="0015221A">
        <w:tc>
          <w:tcPr>
            <w:tcW w:w="2840" w:type="dxa"/>
            <w:tcBorders>
              <w:left w:val="single" w:sz="4" w:space="0" w:color="000000"/>
              <w:bottom w:val="single" w:sz="4" w:space="0" w:color="000000"/>
            </w:tcBorders>
          </w:tcPr>
          <w:p w14:paraId="4CA5FA57" w14:textId="77777777" w:rsidR="00916881" w:rsidRPr="0015221A" w:rsidRDefault="00916881" w:rsidP="0015221A">
            <w:pPr>
              <w:pStyle w:val="TableBody"/>
              <w:rPr>
                <w:b/>
                <w:bCs/>
              </w:rPr>
            </w:pPr>
            <w:r w:rsidRPr="0015221A">
              <w:rPr>
                <w:b/>
                <w:bCs/>
              </w:rPr>
              <w:t>ATMs:</w:t>
            </w:r>
          </w:p>
          <w:p w14:paraId="1681B2AD" w14:textId="77777777" w:rsidR="00916881" w:rsidRPr="0015221A" w:rsidRDefault="00916881" w:rsidP="0015221A">
            <w:pPr>
              <w:pStyle w:val="TableBody"/>
              <w:rPr>
                <w:b/>
                <w:bCs/>
              </w:rPr>
            </w:pPr>
            <w:r w:rsidRPr="0015221A">
              <w:rPr>
                <w:b/>
                <w:bCs/>
              </w:rPr>
              <w:t>Replace Cash Lead Time is Missing</w:t>
            </w:r>
          </w:p>
          <w:p w14:paraId="08B04CE0" w14:textId="77777777" w:rsidR="00916881" w:rsidRPr="0015221A" w:rsidRDefault="00916881" w:rsidP="0015221A">
            <w:pPr>
              <w:pStyle w:val="TableBody"/>
              <w:rPr>
                <w:b/>
                <w:bCs/>
              </w:rPr>
            </w:pPr>
            <w:r w:rsidRPr="0015221A">
              <w:rPr>
                <w:b/>
                <w:bCs/>
              </w:rPr>
              <w:t>Add Cash Lead Time is Missing</w:t>
            </w:r>
          </w:p>
        </w:tc>
        <w:tc>
          <w:tcPr>
            <w:tcW w:w="6023" w:type="dxa"/>
            <w:tcBorders>
              <w:left w:val="single" w:sz="4" w:space="0" w:color="000000"/>
              <w:bottom w:val="single" w:sz="4" w:space="0" w:color="000000"/>
              <w:right w:val="single" w:sz="4" w:space="0" w:color="000000"/>
            </w:tcBorders>
          </w:tcPr>
          <w:p w14:paraId="6E81DF6D" w14:textId="77777777" w:rsidR="00916881" w:rsidRDefault="00916881" w:rsidP="0015221A">
            <w:pPr>
              <w:pStyle w:val="TableBody"/>
            </w:pPr>
            <w:r>
              <w:t xml:space="preserve">There is no lead time for associated service defined for this Cashpoint. Should be corrected on the </w:t>
            </w:r>
            <w:r w:rsidRPr="003B5D4F">
              <w:rPr>
                <w:i/>
                <w:iCs/>
                <w:rPrChange w:id="1718" w:author="Moses, Robbie" w:date="2023-02-22T01:51:00Z">
                  <w:rPr/>
                </w:rPrChange>
              </w:rPr>
              <w:t xml:space="preserve">Cashpoint screen: Basic </w:t>
            </w:r>
            <w:r w:rsidRPr="003B5D4F">
              <w:rPr>
                <w:rFonts w:ascii="Wingdings" w:hAnsi="Wingdings"/>
                <w:i/>
                <w:iCs/>
                <w:rPrChange w:id="1719" w:author="Moses, Robbie" w:date="2023-02-22T01:51:00Z">
                  <w:rPr>
                    <w:rFonts w:ascii="Wingdings" w:hAnsi="Wingdings"/>
                  </w:rPr>
                </w:rPrChange>
              </w:rPr>
              <w:t></w:t>
            </w:r>
            <w:r w:rsidRPr="003B5D4F">
              <w:rPr>
                <w:i/>
                <w:iCs/>
                <w:rPrChange w:id="1720" w:author="Moses, Robbie" w:date="2023-02-22T01:51:00Z">
                  <w:rPr/>
                </w:rPrChange>
              </w:rPr>
              <w:t xml:space="preserve"> Service Days.</w:t>
            </w:r>
          </w:p>
        </w:tc>
      </w:tr>
      <w:tr w:rsidR="00916881" w14:paraId="5E9A8FCE" w14:textId="77777777" w:rsidTr="0015221A">
        <w:tc>
          <w:tcPr>
            <w:tcW w:w="2840" w:type="dxa"/>
            <w:tcBorders>
              <w:left w:val="single" w:sz="4" w:space="0" w:color="000000"/>
              <w:bottom w:val="single" w:sz="4" w:space="0" w:color="000000"/>
            </w:tcBorders>
          </w:tcPr>
          <w:p w14:paraId="523B2E30" w14:textId="77777777" w:rsidR="00916881" w:rsidRPr="0015221A" w:rsidRDefault="00916881" w:rsidP="0015221A">
            <w:pPr>
              <w:pStyle w:val="TableBody"/>
              <w:rPr>
                <w:b/>
                <w:bCs/>
              </w:rPr>
            </w:pPr>
            <w:r w:rsidRPr="0015221A">
              <w:rPr>
                <w:b/>
                <w:bCs/>
              </w:rPr>
              <w:t>Add Cash Time of Day is Missing</w:t>
            </w:r>
          </w:p>
          <w:p w14:paraId="4367DBE0" w14:textId="77777777" w:rsidR="00916881" w:rsidRPr="0015221A" w:rsidRDefault="00916881" w:rsidP="0015221A">
            <w:pPr>
              <w:pStyle w:val="TableBody"/>
              <w:rPr>
                <w:b/>
                <w:bCs/>
              </w:rPr>
            </w:pPr>
            <w:r w:rsidRPr="0015221A">
              <w:rPr>
                <w:b/>
                <w:bCs/>
              </w:rPr>
              <w:t>Replace Cash Time of Day is Missing</w:t>
            </w:r>
          </w:p>
        </w:tc>
        <w:tc>
          <w:tcPr>
            <w:tcW w:w="6023" w:type="dxa"/>
            <w:tcBorders>
              <w:left w:val="single" w:sz="4" w:space="0" w:color="000000"/>
              <w:bottom w:val="single" w:sz="4" w:space="0" w:color="000000"/>
              <w:right w:val="single" w:sz="4" w:space="0" w:color="000000"/>
            </w:tcBorders>
          </w:tcPr>
          <w:p w14:paraId="026B048F" w14:textId="77777777" w:rsidR="00916881" w:rsidRDefault="00916881" w:rsidP="0015221A">
            <w:pPr>
              <w:pStyle w:val="TableBody"/>
            </w:pPr>
            <w:r>
              <w:t xml:space="preserve">There is no cash time of day associated for this Cashpoint.  Should be corrected on the Cashpoint screen: </w:t>
            </w:r>
            <w:r w:rsidRPr="003B5D4F">
              <w:rPr>
                <w:i/>
                <w:iCs/>
                <w:rPrChange w:id="1721" w:author="Moses, Robbie" w:date="2023-02-22T01:51:00Z">
                  <w:rPr/>
                </w:rPrChange>
              </w:rPr>
              <w:t xml:space="preserve">Basic </w:t>
            </w:r>
            <w:r w:rsidRPr="003B5D4F">
              <w:rPr>
                <w:rFonts w:ascii="Wingdings" w:hAnsi="Wingdings"/>
                <w:i/>
                <w:iCs/>
                <w:rPrChange w:id="1722" w:author="Moses, Robbie" w:date="2023-02-22T01:51:00Z">
                  <w:rPr>
                    <w:rFonts w:ascii="Wingdings" w:hAnsi="Wingdings"/>
                  </w:rPr>
                </w:rPrChange>
              </w:rPr>
              <w:t></w:t>
            </w:r>
            <w:r w:rsidRPr="003B5D4F">
              <w:rPr>
                <w:i/>
                <w:iCs/>
                <w:rPrChange w:id="1723" w:author="Moses, Robbie" w:date="2023-02-22T01:51:00Z">
                  <w:rPr/>
                </w:rPrChange>
              </w:rPr>
              <w:t xml:space="preserve"> Service Days by resaving the options.</w:t>
            </w:r>
          </w:p>
        </w:tc>
      </w:tr>
      <w:tr w:rsidR="00916881" w14:paraId="78190B71" w14:textId="77777777" w:rsidTr="0015221A">
        <w:tc>
          <w:tcPr>
            <w:tcW w:w="2840" w:type="dxa"/>
            <w:tcBorders>
              <w:left w:val="single" w:sz="4" w:space="0" w:color="000000"/>
              <w:bottom w:val="single" w:sz="4" w:space="0" w:color="000000"/>
            </w:tcBorders>
          </w:tcPr>
          <w:p w14:paraId="6A8BB1F8" w14:textId="77777777" w:rsidR="00916881" w:rsidRPr="0015221A" w:rsidRDefault="00916881" w:rsidP="0015221A">
            <w:pPr>
              <w:pStyle w:val="TableBody"/>
              <w:rPr>
                <w:b/>
                <w:bCs/>
              </w:rPr>
            </w:pPr>
            <w:r w:rsidRPr="0015221A">
              <w:rPr>
                <w:b/>
                <w:bCs/>
              </w:rPr>
              <w:t>Replace Cycle Start Date is Required</w:t>
            </w:r>
          </w:p>
          <w:p w14:paraId="0C3769AA" w14:textId="77777777" w:rsidR="00916881" w:rsidRPr="0015221A" w:rsidRDefault="00916881" w:rsidP="0015221A">
            <w:pPr>
              <w:pStyle w:val="TableBody"/>
              <w:rPr>
                <w:b/>
                <w:bCs/>
              </w:rPr>
            </w:pPr>
            <w:r w:rsidRPr="0015221A">
              <w:rPr>
                <w:b/>
                <w:bCs/>
              </w:rPr>
              <w:t>Add Cycle Start Date is Required</w:t>
            </w:r>
          </w:p>
        </w:tc>
        <w:tc>
          <w:tcPr>
            <w:tcW w:w="6023" w:type="dxa"/>
            <w:tcBorders>
              <w:left w:val="single" w:sz="4" w:space="0" w:color="000000"/>
              <w:bottom w:val="single" w:sz="4" w:space="0" w:color="000000"/>
              <w:right w:val="single" w:sz="4" w:space="0" w:color="000000"/>
            </w:tcBorders>
          </w:tcPr>
          <w:p w14:paraId="44DD47D2" w14:textId="77777777" w:rsidR="00916881" w:rsidRDefault="00916881" w:rsidP="0015221A">
            <w:pPr>
              <w:pStyle w:val="TableBody"/>
            </w:pPr>
            <w:r>
              <w:t xml:space="preserve">There is no cycle start date associated for this Cashpoint.  Should be corrected on the Cashpoint screen: </w:t>
            </w:r>
            <w:r w:rsidRPr="003B5D4F">
              <w:rPr>
                <w:i/>
                <w:iCs/>
                <w:rPrChange w:id="1724" w:author="Moses, Robbie" w:date="2023-02-22T01:51:00Z">
                  <w:rPr/>
                </w:rPrChange>
              </w:rPr>
              <w:t xml:space="preserve">Basic </w:t>
            </w:r>
            <w:r w:rsidRPr="003B5D4F">
              <w:rPr>
                <w:rFonts w:ascii="Wingdings" w:hAnsi="Wingdings"/>
                <w:i/>
                <w:iCs/>
                <w:rPrChange w:id="1725" w:author="Moses, Robbie" w:date="2023-02-22T01:51:00Z">
                  <w:rPr>
                    <w:rFonts w:ascii="Wingdings" w:hAnsi="Wingdings"/>
                  </w:rPr>
                </w:rPrChange>
              </w:rPr>
              <w:t></w:t>
            </w:r>
            <w:r w:rsidRPr="003B5D4F">
              <w:rPr>
                <w:i/>
                <w:iCs/>
                <w:rPrChange w:id="1726" w:author="Moses, Robbie" w:date="2023-02-22T01:51:00Z">
                  <w:rPr/>
                </w:rPrChange>
              </w:rPr>
              <w:t xml:space="preserve"> Service Days</w:t>
            </w:r>
            <w:r>
              <w:t xml:space="preserve"> by resaving the options.</w:t>
            </w:r>
          </w:p>
        </w:tc>
      </w:tr>
      <w:tr w:rsidR="00916881" w14:paraId="620784EE" w14:textId="77777777" w:rsidTr="0015221A">
        <w:tc>
          <w:tcPr>
            <w:tcW w:w="2840" w:type="dxa"/>
            <w:tcBorders>
              <w:left w:val="single" w:sz="4" w:space="0" w:color="000000"/>
              <w:bottom w:val="single" w:sz="4" w:space="0" w:color="000000"/>
            </w:tcBorders>
          </w:tcPr>
          <w:p w14:paraId="73D8EB2E" w14:textId="77777777" w:rsidR="00916881" w:rsidRPr="0015221A" w:rsidRDefault="00916881" w:rsidP="0015221A">
            <w:pPr>
              <w:pStyle w:val="TableBody"/>
              <w:rPr>
                <w:b/>
                <w:bCs/>
              </w:rPr>
            </w:pPr>
            <w:r w:rsidRPr="0015221A">
              <w:rPr>
                <w:b/>
                <w:bCs/>
              </w:rPr>
              <w:lastRenderedPageBreak/>
              <w:t>Branches:</w:t>
            </w:r>
          </w:p>
          <w:p w14:paraId="63C32ABC" w14:textId="77777777" w:rsidR="00916881" w:rsidRPr="0015221A" w:rsidRDefault="00916881" w:rsidP="0015221A">
            <w:pPr>
              <w:pStyle w:val="TableBody"/>
              <w:rPr>
                <w:b/>
                <w:bCs/>
              </w:rPr>
            </w:pPr>
            <w:r w:rsidRPr="0015221A">
              <w:rPr>
                <w:b/>
                <w:bCs/>
              </w:rPr>
              <w:t>Return Cash Lead Time is Missing</w:t>
            </w:r>
          </w:p>
          <w:p w14:paraId="514B6535" w14:textId="77777777" w:rsidR="00916881" w:rsidRPr="0015221A" w:rsidRDefault="00916881" w:rsidP="0015221A">
            <w:pPr>
              <w:pStyle w:val="TableBody"/>
              <w:rPr>
                <w:b/>
                <w:bCs/>
              </w:rPr>
            </w:pPr>
            <w:r w:rsidRPr="0015221A">
              <w:rPr>
                <w:b/>
                <w:bCs/>
              </w:rPr>
              <w:t>Delivery Cash Lead Time is Missing</w:t>
            </w:r>
          </w:p>
        </w:tc>
        <w:tc>
          <w:tcPr>
            <w:tcW w:w="6023" w:type="dxa"/>
            <w:tcBorders>
              <w:left w:val="single" w:sz="4" w:space="0" w:color="000000"/>
              <w:bottom w:val="single" w:sz="4" w:space="0" w:color="000000"/>
              <w:right w:val="single" w:sz="4" w:space="0" w:color="000000"/>
            </w:tcBorders>
          </w:tcPr>
          <w:p w14:paraId="54768635" w14:textId="77777777" w:rsidR="00916881" w:rsidRDefault="00916881" w:rsidP="0015221A">
            <w:pPr>
              <w:pStyle w:val="TableBody"/>
            </w:pPr>
            <w:r>
              <w:t xml:space="preserve">There is no lead time for associated service defined for this Cashpoint. Should be corrected on the </w:t>
            </w:r>
            <w:r w:rsidRPr="003B5D4F">
              <w:rPr>
                <w:i/>
                <w:iCs/>
                <w:rPrChange w:id="1727" w:author="Moses, Robbie" w:date="2023-02-22T01:51:00Z">
                  <w:rPr/>
                </w:rPrChange>
              </w:rPr>
              <w:t xml:space="preserve">Cashpoint screen: Basic </w:t>
            </w:r>
            <w:r w:rsidRPr="003B5D4F">
              <w:rPr>
                <w:rFonts w:ascii="Wingdings" w:hAnsi="Wingdings"/>
                <w:i/>
                <w:iCs/>
                <w:rPrChange w:id="1728" w:author="Moses, Robbie" w:date="2023-02-22T01:51:00Z">
                  <w:rPr>
                    <w:rFonts w:ascii="Wingdings" w:hAnsi="Wingdings"/>
                  </w:rPr>
                </w:rPrChange>
              </w:rPr>
              <w:t></w:t>
            </w:r>
            <w:r w:rsidRPr="003B5D4F">
              <w:rPr>
                <w:i/>
                <w:iCs/>
                <w:rPrChange w:id="1729" w:author="Moses, Robbie" w:date="2023-02-22T01:51:00Z">
                  <w:rPr/>
                </w:rPrChange>
              </w:rPr>
              <w:t xml:space="preserve"> Service Days.</w:t>
            </w:r>
          </w:p>
        </w:tc>
      </w:tr>
      <w:tr w:rsidR="00916881" w14:paraId="306BBF98" w14:textId="77777777" w:rsidTr="0015221A">
        <w:tc>
          <w:tcPr>
            <w:tcW w:w="2840" w:type="dxa"/>
            <w:tcBorders>
              <w:left w:val="single" w:sz="4" w:space="0" w:color="000000"/>
              <w:bottom w:val="single" w:sz="4" w:space="0" w:color="000000"/>
            </w:tcBorders>
          </w:tcPr>
          <w:p w14:paraId="55838AF5" w14:textId="77777777" w:rsidR="00916881" w:rsidRPr="0015221A" w:rsidRDefault="00916881" w:rsidP="0015221A">
            <w:pPr>
              <w:pStyle w:val="TableBody"/>
              <w:rPr>
                <w:b/>
                <w:bCs/>
              </w:rPr>
            </w:pPr>
            <w:r w:rsidRPr="0015221A">
              <w:rPr>
                <w:b/>
                <w:bCs/>
              </w:rPr>
              <w:t xml:space="preserve">Delivery Cash Time of Day is Missing </w:t>
            </w:r>
          </w:p>
          <w:p w14:paraId="3276B372" w14:textId="77777777" w:rsidR="00916881" w:rsidRPr="0015221A" w:rsidRDefault="00916881" w:rsidP="0015221A">
            <w:pPr>
              <w:pStyle w:val="TableBody"/>
              <w:rPr>
                <w:b/>
                <w:bCs/>
              </w:rPr>
            </w:pPr>
            <w:r w:rsidRPr="0015221A">
              <w:rPr>
                <w:b/>
                <w:bCs/>
              </w:rPr>
              <w:t>Return Cash Time of Day is Missing</w:t>
            </w:r>
          </w:p>
        </w:tc>
        <w:tc>
          <w:tcPr>
            <w:tcW w:w="6023" w:type="dxa"/>
            <w:tcBorders>
              <w:left w:val="single" w:sz="4" w:space="0" w:color="000000"/>
              <w:bottom w:val="single" w:sz="4" w:space="0" w:color="000000"/>
              <w:right w:val="single" w:sz="4" w:space="0" w:color="000000"/>
            </w:tcBorders>
          </w:tcPr>
          <w:p w14:paraId="0ECED91C" w14:textId="77777777" w:rsidR="00916881" w:rsidRDefault="00916881" w:rsidP="0015221A">
            <w:pPr>
              <w:pStyle w:val="TableBody"/>
            </w:pPr>
            <w:r>
              <w:t xml:space="preserve">There is no cash time of day associated for this Cashpoint.  Should be corrected on the Cashpoint screen: </w:t>
            </w:r>
            <w:r w:rsidRPr="003B5D4F">
              <w:rPr>
                <w:i/>
                <w:iCs/>
                <w:rPrChange w:id="1730" w:author="Moses, Robbie" w:date="2023-02-22T01:51:00Z">
                  <w:rPr/>
                </w:rPrChange>
              </w:rPr>
              <w:t xml:space="preserve">Basic </w:t>
            </w:r>
            <w:r w:rsidRPr="003B5D4F">
              <w:rPr>
                <w:rFonts w:ascii="Wingdings" w:hAnsi="Wingdings"/>
                <w:i/>
                <w:iCs/>
                <w:rPrChange w:id="1731" w:author="Moses, Robbie" w:date="2023-02-22T01:51:00Z">
                  <w:rPr>
                    <w:rFonts w:ascii="Wingdings" w:hAnsi="Wingdings"/>
                  </w:rPr>
                </w:rPrChange>
              </w:rPr>
              <w:t></w:t>
            </w:r>
            <w:r w:rsidRPr="003B5D4F">
              <w:rPr>
                <w:i/>
                <w:iCs/>
                <w:rPrChange w:id="1732" w:author="Moses, Robbie" w:date="2023-02-22T01:51:00Z">
                  <w:rPr/>
                </w:rPrChange>
              </w:rPr>
              <w:t xml:space="preserve"> Service Days</w:t>
            </w:r>
            <w:r>
              <w:t xml:space="preserve"> by resaving the options.</w:t>
            </w:r>
          </w:p>
        </w:tc>
      </w:tr>
      <w:tr w:rsidR="00916881" w14:paraId="6D980093" w14:textId="77777777" w:rsidTr="0015221A">
        <w:tc>
          <w:tcPr>
            <w:tcW w:w="2840" w:type="dxa"/>
            <w:tcBorders>
              <w:left w:val="single" w:sz="4" w:space="0" w:color="000000"/>
              <w:bottom w:val="single" w:sz="4" w:space="0" w:color="000000"/>
            </w:tcBorders>
          </w:tcPr>
          <w:p w14:paraId="30A1FB71" w14:textId="77777777" w:rsidR="00916881" w:rsidRPr="0015221A" w:rsidRDefault="00916881" w:rsidP="0015221A">
            <w:pPr>
              <w:pStyle w:val="TableBody"/>
              <w:rPr>
                <w:b/>
                <w:bCs/>
              </w:rPr>
            </w:pPr>
            <w:r w:rsidRPr="0015221A">
              <w:rPr>
                <w:b/>
                <w:bCs/>
              </w:rPr>
              <w:t>Return Cycle Start Date is Required</w:t>
            </w:r>
          </w:p>
          <w:p w14:paraId="5137F3FE" w14:textId="77777777" w:rsidR="00916881" w:rsidRPr="0015221A" w:rsidRDefault="00916881" w:rsidP="0015221A">
            <w:pPr>
              <w:pStyle w:val="TableBody"/>
              <w:rPr>
                <w:b/>
                <w:bCs/>
              </w:rPr>
            </w:pPr>
            <w:r w:rsidRPr="0015221A">
              <w:rPr>
                <w:b/>
                <w:bCs/>
              </w:rPr>
              <w:t>Delivery Cycle Start Date is Required</w:t>
            </w:r>
          </w:p>
        </w:tc>
        <w:tc>
          <w:tcPr>
            <w:tcW w:w="6023" w:type="dxa"/>
            <w:tcBorders>
              <w:left w:val="single" w:sz="4" w:space="0" w:color="000000"/>
              <w:bottom w:val="single" w:sz="4" w:space="0" w:color="000000"/>
              <w:right w:val="single" w:sz="4" w:space="0" w:color="000000"/>
            </w:tcBorders>
          </w:tcPr>
          <w:p w14:paraId="6A983E39" w14:textId="77777777" w:rsidR="00916881" w:rsidRDefault="00916881" w:rsidP="0015221A">
            <w:pPr>
              <w:pStyle w:val="TableBody"/>
            </w:pPr>
            <w:r>
              <w:t xml:space="preserve">There is no cycle start date associated for this Cashpoint.  Should be corrected on the Cashpoint screen: </w:t>
            </w:r>
            <w:r w:rsidRPr="003B5D4F">
              <w:rPr>
                <w:i/>
                <w:iCs/>
                <w:rPrChange w:id="1733" w:author="Moses, Robbie" w:date="2023-02-22T01:51:00Z">
                  <w:rPr/>
                </w:rPrChange>
              </w:rPr>
              <w:t xml:space="preserve">Basic </w:t>
            </w:r>
            <w:r w:rsidRPr="003B5D4F">
              <w:rPr>
                <w:rFonts w:ascii="Wingdings" w:hAnsi="Wingdings"/>
                <w:i/>
                <w:iCs/>
                <w:rPrChange w:id="1734" w:author="Moses, Robbie" w:date="2023-02-22T01:51:00Z">
                  <w:rPr>
                    <w:rFonts w:ascii="Wingdings" w:hAnsi="Wingdings"/>
                  </w:rPr>
                </w:rPrChange>
              </w:rPr>
              <w:t></w:t>
            </w:r>
            <w:r w:rsidRPr="003B5D4F">
              <w:rPr>
                <w:i/>
                <w:iCs/>
                <w:rPrChange w:id="1735" w:author="Moses, Robbie" w:date="2023-02-22T01:51:00Z">
                  <w:rPr/>
                </w:rPrChange>
              </w:rPr>
              <w:t xml:space="preserve"> Service Days</w:t>
            </w:r>
            <w:r>
              <w:t xml:space="preserve"> by resaving the options.</w:t>
            </w:r>
          </w:p>
        </w:tc>
      </w:tr>
      <w:tr w:rsidR="00916881" w14:paraId="6996ACA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B5AE882" w14:textId="77777777" w:rsidR="00916881" w:rsidRDefault="00916881" w:rsidP="0015221A">
            <w:pPr>
              <w:pStyle w:val="TableHeading"/>
            </w:pPr>
            <w:r>
              <w:t>Depot Validation</w:t>
            </w:r>
          </w:p>
        </w:tc>
      </w:tr>
      <w:tr w:rsidR="00916881" w14:paraId="6E1E28FF" w14:textId="77777777" w:rsidTr="0015221A">
        <w:tc>
          <w:tcPr>
            <w:tcW w:w="2840" w:type="dxa"/>
            <w:tcBorders>
              <w:left w:val="single" w:sz="4" w:space="0" w:color="000000"/>
              <w:bottom w:val="single" w:sz="4" w:space="0" w:color="000000"/>
            </w:tcBorders>
          </w:tcPr>
          <w:p w14:paraId="546A4C06" w14:textId="77777777" w:rsidR="00916881" w:rsidRPr="0015221A" w:rsidRDefault="00916881" w:rsidP="0015221A">
            <w:pPr>
              <w:pStyle w:val="TableBody"/>
              <w:rPr>
                <w:b/>
                <w:bCs/>
              </w:rPr>
            </w:pPr>
            <w:r w:rsidRPr="0015221A">
              <w:rPr>
                <w:b/>
                <w:bCs/>
              </w:rPr>
              <w:t>Primary Depot not Found</w:t>
            </w:r>
          </w:p>
        </w:tc>
        <w:tc>
          <w:tcPr>
            <w:tcW w:w="6023" w:type="dxa"/>
            <w:tcBorders>
              <w:left w:val="single" w:sz="4" w:space="0" w:color="000000"/>
              <w:bottom w:val="single" w:sz="4" w:space="0" w:color="000000"/>
              <w:right w:val="single" w:sz="4" w:space="0" w:color="000000"/>
            </w:tcBorders>
          </w:tcPr>
          <w:p w14:paraId="0CF3555B" w14:textId="77777777" w:rsidR="00916881" w:rsidRDefault="00916881" w:rsidP="0015221A">
            <w:pPr>
              <w:pStyle w:val="TableBody"/>
            </w:pPr>
            <w:r>
              <w:t xml:space="preserve">There is no depot assigned to this Cashpoint. Should be corrected on the Cashpoint screen: </w:t>
            </w:r>
            <w:r w:rsidRPr="003B5D4F">
              <w:rPr>
                <w:i/>
                <w:iCs/>
                <w:rPrChange w:id="1736" w:author="Moses, Robbie" w:date="2023-02-22T01:51:00Z">
                  <w:rPr/>
                </w:rPrChange>
              </w:rPr>
              <w:t xml:space="preserve">Basic </w:t>
            </w:r>
            <w:r w:rsidRPr="003B5D4F">
              <w:rPr>
                <w:rFonts w:ascii="Wingdings" w:hAnsi="Wingdings"/>
                <w:i/>
                <w:iCs/>
                <w:rPrChange w:id="1737" w:author="Moses, Robbie" w:date="2023-02-22T01:51:00Z">
                  <w:rPr>
                    <w:rFonts w:ascii="Wingdings" w:hAnsi="Wingdings"/>
                  </w:rPr>
                </w:rPrChange>
              </w:rPr>
              <w:t></w:t>
            </w:r>
            <w:r w:rsidRPr="003B5D4F">
              <w:rPr>
                <w:i/>
                <w:iCs/>
                <w:rPrChange w:id="1738" w:author="Moses, Robbie" w:date="2023-02-22T01:51:00Z">
                  <w:rPr/>
                </w:rPrChange>
              </w:rPr>
              <w:t xml:space="preserve"> Cashpoint Definition.</w:t>
            </w:r>
          </w:p>
        </w:tc>
      </w:tr>
      <w:tr w:rsidR="00916881" w14:paraId="4A3D91F0" w14:textId="77777777" w:rsidTr="0015221A">
        <w:tc>
          <w:tcPr>
            <w:tcW w:w="2840" w:type="dxa"/>
            <w:tcBorders>
              <w:left w:val="single" w:sz="4" w:space="0" w:color="000000"/>
              <w:bottom w:val="single" w:sz="4" w:space="0" w:color="000000"/>
            </w:tcBorders>
          </w:tcPr>
          <w:p w14:paraId="1617AD89" w14:textId="77777777" w:rsidR="00916881" w:rsidRPr="0015221A" w:rsidRDefault="00916881" w:rsidP="0015221A">
            <w:pPr>
              <w:pStyle w:val="TableBody"/>
              <w:rPr>
                <w:b/>
                <w:bCs/>
              </w:rPr>
            </w:pPr>
            <w:r w:rsidRPr="0015221A">
              <w:rPr>
                <w:b/>
                <w:bCs/>
              </w:rPr>
              <w:t>Depot Service Days not defined correctly</w:t>
            </w:r>
          </w:p>
        </w:tc>
        <w:tc>
          <w:tcPr>
            <w:tcW w:w="6023" w:type="dxa"/>
            <w:tcBorders>
              <w:left w:val="single" w:sz="4" w:space="0" w:color="000000"/>
              <w:bottom w:val="single" w:sz="4" w:space="0" w:color="000000"/>
              <w:right w:val="single" w:sz="4" w:space="0" w:color="000000"/>
            </w:tcBorders>
          </w:tcPr>
          <w:p w14:paraId="25690DA7" w14:textId="77777777" w:rsidR="00916881" w:rsidRDefault="00916881" w:rsidP="0015221A">
            <w:pPr>
              <w:pStyle w:val="TableBody"/>
            </w:pPr>
            <w:r>
              <w:t xml:space="preserve">Depot assigned to this Cashpoint does not have service days defined correctly. Should be corrected on the network level: </w:t>
            </w:r>
            <w:r w:rsidRPr="003B5D4F">
              <w:rPr>
                <w:i/>
                <w:iCs/>
                <w:rPrChange w:id="1739" w:author="Moses, Robbie" w:date="2023-02-22T01:51:00Z">
                  <w:rPr/>
                </w:rPrChange>
              </w:rPr>
              <w:t xml:space="preserve">Network </w:t>
            </w:r>
            <w:r w:rsidRPr="003B5D4F">
              <w:rPr>
                <w:rFonts w:ascii="Wingdings" w:hAnsi="Wingdings"/>
                <w:i/>
                <w:iCs/>
                <w:rPrChange w:id="1740" w:author="Moses, Robbie" w:date="2023-02-22T01:51:00Z">
                  <w:rPr>
                    <w:rFonts w:ascii="Wingdings" w:hAnsi="Wingdings"/>
                  </w:rPr>
                </w:rPrChange>
              </w:rPr>
              <w:t></w:t>
            </w:r>
            <w:r w:rsidRPr="003B5D4F">
              <w:rPr>
                <w:i/>
                <w:iCs/>
                <w:rPrChange w:id="1741" w:author="Moses, Robbie" w:date="2023-02-22T01:51:00Z">
                  <w:rPr/>
                </w:rPrChange>
              </w:rPr>
              <w:t xml:space="preserve"> Carriers </w:t>
            </w:r>
            <w:r w:rsidRPr="003B5D4F">
              <w:rPr>
                <w:rFonts w:ascii="Wingdings" w:hAnsi="Wingdings"/>
                <w:i/>
                <w:iCs/>
                <w:rPrChange w:id="1742" w:author="Moses, Robbie" w:date="2023-02-22T01:51:00Z">
                  <w:rPr>
                    <w:rFonts w:ascii="Wingdings" w:hAnsi="Wingdings"/>
                  </w:rPr>
                </w:rPrChange>
              </w:rPr>
              <w:t></w:t>
            </w:r>
            <w:r w:rsidRPr="003B5D4F">
              <w:rPr>
                <w:i/>
                <w:iCs/>
                <w:rPrChange w:id="1743" w:author="Moses, Robbie" w:date="2023-02-22T01:51:00Z">
                  <w:rPr/>
                </w:rPrChange>
              </w:rPr>
              <w:t xml:space="preserve"> Depot</w:t>
            </w:r>
            <w:r>
              <w:t>.</w:t>
            </w:r>
          </w:p>
        </w:tc>
      </w:tr>
    </w:tbl>
    <w:p w14:paraId="29332A52" w14:textId="6B9C8CF3" w:rsidR="0015221A" w:rsidRDefault="0015221A"/>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2ABD46FD" w14:textId="77777777" w:rsidTr="0015221A">
        <w:tc>
          <w:tcPr>
            <w:tcW w:w="8863" w:type="dxa"/>
            <w:gridSpan w:val="2"/>
            <w:tcBorders>
              <w:top w:val="single" w:sz="4" w:space="0" w:color="000000"/>
              <w:left w:val="single" w:sz="4" w:space="0" w:color="000000"/>
              <w:bottom w:val="single" w:sz="4" w:space="0" w:color="000000"/>
              <w:right w:val="single" w:sz="4" w:space="0" w:color="000000"/>
            </w:tcBorders>
            <w:shd w:val="clear" w:color="auto" w:fill="60C03A"/>
          </w:tcPr>
          <w:p w14:paraId="37148EF6" w14:textId="3B4034B7" w:rsidR="00916881" w:rsidRDefault="00916881" w:rsidP="0015221A">
            <w:pPr>
              <w:pStyle w:val="TableHeading"/>
            </w:pPr>
            <w:r>
              <w:t>Data Validation</w:t>
            </w:r>
          </w:p>
        </w:tc>
      </w:tr>
      <w:tr w:rsidR="00916881" w14:paraId="1D2224CF" w14:textId="77777777" w:rsidTr="0015221A">
        <w:tc>
          <w:tcPr>
            <w:tcW w:w="2840" w:type="dxa"/>
            <w:tcBorders>
              <w:top w:val="single" w:sz="4" w:space="0" w:color="000000"/>
              <w:left w:val="single" w:sz="4" w:space="0" w:color="000000"/>
              <w:bottom w:val="single" w:sz="4" w:space="0" w:color="000000"/>
            </w:tcBorders>
          </w:tcPr>
          <w:p w14:paraId="3A5926A9" w14:textId="77777777" w:rsidR="00916881" w:rsidRPr="0015221A" w:rsidRDefault="00916881" w:rsidP="0015221A">
            <w:pPr>
              <w:pStyle w:val="TableBody"/>
              <w:rPr>
                <w:b/>
                <w:bCs/>
              </w:rPr>
            </w:pPr>
            <w:r w:rsidRPr="0015221A">
              <w:rPr>
                <w:b/>
                <w:bCs/>
              </w:rPr>
              <w:t>No New Balance {0} Days</w:t>
            </w:r>
          </w:p>
        </w:tc>
        <w:tc>
          <w:tcPr>
            <w:tcW w:w="6023" w:type="dxa"/>
            <w:tcBorders>
              <w:top w:val="single" w:sz="4" w:space="0" w:color="000000"/>
              <w:left w:val="single" w:sz="4" w:space="0" w:color="000000"/>
              <w:bottom w:val="single" w:sz="4" w:space="0" w:color="000000"/>
              <w:right w:val="single" w:sz="4" w:space="0" w:color="000000"/>
            </w:tcBorders>
          </w:tcPr>
          <w:p w14:paraId="092CF791" w14:textId="77777777" w:rsidR="00916881" w:rsidRDefault="00916881" w:rsidP="0015221A">
            <w:pPr>
              <w:pStyle w:val="TableBody"/>
            </w:pPr>
            <w:r>
              <w:t xml:space="preserve">There is no new balance loaded for the last {No} of days for this Cashpoint. Make sure this Cashpoint is included in the daily load files. </w:t>
            </w:r>
          </w:p>
        </w:tc>
      </w:tr>
      <w:tr w:rsidR="00916881" w14:paraId="17D9559B" w14:textId="77777777" w:rsidTr="0015221A">
        <w:tc>
          <w:tcPr>
            <w:tcW w:w="2840" w:type="dxa"/>
            <w:tcBorders>
              <w:top w:val="single" w:sz="4" w:space="0" w:color="000000"/>
              <w:left w:val="single" w:sz="4" w:space="0" w:color="000000"/>
              <w:bottom w:val="single" w:sz="4" w:space="0" w:color="000000"/>
            </w:tcBorders>
          </w:tcPr>
          <w:p w14:paraId="41EAD657" w14:textId="77777777" w:rsidR="00916881" w:rsidRPr="0015221A" w:rsidRDefault="00916881" w:rsidP="0015221A">
            <w:pPr>
              <w:pStyle w:val="TableBody"/>
              <w:rPr>
                <w:b/>
                <w:bCs/>
              </w:rPr>
            </w:pPr>
            <w:r w:rsidRPr="0015221A">
              <w:rPr>
                <w:b/>
                <w:bCs/>
              </w:rPr>
              <w:t xml:space="preserve">No Balance Available for the Simulation From Date </w:t>
            </w:r>
          </w:p>
        </w:tc>
        <w:tc>
          <w:tcPr>
            <w:tcW w:w="6023" w:type="dxa"/>
            <w:tcBorders>
              <w:top w:val="single" w:sz="4" w:space="0" w:color="000000"/>
              <w:left w:val="single" w:sz="4" w:space="0" w:color="000000"/>
              <w:bottom w:val="single" w:sz="4" w:space="0" w:color="000000"/>
              <w:right w:val="single" w:sz="4" w:space="0" w:color="000000"/>
            </w:tcBorders>
          </w:tcPr>
          <w:p w14:paraId="692DA9D6" w14:textId="77777777" w:rsidR="00916881" w:rsidRDefault="00916881" w:rsidP="0015221A">
            <w:pPr>
              <w:pStyle w:val="TableBody"/>
            </w:pPr>
            <w:r>
              <w:t xml:space="preserve">There is no balance available for the selected date for </w:t>
            </w:r>
            <w:r w:rsidRPr="00AE3E9E">
              <w:rPr>
                <w:b/>
                <w:bCs/>
                <w:rPrChange w:id="1744" w:author="Robbie Moses" w:date="2023-03-03T01:21:00Z">
                  <w:rPr/>
                </w:rPrChange>
              </w:rPr>
              <w:t>'Create Simulations Time</w:t>
            </w:r>
            <w:r>
              <w:t>' for this Cashpoint. Make sure the ‘</w:t>
            </w:r>
            <w:r w:rsidRPr="00AE3E9E">
              <w:rPr>
                <w:b/>
                <w:bCs/>
                <w:rPrChange w:id="1745" w:author="Robbie Moses" w:date="2023-03-03T01:21:00Z">
                  <w:rPr/>
                </w:rPrChange>
              </w:rPr>
              <w:t>from date</w:t>
            </w:r>
            <w:r>
              <w:t xml:space="preserve">’ is defined correctly.  Should be corrected at the Cashpoint level: </w:t>
            </w:r>
            <w:r w:rsidRPr="003B5D4F">
              <w:rPr>
                <w:i/>
                <w:iCs/>
                <w:rPrChange w:id="1746" w:author="Moses, Robbie" w:date="2023-02-22T01:52:00Z">
                  <w:rPr/>
                </w:rPrChange>
              </w:rPr>
              <w:t xml:space="preserve">Simulations </w:t>
            </w:r>
            <w:r w:rsidRPr="003B5D4F">
              <w:rPr>
                <w:rFonts w:ascii="Wingdings" w:hAnsi="Wingdings"/>
                <w:i/>
                <w:iCs/>
                <w:rPrChange w:id="1747" w:author="Moses, Robbie" w:date="2023-02-22T01:52:00Z">
                  <w:rPr>
                    <w:rFonts w:ascii="Wingdings" w:hAnsi="Wingdings"/>
                  </w:rPr>
                </w:rPrChange>
              </w:rPr>
              <w:t></w:t>
            </w:r>
            <w:r w:rsidRPr="003B5D4F">
              <w:rPr>
                <w:i/>
                <w:iCs/>
                <w:rPrChange w:id="1748" w:author="Moses, Robbie" w:date="2023-02-22T01:52:00Z">
                  <w:rPr/>
                </w:rPrChange>
              </w:rPr>
              <w:t xml:space="preserve"> Settings</w:t>
            </w:r>
            <w:r>
              <w:t>.</w:t>
            </w:r>
          </w:p>
        </w:tc>
      </w:tr>
      <w:tr w:rsidR="00916881" w14:paraId="58283418" w14:textId="77777777" w:rsidTr="0015221A">
        <w:tc>
          <w:tcPr>
            <w:tcW w:w="2840" w:type="dxa"/>
            <w:tcBorders>
              <w:top w:val="single" w:sz="4" w:space="0" w:color="000000"/>
              <w:left w:val="single" w:sz="4" w:space="0" w:color="000000"/>
              <w:bottom w:val="single" w:sz="4" w:space="0" w:color="000000"/>
            </w:tcBorders>
          </w:tcPr>
          <w:p w14:paraId="07B5CD24" w14:textId="77777777" w:rsidR="00916881" w:rsidRPr="0015221A" w:rsidRDefault="00916881" w:rsidP="0015221A">
            <w:pPr>
              <w:pStyle w:val="TableBody"/>
              <w:rPr>
                <w:b/>
                <w:bCs/>
              </w:rPr>
            </w:pPr>
            <w:r w:rsidRPr="0015221A">
              <w:rPr>
                <w:b/>
                <w:bCs/>
              </w:rPr>
              <w:t>Last Load Balance is Invalid</w:t>
            </w:r>
          </w:p>
        </w:tc>
        <w:tc>
          <w:tcPr>
            <w:tcW w:w="6023" w:type="dxa"/>
            <w:tcBorders>
              <w:top w:val="single" w:sz="4" w:space="0" w:color="000000"/>
              <w:left w:val="single" w:sz="4" w:space="0" w:color="000000"/>
              <w:bottom w:val="single" w:sz="4" w:space="0" w:color="000000"/>
              <w:right w:val="single" w:sz="4" w:space="0" w:color="000000"/>
            </w:tcBorders>
          </w:tcPr>
          <w:p w14:paraId="648B8989" w14:textId="77777777" w:rsidR="00916881" w:rsidRDefault="00916881" w:rsidP="0015221A">
            <w:pPr>
              <w:pStyle w:val="TableBody"/>
            </w:pPr>
            <w:r>
              <w:t xml:space="preserve">Last load balance was invalid (negative, empty, etc.). Make sure the data feed into daily load files for this Cashpoint is correct. </w:t>
            </w:r>
          </w:p>
        </w:tc>
      </w:tr>
      <w:tr w:rsidR="00916881" w14:paraId="615C4125" w14:textId="77777777" w:rsidTr="0015221A">
        <w:tc>
          <w:tcPr>
            <w:tcW w:w="2840" w:type="dxa"/>
            <w:tcBorders>
              <w:left w:val="single" w:sz="4" w:space="0" w:color="000000"/>
              <w:bottom w:val="single" w:sz="4" w:space="0" w:color="000000"/>
            </w:tcBorders>
          </w:tcPr>
          <w:p w14:paraId="19636911" w14:textId="77777777" w:rsidR="00916881" w:rsidRPr="0015221A" w:rsidRDefault="00916881" w:rsidP="0015221A">
            <w:pPr>
              <w:pStyle w:val="TableBody"/>
              <w:rPr>
                <w:b/>
                <w:bCs/>
              </w:rPr>
            </w:pPr>
            <w:r w:rsidRPr="0015221A">
              <w:rPr>
                <w:b/>
                <w:bCs/>
              </w:rPr>
              <w:t>Missing Forecast Records</w:t>
            </w:r>
          </w:p>
        </w:tc>
        <w:tc>
          <w:tcPr>
            <w:tcW w:w="6023" w:type="dxa"/>
            <w:tcBorders>
              <w:left w:val="single" w:sz="4" w:space="0" w:color="000000"/>
              <w:bottom w:val="single" w:sz="4" w:space="0" w:color="000000"/>
              <w:right w:val="single" w:sz="4" w:space="0" w:color="000000"/>
            </w:tcBorders>
          </w:tcPr>
          <w:p w14:paraId="15C27DAE" w14:textId="7AF7ECB4" w:rsidR="00916881" w:rsidRDefault="00916881" w:rsidP="0015221A">
            <w:pPr>
              <w:pStyle w:val="TableBody"/>
            </w:pPr>
            <w:r>
              <w:t xml:space="preserve">No Forecast exists for this Cashpoint. Review why </w:t>
            </w:r>
            <w:r w:rsidR="00BF36A0">
              <w:t xml:space="preserve">the </w:t>
            </w:r>
            <w:r>
              <w:t xml:space="preserve">forecast is not generated, </w:t>
            </w:r>
            <w:r w:rsidR="00F35370">
              <w:t>e.g.,</w:t>
            </w:r>
            <w:r>
              <w:t xml:space="preserve"> no history, missing history dates, no calendars assigned, etc.</w:t>
            </w:r>
          </w:p>
        </w:tc>
      </w:tr>
      <w:tr w:rsidR="00916881" w14:paraId="50C0A948" w14:textId="77777777" w:rsidTr="0015221A">
        <w:tc>
          <w:tcPr>
            <w:tcW w:w="2840" w:type="dxa"/>
            <w:tcBorders>
              <w:left w:val="single" w:sz="4" w:space="0" w:color="000000"/>
              <w:bottom w:val="single" w:sz="4" w:space="0" w:color="000000"/>
            </w:tcBorders>
          </w:tcPr>
          <w:p w14:paraId="2B3C067A" w14:textId="77777777" w:rsidR="00916881" w:rsidRPr="0015221A" w:rsidRDefault="00916881" w:rsidP="0015221A">
            <w:pPr>
              <w:pStyle w:val="TableBody"/>
              <w:rPr>
                <w:b/>
                <w:bCs/>
              </w:rPr>
            </w:pPr>
            <w:r w:rsidRPr="0015221A">
              <w:rPr>
                <w:b/>
                <w:bCs/>
              </w:rPr>
              <w:t>Balance greater than maximum capacity</w:t>
            </w:r>
          </w:p>
        </w:tc>
        <w:tc>
          <w:tcPr>
            <w:tcW w:w="6023" w:type="dxa"/>
            <w:tcBorders>
              <w:left w:val="single" w:sz="4" w:space="0" w:color="000000"/>
              <w:bottom w:val="single" w:sz="4" w:space="0" w:color="000000"/>
              <w:right w:val="single" w:sz="4" w:space="0" w:color="000000"/>
            </w:tcBorders>
          </w:tcPr>
          <w:p w14:paraId="38D14E96" w14:textId="3F5EB296" w:rsidR="00916881" w:rsidRDefault="00916881" w:rsidP="0015221A">
            <w:pPr>
              <w:pStyle w:val="TableBody"/>
            </w:pPr>
            <w:r>
              <w:t xml:space="preserve">The balance was greater than </w:t>
            </w:r>
            <w:r w:rsidR="00FE7E89">
              <w:t xml:space="preserve">the </w:t>
            </w:r>
            <w:r>
              <w:t xml:space="preserve">maximum capacity for this Cashpoint. Make sure </w:t>
            </w:r>
            <w:r w:rsidR="00FE7E89">
              <w:t xml:space="preserve">the </w:t>
            </w:r>
            <w:r>
              <w:t>maximum capacity for this Cashpoint is correctly defined / or the balance was incorrect for this Cashpoint for that day.</w:t>
            </w:r>
          </w:p>
        </w:tc>
      </w:tr>
      <w:tr w:rsidR="00916881" w14:paraId="227BC9EE" w14:textId="77777777" w:rsidTr="0015221A">
        <w:tc>
          <w:tcPr>
            <w:tcW w:w="2840" w:type="dxa"/>
            <w:tcBorders>
              <w:left w:val="single" w:sz="4" w:space="0" w:color="000000"/>
              <w:bottom w:val="single" w:sz="4" w:space="0" w:color="000000"/>
            </w:tcBorders>
          </w:tcPr>
          <w:p w14:paraId="0A2B125D" w14:textId="77777777" w:rsidR="00916881" w:rsidRPr="0015221A" w:rsidRDefault="00916881" w:rsidP="0015221A">
            <w:pPr>
              <w:pStyle w:val="TableBody"/>
              <w:rPr>
                <w:b/>
                <w:bCs/>
              </w:rPr>
            </w:pPr>
            <w:r w:rsidRPr="0015221A">
              <w:rPr>
                <w:b/>
                <w:bCs/>
              </w:rPr>
              <w:lastRenderedPageBreak/>
              <w:t>Missing Forecast Records for Deposits</w:t>
            </w:r>
          </w:p>
          <w:p w14:paraId="316C4025" w14:textId="77777777" w:rsidR="00916881" w:rsidRPr="0015221A" w:rsidRDefault="00916881" w:rsidP="0015221A">
            <w:pPr>
              <w:pStyle w:val="TableBody"/>
              <w:rPr>
                <w:b/>
                <w:bCs/>
              </w:rPr>
            </w:pPr>
            <w:r w:rsidRPr="0015221A">
              <w:rPr>
                <w:b/>
                <w:bCs/>
              </w:rPr>
              <w:t>Missing Forecast Records for Withdrawals</w:t>
            </w:r>
          </w:p>
        </w:tc>
        <w:tc>
          <w:tcPr>
            <w:tcW w:w="6023" w:type="dxa"/>
            <w:tcBorders>
              <w:left w:val="single" w:sz="4" w:space="0" w:color="000000"/>
              <w:bottom w:val="single" w:sz="4" w:space="0" w:color="000000"/>
              <w:right w:val="single" w:sz="4" w:space="0" w:color="000000"/>
            </w:tcBorders>
          </w:tcPr>
          <w:p w14:paraId="20E5946C" w14:textId="3BE07340" w:rsidR="00916881" w:rsidRDefault="00916881" w:rsidP="0015221A">
            <w:pPr>
              <w:pStyle w:val="TableBody"/>
            </w:pPr>
            <w:r>
              <w:t xml:space="preserve">No Forecast exists for Deposits or Withdrawals for this Cashpoint (branch) Review why </w:t>
            </w:r>
            <w:r w:rsidR="00FE7E89">
              <w:t xml:space="preserve">the </w:t>
            </w:r>
            <w:r>
              <w:t xml:space="preserve">forecast is not generated, </w:t>
            </w:r>
            <w:r w:rsidR="00F35370">
              <w:t>e.g.,</w:t>
            </w:r>
            <w:r>
              <w:t xml:space="preserve"> no history, missing history dates, no calendars assigned, etc.</w:t>
            </w:r>
          </w:p>
        </w:tc>
      </w:tr>
      <w:tr w:rsidR="00916881" w14:paraId="180F3863"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1FE6903" w14:textId="77777777" w:rsidR="00916881" w:rsidRDefault="00916881" w:rsidP="0015221A">
            <w:pPr>
              <w:pStyle w:val="TableHeading"/>
            </w:pPr>
            <w:r>
              <w:t>Denomination Validation</w:t>
            </w:r>
          </w:p>
        </w:tc>
      </w:tr>
      <w:tr w:rsidR="00916881" w14:paraId="0D2841D3" w14:textId="77777777" w:rsidTr="0015221A">
        <w:tc>
          <w:tcPr>
            <w:tcW w:w="2840" w:type="dxa"/>
            <w:tcBorders>
              <w:left w:val="single" w:sz="4" w:space="0" w:color="000000"/>
              <w:bottom w:val="single" w:sz="4" w:space="0" w:color="000000"/>
            </w:tcBorders>
          </w:tcPr>
          <w:p w14:paraId="1AF2EC76" w14:textId="77777777" w:rsidR="00916881" w:rsidRPr="0015221A" w:rsidRDefault="00916881" w:rsidP="0015221A">
            <w:pPr>
              <w:pStyle w:val="TableBody"/>
              <w:rPr>
                <w:b/>
                <w:bCs/>
              </w:rPr>
            </w:pPr>
            <w:r w:rsidRPr="0015221A">
              <w:rPr>
                <w:b/>
                <w:bCs/>
              </w:rPr>
              <w:t>Denomination value is invalid(&lt;=0)</w:t>
            </w:r>
          </w:p>
        </w:tc>
        <w:tc>
          <w:tcPr>
            <w:tcW w:w="6023" w:type="dxa"/>
            <w:tcBorders>
              <w:left w:val="single" w:sz="4" w:space="0" w:color="000000"/>
              <w:bottom w:val="single" w:sz="4" w:space="0" w:color="000000"/>
              <w:right w:val="single" w:sz="4" w:space="0" w:color="000000"/>
            </w:tcBorders>
          </w:tcPr>
          <w:p w14:paraId="746621B6" w14:textId="2E27F4AE" w:rsidR="00916881" w:rsidRDefault="00916881" w:rsidP="0015221A">
            <w:pPr>
              <w:pStyle w:val="TableBody"/>
            </w:pPr>
            <w:r>
              <w:t xml:space="preserve">Denomination value contains 0 or </w:t>
            </w:r>
            <w:r w:rsidR="00FE7E89">
              <w:t xml:space="preserve">a </w:t>
            </w:r>
            <w:r>
              <w:t xml:space="preserve">negative value. Should be corrected on the network level: </w:t>
            </w:r>
            <w:r w:rsidRPr="003B5D4F">
              <w:rPr>
                <w:i/>
                <w:iCs/>
                <w:rPrChange w:id="1749" w:author="Moses, Robbie" w:date="2023-02-22T01:52:00Z">
                  <w:rPr/>
                </w:rPrChange>
              </w:rPr>
              <w:t xml:space="preserve">System </w:t>
            </w:r>
            <w:r w:rsidRPr="003B5D4F">
              <w:rPr>
                <w:rFonts w:ascii="Wingdings" w:hAnsi="Wingdings"/>
                <w:i/>
                <w:iCs/>
                <w:rPrChange w:id="1750" w:author="Moses, Robbie" w:date="2023-02-22T01:52:00Z">
                  <w:rPr>
                    <w:rFonts w:ascii="Wingdings" w:hAnsi="Wingdings"/>
                  </w:rPr>
                </w:rPrChange>
              </w:rPr>
              <w:t></w:t>
            </w:r>
            <w:r w:rsidRPr="003B5D4F">
              <w:rPr>
                <w:i/>
                <w:iCs/>
                <w:rPrChange w:id="1751" w:author="Moses, Robbie" w:date="2023-02-22T01:52:00Z">
                  <w:rPr/>
                </w:rPrChange>
              </w:rPr>
              <w:t xml:space="preserve"> Currencies/ Denominations </w:t>
            </w:r>
            <w:r w:rsidRPr="003B5D4F">
              <w:rPr>
                <w:rFonts w:ascii="Wingdings" w:hAnsi="Wingdings"/>
                <w:i/>
                <w:iCs/>
                <w:rPrChange w:id="1752" w:author="Moses, Robbie" w:date="2023-02-22T01:52:00Z">
                  <w:rPr>
                    <w:rFonts w:ascii="Wingdings" w:hAnsi="Wingdings"/>
                  </w:rPr>
                </w:rPrChange>
              </w:rPr>
              <w:t></w:t>
            </w:r>
            <w:r w:rsidRPr="003B5D4F">
              <w:rPr>
                <w:i/>
                <w:iCs/>
                <w:rPrChange w:id="1753" w:author="Moses, Robbie" w:date="2023-02-22T01:52:00Z">
                  <w:rPr/>
                </w:rPrChange>
              </w:rPr>
              <w:t xml:space="preserve"> Denominations</w:t>
            </w:r>
            <w:r>
              <w:t>.</w:t>
            </w:r>
          </w:p>
        </w:tc>
      </w:tr>
      <w:tr w:rsidR="00916881" w14:paraId="0D74C20A" w14:textId="77777777" w:rsidTr="0015221A">
        <w:tc>
          <w:tcPr>
            <w:tcW w:w="2840" w:type="dxa"/>
            <w:tcBorders>
              <w:left w:val="single" w:sz="4" w:space="0" w:color="000000"/>
              <w:bottom w:val="single" w:sz="4" w:space="0" w:color="000000"/>
            </w:tcBorders>
          </w:tcPr>
          <w:p w14:paraId="5C71F51F" w14:textId="77777777" w:rsidR="00916881" w:rsidRPr="0015221A" w:rsidRDefault="00916881" w:rsidP="0015221A">
            <w:pPr>
              <w:pStyle w:val="TableBody"/>
              <w:rPr>
                <w:b/>
                <w:bCs/>
              </w:rPr>
            </w:pPr>
            <w:r w:rsidRPr="0015221A">
              <w:rPr>
                <w:b/>
                <w:bCs/>
              </w:rPr>
              <w:t>Denomination order unit amount is invalid(&lt;=0)</w:t>
            </w:r>
          </w:p>
        </w:tc>
        <w:tc>
          <w:tcPr>
            <w:tcW w:w="6023" w:type="dxa"/>
            <w:tcBorders>
              <w:left w:val="single" w:sz="4" w:space="0" w:color="000000"/>
              <w:bottom w:val="single" w:sz="4" w:space="0" w:color="000000"/>
              <w:right w:val="single" w:sz="4" w:space="0" w:color="000000"/>
            </w:tcBorders>
          </w:tcPr>
          <w:p w14:paraId="1AD58C51" w14:textId="77777777" w:rsidR="00916881" w:rsidRDefault="00916881" w:rsidP="0015221A">
            <w:pPr>
              <w:pStyle w:val="TableBody"/>
            </w:pPr>
            <w:r>
              <w:t xml:space="preserve">Denomination order unit amount contains 0 or negative value. Should be corrected on the network level: </w:t>
            </w:r>
            <w:r w:rsidRPr="003B5D4F">
              <w:rPr>
                <w:i/>
                <w:iCs/>
                <w:rPrChange w:id="1754" w:author="Moses, Robbie" w:date="2023-02-22T01:52:00Z">
                  <w:rPr/>
                </w:rPrChange>
              </w:rPr>
              <w:t xml:space="preserve">System </w:t>
            </w:r>
            <w:r w:rsidRPr="003B5D4F">
              <w:rPr>
                <w:rFonts w:ascii="Wingdings" w:hAnsi="Wingdings"/>
                <w:i/>
                <w:iCs/>
                <w:rPrChange w:id="1755" w:author="Moses, Robbie" w:date="2023-02-22T01:52:00Z">
                  <w:rPr>
                    <w:rFonts w:ascii="Wingdings" w:hAnsi="Wingdings"/>
                  </w:rPr>
                </w:rPrChange>
              </w:rPr>
              <w:t></w:t>
            </w:r>
            <w:r w:rsidRPr="003B5D4F">
              <w:rPr>
                <w:i/>
                <w:iCs/>
                <w:rPrChange w:id="1756" w:author="Moses, Robbie" w:date="2023-02-22T01:52:00Z">
                  <w:rPr/>
                </w:rPrChange>
              </w:rPr>
              <w:t xml:space="preserve"> Currencies/ Denominations </w:t>
            </w:r>
            <w:r w:rsidRPr="003B5D4F">
              <w:rPr>
                <w:rFonts w:ascii="Wingdings" w:hAnsi="Wingdings"/>
                <w:i/>
                <w:iCs/>
                <w:rPrChange w:id="1757" w:author="Moses, Robbie" w:date="2023-02-22T01:52:00Z">
                  <w:rPr>
                    <w:rFonts w:ascii="Wingdings" w:hAnsi="Wingdings"/>
                  </w:rPr>
                </w:rPrChange>
              </w:rPr>
              <w:t></w:t>
            </w:r>
            <w:r w:rsidRPr="003B5D4F">
              <w:rPr>
                <w:i/>
                <w:iCs/>
                <w:rPrChange w:id="1758" w:author="Moses, Robbie" w:date="2023-02-22T01:52:00Z">
                  <w:rPr/>
                </w:rPrChange>
              </w:rPr>
              <w:t xml:space="preserve"> Currencies.</w:t>
            </w:r>
          </w:p>
        </w:tc>
      </w:tr>
      <w:tr w:rsidR="00916881" w14:paraId="27D57B13" w14:textId="77777777" w:rsidTr="0015221A">
        <w:tc>
          <w:tcPr>
            <w:tcW w:w="2840" w:type="dxa"/>
            <w:tcBorders>
              <w:left w:val="single" w:sz="4" w:space="0" w:color="000000"/>
              <w:bottom w:val="single" w:sz="4" w:space="0" w:color="000000"/>
            </w:tcBorders>
          </w:tcPr>
          <w:p w14:paraId="5344BF77" w14:textId="77777777" w:rsidR="00916881" w:rsidRPr="0015221A" w:rsidRDefault="00916881" w:rsidP="0015221A">
            <w:pPr>
              <w:pStyle w:val="TableBody"/>
              <w:rPr>
                <w:b/>
                <w:bCs/>
              </w:rPr>
            </w:pPr>
            <w:r w:rsidRPr="0015221A">
              <w:rPr>
                <w:b/>
                <w:bCs/>
              </w:rPr>
              <w:t>Denomination splits total not equal to 100%</w:t>
            </w:r>
          </w:p>
        </w:tc>
        <w:tc>
          <w:tcPr>
            <w:tcW w:w="6023" w:type="dxa"/>
            <w:tcBorders>
              <w:left w:val="single" w:sz="4" w:space="0" w:color="000000"/>
              <w:bottom w:val="single" w:sz="4" w:space="0" w:color="000000"/>
              <w:right w:val="single" w:sz="4" w:space="0" w:color="000000"/>
            </w:tcBorders>
          </w:tcPr>
          <w:p w14:paraId="0F721D2A" w14:textId="77777777" w:rsidR="00916881" w:rsidRDefault="00916881" w:rsidP="0015221A">
            <w:pPr>
              <w:pStyle w:val="TableBody"/>
            </w:pPr>
            <w:r>
              <w:t xml:space="preserve">Denomination splits total not equal to 100% for this Cashpoint. Should be corrected on the Cashpoint screen: </w:t>
            </w:r>
            <w:r w:rsidRPr="004B2455">
              <w:rPr>
                <w:i/>
                <w:iCs/>
                <w:rPrChange w:id="1759" w:author="Robbie Moses" w:date="2023-03-03T01:21:00Z">
                  <w:rPr/>
                </w:rPrChange>
              </w:rPr>
              <w:t xml:space="preserve">Basic </w:t>
            </w:r>
            <w:r w:rsidRPr="004B2455">
              <w:rPr>
                <w:rFonts w:ascii="Wingdings" w:hAnsi="Wingdings"/>
                <w:i/>
                <w:iCs/>
                <w:rPrChange w:id="1760" w:author="Robbie Moses" w:date="2023-03-03T01:21:00Z">
                  <w:rPr>
                    <w:rFonts w:ascii="Wingdings" w:hAnsi="Wingdings"/>
                  </w:rPr>
                </w:rPrChange>
              </w:rPr>
              <w:t></w:t>
            </w:r>
            <w:r w:rsidRPr="004B2455">
              <w:rPr>
                <w:i/>
                <w:iCs/>
                <w:rPrChange w:id="1761" w:author="Robbie Moses" w:date="2023-03-03T01:21:00Z">
                  <w:rPr/>
                </w:rPrChange>
              </w:rPr>
              <w:t xml:space="preserve"> Denominations.</w:t>
            </w:r>
          </w:p>
        </w:tc>
      </w:tr>
    </w:tbl>
    <w:p w14:paraId="2609EA84" w14:textId="4C350880" w:rsidR="00C947CB" w:rsidRDefault="00C947CB"/>
    <w:tbl>
      <w:tblPr>
        <w:tblW w:w="8863" w:type="dxa"/>
        <w:tblInd w:w="467" w:type="dxa"/>
        <w:tblLayout w:type="fixed"/>
        <w:tblCellMar>
          <w:left w:w="79" w:type="dxa"/>
          <w:right w:w="79" w:type="dxa"/>
        </w:tblCellMar>
        <w:tblLook w:val="0000" w:firstRow="0" w:lastRow="0" w:firstColumn="0" w:lastColumn="0" w:noHBand="0" w:noVBand="0"/>
      </w:tblPr>
      <w:tblGrid>
        <w:gridCol w:w="2840"/>
        <w:gridCol w:w="6023"/>
      </w:tblGrid>
      <w:tr w:rsidR="00916881" w14:paraId="667A03F6" w14:textId="77777777" w:rsidTr="0015221A">
        <w:tc>
          <w:tcPr>
            <w:tcW w:w="886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3DF3ED3" w14:textId="406CB935" w:rsidR="00916881" w:rsidRDefault="00916881" w:rsidP="0015221A">
            <w:pPr>
              <w:pStyle w:val="TableHeading"/>
            </w:pPr>
            <w:r>
              <w:t>Other</w:t>
            </w:r>
          </w:p>
        </w:tc>
      </w:tr>
      <w:tr w:rsidR="00916881" w14:paraId="3FFE8303" w14:textId="77777777" w:rsidTr="0015221A">
        <w:tc>
          <w:tcPr>
            <w:tcW w:w="2840" w:type="dxa"/>
            <w:tcBorders>
              <w:left w:val="single" w:sz="4" w:space="0" w:color="000000"/>
              <w:bottom w:val="single" w:sz="4" w:space="0" w:color="000000"/>
            </w:tcBorders>
          </w:tcPr>
          <w:p w14:paraId="71F6D000" w14:textId="77777777" w:rsidR="00916881" w:rsidRPr="0015221A" w:rsidRDefault="00916881" w:rsidP="0015221A">
            <w:pPr>
              <w:pStyle w:val="TableBody"/>
              <w:rPr>
                <w:b/>
                <w:bCs/>
              </w:rPr>
            </w:pPr>
            <w:r w:rsidRPr="0015221A">
              <w:rPr>
                <w:b/>
                <w:bCs/>
              </w:rPr>
              <w:t>No Event Found</w:t>
            </w:r>
          </w:p>
        </w:tc>
        <w:tc>
          <w:tcPr>
            <w:tcW w:w="6023" w:type="dxa"/>
            <w:tcBorders>
              <w:left w:val="single" w:sz="4" w:space="0" w:color="000000"/>
              <w:bottom w:val="single" w:sz="4" w:space="0" w:color="000000"/>
              <w:right w:val="single" w:sz="4" w:space="0" w:color="000000"/>
            </w:tcBorders>
          </w:tcPr>
          <w:p w14:paraId="249695D3" w14:textId="77777777" w:rsidR="00916881" w:rsidRDefault="00916881" w:rsidP="0015221A">
            <w:pPr>
              <w:pStyle w:val="TableBody"/>
            </w:pPr>
            <w:r>
              <w:t>Check if this Cashpoint has a calendar assigned (</w:t>
            </w:r>
            <w:r w:rsidRPr="004B2455">
              <w:rPr>
                <w:i/>
                <w:iCs/>
                <w:rPrChange w:id="1762" w:author="Robbie Moses" w:date="2023-03-03T01:21:00Z">
                  <w:rPr/>
                </w:rPrChange>
              </w:rPr>
              <w:t xml:space="preserve">Basic </w:t>
            </w:r>
            <w:r w:rsidRPr="004B2455">
              <w:rPr>
                <w:rFonts w:ascii="Wingdings" w:hAnsi="Wingdings"/>
                <w:i/>
                <w:iCs/>
                <w:rPrChange w:id="1763" w:author="Robbie Moses" w:date="2023-03-03T01:21:00Z">
                  <w:rPr>
                    <w:rFonts w:ascii="Wingdings" w:hAnsi="Wingdings"/>
                  </w:rPr>
                </w:rPrChange>
              </w:rPr>
              <w:t></w:t>
            </w:r>
            <w:r w:rsidRPr="004B2455">
              <w:rPr>
                <w:i/>
                <w:iCs/>
                <w:rPrChange w:id="1764" w:author="Robbie Moses" w:date="2023-03-03T01:21:00Z">
                  <w:rPr/>
                </w:rPrChange>
              </w:rPr>
              <w:t xml:space="preserve"> Service Days</w:t>
            </w:r>
            <w:r>
              <w:t xml:space="preserve">). Then check if that calendar has any events assigned to it </w:t>
            </w:r>
            <w:r w:rsidRPr="003B5D4F">
              <w:rPr>
                <w:i/>
                <w:iCs/>
                <w:rPrChange w:id="1765" w:author="Moses, Robbie" w:date="2023-02-22T01:52:00Z">
                  <w:rPr/>
                </w:rPrChange>
              </w:rPr>
              <w:t xml:space="preserve">(Events </w:t>
            </w:r>
            <w:r w:rsidRPr="003B5D4F">
              <w:rPr>
                <w:rFonts w:ascii="Wingdings" w:hAnsi="Wingdings"/>
                <w:i/>
                <w:iCs/>
                <w:rPrChange w:id="1766" w:author="Moses, Robbie" w:date="2023-02-22T01:52:00Z">
                  <w:rPr>
                    <w:rFonts w:ascii="Wingdings" w:hAnsi="Wingdings"/>
                  </w:rPr>
                </w:rPrChange>
              </w:rPr>
              <w:t></w:t>
            </w:r>
            <w:r w:rsidRPr="003B5D4F">
              <w:rPr>
                <w:i/>
                <w:iCs/>
                <w:rPrChange w:id="1767" w:author="Moses, Robbie" w:date="2023-02-22T01:52:00Z">
                  <w:rPr/>
                </w:rPrChange>
              </w:rPr>
              <w:t xml:space="preserve"> Calendars</w:t>
            </w:r>
            <w:r>
              <w:t>).</w:t>
            </w:r>
          </w:p>
        </w:tc>
      </w:tr>
      <w:tr w:rsidR="00916881" w14:paraId="0B7CAE3C" w14:textId="77777777" w:rsidTr="0015221A">
        <w:tc>
          <w:tcPr>
            <w:tcW w:w="2840" w:type="dxa"/>
            <w:tcBorders>
              <w:left w:val="single" w:sz="4" w:space="0" w:color="000000"/>
              <w:bottom w:val="single" w:sz="4" w:space="0" w:color="000000"/>
            </w:tcBorders>
          </w:tcPr>
          <w:p w14:paraId="21F4EF3F" w14:textId="77777777" w:rsidR="00916881" w:rsidRPr="0015221A" w:rsidRDefault="00916881" w:rsidP="0015221A">
            <w:pPr>
              <w:pStyle w:val="TableBody"/>
              <w:rPr>
                <w:b/>
                <w:bCs/>
              </w:rPr>
            </w:pPr>
            <w:r w:rsidRPr="0015221A">
              <w:rPr>
                <w:b/>
                <w:bCs/>
              </w:rPr>
              <w:t>Another currency of this Cashpoint is invalid</w:t>
            </w:r>
          </w:p>
        </w:tc>
        <w:tc>
          <w:tcPr>
            <w:tcW w:w="6023" w:type="dxa"/>
            <w:tcBorders>
              <w:left w:val="single" w:sz="4" w:space="0" w:color="000000"/>
              <w:bottom w:val="single" w:sz="4" w:space="0" w:color="000000"/>
              <w:right w:val="single" w:sz="4" w:space="0" w:color="000000"/>
            </w:tcBorders>
          </w:tcPr>
          <w:p w14:paraId="4C8AFF9B" w14:textId="77777777" w:rsidR="00916881" w:rsidRPr="003B5D4F" w:rsidRDefault="00916881" w:rsidP="0015221A">
            <w:pPr>
              <w:pStyle w:val="TableBody"/>
              <w:rPr>
                <w:i/>
                <w:iCs/>
                <w:rPrChange w:id="1768" w:author="Moses, Robbie" w:date="2023-02-22T01:52:00Z">
                  <w:rPr/>
                </w:rPrChange>
              </w:rPr>
            </w:pPr>
            <w:r>
              <w:t xml:space="preserve">This error message will be displayed when denominations are not defined correctly.  Should be corrected at </w:t>
            </w:r>
            <w:r w:rsidRPr="00B66B5C">
              <w:t>Cashpoint level</w:t>
            </w:r>
            <w:r w:rsidRPr="003B5D4F">
              <w:rPr>
                <w:i/>
                <w:iCs/>
                <w:rPrChange w:id="1769" w:author="Moses, Robbie" w:date="2023-02-22T01:52:00Z">
                  <w:rPr/>
                </w:rPrChange>
              </w:rPr>
              <w:t xml:space="preserve">:  Basic </w:t>
            </w:r>
            <w:r w:rsidRPr="003B5D4F">
              <w:rPr>
                <w:rFonts w:ascii="Wingdings" w:hAnsi="Wingdings"/>
                <w:i/>
                <w:iCs/>
                <w:rPrChange w:id="1770" w:author="Moses, Robbie" w:date="2023-02-22T01:52:00Z">
                  <w:rPr>
                    <w:rFonts w:ascii="Wingdings" w:hAnsi="Wingdings"/>
                  </w:rPr>
                </w:rPrChange>
              </w:rPr>
              <w:t></w:t>
            </w:r>
            <w:r w:rsidRPr="003B5D4F">
              <w:rPr>
                <w:i/>
                <w:iCs/>
                <w:rPrChange w:id="1771" w:author="Moses, Robbie" w:date="2023-02-22T01:52:00Z">
                  <w:rPr/>
                </w:rPrChange>
              </w:rPr>
              <w:t xml:space="preserve"> Denominations.</w:t>
            </w:r>
          </w:p>
        </w:tc>
      </w:tr>
      <w:tr w:rsidR="00916881" w14:paraId="21D201D0" w14:textId="77777777" w:rsidTr="0015221A">
        <w:tc>
          <w:tcPr>
            <w:tcW w:w="2840" w:type="dxa"/>
            <w:tcBorders>
              <w:left w:val="single" w:sz="4" w:space="0" w:color="000000"/>
              <w:bottom w:val="single" w:sz="4" w:space="0" w:color="000000"/>
            </w:tcBorders>
          </w:tcPr>
          <w:p w14:paraId="4934EDDE" w14:textId="77777777" w:rsidR="00916881" w:rsidRPr="0015221A" w:rsidRDefault="00916881" w:rsidP="0015221A">
            <w:pPr>
              <w:pStyle w:val="TableBody"/>
              <w:rPr>
                <w:b/>
                <w:bCs/>
              </w:rPr>
            </w:pPr>
            <w:r w:rsidRPr="0015221A">
              <w:rPr>
                <w:b/>
                <w:bCs/>
              </w:rPr>
              <w:t>Invalid / Failed</w:t>
            </w:r>
          </w:p>
        </w:tc>
        <w:tc>
          <w:tcPr>
            <w:tcW w:w="6023" w:type="dxa"/>
            <w:tcBorders>
              <w:left w:val="single" w:sz="4" w:space="0" w:color="000000"/>
              <w:bottom w:val="single" w:sz="4" w:space="0" w:color="000000"/>
              <w:right w:val="single" w:sz="4" w:space="0" w:color="000000"/>
            </w:tcBorders>
          </w:tcPr>
          <w:p w14:paraId="0E962EB9" w14:textId="70A09150" w:rsidR="00916881" w:rsidRDefault="00916881" w:rsidP="0015221A">
            <w:pPr>
              <w:pStyle w:val="TableBody"/>
            </w:pPr>
            <w:r>
              <w:t xml:space="preserve">This error message will be displayed when recommendations fail due to any other reasons than </w:t>
            </w:r>
            <w:r w:rsidR="006634B7">
              <w:t xml:space="preserve">those </w:t>
            </w:r>
            <w:r>
              <w:t xml:space="preserve">listed above. The </w:t>
            </w:r>
            <w:r w:rsidR="006634B7">
              <w:t>above-</w:t>
            </w:r>
            <w:r>
              <w:t xml:space="preserve">listed errors are the most common messages that can be received from failures/validation of </w:t>
            </w:r>
            <w:r w:rsidR="006634B7">
              <w:t xml:space="preserve">the </w:t>
            </w:r>
            <w:r>
              <w:t xml:space="preserve">recommendation process. </w:t>
            </w:r>
          </w:p>
          <w:p w14:paraId="328B3737" w14:textId="5AF394AF" w:rsidR="00916881" w:rsidRDefault="00916881" w:rsidP="0015221A">
            <w:pPr>
              <w:pStyle w:val="TableBody"/>
            </w:pPr>
            <w:r>
              <w:t xml:space="preserve">However, any other reasons may be </w:t>
            </w:r>
            <w:r w:rsidR="006634B7">
              <w:t>environment-</w:t>
            </w:r>
            <w:r>
              <w:t xml:space="preserve">related, and therefore, such issues may be identified in the recommendation log file only. </w:t>
            </w:r>
          </w:p>
        </w:tc>
      </w:tr>
    </w:tbl>
    <w:p w14:paraId="57E87893" w14:textId="01270D86" w:rsidR="00916881" w:rsidRDefault="00916881" w:rsidP="00F63174">
      <w:pPr>
        <w:pStyle w:val="TopofSection"/>
        <w:spacing w:before="0" w:after="120" w:line="240" w:lineRule="auto"/>
        <w:ind w:left="187" w:hanging="187"/>
        <w:outlineLvl w:val="0"/>
        <w:rPr>
          <w:caps/>
          <w:color w:val="622423"/>
          <w:spacing w:val="10"/>
        </w:rPr>
      </w:pPr>
      <w:bookmarkStart w:id="1772" w:name="_Ref221705881"/>
      <w:bookmarkStart w:id="1773" w:name="_Ref221707083"/>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59E9D083" w14:textId="77777777" w:rsidR="00C947CB" w:rsidRDefault="00C947CB" w:rsidP="00C576DF">
      <w:pPr>
        <w:pStyle w:val="BodyText"/>
      </w:pPr>
      <w:bookmarkStart w:id="1774" w:name="_Ref236110297"/>
    </w:p>
    <w:p w14:paraId="55093161" w14:textId="5952D608" w:rsidR="00916881" w:rsidRDefault="00916881" w:rsidP="000B74FD">
      <w:pPr>
        <w:pStyle w:val="Heading3"/>
      </w:pPr>
      <w:bookmarkStart w:id="1775" w:name="_Toc128718648"/>
      <w:r>
        <w:t>Processing</w:t>
      </w:r>
      <w:r>
        <w:rPr>
          <w:rFonts w:ascii="Wingdings" w:hAnsi="Wingdings"/>
        </w:rPr>
        <w:t></w:t>
      </w:r>
      <w:r>
        <w:t>Recommendations</w:t>
      </w:r>
      <w:r>
        <w:rPr>
          <w:rFonts w:ascii="Wingdings" w:hAnsi="Wingdings"/>
        </w:rPr>
        <w:t></w:t>
      </w:r>
      <w:r>
        <w:t>Settings Page</w:t>
      </w:r>
      <w:bookmarkEnd w:id="1772"/>
      <w:bookmarkEnd w:id="1773"/>
      <w:bookmarkEnd w:id="1774"/>
      <w:bookmarkEnd w:id="1775"/>
    </w:p>
    <w:p w14:paraId="5CB845A8" w14:textId="4D9BE9B2" w:rsidR="00916881" w:rsidRDefault="006634B7" w:rsidP="00C947CB">
      <w:pPr>
        <w:pStyle w:val="BodyText"/>
      </w:pPr>
      <w:r>
        <w:t>T</w:t>
      </w:r>
      <w:r w:rsidR="00916881">
        <w:t>o Run Recommendations, the Recommendation process needs to have at least one Recommendation Settings ID defined. The Recommendation Settings ID stores the parameters for running the Recommendation process and the Cashpoints that will be processed. Many different Recommendation IDs can be defined, but only one process can run per Recommendation ID and per user at the same time.</w:t>
      </w:r>
    </w:p>
    <w:p w14:paraId="24551BB2" w14:textId="7ACF87B9" w:rsidR="00916881" w:rsidRDefault="00916881" w:rsidP="00F63174">
      <w:pPr>
        <w:pStyle w:val="Caption"/>
        <w:spacing w:before="0" w:after="120"/>
        <w:ind w:left="187" w:hanging="187"/>
        <w:outlineLvl w:val="0"/>
      </w:pPr>
      <w:bookmarkStart w:id="1776" w:name="_Toc128632400"/>
      <w:r>
        <w:lastRenderedPageBreak/>
        <w:t xml:space="preserve">Figure </w:t>
      </w:r>
      <w:ins w:id="1777" w:author="Robbie Moses" w:date="2023-03-02T06:45:00Z">
        <w:r w:rsidR="00624EA3">
          <w:fldChar w:fldCharType="begin"/>
        </w:r>
        <w:r w:rsidR="00624EA3">
          <w:instrText xml:space="preserve"> SEQ Figure \* ARABIC </w:instrText>
        </w:r>
      </w:ins>
      <w:r w:rsidR="00624EA3">
        <w:fldChar w:fldCharType="separate"/>
      </w:r>
      <w:ins w:id="1778" w:author="Robbie Moses" w:date="2023-03-02T06:45:00Z">
        <w:r w:rsidR="00624EA3">
          <w:rPr>
            <w:noProof/>
          </w:rPr>
          <w:t>81</w:t>
        </w:r>
        <w:r w:rsidR="00624EA3">
          <w:fldChar w:fldCharType="end"/>
        </w:r>
      </w:ins>
      <w:ins w:id="1779" w:author="Moses, Robbie" w:date="2023-02-22T02:39:00Z">
        <w:del w:id="1780" w:author="Robbie Moses" w:date="2023-03-02T06:45:00Z">
          <w:r w:rsidR="003B5D4F" w:rsidDel="00624EA3">
            <w:fldChar w:fldCharType="begin"/>
          </w:r>
          <w:r w:rsidR="003B5D4F" w:rsidDel="00624EA3">
            <w:delInstrText xml:space="preserve"> SEQ Figure \* ARABIC </w:delInstrText>
          </w:r>
        </w:del>
      </w:ins>
      <w:del w:id="1781" w:author="Robbie Moses" w:date="2023-03-02T06:45:00Z">
        <w:r w:rsidR="003B5D4F" w:rsidDel="00624EA3">
          <w:fldChar w:fldCharType="separate"/>
        </w:r>
      </w:del>
      <w:ins w:id="1782" w:author="Moses, Robbie" w:date="2023-02-22T02:39:00Z">
        <w:del w:id="1783" w:author="Robbie Moses" w:date="2023-03-02T06:45:00Z">
          <w:r w:rsidR="003B5D4F" w:rsidDel="00624EA3">
            <w:rPr>
              <w:noProof/>
            </w:rPr>
            <w:delText>80</w:delText>
          </w:r>
          <w:r w:rsidR="003B5D4F" w:rsidDel="00624EA3">
            <w:fldChar w:fldCharType="end"/>
          </w:r>
        </w:del>
      </w:ins>
      <w:del w:id="1784"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80</w:delText>
        </w:r>
        <w:r w:rsidRPr="62692672" w:rsidDel="003B5D4F">
          <w:rPr>
            <w:noProof/>
          </w:rPr>
          <w:fldChar w:fldCharType="end"/>
        </w:r>
      </w:del>
      <w:r>
        <w:t>: Recommendation Settings Page</w:t>
      </w:r>
      <w:bookmarkEnd w:id="1776"/>
    </w:p>
    <w:p w14:paraId="70143116" w14:textId="15822EA7" w:rsidR="00E10E95" w:rsidRPr="00E10E95" w:rsidRDefault="070CA8FF" w:rsidP="00C576DF">
      <w:pPr>
        <w:pStyle w:val="BodyText"/>
      </w:pPr>
      <w:r>
        <w:rPr>
          <w:noProof/>
        </w:rPr>
        <w:drawing>
          <wp:inline distT="0" distB="0" distL="0" distR="0" wp14:anchorId="633B4026" wp14:editId="33C2996C">
            <wp:extent cx="4572000" cy="4029075"/>
            <wp:effectExtent l="76200" t="76200" r="133350" b="142875"/>
            <wp:docPr id="2052444132" name="Picture 205244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4029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C0663" w14:textId="22F9EF01" w:rsidR="00916881" w:rsidRDefault="00916881" w:rsidP="00F63174">
      <w:pPr>
        <w:pStyle w:val="Caption"/>
        <w:spacing w:before="0" w:after="120"/>
        <w:ind w:left="187" w:hanging="187"/>
        <w:outlineLvl w:val="0"/>
      </w:pPr>
      <w:bookmarkStart w:id="1785" w:name="_Toc128631019"/>
      <w:r>
        <w:t xml:space="preserve">Table </w:t>
      </w:r>
      <w:r w:rsidR="00027408">
        <w:fldChar w:fldCharType="begin"/>
      </w:r>
      <w:r>
        <w:instrText xml:space="preserve"> SEQ "Table" \*Arabic </w:instrText>
      </w:r>
      <w:r w:rsidR="00027408">
        <w:fldChar w:fldCharType="separate"/>
      </w:r>
      <w:r w:rsidR="00D57607">
        <w:rPr>
          <w:noProof/>
        </w:rPr>
        <w:t>65</w:t>
      </w:r>
      <w:r w:rsidR="00027408">
        <w:rPr>
          <w:noProof/>
        </w:rPr>
        <w:fldChar w:fldCharType="end"/>
      </w:r>
      <w:r>
        <w:t>: Recommendation Settings Description</w:t>
      </w:r>
      <w:bookmarkEnd w:id="178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29C26AF" w14:textId="77777777" w:rsidTr="00F74952">
        <w:trPr>
          <w:tblHeader/>
        </w:trPr>
        <w:tc>
          <w:tcPr>
            <w:tcW w:w="2592" w:type="dxa"/>
            <w:tcBorders>
              <w:top w:val="single" w:sz="4" w:space="0" w:color="000000"/>
              <w:left w:val="single" w:sz="4" w:space="0" w:color="000000"/>
              <w:bottom w:val="single" w:sz="4" w:space="0" w:color="000000"/>
            </w:tcBorders>
            <w:shd w:val="clear" w:color="auto" w:fill="60C03A"/>
          </w:tcPr>
          <w:p w14:paraId="4F7DE54C" w14:textId="77777777" w:rsidR="00916881" w:rsidRDefault="00916881" w:rsidP="00C947CB">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BD26C94" w14:textId="77777777" w:rsidR="00916881" w:rsidRDefault="00916881" w:rsidP="00C947CB">
            <w:pPr>
              <w:pStyle w:val="TableHeading"/>
            </w:pPr>
            <w:r>
              <w:t>Enter or specify the following:</w:t>
            </w:r>
          </w:p>
        </w:tc>
      </w:tr>
      <w:tr w:rsidR="00916881" w14:paraId="2B7900AE" w14:textId="77777777" w:rsidTr="00F74952">
        <w:tc>
          <w:tcPr>
            <w:tcW w:w="2592" w:type="dxa"/>
            <w:tcBorders>
              <w:top w:val="single" w:sz="4" w:space="0" w:color="000000"/>
              <w:left w:val="single" w:sz="4" w:space="0" w:color="000000"/>
              <w:bottom w:val="single" w:sz="4" w:space="0" w:color="000000"/>
            </w:tcBorders>
          </w:tcPr>
          <w:p w14:paraId="7B84D4E6" w14:textId="77777777" w:rsidR="00916881" w:rsidRPr="00C947CB" w:rsidRDefault="00916881" w:rsidP="00C947CB">
            <w:pPr>
              <w:pStyle w:val="TableBody"/>
              <w:rPr>
                <w:b/>
                <w:bCs/>
              </w:rPr>
            </w:pPr>
            <w:r w:rsidRPr="00C947CB">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31E866C7" w14:textId="71612F9F" w:rsidR="00916881" w:rsidRDefault="00916881" w:rsidP="00C947CB">
            <w:pPr>
              <w:pStyle w:val="TableBody"/>
            </w:pPr>
            <w:r>
              <w:t xml:space="preserve">Recommendation Settings ID that stores the parameters and Cashpoints that will be processed.  The user </w:t>
            </w:r>
            <w:r w:rsidR="006634B7">
              <w:t>can</w:t>
            </w:r>
            <w:r>
              <w:t xml:space="preserve"> define a new ID by clicking on the ‘</w:t>
            </w:r>
            <w:r w:rsidRPr="00B36C94">
              <w:rPr>
                <w:b/>
                <w:bCs/>
                <w:rPrChange w:id="1786" w:author="Robbie Moses" w:date="2023-03-03T01:22:00Z">
                  <w:rPr/>
                </w:rPrChange>
              </w:rPr>
              <w:t>New’</w:t>
            </w:r>
            <w:r>
              <w:t xml:space="preserve"> button or update an existing ID by selecting from the List box, updating the parameters, and clicking the ‘Update’ button.</w:t>
            </w:r>
          </w:p>
          <w:p w14:paraId="3BBBB76F" w14:textId="77777777" w:rsidR="00916881" w:rsidRDefault="00916881" w:rsidP="00C947CB">
            <w:pPr>
              <w:pStyle w:val="TableBody"/>
            </w:pPr>
            <w:r>
              <w:t>The Recommendation Settings ID must not contain any spaces between the characters nor should it contain special characters (‘{[]}|~`!@#$%^&amp;*)”.</w:t>
            </w:r>
          </w:p>
        </w:tc>
      </w:tr>
      <w:tr w:rsidR="00916881" w14:paraId="031CA92D" w14:textId="77777777" w:rsidTr="00F74952">
        <w:tc>
          <w:tcPr>
            <w:tcW w:w="2592" w:type="dxa"/>
            <w:tcBorders>
              <w:top w:val="single" w:sz="4" w:space="0" w:color="000000"/>
              <w:left w:val="single" w:sz="4" w:space="0" w:color="000000"/>
              <w:bottom w:val="single" w:sz="4" w:space="0" w:color="000000"/>
            </w:tcBorders>
          </w:tcPr>
          <w:p w14:paraId="5C1BE781" w14:textId="77777777" w:rsidR="00916881" w:rsidRPr="00C947CB" w:rsidRDefault="00916881" w:rsidP="00C947CB">
            <w:pPr>
              <w:pStyle w:val="TableBody"/>
              <w:rPr>
                <w:b/>
                <w:bCs/>
              </w:rPr>
            </w:pPr>
            <w:r w:rsidRPr="00C947CB">
              <w:rPr>
                <w:b/>
                <w:bCs/>
              </w:rPr>
              <w:t>Access Type</w:t>
            </w:r>
          </w:p>
        </w:tc>
        <w:tc>
          <w:tcPr>
            <w:tcW w:w="5478" w:type="dxa"/>
            <w:tcBorders>
              <w:top w:val="single" w:sz="4" w:space="0" w:color="000000"/>
              <w:left w:val="single" w:sz="4" w:space="0" w:color="000000"/>
              <w:bottom w:val="single" w:sz="4" w:space="0" w:color="000000"/>
              <w:right w:val="single" w:sz="4" w:space="0" w:color="000000"/>
            </w:tcBorders>
          </w:tcPr>
          <w:p w14:paraId="358D26F7" w14:textId="5CB713C9" w:rsidR="00916881" w:rsidRDefault="00916881" w:rsidP="00C947CB">
            <w:pPr>
              <w:pStyle w:val="TableBody"/>
            </w:pPr>
            <w:r>
              <w:t xml:space="preserve">Administrators or users with applicable privileges can set access to </w:t>
            </w:r>
            <w:r w:rsidR="00F74952">
              <w:t>Global</w:t>
            </w:r>
            <w:r>
              <w:t xml:space="preserve"> where all users with privileges can edit this forecast setup. </w:t>
            </w:r>
            <w:r w:rsidR="00F74952">
              <w:t>Or</w:t>
            </w:r>
            <w:r>
              <w:t xml:space="preserve"> access can be set to “Restricted”.  Please see </w:t>
            </w:r>
            <w:hyperlink w:anchor="_PrivilegesBusiness_Units_(Restrict" w:history="1">
              <w:r w:rsidRPr="00DA3475">
                <w:rPr>
                  <w:rStyle w:val="Hyperlink"/>
                  <w:color w:val="4F81BD" w:themeColor="accent1"/>
                  <w:u w:val="none"/>
                </w:rPr>
                <w:t>System</w:t>
              </w:r>
              <w:r w:rsidRPr="00DA3475">
                <w:rPr>
                  <w:rStyle w:val="Hyperlink"/>
                  <w:rFonts w:ascii="Wingdings" w:hAnsi="Wingdings"/>
                  <w:color w:val="4F81BD" w:themeColor="accent1"/>
                  <w:u w:val="none"/>
                </w:rPr>
                <w:t></w:t>
              </w:r>
              <w:r w:rsidRPr="00DA3475">
                <w:rPr>
                  <w:rStyle w:val="Hyperlink"/>
                  <w:color w:val="4F81BD" w:themeColor="accent1"/>
                  <w:u w:val="none"/>
                </w:rPr>
                <w:t>Privileges</w:t>
              </w:r>
              <w:r w:rsidRPr="00DA3475">
                <w:rPr>
                  <w:rStyle w:val="Hyperlink"/>
                  <w:rFonts w:ascii="Wingdings" w:hAnsi="Wingdings"/>
                  <w:color w:val="4F81BD" w:themeColor="accent1"/>
                  <w:u w:val="none"/>
                </w:rPr>
                <w:t></w:t>
              </w:r>
              <w:r w:rsidRPr="00DA3475">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2392B5F8" w14:textId="77777777" w:rsidTr="00F74952">
        <w:tc>
          <w:tcPr>
            <w:tcW w:w="2592" w:type="dxa"/>
            <w:tcBorders>
              <w:top w:val="single" w:sz="4" w:space="0" w:color="000000"/>
              <w:left w:val="single" w:sz="4" w:space="0" w:color="000000"/>
              <w:bottom w:val="single" w:sz="4" w:space="0" w:color="000000"/>
            </w:tcBorders>
          </w:tcPr>
          <w:p w14:paraId="7D92D5D9" w14:textId="77777777" w:rsidR="00916881" w:rsidRPr="00F74952" w:rsidRDefault="00916881" w:rsidP="00F74952">
            <w:pPr>
              <w:pStyle w:val="TableBody"/>
              <w:rPr>
                <w:b/>
                <w:bCs/>
              </w:rPr>
            </w:pPr>
            <w:r w:rsidRPr="00F74952">
              <w:rPr>
                <w:b/>
                <w:bCs/>
              </w:rPr>
              <w:lastRenderedPageBreak/>
              <w:t>Default the Recommendation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0522D003" w14:textId="73B45E94" w:rsidR="00916881" w:rsidRDefault="00916881" w:rsidP="00C947CB">
            <w:pPr>
              <w:pStyle w:val="TableBody"/>
            </w:pPr>
            <w:r>
              <w:t xml:space="preserve">Usually, when the batch recommendation process is set with this option, the processes are automatically set to start with </w:t>
            </w:r>
            <w:r w:rsidR="00DB02AA">
              <w:t xml:space="preserve">the </w:t>
            </w:r>
            <w:r>
              <w:t xml:space="preserve">current date (as Recommendation From Date). </w:t>
            </w:r>
          </w:p>
        </w:tc>
      </w:tr>
      <w:tr w:rsidR="00916881" w14:paraId="3028F720" w14:textId="77777777" w:rsidTr="00F74952">
        <w:tc>
          <w:tcPr>
            <w:tcW w:w="2592" w:type="dxa"/>
            <w:tcBorders>
              <w:top w:val="single" w:sz="4" w:space="0" w:color="000000"/>
              <w:left w:val="single" w:sz="4" w:space="0" w:color="000000"/>
              <w:bottom w:val="single" w:sz="4" w:space="0" w:color="000000"/>
            </w:tcBorders>
          </w:tcPr>
          <w:p w14:paraId="4E5BAB62" w14:textId="77777777" w:rsidR="00916881" w:rsidRPr="00F74952" w:rsidRDefault="00916881" w:rsidP="00F74952">
            <w:pPr>
              <w:pStyle w:val="TableBody"/>
              <w:rPr>
                <w:b/>
                <w:bCs/>
              </w:rPr>
            </w:pPr>
            <w:r w:rsidRPr="00F74952">
              <w:rPr>
                <w:b/>
                <w:bCs/>
              </w:rPr>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2DCAA299" w14:textId="386CDE6C" w:rsidR="00916881" w:rsidRDefault="00916881" w:rsidP="00F74952">
            <w:pPr>
              <w:pStyle w:val="TableBody"/>
            </w:pPr>
            <w:r>
              <w:t>This option is used when Recommendations need to be run using the Next Processing Day. This option is used by clients who need to load balances for the current day and then run Recommendations based on the loaded balances. Normally, the Last Load date must be less than the current system date to run Recommendations. This option overrides that limitation and allows Recommendations to be run using the Next Processing day. The processing day is the next Institutional business day that Recommendations would normally be run (</w:t>
            </w:r>
            <w:r w:rsidR="00F35370">
              <w:t>i.e.,</w:t>
            </w:r>
            <w:r>
              <w:t xml:space="preserve"> The current day is Friday but Recommendations are not </w:t>
            </w:r>
            <w:r w:rsidR="00F35370">
              <w:t>run-on</w:t>
            </w:r>
            <w:r>
              <w:t xml:space="preserve"> Saturday or Sunday therefore the next Processing day would be Monday).</w:t>
            </w:r>
          </w:p>
          <w:p w14:paraId="51CC92CF" w14:textId="439DB238" w:rsidR="00916881" w:rsidRDefault="00916881" w:rsidP="00F74952">
            <w:pPr>
              <w:pStyle w:val="TableBody"/>
            </w:pPr>
            <w:r>
              <w:t>This setting, as part of a Recommendations Setting ID, will allow Recommendations to be run for the Cashpoints specified for the next business day. If it is necessary that only certain Cashpoints be included in the next business day processing (in other words, not all Cashpoints) then a separate Recommendation Settings ID should be created so as not to affect those Cashpoints that do not need to be Recommended with this setting.</w:t>
            </w:r>
          </w:p>
        </w:tc>
      </w:tr>
      <w:tr w:rsidR="00916881" w14:paraId="5BDBBF3B" w14:textId="77777777" w:rsidTr="00F74952">
        <w:tc>
          <w:tcPr>
            <w:tcW w:w="2592" w:type="dxa"/>
            <w:tcBorders>
              <w:top w:val="single" w:sz="4" w:space="0" w:color="000000"/>
              <w:left w:val="single" w:sz="4" w:space="0" w:color="000000"/>
              <w:bottom w:val="single" w:sz="4" w:space="0" w:color="000000"/>
            </w:tcBorders>
          </w:tcPr>
          <w:p w14:paraId="2E9D5DFE" w14:textId="77777777" w:rsidR="00916881" w:rsidRPr="00F74952" w:rsidRDefault="00916881" w:rsidP="00F74952">
            <w:pPr>
              <w:pStyle w:val="TableBody"/>
              <w:rPr>
                <w:b/>
                <w:bCs/>
              </w:rPr>
            </w:pPr>
            <w:r w:rsidRPr="00F74952">
              <w:rPr>
                <w:b/>
                <w:bCs/>
              </w:rPr>
              <w:t>Generate Service Days</w:t>
            </w:r>
          </w:p>
        </w:tc>
        <w:tc>
          <w:tcPr>
            <w:tcW w:w="5478" w:type="dxa"/>
            <w:tcBorders>
              <w:top w:val="single" w:sz="4" w:space="0" w:color="000000"/>
              <w:left w:val="single" w:sz="4" w:space="0" w:color="000000"/>
              <w:bottom w:val="single" w:sz="4" w:space="0" w:color="000000"/>
              <w:right w:val="single" w:sz="4" w:space="0" w:color="000000"/>
            </w:tcBorders>
          </w:tcPr>
          <w:p w14:paraId="662BAB2B" w14:textId="13CAF825" w:rsidR="00916881" w:rsidRDefault="00916881" w:rsidP="00F74952">
            <w:pPr>
              <w:pStyle w:val="TableBody"/>
            </w:pPr>
            <w:r>
              <w:t xml:space="preserve">The Service Days diary is a record specifying what services are allowed, holiday status, necessity to order for a later date, and so on for each </w:t>
            </w:r>
            <w:r w:rsidR="006B201D">
              <w:t xml:space="preserve">future </w:t>
            </w:r>
            <w:r>
              <w:t xml:space="preserve">date. It is a prerequisite for the optimization portion of </w:t>
            </w:r>
            <w:r w:rsidR="00BA340D">
              <w:t xml:space="preserve">the </w:t>
            </w:r>
            <w:r>
              <w:t>recommendations process. This option specifies whether the recommendation process should recalculate that record or not.</w:t>
            </w:r>
          </w:p>
          <w:p w14:paraId="34527EEB" w14:textId="0B4BEB60" w:rsidR="00916881" w:rsidRDefault="00BA340D" w:rsidP="00F74952">
            <w:pPr>
              <w:pStyle w:val="TableBody"/>
            </w:pPr>
            <w:r>
              <w:t xml:space="preserve">The best </w:t>
            </w:r>
            <w:r w:rsidR="00916881">
              <w:t xml:space="preserve">practice would be to generate the service days every time recommendations are created. However, this can be a </w:t>
            </w:r>
            <w:r>
              <w:t>processing-</w:t>
            </w:r>
            <w:r w:rsidR="00916881">
              <w:t xml:space="preserve">intensive task, so the option to skip that is made available here. An example scenario might be institutions with very large ATM and Branch networks </w:t>
            </w:r>
            <w:r>
              <w:t xml:space="preserve">that </w:t>
            </w:r>
            <w:r w:rsidR="00916881">
              <w:t xml:space="preserve">are having difficulty processing all recommendations </w:t>
            </w:r>
            <w:r w:rsidR="00FF61F6">
              <w:t xml:space="preserve">created </w:t>
            </w:r>
            <w:r w:rsidR="00916881">
              <w:t xml:space="preserve">in the time available overnight. They can use the Service Days Generator available in batch to generate service days on the prior day, wait for </w:t>
            </w:r>
            <w:r w:rsidR="00FF61F6">
              <w:t xml:space="preserve">the </w:t>
            </w:r>
            <w:r w:rsidR="00916881">
              <w:t>end</w:t>
            </w:r>
            <w:r w:rsidR="00FF61F6">
              <w:t>-of-</w:t>
            </w:r>
            <w:r w:rsidR="00916881">
              <w:t xml:space="preserve">day balances to be received, </w:t>
            </w:r>
            <w:r w:rsidR="00FF61F6">
              <w:t xml:space="preserve">and </w:t>
            </w:r>
            <w:r w:rsidR="00916881">
              <w:lastRenderedPageBreak/>
              <w:t>then run recommendations without generating service days again. In this way</w:t>
            </w:r>
            <w:r w:rsidR="00B61873">
              <w:t>,</w:t>
            </w:r>
            <w:r w:rsidR="00916881">
              <w:t xml:space="preserve"> the processing load is spread out to a more convenient time of day.</w:t>
            </w:r>
          </w:p>
        </w:tc>
      </w:tr>
      <w:tr w:rsidR="00916881" w14:paraId="2BB85EC5" w14:textId="77777777" w:rsidTr="00F74952">
        <w:tc>
          <w:tcPr>
            <w:tcW w:w="2592" w:type="dxa"/>
            <w:tcBorders>
              <w:top w:val="single" w:sz="4" w:space="0" w:color="000000"/>
              <w:left w:val="single" w:sz="4" w:space="0" w:color="000000"/>
              <w:bottom w:val="single" w:sz="4" w:space="0" w:color="000000"/>
            </w:tcBorders>
          </w:tcPr>
          <w:p w14:paraId="18442DAD"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w:lastRenderedPageBreak/>
              <mc:AlternateContent>
                <mc:Choice Requires="wpg">
                  <w:drawing>
                    <wp:anchor distT="0" distB="0" distL="0" distR="0" simplePos="0" relativeHeight="251658252" behindDoc="0" locked="0" layoutInCell="1" allowOverlap="1" wp14:anchorId="47721C1C" wp14:editId="7FAD33D0">
                      <wp:simplePos x="0" y="0"/>
                      <wp:positionH relativeFrom="margin">
                        <wp:posOffset>114935</wp:posOffset>
                      </wp:positionH>
                      <wp:positionV relativeFrom="margin">
                        <wp:posOffset>76200</wp:posOffset>
                      </wp:positionV>
                      <wp:extent cx="496570" cy="504190"/>
                      <wp:effectExtent l="0" t="0" r="0" b="0"/>
                      <wp:wrapSquare wrapText="bothSides"/>
                      <wp:docPr id="1092"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93"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94" name="Group 171"/>
                              <wpg:cNvGrpSpPr>
                                <a:grpSpLocks/>
                              </wpg:cNvGrpSpPr>
                              <wpg:grpSpPr bwMode="auto">
                                <a:xfrm>
                                  <a:off x="181" y="130"/>
                                  <a:ext cx="781" cy="793"/>
                                  <a:chOff x="181" y="130"/>
                                  <a:chExt cx="781" cy="793"/>
                                </a:xfrm>
                              </wpg:grpSpPr>
                              <wps:wsp>
                                <wps:cNvPr id="1095"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6"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3C12C7F" id="Group 169" o:spid="_x0000_s1026" style="position:absolute;margin-left:9.05pt;margin-top:6pt;width:39.1pt;height:39.7pt;z-index:251658252;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MYAVB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78" w:type="dxa"/>
            <w:tcBorders>
              <w:top w:val="single" w:sz="4" w:space="0" w:color="000000"/>
              <w:left w:val="single" w:sz="4" w:space="0" w:color="000000"/>
              <w:bottom w:val="single" w:sz="4" w:space="0" w:color="000000"/>
              <w:right w:val="single" w:sz="4" w:space="0" w:color="000000"/>
            </w:tcBorders>
          </w:tcPr>
          <w:p w14:paraId="0A990743" w14:textId="7A916636" w:rsidR="00916881" w:rsidRDefault="00916881" w:rsidP="00F74952">
            <w:pPr>
              <w:pStyle w:val="TableNote"/>
            </w:pPr>
            <w:r>
              <w:rPr>
                <w:b/>
                <w:bCs/>
              </w:rPr>
              <w:t>Note:</w:t>
            </w:r>
            <w:r>
              <w:t xml:space="preserve"> </w:t>
            </w:r>
            <w:r w:rsidR="00B61873">
              <w:t>Before</w:t>
            </w:r>
            <w:r>
              <w:t xml:space="preserve"> OptiCash version 8.6 the Generate Service Days was always included in </w:t>
            </w:r>
            <w:r w:rsidR="00B61873">
              <w:t xml:space="preserve">the </w:t>
            </w:r>
            <w:r>
              <w:t xml:space="preserve">Recommendations process. Also, if the Service Days diary is not generated in some manner, then </w:t>
            </w:r>
            <w:r w:rsidR="00B61873">
              <w:t xml:space="preserve">the </w:t>
            </w:r>
            <w:r>
              <w:t xml:space="preserve">recommendations process will fail. </w:t>
            </w:r>
            <w:r w:rsidR="00F74952">
              <w:t>So,</w:t>
            </w:r>
            <w:r>
              <w:t xml:space="preserve"> it is recommended to Generate Service Days at every opportunity – Uncheck only if you intend to generate service days in another manner.</w:t>
            </w:r>
          </w:p>
        </w:tc>
      </w:tr>
      <w:tr w:rsidR="00916881" w14:paraId="4044BB18" w14:textId="77777777" w:rsidTr="00F74952">
        <w:tc>
          <w:tcPr>
            <w:tcW w:w="2592" w:type="dxa"/>
            <w:tcBorders>
              <w:top w:val="single" w:sz="4" w:space="0" w:color="000000"/>
              <w:left w:val="single" w:sz="4" w:space="0" w:color="000000"/>
              <w:bottom w:val="single" w:sz="4" w:space="0" w:color="000000"/>
            </w:tcBorders>
          </w:tcPr>
          <w:p w14:paraId="5B1885B4" w14:textId="77777777" w:rsidR="00916881" w:rsidRPr="00272CBC" w:rsidRDefault="00916881" w:rsidP="00272CBC">
            <w:pPr>
              <w:pStyle w:val="TableBody"/>
              <w:rPr>
                <w:b/>
                <w:bCs/>
              </w:rPr>
            </w:pPr>
            <w:r w:rsidRPr="00272CBC">
              <w:rPr>
                <w:b/>
                <w:bCs/>
              </w:rPr>
              <w:t>ATM and Branch Checkboxes</w:t>
            </w:r>
          </w:p>
        </w:tc>
        <w:tc>
          <w:tcPr>
            <w:tcW w:w="5478" w:type="dxa"/>
            <w:tcBorders>
              <w:top w:val="single" w:sz="4" w:space="0" w:color="000000"/>
              <w:left w:val="single" w:sz="4" w:space="0" w:color="000000"/>
              <w:bottom w:val="single" w:sz="4" w:space="0" w:color="000000"/>
              <w:right w:val="single" w:sz="4" w:space="0" w:color="000000"/>
            </w:tcBorders>
          </w:tcPr>
          <w:p w14:paraId="56CE37EF" w14:textId="77777777" w:rsidR="00916881" w:rsidRDefault="00916881" w:rsidP="00F74952">
            <w:pPr>
              <w:pStyle w:val="TableBody"/>
            </w:pPr>
            <w:r>
              <w:t>Allows the user to define if the recommendation process will run for ATMs, Branches, or both. Checking the box releases the parameters below so the user can define them.</w:t>
            </w:r>
          </w:p>
        </w:tc>
      </w:tr>
      <w:tr w:rsidR="00916881" w14:paraId="6B50E1E9" w14:textId="77777777" w:rsidTr="00F74952">
        <w:tc>
          <w:tcPr>
            <w:tcW w:w="2592" w:type="dxa"/>
            <w:tcBorders>
              <w:top w:val="single" w:sz="4" w:space="0" w:color="000000"/>
              <w:left w:val="single" w:sz="4" w:space="0" w:color="000000"/>
              <w:bottom w:val="single" w:sz="4" w:space="0" w:color="000000"/>
            </w:tcBorders>
          </w:tcPr>
          <w:p w14:paraId="27CA5772" w14:textId="77777777" w:rsidR="00916881" w:rsidRPr="00272CBC" w:rsidRDefault="00916881" w:rsidP="00272CBC">
            <w:pPr>
              <w:pStyle w:val="TableBody"/>
              <w:rPr>
                <w:b/>
                <w:bCs/>
              </w:rPr>
            </w:pPr>
            <w:r w:rsidRPr="00272CBC">
              <w:rPr>
                <w:b/>
                <w:bCs/>
              </w:rPr>
              <w:t>Create Recommendation From</w:t>
            </w:r>
          </w:p>
        </w:tc>
        <w:tc>
          <w:tcPr>
            <w:tcW w:w="5478" w:type="dxa"/>
            <w:tcBorders>
              <w:top w:val="single" w:sz="4" w:space="0" w:color="000000"/>
              <w:left w:val="single" w:sz="4" w:space="0" w:color="000000"/>
              <w:bottom w:val="single" w:sz="4" w:space="0" w:color="000000"/>
              <w:right w:val="single" w:sz="4" w:space="0" w:color="000000"/>
            </w:tcBorders>
          </w:tcPr>
          <w:p w14:paraId="18896E15" w14:textId="370B297E" w:rsidR="00916881" w:rsidRDefault="00916881" w:rsidP="00F74952">
            <w:pPr>
              <w:pStyle w:val="TableBody"/>
            </w:pPr>
            <w:r>
              <w:t xml:space="preserve">The date that the recommendation process will start. Normally, it should be the day after the last load date. Create Recommendation From date must be </w:t>
            </w:r>
            <w:r w:rsidR="00B61873">
              <w:t>before</w:t>
            </w:r>
            <w:r>
              <w:t xml:space="preserve"> Create Recommendation To date.</w:t>
            </w:r>
          </w:p>
        </w:tc>
      </w:tr>
      <w:tr w:rsidR="00916881" w14:paraId="43A4E1E5" w14:textId="77777777" w:rsidTr="00F74952">
        <w:tc>
          <w:tcPr>
            <w:tcW w:w="2592" w:type="dxa"/>
            <w:tcBorders>
              <w:top w:val="single" w:sz="4" w:space="0" w:color="000000"/>
              <w:left w:val="single" w:sz="4" w:space="0" w:color="000000"/>
              <w:bottom w:val="single" w:sz="4" w:space="0" w:color="000000"/>
            </w:tcBorders>
          </w:tcPr>
          <w:p w14:paraId="18F79006" w14:textId="77777777" w:rsidR="00916881" w:rsidRPr="00272CBC" w:rsidRDefault="00916881" w:rsidP="00272CBC">
            <w:pPr>
              <w:pStyle w:val="TableBody"/>
              <w:rPr>
                <w:b/>
                <w:bCs/>
              </w:rPr>
            </w:pPr>
            <w:r w:rsidRPr="00272CBC">
              <w:rPr>
                <w:b/>
                <w:bCs/>
              </w:rPr>
              <w:t>Create Recommendation To</w:t>
            </w:r>
          </w:p>
        </w:tc>
        <w:tc>
          <w:tcPr>
            <w:tcW w:w="5478" w:type="dxa"/>
            <w:tcBorders>
              <w:top w:val="single" w:sz="4" w:space="0" w:color="000000"/>
              <w:left w:val="single" w:sz="4" w:space="0" w:color="000000"/>
              <w:bottom w:val="single" w:sz="4" w:space="0" w:color="000000"/>
              <w:right w:val="single" w:sz="4" w:space="0" w:color="000000"/>
            </w:tcBorders>
          </w:tcPr>
          <w:p w14:paraId="6C5CEAB4" w14:textId="77777777" w:rsidR="00916881" w:rsidRDefault="00916881" w:rsidP="00F74952">
            <w:pPr>
              <w:pStyle w:val="TableBody"/>
            </w:pPr>
            <w:r>
              <w:t>The date to which recommendations will be created. Recommendations are normally run for the current day and several days into the future. This provides some protection if the recommendation process is not run for any reason, recommendations will still be available.</w:t>
            </w:r>
          </w:p>
        </w:tc>
      </w:tr>
      <w:tr w:rsidR="00916881" w14:paraId="4085A51C" w14:textId="77777777" w:rsidTr="00F74952">
        <w:tc>
          <w:tcPr>
            <w:tcW w:w="2592" w:type="dxa"/>
            <w:tcBorders>
              <w:top w:val="single" w:sz="4" w:space="0" w:color="000000"/>
              <w:left w:val="single" w:sz="4" w:space="0" w:color="000000"/>
              <w:bottom w:val="single" w:sz="4" w:space="0" w:color="000000"/>
            </w:tcBorders>
          </w:tcPr>
          <w:p w14:paraId="277AD440" w14:textId="77777777" w:rsidR="00916881" w:rsidRPr="00272CBC" w:rsidRDefault="00916881" w:rsidP="00272CBC">
            <w:pPr>
              <w:pStyle w:val="TableBody"/>
              <w:rPr>
                <w:b/>
                <w:bCs/>
              </w:rPr>
            </w:pPr>
            <w:r w:rsidRPr="00272CBC">
              <w:rPr>
                <w:b/>
                <w:bCs/>
              </w:rPr>
              <w:t>Commit Created Recommendations</w:t>
            </w:r>
          </w:p>
        </w:tc>
        <w:tc>
          <w:tcPr>
            <w:tcW w:w="5478" w:type="dxa"/>
            <w:tcBorders>
              <w:top w:val="single" w:sz="4" w:space="0" w:color="000000"/>
              <w:left w:val="single" w:sz="4" w:space="0" w:color="000000"/>
              <w:bottom w:val="single" w:sz="4" w:space="0" w:color="000000"/>
              <w:right w:val="single" w:sz="4" w:space="0" w:color="000000"/>
            </w:tcBorders>
          </w:tcPr>
          <w:p w14:paraId="2E2D6EB9" w14:textId="424394A0" w:rsidR="00F3121D" w:rsidRPr="00F3121D" w:rsidRDefault="00916881" w:rsidP="00272CBC">
            <w:pPr>
              <w:pStyle w:val="TableBody"/>
              <w:rPr>
                <w:lang w:bidi="en-US"/>
              </w:rPr>
            </w:pPr>
            <w:r w:rsidRPr="00F3121D">
              <w:rPr>
                <w:lang w:bidi="en-US"/>
              </w:rPr>
              <w:t xml:space="preserve">Selecting this option causes Normal (non-Emergency) recommendations to be written directly to the order files. If there is not going to be a review of the recommendations </w:t>
            </w:r>
            <w:r w:rsidR="008F4684">
              <w:rPr>
                <w:lang w:bidi="en-US"/>
              </w:rPr>
              <w:t>before</w:t>
            </w:r>
            <w:r w:rsidRPr="00F3121D">
              <w:rPr>
                <w:lang w:bidi="en-US"/>
              </w:rPr>
              <w:t xml:space="preserve"> finalizing them for the service providers, then this option is recommended. Usually, this is applicable for ATMs, </w:t>
            </w:r>
            <w:r w:rsidRPr="00EC4BD1">
              <w:rPr>
                <w:b/>
                <w:bCs/>
                <w:u w:val="single"/>
                <w:lang w:bidi="en-US"/>
                <w:rPrChange w:id="1787" w:author="Robbie Moses" w:date="2023-03-03T01:23:00Z">
                  <w:rPr>
                    <w:lang w:bidi="en-US"/>
                  </w:rPr>
                </w:rPrChange>
              </w:rPr>
              <w:t>for example</w:t>
            </w:r>
            <w:r w:rsidRPr="00F3121D">
              <w:rPr>
                <w:lang w:bidi="en-US"/>
              </w:rPr>
              <w:t>, where no branch personnel are reviewing the recommendations.</w:t>
            </w:r>
            <w:r w:rsidR="00F3121D" w:rsidRPr="00F3121D">
              <w:rPr>
                <w:lang w:bidi="en-US"/>
              </w:rPr>
              <w:t xml:space="preserve"> </w:t>
            </w:r>
            <w:r w:rsidR="004666C8">
              <w:rPr>
                <w:lang w:bidi="en-US"/>
              </w:rPr>
              <w:t>The three</w:t>
            </w:r>
            <w:r w:rsidR="00F3121D" w:rsidRPr="00F3121D">
              <w:rPr>
                <w:lang w:bidi="en-US"/>
              </w:rPr>
              <w:t xml:space="preserve"> option</w:t>
            </w:r>
            <w:r w:rsidR="004666C8">
              <w:rPr>
                <w:lang w:bidi="en-US"/>
              </w:rPr>
              <w:t>s in the</w:t>
            </w:r>
            <w:r w:rsidR="00F3121D" w:rsidRPr="00F3121D">
              <w:rPr>
                <w:lang w:bidi="en-US"/>
              </w:rPr>
              <w:t xml:space="preserve"> dropdown menu:</w:t>
            </w:r>
          </w:p>
          <w:p w14:paraId="1FFD7006" w14:textId="3288819F" w:rsidR="004666C8" w:rsidRDefault="004666C8" w:rsidP="004060B4">
            <w:pPr>
              <w:pStyle w:val="TableListBullet"/>
              <w:tabs>
                <w:tab w:val="num" w:pos="720"/>
              </w:tabs>
              <w:ind w:left="720" w:hanging="360"/>
            </w:pPr>
            <w:r w:rsidRPr="003B5D4F">
              <w:rPr>
                <w:b/>
                <w:bCs/>
                <w:rPrChange w:id="1788" w:author="Moses, Robbie" w:date="2023-02-22T01:53:00Z">
                  <w:rPr/>
                </w:rPrChange>
              </w:rPr>
              <w:t xml:space="preserve">Do not commit </w:t>
            </w:r>
            <w:r w:rsidR="00F3121D" w:rsidRPr="003B5D4F">
              <w:rPr>
                <w:b/>
                <w:bCs/>
                <w:rPrChange w:id="1789" w:author="Moses, Robbie" w:date="2023-02-22T01:53:00Z">
                  <w:rPr/>
                </w:rPrChange>
              </w:rPr>
              <w:t>–</w:t>
            </w:r>
            <w:r w:rsidR="00F3121D" w:rsidRPr="004666C8">
              <w:t xml:space="preserve"> no orders are created by </w:t>
            </w:r>
            <w:r w:rsidR="008F4684">
              <w:t xml:space="preserve">the </w:t>
            </w:r>
            <w:r w:rsidR="00F3121D" w:rsidRPr="004666C8">
              <w:t>Recommendations process</w:t>
            </w:r>
          </w:p>
          <w:p w14:paraId="58BF4E3A" w14:textId="39E16EF4" w:rsidR="004666C8" w:rsidRDefault="004666C8" w:rsidP="004060B4">
            <w:pPr>
              <w:pStyle w:val="TableListBullet"/>
              <w:tabs>
                <w:tab w:val="num" w:pos="720"/>
              </w:tabs>
              <w:ind w:left="720" w:hanging="360"/>
            </w:pPr>
            <w:r w:rsidRPr="003B5D4F">
              <w:rPr>
                <w:b/>
                <w:bCs/>
                <w:rPrChange w:id="1790" w:author="Moses, Robbie" w:date="2023-02-22T01:53:00Z">
                  <w:rPr/>
                </w:rPrChange>
              </w:rPr>
              <w:t xml:space="preserve">Only planned recommendations </w:t>
            </w:r>
            <w:r w:rsidR="00F3121D" w:rsidRPr="003B5D4F">
              <w:rPr>
                <w:b/>
                <w:bCs/>
                <w:rPrChange w:id="1791" w:author="Moses, Robbie" w:date="2023-02-22T01:53:00Z">
                  <w:rPr/>
                </w:rPrChange>
              </w:rPr>
              <w:t>–</w:t>
            </w:r>
            <w:r w:rsidR="00F3121D" w:rsidRPr="004666C8">
              <w:t xml:space="preserve"> planned recommendations are turned into auto-committed orders, unplanned </w:t>
            </w:r>
            <w:r w:rsidR="008F4684">
              <w:t xml:space="preserve">ones </w:t>
            </w:r>
            <w:r w:rsidR="00F3121D" w:rsidRPr="004666C8">
              <w:t>are not</w:t>
            </w:r>
          </w:p>
          <w:p w14:paraId="3E28DBD1" w14:textId="77777777" w:rsidR="00916881" w:rsidRPr="004666C8" w:rsidRDefault="004666C8" w:rsidP="004060B4">
            <w:pPr>
              <w:pStyle w:val="TableListBullet"/>
              <w:tabs>
                <w:tab w:val="num" w:pos="720"/>
              </w:tabs>
              <w:ind w:left="720" w:hanging="360"/>
            </w:pPr>
            <w:r w:rsidRPr="003B5D4F">
              <w:rPr>
                <w:b/>
                <w:bCs/>
                <w:rPrChange w:id="1792" w:author="Moses, Robbie" w:date="2023-02-22T01:53:00Z">
                  <w:rPr/>
                </w:rPrChange>
              </w:rPr>
              <w:t>All recommendations</w:t>
            </w:r>
            <w:r w:rsidR="00F3121D" w:rsidRPr="003B5D4F">
              <w:rPr>
                <w:b/>
                <w:bCs/>
                <w:rPrChange w:id="1793" w:author="Moses, Robbie" w:date="2023-02-22T01:53:00Z">
                  <w:rPr/>
                </w:rPrChange>
              </w:rPr>
              <w:t xml:space="preserve"> –</w:t>
            </w:r>
            <w:r w:rsidR="00F3121D" w:rsidRPr="004666C8">
              <w:t xml:space="preserve"> all recommendations are turned into auto-committed orders, both planned and unplanned</w:t>
            </w:r>
          </w:p>
        </w:tc>
      </w:tr>
      <w:tr w:rsidR="00916881" w14:paraId="791876D3" w14:textId="77777777" w:rsidTr="00F74952">
        <w:tc>
          <w:tcPr>
            <w:tcW w:w="2592" w:type="dxa"/>
            <w:tcBorders>
              <w:top w:val="single" w:sz="4" w:space="0" w:color="000000"/>
              <w:left w:val="single" w:sz="4" w:space="0" w:color="000000"/>
              <w:bottom w:val="single" w:sz="4" w:space="0" w:color="000000"/>
            </w:tcBorders>
          </w:tcPr>
          <w:p w14:paraId="621C0840" w14:textId="77777777" w:rsidR="00916881" w:rsidRPr="00272CBC" w:rsidRDefault="00916881" w:rsidP="00272CBC">
            <w:pPr>
              <w:pStyle w:val="TableBody"/>
              <w:rPr>
                <w:b/>
                <w:bCs/>
              </w:rPr>
            </w:pPr>
            <w:r w:rsidRPr="00272CBC">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68755A5C" w14:textId="77777777" w:rsidR="00916881" w:rsidRDefault="00916881" w:rsidP="00272CBC">
            <w:pPr>
              <w:pStyle w:val="TableBody"/>
            </w:pPr>
            <w:r>
              <w:t>Processes all Cashpoints of the specified type whether they are Active or Inactive.</w:t>
            </w:r>
          </w:p>
        </w:tc>
      </w:tr>
      <w:tr w:rsidR="00916881" w14:paraId="660E587D" w14:textId="77777777" w:rsidTr="00F74952">
        <w:tc>
          <w:tcPr>
            <w:tcW w:w="2592" w:type="dxa"/>
            <w:tcBorders>
              <w:top w:val="single" w:sz="4" w:space="0" w:color="000000"/>
              <w:left w:val="single" w:sz="4" w:space="0" w:color="000000"/>
              <w:bottom w:val="single" w:sz="4" w:space="0" w:color="000000"/>
            </w:tcBorders>
          </w:tcPr>
          <w:p w14:paraId="3A938313" w14:textId="77777777" w:rsidR="00916881" w:rsidRPr="00272CBC" w:rsidRDefault="00916881" w:rsidP="00272CBC">
            <w:pPr>
              <w:pStyle w:val="TableBody"/>
              <w:rPr>
                <w:b/>
                <w:bCs/>
              </w:rPr>
            </w:pPr>
            <w:r w:rsidRPr="00272CBC">
              <w:rPr>
                <w:b/>
                <w:bCs/>
              </w:rPr>
              <w:lastRenderedPageBreak/>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481844A5" w14:textId="77777777" w:rsidR="00916881" w:rsidRDefault="00916881" w:rsidP="00272CBC">
            <w:pPr>
              <w:pStyle w:val="TableBody"/>
            </w:pPr>
            <w:r>
              <w:t>Processes all Cashpoints that are marked as Active.</w:t>
            </w:r>
          </w:p>
        </w:tc>
      </w:tr>
      <w:tr w:rsidR="00916881" w14:paraId="65DABFB9" w14:textId="77777777" w:rsidTr="00F74952">
        <w:tc>
          <w:tcPr>
            <w:tcW w:w="2592" w:type="dxa"/>
            <w:tcBorders>
              <w:top w:val="single" w:sz="4" w:space="0" w:color="000000"/>
              <w:left w:val="single" w:sz="4" w:space="0" w:color="000000"/>
              <w:bottom w:val="single" w:sz="4" w:space="0" w:color="000000"/>
            </w:tcBorders>
          </w:tcPr>
          <w:p w14:paraId="4F65987D" w14:textId="77777777" w:rsidR="00916881" w:rsidRPr="00272CBC" w:rsidRDefault="00916881" w:rsidP="00272CBC">
            <w:pPr>
              <w:pStyle w:val="TableBody"/>
              <w:rPr>
                <w:b/>
                <w:bCs/>
              </w:rPr>
            </w:pPr>
            <w:r w:rsidRPr="00272CBC">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0797CE87" w14:textId="186A5757" w:rsidR="00916881" w:rsidRDefault="00916881" w:rsidP="00272CBC">
            <w:pPr>
              <w:pStyle w:val="TableBody"/>
            </w:pPr>
            <w:r>
              <w:t xml:space="preserve">Allows the user to select specific Cashpoints (using the </w:t>
            </w:r>
            <w:r>
              <w:rPr>
                <w:b/>
                <w:bCs/>
              </w:rPr>
              <w:t xml:space="preserve">Select </w:t>
            </w:r>
            <w:r>
              <w:t xml:space="preserve">button) to be run. This option cannot be used with </w:t>
            </w:r>
            <w:r w:rsidR="008F4684">
              <w:t xml:space="preserve">the </w:t>
            </w:r>
            <w:r>
              <w:t>‘Process All Cashpoints’ or ‘Process Active Cashpoints’ options.</w:t>
            </w:r>
          </w:p>
        </w:tc>
      </w:tr>
      <w:tr w:rsidR="00916881" w14:paraId="1F85ED39" w14:textId="77777777" w:rsidTr="00F74952">
        <w:tc>
          <w:tcPr>
            <w:tcW w:w="2592" w:type="dxa"/>
            <w:tcBorders>
              <w:top w:val="single" w:sz="4" w:space="0" w:color="000000"/>
              <w:left w:val="single" w:sz="4" w:space="0" w:color="000000"/>
              <w:bottom w:val="single" w:sz="4" w:space="0" w:color="000000"/>
            </w:tcBorders>
          </w:tcPr>
          <w:p w14:paraId="13F9FC45" w14:textId="77777777" w:rsidR="00916881" w:rsidRPr="00272CBC" w:rsidRDefault="00916881" w:rsidP="00272CBC">
            <w:pPr>
              <w:pStyle w:val="TableBody"/>
              <w:rPr>
                <w:b/>
                <w:bCs/>
              </w:rPr>
            </w:pPr>
            <w:r w:rsidRPr="00272CBC">
              <w:rPr>
                <w:b/>
                <w:bCs/>
              </w:rPr>
              <w:t>Linked Cashpoints Within Your Business Unit(s)</w:t>
            </w:r>
          </w:p>
        </w:tc>
        <w:tc>
          <w:tcPr>
            <w:tcW w:w="5478" w:type="dxa"/>
            <w:tcBorders>
              <w:top w:val="single" w:sz="4" w:space="0" w:color="000000"/>
              <w:left w:val="single" w:sz="4" w:space="0" w:color="000000"/>
              <w:bottom w:val="single" w:sz="4" w:space="0" w:color="000000"/>
              <w:right w:val="single" w:sz="4" w:space="0" w:color="000000"/>
            </w:tcBorders>
          </w:tcPr>
          <w:p w14:paraId="784F914B" w14:textId="77777777" w:rsidR="00916881" w:rsidRDefault="00916881" w:rsidP="00272CBC">
            <w:pPr>
              <w:pStyle w:val="TableBody"/>
            </w:pPr>
            <w:r>
              <w:t>Whether access is set to Global or Restricted, this count is the number of cashpoints linked to this Forecast Model.</w:t>
            </w:r>
          </w:p>
        </w:tc>
      </w:tr>
      <w:tr w:rsidR="00916881" w14:paraId="2DC53F80" w14:textId="77777777" w:rsidTr="00F74952">
        <w:tc>
          <w:tcPr>
            <w:tcW w:w="2592" w:type="dxa"/>
            <w:tcBorders>
              <w:top w:val="single" w:sz="4" w:space="0" w:color="000000"/>
              <w:left w:val="single" w:sz="4" w:space="0" w:color="000000"/>
              <w:bottom w:val="single" w:sz="4" w:space="0" w:color="000000"/>
            </w:tcBorders>
          </w:tcPr>
          <w:p w14:paraId="6FEA6AA9" w14:textId="77777777" w:rsidR="00916881" w:rsidRPr="003D3CD2" w:rsidRDefault="00916881" w:rsidP="00272CBC">
            <w:pPr>
              <w:pStyle w:val="TableBody"/>
              <w:rPr>
                <w:b/>
                <w:bCs/>
              </w:rPr>
            </w:pPr>
            <w:r w:rsidRPr="003D3CD2">
              <w:rPr>
                <w:b/>
                <w:bCs/>
              </w:rPr>
              <w:t>Linked Cashpoints Outside Your Business Unit(s)</w:t>
            </w:r>
          </w:p>
        </w:tc>
        <w:tc>
          <w:tcPr>
            <w:tcW w:w="5478" w:type="dxa"/>
            <w:tcBorders>
              <w:top w:val="single" w:sz="4" w:space="0" w:color="000000"/>
              <w:left w:val="single" w:sz="4" w:space="0" w:color="000000"/>
              <w:bottom w:val="single" w:sz="4" w:space="0" w:color="000000"/>
              <w:right w:val="single" w:sz="4" w:space="0" w:color="000000"/>
            </w:tcBorders>
          </w:tcPr>
          <w:p w14:paraId="0F0AD620" w14:textId="77777777" w:rsidR="00916881" w:rsidRDefault="00916881" w:rsidP="00272CBC">
            <w:pPr>
              <w:pStyle w:val="TableBody"/>
            </w:pPr>
            <w:r>
              <w:t>Whether access is set to Global or Restricted, this count is the number of cashpoints not linked to this Forecast Model.</w:t>
            </w:r>
          </w:p>
        </w:tc>
      </w:tr>
      <w:tr w:rsidR="00916881" w14:paraId="50BBC399" w14:textId="77777777" w:rsidTr="00F74952">
        <w:tc>
          <w:tcPr>
            <w:tcW w:w="2592" w:type="dxa"/>
            <w:tcBorders>
              <w:top w:val="single" w:sz="4" w:space="0" w:color="000000"/>
              <w:left w:val="single" w:sz="4" w:space="0" w:color="000000"/>
              <w:bottom w:val="single" w:sz="4" w:space="0" w:color="000000"/>
            </w:tcBorders>
          </w:tcPr>
          <w:p w14:paraId="0321DBFC" w14:textId="77777777" w:rsidR="00916881" w:rsidRPr="003D3CD2" w:rsidRDefault="00916881" w:rsidP="00272CBC">
            <w:pPr>
              <w:pStyle w:val="TableBody"/>
              <w:rPr>
                <w:b/>
                <w:bCs/>
              </w:rPr>
            </w:pPr>
            <w:r w:rsidRPr="003D3CD2">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4500F4CA" w14:textId="4F5DC4EB" w:rsidR="00916881" w:rsidRDefault="00916881" w:rsidP="00272CBC">
            <w:pPr>
              <w:pStyle w:val="TableBody"/>
            </w:pPr>
            <w:r>
              <w:t xml:space="preserve">Allows the user to select Cashpoints to be used for the Recommendation ID.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72CBC"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D462128" w14:textId="77777777" w:rsidTr="00F74952">
        <w:tc>
          <w:tcPr>
            <w:tcW w:w="2592" w:type="dxa"/>
            <w:tcBorders>
              <w:top w:val="single" w:sz="4" w:space="0" w:color="000000"/>
              <w:left w:val="single" w:sz="4" w:space="0" w:color="000000"/>
              <w:bottom w:val="single" w:sz="4" w:space="0" w:color="000000"/>
            </w:tcBorders>
          </w:tcPr>
          <w:p w14:paraId="4E4BA9BC" w14:textId="77777777" w:rsidR="00916881" w:rsidRPr="003D3CD2" w:rsidRDefault="00916881" w:rsidP="00272CBC">
            <w:pPr>
              <w:pStyle w:val="TableBody"/>
              <w:rPr>
                <w:b/>
                <w:bCs/>
              </w:rPr>
            </w:pPr>
            <w:r w:rsidRPr="003D3CD2">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47BB7361" w14:textId="77777777" w:rsidR="00916881" w:rsidRDefault="00916881" w:rsidP="00272CBC">
            <w:pPr>
              <w:pStyle w:val="TableBody"/>
            </w:pPr>
            <w:r>
              <w:t>Allows the user to define a new Recommendation Settings ID.</w:t>
            </w:r>
          </w:p>
        </w:tc>
      </w:tr>
      <w:tr w:rsidR="00916881" w14:paraId="2F7145BC" w14:textId="77777777" w:rsidTr="00F74952">
        <w:tc>
          <w:tcPr>
            <w:tcW w:w="2592" w:type="dxa"/>
            <w:tcBorders>
              <w:top w:val="single" w:sz="4" w:space="0" w:color="000000"/>
              <w:left w:val="single" w:sz="4" w:space="0" w:color="000000"/>
              <w:bottom w:val="single" w:sz="4" w:space="0" w:color="000000"/>
            </w:tcBorders>
          </w:tcPr>
          <w:p w14:paraId="06730255" w14:textId="77777777" w:rsidR="00916881" w:rsidRPr="003D3CD2" w:rsidRDefault="00916881" w:rsidP="00272CBC">
            <w:pPr>
              <w:pStyle w:val="TableBody"/>
              <w:rPr>
                <w:b/>
                <w:bCs/>
              </w:rPr>
            </w:pPr>
            <w:r w:rsidRPr="003D3CD2">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52D21AB" w14:textId="77777777" w:rsidR="00916881" w:rsidRDefault="00916881" w:rsidP="00272CBC">
            <w:pPr>
              <w:pStyle w:val="TableBody"/>
            </w:pPr>
            <w:r>
              <w:t>Allows the users to save or update any changes made to the current Recommendation Settings ID.</w:t>
            </w:r>
          </w:p>
        </w:tc>
      </w:tr>
      <w:tr w:rsidR="00916881" w14:paraId="063CE931" w14:textId="77777777" w:rsidTr="00F74952">
        <w:tc>
          <w:tcPr>
            <w:tcW w:w="2592" w:type="dxa"/>
            <w:tcBorders>
              <w:top w:val="single" w:sz="4" w:space="0" w:color="000000"/>
              <w:left w:val="single" w:sz="4" w:space="0" w:color="000000"/>
              <w:bottom w:val="single" w:sz="4" w:space="0" w:color="000000"/>
            </w:tcBorders>
          </w:tcPr>
          <w:p w14:paraId="278D0202" w14:textId="77777777" w:rsidR="00916881" w:rsidRPr="003D3CD2" w:rsidRDefault="00916881" w:rsidP="00272CBC">
            <w:pPr>
              <w:pStyle w:val="TableBody"/>
              <w:rPr>
                <w:b/>
                <w:bCs/>
              </w:rPr>
            </w:pPr>
            <w:r w:rsidRPr="003D3CD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792CFDB" w14:textId="77777777" w:rsidR="00916881" w:rsidRDefault="00916881" w:rsidP="00272CBC">
            <w:pPr>
              <w:pStyle w:val="TableBody"/>
            </w:pPr>
            <w:r>
              <w:t>Delete the currently selected Recommendation Settings ID.</w:t>
            </w:r>
          </w:p>
        </w:tc>
      </w:tr>
    </w:tbl>
    <w:p w14:paraId="69CAAE1A" w14:textId="0DD467F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0C121F38" w14:textId="77777777" w:rsidR="003D3CD2" w:rsidRDefault="003D3CD2" w:rsidP="00C576DF">
      <w:pPr>
        <w:pStyle w:val="BodyText"/>
      </w:pPr>
      <w:bookmarkStart w:id="1794" w:name="_Ref221705882"/>
      <w:bookmarkStart w:id="1795" w:name="_Ref221707085"/>
      <w:bookmarkStart w:id="1796" w:name="_Ref236110300"/>
    </w:p>
    <w:p w14:paraId="741C60CA" w14:textId="2FAC9D0F" w:rsidR="00916881" w:rsidRDefault="00916881" w:rsidP="0061132E">
      <w:pPr>
        <w:pStyle w:val="Heading3"/>
      </w:pPr>
      <w:bookmarkStart w:id="1797" w:name="_Toc128718649"/>
      <w:r>
        <w:t>Processing</w:t>
      </w:r>
      <w:r>
        <w:rPr>
          <w:rFonts w:ascii="Wingdings" w:hAnsi="Wingdings"/>
        </w:rPr>
        <w:t></w:t>
      </w:r>
      <w:r>
        <w:t>Recommendations</w:t>
      </w:r>
      <w:r>
        <w:rPr>
          <w:rFonts w:ascii="Wingdings" w:hAnsi="Wingdings"/>
        </w:rPr>
        <w:t></w:t>
      </w:r>
      <w:r>
        <w:t>Institution Settings Page</w:t>
      </w:r>
      <w:bookmarkEnd w:id="1794"/>
      <w:bookmarkEnd w:id="1795"/>
      <w:bookmarkEnd w:id="1796"/>
      <w:bookmarkEnd w:id="1797"/>
    </w:p>
    <w:p w14:paraId="7FBA0F1A" w14:textId="77777777" w:rsidR="00916881" w:rsidRDefault="00916881" w:rsidP="003D3CD2">
      <w:pPr>
        <w:pStyle w:val="BodyText"/>
      </w:pPr>
      <w:r>
        <w:t xml:space="preserve">The Institution Settings Page contains parameters that define how the recommendations run. Normally, the OptiCash Analyst will have no reason for making changes to the Recommendation Institution Settings. </w:t>
      </w:r>
    </w:p>
    <w:p w14:paraId="1FE2640A" w14:textId="0FA7F8CC" w:rsidR="00916881" w:rsidRDefault="00916881" w:rsidP="00F63174">
      <w:pPr>
        <w:pStyle w:val="Caption"/>
        <w:spacing w:before="0" w:after="120"/>
        <w:ind w:left="187" w:hanging="187"/>
        <w:outlineLvl w:val="0"/>
      </w:pPr>
      <w:bookmarkStart w:id="1798" w:name="_Toc128632401"/>
      <w:r>
        <w:lastRenderedPageBreak/>
        <w:t xml:space="preserve">Figure </w:t>
      </w:r>
      <w:ins w:id="1799" w:author="Robbie Moses" w:date="2023-03-02T06:45:00Z">
        <w:r w:rsidR="00624EA3">
          <w:fldChar w:fldCharType="begin"/>
        </w:r>
        <w:r w:rsidR="00624EA3">
          <w:instrText xml:space="preserve"> SEQ Figure \* ARABIC </w:instrText>
        </w:r>
      </w:ins>
      <w:r w:rsidR="00624EA3">
        <w:fldChar w:fldCharType="separate"/>
      </w:r>
      <w:ins w:id="1800" w:author="Robbie Moses" w:date="2023-03-02T06:45:00Z">
        <w:r w:rsidR="00624EA3">
          <w:rPr>
            <w:noProof/>
          </w:rPr>
          <w:t>82</w:t>
        </w:r>
        <w:r w:rsidR="00624EA3">
          <w:fldChar w:fldCharType="end"/>
        </w:r>
      </w:ins>
      <w:ins w:id="1801" w:author="Moses, Robbie" w:date="2023-02-22T02:39:00Z">
        <w:del w:id="1802" w:author="Robbie Moses" w:date="2023-03-02T06:45:00Z">
          <w:r w:rsidR="003B5D4F" w:rsidDel="00624EA3">
            <w:fldChar w:fldCharType="begin"/>
          </w:r>
          <w:r w:rsidR="003B5D4F" w:rsidDel="00624EA3">
            <w:delInstrText xml:space="preserve"> SEQ Figure \* ARABIC </w:delInstrText>
          </w:r>
        </w:del>
      </w:ins>
      <w:del w:id="1803" w:author="Robbie Moses" w:date="2023-03-02T06:45:00Z">
        <w:r w:rsidR="003B5D4F" w:rsidDel="00624EA3">
          <w:fldChar w:fldCharType="separate"/>
        </w:r>
      </w:del>
      <w:ins w:id="1804" w:author="Moses, Robbie" w:date="2023-02-22T02:39:00Z">
        <w:del w:id="1805" w:author="Robbie Moses" w:date="2023-03-02T06:45:00Z">
          <w:r w:rsidR="003B5D4F" w:rsidDel="00624EA3">
            <w:rPr>
              <w:noProof/>
            </w:rPr>
            <w:delText>81</w:delText>
          </w:r>
          <w:r w:rsidR="003B5D4F" w:rsidDel="00624EA3">
            <w:fldChar w:fldCharType="end"/>
          </w:r>
        </w:del>
      </w:ins>
      <w:del w:id="1806"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81</w:delText>
        </w:r>
        <w:r w:rsidRPr="62692672" w:rsidDel="003B5D4F">
          <w:rPr>
            <w:noProof/>
          </w:rPr>
          <w:fldChar w:fldCharType="end"/>
        </w:r>
      </w:del>
      <w:r>
        <w:t>: Institution Settings Page</w:t>
      </w:r>
      <w:bookmarkEnd w:id="1798"/>
    </w:p>
    <w:p w14:paraId="4B249665" w14:textId="05110827" w:rsidR="00916881" w:rsidRDefault="0C31C1CC" w:rsidP="00C576DF">
      <w:pPr>
        <w:pStyle w:val="BodyText"/>
      </w:pPr>
      <w:r>
        <w:rPr>
          <w:noProof/>
        </w:rPr>
        <w:drawing>
          <wp:inline distT="0" distB="0" distL="0" distR="0" wp14:anchorId="50C5B6F3" wp14:editId="3532E563">
            <wp:extent cx="4572000" cy="2143125"/>
            <wp:effectExtent l="76200" t="76200" r="133350" b="142875"/>
            <wp:docPr id="1190662991" name="Picture 119066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572000"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AA7476" w14:textId="282F6C9A" w:rsidR="00916881" w:rsidRDefault="00916881" w:rsidP="00F63174">
      <w:pPr>
        <w:pStyle w:val="Caption"/>
        <w:spacing w:before="0" w:after="120"/>
        <w:ind w:left="187" w:hanging="187"/>
        <w:outlineLvl w:val="0"/>
      </w:pPr>
      <w:bookmarkStart w:id="1807" w:name="_Toc128631020"/>
      <w:r>
        <w:t xml:space="preserve">Table </w:t>
      </w:r>
      <w:r w:rsidR="00027408">
        <w:fldChar w:fldCharType="begin"/>
      </w:r>
      <w:r>
        <w:instrText xml:space="preserve"> SEQ "Table" \*Arabic </w:instrText>
      </w:r>
      <w:r w:rsidR="00027408">
        <w:fldChar w:fldCharType="separate"/>
      </w:r>
      <w:r w:rsidR="00D57607">
        <w:rPr>
          <w:noProof/>
        </w:rPr>
        <w:t>66</w:t>
      </w:r>
      <w:r w:rsidR="00027408">
        <w:rPr>
          <w:noProof/>
        </w:rPr>
        <w:fldChar w:fldCharType="end"/>
      </w:r>
      <w:r>
        <w:t>: Institution Settings Description</w:t>
      </w:r>
      <w:bookmarkEnd w:id="1807"/>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052E7FD6"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742AF8F" w14:textId="77777777" w:rsidR="00916881" w:rsidRDefault="00916881">
            <w:pPr>
              <w:pStyle w:val="TableHeading"/>
              <w:pPrChange w:id="1808" w:author="Moses, Robbie" w:date="2023-02-22T01:54:00Z">
                <w:pPr>
                  <w:pStyle w:val="TableHeader"/>
                  <w:snapToGrid w:val="0"/>
                  <w:spacing w:before="0" w:after="120"/>
                  <w:ind w:left="187" w:hanging="187"/>
                  <w:jc w:val="left"/>
                  <w:outlineLvl w:val="0"/>
                </w:pPr>
              </w:pPrChange>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55A883" w14:textId="77777777" w:rsidR="00916881" w:rsidRDefault="00916881">
            <w:pPr>
              <w:pStyle w:val="TableHeading"/>
              <w:pPrChange w:id="1809" w:author="Moses, Robbie" w:date="2023-02-22T01:54:00Z">
                <w:pPr>
                  <w:pStyle w:val="TableHeader"/>
                  <w:snapToGrid w:val="0"/>
                  <w:spacing w:before="0" w:after="120"/>
                  <w:ind w:left="187" w:hanging="187"/>
                  <w:jc w:val="left"/>
                  <w:outlineLvl w:val="0"/>
                </w:pPr>
              </w:pPrChange>
            </w:pPr>
            <w:r>
              <w:t>Description</w:t>
            </w:r>
          </w:p>
        </w:tc>
      </w:tr>
      <w:tr w:rsidR="00916881" w14:paraId="635F7B1F" w14:textId="77777777" w:rsidTr="0009567D">
        <w:trPr>
          <w:cantSplit/>
        </w:trPr>
        <w:tc>
          <w:tcPr>
            <w:tcW w:w="2592" w:type="dxa"/>
            <w:tcBorders>
              <w:top w:val="single" w:sz="4" w:space="0" w:color="000000"/>
              <w:left w:val="single" w:sz="4" w:space="0" w:color="000000"/>
              <w:bottom w:val="single" w:sz="4" w:space="0" w:color="000000"/>
            </w:tcBorders>
          </w:tcPr>
          <w:p w14:paraId="63EAEAD7" w14:textId="77777777" w:rsidR="00916881" w:rsidRPr="003D3CD2" w:rsidRDefault="00916881" w:rsidP="003D3CD2">
            <w:pPr>
              <w:pStyle w:val="TableBody"/>
              <w:rPr>
                <w:b/>
                <w:bCs/>
              </w:rPr>
            </w:pPr>
            <w:r w:rsidRPr="003D3CD2">
              <w:rPr>
                <w:b/>
                <w:bCs/>
              </w:rPr>
              <w:t>Split Denominations for Branches?</w:t>
            </w:r>
          </w:p>
        </w:tc>
        <w:tc>
          <w:tcPr>
            <w:tcW w:w="5478" w:type="dxa"/>
            <w:tcBorders>
              <w:top w:val="single" w:sz="4" w:space="0" w:color="000000"/>
              <w:left w:val="single" w:sz="4" w:space="0" w:color="000000"/>
              <w:bottom w:val="single" w:sz="4" w:space="0" w:color="000000"/>
              <w:right w:val="single" w:sz="4" w:space="0" w:color="000000"/>
            </w:tcBorders>
          </w:tcPr>
          <w:p w14:paraId="4640197D" w14:textId="77777777" w:rsidR="00916881" w:rsidRDefault="00916881" w:rsidP="003D3CD2">
            <w:pPr>
              <w:pStyle w:val="TableBody"/>
            </w:pPr>
            <w:r>
              <w:t>Select an appropriate option depending on whether you would like the recommendations to be generated by denomination split or not. The choices are:</w:t>
            </w:r>
          </w:p>
          <w:p w14:paraId="241EB305" w14:textId="4C653099" w:rsidR="00916881" w:rsidRDefault="00916881" w:rsidP="003D6A6A">
            <w:pPr>
              <w:pStyle w:val="TableListBullet"/>
              <w:pPrChange w:id="1810" w:author="Robbie Moses" w:date="2023-03-03T01:23:00Z">
                <w:pPr>
                  <w:pStyle w:val="TableListContinue"/>
                </w:pPr>
              </w:pPrChange>
            </w:pPr>
            <w:del w:id="1811" w:author="Robbie Moses" w:date="2023-03-03T01:23:00Z">
              <w:r w:rsidDel="003D6A6A">
                <w:delText xml:space="preserve">- </w:delText>
              </w:r>
            </w:del>
            <w:r>
              <w:t>No split for both delivery and return</w:t>
            </w:r>
          </w:p>
          <w:p w14:paraId="48C67BCA" w14:textId="0E356903" w:rsidR="00916881" w:rsidRDefault="00916881" w:rsidP="003D6A6A">
            <w:pPr>
              <w:pStyle w:val="TableListBullet"/>
              <w:pPrChange w:id="1812" w:author="Robbie Moses" w:date="2023-03-03T01:23:00Z">
                <w:pPr>
                  <w:pStyle w:val="TableListContinue"/>
                </w:pPr>
              </w:pPrChange>
            </w:pPr>
            <w:del w:id="1813" w:author="Robbie Moses" w:date="2023-03-03T01:23:00Z">
              <w:r w:rsidDel="003D6A6A">
                <w:delText xml:space="preserve">- </w:delText>
              </w:r>
            </w:del>
            <w:r>
              <w:t>Split for delivery and no split for return</w:t>
            </w:r>
          </w:p>
          <w:p w14:paraId="0187DE56" w14:textId="4661855D" w:rsidR="00916881" w:rsidRDefault="00916881" w:rsidP="003D6A6A">
            <w:pPr>
              <w:pStyle w:val="TableListBullet"/>
              <w:pPrChange w:id="1814" w:author="Robbie Moses" w:date="2023-03-03T01:23:00Z">
                <w:pPr>
                  <w:pStyle w:val="TableListContinue"/>
                </w:pPr>
              </w:pPrChange>
            </w:pPr>
            <w:del w:id="1815" w:author="Robbie Moses" w:date="2023-03-03T01:23:00Z">
              <w:r w:rsidDel="003D6A6A">
                <w:delText xml:space="preserve">- </w:delText>
              </w:r>
            </w:del>
            <w:r>
              <w:t>No split for delivery and split for return</w:t>
            </w:r>
          </w:p>
          <w:p w14:paraId="54693693" w14:textId="5C2C0A07" w:rsidR="00916881" w:rsidRDefault="00916881" w:rsidP="003D6A6A">
            <w:pPr>
              <w:pStyle w:val="TableListBullet"/>
              <w:pPrChange w:id="1816" w:author="Robbie Moses" w:date="2023-03-03T01:23:00Z">
                <w:pPr>
                  <w:pStyle w:val="TableListContinue"/>
                </w:pPr>
              </w:pPrChange>
            </w:pPr>
            <w:del w:id="1817" w:author="Robbie Moses" w:date="2023-03-03T01:23:00Z">
              <w:r w:rsidDel="003D6A6A">
                <w:delText xml:space="preserve">- </w:delText>
              </w:r>
            </w:del>
            <w:r>
              <w:t xml:space="preserve">Split for both delivery and return. </w:t>
            </w:r>
          </w:p>
        </w:tc>
      </w:tr>
      <w:tr w:rsidR="00916881" w14:paraId="2082A102" w14:textId="77777777" w:rsidTr="0009567D">
        <w:trPr>
          <w:cantSplit/>
        </w:trPr>
        <w:tc>
          <w:tcPr>
            <w:tcW w:w="2592" w:type="dxa"/>
            <w:tcBorders>
              <w:top w:val="single" w:sz="4" w:space="0" w:color="000000"/>
              <w:left w:val="single" w:sz="4" w:space="0" w:color="000000"/>
              <w:bottom w:val="single" w:sz="4" w:space="0" w:color="000000"/>
            </w:tcBorders>
          </w:tcPr>
          <w:p w14:paraId="610331C5" w14:textId="77777777" w:rsidR="00916881" w:rsidRPr="003D3CD2" w:rsidRDefault="00916881" w:rsidP="003D3CD2">
            <w:pPr>
              <w:pStyle w:val="TableBody"/>
              <w:rPr>
                <w:b/>
                <w:bCs/>
              </w:rPr>
            </w:pPr>
            <w:r w:rsidRPr="003D3CD2">
              <w:rPr>
                <w:b/>
                <w:bCs/>
              </w:rPr>
              <w:t>Reference Number Algorithm</w:t>
            </w:r>
          </w:p>
        </w:tc>
        <w:tc>
          <w:tcPr>
            <w:tcW w:w="5478" w:type="dxa"/>
            <w:tcBorders>
              <w:top w:val="single" w:sz="4" w:space="0" w:color="000000"/>
              <w:left w:val="single" w:sz="4" w:space="0" w:color="000000"/>
              <w:bottom w:val="single" w:sz="4" w:space="0" w:color="000000"/>
              <w:right w:val="single" w:sz="4" w:space="0" w:color="000000"/>
            </w:tcBorders>
          </w:tcPr>
          <w:p w14:paraId="529946C8" w14:textId="35A98D66" w:rsidR="00916881" w:rsidRDefault="00916881" w:rsidP="003D3CD2">
            <w:pPr>
              <w:pStyle w:val="TableBody"/>
            </w:pPr>
            <w:r>
              <w:t xml:space="preserve">The user can choose either </w:t>
            </w:r>
            <w:r>
              <w:rPr>
                <w:b/>
              </w:rPr>
              <w:t>Incremental</w:t>
            </w:r>
            <w:r>
              <w:t xml:space="preserve"> or </w:t>
            </w:r>
            <w:r>
              <w:rPr>
                <w:b/>
              </w:rPr>
              <w:t>ID inclusive</w:t>
            </w:r>
            <w:r>
              <w:t xml:space="preserve"> as the form of reference number when orders are accepted/</w:t>
            </w:r>
            <w:r w:rsidR="00B50515">
              <w:t>created/</w:t>
            </w:r>
            <w:r>
              <w:t xml:space="preserve">edited. </w:t>
            </w:r>
          </w:p>
          <w:p w14:paraId="5D3D35EE" w14:textId="44A262A3" w:rsidR="00916881" w:rsidRDefault="00916881" w:rsidP="003D3CD2">
            <w:pPr>
              <w:pStyle w:val="TableBody"/>
            </w:pPr>
            <w:r>
              <w:rPr>
                <w:b/>
              </w:rPr>
              <w:t xml:space="preserve">Incremental Reference Number </w:t>
            </w:r>
            <w:r>
              <w:t xml:space="preserve">will be a 6-digit date (yymmdd) followed by a </w:t>
            </w:r>
            <w:r w:rsidR="00B50515">
              <w:t>10-</w:t>
            </w:r>
            <w:r>
              <w:t>digit number randomly generated for each order.</w:t>
            </w:r>
          </w:p>
          <w:p w14:paraId="104ACC0C" w14:textId="77777777" w:rsidR="00916881" w:rsidRDefault="00916881" w:rsidP="003D3CD2">
            <w:pPr>
              <w:pStyle w:val="TableBody"/>
            </w:pPr>
            <w:r>
              <w:rPr>
                <w:b/>
              </w:rPr>
              <w:t>ID Inclusive Reference Number</w:t>
            </w:r>
            <w:r>
              <w:t xml:space="preserve"> will consist of  13 random digits + cashpoint ID </w:t>
            </w:r>
          </w:p>
        </w:tc>
      </w:tr>
      <w:tr w:rsidR="00916881" w14:paraId="25BE4A8A" w14:textId="77777777" w:rsidTr="0009567D">
        <w:trPr>
          <w:cantSplit/>
        </w:trPr>
        <w:tc>
          <w:tcPr>
            <w:tcW w:w="2592" w:type="dxa"/>
            <w:tcBorders>
              <w:top w:val="single" w:sz="4" w:space="0" w:color="000000"/>
              <w:left w:val="single" w:sz="4" w:space="0" w:color="000000"/>
              <w:bottom w:val="single" w:sz="4" w:space="0" w:color="000000"/>
            </w:tcBorders>
          </w:tcPr>
          <w:p w14:paraId="4E67897D" w14:textId="77777777" w:rsidR="00916881" w:rsidRPr="003D3CD2" w:rsidRDefault="00916881" w:rsidP="003D3CD2">
            <w:pPr>
              <w:pStyle w:val="TableBody"/>
              <w:rPr>
                <w:b/>
                <w:bCs/>
              </w:rPr>
            </w:pPr>
            <w:r w:rsidRPr="003D3CD2">
              <w:rPr>
                <w:b/>
                <w:bCs/>
              </w:rPr>
              <w:t>Create Vault Records</w:t>
            </w:r>
          </w:p>
        </w:tc>
        <w:tc>
          <w:tcPr>
            <w:tcW w:w="5478" w:type="dxa"/>
            <w:tcBorders>
              <w:top w:val="single" w:sz="4" w:space="0" w:color="000000"/>
              <w:left w:val="single" w:sz="4" w:space="0" w:color="000000"/>
              <w:bottom w:val="single" w:sz="4" w:space="0" w:color="000000"/>
              <w:right w:val="single" w:sz="4" w:space="0" w:color="000000"/>
            </w:tcBorders>
          </w:tcPr>
          <w:p w14:paraId="7512705A" w14:textId="24AEE63A" w:rsidR="00916881" w:rsidRDefault="00916881" w:rsidP="003D3CD2">
            <w:pPr>
              <w:pStyle w:val="TableBody"/>
            </w:pPr>
            <w:r>
              <w:t>This option is only for clients using OptiVault integrated with OptiCash.</w:t>
            </w:r>
          </w:p>
          <w:p w14:paraId="5F6D14C5" w14:textId="64C2FED5" w:rsidR="00916881" w:rsidRDefault="00916881" w:rsidP="003D3CD2">
            <w:pPr>
              <w:pStyle w:val="TableBody"/>
            </w:pPr>
            <w:r>
              <w:t>When Create Vault Records is set to ‘</w:t>
            </w:r>
            <w:r w:rsidRPr="003D6A6A">
              <w:rPr>
                <w:b/>
                <w:bCs/>
                <w:rPrChange w:id="1818" w:author="Robbie Moses" w:date="2023-03-03T01:23:00Z">
                  <w:rPr/>
                </w:rPrChange>
              </w:rPr>
              <w:t>Yes’</w:t>
            </w:r>
            <w:r>
              <w:t xml:space="preserve">, during </w:t>
            </w:r>
            <w:r w:rsidR="00B50515">
              <w:t xml:space="preserve">the </w:t>
            </w:r>
            <w:r>
              <w:t xml:space="preserve">recommendation process, OptiCash will generate vault records into a separate OptiCash table. These records will then be used for </w:t>
            </w:r>
            <w:r w:rsidR="00B50515">
              <w:t>first-</w:t>
            </w:r>
            <w:r>
              <w:t xml:space="preserve">level aggregation in OptiVault. This process will create vault aggregation records for the duration of the horizon. </w:t>
            </w:r>
          </w:p>
          <w:p w14:paraId="76C2AEF1" w14:textId="27B72153" w:rsidR="00916881" w:rsidRDefault="00916881" w:rsidP="003D3CD2">
            <w:pPr>
              <w:pStyle w:val="TableBody"/>
            </w:pPr>
            <w:r>
              <w:t xml:space="preserve">Please refer to </w:t>
            </w:r>
            <w:r w:rsidR="00B50515">
              <w:t xml:space="preserve">the </w:t>
            </w:r>
            <w:r>
              <w:t xml:space="preserve">OptiVault user guide for more information on the </w:t>
            </w:r>
            <w:r w:rsidR="00B50515">
              <w:t>first-</w:t>
            </w:r>
            <w:r>
              <w:t xml:space="preserve">level aggregation for OptiVault. </w:t>
            </w:r>
          </w:p>
        </w:tc>
      </w:tr>
      <w:tr w:rsidR="00916881" w14:paraId="391D1530" w14:textId="77777777" w:rsidTr="0009567D">
        <w:trPr>
          <w:cantSplit/>
        </w:trPr>
        <w:tc>
          <w:tcPr>
            <w:tcW w:w="2592" w:type="dxa"/>
            <w:tcBorders>
              <w:top w:val="single" w:sz="4" w:space="0" w:color="000000"/>
              <w:left w:val="single" w:sz="4" w:space="0" w:color="000000"/>
              <w:bottom w:val="single" w:sz="4" w:space="0" w:color="000000"/>
            </w:tcBorders>
          </w:tcPr>
          <w:p w14:paraId="103E54B2" w14:textId="77777777" w:rsidR="00916881" w:rsidRPr="003D3CD2" w:rsidRDefault="00916881" w:rsidP="003D3CD2">
            <w:pPr>
              <w:pStyle w:val="TableBody"/>
              <w:rPr>
                <w:b/>
                <w:bCs/>
              </w:rPr>
            </w:pPr>
            <w:r w:rsidRPr="003D3CD2">
              <w:rPr>
                <w:b/>
                <w:bCs/>
              </w:rPr>
              <w:lastRenderedPageBreak/>
              <w:t>Target Balance</w:t>
            </w:r>
          </w:p>
        </w:tc>
        <w:tc>
          <w:tcPr>
            <w:tcW w:w="5478" w:type="dxa"/>
            <w:tcBorders>
              <w:top w:val="single" w:sz="4" w:space="0" w:color="000000"/>
              <w:left w:val="single" w:sz="4" w:space="0" w:color="000000"/>
              <w:bottom w:val="single" w:sz="4" w:space="0" w:color="000000"/>
              <w:right w:val="single" w:sz="4" w:space="0" w:color="000000"/>
            </w:tcBorders>
          </w:tcPr>
          <w:p w14:paraId="4243EBDC" w14:textId="37862EDE" w:rsidR="00916881" w:rsidRDefault="00916881" w:rsidP="003D3CD2">
            <w:pPr>
              <w:pStyle w:val="TableBody"/>
            </w:pPr>
            <w:r>
              <w:t>When Target Balances is set to ‘</w:t>
            </w:r>
            <w:r w:rsidRPr="00A21344">
              <w:rPr>
                <w:b/>
                <w:bCs/>
                <w:rPrChange w:id="1819" w:author="Robbie Moses" w:date="2023-03-03T01:24:00Z">
                  <w:rPr/>
                </w:rPrChange>
              </w:rPr>
              <w:t>Yes’</w:t>
            </w:r>
            <w:r>
              <w:t xml:space="preserve">, OptiCash will generate a target balance for branches during </w:t>
            </w:r>
            <w:r w:rsidR="00B50515">
              <w:t xml:space="preserve">the </w:t>
            </w:r>
            <w:r>
              <w:t xml:space="preserve">recommendation process instead of a recommended action. Bank personnel would then be expected to order delivery/return to meet the recommended target balance. </w:t>
            </w:r>
          </w:p>
          <w:p w14:paraId="42BC1D6E" w14:textId="31C0B997" w:rsidR="00916881" w:rsidRDefault="00916881" w:rsidP="003D3CD2">
            <w:pPr>
              <w:pStyle w:val="TableBody"/>
            </w:pPr>
            <w:r>
              <w:t xml:space="preserve">Target balances may not </w:t>
            </w:r>
            <w:r w:rsidR="00B50515">
              <w:t>apply</w:t>
            </w:r>
            <w:r>
              <w:t xml:space="preserve"> to all customer environments. </w:t>
            </w:r>
          </w:p>
          <w:p w14:paraId="45C1DBE1" w14:textId="77777777" w:rsidR="00916881" w:rsidRDefault="00916881" w:rsidP="003D3CD2">
            <w:pPr>
              <w:pStyle w:val="TableBody"/>
            </w:pPr>
            <w:r>
              <w:t>For more information on target balance, refer to the section on Target Balances.</w:t>
            </w:r>
          </w:p>
        </w:tc>
      </w:tr>
      <w:tr w:rsidR="008841CA" w14:paraId="09DEDFAD" w14:textId="77777777" w:rsidTr="0009567D">
        <w:trPr>
          <w:cantSplit/>
        </w:trPr>
        <w:tc>
          <w:tcPr>
            <w:tcW w:w="2592" w:type="dxa"/>
            <w:tcBorders>
              <w:top w:val="single" w:sz="4" w:space="0" w:color="000000"/>
              <w:left w:val="single" w:sz="4" w:space="0" w:color="000000"/>
              <w:bottom w:val="single" w:sz="4" w:space="0" w:color="000000"/>
            </w:tcBorders>
          </w:tcPr>
          <w:p w14:paraId="2BC2B319" w14:textId="77777777" w:rsidR="008841CA" w:rsidRPr="003D3CD2" w:rsidRDefault="008841CA" w:rsidP="003D3CD2">
            <w:pPr>
              <w:pStyle w:val="TableBody"/>
              <w:rPr>
                <w:rFonts w:cs="Arial"/>
                <w:b/>
                <w:bCs/>
                <w:sz w:val="16"/>
                <w:lang w:bidi="en-US"/>
              </w:rPr>
            </w:pPr>
            <w:r w:rsidRPr="003D3CD2">
              <w:rPr>
                <w:rFonts w:cs="Arial"/>
                <w:b/>
                <w:bCs/>
                <w:sz w:val="16"/>
                <w:lang w:bidi="en-US"/>
              </w:rPr>
              <w:t>Date type to be used in sender horizon for branch transfers</w:t>
            </w:r>
          </w:p>
        </w:tc>
        <w:tc>
          <w:tcPr>
            <w:tcW w:w="5478" w:type="dxa"/>
            <w:tcBorders>
              <w:top w:val="single" w:sz="4" w:space="0" w:color="000000"/>
              <w:left w:val="single" w:sz="4" w:space="0" w:color="000000"/>
              <w:bottom w:val="single" w:sz="4" w:space="0" w:color="000000"/>
              <w:right w:val="single" w:sz="4" w:space="0" w:color="000000"/>
            </w:tcBorders>
          </w:tcPr>
          <w:p w14:paraId="675D85B2" w14:textId="36889254" w:rsidR="008841CA" w:rsidRPr="003E6B4F" w:rsidRDefault="003E6B4F" w:rsidP="003D3CD2">
            <w:pPr>
              <w:pStyle w:val="TableBody"/>
            </w:pPr>
            <w:r>
              <w:t xml:space="preserve">The </w:t>
            </w:r>
            <w:r w:rsidRPr="003E6B4F">
              <w:t>options “</w:t>
            </w:r>
            <w:r w:rsidRPr="00A21344">
              <w:rPr>
                <w:b/>
                <w:bCs/>
                <w:rPrChange w:id="1820" w:author="Robbie Moses" w:date="2023-03-03T01:24:00Z">
                  <w:rPr/>
                </w:rPrChange>
              </w:rPr>
              <w:t xml:space="preserve">Order Date” </w:t>
            </w:r>
            <w:r w:rsidRPr="00B66B5C">
              <w:t>and</w:t>
            </w:r>
            <w:r w:rsidRPr="00A21344">
              <w:rPr>
                <w:b/>
                <w:bCs/>
                <w:rPrChange w:id="1821" w:author="Robbie Moses" w:date="2023-03-03T01:24:00Z">
                  <w:rPr/>
                </w:rPrChange>
              </w:rPr>
              <w:t xml:space="preserve"> “Due Date</w:t>
            </w:r>
            <w:r w:rsidRPr="003E6B4F">
              <w:t>”</w:t>
            </w:r>
            <w:r>
              <w:t xml:space="preserve"> are used w</w:t>
            </w:r>
            <w:r w:rsidRPr="003E6B4F">
              <w:t xml:space="preserve">hen </w:t>
            </w:r>
            <w:r>
              <w:t xml:space="preserve">users </w:t>
            </w:r>
            <w:r w:rsidRPr="003E6B4F">
              <w:t>have a B</w:t>
            </w:r>
            <w:r>
              <w:t xml:space="preserve">ranch-to-Branch Transfer order.  </w:t>
            </w:r>
            <w:r w:rsidRPr="003E6B4F">
              <w:t xml:space="preserve">OptiCash will show it arriving at the destination on the Due </w:t>
            </w:r>
            <w:r w:rsidR="003D3CD2" w:rsidRPr="003E6B4F">
              <w:t>Date and</w:t>
            </w:r>
            <w:r w:rsidRPr="003E6B4F">
              <w:t xml:space="preserve"> leaving the sender branch on the date chosen here. Due Date means it leaves the sender on </w:t>
            </w:r>
            <w:r w:rsidR="00B50515">
              <w:t xml:space="preserve">the </w:t>
            </w:r>
            <w:r w:rsidRPr="003E6B4F">
              <w:t xml:space="preserve">same day it will arrive at </w:t>
            </w:r>
            <w:r w:rsidR="00B50515">
              <w:t xml:space="preserve">the </w:t>
            </w:r>
            <w:r w:rsidRPr="003E6B4F">
              <w:t xml:space="preserve">destination, </w:t>
            </w:r>
            <w:r w:rsidR="00B50515">
              <w:t xml:space="preserve">and </w:t>
            </w:r>
            <w:r w:rsidRPr="003E6B4F">
              <w:t xml:space="preserve">Order Date means it will leave </w:t>
            </w:r>
            <w:r w:rsidR="00B50515">
              <w:t xml:space="preserve">the </w:t>
            </w:r>
            <w:r w:rsidRPr="003E6B4F">
              <w:t xml:space="preserve">sender on </w:t>
            </w:r>
            <w:r w:rsidR="00B50515">
              <w:t xml:space="preserve">the </w:t>
            </w:r>
            <w:r w:rsidRPr="003E6B4F">
              <w:t xml:space="preserve">date when the order is placed into </w:t>
            </w:r>
            <w:r w:rsidR="00B50515">
              <w:t xml:space="preserve">the </w:t>
            </w:r>
            <w:r w:rsidRPr="003E6B4F">
              <w:t>system.</w:t>
            </w:r>
          </w:p>
        </w:tc>
      </w:tr>
    </w:tbl>
    <w:p w14:paraId="46379370" w14:textId="306271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0025077" w14:textId="77777777" w:rsidR="003D3CD2" w:rsidRDefault="003D3CD2" w:rsidP="00C576DF">
      <w:pPr>
        <w:pStyle w:val="BodyText"/>
      </w:pPr>
      <w:bookmarkStart w:id="1822" w:name="_Ref221705884"/>
      <w:bookmarkStart w:id="1823" w:name="_Ref221707086"/>
      <w:bookmarkStart w:id="1824" w:name="_Ref236110302"/>
    </w:p>
    <w:p w14:paraId="5D20143D" w14:textId="6B4C0FAD" w:rsidR="00916881" w:rsidRDefault="00916881" w:rsidP="0061132E">
      <w:pPr>
        <w:pStyle w:val="Heading3"/>
      </w:pPr>
      <w:bookmarkStart w:id="1825" w:name="_Toc128718650"/>
      <w:r>
        <w:t>Processing</w:t>
      </w:r>
      <w:r>
        <w:rPr>
          <w:rFonts w:ascii="Wingdings" w:hAnsi="Wingdings"/>
        </w:rPr>
        <w:t></w:t>
      </w:r>
      <w:r>
        <w:t>Recommendations</w:t>
      </w:r>
      <w:r>
        <w:rPr>
          <w:rFonts w:ascii="Wingdings" w:hAnsi="Wingdings"/>
        </w:rPr>
        <w:t></w:t>
      </w:r>
      <w:r>
        <w:t>Recommendation Output</w:t>
      </w:r>
      <w:bookmarkEnd w:id="1822"/>
      <w:bookmarkEnd w:id="1823"/>
      <w:bookmarkEnd w:id="1824"/>
      <w:bookmarkEnd w:id="1825"/>
    </w:p>
    <w:p w14:paraId="32B55F39" w14:textId="18A02D46" w:rsidR="00916881" w:rsidRDefault="00916881" w:rsidP="003D3CD2">
      <w:pPr>
        <w:pStyle w:val="BodyText"/>
      </w:pPr>
      <w:r>
        <w:t xml:space="preserve">In some circumstances, it is necessary to create a Recommendation Output Report. The Output is normally created by a process that is run automatically, but the OptiCash user </w:t>
      </w:r>
      <w:r w:rsidR="006E08B8">
        <w:t>can</w:t>
      </w:r>
      <w:r>
        <w:t xml:space="preserve"> run this manually from the Recommendation Output Tab.</w:t>
      </w:r>
    </w:p>
    <w:p w14:paraId="7312D93B" w14:textId="2DF658A7" w:rsidR="00916881" w:rsidRDefault="00916881" w:rsidP="00F63174">
      <w:pPr>
        <w:pStyle w:val="Caption"/>
        <w:spacing w:before="0" w:after="120"/>
        <w:ind w:left="187" w:hanging="187"/>
        <w:outlineLvl w:val="0"/>
      </w:pPr>
      <w:bookmarkStart w:id="1826" w:name="_Toc128632402"/>
      <w:r>
        <w:t xml:space="preserve">Figure </w:t>
      </w:r>
      <w:ins w:id="1827" w:author="Robbie Moses" w:date="2023-03-02T06:45:00Z">
        <w:r w:rsidR="00624EA3">
          <w:fldChar w:fldCharType="begin"/>
        </w:r>
        <w:r w:rsidR="00624EA3">
          <w:instrText xml:space="preserve"> SEQ Figure \* ARABIC </w:instrText>
        </w:r>
      </w:ins>
      <w:r w:rsidR="00624EA3">
        <w:fldChar w:fldCharType="separate"/>
      </w:r>
      <w:ins w:id="1828" w:author="Robbie Moses" w:date="2023-03-02T06:45:00Z">
        <w:r w:rsidR="00624EA3">
          <w:rPr>
            <w:noProof/>
          </w:rPr>
          <w:t>83</w:t>
        </w:r>
        <w:r w:rsidR="00624EA3">
          <w:fldChar w:fldCharType="end"/>
        </w:r>
      </w:ins>
      <w:ins w:id="1829" w:author="Moses, Robbie" w:date="2023-02-22T02:39:00Z">
        <w:del w:id="1830" w:author="Robbie Moses" w:date="2023-03-02T06:45:00Z">
          <w:r w:rsidR="003B5D4F" w:rsidDel="00624EA3">
            <w:fldChar w:fldCharType="begin"/>
          </w:r>
          <w:r w:rsidR="003B5D4F" w:rsidDel="00624EA3">
            <w:delInstrText xml:space="preserve"> SEQ Figure \* ARABIC </w:delInstrText>
          </w:r>
        </w:del>
      </w:ins>
      <w:del w:id="1831" w:author="Robbie Moses" w:date="2023-03-02T06:45:00Z">
        <w:r w:rsidR="003B5D4F" w:rsidDel="00624EA3">
          <w:fldChar w:fldCharType="separate"/>
        </w:r>
      </w:del>
      <w:ins w:id="1832" w:author="Moses, Robbie" w:date="2023-02-22T02:39:00Z">
        <w:del w:id="1833" w:author="Robbie Moses" w:date="2023-03-02T06:45:00Z">
          <w:r w:rsidR="003B5D4F" w:rsidDel="00624EA3">
            <w:rPr>
              <w:noProof/>
            </w:rPr>
            <w:delText>82</w:delText>
          </w:r>
          <w:r w:rsidR="003B5D4F" w:rsidDel="00624EA3">
            <w:fldChar w:fldCharType="end"/>
          </w:r>
        </w:del>
      </w:ins>
      <w:del w:id="1834"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82</w:delText>
        </w:r>
        <w:r w:rsidRPr="62692672" w:rsidDel="003B5D4F">
          <w:rPr>
            <w:noProof/>
          </w:rPr>
          <w:fldChar w:fldCharType="end"/>
        </w:r>
      </w:del>
      <w:r>
        <w:t>: Recommendation Output Page</w:t>
      </w:r>
      <w:bookmarkEnd w:id="1826"/>
    </w:p>
    <w:p w14:paraId="3524B03C" w14:textId="3015BE05" w:rsidR="00916881" w:rsidRDefault="6B1AFC4F" w:rsidP="00C576DF">
      <w:pPr>
        <w:pStyle w:val="BodyText"/>
      </w:pPr>
      <w:r>
        <w:rPr>
          <w:noProof/>
        </w:rPr>
        <w:drawing>
          <wp:inline distT="0" distB="0" distL="0" distR="0" wp14:anchorId="41914A46" wp14:editId="4A1B66B1">
            <wp:extent cx="4572000" cy="1866900"/>
            <wp:effectExtent l="76200" t="76200" r="133350" b="133350"/>
            <wp:docPr id="841278269" name="Picture 84127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572000"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E82A7A" w14:textId="5C96451C" w:rsidR="00916881" w:rsidRDefault="00916881" w:rsidP="00F63174">
      <w:pPr>
        <w:pStyle w:val="Caption"/>
        <w:spacing w:before="0" w:after="120"/>
        <w:ind w:left="187" w:hanging="187"/>
        <w:outlineLvl w:val="0"/>
      </w:pPr>
      <w:bookmarkStart w:id="1835" w:name="_Toc128631021"/>
      <w:r>
        <w:lastRenderedPageBreak/>
        <w:t xml:space="preserve">Table </w:t>
      </w:r>
      <w:r w:rsidR="00027408">
        <w:fldChar w:fldCharType="begin"/>
      </w:r>
      <w:r>
        <w:instrText xml:space="preserve"> SEQ "Table" \*Arabic </w:instrText>
      </w:r>
      <w:r w:rsidR="00027408">
        <w:fldChar w:fldCharType="separate"/>
      </w:r>
      <w:r w:rsidR="00D57607">
        <w:rPr>
          <w:noProof/>
        </w:rPr>
        <w:t>67</w:t>
      </w:r>
      <w:r w:rsidR="00027408">
        <w:rPr>
          <w:noProof/>
        </w:rPr>
        <w:fldChar w:fldCharType="end"/>
      </w:r>
      <w:r>
        <w:t>: Recommendation Output Description</w:t>
      </w:r>
      <w:bookmarkEnd w:id="183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2AEDEC9" w14:textId="77777777" w:rsidTr="00285616">
        <w:trPr>
          <w:cantSplit/>
          <w:tblHeader/>
        </w:trPr>
        <w:tc>
          <w:tcPr>
            <w:tcW w:w="2592" w:type="dxa"/>
            <w:tcBorders>
              <w:top w:val="single" w:sz="4" w:space="0" w:color="000000"/>
              <w:left w:val="single" w:sz="4" w:space="0" w:color="000000"/>
              <w:bottom w:val="single" w:sz="4" w:space="0" w:color="000000"/>
            </w:tcBorders>
            <w:shd w:val="clear" w:color="auto" w:fill="60C03A"/>
          </w:tcPr>
          <w:p w14:paraId="01B26669" w14:textId="77777777" w:rsidR="00916881" w:rsidRDefault="00916881" w:rsidP="00E51076">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40F86B0" w14:textId="77777777" w:rsidR="00916881" w:rsidRDefault="00916881" w:rsidP="00E51076">
            <w:pPr>
              <w:pStyle w:val="TableHeading"/>
            </w:pPr>
            <w:r>
              <w:t>Description</w:t>
            </w:r>
          </w:p>
        </w:tc>
      </w:tr>
      <w:tr w:rsidR="00916881" w14:paraId="5DDFD322" w14:textId="77777777" w:rsidTr="0009567D">
        <w:trPr>
          <w:cantSplit/>
        </w:trPr>
        <w:tc>
          <w:tcPr>
            <w:tcW w:w="2592" w:type="dxa"/>
            <w:tcBorders>
              <w:top w:val="single" w:sz="4" w:space="0" w:color="000000"/>
              <w:left w:val="single" w:sz="4" w:space="0" w:color="000000"/>
              <w:bottom w:val="single" w:sz="4" w:space="0" w:color="000000"/>
            </w:tcBorders>
          </w:tcPr>
          <w:p w14:paraId="19A5B57D" w14:textId="77777777" w:rsidR="00916881" w:rsidRPr="00E51076" w:rsidRDefault="00916881" w:rsidP="00E51076">
            <w:pPr>
              <w:pStyle w:val="TableBody"/>
              <w:rPr>
                <w:b/>
                <w:bCs/>
              </w:rPr>
            </w:pPr>
            <w:r w:rsidRPr="00E51076">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0530488B" w14:textId="73EE908D" w:rsidR="00916881" w:rsidRDefault="00916881" w:rsidP="00E51076">
            <w:pPr>
              <w:pStyle w:val="TableBody"/>
            </w:pPr>
            <w:r>
              <w:t xml:space="preserve">Select </w:t>
            </w:r>
            <w:r w:rsidR="006E08B8">
              <w:t xml:space="preserve">the </w:t>
            </w:r>
            <w:r>
              <w:t xml:space="preserve">Recommendation Settings ID of the recommendation process for which the output file will be created. </w:t>
            </w:r>
          </w:p>
          <w:p w14:paraId="285B9E97" w14:textId="222C607E" w:rsidR="00916881" w:rsidRDefault="00916881" w:rsidP="00E51076">
            <w:pPr>
              <w:pStyle w:val="TableBody"/>
            </w:pPr>
            <w:r>
              <w:t xml:space="preserve">Recommendation Settings IDs are defined under </w:t>
            </w:r>
            <w:r w:rsidR="006E08B8">
              <w:t xml:space="preserve">the </w:t>
            </w:r>
            <w:r w:rsidRPr="003B5D4F">
              <w:rPr>
                <w:i/>
                <w:iCs/>
                <w:rPrChange w:id="1836" w:author="Moses, Robbie" w:date="2023-02-22T01:54:00Z">
                  <w:rPr/>
                </w:rPrChange>
              </w:rPr>
              <w:t xml:space="preserve">Processing </w:t>
            </w:r>
            <w:r w:rsidRPr="003B5D4F">
              <w:rPr>
                <w:rFonts w:ascii="Wingdings" w:hAnsi="Wingdings"/>
                <w:i/>
                <w:iCs/>
                <w:rPrChange w:id="1837" w:author="Moses, Robbie" w:date="2023-02-22T01:54:00Z">
                  <w:rPr>
                    <w:rFonts w:ascii="Wingdings" w:hAnsi="Wingdings"/>
                  </w:rPr>
                </w:rPrChange>
              </w:rPr>
              <w:t></w:t>
            </w:r>
            <w:r w:rsidRPr="003B5D4F">
              <w:rPr>
                <w:i/>
                <w:iCs/>
                <w:rPrChange w:id="1838" w:author="Moses, Robbie" w:date="2023-02-22T01:54:00Z">
                  <w:rPr/>
                </w:rPrChange>
              </w:rPr>
              <w:t xml:space="preserve"> Recommendations </w:t>
            </w:r>
            <w:r w:rsidRPr="003B5D4F">
              <w:rPr>
                <w:rFonts w:ascii="Wingdings" w:hAnsi="Wingdings"/>
                <w:i/>
                <w:iCs/>
                <w:rPrChange w:id="1839" w:author="Moses, Robbie" w:date="2023-02-22T01:54:00Z">
                  <w:rPr>
                    <w:rFonts w:ascii="Wingdings" w:hAnsi="Wingdings"/>
                  </w:rPr>
                </w:rPrChange>
              </w:rPr>
              <w:t></w:t>
            </w:r>
            <w:r w:rsidRPr="003B5D4F">
              <w:rPr>
                <w:i/>
                <w:iCs/>
                <w:rPrChange w:id="1840" w:author="Moses, Robbie" w:date="2023-02-22T01:54:00Z">
                  <w:rPr/>
                </w:rPrChange>
              </w:rPr>
              <w:t xml:space="preserve"> Settings tab</w:t>
            </w:r>
            <w:r>
              <w:t xml:space="preserve">.   </w:t>
            </w:r>
          </w:p>
        </w:tc>
      </w:tr>
      <w:tr w:rsidR="00916881" w14:paraId="48D8FA60" w14:textId="77777777" w:rsidTr="0009567D">
        <w:trPr>
          <w:cantSplit/>
        </w:trPr>
        <w:tc>
          <w:tcPr>
            <w:tcW w:w="2592" w:type="dxa"/>
            <w:tcBorders>
              <w:top w:val="single" w:sz="4" w:space="0" w:color="000000"/>
              <w:left w:val="single" w:sz="4" w:space="0" w:color="000000"/>
              <w:bottom w:val="single" w:sz="4" w:space="0" w:color="000000"/>
            </w:tcBorders>
          </w:tcPr>
          <w:p w14:paraId="6EB395BE" w14:textId="77777777" w:rsidR="00916881" w:rsidRPr="00E51076" w:rsidRDefault="00916881" w:rsidP="00E51076">
            <w:pPr>
              <w:pStyle w:val="TableBody"/>
              <w:rPr>
                <w:b/>
                <w:bCs/>
              </w:rPr>
            </w:pPr>
            <w:r w:rsidRPr="00E51076">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7A84846B" w14:textId="77777777" w:rsidR="00916881" w:rsidRDefault="00916881" w:rsidP="00E51076">
            <w:pPr>
              <w:pStyle w:val="TableBody"/>
            </w:pPr>
            <w:r>
              <w:t>Select the format for the recommendation output file. The options available are Tab or Comma, indicating Tab or Comma Separated Values.</w:t>
            </w:r>
          </w:p>
        </w:tc>
      </w:tr>
      <w:tr w:rsidR="00916881" w14:paraId="3A552790" w14:textId="77777777" w:rsidTr="0009567D">
        <w:trPr>
          <w:cantSplit/>
        </w:trPr>
        <w:tc>
          <w:tcPr>
            <w:tcW w:w="2592" w:type="dxa"/>
            <w:tcBorders>
              <w:top w:val="single" w:sz="4" w:space="0" w:color="000000"/>
              <w:left w:val="single" w:sz="4" w:space="0" w:color="000000"/>
              <w:bottom w:val="single" w:sz="4" w:space="0" w:color="000000"/>
            </w:tcBorders>
          </w:tcPr>
          <w:p w14:paraId="470A184E" w14:textId="77777777" w:rsidR="00916881" w:rsidRPr="00E51076" w:rsidRDefault="00916881" w:rsidP="00E51076">
            <w:pPr>
              <w:pStyle w:val="TableBody"/>
              <w:rPr>
                <w:b/>
                <w:bCs/>
              </w:rPr>
            </w:pPr>
            <w:r w:rsidRPr="00E51076">
              <w:rPr>
                <w:b/>
                <w:bCs/>
              </w:rPr>
              <w:t>Save Recommendation to File</w:t>
            </w:r>
          </w:p>
        </w:tc>
        <w:tc>
          <w:tcPr>
            <w:tcW w:w="5478" w:type="dxa"/>
            <w:tcBorders>
              <w:top w:val="single" w:sz="4" w:space="0" w:color="000000"/>
              <w:left w:val="single" w:sz="4" w:space="0" w:color="000000"/>
              <w:bottom w:val="single" w:sz="4" w:space="0" w:color="000000"/>
              <w:right w:val="single" w:sz="4" w:space="0" w:color="000000"/>
            </w:tcBorders>
          </w:tcPr>
          <w:p w14:paraId="69534399" w14:textId="77777777" w:rsidR="00916881" w:rsidRDefault="00916881" w:rsidP="00E51076">
            <w:pPr>
              <w:pStyle w:val="TableBody"/>
            </w:pPr>
            <w:r>
              <w:t xml:space="preserve">Provide the name for the recommendation output file to be generated by this process. </w:t>
            </w:r>
          </w:p>
        </w:tc>
      </w:tr>
      <w:tr w:rsidR="00916881" w14:paraId="2EFD6C86" w14:textId="77777777" w:rsidTr="0009567D">
        <w:trPr>
          <w:cantSplit/>
        </w:trPr>
        <w:tc>
          <w:tcPr>
            <w:tcW w:w="2592" w:type="dxa"/>
            <w:tcBorders>
              <w:top w:val="single" w:sz="4" w:space="0" w:color="000000"/>
              <w:left w:val="single" w:sz="4" w:space="0" w:color="000000"/>
              <w:bottom w:val="single" w:sz="4" w:space="0" w:color="000000"/>
            </w:tcBorders>
          </w:tcPr>
          <w:p w14:paraId="6FDB9720" w14:textId="77777777" w:rsidR="00916881" w:rsidRPr="00E51076" w:rsidRDefault="00916881" w:rsidP="00E51076">
            <w:pPr>
              <w:pStyle w:val="TableBody"/>
              <w:rPr>
                <w:b/>
                <w:bCs/>
              </w:rPr>
            </w:pPr>
            <w:r w:rsidRPr="00E51076">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5641A255" w14:textId="77777777" w:rsidR="00916881" w:rsidRDefault="00916881" w:rsidP="00E51076">
            <w:pPr>
              <w:pStyle w:val="TableBody"/>
            </w:pPr>
            <w:r>
              <w:t>Enter the email addresses of the people who should receive notification of the status of the recommendation output process and the generated output files when the process is completed.  Multiple addresses should be separated by commas.</w:t>
            </w:r>
            <w:r>
              <w:tab/>
              <w:t xml:space="preserve"> </w:t>
            </w:r>
          </w:p>
        </w:tc>
      </w:tr>
      <w:tr w:rsidR="00916881" w14:paraId="1026A3D8" w14:textId="77777777" w:rsidTr="0009567D">
        <w:trPr>
          <w:cantSplit/>
        </w:trPr>
        <w:tc>
          <w:tcPr>
            <w:tcW w:w="2592" w:type="dxa"/>
            <w:tcBorders>
              <w:top w:val="single" w:sz="4" w:space="0" w:color="000000"/>
              <w:left w:val="single" w:sz="4" w:space="0" w:color="000000"/>
              <w:bottom w:val="single" w:sz="4" w:space="0" w:color="000000"/>
            </w:tcBorders>
          </w:tcPr>
          <w:p w14:paraId="4B391BC2" w14:textId="77777777" w:rsidR="00916881" w:rsidRPr="00E51076" w:rsidRDefault="00916881" w:rsidP="00E51076">
            <w:pPr>
              <w:pStyle w:val="TableBody"/>
              <w:rPr>
                <w:b/>
                <w:bCs/>
              </w:rPr>
            </w:pPr>
            <w:r w:rsidRPr="00E51076">
              <w:rPr>
                <w:b/>
                <w:bCs/>
              </w:rPr>
              <w:t>Start Recommendation Output Button</w:t>
            </w:r>
          </w:p>
        </w:tc>
        <w:tc>
          <w:tcPr>
            <w:tcW w:w="5478" w:type="dxa"/>
            <w:tcBorders>
              <w:top w:val="single" w:sz="4" w:space="0" w:color="000000"/>
              <w:left w:val="single" w:sz="4" w:space="0" w:color="000000"/>
              <w:bottom w:val="single" w:sz="4" w:space="0" w:color="000000"/>
              <w:right w:val="single" w:sz="4" w:space="0" w:color="000000"/>
            </w:tcBorders>
          </w:tcPr>
          <w:p w14:paraId="6D4F54FF" w14:textId="77777777" w:rsidR="003B5D4F" w:rsidRDefault="00916881" w:rsidP="00E51076">
            <w:pPr>
              <w:pStyle w:val="TableBody"/>
              <w:rPr>
                <w:ins w:id="1841" w:author="Moses, Robbie" w:date="2023-02-22T01:54:00Z"/>
              </w:rPr>
            </w:pPr>
            <w:r>
              <w:t xml:space="preserve">Starts the process to output the Recommendations based on the selected Recommendation Settings ID. After this process has finished, the user should receive an email with the results of the Output Process if the system is set up to send emails and the </w:t>
            </w:r>
            <w:r w:rsidR="006E08B8">
              <w:t>user-</w:t>
            </w:r>
            <w:r>
              <w:t xml:space="preserve">specified his/her email address correctly when running the process. The output files will also be saved on the server for access by a </w:t>
            </w:r>
            <w:r w:rsidR="006E08B8">
              <w:t>third-</w:t>
            </w:r>
            <w:r>
              <w:t xml:space="preserve">party application or system administrator. </w:t>
            </w:r>
          </w:p>
          <w:p w14:paraId="68EABB77" w14:textId="645D6096" w:rsidR="00916881" w:rsidRDefault="00916881">
            <w:pPr>
              <w:pStyle w:val="TableNote"/>
              <w:pPrChange w:id="1842" w:author="Moses, Robbie" w:date="2023-02-22T01:54:00Z">
                <w:pPr>
                  <w:pStyle w:val="TableBody"/>
                </w:pPr>
              </w:pPrChange>
            </w:pPr>
            <w:r w:rsidRPr="003B5D4F">
              <w:rPr>
                <w:b/>
                <w:bCs/>
                <w:rPrChange w:id="1843" w:author="Moses, Robbie" w:date="2023-02-22T01:55:00Z">
                  <w:rPr/>
                </w:rPrChange>
              </w:rPr>
              <w:t>Note:</w:t>
            </w:r>
            <w:r>
              <w:t xml:space="preserve"> OptiCash users do not have access to these files from OptiCash. </w:t>
            </w:r>
          </w:p>
        </w:tc>
      </w:tr>
    </w:tbl>
    <w:p w14:paraId="35684041" w14:textId="45EBBBB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7B75CC96" w14:textId="38675AE9" w:rsidR="00916881" w:rsidRDefault="00916881" w:rsidP="00F63174">
      <w:pPr>
        <w:spacing w:after="120"/>
        <w:ind w:left="187" w:hanging="187"/>
        <w:outlineLvl w:val="0"/>
        <w:rPr>
          <w:caps/>
          <w:color w:val="622423"/>
          <w:sz w:val="24"/>
          <w:szCs w:val="24"/>
        </w:rPr>
      </w:pPr>
      <w:bookmarkStart w:id="1844" w:name="_Ref221520901"/>
    </w:p>
    <w:p w14:paraId="71368190" w14:textId="77777777" w:rsidR="00DD4B45" w:rsidRDefault="00DD4B45" w:rsidP="0061132E">
      <w:pPr>
        <w:pStyle w:val="Heading3"/>
      </w:pPr>
      <w:bookmarkStart w:id="1845" w:name="_Toc128718651"/>
      <w:r w:rsidRPr="00DD4B45">
        <w:t>Processing</w:t>
      </w:r>
      <w:r w:rsidRPr="00DD4B45">
        <w:rPr>
          <w:rFonts w:ascii="Wingdings" w:hAnsi="Wingdings"/>
        </w:rPr>
        <w:t></w:t>
      </w:r>
      <w:r w:rsidRPr="00DD4B45">
        <w:t>Recommendations</w:t>
      </w:r>
      <w:r w:rsidRPr="00DD4B45">
        <w:rPr>
          <w:rFonts w:ascii="Wingdings" w:hAnsi="Wingdings"/>
        </w:rPr>
        <w:t></w:t>
      </w:r>
      <w:r w:rsidRPr="00DD4B45">
        <w:t>Network Contraints Optimization</w:t>
      </w:r>
      <w:bookmarkEnd w:id="1845"/>
      <w:r w:rsidRPr="00DD4B45">
        <w:t xml:space="preserve"> </w:t>
      </w:r>
    </w:p>
    <w:p w14:paraId="531560E1" w14:textId="43C89D9E" w:rsidR="00DD4B45" w:rsidRDefault="00631A10" w:rsidP="00E51076">
      <w:pPr>
        <w:pStyle w:val="BodyText"/>
      </w:pPr>
      <w:r>
        <w:t xml:space="preserve">OptiCash produces network-level recommendations based upon not only the cashpoint needs but also the route restrictions defined in </w:t>
      </w:r>
      <w:r w:rsidRPr="00A21344">
        <w:rPr>
          <w:i/>
          <w:iCs/>
          <w:rPrChange w:id="1846" w:author="Robbie Moses" w:date="2023-03-03T01:24:00Z">
            <w:rPr/>
          </w:rPrChange>
        </w:rPr>
        <w:t>Network&gt;Carriers&gt;</w:t>
      </w:r>
      <w:r w:rsidR="002E54BC" w:rsidRPr="00A21344">
        <w:rPr>
          <w:i/>
          <w:iCs/>
          <w:rPrChange w:id="1847" w:author="Robbie Moses" w:date="2023-03-03T01:24:00Z">
            <w:rPr/>
          </w:rPrChange>
        </w:rPr>
        <w:t>Route Definitions</w:t>
      </w:r>
      <w:r w:rsidR="002E54BC">
        <w:t>.</w:t>
      </w:r>
      <w:r w:rsidR="0092372A">
        <w:t xml:space="preserve">  OptiCash will produce network recommendations based on cashpoint-to-route associations and the assigned restrictions based on </w:t>
      </w:r>
      <w:r w:rsidR="00C45E6A">
        <w:t xml:space="preserve">the </w:t>
      </w:r>
      <w:r w:rsidR="0092372A">
        <w:t>amount per truck and other settings.</w:t>
      </w:r>
    </w:p>
    <w:p w14:paraId="76328368" w14:textId="18FA3796" w:rsidR="0092372A" w:rsidRDefault="0092372A" w:rsidP="00F63174">
      <w:pPr>
        <w:pStyle w:val="Caption"/>
        <w:spacing w:before="0" w:after="120"/>
        <w:ind w:left="187" w:hanging="187"/>
        <w:outlineLvl w:val="0"/>
      </w:pPr>
      <w:bookmarkStart w:id="1848" w:name="_Toc128632403"/>
      <w:r>
        <w:lastRenderedPageBreak/>
        <w:t xml:space="preserve">Figure </w:t>
      </w:r>
      <w:ins w:id="1849" w:author="Robbie Moses" w:date="2023-03-02T06:45:00Z">
        <w:r w:rsidR="00624EA3">
          <w:fldChar w:fldCharType="begin"/>
        </w:r>
        <w:r w:rsidR="00624EA3">
          <w:instrText xml:space="preserve"> SEQ Figure \* ARABIC </w:instrText>
        </w:r>
      </w:ins>
      <w:r w:rsidR="00624EA3">
        <w:fldChar w:fldCharType="separate"/>
      </w:r>
      <w:ins w:id="1850" w:author="Robbie Moses" w:date="2023-03-02T06:45:00Z">
        <w:r w:rsidR="00624EA3">
          <w:rPr>
            <w:noProof/>
          </w:rPr>
          <w:t>84</w:t>
        </w:r>
        <w:r w:rsidR="00624EA3">
          <w:fldChar w:fldCharType="end"/>
        </w:r>
      </w:ins>
      <w:ins w:id="1851" w:author="Moses, Robbie" w:date="2023-02-22T02:39:00Z">
        <w:del w:id="1852" w:author="Robbie Moses" w:date="2023-03-02T06:45:00Z">
          <w:r w:rsidR="003B5D4F" w:rsidDel="00624EA3">
            <w:fldChar w:fldCharType="begin"/>
          </w:r>
          <w:r w:rsidR="003B5D4F" w:rsidDel="00624EA3">
            <w:delInstrText xml:space="preserve"> SEQ Figure \* ARABIC </w:delInstrText>
          </w:r>
        </w:del>
      </w:ins>
      <w:del w:id="1853" w:author="Robbie Moses" w:date="2023-03-02T06:45:00Z">
        <w:r w:rsidR="003B5D4F" w:rsidDel="00624EA3">
          <w:fldChar w:fldCharType="separate"/>
        </w:r>
      </w:del>
      <w:ins w:id="1854" w:author="Moses, Robbie" w:date="2023-02-22T02:39:00Z">
        <w:del w:id="1855" w:author="Robbie Moses" w:date="2023-03-02T06:45:00Z">
          <w:r w:rsidR="003B5D4F" w:rsidDel="00624EA3">
            <w:rPr>
              <w:noProof/>
            </w:rPr>
            <w:delText>83</w:delText>
          </w:r>
          <w:r w:rsidR="003B5D4F" w:rsidDel="00624EA3">
            <w:fldChar w:fldCharType="end"/>
          </w:r>
        </w:del>
      </w:ins>
      <w:del w:id="1856"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83</w:delText>
        </w:r>
        <w:r w:rsidRPr="62692672" w:rsidDel="003B5D4F">
          <w:rPr>
            <w:noProof/>
          </w:rPr>
          <w:fldChar w:fldCharType="end"/>
        </w:r>
      </w:del>
      <w:r>
        <w:t>: Network Optimization page</w:t>
      </w:r>
      <w:bookmarkEnd w:id="1848"/>
    </w:p>
    <w:p w14:paraId="0AE82DA9" w14:textId="4C7A3E3A" w:rsidR="0092372A" w:rsidRPr="00DD4B45" w:rsidRDefault="740E1618" w:rsidP="00C576DF">
      <w:pPr>
        <w:pStyle w:val="BodyText"/>
      </w:pPr>
      <w:r>
        <w:rPr>
          <w:noProof/>
        </w:rPr>
        <w:drawing>
          <wp:inline distT="0" distB="0" distL="0" distR="0" wp14:anchorId="51DA75D9" wp14:editId="0ACB9AB0">
            <wp:extent cx="4572000" cy="3171825"/>
            <wp:effectExtent l="76200" t="76200" r="133350" b="142875"/>
            <wp:docPr id="749011958" name="Picture 749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572000" cy="3171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2C700F" w14:textId="2DAF9F48" w:rsidR="0092372A" w:rsidRDefault="0092372A" w:rsidP="00F63174">
      <w:pPr>
        <w:pStyle w:val="Caption"/>
        <w:spacing w:before="0" w:after="120"/>
        <w:ind w:left="187" w:hanging="187"/>
        <w:outlineLvl w:val="0"/>
      </w:pPr>
      <w:bookmarkStart w:id="1857" w:name="_Toc128631022"/>
      <w:r>
        <w:t xml:space="preserve">Table </w:t>
      </w:r>
      <w:r w:rsidR="00027408">
        <w:fldChar w:fldCharType="begin"/>
      </w:r>
      <w:r>
        <w:instrText xml:space="preserve"> SEQ "Table" \*Arabic </w:instrText>
      </w:r>
      <w:r w:rsidR="00027408">
        <w:fldChar w:fldCharType="separate"/>
      </w:r>
      <w:r w:rsidR="00D57607">
        <w:rPr>
          <w:noProof/>
        </w:rPr>
        <w:t>68</w:t>
      </w:r>
      <w:r w:rsidR="00027408">
        <w:rPr>
          <w:noProof/>
        </w:rPr>
        <w:fldChar w:fldCharType="end"/>
      </w:r>
      <w:r>
        <w:t>: Network Contraints Optimization Field Definitions</w:t>
      </w:r>
      <w:bookmarkEnd w:id="185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2372A" w14:paraId="6B21FEC0" w14:textId="77777777" w:rsidTr="00F23318">
        <w:trPr>
          <w:cantSplit/>
          <w:tblHeader/>
        </w:trPr>
        <w:tc>
          <w:tcPr>
            <w:tcW w:w="2592" w:type="dxa"/>
            <w:tcBorders>
              <w:top w:val="single" w:sz="4" w:space="0" w:color="000000"/>
              <w:left w:val="single" w:sz="4" w:space="0" w:color="000000"/>
              <w:bottom w:val="double" w:sz="1" w:space="0" w:color="000000"/>
            </w:tcBorders>
            <w:shd w:val="clear" w:color="auto" w:fill="60C03A"/>
          </w:tcPr>
          <w:p w14:paraId="2BD3A3C0" w14:textId="77777777" w:rsidR="0092372A" w:rsidRDefault="0092372A" w:rsidP="00E51076">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13DCE58" w14:textId="77777777" w:rsidR="0092372A" w:rsidRDefault="0092372A" w:rsidP="00E51076">
            <w:pPr>
              <w:pStyle w:val="TableHeading"/>
            </w:pPr>
            <w:r>
              <w:t>Description</w:t>
            </w:r>
          </w:p>
        </w:tc>
      </w:tr>
      <w:tr w:rsidR="00A25B75" w14:paraId="626D9641" w14:textId="77777777" w:rsidTr="00F23318">
        <w:trPr>
          <w:cantSplit/>
        </w:trPr>
        <w:tc>
          <w:tcPr>
            <w:tcW w:w="2592" w:type="dxa"/>
            <w:tcBorders>
              <w:left w:val="single" w:sz="4" w:space="0" w:color="000000"/>
              <w:bottom w:val="single" w:sz="4" w:space="0" w:color="000000"/>
            </w:tcBorders>
          </w:tcPr>
          <w:p w14:paraId="12370476" w14:textId="77777777" w:rsidR="00A25B75" w:rsidRPr="00E51076" w:rsidRDefault="00A25B75" w:rsidP="00E51076">
            <w:pPr>
              <w:pStyle w:val="TableBody"/>
              <w:rPr>
                <w:b/>
                <w:bCs/>
              </w:rPr>
            </w:pPr>
            <w:r w:rsidRPr="00E51076">
              <w:rPr>
                <w:b/>
                <w:bCs/>
              </w:rPr>
              <w:t>OptiTransport Run Groups</w:t>
            </w:r>
          </w:p>
        </w:tc>
        <w:tc>
          <w:tcPr>
            <w:tcW w:w="5483" w:type="dxa"/>
            <w:tcBorders>
              <w:left w:val="single" w:sz="4" w:space="0" w:color="000000"/>
              <w:bottom w:val="single" w:sz="4" w:space="0" w:color="000000"/>
              <w:right w:val="single" w:sz="4" w:space="0" w:color="000000"/>
            </w:tcBorders>
          </w:tcPr>
          <w:p w14:paraId="63B2EE51" w14:textId="77777777" w:rsidR="00A25B75" w:rsidRDefault="00A25B75" w:rsidP="00E51076">
            <w:pPr>
              <w:pStyle w:val="TableBody"/>
            </w:pPr>
            <w:r>
              <w:t>Identifies grouping ID for the Routes to be run as a group for the Network level optimization</w:t>
            </w:r>
          </w:p>
        </w:tc>
      </w:tr>
      <w:tr w:rsidR="0092372A" w14:paraId="799FEA9E" w14:textId="77777777" w:rsidTr="00F23318">
        <w:trPr>
          <w:cantSplit/>
        </w:trPr>
        <w:tc>
          <w:tcPr>
            <w:tcW w:w="2592" w:type="dxa"/>
            <w:tcBorders>
              <w:left w:val="single" w:sz="4" w:space="0" w:color="000000"/>
              <w:bottom w:val="single" w:sz="4" w:space="0" w:color="000000"/>
            </w:tcBorders>
          </w:tcPr>
          <w:p w14:paraId="212A2CFB" w14:textId="77777777" w:rsidR="0092372A" w:rsidRPr="00E51076" w:rsidRDefault="001F75F8" w:rsidP="00E51076">
            <w:pPr>
              <w:pStyle w:val="TableBody"/>
              <w:rPr>
                <w:b/>
                <w:bCs/>
              </w:rPr>
            </w:pPr>
            <w:r w:rsidRPr="00E51076">
              <w:rPr>
                <w:b/>
                <w:bCs/>
              </w:rPr>
              <w:t>Create</w:t>
            </w:r>
            <w:r w:rsidRPr="00E51076">
              <w:rPr>
                <w:b/>
                <w:bCs/>
              </w:rPr>
              <w:tab/>
            </w:r>
          </w:p>
        </w:tc>
        <w:tc>
          <w:tcPr>
            <w:tcW w:w="5483" w:type="dxa"/>
            <w:tcBorders>
              <w:left w:val="single" w:sz="4" w:space="0" w:color="000000"/>
              <w:bottom w:val="single" w:sz="4" w:space="0" w:color="000000"/>
              <w:right w:val="single" w:sz="4" w:space="0" w:color="000000"/>
            </w:tcBorders>
          </w:tcPr>
          <w:p w14:paraId="6A0C6C34" w14:textId="77777777" w:rsidR="0092372A" w:rsidRDefault="0092372A" w:rsidP="00E51076">
            <w:pPr>
              <w:pStyle w:val="TableBody"/>
            </w:pPr>
            <w:r>
              <w:t>A</w:t>
            </w:r>
            <w:r w:rsidR="001F75F8">
              <w:t>llows the user to create a new Network Constraint Recommendation ID</w:t>
            </w:r>
            <w:r>
              <w:t>.</w:t>
            </w:r>
          </w:p>
        </w:tc>
      </w:tr>
      <w:tr w:rsidR="001F75F8" w14:paraId="4F5ED1C2" w14:textId="77777777" w:rsidTr="00F23318">
        <w:trPr>
          <w:cantSplit/>
        </w:trPr>
        <w:tc>
          <w:tcPr>
            <w:tcW w:w="2592" w:type="dxa"/>
            <w:tcBorders>
              <w:left w:val="single" w:sz="4" w:space="0" w:color="000000"/>
              <w:bottom w:val="single" w:sz="4" w:space="0" w:color="000000"/>
            </w:tcBorders>
          </w:tcPr>
          <w:p w14:paraId="06F8A68A" w14:textId="77777777" w:rsidR="001F75F8" w:rsidRPr="00E51076" w:rsidRDefault="001F75F8" w:rsidP="00E51076">
            <w:pPr>
              <w:pStyle w:val="TableBody"/>
              <w:rPr>
                <w:b/>
                <w:bCs/>
              </w:rPr>
            </w:pPr>
            <w:r w:rsidRPr="00E51076">
              <w:rPr>
                <w:b/>
                <w:bCs/>
              </w:rPr>
              <w:t>Delete</w:t>
            </w:r>
          </w:p>
        </w:tc>
        <w:tc>
          <w:tcPr>
            <w:tcW w:w="5483" w:type="dxa"/>
            <w:tcBorders>
              <w:left w:val="single" w:sz="4" w:space="0" w:color="000000"/>
              <w:bottom w:val="single" w:sz="4" w:space="0" w:color="000000"/>
              <w:right w:val="single" w:sz="4" w:space="0" w:color="000000"/>
            </w:tcBorders>
          </w:tcPr>
          <w:p w14:paraId="0C19A86B" w14:textId="77777777" w:rsidR="001F75F8" w:rsidRDefault="001F75F8" w:rsidP="00E51076">
            <w:pPr>
              <w:pStyle w:val="TableBody"/>
            </w:pPr>
            <w:r>
              <w:t>Allows the user to Delete a selected Network Con</w:t>
            </w:r>
            <w:r w:rsidR="00FC5983">
              <w:t>s</w:t>
            </w:r>
            <w:r>
              <w:t>traint Recommendation ID group.</w:t>
            </w:r>
          </w:p>
        </w:tc>
      </w:tr>
      <w:tr w:rsidR="00A25B75" w14:paraId="3C23ADA2" w14:textId="77777777" w:rsidTr="00A25B75">
        <w:trPr>
          <w:cantSplit/>
        </w:trPr>
        <w:tc>
          <w:tcPr>
            <w:tcW w:w="2592" w:type="dxa"/>
            <w:tcBorders>
              <w:left w:val="single" w:sz="4" w:space="0" w:color="000000"/>
            </w:tcBorders>
          </w:tcPr>
          <w:p w14:paraId="03A1E4DC" w14:textId="77777777" w:rsidR="00A25B75" w:rsidRPr="00E51076" w:rsidRDefault="00A25B75" w:rsidP="00E51076">
            <w:pPr>
              <w:pStyle w:val="TableBody"/>
              <w:rPr>
                <w:b/>
                <w:bCs/>
              </w:rPr>
            </w:pPr>
            <w:r w:rsidRPr="00E51076">
              <w:rPr>
                <w:b/>
                <w:bCs/>
              </w:rPr>
              <w:t>Currency</w:t>
            </w:r>
          </w:p>
        </w:tc>
        <w:tc>
          <w:tcPr>
            <w:tcW w:w="5483" w:type="dxa"/>
            <w:tcBorders>
              <w:left w:val="single" w:sz="4" w:space="0" w:color="000000"/>
              <w:right w:val="single" w:sz="4" w:space="0" w:color="000000"/>
            </w:tcBorders>
          </w:tcPr>
          <w:p w14:paraId="74D5762E" w14:textId="77777777" w:rsidR="00A25B75" w:rsidRDefault="00A25B75" w:rsidP="00E51076">
            <w:pPr>
              <w:pStyle w:val="TableBody"/>
            </w:pPr>
            <w:r>
              <w:t>Currency ID for which the optimization process is to be run</w:t>
            </w:r>
          </w:p>
        </w:tc>
      </w:tr>
      <w:tr w:rsidR="00A25B75" w14:paraId="1D4ABF86"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3FC9017C" w14:textId="77777777" w:rsidR="00A25B75" w:rsidRDefault="00A25B75" w:rsidP="00E51076">
            <w:pPr>
              <w:pStyle w:val="TableHeading"/>
            </w:pPr>
            <w:r w:rsidRPr="00A25B75">
              <w:t>Assigned Routes</w:t>
            </w:r>
            <w:r>
              <w:t xml:space="preserve"> (routes assigned to process)</w:t>
            </w:r>
          </w:p>
        </w:tc>
      </w:tr>
      <w:tr w:rsidR="0092372A" w14:paraId="67D5DD93" w14:textId="77777777" w:rsidTr="00F23318">
        <w:trPr>
          <w:cantSplit/>
        </w:trPr>
        <w:tc>
          <w:tcPr>
            <w:tcW w:w="2592" w:type="dxa"/>
            <w:tcBorders>
              <w:left w:val="single" w:sz="4" w:space="0" w:color="000000"/>
              <w:bottom w:val="single" w:sz="4" w:space="0" w:color="000000"/>
            </w:tcBorders>
          </w:tcPr>
          <w:p w14:paraId="57A24A79" w14:textId="77777777" w:rsidR="0092372A" w:rsidRPr="00E51076" w:rsidRDefault="00CA49D9" w:rsidP="00E51076">
            <w:pPr>
              <w:pStyle w:val="TableBody"/>
              <w:rPr>
                <w:b/>
                <w:bCs/>
              </w:rPr>
            </w:pPr>
            <w:r w:rsidRPr="00E51076">
              <w:rPr>
                <w:b/>
                <w:bCs/>
              </w:rPr>
              <w:t>Route ID</w:t>
            </w:r>
          </w:p>
        </w:tc>
        <w:tc>
          <w:tcPr>
            <w:tcW w:w="5483" w:type="dxa"/>
            <w:tcBorders>
              <w:left w:val="single" w:sz="4" w:space="0" w:color="000000"/>
              <w:bottom w:val="single" w:sz="4" w:space="0" w:color="000000"/>
              <w:right w:val="single" w:sz="4" w:space="0" w:color="000000"/>
            </w:tcBorders>
          </w:tcPr>
          <w:p w14:paraId="080FF926" w14:textId="77777777" w:rsidR="0092372A" w:rsidRDefault="0092372A" w:rsidP="00E51076">
            <w:pPr>
              <w:pStyle w:val="TableBody"/>
            </w:pPr>
            <w:r>
              <w:t>Unique alphanumeri</w:t>
            </w:r>
            <w:r w:rsidR="00CA49D9">
              <w:t>c code that identifies the Route. The Route</w:t>
            </w:r>
            <w:r>
              <w:t xml:space="preserve"> ID can be a maximum of 12 digits and should not contain any spaces or special characters.</w:t>
            </w:r>
          </w:p>
        </w:tc>
      </w:tr>
      <w:tr w:rsidR="00CA49D9" w14:paraId="4A5887EE" w14:textId="77777777" w:rsidTr="00F23318">
        <w:trPr>
          <w:cantSplit/>
        </w:trPr>
        <w:tc>
          <w:tcPr>
            <w:tcW w:w="2592" w:type="dxa"/>
            <w:tcBorders>
              <w:left w:val="single" w:sz="4" w:space="0" w:color="000000"/>
              <w:bottom w:val="single" w:sz="4" w:space="0" w:color="000000"/>
            </w:tcBorders>
          </w:tcPr>
          <w:p w14:paraId="12A24824" w14:textId="77777777" w:rsidR="00CA49D9" w:rsidRPr="00E51076" w:rsidRDefault="00CA49D9" w:rsidP="00E51076">
            <w:pPr>
              <w:pStyle w:val="TableBody"/>
              <w:rPr>
                <w:b/>
                <w:bCs/>
              </w:rPr>
            </w:pPr>
            <w:r w:rsidRPr="00E51076">
              <w:rPr>
                <w:b/>
                <w:bCs/>
              </w:rPr>
              <w:t>Depot ID</w:t>
            </w:r>
          </w:p>
        </w:tc>
        <w:tc>
          <w:tcPr>
            <w:tcW w:w="5483" w:type="dxa"/>
            <w:tcBorders>
              <w:left w:val="single" w:sz="4" w:space="0" w:color="000000"/>
              <w:bottom w:val="single" w:sz="4" w:space="0" w:color="000000"/>
              <w:right w:val="single" w:sz="4" w:space="0" w:color="000000"/>
            </w:tcBorders>
          </w:tcPr>
          <w:p w14:paraId="76B64A97" w14:textId="77777777" w:rsidR="00CA49D9" w:rsidRDefault="00CA49D9" w:rsidP="00E51076">
            <w:pPr>
              <w:pStyle w:val="TableBody"/>
            </w:pPr>
            <w:r>
              <w:t>Unique alphanumeric code that identifies the Route with which the Depot is associated.</w:t>
            </w:r>
          </w:p>
        </w:tc>
      </w:tr>
      <w:tr w:rsidR="00CA49D9" w14:paraId="0008E014" w14:textId="77777777" w:rsidTr="00A25B75">
        <w:trPr>
          <w:cantSplit/>
        </w:trPr>
        <w:tc>
          <w:tcPr>
            <w:tcW w:w="2592" w:type="dxa"/>
            <w:tcBorders>
              <w:left w:val="single" w:sz="4" w:space="0" w:color="000000"/>
            </w:tcBorders>
          </w:tcPr>
          <w:p w14:paraId="41637FB7" w14:textId="77777777" w:rsidR="00CA49D9" w:rsidRPr="00E51076" w:rsidRDefault="00CA49D9" w:rsidP="00E51076">
            <w:pPr>
              <w:pStyle w:val="TableBody"/>
              <w:rPr>
                <w:b/>
                <w:bCs/>
              </w:rPr>
            </w:pPr>
            <w:r w:rsidRPr="00E51076">
              <w:rPr>
                <w:b/>
                <w:bCs/>
              </w:rPr>
              <w:t>Depot Name</w:t>
            </w:r>
          </w:p>
        </w:tc>
        <w:tc>
          <w:tcPr>
            <w:tcW w:w="5483" w:type="dxa"/>
            <w:tcBorders>
              <w:left w:val="single" w:sz="4" w:space="0" w:color="000000"/>
              <w:right w:val="single" w:sz="4" w:space="0" w:color="000000"/>
            </w:tcBorders>
          </w:tcPr>
          <w:p w14:paraId="2127698C" w14:textId="77777777" w:rsidR="00CA49D9" w:rsidRDefault="00CA49D9" w:rsidP="00E51076">
            <w:pPr>
              <w:pStyle w:val="TableBody"/>
            </w:pPr>
            <w:r>
              <w:t>Name associated with the Depot ID.</w:t>
            </w:r>
          </w:p>
        </w:tc>
      </w:tr>
      <w:tr w:rsidR="00A25B75" w14:paraId="76B54ACF" w14:textId="77777777" w:rsidTr="00A25B75">
        <w:trPr>
          <w:cantSplit/>
        </w:trPr>
        <w:tc>
          <w:tcPr>
            <w:tcW w:w="8075" w:type="dxa"/>
            <w:gridSpan w:val="2"/>
            <w:tcBorders>
              <w:left w:val="single" w:sz="4" w:space="0" w:color="000000"/>
              <w:bottom w:val="single" w:sz="4" w:space="0" w:color="000000"/>
              <w:right w:val="single" w:sz="4" w:space="0" w:color="000000"/>
            </w:tcBorders>
            <w:shd w:val="clear" w:color="auto" w:fill="60C03A"/>
          </w:tcPr>
          <w:p w14:paraId="6F8905ED" w14:textId="77777777" w:rsidR="00A25B75" w:rsidRDefault="00A25B75" w:rsidP="00E51076">
            <w:pPr>
              <w:pStyle w:val="TableHeading"/>
            </w:pPr>
            <w:r w:rsidRPr="00A25B75">
              <w:t>Available Routes</w:t>
            </w:r>
            <w:r>
              <w:t xml:space="preserve"> (routes not assigned to process)</w:t>
            </w:r>
          </w:p>
        </w:tc>
      </w:tr>
      <w:tr w:rsidR="0092372A" w14:paraId="436FC394" w14:textId="77777777" w:rsidTr="00F23318">
        <w:trPr>
          <w:cantSplit/>
        </w:trPr>
        <w:tc>
          <w:tcPr>
            <w:tcW w:w="2592" w:type="dxa"/>
            <w:tcBorders>
              <w:left w:val="single" w:sz="4" w:space="0" w:color="000000"/>
              <w:bottom w:val="single" w:sz="4" w:space="0" w:color="000000"/>
            </w:tcBorders>
          </w:tcPr>
          <w:p w14:paraId="2403DC77" w14:textId="77777777" w:rsidR="0092372A" w:rsidRPr="00E51076" w:rsidRDefault="00A25B75" w:rsidP="00E51076">
            <w:pPr>
              <w:pStyle w:val="TableBody"/>
              <w:rPr>
                <w:b/>
                <w:bCs/>
              </w:rPr>
            </w:pPr>
            <w:r w:rsidRPr="00E51076">
              <w:rPr>
                <w:b/>
                <w:bCs/>
              </w:rPr>
              <w:t>Assign</w:t>
            </w:r>
          </w:p>
        </w:tc>
        <w:tc>
          <w:tcPr>
            <w:tcW w:w="5483" w:type="dxa"/>
            <w:tcBorders>
              <w:left w:val="single" w:sz="4" w:space="0" w:color="000000"/>
              <w:bottom w:val="single" w:sz="4" w:space="0" w:color="000000"/>
              <w:right w:val="single" w:sz="4" w:space="0" w:color="000000"/>
            </w:tcBorders>
          </w:tcPr>
          <w:p w14:paraId="432D7F0C" w14:textId="77777777" w:rsidR="0092372A" w:rsidRPr="00E51076" w:rsidRDefault="00A25B75" w:rsidP="00E51076">
            <w:pPr>
              <w:pStyle w:val="TableBody"/>
            </w:pPr>
            <w:r w:rsidRPr="00E51076">
              <w:t>Moves selected cashpoints from Available Routes to Assigned Routes</w:t>
            </w:r>
          </w:p>
        </w:tc>
      </w:tr>
    </w:tbl>
    <w:p w14:paraId="31AEE4E6" w14:textId="40F555A0" w:rsidR="0092372A" w:rsidRDefault="0092372A"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D90271F" w14:textId="77777777" w:rsidR="0092372A" w:rsidRPr="0092372A" w:rsidRDefault="0092372A" w:rsidP="00C576DF">
      <w:pPr>
        <w:pStyle w:val="BodyText"/>
        <w:rPr>
          <w:lang w:bidi="en-US"/>
        </w:rPr>
      </w:pPr>
    </w:p>
    <w:p w14:paraId="3E398264" w14:textId="77777777" w:rsidR="00916881" w:rsidRDefault="00916881" w:rsidP="008E1CFC">
      <w:pPr>
        <w:pStyle w:val="Heading2"/>
      </w:pPr>
      <w:bookmarkStart w:id="1858" w:name="_Toc128718652"/>
      <w:r>
        <w:t>Processing</w:t>
      </w:r>
      <w:r>
        <w:rPr>
          <w:rFonts w:ascii="Wingdings" w:hAnsi="Wingdings"/>
        </w:rPr>
        <w:t></w:t>
      </w:r>
      <w:r>
        <w:t>Forecast</w:t>
      </w:r>
      <w:bookmarkEnd w:id="1844"/>
      <w:bookmarkEnd w:id="1858"/>
    </w:p>
    <w:p w14:paraId="3F4BFDA9" w14:textId="77777777" w:rsidR="00916881" w:rsidRDefault="00916881" w:rsidP="002F51E0">
      <w:pPr>
        <w:pStyle w:val="BodyText"/>
      </w:pPr>
      <w:r>
        <w:t xml:space="preserve">Forecasting is a sophisticated process in OptiCash that uses historical data and events to predict cash demands for the different Cashpoints in the network.  The forecast process can be run for one or many Cashpoints. The user can also choose to run Forecasts in large groups or individually from the Forecast Process Page. </w:t>
      </w:r>
    </w:p>
    <w:p w14:paraId="614F133C" w14:textId="5AA347E6" w:rsidR="00916881" w:rsidRDefault="00916881" w:rsidP="002F51E0">
      <w:pPr>
        <w:pStyle w:val="BodyText"/>
      </w:pPr>
      <w:r>
        <w:t xml:space="preserve">Similar to the Recommendation process, the Forecast process needs to have a Forecast Definition ID (also called a Horizon ID) to run. The difference is the Forecast ID does not store Cashpoint IDs but rather the dates to use from history and the dates to generate the forecast </w:t>
      </w:r>
      <w:r w:rsidR="004B357C">
        <w:t xml:space="preserve">for </w:t>
      </w:r>
      <w:r>
        <w:t xml:space="preserve">the future. </w:t>
      </w:r>
    </w:p>
    <w:p w14:paraId="31A1D2A5" w14:textId="77777777" w:rsidR="00916881" w:rsidRDefault="00916881" w:rsidP="002F51E0">
      <w:pPr>
        <w:pStyle w:val="BodyText"/>
      </w:pPr>
      <w:r>
        <w:t xml:space="preserve">Once the Forecast Definition IDs have been created, the user can run the Forecast process using any one of the defined IDs from this page as well as individually from the Cashpoint window. </w:t>
      </w:r>
    </w:p>
    <w:p w14:paraId="281AC25C" w14:textId="3400C88D" w:rsidR="00916881" w:rsidRDefault="00916881" w:rsidP="002F51E0">
      <w:pPr>
        <w:pStyle w:val="BodyText"/>
      </w:pPr>
      <w:r>
        <w:t xml:space="preserve">When forecasts are run in large groups, </w:t>
      </w:r>
      <w:r w:rsidR="00E30A02">
        <w:t>no other users should</w:t>
      </w:r>
      <w:r>
        <w:t xml:space="preserve"> run the Forecast process at the same time. This could cause problems if </w:t>
      </w:r>
      <w:r w:rsidR="008C72A8">
        <w:t>multiple processes are</w:t>
      </w:r>
      <w:r>
        <w:t xml:space="preserve"> running for the same Cashpoints. </w:t>
      </w:r>
    </w:p>
    <w:p w14:paraId="6035F2EC" w14:textId="25C53D22" w:rsidR="00916881" w:rsidRDefault="00916881" w:rsidP="00F63174">
      <w:pPr>
        <w:pStyle w:val="Caption"/>
        <w:spacing w:before="0" w:after="120"/>
        <w:ind w:left="187" w:hanging="187"/>
        <w:outlineLvl w:val="0"/>
        <w:rPr>
          <w:lang w:val="en-US"/>
        </w:rPr>
      </w:pPr>
      <w:bookmarkStart w:id="1859" w:name="_Toc128632404"/>
      <w:r w:rsidRPr="62692672">
        <w:rPr>
          <w:lang w:val="en-US"/>
        </w:rPr>
        <w:t xml:space="preserve">Figure </w:t>
      </w:r>
      <w:ins w:id="186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861" w:author="Robbie Moses" w:date="2023-03-02T06:45:00Z">
        <w:r w:rsidR="00624EA3">
          <w:rPr>
            <w:noProof/>
            <w:lang w:val="en-US"/>
          </w:rPr>
          <w:t>85</w:t>
        </w:r>
        <w:r w:rsidR="00624EA3">
          <w:rPr>
            <w:lang w:val="en-US"/>
          </w:rPr>
          <w:fldChar w:fldCharType="end"/>
        </w:r>
      </w:ins>
      <w:ins w:id="1862" w:author="Moses, Robbie" w:date="2023-02-22T02:39:00Z">
        <w:del w:id="1863" w:author="Robbie Moses" w:date="2023-03-02T06:45:00Z">
          <w:r w:rsidR="003B5D4F" w:rsidDel="00624EA3">
            <w:rPr>
              <w:lang w:val="en-US"/>
            </w:rPr>
            <w:fldChar w:fldCharType="begin"/>
          </w:r>
          <w:r w:rsidR="003B5D4F" w:rsidDel="00624EA3">
            <w:rPr>
              <w:lang w:val="en-US"/>
            </w:rPr>
            <w:delInstrText xml:space="preserve"> SEQ Figure \* ARABIC </w:delInstrText>
          </w:r>
        </w:del>
      </w:ins>
      <w:del w:id="1864" w:author="Robbie Moses" w:date="2023-03-02T06:45:00Z">
        <w:r w:rsidR="003B5D4F" w:rsidDel="00624EA3">
          <w:rPr>
            <w:lang w:val="en-US"/>
          </w:rPr>
          <w:fldChar w:fldCharType="separate"/>
        </w:r>
      </w:del>
      <w:ins w:id="1865" w:author="Moses, Robbie" w:date="2023-02-22T02:39:00Z">
        <w:del w:id="1866" w:author="Robbie Moses" w:date="2023-03-02T06:45:00Z">
          <w:r w:rsidR="003B5D4F" w:rsidDel="00624EA3">
            <w:rPr>
              <w:noProof/>
              <w:lang w:val="en-US"/>
            </w:rPr>
            <w:delText>84</w:delText>
          </w:r>
          <w:r w:rsidR="003B5D4F" w:rsidDel="00624EA3">
            <w:rPr>
              <w:lang w:val="en-US"/>
            </w:rPr>
            <w:fldChar w:fldCharType="end"/>
          </w:r>
        </w:del>
      </w:ins>
      <w:del w:id="1867"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84</w:delText>
        </w:r>
        <w:r w:rsidRPr="62692672" w:rsidDel="003B5D4F">
          <w:rPr>
            <w:lang w:val="en-US"/>
          </w:rPr>
          <w:fldChar w:fldCharType="end"/>
        </w:r>
      </w:del>
      <w:r w:rsidRPr="62692672">
        <w:rPr>
          <w:lang w:val="en-US"/>
        </w:rPr>
        <w:t>: Forecast Page</w:t>
      </w:r>
      <w:bookmarkEnd w:id="1859"/>
    </w:p>
    <w:p w14:paraId="10B5264C" w14:textId="2F366B99" w:rsidR="00916881" w:rsidRDefault="27505403" w:rsidP="00C576DF">
      <w:pPr>
        <w:pStyle w:val="BodyText"/>
      </w:pPr>
      <w:r>
        <w:rPr>
          <w:noProof/>
        </w:rPr>
        <w:drawing>
          <wp:inline distT="0" distB="0" distL="0" distR="0" wp14:anchorId="46B5F6F9" wp14:editId="4BED429F">
            <wp:extent cx="4231756" cy="3799764"/>
            <wp:effectExtent l="76200" t="76200" r="130810" b="125095"/>
            <wp:docPr id="1687862236" name="Picture 1687862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4233454" cy="38012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AEDEE" w14:textId="7919E0DA" w:rsidR="00916881" w:rsidRDefault="00916881" w:rsidP="00F63174">
      <w:pPr>
        <w:pStyle w:val="Caption"/>
        <w:spacing w:before="0" w:after="120"/>
        <w:ind w:left="187" w:hanging="187"/>
        <w:outlineLvl w:val="0"/>
      </w:pPr>
      <w:bookmarkStart w:id="1868" w:name="_Toc128631023"/>
      <w:r>
        <w:lastRenderedPageBreak/>
        <w:t xml:space="preserve">Table </w:t>
      </w:r>
      <w:r w:rsidR="00027408">
        <w:fldChar w:fldCharType="begin"/>
      </w:r>
      <w:r>
        <w:instrText xml:space="preserve"> SEQ "Table" \*Arabic </w:instrText>
      </w:r>
      <w:r w:rsidR="00027408">
        <w:fldChar w:fldCharType="separate"/>
      </w:r>
      <w:r w:rsidR="00D57607">
        <w:rPr>
          <w:noProof/>
        </w:rPr>
        <w:t>69</w:t>
      </w:r>
      <w:r w:rsidR="00027408">
        <w:rPr>
          <w:noProof/>
        </w:rPr>
        <w:fldChar w:fldCharType="end"/>
      </w:r>
      <w:r>
        <w:t>: Forecast Description</w:t>
      </w:r>
      <w:bookmarkEnd w:id="186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A2BDCF6" w14:textId="77777777" w:rsidTr="00506E3C">
        <w:trPr>
          <w:tblHeader/>
        </w:trPr>
        <w:tc>
          <w:tcPr>
            <w:tcW w:w="2592" w:type="dxa"/>
            <w:tcBorders>
              <w:top w:val="single" w:sz="4" w:space="0" w:color="000000"/>
              <w:left w:val="single" w:sz="4" w:space="0" w:color="000000"/>
              <w:bottom w:val="double" w:sz="1" w:space="0" w:color="000000"/>
            </w:tcBorders>
            <w:shd w:val="clear" w:color="auto" w:fill="60C03A"/>
          </w:tcPr>
          <w:p w14:paraId="3CD67F67" w14:textId="77777777" w:rsidR="00916881" w:rsidRDefault="00916881" w:rsidP="002F51E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BE27840" w14:textId="77777777" w:rsidR="00916881" w:rsidRDefault="00916881" w:rsidP="002F51E0">
            <w:pPr>
              <w:pStyle w:val="TableHeading"/>
            </w:pPr>
            <w:r>
              <w:t>Description</w:t>
            </w:r>
          </w:p>
        </w:tc>
      </w:tr>
      <w:tr w:rsidR="00916881" w14:paraId="3C407723" w14:textId="77777777" w:rsidTr="00506E3C">
        <w:tc>
          <w:tcPr>
            <w:tcW w:w="2592" w:type="dxa"/>
            <w:tcBorders>
              <w:left w:val="single" w:sz="4" w:space="0" w:color="000000"/>
              <w:bottom w:val="single" w:sz="4" w:space="0" w:color="000000"/>
            </w:tcBorders>
          </w:tcPr>
          <w:p w14:paraId="4FC87533" w14:textId="77777777" w:rsidR="00916881" w:rsidRPr="002F51E0" w:rsidRDefault="00916881" w:rsidP="002F51E0">
            <w:pPr>
              <w:pStyle w:val="TableBody"/>
              <w:rPr>
                <w:b/>
                <w:bCs/>
              </w:rPr>
            </w:pPr>
            <w:r w:rsidRPr="002F51E0">
              <w:rPr>
                <w:b/>
                <w:bCs/>
              </w:rPr>
              <w:t>Forecast Definition ID</w:t>
            </w:r>
          </w:p>
        </w:tc>
        <w:tc>
          <w:tcPr>
            <w:tcW w:w="5483" w:type="dxa"/>
            <w:tcBorders>
              <w:left w:val="single" w:sz="4" w:space="0" w:color="000000"/>
              <w:bottom w:val="single" w:sz="4" w:space="0" w:color="000000"/>
              <w:right w:val="single" w:sz="4" w:space="0" w:color="000000"/>
            </w:tcBorders>
          </w:tcPr>
          <w:p w14:paraId="58450955" w14:textId="77777777" w:rsidR="00916881" w:rsidRDefault="00916881" w:rsidP="002F51E0">
            <w:pPr>
              <w:pStyle w:val="TableBody"/>
            </w:pPr>
            <w:r>
              <w:t xml:space="preserve">Unique alphanumeric ID to identify this set of forecast parameters. </w:t>
            </w:r>
          </w:p>
          <w:p w14:paraId="6B83D99E" w14:textId="77777777" w:rsidR="00916881" w:rsidRDefault="00916881" w:rsidP="002F51E0">
            <w:pPr>
              <w:pStyle w:val="TableBody"/>
            </w:pPr>
            <w:r>
              <w:t xml:space="preserve">The Forecast Definition ID must not contain any spaces between the characters nor should it contain special characters (‘{[]}|~`!@#$%^&amp;*)”.  </w:t>
            </w:r>
          </w:p>
        </w:tc>
      </w:tr>
      <w:tr w:rsidR="00916881" w14:paraId="2A56FD5E" w14:textId="77777777" w:rsidTr="00506E3C">
        <w:tc>
          <w:tcPr>
            <w:tcW w:w="2592" w:type="dxa"/>
            <w:tcBorders>
              <w:left w:val="single" w:sz="4" w:space="0" w:color="000000"/>
              <w:bottom w:val="single" w:sz="4" w:space="0" w:color="000000"/>
            </w:tcBorders>
          </w:tcPr>
          <w:p w14:paraId="1027538F" w14:textId="77777777" w:rsidR="00916881" w:rsidRPr="002F51E0" w:rsidRDefault="00916881" w:rsidP="002F51E0">
            <w:pPr>
              <w:pStyle w:val="TableBody"/>
              <w:rPr>
                <w:b/>
                <w:bCs/>
              </w:rPr>
            </w:pPr>
            <w:r w:rsidRPr="002F51E0">
              <w:rPr>
                <w:b/>
                <w:bCs/>
              </w:rPr>
              <w:t>Access Type</w:t>
            </w:r>
          </w:p>
        </w:tc>
        <w:tc>
          <w:tcPr>
            <w:tcW w:w="5483" w:type="dxa"/>
            <w:tcBorders>
              <w:left w:val="single" w:sz="4" w:space="0" w:color="000000"/>
              <w:bottom w:val="single" w:sz="4" w:space="0" w:color="000000"/>
              <w:right w:val="single" w:sz="4" w:space="0" w:color="000000"/>
            </w:tcBorders>
          </w:tcPr>
          <w:p w14:paraId="4FBD4042" w14:textId="3353CF85" w:rsidR="00916881" w:rsidRDefault="00916881" w:rsidP="002F51E0">
            <w:pPr>
              <w:pStyle w:val="TableBody"/>
            </w:pPr>
            <w:r>
              <w:t xml:space="preserve">Administrators or users with applicable privileges can set access to </w:t>
            </w:r>
            <w:r w:rsidR="002F51E0">
              <w:t>Global</w:t>
            </w:r>
            <w:r>
              <w:t xml:space="preserve"> where all users with privileges can edit this forecast setup. Or access can be set to “Restricted”.  Please see </w:t>
            </w:r>
            <w:r w:rsidR="000A4235">
              <w:fldChar w:fldCharType="begin"/>
            </w:r>
            <w:r w:rsidR="000A4235">
              <w:instrText xml:space="preserve"> HYPERLINK \l "_Privileges</w:instrText>
            </w:r>
            <w:r w:rsidR="000A4235">
              <w:instrText xml:space="preserve">Business_Units_(Restrict" </w:instrText>
            </w:r>
            <w:r w:rsidR="000A4235">
              <w:fldChar w:fldCharType="separate"/>
            </w:r>
            <w:r w:rsidRPr="0030314F">
              <w:rPr>
                <w:rStyle w:val="Hyperlink"/>
                <w:color w:val="4F81BD" w:themeColor="accent1"/>
                <w:u w:val="none"/>
                <w:rPrChange w:id="1869" w:author="Robbie Moses" w:date="2023-03-03T01:25:00Z">
                  <w:rPr>
                    <w:rStyle w:val="Hyperlink"/>
                    <w:color w:val="4F81BD" w:themeColor="accent1"/>
                  </w:rPr>
                </w:rPrChange>
              </w:rPr>
              <w:t>System</w:t>
            </w:r>
            <w:r w:rsidRPr="0030314F">
              <w:rPr>
                <w:rStyle w:val="Hyperlink"/>
                <w:rFonts w:ascii="Wingdings" w:hAnsi="Wingdings"/>
                <w:color w:val="4F81BD" w:themeColor="accent1"/>
                <w:u w:val="none"/>
                <w:rPrChange w:id="1870" w:author="Robbie Moses" w:date="2023-03-03T01:25:00Z">
                  <w:rPr>
                    <w:rStyle w:val="Hyperlink"/>
                    <w:rFonts w:ascii="Wingdings" w:hAnsi="Wingdings"/>
                    <w:color w:val="4F81BD" w:themeColor="accent1"/>
                  </w:rPr>
                </w:rPrChange>
              </w:rPr>
              <w:t></w:t>
            </w:r>
            <w:r w:rsidRPr="0030314F">
              <w:rPr>
                <w:rStyle w:val="Hyperlink"/>
                <w:color w:val="4F81BD" w:themeColor="accent1"/>
                <w:u w:val="none"/>
                <w:rPrChange w:id="1871" w:author="Robbie Moses" w:date="2023-03-03T01:25:00Z">
                  <w:rPr>
                    <w:rStyle w:val="Hyperlink"/>
                    <w:color w:val="4F81BD" w:themeColor="accent1"/>
                  </w:rPr>
                </w:rPrChange>
              </w:rPr>
              <w:t>Privileges</w:t>
            </w:r>
            <w:r w:rsidRPr="0030314F">
              <w:rPr>
                <w:rStyle w:val="Hyperlink"/>
                <w:rFonts w:ascii="Wingdings" w:hAnsi="Wingdings"/>
                <w:color w:val="4F81BD" w:themeColor="accent1"/>
                <w:u w:val="none"/>
                <w:rPrChange w:id="1872" w:author="Robbie Moses" w:date="2023-03-03T01:25:00Z">
                  <w:rPr>
                    <w:rStyle w:val="Hyperlink"/>
                    <w:rFonts w:ascii="Wingdings" w:hAnsi="Wingdings"/>
                    <w:color w:val="4F81BD" w:themeColor="accent1"/>
                  </w:rPr>
                </w:rPrChange>
              </w:rPr>
              <w:t></w:t>
            </w:r>
            <w:r w:rsidRPr="0030314F">
              <w:rPr>
                <w:rStyle w:val="Hyperlink"/>
                <w:color w:val="4F81BD" w:themeColor="accent1"/>
                <w:u w:val="none"/>
                <w:rPrChange w:id="1873" w:author="Robbie Moses" w:date="2023-03-03T01:25:00Z">
                  <w:rPr>
                    <w:rStyle w:val="Hyperlink"/>
                    <w:color w:val="4F81BD" w:themeColor="accent1"/>
                  </w:rPr>
                </w:rPrChange>
              </w:rPr>
              <w:t>Business Units (Restricted and Global Privileges</w:t>
            </w:r>
            <w:r w:rsidRPr="00916881">
              <w:rPr>
                <w:rStyle w:val="Hyperlink"/>
                <w:color w:val="000000"/>
              </w:rPr>
              <w:t>)</w:t>
            </w:r>
            <w:r w:rsidR="000A4235">
              <w:rPr>
                <w:rStyle w:val="Hyperlink"/>
                <w:color w:val="000000"/>
              </w:rPr>
              <w:fldChar w:fldCharType="end"/>
            </w:r>
            <w:r w:rsidRPr="00916881">
              <w:rPr>
                <w:color w:val="000000"/>
              </w:rPr>
              <w:t xml:space="preserve"> </w:t>
            </w:r>
            <w:r>
              <w:t>for more information on Access Type</w:t>
            </w:r>
          </w:p>
        </w:tc>
      </w:tr>
      <w:tr w:rsidR="007F25D8" w14:paraId="0BA49778" w14:textId="77777777" w:rsidTr="00506E3C">
        <w:tc>
          <w:tcPr>
            <w:tcW w:w="2592" w:type="dxa"/>
            <w:tcBorders>
              <w:left w:val="single" w:sz="4" w:space="0" w:color="000000"/>
              <w:bottom w:val="single" w:sz="4" w:space="0" w:color="000000"/>
            </w:tcBorders>
          </w:tcPr>
          <w:p w14:paraId="6642CD5F" w14:textId="77777777" w:rsidR="007F25D8" w:rsidRPr="002F51E0" w:rsidRDefault="007F25D8" w:rsidP="002F51E0">
            <w:pPr>
              <w:pStyle w:val="TableBody"/>
              <w:rPr>
                <w:b/>
                <w:bCs/>
              </w:rPr>
            </w:pPr>
            <w:r w:rsidRPr="002F51E0">
              <w:rPr>
                <w:b/>
                <w:bCs/>
              </w:rPr>
              <w:t>Currency</w:t>
            </w:r>
          </w:p>
        </w:tc>
        <w:tc>
          <w:tcPr>
            <w:tcW w:w="5483" w:type="dxa"/>
            <w:tcBorders>
              <w:left w:val="single" w:sz="4" w:space="0" w:color="000000"/>
              <w:bottom w:val="single" w:sz="4" w:space="0" w:color="000000"/>
              <w:right w:val="single" w:sz="4" w:space="0" w:color="000000"/>
            </w:tcBorders>
          </w:tcPr>
          <w:p w14:paraId="2BCDA7A1" w14:textId="6C9E50F1" w:rsidR="007F25D8" w:rsidRDefault="007F25D8" w:rsidP="002F51E0">
            <w:pPr>
              <w:pStyle w:val="TableBody"/>
            </w:pPr>
            <w:r>
              <w:t xml:space="preserve">Users can select specific or all currencies to reforecast. When selecting specific </w:t>
            </w:r>
            <w:r w:rsidR="00DA7BC3">
              <w:t>currencies,</w:t>
            </w:r>
            <w:r>
              <w:t xml:space="preserve"> the unselected currencies will retain their existing forecast.</w:t>
            </w:r>
          </w:p>
        </w:tc>
      </w:tr>
      <w:tr w:rsidR="00916881" w14:paraId="03A420BC" w14:textId="77777777" w:rsidTr="00506E3C">
        <w:tc>
          <w:tcPr>
            <w:tcW w:w="2592" w:type="dxa"/>
            <w:tcBorders>
              <w:left w:val="single" w:sz="4" w:space="0" w:color="000000"/>
              <w:bottom w:val="single" w:sz="4" w:space="0" w:color="000000"/>
            </w:tcBorders>
          </w:tcPr>
          <w:p w14:paraId="4453911D" w14:textId="77777777" w:rsidR="00916881" w:rsidRPr="002F51E0" w:rsidRDefault="00916881" w:rsidP="002F51E0">
            <w:pPr>
              <w:pStyle w:val="TableBody"/>
              <w:rPr>
                <w:b/>
                <w:bCs/>
              </w:rPr>
            </w:pPr>
            <w:r w:rsidRPr="002F51E0">
              <w:rPr>
                <w:b/>
                <w:bCs/>
              </w:rPr>
              <w:t>Description</w:t>
            </w:r>
          </w:p>
        </w:tc>
        <w:tc>
          <w:tcPr>
            <w:tcW w:w="5483" w:type="dxa"/>
            <w:tcBorders>
              <w:left w:val="single" w:sz="4" w:space="0" w:color="000000"/>
              <w:bottom w:val="single" w:sz="4" w:space="0" w:color="000000"/>
              <w:right w:val="single" w:sz="4" w:space="0" w:color="000000"/>
            </w:tcBorders>
          </w:tcPr>
          <w:p w14:paraId="54F2DA0E" w14:textId="77777777" w:rsidR="00916881" w:rsidRDefault="00916881" w:rsidP="002F51E0">
            <w:pPr>
              <w:pStyle w:val="TableBody"/>
            </w:pPr>
            <w:r>
              <w:t>Complete description for this set of forecast parameters.</w:t>
            </w:r>
          </w:p>
        </w:tc>
      </w:tr>
      <w:tr w:rsidR="00916881" w14:paraId="7D22B285" w14:textId="77777777" w:rsidTr="00506E3C">
        <w:tc>
          <w:tcPr>
            <w:tcW w:w="2592" w:type="dxa"/>
            <w:tcBorders>
              <w:left w:val="single" w:sz="4" w:space="0" w:color="000000"/>
              <w:bottom w:val="single" w:sz="4" w:space="0" w:color="000000"/>
            </w:tcBorders>
          </w:tcPr>
          <w:p w14:paraId="4A887103" w14:textId="77777777" w:rsidR="00916881" w:rsidRPr="002F51E0" w:rsidRDefault="00916881" w:rsidP="002F51E0">
            <w:pPr>
              <w:pStyle w:val="TableBody"/>
              <w:rPr>
                <w:b/>
                <w:bCs/>
              </w:rPr>
            </w:pPr>
          </w:p>
          <w:p w14:paraId="6F645A13" w14:textId="77777777" w:rsidR="00916881" w:rsidRPr="002F51E0" w:rsidRDefault="00916881" w:rsidP="002F51E0">
            <w:pPr>
              <w:pStyle w:val="TableBody"/>
              <w:rPr>
                <w:b/>
                <w:bCs/>
              </w:rPr>
            </w:pPr>
            <w:r w:rsidRPr="002F51E0">
              <w:rPr>
                <w:b/>
                <w:bCs/>
              </w:rPr>
              <w:t>History “From/To”</w:t>
            </w:r>
          </w:p>
        </w:tc>
        <w:tc>
          <w:tcPr>
            <w:tcW w:w="5483" w:type="dxa"/>
            <w:tcBorders>
              <w:left w:val="single" w:sz="4" w:space="0" w:color="000000"/>
              <w:bottom w:val="single" w:sz="4" w:space="0" w:color="000000"/>
              <w:right w:val="single" w:sz="4" w:space="0" w:color="000000"/>
            </w:tcBorders>
          </w:tcPr>
          <w:p w14:paraId="77E090DF" w14:textId="1D1A9DE5" w:rsidR="00916881" w:rsidRDefault="00916881" w:rsidP="002F51E0">
            <w:pPr>
              <w:pStyle w:val="TableBody"/>
            </w:pPr>
            <w:r>
              <w:t xml:space="preserve">The historical period on which the forecast will be based.  Ideally, this period should be 12 months, but no less than 90 days and should be relatively free of erroneous or </w:t>
            </w:r>
            <w:r w:rsidR="008C72A8">
              <w:t>poor-</w:t>
            </w:r>
            <w:r>
              <w:t>quality data that might adversely affect the forecasting engine’s predictions.</w:t>
            </w:r>
          </w:p>
        </w:tc>
      </w:tr>
      <w:tr w:rsidR="00916881" w14:paraId="5E136AE3" w14:textId="77777777" w:rsidTr="00506E3C">
        <w:tc>
          <w:tcPr>
            <w:tcW w:w="2592" w:type="dxa"/>
            <w:tcBorders>
              <w:left w:val="single" w:sz="4" w:space="0" w:color="000000"/>
              <w:bottom w:val="single" w:sz="4" w:space="0" w:color="000000"/>
            </w:tcBorders>
          </w:tcPr>
          <w:p w14:paraId="37278DBB" w14:textId="77777777" w:rsidR="00916881" w:rsidRPr="002F51E0" w:rsidRDefault="00916881" w:rsidP="002F51E0">
            <w:pPr>
              <w:pStyle w:val="TableBody"/>
              <w:rPr>
                <w:b/>
                <w:bCs/>
              </w:rPr>
            </w:pPr>
            <w:r w:rsidRPr="002F51E0">
              <w:rPr>
                <w:b/>
                <w:bCs/>
              </w:rPr>
              <w:t>Forecast “From”/ “To”</w:t>
            </w:r>
          </w:p>
        </w:tc>
        <w:tc>
          <w:tcPr>
            <w:tcW w:w="5483" w:type="dxa"/>
            <w:tcBorders>
              <w:left w:val="single" w:sz="4" w:space="0" w:color="000000"/>
              <w:bottom w:val="single" w:sz="4" w:space="0" w:color="000000"/>
              <w:right w:val="single" w:sz="4" w:space="0" w:color="000000"/>
            </w:tcBorders>
          </w:tcPr>
          <w:p w14:paraId="03750AB1" w14:textId="21281769" w:rsidR="00916881" w:rsidRDefault="00916881" w:rsidP="002F51E0">
            <w:pPr>
              <w:pStyle w:val="TableBody"/>
            </w:pPr>
            <w:r>
              <w:t xml:space="preserve">The beginning and end date for the forecast period you are generating.  The total forecast period should be </w:t>
            </w:r>
            <w:r>
              <w:rPr>
                <w:b/>
                <w:bCs/>
              </w:rPr>
              <w:t>six months</w:t>
            </w:r>
            <w:r>
              <w:t xml:space="preserve"> or longer.   </w:t>
            </w:r>
          </w:p>
          <w:p w14:paraId="3C27CDEA" w14:textId="77777777" w:rsidR="00916881" w:rsidRDefault="00916881" w:rsidP="002F51E0">
            <w:pPr>
              <w:pStyle w:val="TableBody"/>
            </w:pPr>
            <w:r>
              <w:t xml:space="preserve">History and forecast date ranges should not overlap, and the forecast should begin exactly one day after the history period ends.  </w:t>
            </w:r>
            <w:r w:rsidRPr="0030314F">
              <w:rPr>
                <w:b/>
                <w:bCs/>
                <w:u w:val="single"/>
                <w:rPrChange w:id="1874" w:author="Robbie Moses" w:date="2023-03-03T01:25:00Z">
                  <w:rPr>
                    <w:b/>
                    <w:bCs/>
                  </w:rPr>
                </w:rPrChange>
              </w:rPr>
              <w:t>Example</w:t>
            </w:r>
            <w:r>
              <w:rPr>
                <w:b/>
                <w:bCs/>
              </w:rPr>
              <w:t>:</w:t>
            </w:r>
            <w:r>
              <w:t xml:space="preserve"> history range is 01Sep2001 to 31Aug2002 and the forecast date range would be 01Sep2002 to 31Aug2003.</w:t>
            </w:r>
          </w:p>
        </w:tc>
      </w:tr>
      <w:tr w:rsidR="00916881" w14:paraId="007029E7" w14:textId="77777777" w:rsidTr="00506E3C">
        <w:tc>
          <w:tcPr>
            <w:tcW w:w="2592" w:type="dxa"/>
            <w:tcBorders>
              <w:left w:val="single" w:sz="4" w:space="0" w:color="000000"/>
              <w:bottom w:val="single" w:sz="4" w:space="0" w:color="000000"/>
            </w:tcBorders>
          </w:tcPr>
          <w:p w14:paraId="29F88159" w14:textId="77777777" w:rsidR="00916881" w:rsidRPr="002F51E0" w:rsidRDefault="00A66A19" w:rsidP="002F51E0">
            <w:pPr>
              <w:pStyle w:val="TableBody"/>
              <w:rPr>
                <w:b/>
                <w:bCs/>
                <w:lang w:eastAsia="ar-SA"/>
              </w:rPr>
            </w:pPr>
            <w:r w:rsidRPr="002F51E0">
              <w:rPr>
                <w:b/>
                <w:bCs/>
                <w:noProof/>
              </w:rPr>
              <mc:AlternateContent>
                <mc:Choice Requires="wpg">
                  <w:drawing>
                    <wp:anchor distT="0" distB="0" distL="0" distR="0" simplePos="0" relativeHeight="251658247" behindDoc="0" locked="0" layoutInCell="1" allowOverlap="1" wp14:anchorId="3265D51B" wp14:editId="07AD441B">
                      <wp:simplePos x="0" y="0"/>
                      <wp:positionH relativeFrom="margin">
                        <wp:posOffset>114935</wp:posOffset>
                      </wp:positionH>
                      <wp:positionV relativeFrom="margin">
                        <wp:posOffset>76200</wp:posOffset>
                      </wp:positionV>
                      <wp:extent cx="496570" cy="504190"/>
                      <wp:effectExtent l="0" t="0" r="0" b="0"/>
                      <wp:wrapSquare wrapText="bothSides"/>
                      <wp:docPr id="1087"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30"/>
                                <a:chExt cx="781" cy="793"/>
                              </a:xfrm>
                            </wpg:grpSpPr>
                            <wps:wsp>
                              <wps:cNvPr id="1088" name="Rectangle 170"/>
                              <wps:cNvSpPr>
                                <a:spLocks noChangeArrowheads="1"/>
                              </wps:cNvSpPr>
                              <wps:spPr bwMode="auto">
                                <a:xfrm>
                                  <a:off x="181" y="13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9" name="Group 171"/>
                              <wpg:cNvGrpSpPr>
                                <a:grpSpLocks/>
                              </wpg:cNvGrpSpPr>
                              <wpg:grpSpPr bwMode="auto">
                                <a:xfrm>
                                  <a:off x="181" y="130"/>
                                  <a:ext cx="781" cy="793"/>
                                  <a:chOff x="181" y="130"/>
                                  <a:chExt cx="781" cy="793"/>
                                </a:xfrm>
                              </wpg:grpSpPr>
                              <wps:wsp>
                                <wps:cNvPr id="1090" name="Freeform 172"/>
                                <wps:cNvSpPr>
                                  <a:spLocks noChangeArrowheads="1"/>
                                </wps:cNvSpPr>
                                <wps:spPr bwMode="auto">
                                  <a:xfrm>
                                    <a:off x="181" y="13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91" name="Freeform 173"/>
                                <wps:cNvSpPr>
                                  <a:spLocks noChangeArrowheads="1"/>
                                </wps:cNvSpPr>
                                <wps:spPr bwMode="auto">
                                  <a:xfrm>
                                    <a:off x="504" y="31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1FE164A" id="Group 169" o:spid="_x0000_s1026" style="position:absolute;margin-left:9.05pt;margin-top:6pt;width:39.1pt;height:39.7pt;z-index:251658247;mso-wrap-distance-left:0;mso-wrap-distance-right:0;mso-position-horizontal-relative:margin;mso-position-vertical-relative:margin" coordorigin="181,13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">
                      <v:rect id="Rectangle 170" o:spid="_x0000_s1027" style="position:absolute;left:181;top:13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" filled="f" stroked="f">
                        <v:stroke joinstyle="round"/>
                      </v:rect>
                      <v:group id="Group 171" o:spid="_x0000_s1028" style="position:absolute;left:181;top:130;width:781;height:793" coordorigin="181,130"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172" o:spid="_x0000_s1029" style="position:absolute;left:181;top:13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3" o:spid="_x0000_s1030" style="position:absolute;left:504;top:31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3D8708FA" w14:textId="0AC07460" w:rsidR="00916881" w:rsidRDefault="00916881" w:rsidP="002F51E0">
            <w:pPr>
              <w:pStyle w:val="TableNote"/>
            </w:pPr>
            <w:r>
              <w:rPr>
                <w:b/>
                <w:bCs/>
              </w:rPr>
              <w:t>Note:</w:t>
            </w:r>
            <w:r>
              <w:t xml:space="preserve">  </w:t>
            </w:r>
            <w:ins w:id="1875" w:author="Moses, Robbie" w:date="2023-02-22T01:55:00Z">
              <w:r w:rsidR="003B5D4F">
                <w:t>T</w:t>
              </w:r>
            </w:ins>
            <w:del w:id="1876" w:author="Moses, Robbie" w:date="2023-02-22T01:55:00Z">
              <w:r w:rsidDel="003B5D4F">
                <w:delText>t</w:delText>
              </w:r>
            </w:del>
            <w:r>
              <w:t xml:space="preserve">o ensure a good quality forecast, select “from” and “to” dates using full months for both history and forecast selection, so that selection </w:t>
            </w:r>
            <w:r>
              <w:rPr>
                <w:b/>
                <w:bCs/>
              </w:rPr>
              <w:t>begins on the first day of a month and finishes on the last day of a later month</w:t>
            </w:r>
            <w:r>
              <w:t>.</w:t>
            </w:r>
          </w:p>
        </w:tc>
      </w:tr>
      <w:tr w:rsidR="00916881" w14:paraId="4C50A031" w14:textId="77777777" w:rsidTr="00506E3C">
        <w:tc>
          <w:tcPr>
            <w:tcW w:w="2592" w:type="dxa"/>
            <w:tcBorders>
              <w:top w:val="single" w:sz="4" w:space="0" w:color="000000"/>
              <w:left w:val="single" w:sz="4" w:space="0" w:color="000000"/>
              <w:bottom w:val="single" w:sz="4" w:space="0" w:color="000000"/>
            </w:tcBorders>
          </w:tcPr>
          <w:p w14:paraId="6A04368B" w14:textId="77777777" w:rsidR="00916881" w:rsidRPr="002F51E0" w:rsidRDefault="00916881" w:rsidP="002F51E0">
            <w:pPr>
              <w:pStyle w:val="TableBody"/>
              <w:rPr>
                <w:b/>
                <w:bCs/>
              </w:rPr>
            </w:pPr>
            <w:r w:rsidRPr="002F51E0">
              <w:rPr>
                <w:b/>
                <w:bCs/>
              </w:rPr>
              <w:t>Use Existing Forecast Definition</w:t>
            </w:r>
          </w:p>
        </w:tc>
        <w:tc>
          <w:tcPr>
            <w:tcW w:w="5478" w:type="dxa"/>
            <w:tcBorders>
              <w:top w:val="single" w:sz="4" w:space="0" w:color="000000"/>
              <w:left w:val="single" w:sz="4" w:space="0" w:color="000000"/>
              <w:bottom w:val="single" w:sz="4" w:space="0" w:color="000000"/>
              <w:right w:val="single" w:sz="4" w:space="0" w:color="000000"/>
            </w:tcBorders>
          </w:tcPr>
          <w:p w14:paraId="3EAD521B" w14:textId="09F066BA" w:rsidR="00916881" w:rsidRDefault="00916881" w:rsidP="002F51E0">
            <w:pPr>
              <w:pStyle w:val="TableBody"/>
              <w:rPr>
                <w:bCs/>
              </w:rPr>
            </w:pPr>
            <w:r>
              <w:rPr>
                <w:bCs/>
              </w:rPr>
              <w:t xml:space="preserve">When </w:t>
            </w:r>
            <w:r w:rsidR="003010C0">
              <w:rPr>
                <w:bCs/>
              </w:rPr>
              <w:t xml:space="preserve">the </w:t>
            </w:r>
            <w:r>
              <w:rPr>
                <w:bCs/>
              </w:rPr>
              <w:t>batch forecast is run for multiple Cashpoints, this option allows using different Forecast Definition IDs already associated with the Cashpoints selected.</w:t>
            </w:r>
          </w:p>
          <w:p w14:paraId="1A33B26C" w14:textId="64247E94" w:rsidR="00916881" w:rsidRDefault="00916881" w:rsidP="002F51E0">
            <w:pPr>
              <w:pStyle w:val="TableBody"/>
              <w:rPr>
                <w:bCs/>
              </w:rPr>
            </w:pPr>
            <w:r>
              <w:rPr>
                <w:bCs/>
              </w:rPr>
              <w:t xml:space="preserve">This option is useful when users need to re-run </w:t>
            </w:r>
            <w:r w:rsidR="003010C0">
              <w:rPr>
                <w:bCs/>
              </w:rPr>
              <w:t xml:space="preserve">the </w:t>
            </w:r>
            <w:r>
              <w:rPr>
                <w:bCs/>
              </w:rPr>
              <w:t>forecast for a larger group of Cashpoints with different Forecast Definition IDs. It allows running batch forecast</w:t>
            </w:r>
            <w:r w:rsidR="003010C0">
              <w:rPr>
                <w:bCs/>
              </w:rPr>
              <w:t>s</w:t>
            </w:r>
            <w:r>
              <w:rPr>
                <w:bCs/>
              </w:rPr>
              <w:t xml:space="preserve"> without having to go through multiple Forecast </w:t>
            </w:r>
            <w:r>
              <w:rPr>
                <w:bCs/>
              </w:rPr>
              <w:lastRenderedPageBreak/>
              <w:t>Definition IDs and running them separately for associated Cashpoints.</w:t>
            </w:r>
          </w:p>
        </w:tc>
      </w:tr>
      <w:tr w:rsidR="00916881" w14:paraId="1D319FE0" w14:textId="77777777" w:rsidTr="00506E3C">
        <w:tc>
          <w:tcPr>
            <w:tcW w:w="2592" w:type="dxa"/>
            <w:tcBorders>
              <w:top w:val="single" w:sz="4" w:space="0" w:color="000000"/>
              <w:left w:val="single" w:sz="4" w:space="0" w:color="000000"/>
              <w:bottom w:val="single" w:sz="4" w:space="0" w:color="000000"/>
            </w:tcBorders>
          </w:tcPr>
          <w:p w14:paraId="4C1E522A" w14:textId="77777777" w:rsidR="00916881" w:rsidRPr="002F51E0" w:rsidRDefault="00916881" w:rsidP="002F51E0">
            <w:pPr>
              <w:pStyle w:val="TableBody"/>
              <w:rPr>
                <w:b/>
                <w:bCs/>
              </w:rPr>
            </w:pPr>
            <w:r w:rsidRPr="002F51E0">
              <w:rPr>
                <w:b/>
                <w:bCs/>
              </w:rPr>
              <w:lastRenderedPageBreak/>
              <w:t>New Button</w:t>
            </w:r>
          </w:p>
        </w:tc>
        <w:tc>
          <w:tcPr>
            <w:tcW w:w="5478" w:type="dxa"/>
            <w:tcBorders>
              <w:top w:val="single" w:sz="4" w:space="0" w:color="000000"/>
              <w:left w:val="single" w:sz="4" w:space="0" w:color="000000"/>
              <w:bottom w:val="single" w:sz="4" w:space="0" w:color="000000"/>
              <w:right w:val="single" w:sz="4" w:space="0" w:color="000000"/>
            </w:tcBorders>
          </w:tcPr>
          <w:p w14:paraId="4242F158" w14:textId="77777777" w:rsidR="00916881" w:rsidRDefault="00916881" w:rsidP="002F51E0">
            <w:pPr>
              <w:pStyle w:val="TableBody"/>
              <w:rPr>
                <w:bCs/>
              </w:rPr>
            </w:pPr>
            <w:r>
              <w:rPr>
                <w:bCs/>
              </w:rPr>
              <w:t>Creates a blank Forecast Definition ID.</w:t>
            </w:r>
          </w:p>
        </w:tc>
      </w:tr>
      <w:tr w:rsidR="00916881" w14:paraId="35A5CE2E" w14:textId="77777777" w:rsidTr="00506E3C">
        <w:tc>
          <w:tcPr>
            <w:tcW w:w="2592" w:type="dxa"/>
            <w:tcBorders>
              <w:top w:val="single" w:sz="4" w:space="0" w:color="000000"/>
              <w:left w:val="single" w:sz="4" w:space="0" w:color="000000"/>
              <w:bottom w:val="single" w:sz="4" w:space="0" w:color="000000"/>
            </w:tcBorders>
          </w:tcPr>
          <w:p w14:paraId="13CF253A" w14:textId="77777777" w:rsidR="00916881" w:rsidRPr="002F51E0" w:rsidRDefault="00916881" w:rsidP="002F51E0">
            <w:pPr>
              <w:pStyle w:val="TableBody"/>
              <w:rPr>
                <w:b/>
                <w:bCs/>
              </w:rPr>
            </w:pPr>
            <w:r w:rsidRPr="002F51E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0CD3D52D" w14:textId="77777777" w:rsidR="00916881" w:rsidRDefault="00916881" w:rsidP="002F51E0">
            <w:pPr>
              <w:pStyle w:val="TableBody"/>
              <w:rPr>
                <w:bCs/>
              </w:rPr>
            </w:pPr>
            <w:r>
              <w:rPr>
                <w:bCs/>
              </w:rPr>
              <w:t>Saves any changes made to the currently selected Forecast Definition ID.</w:t>
            </w:r>
          </w:p>
        </w:tc>
      </w:tr>
      <w:tr w:rsidR="00916881" w14:paraId="4A8CC526" w14:textId="77777777" w:rsidTr="00506E3C">
        <w:tc>
          <w:tcPr>
            <w:tcW w:w="2592" w:type="dxa"/>
            <w:tcBorders>
              <w:top w:val="single" w:sz="4" w:space="0" w:color="000000"/>
              <w:left w:val="single" w:sz="4" w:space="0" w:color="000000"/>
              <w:bottom w:val="single" w:sz="4" w:space="0" w:color="000000"/>
            </w:tcBorders>
          </w:tcPr>
          <w:p w14:paraId="34E38258" w14:textId="77777777" w:rsidR="00916881" w:rsidRPr="002F51E0" w:rsidRDefault="00916881" w:rsidP="002F51E0">
            <w:pPr>
              <w:pStyle w:val="TableBody"/>
              <w:rPr>
                <w:b/>
                <w:bCs/>
              </w:rPr>
            </w:pPr>
            <w:r w:rsidRPr="002F51E0">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170C3653" w14:textId="77777777" w:rsidR="00916881" w:rsidRDefault="00916881" w:rsidP="002F51E0">
            <w:pPr>
              <w:pStyle w:val="TableBody"/>
              <w:rPr>
                <w:bCs/>
              </w:rPr>
            </w:pPr>
            <w:r>
              <w:rPr>
                <w:bCs/>
              </w:rPr>
              <w:t xml:space="preserve">Deletes the currently selected Forecast Definition ID. </w:t>
            </w:r>
          </w:p>
        </w:tc>
      </w:tr>
      <w:tr w:rsidR="00916881" w14:paraId="734DB47B" w14:textId="77777777" w:rsidTr="00506E3C">
        <w:tc>
          <w:tcPr>
            <w:tcW w:w="2592" w:type="dxa"/>
            <w:tcBorders>
              <w:top w:val="single" w:sz="4" w:space="0" w:color="000000"/>
              <w:left w:val="single" w:sz="4" w:space="0" w:color="000000"/>
              <w:bottom w:val="single" w:sz="4" w:space="0" w:color="000000"/>
            </w:tcBorders>
          </w:tcPr>
          <w:p w14:paraId="15742916" w14:textId="77777777" w:rsidR="00916881" w:rsidRPr="002F51E0" w:rsidRDefault="00916881" w:rsidP="002F51E0">
            <w:pPr>
              <w:pStyle w:val="TableBody"/>
              <w:rPr>
                <w:b/>
                <w:bCs/>
              </w:rPr>
            </w:pPr>
            <w:r w:rsidRPr="002F51E0">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2458E226" w14:textId="65252400" w:rsidR="00916881" w:rsidDel="003B5D4F" w:rsidRDefault="00916881" w:rsidP="003B5D4F">
            <w:pPr>
              <w:pStyle w:val="TableBody"/>
              <w:rPr>
                <w:del w:id="1877" w:author="Moses, Robbie" w:date="2023-02-22T01:55:00Z"/>
                <w:bCs/>
              </w:rPr>
            </w:pPr>
            <w:r>
              <w:t xml:space="preserve">Allows the user to select Cashpoints to be used for the Forecast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2F51E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r>
              <w:rPr>
                <w:bCs/>
              </w:rPr>
              <w:t xml:space="preserve"> </w:t>
            </w:r>
          </w:p>
          <w:p w14:paraId="00E88547" w14:textId="77777777" w:rsidR="00916881" w:rsidRDefault="00916881" w:rsidP="003B5D4F">
            <w:pPr>
              <w:pStyle w:val="TableBody"/>
              <w:rPr>
                <w:bCs/>
              </w:rPr>
            </w:pPr>
          </w:p>
        </w:tc>
      </w:tr>
      <w:tr w:rsidR="00916881" w14:paraId="4A5B09F4" w14:textId="77777777" w:rsidTr="00506E3C">
        <w:tc>
          <w:tcPr>
            <w:tcW w:w="2592" w:type="dxa"/>
            <w:tcBorders>
              <w:top w:val="single" w:sz="4" w:space="0" w:color="000000"/>
              <w:left w:val="single" w:sz="4" w:space="0" w:color="000000"/>
              <w:bottom w:val="single" w:sz="4" w:space="0" w:color="000000"/>
            </w:tcBorders>
          </w:tcPr>
          <w:p w14:paraId="0711BBAA" w14:textId="77777777" w:rsidR="00916881" w:rsidRPr="002F51E0" w:rsidRDefault="00916881" w:rsidP="002F51E0">
            <w:pPr>
              <w:pStyle w:val="TableBody"/>
              <w:rPr>
                <w:b/>
                <w:bCs/>
              </w:rPr>
            </w:pPr>
            <w:r w:rsidRPr="002F51E0">
              <w:rPr>
                <w:b/>
                <w:bCs/>
              </w:rPr>
              <w:t>Linked Cashpoints Within Your Business Unit</w:t>
            </w:r>
          </w:p>
        </w:tc>
        <w:tc>
          <w:tcPr>
            <w:tcW w:w="5478" w:type="dxa"/>
            <w:tcBorders>
              <w:top w:val="single" w:sz="4" w:space="0" w:color="000000"/>
              <w:left w:val="single" w:sz="4" w:space="0" w:color="000000"/>
              <w:bottom w:val="single" w:sz="4" w:space="0" w:color="000000"/>
              <w:right w:val="single" w:sz="4" w:space="0" w:color="000000"/>
            </w:tcBorders>
          </w:tcPr>
          <w:p w14:paraId="4E5913D7" w14:textId="77777777" w:rsidR="00916881" w:rsidRDefault="00916881" w:rsidP="002F51E0">
            <w:pPr>
              <w:pStyle w:val="TableBody"/>
            </w:pPr>
            <w:r>
              <w:t>Whether access is set to Global or Restricted, this count is the number of cashpoints linked to this Forecast Model.</w:t>
            </w:r>
          </w:p>
        </w:tc>
      </w:tr>
      <w:tr w:rsidR="00916881" w14:paraId="5092465B" w14:textId="77777777" w:rsidTr="00506E3C">
        <w:tc>
          <w:tcPr>
            <w:tcW w:w="2592" w:type="dxa"/>
            <w:tcBorders>
              <w:top w:val="single" w:sz="4" w:space="0" w:color="000000"/>
              <w:left w:val="single" w:sz="4" w:space="0" w:color="000000"/>
              <w:bottom w:val="single" w:sz="4" w:space="0" w:color="000000"/>
            </w:tcBorders>
          </w:tcPr>
          <w:p w14:paraId="2199B03B" w14:textId="77777777" w:rsidR="00916881" w:rsidRPr="002F51E0" w:rsidRDefault="00916881" w:rsidP="002F51E0">
            <w:pPr>
              <w:pStyle w:val="TableBody"/>
              <w:rPr>
                <w:b/>
                <w:bCs/>
              </w:rPr>
            </w:pPr>
            <w:r w:rsidRPr="002F51E0">
              <w:rPr>
                <w:b/>
                <w:bCs/>
              </w:rPr>
              <w:t>Linked Cashpoints Outside Your Business Unit</w:t>
            </w:r>
          </w:p>
        </w:tc>
        <w:tc>
          <w:tcPr>
            <w:tcW w:w="5478" w:type="dxa"/>
            <w:tcBorders>
              <w:top w:val="single" w:sz="4" w:space="0" w:color="000000"/>
              <w:left w:val="single" w:sz="4" w:space="0" w:color="000000"/>
              <w:bottom w:val="single" w:sz="4" w:space="0" w:color="000000"/>
              <w:right w:val="single" w:sz="4" w:space="0" w:color="000000"/>
            </w:tcBorders>
          </w:tcPr>
          <w:p w14:paraId="200A9210" w14:textId="77777777" w:rsidR="00916881" w:rsidRDefault="00916881" w:rsidP="002F51E0">
            <w:pPr>
              <w:pStyle w:val="TableBody"/>
            </w:pPr>
            <w:r>
              <w:t>Whether access is set to Global or Restricted, this count is the number of cashpoints not linked to this Forecast Model.</w:t>
            </w:r>
          </w:p>
        </w:tc>
      </w:tr>
      <w:tr w:rsidR="00916881" w14:paraId="2A1A5AF1" w14:textId="77777777" w:rsidTr="00506E3C">
        <w:tc>
          <w:tcPr>
            <w:tcW w:w="2592" w:type="dxa"/>
            <w:tcBorders>
              <w:top w:val="single" w:sz="4" w:space="0" w:color="000000"/>
              <w:left w:val="single" w:sz="4" w:space="0" w:color="000000"/>
              <w:bottom w:val="single" w:sz="4" w:space="0" w:color="000000"/>
            </w:tcBorders>
          </w:tcPr>
          <w:p w14:paraId="16A1E308" w14:textId="77777777" w:rsidR="00916881" w:rsidRPr="002F51E0" w:rsidRDefault="00916881" w:rsidP="002F51E0">
            <w:pPr>
              <w:pStyle w:val="TableBody"/>
              <w:rPr>
                <w:b/>
                <w:bCs/>
              </w:rPr>
            </w:pPr>
            <w:r w:rsidRPr="002F51E0">
              <w:rPr>
                <w:b/>
                <w:bCs/>
              </w:rPr>
              <w:t>Start Forecast Generation</w:t>
            </w:r>
          </w:p>
        </w:tc>
        <w:tc>
          <w:tcPr>
            <w:tcW w:w="5478" w:type="dxa"/>
            <w:tcBorders>
              <w:top w:val="single" w:sz="4" w:space="0" w:color="000000"/>
              <w:left w:val="single" w:sz="4" w:space="0" w:color="000000"/>
              <w:bottom w:val="single" w:sz="4" w:space="0" w:color="000000"/>
              <w:right w:val="single" w:sz="4" w:space="0" w:color="000000"/>
            </w:tcBorders>
          </w:tcPr>
          <w:p w14:paraId="5B8F78CE" w14:textId="77777777" w:rsidR="00916881" w:rsidRDefault="00916881" w:rsidP="002F51E0">
            <w:pPr>
              <w:pStyle w:val="TableBody"/>
            </w:pPr>
            <w:r>
              <w:t>Starts the Forecast Generation Process for the selected group of Cashpoints and Forecast Definition ID.</w:t>
            </w:r>
          </w:p>
        </w:tc>
      </w:tr>
    </w:tbl>
    <w:p w14:paraId="67CF48B9" w14:textId="0809409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30C1DA8A" w14:textId="77777777" w:rsidR="00840961" w:rsidRDefault="00840961" w:rsidP="00C576DF">
      <w:pPr>
        <w:pStyle w:val="BodyText"/>
      </w:pPr>
      <w:bookmarkStart w:id="1878" w:name="_Ref221861080"/>
      <w:bookmarkStart w:id="1879" w:name="_Ref236107689"/>
    </w:p>
    <w:p w14:paraId="4679087D" w14:textId="56EBD7C7" w:rsidR="00916881" w:rsidRDefault="00916881" w:rsidP="008E1CFC">
      <w:pPr>
        <w:pStyle w:val="Heading3"/>
      </w:pPr>
      <w:bookmarkStart w:id="1880" w:name="_Toc128718653"/>
      <w:r>
        <w:t>Forecast</w:t>
      </w:r>
      <w:r>
        <w:rPr>
          <w:rFonts w:ascii="Wingdings" w:hAnsi="Wingdings"/>
        </w:rPr>
        <w:t></w:t>
      </w:r>
      <w:r>
        <w:t>Forecast Institutional Settings</w:t>
      </w:r>
      <w:bookmarkEnd w:id="1878"/>
      <w:bookmarkEnd w:id="1879"/>
      <w:bookmarkEnd w:id="1880"/>
    </w:p>
    <w:p w14:paraId="2C477F59" w14:textId="77777777" w:rsidR="00916881" w:rsidRDefault="00916881" w:rsidP="00840961">
      <w:pPr>
        <w:pStyle w:val="BodyText"/>
      </w:pPr>
      <w:r>
        <w:t>Depending on the needs of the institution, it may be necessary to have Forecasted or Calculated Net Demand for Branches and Advanced Devices. The selection of this parameter can be done on the Forecast Institutional Settings Page.</w:t>
      </w:r>
    </w:p>
    <w:p w14:paraId="4DED4E4D" w14:textId="0F98BB4F" w:rsidR="00916881" w:rsidRDefault="00916881" w:rsidP="00F63174">
      <w:pPr>
        <w:pStyle w:val="Caption"/>
        <w:spacing w:before="0" w:after="120"/>
        <w:ind w:left="187" w:hanging="187"/>
        <w:outlineLvl w:val="0"/>
      </w:pPr>
      <w:bookmarkStart w:id="1881" w:name="_Toc128632405"/>
      <w:r>
        <w:t xml:space="preserve">Figure </w:t>
      </w:r>
      <w:ins w:id="1882" w:author="Robbie Moses" w:date="2023-03-02T06:45:00Z">
        <w:r w:rsidR="00624EA3">
          <w:fldChar w:fldCharType="begin"/>
        </w:r>
        <w:r w:rsidR="00624EA3">
          <w:instrText xml:space="preserve"> SEQ Figure \* ARABIC </w:instrText>
        </w:r>
      </w:ins>
      <w:r w:rsidR="00624EA3">
        <w:fldChar w:fldCharType="separate"/>
      </w:r>
      <w:ins w:id="1883" w:author="Robbie Moses" w:date="2023-03-02T06:45:00Z">
        <w:r w:rsidR="00624EA3">
          <w:rPr>
            <w:noProof/>
          </w:rPr>
          <w:t>86</w:t>
        </w:r>
        <w:r w:rsidR="00624EA3">
          <w:fldChar w:fldCharType="end"/>
        </w:r>
      </w:ins>
      <w:ins w:id="1884" w:author="Moses, Robbie" w:date="2023-02-22T02:39:00Z">
        <w:del w:id="1885" w:author="Robbie Moses" w:date="2023-03-02T06:45:00Z">
          <w:r w:rsidR="003B5D4F" w:rsidDel="00624EA3">
            <w:fldChar w:fldCharType="begin"/>
          </w:r>
          <w:r w:rsidR="003B5D4F" w:rsidDel="00624EA3">
            <w:delInstrText xml:space="preserve"> SEQ Figure \* ARABIC </w:delInstrText>
          </w:r>
        </w:del>
      </w:ins>
      <w:del w:id="1886" w:author="Robbie Moses" w:date="2023-03-02T06:45:00Z">
        <w:r w:rsidR="003B5D4F" w:rsidDel="00624EA3">
          <w:fldChar w:fldCharType="separate"/>
        </w:r>
      </w:del>
      <w:ins w:id="1887" w:author="Moses, Robbie" w:date="2023-02-22T02:39:00Z">
        <w:del w:id="1888" w:author="Robbie Moses" w:date="2023-03-02T06:45:00Z">
          <w:r w:rsidR="003B5D4F" w:rsidDel="00624EA3">
            <w:rPr>
              <w:noProof/>
            </w:rPr>
            <w:delText>85</w:delText>
          </w:r>
          <w:r w:rsidR="003B5D4F" w:rsidDel="00624EA3">
            <w:fldChar w:fldCharType="end"/>
          </w:r>
        </w:del>
      </w:ins>
      <w:del w:id="1889"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85</w:delText>
        </w:r>
        <w:r w:rsidRPr="62692672" w:rsidDel="003B5D4F">
          <w:rPr>
            <w:noProof/>
          </w:rPr>
          <w:fldChar w:fldCharType="end"/>
        </w:r>
      </w:del>
      <w:r>
        <w:t>: Forecast Institutional Settings Page</w:t>
      </w:r>
      <w:bookmarkEnd w:id="1881"/>
    </w:p>
    <w:p w14:paraId="23E1B910" w14:textId="7CFA227E" w:rsidR="00916881" w:rsidRDefault="5112CA81" w:rsidP="00C576DF">
      <w:pPr>
        <w:pStyle w:val="BodyText"/>
      </w:pPr>
      <w:r>
        <w:rPr>
          <w:noProof/>
        </w:rPr>
        <w:drawing>
          <wp:inline distT="0" distB="0" distL="0" distR="0" wp14:anchorId="43C978E1" wp14:editId="1943AE32">
            <wp:extent cx="4572000" cy="1533525"/>
            <wp:effectExtent l="76200" t="76200" r="133350" b="142875"/>
            <wp:docPr id="1145192468" name="Picture 114519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57388" w14:textId="0808C369" w:rsidR="00916881" w:rsidRDefault="00916881" w:rsidP="00F63174">
      <w:pPr>
        <w:pStyle w:val="Caption"/>
        <w:spacing w:before="0" w:after="120"/>
        <w:ind w:left="187" w:hanging="187"/>
        <w:outlineLvl w:val="0"/>
      </w:pPr>
      <w:bookmarkStart w:id="1890" w:name="_Toc128631024"/>
      <w:r>
        <w:lastRenderedPageBreak/>
        <w:t xml:space="preserve">Table </w:t>
      </w:r>
      <w:r w:rsidR="00027408">
        <w:fldChar w:fldCharType="begin"/>
      </w:r>
      <w:r>
        <w:instrText xml:space="preserve"> SEQ "Table" \*Arabic </w:instrText>
      </w:r>
      <w:r w:rsidR="00027408">
        <w:fldChar w:fldCharType="separate"/>
      </w:r>
      <w:r w:rsidR="00D57607">
        <w:rPr>
          <w:noProof/>
        </w:rPr>
        <w:t>70</w:t>
      </w:r>
      <w:r w:rsidR="00027408">
        <w:rPr>
          <w:noProof/>
        </w:rPr>
        <w:fldChar w:fldCharType="end"/>
      </w:r>
      <w:r>
        <w:t>: Forecast Institutional Settings Description</w:t>
      </w:r>
      <w:bookmarkEnd w:id="189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1747D3"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BADDE49" w14:textId="77777777" w:rsidR="00916881" w:rsidRDefault="00916881" w:rsidP="00BD6B0F">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8353AA3" w14:textId="77777777" w:rsidR="00916881" w:rsidRDefault="00916881" w:rsidP="00BD6B0F">
            <w:pPr>
              <w:pStyle w:val="TableHeading"/>
            </w:pPr>
            <w:r>
              <w:t>Description</w:t>
            </w:r>
          </w:p>
        </w:tc>
      </w:tr>
      <w:tr w:rsidR="00916881" w14:paraId="7B03927B" w14:textId="77777777" w:rsidTr="0009567D">
        <w:trPr>
          <w:cantSplit/>
        </w:trPr>
        <w:tc>
          <w:tcPr>
            <w:tcW w:w="2592" w:type="dxa"/>
            <w:tcBorders>
              <w:left w:val="single" w:sz="4" w:space="0" w:color="000000"/>
              <w:bottom w:val="single" w:sz="4" w:space="0" w:color="000000"/>
            </w:tcBorders>
          </w:tcPr>
          <w:p w14:paraId="212B1D81" w14:textId="77777777" w:rsidR="00916881" w:rsidRPr="00BD6B0F" w:rsidRDefault="00916881" w:rsidP="00BD6B0F">
            <w:pPr>
              <w:pStyle w:val="TableBody"/>
              <w:rPr>
                <w:b/>
                <w:bCs/>
              </w:rPr>
            </w:pPr>
            <w:r w:rsidRPr="00BD6B0F">
              <w:rPr>
                <w:b/>
                <w:bCs/>
              </w:rPr>
              <w:t>Forecast</w:t>
            </w:r>
          </w:p>
        </w:tc>
        <w:tc>
          <w:tcPr>
            <w:tcW w:w="5483" w:type="dxa"/>
            <w:tcBorders>
              <w:left w:val="single" w:sz="4" w:space="0" w:color="000000"/>
              <w:bottom w:val="single" w:sz="4" w:space="0" w:color="000000"/>
              <w:right w:val="single" w:sz="4" w:space="0" w:color="000000"/>
            </w:tcBorders>
          </w:tcPr>
          <w:p w14:paraId="0E17AC04" w14:textId="77777777" w:rsidR="00916881" w:rsidRDefault="00916881" w:rsidP="00BD6B0F">
            <w:pPr>
              <w:pStyle w:val="TableBody"/>
            </w:pPr>
            <w:r>
              <w:t xml:space="preserve">A Forecasted Net Demand produces a forecast of the Net Demand based on historical Net Demand. This method is used in cases where Cashpoints have unpredictable Withdrawals and Deposits but a stable and predictable Net Demand. </w:t>
            </w:r>
          </w:p>
          <w:p w14:paraId="3D2EDA3D" w14:textId="77777777" w:rsidR="00916881" w:rsidRDefault="00916881" w:rsidP="00BD6B0F">
            <w:pPr>
              <w:pStyle w:val="TableBody"/>
            </w:pPr>
            <w:r>
              <w:t xml:space="preserve">Using this method, the Recommendation process will use the Net Demand Forecast when calculating Balances and making decisions on the amount and frequency of deliveries. </w:t>
            </w:r>
          </w:p>
          <w:p w14:paraId="49772642" w14:textId="138CB395" w:rsidR="00916881" w:rsidRDefault="00916881" w:rsidP="00BD6B0F">
            <w:pPr>
              <w:pStyle w:val="TableBody"/>
              <w:rPr>
                <w:b/>
                <w:bCs/>
              </w:rPr>
            </w:pPr>
            <w:r>
              <w:t xml:space="preserve">For more information on the forecast’s effect on the recommendation process, see: </w:t>
            </w:r>
            <w:r w:rsidR="00027408" w:rsidRPr="003B5D4F">
              <w:rPr>
                <w:b/>
                <w:bCs/>
                <w:color w:val="4F81BD" w:themeColor="accent1"/>
                <w:rPrChange w:id="1891" w:author="Moses, Robbie" w:date="2023-02-22T01:55:00Z">
                  <w:rPr>
                    <w:b/>
                    <w:bCs/>
                  </w:rPr>
                </w:rPrChange>
              </w:rPr>
              <w:fldChar w:fldCharType="begin"/>
            </w:r>
            <w:r w:rsidRPr="003B5D4F">
              <w:rPr>
                <w:b/>
                <w:bCs/>
                <w:color w:val="4F81BD" w:themeColor="accent1"/>
                <w:rPrChange w:id="1892" w:author="Moses, Robbie" w:date="2023-02-22T01:55:00Z">
                  <w:rPr>
                    <w:b/>
                    <w:bCs/>
                  </w:rPr>
                </w:rPrChange>
              </w:rPr>
              <w:instrText xml:space="preserve"> REF _Ref236110473 \h </w:instrText>
            </w:r>
            <w:r w:rsidR="00BD6B0F" w:rsidRPr="003B5D4F">
              <w:rPr>
                <w:b/>
                <w:bCs/>
                <w:color w:val="4F81BD" w:themeColor="accent1"/>
                <w:rPrChange w:id="1893" w:author="Moses, Robbie" w:date="2023-02-22T01:55:00Z">
                  <w:rPr>
                    <w:b/>
                    <w:bCs/>
                  </w:rPr>
                </w:rPrChange>
              </w:rPr>
              <w:instrText xml:space="preserve"> \* MERGEFORMAT </w:instrText>
            </w:r>
            <w:r w:rsidR="00027408" w:rsidRPr="00FD519E">
              <w:rPr>
                <w:b/>
                <w:bCs/>
                <w:color w:val="4F81BD" w:themeColor="accent1"/>
              </w:rPr>
            </w:r>
            <w:r w:rsidR="00027408" w:rsidRPr="003B5D4F">
              <w:rPr>
                <w:b/>
                <w:bCs/>
                <w:color w:val="4F81BD" w:themeColor="accent1"/>
                <w:rPrChange w:id="1894" w:author="Moses, Robbie" w:date="2023-02-22T01:55:00Z">
                  <w:rPr>
                    <w:b/>
                    <w:bCs/>
                  </w:rPr>
                </w:rPrChange>
              </w:rPr>
              <w:fldChar w:fldCharType="separate"/>
            </w:r>
            <w:r w:rsidR="00D57607" w:rsidRPr="003B5D4F">
              <w:rPr>
                <w:color w:val="4F81BD" w:themeColor="accent1"/>
                <w:rPrChange w:id="1895" w:author="Moses, Robbie" w:date="2023-02-22T01:55:00Z">
                  <w:rPr/>
                </w:rPrChange>
              </w:rPr>
              <w:t>Cashpoint</w:t>
            </w:r>
            <w:r w:rsidR="00D57607" w:rsidRPr="003B5D4F">
              <w:rPr>
                <w:rFonts w:ascii="Wingdings" w:hAnsi="Wingdings"/>
                <w:color w:val="4F81BD" w:themeColor="accent1"/>
                <w:rPrChange w:id="1896" w:author="Moses, Robbie" w:date="2023-02-22T01:55:00Z">
                  <w:rPr>
                    <w:rFonts w:ascii="Wingdings" w:hAnsi="Wingdings"/>
                  </w:rPr>
                </w:rPrChange>
              </w:rPr>
              <w:t></w:t>
            </w:r>
            <w:r w:rsidR="00D57607" w:rsidRPr="003B5D4F">
              <w:rPr>
                <w:color w:val="4F81BD" w:themeColor="accent1"/>
                <w:rPrChange w:id="1897" w:author="Moses, Robbie" w:date="2023-02-22T01:55:00Z">
                  <w:rPr/>
                </w:rPrChange>
              </w:rPr>
              <w:t>Main</w:t>
            </w:r>
            <w:r w:rsidR="00D57607" w:rsidRPr="003B5D4F">
              <w:rPr>
                <w:rFonts w:ascii="Wingdings" w:hAnsi="Wingdings"/>
                <w:color w:val="4F81BD" w:themeColor="accent1"/>
                <w:rPrChange w:id="1898" w:author="Moses, Robbie" w:date="2023-02-22T01:55:00Z">
                  <w:rPr>
                    <w:rFonts w:ascii="Wingdings" w:hAnsi="Wingdings"/>
                  </w:rPr>
                </w:rPrChange>
              </w:rPr>
              <w:t></w:t>
            </w:r>
            <w:r w:rsidR="00D57607" w:rsidRPr="003B5D4F">
              <w:rPr>
                <w:color w:val="4F81BD" w:themeColor="accent1"/>
                <w:rPrChange w:id="1899" w:author="Moses, Robbie" w:date="2023-02-22T01:55:00Z">
                  <w:rPr/>
                </w:rPrChange>
              </w:rPr>
              <w:t>Overview</w:t>
            </w:r>
            <w:r w:rsidR="00027408" w:rsidRPr="003B5D4F">
              <w:rPr>
                <w:b/>
                <w:bCs/>
                <w:color w:val="4F81BD" w:themeColor="accent1"/>
                <w:rPrChange w:id="1900" w:author="Moses, Robbie" w:date="2023-02-22T01:55:00Z">
                  <w:rPr>
                    <w:b/>
                    <w:bCs/>
                  </w:rPr>
                </w:rPrChange>
              </w:rPr>
              <w:fldChar w:fldCharType="end"/>
            </w:r>
          </w:p>
        </w:tc>
      </w:tr>
      <w:tr w:rsidR="00916881" w14:paraId="2239745F" w14:textId="77777777" w:rsidTr="0009567D">
        <w:trPr>
          <w:cantSplit/>
        </w:trPr>
        <w:tc>
          <w:tcPr>
            <w:tcW w:w="2592" w:type="dxa"/>
            <w:tcBorders>
              <w:left w:val="single" w:sz="4" w:space="0" w:color="000000"/>
              <w:bottom w:val="single" w:sz="4" w:space="0" w:color="000000"/>
            </w:tcBorders>
          </w:tcPr>
          <w:p w14:paraId="53177716" w14:textId="77777777" w:rsidR="00916881" w:rsidRPr="00B20380" w:rsidRDefault="00916881" w:rsidP="00B20380">
            <w:pPr>
              <w:pStyle w:val="TableBody"/>
              <w:rPr>
                <w:b/>
                <w:bCs/>
              </w:rPr>
            </w:pPr>
            <w:r w:rsidRPr="00B20380">
              <w:rPr>
                <w:b/>
                <w:bCs/>
              </w:rPr>
              <w:t>Calculate</w:t>
            </w:r>
          </w:p>
        </w:tc>
        <w:tc>
          <w:tcPr>
            <w:tcW w:w="5483" w:type="dxa"/>
            <w:tcBorders>
              <w:left w:val="single" w:sz="4" w:space="0" w:color="000000"/>
              <w:bottom w:val="single" w:sz="4" w:space="0" w:color="000000"/>
              <w:right w:val="single" w:sz="4" w:space="0" w:color="000000"/>
            </w:tcBorders>
          </w:tcPr>
          <w:p w14:paraId="46407151" w14:textId="461C23A4" w:rsidR="00916881" w:rsidRDefault="00916881" w:rsidP="00B20380">
            <w:pPr>
              <w:pStyle w:val="TableBody"/>
            </w:pPr>
            <w:r>
              <w:t xml:space="preserve">A Calculated Net Demand means that the Net Demand is not </w:t>
            </w:r>
            <w:r w:rsidR="00B20380">
              <w:t>forecasted but</w:t>
            </w:r>
            <w:r>
              <w:t xml:space="preserve"> calculated based on the forecast of Withdrawals and Deposits. This is beneficial to some institutions that have very predictable Withdrawals and Deposits, but the Net Demand is not at all predictable.</w:t>
            </w:r>
          </w:p>
          <w:p w14:paraId="3148009A" w14:textId="77777777" w:rsidR="00916881" w:rsidRDefault="00916881" w:rsidP="00B20380">
            <w:pPr>
              <w:pStyle w:val="TableBody"/>
            </w:pPr>
            <w:r>
              <w:t xml:space="preserve">Using this method, the Recommendation process will use the Deposits and Withdrawal Forecasts when calculating Balances and making decisions on the amount and frequency of deliveries. </w:t>
            </w:r>
          </w:p>
          <w:p w14:paraId="324BD50F" w14:textId="620FFEFA" w:rsidR="00916881" w:rsidRDefault="00916881" w:rsidP="00B20380">
            <w:pPr>
              <w:pStyle w:val="TableBody"/>
              <w:rPr>
                <w:b/>
                <w:bCs/>
              </w:rPr>
            </w:pPr>
            <w:r>
              <w:t xml:space="preserve">For more information on the forecast’s effect on the recommendation process, see:  </w:t>
            </w:r>
            <w:r w:rsidR="00027408" w:rsidRPr="00B350D4">
              <w:rPr>
                <w:b/>
                <w:bCs/>
                <w:color w:val="4F81BD" w:themeColor="accent1"/>
              </w:rPr>
              <w:fldChar w:fldCharType="begin"/>
            </w:r>
            <w:r w:rsidRPr="00B350D4">
              <w:rPr>
                <w:b/>
                <w:bCs/>
                <w:color w:val="4F81BD" w:themeColor="accent1"/>
              </w:rPr>
              <w:instrText xml:space="preserve"> REF _Ref236110473 \h </w:instrText>
            </w:r>
            <w:r w:rsidR="00B20380"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Main</w:t>
            </w:r>
            <w:r w:rsidR="00D57607" w:rsidRPr="00B350D4">
              <w:rPr>
                <w:rFonts w:ascii="Wingdings" w:hAnsi="Wingdings"/>
                <w:color w:val="4F81BD" w:themeColor="accent1"/>
              </w:rPr>
              <w:t></w:t>
            </w:r>
            <w:r w:rsidR="00D57607" w:rsidRPr="00B350D4">
              <w:rPr>
                <w:color w:val="4F81BD" w:themeColor="accent1"/>
              </w:rPr>
              <w:t>Overview</w:t>
            </w:r>
            <w:r w:rsidR="00027408" w:rsidRPr="00B350D4">
              <w:rPr>
                <w:b/>
                <w:bCs/>
                <w:color w:val="4F81BD" w:themeColor="accent1"/>
              </w:rPr>
              <w:fldChar w:fldCharType="end"/>
            </w:r>
          </w:p>
        </w:tc>
      </w:tr>
      <w:tr w:rsidR="00916881" w14:paraId="2747AF07" w14:textId="77777777" w:rsidTr="0009567D">
        <w:trPr>
          <w:cantSplit/>
        </w:trPr>
        <w:tc>
          <w:tcPr>
            <w:tcW w:w="2592" w:type="dxa"/>
            <w:tcBorders>
              <w:left w:val="single" w:sz="4" w:space="0" w:color="000000"/>
              <w:bottom w:val="single" w:sz="4" w:space="0" w:color="000000"/>
            </w:tcBorders>
          </w:tcPr>
          <w:p w14:paraId="113224C6" w14:textId="77777777" w:rsidR="00916881" w:rsidRPr="00B20380" w:rsidRDefault="00916881" w:rsidP="00B20380">
            <w:pPr>
              <w:pStyle w:val="TableBody"/>
              <w:rPr>
                <w:b/>
                <w:bCs/>
              </w:rPr>
            </w:pPr>
            <w:r w:rsidRPr="00B20380">
              <w:rPr>
                <w:b/>
                <w:bCs/>
              </w:rPr>
              <w:t>Save Button</w:t>
            </w:r>
          </w:p>
        </w:tc>
        <w:tc>
          <w:tcPr>
            <w:tcW w:w="5483" w:type="dxa"/>
            <w:tcBorders>
              <w:left w:val="single" w:sz="4" w:space="0" w:color="000000"/>
              <w:bottom w:val="single" w:sz="4" w:space="0" w:color="000000"/>
              <w:right w:val="single" w:sz="4" w:space="0" w:color="000000"/>
            </w:tcBorders>
          </w:tcPr>
          <w:p w14:paraId="4BB9859D" w14:textId="77777777" w:rsidR="00916881" w:rsidRDefault="00916881" w:rsidP="00B20380">
            <w:pPr>
              <w:pStyle w:val="TableBody"/>
            </w:pPr>
            <w:r>
              <w:t>Saves the setting for use with all Cashpoints.</w:t>
            </w:r>
          </w:p>
        </w:tc>
      </w:tr>
      <w:tr w:rsidR="00916881" w14:paraId="3BD6CD45" w14:textId="77777777" w:rsidTr="0009567D">
        <w:trPr>
          <w:cantSplit/>
        </w:trPr>
        <w:tc>
          <w:tcPr>
            <w:tcW w:w="2592" w:type="dxa"/>
            <w:tcBorders>
              <w:left w:val="single" w:sz="4" w:space="0" w:color="000000"/>
              <w:bottom w:val="single" w:sz="4" w:space="0" w:color="000000"/>
            </w:tcBorders>
          </w:tcPr>
          <w:p w14:paraId="041274F7" w14:textId="77777777" w:rsidR="00916881" w:rsidRDefault="00A66A19" w:rsidP="00F63174">
            <w:pPr>
              <w:pStyle w:val="TableCellText"/>
              <w:snapToGrid w:val="0"/>
              <w:spacing w:before="0" w:after="120" w:line="240" w:lineRule="auto"/>
              <w:ind w:left="187" w:hanging="187"/>
              <w:outlineLvl w:val="0"/>
              <w:rPr>
                <w:b/>
                <w:bCs/>
                <w:lang w:eastAsia="ar-SA" w:bidi="ar-SA"/>
              </w:rPr>
            </w:pPr>
            <w:r>
              <w:rPr>
                <w:noProof/>
                <w:lang w:bidi="ar-SA"/>
              </w:rPr>
              <mc:AlternateContent>
                <mc:Choice Requires="wpg">
                  <w:drawing>
                    <wp:anchor distT="0" distB="0" distL="0" distR="0" simplePos="0" relativeHeight="251658248" behindDoc="0" locked="0" layoutInCell="1" allowOverlap="1" wp14:anchorId="6E70A5F2" wp14:editId="729B2BAC">
                      <wp:simplePos x="0" y="0"/>
                      <wp:positionH relativeFrom="margin">
                        <wp:posOffset>114935</wp:posOffset>
                      </wp:positionH>
                      <wp:positionV relativeFrom="margin">
                        <wp:posOffset>-6350</wp:posOffset>
                      </wp:positionV>
                      <wp:extent cx="496570" cy="504190"/>
                      <wp:effectExtent l="0" t="0" r="0" b="0"/>
                      <wp:wrapSquare wrapText="bothSides"/>
                      <wp:docPr id="1082"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1"/>
                                <a:chExt cx="781" cy="793"/>
                              </a:xfrm>
                            </wpg:grpSpPr>
                            <wps:wsp>
                              <wps:cNvPr id="1083" name="Rectangle 175"/>
                              <wps:cNvSpPr>
                                <a:spLocks noChangeArrowheads="1"/>
                              </wps:cNvSpPr>
                              <wps:spPr bwMode="auto">
                                <a:xfrm>
                                  <a:off x="181" y="-1"/>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cNvPr id="1084" name="Group 176"/>
                              <wpg:cNvGrpSpPr>
                                <a:grpSpLocks/>
                              </wpg:cNvGrpSpPr>
                              <wpg:grpSpPr bwMode="auto">
                                <a:xfrm>
                                  <a:off x="181" y="-1"/>
                                  <a:ext cx="781" cy="793"/>
                                  <a:chOff x="181" y="-1"/>
                                  <a:chExt cx="781" cy="793"/>
                                </a:xfrm>
                              </wpg:grpSpPr>
                              <wps:wsp>
                                <wps:cNvPr id="1085" name="Freeform 177"/>
                                <wps:cNvSpPr>
                                  <a:spLocks noChangeArrowheads="1"/>
                                </wps:cNvSpPr>
                                <wps:spPr bwMode="auto">
                                  <a:xfrm>
                                    <a:off x="181" y="-1"/>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86" name="Freeform 178"/>
                                <wps:cNvSpPr>
                                  <a:spLocks noChangeArrowheads="1"/>
                                </wps:cNvSpPr>
                                <wps:spPr bwMode="auto">
                                  <a:xfrm>
                                    <a:off x="504" y="183"/>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9DE483D" id="Group 174" o:spid="_x0000_s1026" style="position:absolute;margin-left:9.05pt;margin-top:-.5pt;width:39.1pt;height:39.7pt;z-index:251658248;mso-wrap-distance-left:0;mso-wrap-distance-right:0;mso-position-horizontal-relative:margin;mso-position-vertical-relative:margin" coordorigin="181,-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">
                      <v:rect id="Rectangle 175" o:spid="_x0000_s1027" style="position:absolute;left:181;top:-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" filled="f" stroked="f">
                        <v:stroke joinstyle="round"/>
                      </v:rect>
                      <v:group id="Group 176" o:spid="_x0000_s1028" style="position:absolute;left:181;top:-1;width:781;height:793" coordorigin="181,-1" coordsize="78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">
                        <v:shape id="Freeform 177" o:spid="_x0000_s1029" style="position:absolute;left:181;top:-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78" o:spid="_x0000_s1030" style="position:absolute;left:504;top:183;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v:group>
                      <w10:wrap type="square" anchorx="margin" anchory="margin"/>
                    </v:group>
                  </w:pict>
                </mc:Fallback>
              </mc:AlternateContent>
            </w:r>
          </w:p>
        </w:tc>
        <w:tc>
          <w:tcPr>
            <w:tcW w:w="5483" w:type="dxa"/>
            <w:tcBorders>
              <w:left w:val="single" w:sz="4" w:space="0" w:color="000000"/>
              <w:bottom w:val="single" w:sz="4" w:space="0" w:color="000000"/>
              <w:right w:val="single" w:sz="4" w:space="0" w:color="000000"/>
            </w:tcBorders>
          </w:tcPr>
          <w:p w14:paraId="531DDDE7" w14:textId="1A16D9FC" w:rsidR="00916881" w:rsidRDefault="00916881" w:rsidP="00B20380">
            <w:pPr>
              <w:pStyle w:val="TableNote"/>
            </w:pPr>
            <w:r>
              <w:rPr>
                <w:b/>
                <w:bCs/>
              </w:rPr>
              <w:t>Note:</w:t>
            </w:r>
            <w:r>
              <w:t xml:space="preserve">  This is an institutional setting; meaning </w:t>
            </w:r>
            <w:r w:rsidR="003010C0">
              <w:t xml:space="preserve">it </w:t>
            </w:r>
            <w:r>
              <w:t>affects all Branch</w:t>
            </w:r>
            <w:r w:rsidR="003010C0">
              <w:t>es</w:t>
            </w:r>
            <w:r>
              <w:t xml:space="preserve"> and Advanced Devices. Please consult NCR Cash Management Support if you have questions about this parameter. </w:t>
            </w:r>
          </w:p>
        </w:tc>
      </w:tr>
    </w:tbl>
    <w:p w14:paraId="3A8DAE8D" w14:textId="3F9B23F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DBE93CA" w14:textId="77777777" w:rsidR="00B20380" w:rsidRDefault="00B20380" w:rsidP="00C576DF">
      <w:pPr>
        <w:pStyle w:val="BodyText"/>
      </w:pPr>
    </w:p>
    <w:p w14:paraId="686E32EF" w14:textId="77777777" w:rsidR="00916881" w:rsidRDefault="00916881" w:rsidP="00DB0712">
      <w:pPr>
        <w:pStyle w:val="Heading2"/>
      </w:pPr>
      <w:bookmarkStart w:id="1901" w:name="_Ref221705889"/>
      <w:bookmarkStart w:id="1902" w:name="_Ref226247174"/>
      <w:bookmarkStart w:id="1903" w:name="_Ref236038671"/>
      <w:bookmarkStart w:id="1904" w:name="_Toc128718654"/>
      <w:r>
        <w:t>Processing</w:t>
      </w:r>
      <w:r>
        <w:rPr>
          <w:rFonts w:ascii="Wingdings" w:hAnsi="Wingdings"/>
        </w:rPr>
        <w:t></w:t>
      </w:r>
      <w:r>
        <w:t>Orders Output Page</w:t>
      </w:r>
      <w:bookmarkEnd w:id="1901"/>
      <w:bookmarkEnd w:id="1902"/>
      <w:bookmarkEnd w:id="1903"/>
      <w:bookmarkEnd w:id="1904"/>
    </w:p>
    <w:p w14:paraId="66A4E140" w14:textId="3B54D24D" w:rsidR="00916881" w:rsidRDefault="00916881" w:rsidP="00B20380">
      <w:pPr>
        <w:pStyle w:val="BodyText"/>
      </w:pPr>
      <w:r>
        <w:t xml:space="preserve">For some transportation companies or bank accounting systems, </w:t>
      </w:r>
      <w:r w:rsidR="00EF7F5B">
        <w:t>the Orders must</w:t>
      </w:r>
      <w:r>
        <w:t xml:space="preserve"> be transmitted to them in text format. The Orders Output functionality of OptiCash can provide this output and automatically email the file or place it on the server to be picked up by a secondary process. The Output is normally created by a process that is run automatically, but the OptiCash user also </w:t>
      </w:r>
      <w:r w:rsidR="00EF7F5B">
        <w:t>can</w:t>
      </w:r>
      <w:r>
        <w:t xml:space="preserve"> run this manually from the Orders Output Tab.</w:t>
      </w:r>
    </w:p>
    <w:p w14:paraId="5E6239B4" w14:textId="4014A26C" w:rsidR="00916881" w:rsidRDefault="00EF7F5B" w:rsidP="00B20380">
      <w:pPr>
        <w:pStyle w:val="BodyText"/>
      </w:pPr>
      <w:r>
        <w:lastRenderedPageBreak/>
        <w:t>T</w:t>
      </w:r>
      <w:r w:rsidR="00916881">
        <w:t xml:space="preserve">o Output orders, the user must have an Orders Output Settings ID defined in advance. See: </w:t>
      </w:r>
      <w:r w:rsidR="00027408" w:rsidRPr="00B350D4">
        <w:rPr>
          <w:color w:val="4F81BD" w:themeColor="accent1"/>
        </w:rPr>
        <w:fldChar w:fldCharType="begin"/>
      </w:r>
      <w:r w:rsidR="00916881" w:rsidRPr="00B350D4">
        <w:rPr>
          <w:color w:val="4F81BD" w:themeColor="accent1"/>
        </w:rPr>
        <w:instrText xml:space="preserve"> REF _Ref221711164 \h </w:instrText>
      </w:r>
      <w:r w:rsidR="00B20380"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Processing</w:t>
      </w:r>
      <w:r w:rsidR="00D57607" w:rsidRPr="00B350D4">
        <w:rPr>
          <w:rFonts w:ascii="Wingdings" w:hAnsi="Wingdings"/>
          <w:color w:val="4F81BD" w:themeColor="accent1"/>
        </w:rPr>
        <w:t></w:t>
      </w:r>
      <w:r w:rsidR="00D57607" w:rsidRPr="00B350D4">
        <w:rPr>
          <w:color w:val="4F81BD" w:themeColor="accent1"/>
        </w:rPr>
        <w:t>Orders Output</w:t>
      </w:r>
      <w:r w:rsidR="00D57607" w:rsidRPr="00B350D4">
        <w:rPr>
          <w:rFonts w:ascii="Wingdings" w:hAnsi="Wingdings"/>
          <w:color w:val="4F81BD" w:themeColor="accent1"/>
        </w:rPr>
        <w:t></w:t>
      </w:r>
      <w:r w:rsidR="00D57607" w:rsidRPr="00B350D4">
        <w:rPr>
          <w:color w:val="4F81BD" w:themeColor="accent1"/>
        </w:rPr>
        <w:t>Settings</w:t>
      </w:r>
      <w:r w:rsidR="00027408" w:rsidRPr="00B350D4">
        <w:rPr>
          <w:color w:val="4F81BD" w:themeColor="accent1"/>
        </w:rPr>
        <w:fldChar w:fldCharType="end"/>
      </w:r>
    </w:p>
    <w:p w14:paraId="794C85FB" w14:textId="77777777" w:rsidR="00916881" w:rsidRDefault="00916881" w:rsidP="00C576DF">
      <w:pPr>
        <w:pStyle w:val="BodyText"/>
      </w:pPr>
    </w:p>
    <w:p w14:paraId="07BCD4FD" w14:textId="3B5342F8" w:rsidR="00916881" w:rsidRDefault="00916881" w:rsidP="00F63174">
      <w:pPr>
        <w:pStyle w:val="Caption"/>
        <w:spacing w:before="0" w:after="120"/>
        <w:ind w:left="187" w:hanging="187"/>
        <w:outlineLvl w:val="0"/>
      </w:pPr>
      <w:bookmarkStart w:id="1905" w:name="_Toc128632406"/>
      <w:r>
        <w:t xml:space="preserve">Figure </w:t>
      </w:r>
      <w:ins w:id="1906" w:author="Robbie Moses" w:date="2023-03-02T06:45:00Z">
        <w:r w:rsidR="00624EA3">
          <w:fldChar w:fldCharType="begin"/>
        </w:r>
        <w:r w:rsidR="00624EA3">
          <w:instrText xml:space="preserve"> SEQ Figure \* ARABIC </w:instrText>
        </w:r>
      </w:ins>
      <w:r w:rsidR="00624EA3">
        <w:fldChar w:fldCharType="separate"/>
      </w:r>
      <w:ins w:id="1907" w:author="Robbie Moses" w:date="2023-03-02T06:45:00Z">
        <w:r w:rsidR="00624EA3">
          <w:rPr>
            <w:noProof/>
          </w:rPr>
          <w:t>87</w:t>
        </w:r>
        <w:r w:rsidR="00624EA3">
          <w:fldChar w:fldCharType="end"/>
        </w:r>
      </w:ins>
      <w:ins w:id="1908" w:author="Moses, Robbie" w:date="2023-02-22T02:39:00Z">
        <w:del w:id="1909" w:author="Robbie Moses" w:date="2023-03-02T06:45:00Z">
          <w:r w:rsidR="003B5D4F" w:rsidDel="00624EA3">
            <w:fldChar w:fldCharType="begin"/>
          </w:r>
          <w:r w:rsidR="003B5D4F" w:rsidDel="00624EA3">
            <w:delInstrText xml:space="preserve"> SEQ Figure \* ARABIC </w:delInstrText>
          </w:r>
        </w:del>
      </w:ins>
      <w:del w:id="1910" w:author="Robbie Moses" w:date="2023-03-02T06:45:00Z">
        <w:r w:rsidR="003B5D4F" w:rsidDel="00624EA3">
          <w:fldChar w:fldCharType="separate"/>
        </w:r>
      </w:del>
      <w:ins w:id="1911" w:author="Moses, Robbie" w:date="2023-02-22T02:39:00Z">
        <w:del w:id="1912" w:author="Robbie Moses" w:date="2023-03-02T06:45:00Z">
          <w:r w:rsidR="003B5D4F" w:rsidDel="00624EA3">
            <w:rPr>
              <w:noProof/>
            </w:rPr>
            <w:delText>86</w:delText>
          </w:r>
          <w:r w:rsidR="003B5D4F" w:rsidDel="00624EA3">
            <w:fldChar w:fldCharType="end"/>
          </w:r>
        </w:del>
      </w:ins>
      <w:del w:id="1913"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86</w:delText>
        </w:r>
        <w:r w:rsidRPr="62692672" w:rsidDel="003B5D4F">
          <w:rPr>
            <w:noProof/>
          </w:rPr>
          <w:fldChar w:fldCharType="end"/>
        </w:r>
      </w:del>
      <w:r>
        <w:t>: Output Orders Page</w:t>
      </w:r>
      <w:bookmarkEnd w:id="1905"/>
    </w:p>
    <w:p w14:paraId="7243A97A" w14:textId="47B9DE1A" w:rsidR="00916881" w:rsidRDefault="31448F7C" w:rsidP="00C576DF">
      <w:pPr>
        <w:pStyle w:val="BodyText"/>
      </w:pPr>
      <w:r>
        <w:rPr>
          <w:noProof/>
        </w:rPr>
        <w:drawing>
          <wp:inline distT="0" distB="0" distL="0" distR="0" wp14:anchorId="5A33FD07" wp14:editId="62909EEF">
            <wp:extent cx="4572000" cy="2200275"/>
            <wp:effectExtent l="76200" t="76200" r="133350" b="142875"/>
            <wp:docPr id="735569297" name="Picture 73556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4572000" cy="2200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996AC" w14:textId="4A8A039A" w:rsidR="00916881" w:rsidRDefault="00916881" w:rsidP="00F63174">
      <w:pPr>
        <w:pStyle w:val="Caption"/>
        <w:spacing w:before="0" w:after="120"/>
        <w:ind w:left="187" w:hanging="187"/>
        <w:outlineLvl w:val="0"/>
      </w:pPr>
      <w:bookmarkStart w:id="1914" w:name="_Toc128631025"/>
      <w:r>
        <w:t xml:space="preserve">Table </w:t>
      </w:r>
      <w:r w:rsidR="00027408">
        <w:fldChar w:fldCharType="begin"/>
      </w:r>
      <w:r>
        <w:instrText xml:space="preserve"> SEQ "Table" \*Arabic </w:instrText>
      </w:r>
      <w:r w:rsidR="00027408">
        <w:fldChar w:fldCharType="separate"/>
      </w:r>
      <w:r w:rsidR="00D57607">
        <w:rPr>
          <w:noProof/>
        </w:rPr>
        <w:t>71</w:t>
      </w:r>
      <w:r w:rsidR="00027408">
        <w:rPr>
          <w:noProof/>
        </w:rPr>
        <w:fldChar w:fldCharType="end"/>
      </w:r>
      <w:r>
        <w:t>: Output Orders Description</w:t>
      </w:r>
      <w:bookmarkEnd w:id="1914"/>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DC19527" w14:textId="77777777" w:rsidTr="005F2644">
        <w:trPr>
          <w:tblHeader/>
        </w:trPr>
        <w:tc>
          <w:tcPr>
            <w:tcW w:w="2592" w:type="dxa"/>
            <w:tcBorders>
              <w:top w:val="single" w:sz="4" w:space="0" w:color="000000"/>
              <w:left w:val="single" w:sz="4" w:space="0" w:color="000000"/>
              <w:bottom w:val="single" w:sz="4" w:space="0" w:color="000000"/>
            </w:tcBorders>
            <w:shd w:val="clear" w:color="auto" w:fill="60C03A"/>
          </w:tcPr>
          <w:p w14:paraId="58A606F2" w14:textId="77777777" w:rsidR="00916881" w:rsidRDefault="00916881" w:rsidP="005F2644">
            <w:pPr>
              <w:pStyle w:val="TableHeading"/>
            </w:pPr>
            <w:r>
              <w:t>In this 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465502C" w14:textId="77777777" w:rsidR="00916881" w:rsidRDefault="00916881" w:rsidP="005F2644">
            <w:pPr>
              <w:pStyle w:val="TableHeading"/>
            </w:pPr>
            <w:r>
              <w:t>Enter or specify the following:</w:t>
            </w:r>
          </w:p>
        </w:tc>
      </w:tr>
      <w:tr w:rsidR="00916881" w14:paraId="2216F842" w14:textId="77777777" w:rsidTr="005F2644">
        <w:tc>
          <w:tcPr>
            <w:tcW w:w="2592" w:type="dxa"/>
            <w:tcBorders>
              <w:top w:val="single" w:sz="4" w:space="0" w:color="000000"/>
              <w:left w:val="single" w:sz="4" w:space="0" w:color="000000"/>
              <w:bottom w:val="single" w:sz="4" w:space="0" w:color="000000"/>
            </w:tcBorders>
          </w:tcPr>
          <w:p w14:paraId="3683EC09"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7E02DA46" w14:textId="77777777" w:rsidR="00916881" w:rsidRDefault="00916881" w:rsidP="005F2644">
            <w:pPr>
              <w:pStyle w:val="TableBody"/>
            </w:pPr>
            <w:r>
              <w:t xml:space="preserve">Select Order Output Settings ID for which the output file will be created. </w:t>
            </w:r>
          </w:p>
          <w:p w14:paraId="4E7CBACC" w14:textId="1B17B6E9" w:rsidR="00916881" w:rsidRDefault="00916881" w:rsidP="005F2644">
            <w:pPr>
              <w:pStyle w:val="TableBody"/>
            </w:pPr>
            <w:r>
              <w:t xml:space="preserve">Order Output Setting IDs are defined under </w:t>
            </w:r>
            <w:r w:rsidR="00EF7F5B">
              <w:t xml:space="preserve">the </w:t>
            </w:r>
            <w:r w:rsidRPr="00514F27">
              <w:rPr>
                <w:i/>
                <w:iCs/>
                <w:rPrChange w:id="1915" w:author="Robbie Moses" w:date="2023-03-03T01:25:00Z">
                  <w:rPr/>
                </w:rPrChange>
              </w:rPr>
              <w:t xml:space="preserve">Processing </w:t>
            </w:r>
            <w:r w:rsidRPr="00514F27">
              <w:rPr>
                <w:rFonts w:ascii="Wingdings" w:hAnsi="Wingdings"/>
                <w:i/>
                <w:iCs/>
                <w:rPrChange w:id="1916" w:author="Robbie Moses" w:date="2023-03-03T01:25:00Z">
                  <w:rPr>
                    <w:rFonts w:ascii="Wingdings" w:hAnsi="Wingdings"/>
                  </w:rPr>
                </w:rPrChange>
              </w:rPr>
              <w:t></w:t>
            </w:r>
            <w:r w:rsidRPr="00514F27">
              <w:rPr>
                <w:i/>
                <w:iCs/>
                <w:rPrChange w:id="1917" w:author="Robbie Moses" w:date="2023-03-03T01:25:00Z">
                  <w:rPr/>
                </w:rPrChange>
              </w:rPr>
              <w:t xml:space="preserve"> Orders Output </w:t>
            </w:r>
            <w:r w:rsidRPr="00514F27">
              <w:rPr>
                <w:rFonts w:ascii="Wingdings" w:hAnsi="Wingdings"/>
                <w:i/>
                <w:iCs/>
                <w:rPrChange w:id="1918" w:author="Robbie Moses" w:date="2023-03-03T01:25:00Z">
                  <w:rPr>
                    <w:rFonts w:ascii="Wingdings" w:hAnsi="Wingdings"/>
                  </w:rPr>
                </w:rPrChange>
              </w:rPr>
              <w:t></w:t>
            </w:r>
            <w:r w:rsidRPr="00514F27">
              <w:rPr>
                <w:i/>
                <w:iCs/>
                <w:rPrChange w:id="1919" w:author="Robbie Moses" w:date="2023-03-03T01:25:00Z">
                  <w:rPr/>
                </w:rPrChange>
              </w:rPr>
              <w:t xml:space="preserve"> Settings tab</w:t>
            </w:r>
            <w:r>
              <w:t xml:space="preserve">.   </w:t>
            </w:r>
          </w:p>
        </w:tc>
      </w:tr>
      <w:tr w:rsidR="00916881" w14:paraId="2FA739F0" w14:textId="77777777" w:rsidTr="005F2644">
        <w:trPr>
          <w:trHeight w:val="755"/>
        </w:trPr>
        <w:tc>
          <w:tcPr>
            <w:tcW w:w="2592" w:type="dxa"/>
            <w:tcBorders>
              <w:top w:val="single" w:sz="4" w:space="0" w:color="000000"/>
              <w:left w:val="single" w:sz="4" w:space="0" w:color="000000"/>
              <w:bottom w:val="single" w:sz="4" w:space="0" w:color="000000"/>
            </w:tcBorders>
          </w:tcPr>
          <w:p w14:paraId="663EAEC7" w14:textId="77777777" w:rsidR="00916881" w:rsidRPr="005F2644" w:rsidRDefault="00916881" w:rsidP="005F2644">
            <w:pPr>
              <w:pStyle w:val="TableBody"/>
              <w:rPr>
                <w:b/>
                <w:bCs/>
              </w:rPr>
            </w:pPr>
            <w:r w:rsidRPr="005F2644">
              <w:rPr>
                <w:b/>
                <w:bCs/>
              </w:rPr>
              <w:t>Separator</w:t>
            </w:r>
          </w:p>
        </w:tc>
        <w:tc>
          <w:tcPr>
            <w:tcW w:w="5478" w:type="dxa"/>
            <w:tcBorders>
              <w:top w:val="single" w:sz="4" w:space="0" w:color="000000"/>
              <w:left w:val="single" w:sz="4" w:space="0" w:color="000000"/>
              <w:bottom w:val="single" w:sz="4" w:space="0" w:color="000000"/>
              <w:right w:val="single" w:sz="4" w:space="0" w:color="000000"/>
            </w:tcBorders>
          </w:tcPr>
          <w:p w14:paraId="0DC3E7FB" w14:textId="77777777" w:rsidR="00916881" w:rsidRDefault="00916881" w:rsidP="005F2644">
            <w:pPr>
              <w:pStyle w:val="TableBody"/>
            </w:pPr>
            <w:r>
              <w:t>Select the format for the Orders Output file. The options available are Tab or Comma, indicating Tab or Comma Separated Values.</w:t>
            </w:r>
          </w:p>
        </w:tc>
      </w:tr>
      <w:tr w:rsidR="00916881" w14:paraId="4F90E832" w14:textId="77777777" w:rsidTr="005F2644">
        <w:tc>
          <w:tcPr>
            <w:tcW w:w="2592" w:type="dxa"/>
            <w:tcBorders>
              <w:top w:val="single" w:sz="4" w:space="0" w:color="000000"/>
              <w:left w:val="single" w:sz="4" w:space="0" w:color="000000"/>
              <w:bottom w:val="single" w:sz="4" w:space="0" w:color="000000"/>
            </w:tcBorders>
          </w:tcPr>
          <w:p w14:paraId="3D66770B" w14:textId="77777777" w:rsidR="00916881" w:rsidRPr="005F2644" w:rsidRDefault="00916881" w:rsidP="005F2644">
            <w:pPr>
              <w:pStyle w:val="TableBody"/>
              <w:rPr>
                <w:b/>
                <w:bCs/>
              </w:rPr>
            </w:pPr>
            <w:r w:rsidRPr="005F2644">
              <w:rPr>
                <w:b/>
                <w:bCs/>
              </w:rPr>
              <w:t>Output Format</w:t>
            </w:r>
          </w:p>
        </w:tc>
        <w:tc>
          <w:tcPr>
            <w:tcW w:w="5478" w:type="dxa"/>
            <w:tcBorders>
              <w:top w:val="single" w:sz="4" w:space="0" w:color="000000"/>
              <w:left w:val="single" w:sz="4" w:space="0" w:color="000000"/>
              <w:bottom w:val="single" w:sz="4" w:space="0" w:color="000000"/>
              <w:right w:val="single" w:sz="4" w:space="0" w:color="000000"/>
            </w:tcBorders>
          </w:tcPr>
          <w:p w14:paraId="1EF1A615" w14:textId="77777777" w:rsidR="00916881" w:rsidRDefault="00916881" w:rsidP="005F2644">
            <w:pPr>
              <w:pStyle w:val="TableBody"/>
            </w:pPr>
            <w:r>
              <w:t>Specifies the format of the files that will be output.  The formats to choose from are:</w:t>
            </w:r>
          </w:p>
          <w:p w14:paraId="377D393D" w14:textId="77777777" w:rsidR="00916881" w:rsidRDefault="00916881" w:rsidP="004060B4">
            <w:pPr>
              <w:pStyle w:val="TableListBullet"/>
              <w:tabs>
                <w:tab w:val="num" w:pos="720"/>
              </w:tabs>
              <w:ind w:left="720" w:hanging="360"/>
            </w:pPr>
            <w:r>
              <w:t>OptiCash Format 5</w:t>
            </w:r>
          </w:p>
          <w:p w14:paraId="5A09A92F" w14:textId="77777777" w:rsidR="00916881" w:rsidRDefault="00916881" w:rsidP="004060B4">
            <w:pPr>
              <w:pStyle w:val="TableListBullet"/>
              <w:tabs>
                <w:tab w:val="num" w:pos="720"/>
              </w:tabs>
              <w:ind w:left="720" w:hanging="360"/>
            </w:pPr>
            <w:r>
              <w:t>4.2.2 Daily Note Format</w:t>
            </w:r>
          </w:p>
          <w:p w14:paraId="3FAC499D" w14:textId="77777777" w:rsidR="00916881" w:rsidRDefault="00916881" w:rsidP="004060B4">
            <w:pPr>
              <w:pStyle w:val="TableListBullet"/>
              <w:tabs>
                <w:tab w:val="num" w:pos="720"/>
              </w:tabs>
              <w:ind w:left="720" w:hanging="360"/>
            </w:pPr>
            <w:r>
              <w:t>4.2.2 Daily Note Format with Group</w:t>
            </w:r>
          </w:p>
        </w:tc>
      </w:tr>
      <w:tr w:rsidR="00916881" w14:paraId="75766F42" w14:textId="77777777" w:rsidTr="005F2644">
        <w:tc>
          <w:tcPr>
            <w:tcW w:w="2592" w:type="dxa"/>
            <w:tcBorders>
              <w:top w:val="single" w:sz="4" w:space="0" w:color="000000"/>
              <w:left w:val="single" w:sz="4" w:space="0" w:color="000000"/>
              <w:bottom w:val="single" w:sz="4" w:space="0" w:color="000000"/>
            </w:tcBorders>
          </w:tcPr>
          <w:p w14:paraId="0528B00B" w14:textId="77777777" w:rsidR="00916881" w:rsidRPr="005F2644" w:rsidRDefault="00916881" w:rsidP="005F2644">
            <w:pPr>
              <w:pStyle w:val="TableBody"/>
              <w:rPr>
                <w:b/>
                <w:bCs/>
              </w:rPr>
            </w:pPr>
            <w:r w:rsidRPr="005F2644">
              <w:rPr>
                <w:b/>
                <w:bCs/>
              </w:rPr>
              <w:t>E-mail Log File To</w:t>
            </w:r>
          </w:p>
        </w:tc>
        <w:tc>
          <w:tcPr>
            <w:tcW w:w="5478" w:type="dxa"/>
            <w:tcBorders>
              <w:top w:val="single" w:sz="4" w:space="0" w:color="000000"/>
              <w:left w:val="single" w:sz="4" w:space="0" w:color="000000"/>
              <w:bottom w:val="single" w:sz="4" w:space="0" w:color="000000"/>
              <w:right w:val="single" w:sz="4" w:space="0" w:color="000000"/>
            </w:tcBorders>
          </w:tcPr>
          <w:p w14:paraId="04F63C5D" w14:textId="77777777" w:rsidR="00916881" w:rsidRDefault="00916881" w:rsidP="005F2644">
            <w:pPr>
              <w:pStyle w:val="TableBody"/>
            </w:pPr>
            <w:r>
              <w:t>Enter the email addresses of the people who should receive notification of the status of the Orders output process and the generated output files when the process is completed.  Multiple addresses should be separated by commas.</w:t>
            </w:r>
            <w:r>
              <w:tab/>
              <w:t xml:space="preserve"> </w:t>
            </w:r>
          </w:p>
        </w:tc>
      </w:tr>
      <w:tr w:rsidR="00916881" w14:paraId="00A87FA7" w14:textId="77777777" w:rsidTr="005F2644">
        <w:tc>
          <w:tcPr>
            <w:tcW w:w="2592" w:type="dxa"/>
            <w:tcBorders>
              <w:top w:val="single" w:sz="4" w:space="0" w:color="000000"/>
              <w:left w:val="single" w:sz="4" w:space="0" w:color="000000"/>
              <w:bottom w:val="single" w:sz="4" w:space="0" w:color="000000"/>
            </w:tcBorders>
          </w:tcPr>
          <w:p w14:paraId="5B972F03" w14:textId="77777777" w:rsidR="00916881" w:rsidRPr="005F2644" w:rsidRDefault="00916881" w:rsidP="005F2644">
            <w:pPr>
              <w:pStyle w:val="TableBody"/>
              <w:rPr>
                <w:b/>
                <w:bCs/>
              </w:rPr>
            </w:pPr>
            <w:r w:rsidRPr="005F2644">
              <w:rPr>
                <w:b/>
                <w:bCs/>
              </w:rPr>
              <w:t>Start Generating Orders Output Button</w:t>
            </w:r>
          </w:p>
        </w:tc>
        <w:tc>
          <w:tcPr>
            <w:tcW w:w="5478" w:type="dxa"/>
            <w:tcBorders>
              <w:top w:val="single" w:sz="4" w:space="0" w:color="000000"/>
              <w:left w:val="single" w:sz="4" w:space="0" w:color="000000"/>
              <w:bottom w:val="single" w:sz="4" w:space="0" w:color="000000"/>
              <w:right w:val="single" w:sz="4" w:space="0" w:color="000000"/>
            </w:tcBorders>
          </w:tcPr>
          <w:p w14:paraId="578E28C5" w14:textId="75A7E54A" w:rsidR="005F2644" w:rsidRDefault="00916881" w:rsidP="005F2644">
            <w:pPr>
              <w:pStyle w:val="TableBody"/>
            </w:pPr>
            <w:r>
              <w:t xml:space="preserve">Starts the process to output the Orders based on the selected Orders Output Settings ID. After this process has finished, the user should receive an email with the results of the Output Process </w:t>
            </w:r>
            <w:r w:rsidR="00206871">
              <w:t>if</w:t>
            </w:r>
            <w:r>
              <w:t xml:space="preserve"> the system is set up to </w:t>
            </w:r>
            <w:r>
              <w:lastRenderedPageBreak/>
              <w:t xml:space="preserve">send emails and the </w:t>
            </w:r>
            <w:r w:rsidR="00EF7F5B">
              <w:t>user</w:t>
            </w:r>
            <w:r w:rsidR="00D33DFB">
              <w:t xml:space="preserve"> </w:t>
            </w:r>
            <w:r w:rsidR="00EF7F5B">
              <w:t xml:space="preserve">specifies </w:t>
            </w:r>
            <w:r>
              <w:t xml:space="preserve">his/her email address correctly when running the process. The output files will also be saved on the server for access by a </w:t>
            </w:r>
            <w:r w:rsidR="00EF7F5B">
              <w:t>third-</w:t>
            </w:r>
            <w:r>
              <w:t xml:space="preserve">party application or system administrator. </w:t>
            </w:r>
          </w:p>
          <w:p w14:paraId="51F35FA1" w14:textId="72B2FC83" w:rsidR="00916881" w:rsidRDefault="00916881" w:rsidP="005F2644">
            <w:pPr>
              <w:pStyle w:val="TableNote"/>
            </w:pPr>
            <w:r w:rsidRPr="003B5D4F">
              <w:rPr>
                <w:b/>
                <w:bCs/>
                <w:rPrChange w:id="1920" w:author="Moses, Robbie" w:date="2023-02-22T01:56:00Z">
                  <w:rPr/>
                </w:rPrChange>
              </w:rPr>
              <w:t>Note</w:t>
            </w:r>
            <w:r>
              <w:t>: OptiCash users do not have access to these files from OptiCash.</w:t>
            </w:r>
          </w:p>
        </w:tc>
      </w:tr>
    </w:tbl>
    <w:p w14:paraId="3ED8CA70" w14:textId="6240E689" w:rsidR="00916881" w:rsidRDefault="00916881" w:rsidP="00F63174">
      <w:pPr>
        <w:pStyle w:val="TopofSection"/>
        <w:spacing w:before="0" w:after="120" w:line="240" w:lineRule="auto"/>
        <w:ind w:left="187" w:hanging="187"/>
        <w:outlineLvl w:val="0"/>
      </w:pPr>
      <w:r>
        <w:lastRenderedPageBreak/>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ED8FA06" w14:textId="77777777" w:rsidR="005F2644" w:rsidRDefault="005F2644" w:rsidP="00C576DF">
      <w:pPr>
        <w:pStyle w:val="BodyText"/>
      </w:pPr>
    </w:p>
    <w:p w14:paraId="1DDB0FFE" w14:textId="77777777" w:rsidR="00916881" w:rsidRDefault="00916881" w:rsidP="00DB0712">
      <w:pPr>
        <w:pStyle w:val="Heading2"/>
      </w:pPr>
      <w:bookmarkStart w:id="1921" w:name="_Ref221705890"/>
      <w:bookmarkStart w:id="1922" w:name="_Ref221711164"/>
      <w:bookmarkStart w:id="1923" w:name="_Ref226247176"/>
      <w:bookmarkStart w:id="1924" w:name="_Ref236038675"/>
      <w:bookmarkStart w:id="1925" w:name="_Toc128718655"/>
      <w:r>
        <w:t>Processing</w:t>
      </w:r>
      <w:r>
        <w:rPr>
          <w:rFonts w:ascii="Wingdings" w:hAnsi="Wingdings"/>
        </w:rPr>
        <w:t></w:t>
      </w:r>
      <w:r>
        <w:t>Orders Output</w:t>
      </w:r>
      <w:r>
        <w:rPr>
          <w:rFonts w:ascii="Wingdings" w:hAnsi="Wingdings"/>
        </w:rPr>
        <w:t></w:t>
      </w:r>
      <w:r>
        <w:t>Settings</w:t>
      </w:r>
      <w:bookmarkEnd w:id="1921"/>
      <w:bookmarkEnd w:id="1922"/>
      <w:bookmarkEnd w:id="1923"/>
      <w:bookmarkEnd w:id="1924"/>
      <w:bookmarkEnd w:id="1925"/>
    </w:p>
    <w:p w14:paraId="78014CED" w14:textId="45144EAE" w:rsidR="00916881" w:rsidRDefault="00D33DFB" w:rsidP="005F2644">
      <w:pPr>
        <w:pStyle w:val="BodyText"/>
      </w:pPr>
      <w:r>
        <w:t>T</w:t>
      </w:r>
      <w:r w:rsidR="00916881">
        <w:t>o run the Orders Output Process, at least one Orders Output Settings ID must be defined. The Orders Output ID contains all the parameters and Cashpoints that need to be outputted.  The following section will describe each of the parameters to help the user create or edit an Existing ID.</w:t>
      </w:r>
    </w:p>
    <w:p w14:paraId="64F10F24" w14:textId="0252C27C" w:rsidR="00916881" w:rsidRDefault="00916881" w:rsidP="00F63174">
      <w:pPr>
        <w:pStyle w:val="Caption"/>
        <w:spacing w:before="0" w:after="120"/>
        <w:ind w:left="187" w:hanging="187"/>
        <w:outlineLvl w:val="0"/>
      </w:pPr>
      <w:bookmarkStart w:id="1926" w:name="_Toc128632407"/>
      <w:r>
        <w:t xml:space="preserve">Figure </w:t>
      </w:r>
      <w:ins w:id="1927" w:author="Robbie Moses" w:date="2023-03-02T06:45:00Z">
        <w:r w:rsidR="00624EA3">
          <w:fldChar w:fldCharType="begin"/>
        </w:r>
        <w:r w:rsidR="00624EA3">
          <w:instrText xml:space="preserve"> SEQ Figure \* ARABIC </w:instrText>
        </w:r>
      </w:ins>
      <w:r w:rsidR="00624EA3">
        <w:fldChar w:fldCharType="separate"/>
      </w:r>
      <w:ins w:id="1928" w:author="Robbie Moses" w:date="2023-03-02T06:45:00Z">
        <w:r w:rsidR="00624EA3">
          <w:rPr>
            <w:noProof/>
          </w:rPr>
          <w:t>88</w:t>
        </w:r>
        <w:r w:rsidR="00624EA3">
          <w:fldChar w:fldCharType="end"/>
        </w:r>
      </w:ins>
      <w:ins w:id="1929" w:author="Moses, Robbie" w:date="2023-02-22T02:39:00Z">
        <w:del w:id="1930" w:author="Robbie Moses" w:date="2023-03-02T06:45:00Z">
          <w:r w:rsidR="003B5D4F" w:rsidDel="00624EA3">
            <w:fldChar w:fldCharType="begin"/>
          </w:r>
          <w:r w:rsidR="003B5D4F" w:rsidDel="00624EA3">
            <w:delInstrText xml:space="preserve"> SEQ Figure \* ARABIC </w:delInstrText>
          </w:r>
        </w:del>
      </w:ins>
      <w:del w:id="1931" w:author="Robbie Moses" w:date="2023-03-02T06:45:00Z">
        <w:r w:rsidR="003B5D4F" w:rsidDel="00624EA3">
          <w:fldChar w:fldCharType="separate"/>
        </w:r>
      </w:del>
      <w:ins w:id="1932" w:author="Moses, Robbie" w:date="2023-02-22T02:39:00Z">
        <w:del w:id="1933" w:author="Robbie Moses" w:date="2023-03-02T06:45:00Z">
          <w:r w:rsidR="003B5D4F" w:rsidDel="00624EA3">
            <w:rPr>
              <w:noProof/>
            </w:rPr>
            <w:delText>87</w:delText>
          </w:r>
          <w:r w:rsidR="003B5D4F" w:rsidDel="00624EA3">
            <w:fldChar w:fldCharType="end"/>
          </w:r>
        </w:del>
      </w:ins>
      <w:del w:id="1934"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87</w:delText>
        </w:r>
        <w:r w:rsidRPr="62692672" w:rsidDel="003B5D4F">
          <w:rPr>
            <w:noProof/>
          </w:rPr>
          <w:fldChar w:fldCharType="end"/>
        </w:r>
      </w:del>
      <w:r>
        <w:t>: Orders Output Settings Page</w:t>
      </w:r>
      <w:bookmarkEnd w:id="1926"/>
    </w:p>
    <w:p w14:paraId="0EDEB96A" w14:textId="1D70A242" w:rsidR="00916881" w:rsidRDefault="2C47A72D" w:rsidP="00C576DF">
      <w:pPr>
        <w:pStyle w:val="BodyText"/>
      </w:pPr>
      <w:r>
        <w:rPr>
          <w:noProof/>
        </w:rPr>
        <w:drawing>
          <wp:inline distT="0" distB="0" distL="0" distR="0" wp14:anchorId="0E034FDB" wp14:editId="51262FA0">
            <wp:extent cx="4572000" cy="3552825"/>
            <wp:effectExtent l="76200" t="76200" r="133350" b="142875"/>
            <wp:docPr id="1382583494" name="Picture 138258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3552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7BC91D" w14:textId="65E4FC54" w:rsidR="00916881" w:rsidRDefault="00916881" w:rsidP="00F63174">
      <w:pPr>
        <w:pStyle w:val="Caption"/>
        <w:spacing w:before="0" w:after="120"/>
        <w:ind w:left="187" w:hanging="187"/>
        <w:outlineLvl w:val="0"/>
      </w:pPr>
      <w:bookmarkStart w:id="1935" w:name="_Toc128631026"/>
      <w:r>
        <w:lastRenderedPageBreak/>
        <w:t xml:space="preserve">Table </w:t>
      </w:r>
      <w:r w:rsidR="00027408">
        <w:fldChar w:fldCharType="begin"/>
      </w:r>
      <w:r>
        <w:instrText xml:space="preserve"> SEQ "Table" \*Arabic </w:instrText>
      </w:r>
      <w:r w:rsidR="00027408">
        <w:fldChar w:fldCharType="separate"/>
      </w:r>
      <w:r w:rsidR="00D57607">
        <w:rPr>
          <w:noProof/>
        </w:rPr>
        <w:t>72</w:t>
      </w:r>
      <w:r w:rsidR="00027408">
        <w:rPr>
          <w:noProof/>
        </w:rPr>
        <w:fldChar w:fldCharType="end"/>
      </w:r>
      <w:r>
        <w:t>: Orders Output Settings Description</w:t>
      </w:r>
      <w:bookmarkEnd w:id="193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F6D3D7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4DF1A73" w14:textId="77777777" w:rsidR="00916881" w:rsidRDefault="00916881" w:rsidP="005F264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0E06A178" w14:textId="77777777" w:rsidR="00916881" w:rsidRDefault="00916881" w:rsidP="005F2644">
            <w:pPr>
              <w:pStyle w:val="TableHeading"/>
            </w:pPr>
            <w:r>
              <w:t>Description</w:t>
            </w:r>
          </w:p>
        </w:tc>
      </w:tr>
      <w:tr w:rsidR="00916881" w14:paraId="14B39BF7" w14:textId="77777777" w:rsidTr="0009567D">
        <w:trPr>
          <w:cantSplit/>
        </w:trPr>
        <w:tc>
          <w:tcPr>
            <w:tcW w:w="2592" w:type="dxa"/>
            <w:tcBorders>
              <w:top w:val="single" w:sz="4" w:space="0" w:color="000000"/>
              <w:left w:val="single" w:sz="4" w:space="0" w:color="000000"/>
              <w:bottom w:val="single" w:sz="4" w:space="0" w:color="000000"/>
            </w:tcBorders>
          </w:tcPr>
          <w:p w14:paraId="0CDB6236" w14:textId="77777777" w:rsidR="00916881" w:rsidRPr="005F2644" w:rsidRDefault="00916881" w:rsidP="005F2644">
            <w:pPr>
              <w:pStyle w:val="TableBody"/>
              <w:rPr>
                <w:b/>
                <w:bCs/>
              </w:rPr>
            </w:pPr>
            <w:r w:rsidRPr="005F2644">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575367A4" w14:textId="19002B01" w:rsidR="00916881" w:rsidRDefault="00916881" w:rsidP="005F2644">
            <w:pPr>
              <w:pStyle w:val="TableBody"/>
            </w:pPr>
            <w:r>
              <w:t xml:space="preserve">The Orders Output Settings ID for </w:t>
            </w:r>
            <w:r w:rsidR="00D33DFB">
              <w:t xml:space="preserve">the </w:t>
            </w:r>
            <w:r>
              <w:t>order output process.  This identifier contains the parameters and Cashpoints that will be outputted when the process is run.</w:t>
            </w:r>
          </w:p>
          <w:p w14:paraId="35BBD6FF" w14:textId="371B3A5C" w:rsidR="00916881" w:rsidRDefault="00916881" w:rsidP="005F2644">
            <w:pPr>
              <w:pStyle w:val="TableBody"/>
            </w:pPr>
            <w:r>
              <w:t xml:space="preserve">Initially, the user will need to create at least one ID. After the ID has been created, select it from the </w:t>
            </w:r>
            <w:r w:rsidR="00D33DFB">
              <w:t>drop-</w:t>
            </w:r>
            <w:r>
              <w:t xml:space="preserve">down list (or create a new one by clicking on the </w:t>
            </w:r>
            <w:r>
              <w:rPr>
                <w:bCs/>
              </w:rPr>
              <w:t>New button</w:t>
            </w:r>
            <w:r>
              <w:t xml:space="preserve">). </w:t>
            </w:r>
          </w:p>
          <w:p w14:paraId="0233B501" w14:textId="6464B71C" w:rsidR="00916881" w:rsidRDefault="00916881" w:rsidP="005F2644">
            <w:pPr>
              <w:pStyle w:val="TableBody"/>
            </w:pPr>
            <w:r>
              <w:t xml:space="preserve">The Orders Output ID must not contain any spaces between the </w:t>
            </w:r>
            <w:r w:rsidR="005F2644">
              <w:t>characters,</w:t>
            </w:r>
            <w:r>
              <w:t xml:space="preserve"> nor should it contain special characters (‘{[]}|~`!@#$%^&amp;*)”.</w:t>
            </w:r>
          </w:p>
        </w:tc>
      </w:tr>
      <w:tr w:rsidR="00916881" w14:paraId="74FC4BF7" w14:textId="77777777" w:rsidTr="0009567D">
        <w:trPr>
          <w:cantSplit/>
          <w:trHeight w:val="215"/>
        </w:trPr>
        <w:tc>
          <w:tcPr>
            <w:tcW w:w="2592" w:type="dxa"/>
            <w:tcBorders>
              <w:top w:val="single" w:sz="4" w:space="0" w:color="000000"/>
              <w:left w:val="single" w:sz="4" w:space="0" w:color="000000"/>
              <w:bottom w:val="single" w:sz="4" w:space="0" w:color="000000"/>
            </w:tcBorders>
          </w:tcPr>
          <w:p w14:paraId="497319D7" w14:textId="77777777" w:rsidR="00916881" w:rsidRPr="005F2644" w:rsidRDefault="00916881" w:rsidP="005F2644">
            <w:pPr>
              <w:pStyle w:val="TableBody"/>
              <w:rPr>
                <w:b/>
                <w:bCs/>
              </w:rPr>
            </w:pPr>
            <w:r w:rsidRPr="005F2644">
              <w:rPr>
                <w:b/>
                <w:bCs/>
              </w:rPr>
              <w:t>Select By</w:t>
            </w:r>
          </w:p>
        </w:tc>
        <w:tc>
          <w:tcPr>
            <w:tcW w:w="5478" w:type="dxa"/>
            <w:tcBorders>
              <w:top w:val="single" w:sz="4" w:space="0" w:color="000000"/>
              <w:left w:val="single" w:sz="4" w:space="0" w:color="000000"/>
              <w:bottom w:val="single" w:sz="4" w:space="0" w:color="000000"/>
              <w:right w:val="single" w:sz="4" w:space="0" w:color="000000"/>
            </w:tcBorders>
          </w:tcPr>
          <w:p w14:paraId="5FB3260B" w14:textId="77777777" w:rsidR="00916881" w:rsidRDefault="00916881" w:rsidP="005F2644">
            <w:pPr>
              <w:pStyle w:val="TableBody"/>
            </w:pPr>
            <w:r>
              <w:t xml:space="preserve">Determines how the orders will be displayed in the output. </w:t>
            </w:r>
          </w:p>
          <w:p w14:paraId="76C76523" w14:textId="77777777" w:rsidR="00916881" w:rsidRDefault="00916881" w:rsidP="004060B4">
            <w:pPr>
              <w:pStyle w:val="TableListBullet"/>
              <w:tabs>
                <w:tab w:val="num" w:pos="720"/>
              </w:tabs>
              <w:ind w:left="720" w:hanging="360"/>
            </w:pPr>
            <w:r>
              <w:rPr>
                <w:b/>
                <w:bCs/>
              </w:rPr>
              <w:t>Order Date</w:t>
            </w:r>
            <w:r>
              <w:t xml:space="preserve"> - The orders will be displayed by the date the order has been committed. </w:t>
            </w:r>
          </w:p>
          <w:p w14:paraId="5A7FD431" w14:textId="77777777" w:rsidR="00916881" w:rsidRDefault="00916881" w:rsidP="004060B4">
            <w:pPr>
              <w:pStyle w:val="TableListBullet"/>
              <w:tabs>
                <w:tab w:val="num" w:pos="720"/>
              </w:tabs>
              <w:ind w:left="720" w:hanging="360"/>
            </w:pPr>
            <w:r>
              <w:rPr>
                <w:b/>
                <w:bCs/>
              </w:rPr>
              <w:t>Due Date</w:t>
            </w:r>
            <w:r>
              <w:t xml:space="preserve"> - The orders will be displayed by the date the order is due to be completed.  </w:t>
            </w:r>
          </w:p>
        </w:tc>
      </w:tr>
      <w:tr w:rsidR="00916881" w14:paraId="6603C43A" w14:textId="77777777" w:rsidTr="0009567D">
        <w:trPr>
          <w:cantSplit/>
        </w:trPr>
        <w:tc>
          <w:tcPr>
            <w:tcW w:w="2592" w:type="dxa"/>
            <w:tcBorders>
              <w:top w:val="single" w:sz="4" w:space="0" w:color="000000"/>
              <w:left w:val="single" w:sz="4" w:space="0" w:color="000000"/>
              <w:bottom w:val="single" w:sz="4" w:space="0" w:color="000000"/>
            </w:tcBorders>
          </w:tcPr>
          <w:p w14:paraId="0DFB3FB7" w14:textId="77777777" w:rsidR="00916881" w:rsidRPr="005F2644" w:rsidRDefault="00916881" w:rsidP="005F2644">
            <w:pPr>
              <w:pStyle w:val="TableBody"/>
              <w:rPr>
                <w:b/>
                <w:bCs/>
              </w:rPr>
            </w:pPr>
            <w:r w:rsidRPr="005F2644">
              <w:rPr>
                <w:b/>
                <w:bCs/>
              </w:rPr>
              <w:t xml:space="preserve">Create Output by Service Center  </w:t>
            </w:r>
          </w:p>
        </w:tc>
        <w:tc>
          <w:tcPr>
            <w:tcW w:w="5478" w:type="dxa"/>
            <w:tcBorders>
              <w:top w:val="single" w:sz="4" w:space="0" w:color="000000"/>
              <w:left w:val="single" w:sz="4" w:space="0" w:color="000000"/>
              <w:bottom w:val="single" w:sz="4" w:space="0" w:color="000000"/>
              <w:right w:val="single" w:sz="4" w:space="0" w:color="000000"/>
            </w:tcBorders>
          </w:tcPr>
          <w:p w14:paraId="7AC8020E" w14:textId="1CA16EB2" w:rsidR="00916881" w:rsidRDefault="00916881" w:rsidP="005F2644">
            <w:pPr>
              <w:pStyle w:val="TableBody"/>
            </w:pPr>
            <w:r>
              <w:t xml:space="preserve">When selected, the output will create the outputs by Center with each file containing the orders for the Cashpoint in that </w:t>
            </w:r>
            <w:r w:rsidR="005F2644">
              <w:t>Center</w:t>
            </w:r>
            <w:r>
              <w:t>.</w:t>
            </w:r>
          </w:p>
        </w:tc>
      </w:tr>
      <w:tr w:rsidR="00916881" w14:paraId="34F20712" w14:textId="77777777" w:rsidTr="0009567D">
        <w:trPr>
          <w:cantSplit/>
        </w:trPr>
        <w:tc>
          <w:tcPr>
            <w:tcW w:w="2592" w:type="dxa"/>
            <w:tcBorders>
              <w:top w:val="single" w:sz="4" w:space="0" w:color="000000"/>
              <w:left w:val="single" w:sz="4" w:space="0" w:color="000000"/>
              <w:bottom w:val="single" w:sz="4" w:space="0" w:color="000000"/>
            </w:tcBorders>
          </w:tcPr>
          <w:p w14:paraId="398BC9B3" w14:textId="77777777" w:rsidR="00916881" w:rsidRPr="005F2644" w:rsidRDefault="00916881" w:rsidP="005F2644">
            <w:pPr>
              <w:pStyle w:val="TableBody"/>
              <w:rPr>
                <w:b/>
                <w:bCs/>
              </w:rPr>
            </w:pPr>
            <w:r w:rsidRPr="005F2644">
              <w:rPr>
                <w:b/>
                <w:bCs/>
              </w:rPr>
              <w:t>Create Output by Service Depot</w:t>
            </w:r>
          </w:p>
        </w:tc>
        <w:tc>
          <w:tcPr>
            <w:tcW w:w="5478" w:type="dxa"/>
            <w:tcBorders>
              <w:top w:val="single" w:sz="4" w:space="0" w:color="000000"/>
              <w:left w:val="single" w:sz="4" w:space="0" w:color="000000"/>
              <w:bottom w:val="single" w:sz="4" w:space="0" w:color="000000"/>
              <w:right w:val="single" w:sz="4" w:space="0" w:color="000000"/>
            </w:tcBorders>
          </w:tcPr>
          <w:p w14:paraId="42C5AFB2" w14:textId="2C67874E" w:rsidR="00916881" w:rsidRDefault="00916881" w:rsidP="005F2644">
            <w:pPr>
              <w:pStyle w:val="TableBody"/>
            </w:pPr>
            <w:r>
              <w:t xml:space="preserve">When selected, the output will create the outputs by Depot with each file containing the orders for the Cashpoint in that </w:t>
            </w:r>
            <w:r w:rsidR="005F2644">
              <w:t>Depot</w:t>
            </w:r>
            <w:r>
              <w:t>.</w:t>
            </w:r>
          </w:p>
        </w:tc>
      </w:tr>
      <w:tr w:rsidR="00916881" w14:paraId="68D2713D" w14:textId="77777777" w:rsidTr="0009567D">
        <w:trPr>
          <w:cantSplit/>
        </w:trPr>
        <w:tc>
          <w:tcPr>
            <w:tcW w:w="2592" w:type="dxa"/>
            <w:tcBorders>
              <w:top w:val="single" w:sz="4" w:space="0" w:color="000000"/>
              <w:left w:val="single" w:sz="4" w:space="0" w:color="000000"/>
              <w:bottom w:val="single" w:sz="4" w:space="0" w:color="000000"/>
            </w:tcBorders>
          </w:tcPr>
          <w:p w14:paraId="44061B59" w14:textId="0A87CFC4" w:rsidR="00916881" w:rsidRPr="005F2644" w:rsidRDefault="00916881" w:rsidP="005F2644">
            <w:pPr>
              <w:pStyle w:val="TableBody"/>
              <w:rPr>
                <w:b/>
                <w:bCs/>
              </w:rPr>
            </w:pPr>
            <w:r w:rsidRPr="005F2644">
              <w:rPr>
                <w:b/>
                <w:bCs/>
              </w:rPr>
              <w:t>Create Output C</w:t>
            </w:r>
            <w:r w:rsidR="00DD3295" w:rsidRPr="005F2644">
              <w:rPr>
                <w:b/>
                <w:bCs/>
              </w:rPr>
              <w:t>onsolidated</w:t>
            </w:r>
          </w:p>
        </w:tc>
        <w:tc>
          <w:tcPr>
            <w:tcW w:w="5478" w:type="dxa"/>
            <w:tcBorders>
              <w:top w:val="single" w:sz="4" w:space="0" w:color="000000"/>
              <w:left w:val="single" w:sz="4" w:space="0" w:color="000000"/>
              <w:bottom w:val="single" w:sz="4" w:space="0" w:color="000000"/>
              <w:right w:val="single" w:sz="4" w:space="0" w:color="000000"/>
            </w:tcBorders>
          </w:tcPr>
          <w:p w14:paraId="39540F0E" w14:textId="34CEB082" w:rsidR="00916881" w:rsidRDefault="00916881" w:rsidP="005F2644">
            <w:pPr>
              <w:pStyle w:val="TableBody"/>
            </w:pPr>
            <w:r>
              <w:t xml:space="preserve">When selected, the output will create the outputs by </w:t>
            </w:r>
            <w:r w:rsidR="00DD3295">
              <w:t>Cashpoint in a single file as opposed to multiple files which may result from Output by Service Depot/Service Center.</w:t>
            </w:r>
          </w:p>
        </w:tc>
      </w:tr>
      <w:tr w:rsidR="00916881" w14:paraId="5244AFD9" w14:textId="77777777" w:rsidTr="0009567D">
        <w:trPr>
          <w:cantSplit/>
        </w:trPr>
        <w:tc>
          <w:tcPr>
            <w:tcW w:w="2592" w:type="dxa"/>
            <w:tcBorders>
              <w:top w:val="single" w:sz="4" w:space="0" w:color="000000"/>
              <w:left w:val="single" w:sz="4" w:space="0" w:color="000000"/>
              <w:bottom w:val="single" w:sz="4" w:space="0" w:color="000000"/>
            </w:tcBorders>
          </w:tcPr>
          <w:p w14:paraId="6C4F133D" w14:textId="77777777" w:rsidR="00916881" w:rsidRPr="005F2644" w:rsidRDefault="00916881" w:rsidP="005F2644">
            <w:pPr>
              <w:pStyle w:val="TableBody"/>
              <w:rPr>
                <w:b/>
                <w:bCs/>
              </w:rPr>
            </w:pPr>
            <w:r w:rsidRPr="005F2644">
              <w:rPr>
                <w:b/>
                <w:bCs/>
              </w:rPr>
              <w:t>Update History</w:t>
            </w:r>
          </w:p>
        </w:tc>
        <w:tc>
          <w:tcPr>
            <w:tcW w:w="5478" w:type="dxa"/>
            <w:tcBorders>
              <w:top w:val="single" w:sz="4" w:space="0" w:color="000000"/>
              <w:left w:val="single" w:sz="4" w:space="0" w:color="000000"/>
              <w:bottom w:val="single" w:sz="4" w:space="0" w:color="000000"/>
              <w:right w:val="single" w:sz="4" w:space="0" w:color="000000"/>
            </w:tcBorders>
          </w:tcPr>
          <w:p w14:paraId="30A20272" w14:textId="77777777" w:rsidR="00916881" w:rsidRDefault="00916881" w:rsidP="005F2644">
            <w:pPr>
              <w:pStyle w:val="TableBody"/>
            </w:pPr>
            <w:r>
              <w:t xml:space="preserve">Is used when the balance information is not correct; check the box so that the delivery and return amounts are updated with the order information. </w:t>
            </w:r>
          </w:p>
        </w:tc>
      </w:tr>
      <w:tr w:rsidR="00916881" w14:paraId="1265AC3D" w14:textId="77777777" w:rsidTr="0009567D">
        <w:trPr>
          <w:cantSplit/>
        </w:trPr>
        <w:tc>
          <w:tcPr>
            <w:tcW w:w="2592" w:type="dxa"/>
            <w:tcBorders>
              <w:top w:val="single" w:sz="4" w:space="0" w:color="000000"/>
              <w:left w:val="single" w:sz="4" w:space="0" w:color="000000"/>
              <w:bottom w:val="single" w:sz="4" w:space="0" w:color="000000"/>
            </w:tcBorders>
          </w:tcPr>
          <w:p w14:paraId="301AE8E8" w14:textId="77777777" w:rsidR="00916881" w:rsidRPr="005F2644" w:rsidRDefault="00916881" w:rsidP="005F2644">
            <w:pPr>
              <w:pStyle w:val="TableBody"/>
              <w:rPr>
                <w:b/>
                <w:bCs/>
              </w:rPr>
            </w:pPr>
            <w:r w:rsidRPr="005F2644">
              <w:rPr>
                <w:b/>
                <w:bCs/>
              </w:rPr>
              <w:t>Default the Orders Output From Date to current date and the To Date into the future based upon system settings</w:t>
            </w:r>
          </w:p>
        </w:tc>
        <w:tc>
          <w:tcPr>
            <w:tcW w:w="5478" w:type="dxa"/>
            <w:tcBorders>
              <w:top w:val="single" w:sz="4" w:space="0" w:color="000000"/>
              <w:left w:val="single" w:sz="4" w:space="0" w:color="000000"/>
              <w:bottom w:val="single" w:sz="4" w:space="0" w:color="000000"/>
              <w:right w:val="single" w:sz="4" w:space="0" w:color="000000"/>
            </w:tcBorders>
          </w:tcPr>
          <w:p w14:paraId="1365D44A" w14:textId="73D32D77" w:rsidR="00916881" w:rsidRDefault="00916881" w:rsidP="005F2644">
            <w:pPr>
              <w:pStyle w:val="TableBody"/>
            </w:pPr>
            <w:r>
              <w:t xml:space="preserve">If checked, the system will default the </w:t>
            </w:r>
            <w:r w:rsidRPr="006316BE">
              <w:rPr>
                <w:iCs/>
                <w:rPrChange w:id="1936" w:author="Robbie Moses" w:date="2023-03-03T01:26:00Z">
                  <w:rPr>
                    <w:i/>
                  </w:rPr>
                </w:rPrChange>
              </w:rPr>
              <w:t>Create Output Fro</w:t>
            </w:r>
            <w:r>
              <w:rPr>
                <w:i/>
              </w:rPr>
              <w:t>m</w:t>
            </w:r>
            <w:r>
              <w:t xml:space="preserve"> date to </w:t>
            </w:r>
            <w:r w:rsidR="00D33DFB">
              <w:t xml:space="preserve">the </w:t>
            </w:r>
            <w:r>
              <w:t xml:space="preserve">current system date and </w:t>
            </w:r>
            <w:r w:rsidRPr="006316BE">
              <w:rPr>
                <w:rPrChange w:id="1937" w:author="Robbie Moses" w:date="2023-03-03T01:26:00Z">
                  <w:rPr>
                    <w:i/>
                    <w:iCs/>
                  </w:rPr>
                </w:rPrChange>
              </w:rPr>
              <w:t>Create Output To</w:t>
            </w:r>
            <w:r w:rsidRPr="00B66B5C">
              <w:t xml:space="preserve"> date </w:t>
            </w:r>
            <w:r>
              <w:t xml:space="preserve">as </w:t>
            </w:r>
            <w:r w:rsidR="00714E98">
              <w:t xml:space="preserve">the </w:t>
            </w:r>
            <w:r>
              <w:t>current system date + 7 days.</w:t>
            </w:r>
          </w:p>
          <w:p w14:paraId="448DE3B7" w14:textId="77777777" w:rsidR="00916881" w:rsidRDefault="00916881" w:rsidP="005F2644">
            <w:pPr>
              <w:pStyle w:val="TableBody"/>
            </w:pPr>
          </w:p>
        </w:tc>
      </w:tr>
      <w:tr w:rsidR="00916881" w14:paraId="20B08FF9" w14:textId="77777777" w:rsidTr="0009567D">
        <w:trPr>
          <w:cantSplit/>
        </w:trPr>
        <w:tc>
          <w:tcPr>
            <w:tcW w:w="2592" w:type="dxa"/>
            <w:tcBorders>
              <w:top w:val="single" w:sz="4" w:space="0" w:color="000000"/>
              <w:left w:val="single" w:sz="4" w:space="0" w:color="000000"/>
              <w:bottom w:val="single" w:sz="4" w:space="0" w:color="000000"/>
            </w:tcBorders>
          </w:tcPr>
          <w:p w14:paraId="618D61F2" w14:textId="77777777" w:rsidR="00916881" w:rsidRPr="00851E65" w:rsidRDefault="00916881" w:rsidP="00851E65">
            <w:pPr>
              <w:pStyle w:val="TableBody"/>
              <w:rPr>
                <w:b/>
                <w:bCs/>
              </w:rPr>
            </w:pPr>
            <w:r w:rsidRPr="00851E65">
              <w:rPr>
                <w:b/>
                <w:bCs/>
              </w:rPr>
              <w:lastRenderedPageBreak/>
              <w:t>Use the Next Processing Day</w:t>
            </w:r>
          </w:p>
        </w:tc>
        <w:tc>
          <w:tcPr>
            <w:tcW w:w="5478" w:type="dxa"/>
            <w:tcBorders>
              <w:top w:val="single" w:sz="4" w:space="0" w:color="000000"/>
              <w:left w:val="single" w:sz="4" w:space="0" w:color="000000"/>
              <w:bottom w:val="single" w:sz="4" w:space="0" w:color="000000"/>
              <w:right w:val="single" w:sz="4" w:space="0" w:color="000000"/>
            </w:tcBorders>
          </w:tcPr>
          <w:p w14:paraId="07F36D30" w14:textId="785642E4" w:rsidR="00916881" w:rsidRDefault="00916881" w:rsidP="00851E65">
            <w:pPr>
              <w:pStyle w:val="TableBody"/>
            </w:pPr>
            <w:r>
              <w:t>This option is used when the Orders Output needs to be run using the Next Processing Day. This option is used by clients who need to load balances for the current day and then run the Orders Output based on the Recommendations that have been processed for the next business. Normally, the Last Load date must be less than the current system date to run the Orders Output. This option overrides that limitation and allows the Orders Output process to be run using the Next Processing day. The processing day is the next Institutional business day that Recommendations would normally be run (</w:t>
            </w:r>
            <w:r w:rsidR="00851E65">
              <w:t>i.e.,</w:t>
            </w:r>
            <w:r>
              <w:t xml:space="preserve"> The current day is Friday but Recommendations are not </w:t>
            </w:r>
            <w:r w:rsidR="00DA7BC3">
              <w:t>run-on</w:t>
            </w:r>
            <w:r>
              <w:t xml:space="preserve"> Saturday or Sunday therefore the next Processing day would be Monday).</w:t>
            </w:r>
          </w:p>
        </w:tc>
      </w:tr>
      <w:tr w:rsidR="00916881" w14:paraId="32BF00AA" w14:textId="77777777" w:rsidTr="0009567D">
        <w:trPr>
          <w:cantSplit/>
        </w:trPr>
        <w:tc>
          <w:tcPr>
            <w:tcW w:w="2592" w:type="dxa"/>
            <w:tcBorders>
              <w:top w:val="single" w:sz="4" w:space="0" w:color="000000"/>
              <w:left w:val="single" w:sz="4" w:space="0" w:color="000000"/>
              <w:bottom w:val="single" w:sz="4" w:space="0" w:color="000000"/>
            </w:tcBorders>
          </w:tcPr>
          <w:p w14:paraId="30900C83" w14:textId="77777777" w:rsidR="00916881" w:rsidRPr="00851E65" w:rsidRDefault="00916881" w:rsidP="00851E65">
            <w:pPr>
              <w:pStyle w:val="TableBody"/>
              <w:rPr>
                <w:b/>
                <w:bCs/>
              </w:rPr>
            </w:pPr>
            <w:r w:rsidRPr="00851E65">
              <w:rPr>
                <w:b/>
                <w:bCs/>
              </w:rPr>
              <w:t>ATM or Branch Checkbox</w:t>
            </w:r>
          </w:p>
        </w:tc>
        <w:tc>
          <w:tcPr>
            <w:tcW w:w="5478" w:type="dxa"/>
            <w:tcBorders>
              <w:top w:val="single" w:sz="4" w:space="0" w:color="000000"/>
              <w:left w:val="single" w:sz="4" w:space="0" w:color="000000"/>
              <w:bottom w:val="single" w:sz="4" w:space="0" w:color="000000"/>
              <w:right w:val="single" w:sz="4" w:space="0" w:color="000000"/>
            </w:tcBorders>
          </w:tcPr>
          <w:p w14:paraId="213CDB41" w14:textId="77777777" w:rsidR="00916881" w:rsidRDefault="00916881" w:rsidP="00851E65">
            <w:pPr>
              <w:pStyle w:val="TableBody"/>
            </w:pPr>
            <w:r>
              <w:t>Allows the user to define if the recommendation process will run for ATMs, Branches, or both. Checking the box releases the parameters below so the user can define them.</w:t>
            </w:r>
          </w:p>
          <w:p w14:paraId="36B4020A" w14:textId="77777777" w:rsidR="00916881" w:rsidRDefault="00916881">
            <w:pPr>
              <w:pStyle w:val="TableNote"/>
              <w:pPrChange w:id="1938" w:author="Moses, Robbie" w:date="2023-02-22T01:56:00Z">
                <w:pPr>
                  <w:pStyle w:val="TableBody"/>
                </w:pPr>
              </w:pPrChange>
            </w:pPr>
            <w:r w:rsidRPr="003B5D4F">
              <w:rPr>
                <w:b/>
                <w:bCs/>
                <w:rPrChange w:id="1939" w:author="Moses, Robbie" w:date="2023-02-22T01:56:00Z">
                  <w:rPr/>
                </w:rPrChange>
              </w:rPr>
              <w:t>Note</w:t>
            </w:r>
            <w:r>
              <w:t>: For commercial orders, select the Branch Cashpoints that are assigned to the Clients.</w:t>
            </w:r>
          </w:p>
        </w:tc>
      </w:tr>
      <w:tr w:rsidR="00916881" w14:paraId="18078212" w14:textId="77777777" w:rsidTr="0009567D">
        <w:trPr>
          <w:cantSplit/>
        </w:trPr>
        <w:tc>
          <w:tcPr>
            <w:tcW w:w="2592" w:type="dxa"/>
            <w:tcBorders>
              <w:top w:val="single" w:sz="4" w:space="0" w:color="000000"/>
              <w:left w:val="single" w:sz="4" w:space="0" w:color="000000"/>
              <w:bottom w:val="single" w:sz="4" w:space="0" w:color="000000"/>
            </w:tcBorders>
          </w:tcPr>
          <w:p w14:paraId="64895B16" w14:textId="77777777" w:rsidR="00916881" w:rsidRPr="00851E65" w:rsidRDefault="00916881" w:rsidP="00851E65">
            <w:pPr>
              <w:pStyle w:val="TableBody"/>
              <w:rPr>
                <w:b/>
                <w:bCs/>
              </w:rPr>
            </w:pPr>
            <w:r w:rsidRPr="00851E65">
              <w:rPr>
                <w:b/>
                <w:bCs/>
              </w:rPr>
              <w:t>Create Output From</w:t>
            </w:r>
          </w:p>
        </w:tc>
        <w:tc>
          <w:tcPr>
            <w:tcW w:w="5478" w:type="dxa"/>
            <w:tcBorders>
              <w:top w:val="single" w:sz="4" w:space="0" w:color="000000"/>
              <w:left w:val="single" w:sz="4" w:space="0" w:color="000000"/>
              <w:bottom w:val="single" w:sz="4" w:space="0" w:color="000000"/>
              <w:right w:val="single" w:sz="4" w:space="0" w:color="000000"/>
            </w:tcBorders>
          </w:tcPr>
          <w:p w14:paraId="04785953" w14:textId="77777777" w:rsidR="00916881" w:rsidRDefault="00916881" w:rsidP="00851E65">
            <w:pPr>
              <w:pStyle w:val="TableBody"/>
            </w:pPr>
            <w:r>
              <w:t xml:space="preserve">The date that the Orders Output process will start. Normally, it should be the day after the current day. </w:t>
            </w:r>
          </w:p>
        </w:tc>
      </w:tr>
      <w:tr w:rsidR="00916881" w14:paraId="3CD2D85E" w14:textId="77777777" w:rsidTr="0009567D">
        <w:trPr>
          <w:cantSplit/>
        </w:trPr>
        <w:tc>
          <w:tcPr>
            <w:tcW w:w="2592" w:type="dxa"/>
            <w:tcBorders>
              <w:top w:val="single" w:sz="4" w:space="0" w:color="000000"/>
              <w:left w:val="single" w:sz="4" w:space="0" w:color="000000"/>
              <w:bottom w:val="single" w:sz="4" w:space="0" w:color="000000"/>
            </w:tcBorders>
          </w:tcPr>
          <w:p w14:paraId="7315B9DD" w14:textId="77777777" w:rsidR="00916881" w:rsidRPr="00851E65" w:rsidRDefault="00916881" w:rsidP="00851E65">
            <w:pPr>
              <w:pStyle w:val="TableBody"/>
              <w:rPr>
                <w:b/>
                <w:bCs/>
              </w:rPr>
            </w:pPr>
            <w:r w:rsidRPr="00851E65">
              <w:rPr>
                <w:b/>
                <w:bCs/>
              </w:rPr>
              <w:t>Create Output To</w:t>
            </w:r>
          </w:p>
        </w:tc>
        <w:tc>
          <w:tcPr>
            <w:tcW w:w="5478" w:type="dxa"/>
            <w:tcBorders>
              <w:top w:val="single" w:sz="4" w:space="0" w:color="000000"/>
              <w:left w:val="single" w:sz="4" w:space="0" w:color="000000"/>
              <w:bottom w:val="single" w:sz="4" w:space="0" w:color="000000"/>
              <w:right w:val="single" w:sz="4" w:space="0" w:color="000000"/>
            </w:tcBorders>
          </w:tcPr>
          <w:p w14:paraId="23883E82" w14:textId="77777777" w:rsidR="00916881" w:rsidRDefault="00916881" w:rsidP="00851E65">
            <w:pPr>
              <w:pStyle w:val="TableBody"/>
            </w:pPr>
            <w:r>
              <w:t>The date to which the Orders Output process will run.</w:t>
            </w:r>
          </w:p>
        </w:tc>
      </w:tr>
      <w:tr w:rsidR="00916881" w14:paraId="25B883B6" w14:textId="77777777" w:rsidTr="0009567D">
        <w:trPr>
          <w:cantSplit/>
        </w:trPr>
        <w:tc>
          <w:tcPr>
            <w:tcW w:w="2592" w:type="dxa"/>
            <w:tcBorders>
              <w:top w:val="single" w:sz="4" w:space="0" w:color="000000"/>
              <w:left w:val="single" w:sz="4" w:space="0" w:color="000000"/>
              <w:bottom w:val="single" w:sz="4" w:space="0" w:color="000000"/>
            </w:tcBorders>
          </w:tcPr>
          <w:p w14:paraId="7FC37180" w14:textId="77777777" w:rsidR="00916881" w:rsidRPr="00851E65" w:rsidRDefault="00916881" w:rsidP="00851E65">
            <w:pPr>
              <w:pStyle w:val="TableBody"/>
              <w:rPr>
                <w:b/>
                <w:bCs/>
              </w:rPr>
            </w:pPr>
            <w:r w:rsidRPr="00851E65">
              <w:rPr>
                <w:b/>
                <w:bCs/>
              </w:rPr>
              <w:t>Output for all Cashpoints</w:t>
            </w:r>
          </w:p>
        </w:tc>
        <w:tc>
          <w:tcPr>
            <w:tcW w:w="5478" w:type="dxa"/>
            <w:tcBorders>
              <w:top w:val="single" w:sz="4" w:space="0" w:color="000000"/>
              <w:left w:val="single" w:sz="4" w:space="0" w:color="000000"/>
              <w:bottom w:val="single" w:sz="4" w:space="0" w:color="000000"/>
              <w:right w:val="single" w:sz="4" w:space="0" w:color="000000"/>
            </w:tcBorders>
          </w:tcPr>
          <w:p w14:paraId="07E63629" w14:textId="77777777" w:rsidR="00916881" w:rsidRDefault="00916881" w:rsidP="00851E65">
            <w:pPr>
              <w:pStyle w:val="TableBody"/>
            </w:pPr>
            <w:r>
              <w:t>Processes all Cashpoints that are marked as Active.</w:t>
            </w:r>
          </w:p>
        </w:tc>
      </w:tr>
      <w:tr w:rsidR="00916881" w14:paraId="7E9E878B" w14:textId="77777777" w:rsidTr="0009567D">
        <w:trPr>
          <w:cantSplit/>
        </w:trPr>
        <w:tc>
          <w:tcPr>
            <w:tcW w:w="2592" w:type="dxa"/>
            <w:tcBorders>
              <w:top w:val="single" w:sz="4" w:space="0" w:color="000000"/>
              <w:left w:val="single" w:sz="4" w:space="0" w:color="000000"/>
              <w:bottom w:val="single" w:sz="4" w:space="0" w:color="000000"/>
            </w:tcBorders>
          </w:tcPr>
          <w:p w14:paraId="32A1952A" w14:textId="77777777" w:rsidR="00916881" w:rsidRPr="00851E65" w:rsidRDefault="00916881" w:rsidP="00851E65">
            <w:pPr>
              <w:pStyle w:val="TableBody"/>
              <w:rPr>
                <w:b/>
                <w:bCs/>
              </w:rPr>
            </w:pPr>
            <w:r w:rsidRPr="00851E65">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7BE44100" w14:textId="7404B4EE" w:rsidR="00916881" w:rsidRDefault="00916881" w:rsidP="00851E65">
            <w:pPr>
              <w:pStyle w:val="TableBody"/>
            </w:pPr>
            <w:r>
              <w:t xml:space="preserve">Allows the user to select specific Cashpoints (using the </w:t>
            </w:r>
            <w:r>
              <w:rPr>
                <w:b/>
                <w:bCs/>
              </w:rPr>
              <w:t xml:space="preserve">Select </w:t>
            </w:r>
            <w:r>
              <w:t xml:space="preserve">button) to be run. This option cannot be used with </w:t>
            </w:r>
            <w:r w:rsidR="00714E98">
              <w:t xml:space="preserve">the </w:t>
            </w:r>
            <w:r>
              <w:t>‘Process All Cashpoints’ or ‘Process Active Cashpoints’ options.</w:t>
            </w:r>
          </w:p>
        </w:tc>
      </w:tr>
      <w:tr w:rsidR="00916881" w14:paraId="6ADE7ACE" w14:textId="77777777" w:rsidTr="0009567D">
        <w:trPr>
          <w:cantSplit/>
        </w:trPr>
        <w:tc>
          <w:tcPr>
            <w:tcW w:w="2592" w:type="dxa"/>
            <w:tcBorders>
              <w:top w:val="single" w:sz="4" w:space="0" w:color="000000"/>
              <w:left w:val="single" w:sz="4" w:space="0" w:color="000000"/>
              <w:bottom w:val="single" w:sz="4" w:space="0" w:color="000000"/>
            </w:tcBorders>
          </w:tcPr>
          <w:p w14:paraId="22C2EB17" w14:textId="77777777" w:rsidR="00916881" w:rsidRPr="00851E65" w:rsidRDefault="00916881" w:rsidP="00851E65">
            <w:pPr>
              <w:pStyle w:val="TableBody"/>
              <w:rPr>
                <w:b/>
                <w:bCs/>
              </w:rPr>
            </w:pPr>
            <w:r w:rsidRPr="00851E65">
              <w:rPr>
                <w:b/>
                <w:bCs/>
              </w:rPr>
              <w:t>Select Button</w:t>
            </w:r>
          </w:p>
        </w:tc>
        <w:tc>
          <w:tcPr>
            <w:tcW w:w="5478" w:type="dxa"/>
            <w:tcBorders>
              <w:top w:val="single" w:sz="4" w:space="0" w:color="000000"/>
              <w:left w:val="single" w:sz="4" w:space="0" w:color="000000"/>
              <w:bottom w:val="single" w:sz="4" w:space="0" w:color="000000"/>
              <w:right w:val="single" w:sz="4" w:space="0" w:color="000000"/>
            </w:tcBorders>
          </w:tcPr>
          <w:p w14:paraId="5F5C16AB" w14:textId="43820232" w:rsidR="00916881" w:rsidRDefault="00916881" w:rsidP="00851E65">
            <w:pPr>
              <w:pStyle w:val="TableBody"/>
            </w:pPr>
            <w:r>
              <w:t xml:space="preserve">Allows the user to select Cashpoints to be used for the Orders Output process.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851E65"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1F53AB30" w14:textId="77777777" w:rsidTr="0009567D">
        <w:trPr>
          <w:cantSplit/>
        </w:trPr>
        <w:tc>
          <w:tcPr>
            <w:tcW w:w="2592" w:type="dxa"/>
            <w:tcBorders>
              <w:top w:val="single" w:sz="4" w:space="0" w:color="000000"/>
              <w:left w:val="single" w:sz="4" w:space="0" w:color="000000"/>
              <w:bottom w:val="single" w:sz="4" w:space="0" w:color="000000"/>
            </w:tcBorders>
          </w:tcPr>
          <w:p w14:paraId="741A251F" w14:textId="77777777" w:rsidR="00916881" w:rsidRPr="00851E65" w:rsidRDefault="00916881" w:rsidP="00851E65">
            <w:pPr>
              <w:pStyle w:val="TableBody"/>
              <w:rPr>
                <w:b/>
                <w:bCs/>
              </w:rPr>
            </w:pPr>
            <w:r w:rsidRPr="00851E65">
              <w:rPr>
                <w:b/>
                <w:bCs/>
              </w:rPr>
              <w:t>New Button</w:t>
            </w:r>
          </w:p>
        </w:tc>
        <w:tc>
          <w:tcPr>
            <w:tcW w:w="5478" w:type="dxa"/>
            <w:tcBorders>
              <w:top w:val="single" w:sz="4" w:space="0" w:color="000000"/>
              <w:left w:val="single" w:sz="4" w:space="0" w:color="000000"/>
              <w:bottom w:val="single" w:sz="4" w:space="0" w:color="000000"/>
              <w:right w:val="single" w:sz="4" w:space="0" w:color="000000"/>
            </w:tcBorders>
          </w:tcPr>
          <w:p w14:paraId="2A0F12DE" w14:textId="77777777" w:rsidR="00916881" w:rsidRDefault="00916881" w:rsidP="00851E65">
            <w:pPr>
              <w:pStyle w:val="TableBody"/>
            </w:pPr>
            <w:r>
              <w:t>Allows the user to define a new Orders Output Settings ID.</w:t>
            </w:r>
          </w:p>
        </w:tc>
      </w:tr>
      <w:tr w:rsidR="00916881" w14:paraId="00337558" w14:textId="77777777" w:rsidTr="0009567D">
        <w:trPr>
          <w:cantSplit/>
        </w:trPr>
        <w:tc>
          <w:tcPr>
            <w:tcW w:w="2592" w:type="dxa"/>
            <w:tcBorders>
              <w:top w:val="single" w:sz="4" w:space="0" w:color="000000"/>
              <w:left w:val="single" w:sz="4" w:space="0" w:color="000000"/>
              <w:bottom w:val="single" w:sz="4" w:space="0" w:color="000000"/>
            </w:tcBorders>
          </w:tcPr>
          <w:p w14:paraId="67DB106D" w14:textId="77777777" w:rsidR="00916881" w:rsidRPr="00851E65" w:rsidRDefault="00916881" w:rsidP="00851E65">
            <w:pPr>
              <w:pStyle w:val="TableBody"/>
              <w:rPr>
                <w:b/>
                <w:bCs/>
              </w:rPr>
            </w:pPr>
            <w:r w:rsidRPr="00851E65">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5A120415" w14:textId="77777777" w:rsidR="00916881" w:rsidRDefault="00916881" w:rsidP="00851E65">
            <w:pPr>
              <w:pStyle w:val="TableBody"/>
            </w:pPr>
            <w:r>
              <w:t>Allows the users to save or update any changes made to the current Orders Output Settings ID.</w:t>
            </w:r>
          </w:p>
        </w:tc>
      </w:tr>
      <w:tr w:rsidR="00916881" w14:paraId="27C02067" w14:textId="77777777" w:rsidTr="0009567D">
        <w:trPr>
          <w:cantSplit/>
        </w:trPr>
        <w:tc>
          <w:tcPr>
            <w:tcW w:w="2592" w:type="dxa"/>
            <w:tcBorders>
              <w:top w:val="single" w:sz="4" w:space="0" w:color="000000"/>
              <w:left w:val="single" w:sz="4" w:space="0" w:color="000000"/>
              <w:bottom w:val="single" w:sz="4" w:space="0" w:color="000000"/>
            </w:tcBorders>
          </w:tcPr>
          <w:p w14:paraId="51297108" w14:textId="77777777" w:rsidR="00916881" w:rsidRPr="00851E65" w:rsidRDefault="00916881" w:rsidP="00851E65">
            <w:pPr>
              <w:pStyle w:val="TableBody"/>
              <w:rPr>
                <w:b/>
                <w:bCs/>
              </w:rPr>
            </w:pPr>
            <w:r w:rsidRPr="00851E65">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3DE2255C" w14:textId="77777777" w:rsidR="00916881" w:rsidRDefault="00916881" w:rsidP="00851E65">
            <w:pPr>
              <w:pStyle w:val="TableBody"/>
            </w:pPr>
            <w:r>
              <w:t>Delete the currently selected Orders Output Settings ID.</w:t>
            </w:r>
          </w:p>
        </w:tc>
      </w:tr>
    </w:tbl>
    <w:p w14:paraId="1025EEC5" w14:textId="0AC0C8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A45B9C2" w14:textId="77777777" w:rsidR="00916881" w:rsidRDefault="00916881" w:rsidP="004C49DC">
      <w:pPr>
        <w:pStyle w:val="Heading2"/>
      </w:pPr>
      <w:bookmarkStart w:id="1940" w:name="_Ref221531380"/>
      <w:bookmarkStart w:id="1941" w:name="_Ref221705892"/>
      <w:bookmarkStart w:id="1942" w:name="_Ref221806748"/>
      <w:bookmarkStart w:id="1943" w:name="_Ref223391898"/>
      <w:bookmarkStart w:id="1944" w:name="_Ref223409213"/>
      <w:bookmarkStart w:id="1945" w:name="_Ref226247178"/>
      <w:bookmarkStart w:id="1946" w:name="_Ref236038679"/>
      <w:bookmarkStart w:id="1947" w:name="Ref_processingcostcalc"/>
      <w:bookmarkStart w:id="1948" w:name="_Toc128718656"/>
      <w:r>
        <w:lastRenderedPageBreak/>
        <w:t>Processing</w:t>
      </w:r>
      <w:r>
        <w:rPr>
          <w:rFonts w:ascii="Wingdings" w:hAnsi="Wingdings"/>
        </w:rPr>
        <w:t></w:t>
      </w:r>
      <w:r>
        <w:t>Cost Calculation</w:t>
      </w:r>
      <w:bookmarkEnd w:id="1940"/>
      <w:bookmarkEnd w:id="1941"/>
      <w:bookmarkEnd w:id="1942"/>
      <w:bookmarkEnd w:id="1943"/>
      <w:bookmarkEnd w:id="1944"/>
      <w:bookmarkEnd w:id="1945"/>
      <w:bookmarkEnd w:id="1946"/>
      <w:bookmarkEnd w:id="1947"/>
      <w:bookmarkEnd w:id="1948"/>
    </w:p>
    <w:p w14:paraId="7FF4182C" w14:textId="2051129A" w:rsidR="00916881" w:rsidRDefault="00916881" w:rsidP="00851E65">
      <w:pPr>
        <w:pStyle w:val="BodyText"/>
      </w:pPr>
      <w:r>
        <w:t xml:space="preserve">OptiCash takes the cost of cash (both holding and transportation) into consideration when deciding the amount and frequency of deliveries. </w:t>
      </w:r>
      <w:r w:rsidR="00714E98">
        <w:t>T</w:t>
      </w:r>
      <w:r>
        <w:t>o measure the performance of the Cashpoints, OptiCash needs to have the costs calculated for each day of historical data. This process can be automated during the daily loading of Historical Data, however</w:t>
      </w:r>
      <w:r w:rsidR="00714E98">
        <w:t>,</w:t>
      </w:r>
      <w:r>
        <w:t xml:space="preserve"> it is sometimes necessary to re-calculate costs when there were changes in costs or new history is loaded. </w:t>
      </w:r>
    </w:p>
    <w:p w14:paraId="525041E0" w14:textId="77777777" w:rsidR="00916881" w:rsidRDefault="00916881" w:rsidP="00851E65">
      <w:pPr>
        <w:pStyle w:val="BodyText"/>
      </w:pPr>
      <w:r>
        <w:t>There are three different types of costs that can be calculated in OptiCash. All of them are calculated in the same way, but they are used in different ways.</w:t>
      </w:r>
    </w:p>
    <w:p w14:paraId="6BFC0BCF" w14:textId="77777777" w:rsidR="00916881" w:rsidRDefault="00916881" w:rsidP="00851E65">
      <w:pPr>
        <w:pStyle w:val="ListBullet"/>
      </w:pPr>
      <w:r w:rsidRPr="00161DCB">
        <w:rPr>
          <w:b/>
        </w:rPr>
        <w:t>Actual Costs</w:t>
      </w:r>
      <w:r>
        <w:t xml:space="preserve"> - Used in reports to show the daily, weekly, or monthly costs for holding and delivering cash or used to compare against Projected Costs or Model Costs. </w:t>
      </w:r>
    </w:p>
    <w:p w14:paraId="3F5DF172" w14:textId="053A8CC5" w:rsidR="00916881" w:rsidRDefault="00916881" w:rsidP="00851E65">
      <w:pPr>
        <w:pStyle w:val="ListBullet"/>
      </w:pPr>
      <w:r w:rsidRPr="00161DCB">
        <w:rPr>
          <w:b/>
        </w:rPr>
        <w:t>Projected Costs</w:t>
      </w:r>
      <w:r>
        <w:t xml:space="preserve"> – Calculated and used as a benchmark for comparison against Actual Costs. Normally, users calculate projected costs at the beginning of the month. The projected costs are based </w:t>
      </w:r>
      <w:r w:rsidR="00714E98">
        <w:t xml:space="preserve">on </w:t>
      </w:r>
      <w:r>
        <w:t xml:space="preserve">the current information that is </w:t>
      </w:r>
      <w:r w:rsidR="002929AC">
        <w:t xml:space="preserve">on </w:t>
      </w:r>
      <w:r>
        <w:t xml:space="preserve">the horizon. The software stores the calculations so a comparison can be made </w:t>
      </w:r>
      <w:r w:rsidR="002929AC">
        <w:t>daily</w:t>
      </w:r>
      <w:r>
        <w:t xml:space="preserve"> to see the actual costs verses the projected costs.</w:t>
      </w:r>
    </w:p>
    <w:p w14:paraId="120475F6" w14:textId="58A19409" w:rsidR="00916881" w:rsidRDefault="00916881" w:rsidP="00851E65">
      <w:pPr>
        <w:pStyle w:val="ListBullet"/>
      </w:pPr>
      <w:r w:rsidRPr="00161DCB">
        <w:rPr>
          <w:b/>
        </w:rPr>
        <w:t>Model Costs</w:t>
      </w:r>
      <w:r>
        <w:t xml:space="preserve"> – Used in Modeling &amp; Simulations to calculate the costs associated with the Model. Mode</w:t>
      </w:r>
      <w:r w:rsidR="002929AC">
        <w:t>l</w:t>
      </w:r>
      <w:r>
        <w:t>ling &amp; Simulations allow the user to run different scenarios to see the impact of changing parameters or to see what the maximum savings could be for Cashpoints. Comparisons can be made between the Actual and Model Costs to view the differences between real production and the simulated environment.</w:t>
      </w:r>
    </w:p>
    <w:p w14:paraId="502E2626" w14:textId="32371DBC" w:rsidR="00916881" w:rsidRDefault="00916881" w:rsidP="00851E65">
      <w:pPr>
        <w:pStyle w:val="BodyText"/>
      </w:pPr>
      <w:r>
        <w:t xml:space="preserve">The </w:t>
      </w:r>
      <w:r w:rsidR="002929AC">
        <w:t xml:space="preserve">following </w:t>
      </w:r>
      <w:r>
        <w:t>sections will explain the Cost options and methods in more detail:</w:t>
      </w:r>
    </w:p>
    <w:p w14:paraId="157A5A19" w14:textId="6522466B"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_Ref236110615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Actual Costs/Projected Costs/Model Costs</w:t>
      </w:r>
      <w:r w:rsidRPr="00851E65">
        <w:rPr>
          <w:color w:val="1F497D" w:themeColor="text2"/>
        </w:rPr>
        <w:fldChar w:fldCharType="end"/>
      </w:r>
    </w:p>
    <w:p w14:paraId="11DF1FD7" w14:textId="6EF45FC5"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_Ref236110616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Options Page</w:t>
      </w:r>
      <w:r w:rsidRPr="00851E65">
        <w:rPr>
          <w:color w:val="1F497D" w:themeColor="text2"/>
        </w:rPr>
        <w:fldChar w:fldCharType="end"/>
      </w:r>
    </w:p>
    <w:p w14:paraId="37D53BC5" w14:textId="300AEDCC" w:rsidR="00916881" w:rsidRPr="00851E65" w:rsidRDefault="00027408" w:rsidP="00851E65">
      <w:pPr>
        <w:pStyle w:val="ListBullet"/>
        <w:rPr>
          <w:color w:val="1F497D" w:themeColor="text2"/>
        </w:rPr>
      </w:pPr>
      <w:r w:rsidRPr="00851E65">
        <w:rPr>
          <w:color w:val="1F497D" w:themeColor="text2"/>
        </w:rPr>
        <w:fldChar w:fldCharType="begin"/>
      </w:r>
      <w:r w:rsidR="00916881" w:rsidRPr="00851E65">
        <w:rPr>
          <w:color w:val="1F497D" w:themeColor="text2"/>
        </w:rPr>
        <w:instrText xml:space="preserve"> REF _Ref236110618 \h </w:instrText>
      </w:r>
      <w:r w:rsidR="00851E65" w:rsidRPr="00851E65">
        <w:rPr>
          <w:color w:val="1F497D" w:themeColor="text2"/>
        </w:rPr>
        <w:instrText xml:space="preserve"> \* MERGEFORMAT </w:instrText>
      </w:r>
      <w:r w:rsidRPr="00851E65">
        <w:rPr>
          <w:color w:val="1F497D" w:themeColor="text2"/>
        </w:rPr>
      </w:r>
      <w:r w:rsidRPr="00851E65">
        <w:rPr>
          <w:color w:val="1F497D" w:themeColor="text2"/>
        </w:rPr>
        <w:fldChar w:fldCharType="separate"/>
      </w:r>
      <w:r w:rsidR="00D57607" w:rsidRPr="00851E65">
        <w:rPr>
          <w:color w:val="1F497D" w:themeColor="text2"/>
        </w:rPr>
        <w:t>Cost Calculation</w:t>
      </w:r>
      <w:r w:rsidR="00D57607" w:rsidRPr="00851E65">
        <w:rPr>
          <w:rFonts w:ascii="Wingdings" w:hAnsi="Wingdings"/>
          <w:color w:val="1F497D" w:themeColor="text2"/>
        </w:rPr>
        <w:t></w:t>
      </w:r>
      <w:r w:rsidR="00D57607" w:rsidRPr="00851E65">
        <w:rPr>
          <w:color w:val="1F497D" w:themeColor="text2"/>
        </w:rPr>
        <w:t>Cost Calculation Details Report</w:t>
      </w:r>
      <w:r w:rsidRPr="00851E65">
        <w:rPr>
          <w:color w:val="1F497D" w:themeColor="text2"/>
        </w:rPr>
        <w:fldChar w:fldCharType="end"/>
      </w:r>
    </w:p>
    <w:p w14:paraId="0A62C50B" w14:textId="2692F0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1F01B033" w14:textId="77777777" w:rsidR="00916881" w:rsidRDefault="00916881" w:rsidP="00DF78B1">
      <w:pPr>
        <w:pStyle w:val="BodyText"/>
      </w:pPr>
      <w:bookmarkStart w:id="1949" w:name="_Ref231748921"/>
    </w:p>
    <w:p w14:paraId="6081807A" w14:textId="77777777" w:rsidR="00916881" w:rsidRDefault="00916881" w:rsidP="004C49DC">
      <w:pPr>
        <w:pStyle w:val="Heading3"/>
      </w:pPr>
      <w:bookmarkStart w:id="1950" w:name="_Ref236110615"/>
      <w:bookmarkStart w:id="1951" w:name="_Toc128718657"/>
      <w:r>
        <w:t>Cost Calculation</w:t>
      </w:r>
      <w:r>
        <w:rPr>
          <w:rFonts w:ascii="Wingdings" w:hAnsi="Wingdings"/>
        </w:rPr>
        <w:t></w:t>
      </w:r>
      <w:r>
        <w:t>Actual Costs/Projected Costs/Model Costs</w:t>
      </w:r>
      <w:bookmarkEnd w:id="1949"/>
      <w:bookmarkEnd w:id="1950"/>
      <w:bookmarkEnd w:id="1951"/>
    </w:p>
    <w:p w14:paraId="632ABFFB" w14:textId="77777777" w:rsidR="00916881" w:rsidRDefault="00916881" w:rsidP="00851E65">
      <w:pPr>
        <w:pStyle w:val="BodyText"/>
      </w:pPr>
      <w:r>
        <w:t>The following three images show the Cost Calculation pages for the different cost types. All look similar and are used in the same way, but simply calculate their respective cost.</w:t>
      </w:r>
    </w:p>
    <w:p w14:paraId="7A13DD17" w14:textId="09611493" w:rsidR="00916881" w:rsidRDefault="00916881" w:rsidP="00F63174">
      <w:pPr>
        <w:pStyle w:val="Caption"/>
        <w:spacing w:before="0" w:after="120"/>
        <w:ind w:left="187" w:hanging="187"/>
        <w:outlineLvl w:val="0"/>
      </w:pPr>
      <w:bookmarkStart w:id="1952" w:name="_Ref221766375"/>
      <w:bookmarkStart w:id="1953" w:name="_Toc128632408"/>
      <w:r>
        <w:lastRenderedPageBreak/>
        <w:t xml:space="preserve">Figure </w:t>
      </w:r>
      <w:ins w:id="1954" w:author="Robbie Moses" w:date="2023-03-02T06:45:00Z">
        <w:r w:rsidR="00624EA3">
          <w:fldChar w:fldCharType="begin"/>
        </w:r>
        <w:r w:rsidR="00624EA3">
          <w:instrText xml:space="preserve"> SEQ Figure \* ARABIC </w:instrText>
        </w:r>
      </w:ins>
      <w:r w:rsidR="00624EA3">
        <w:fldChar w:fldCharType="separate"/>
      </w:r>
      <w:ins w:id="1955" w:author="Robbie Moses" w:date="2023-03-02T06:45:00Z">
        <w:r w:rsidR="00624EA3">
          <w:rPr>
            <w:noProof/>
          </w:rPr>
          <w:t>89</w:t>
        </w:r>
        <w:r w:rsidR="00624EA3">
          <w:fldChar w:fldCharType="end"/>
        </w:r>
      </w:ins>
      <w:ins w:id="1956" w:author="Moses, Robbie" w:date="2023-02-22T02:39:00Z">
        <w:del w:id="1957" w:author="Robbie Moses" w:date="2023-03-02T06:45:00Z">
          <w:r w:rsidR="003B5D4F" w:rsidDel="00624EA3">
            <w:fldChar w:fldCharType="begin"/>
          </w:r>
          <w:r w:rsidR="003B5D4F" w:rsidDel="00624EA3">
            <w:delInstrText xml:space="preserve"> SEQ Figure \* ARABIC </w:delInstrText>
          </w:r>
        </w:del>
      </w:ins>
      <w:del w:id="1958" w:author="Robbie Moses" w:date="2023-03-02T06:45:00Z">
        <w:r w:rsidR="003B5D4F" w:rsidDel="00624EA3">
          <w:fldChar w:fldCharType="separate"/>
        </w:r>
      </w:del>
      <w:ins w:id="1959" w:author="Moses, Robbie" w:date="2023-02-22T02:39:00Z">
        <w:del w:id="1960" w:author="Robbie Moses" w:date="2023-03-02T06:45:00Z">
          <w:r w:rsidR="003B5D4F" w:rsidDel="00624EA3">
            <w:rPr>
              <w:noProof/>
            </w:rPr>
            <w:delText>88</w:delText>
          </w:r>
          <w:r w:rsidR="003B5D4F" w:rsidDel="00624EA3">
            <w:fldChar w:fldCharType="end"/>
          </w:r>
        </w:del>
      </w:ins>
      <w:del w:id="1961"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88</w:delText>
        </w:r>
        <w:r w:rsidRPr="62692672" w:rsidDel="003B5D4F">
          <w:rPr>
            <w:noProof/>
          </w:rPr>
          <w:fldChar w:fldCharType="end"/>
        </w:r>
      </w:del>
      <w:r>
        <w:t>: Actual Cost Calculation Page</w:t>
      </w:r>
      <w:bookmarkEnd w:id="1952"/>
      <w:bookmarkEnd w:id="1953"/>
    </w:p>
    <w:p w14:paraId="6715C48C" w14:textId="12C571A4" w:rsidR="00916881" w:rsidRDefault="6DEB7901" w:rsidP="00206871">
      <w:pPr>
        <w:pStyle w:val="BodyText"/>
        <w:jc w:val="center"/>
      </w:pPr>
      <w:r>
        <w:rPr>
          <w:noProof/>
        </w:rPr>
        <w:drawing>
          <wp:inline distT="0" distB="0" distL="0" distR="0" wp14:anchorId="1DB6B173" wp14:editId="60C1A2DF">
            <wp:extent cx="4572000" cy="2924175"/>
            <wp:effectExtent l="76200" t="76200" r="133350" b="142875"/>
            <wp:docPr id="2143656108" name="Picture 214365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2924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221F2D" w14:textId="6EDF0E47" w:rsidR="00916881" w:rsidRDefault="00916881" w:rsidP="00F63174">
      <w:pPr>
        <w:pStyle w:val="Caption"/>
        <w:spacing w:before="0" w:after="120"/>
        <w:ind w:left="187" w:hanging="187"/>
        <w:outlineLvl w:val="0"/>
        <w:rPr>
          <w:lang w:val="en-US"/>
        </w:rPr>
      </w:pPr>
      <w:bookmarkStart w:id="1962" w:name="_Toc128632409"/>
      <w:r w:rsidRPr="62692672">
        <w:rPr>
          <w:lang w:val="en-US"/>
        </w:rPr>
        <w:t xml:space="preserve">Figure </w:t>
      </w:r>
      <w:ins w:id="1963"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964" w:author="Robbie Moses" w:date="2023-03-02T06:45:00Z">
        <w:r w:rsidR="00624EA3">
          <w:rPr>
            <w:noProof/>
            <w:lang w:val="en-US"/>
          </w:rPr>
          <w:t>90</w:t>
        </w:r>
        <w:r w:rsidR="00624EA3">
          <w:rPr>
            <w:lang w:val="en-US"/>
          </w:rPr>
          <w:fldChar w:fldCharType="end"/>
        </w:r>
      </w:ins>
      <w:ins w:id="1965" w:author="Moses, Robbie" w:date="2023-02-22T02:39:00Z">
        <w:del w:id="1966" w:author="Robbie Moses" w:date="2023-03-02T06:45:00Z">
          <w:r w:rsidR="003B5D4F" w:rsidDel="00624EA3">
            <w:rPr>
              <w:lang w:val="en-US"/>
            </w:rPr>
            <w:fldChar w:fldCharType="begin"/>
          </w:r>
          <w:r w:rsidR="003B5D4F" w:rsidDel="00624EA3">
            <w:rPr>
              <w:lang w:val="en-US"/>
            </w:rPr>
            <w:delInstrText xml:space="preserve"> SEQ Figure \* ARABIC </w:delInstrText>
          </w:r>
        </w:del>
      </w:ins>
      <w:del w:id="1967" w:author="Robbie Moses" w:date="2023-03-02T06:45:00Z">
        <w:r w:rsidR="003B5D4F" w:rsidDel="00624EA3">
          <w:rPr>
            <w:lang w:val="en-US"/>
          </w:rPr>
          <w:fldChar w:fldCharType="separate"/>
        </w:r>
      </w:del>
      <w:ins w:id="1968" w:author="Moses, Robbie" w:date="2023-02-22T02:39:00Z">
        <w:del w:id="1969" w:author="Robbie Moses" w:date="2023-03-02T06:45:00Z">
          <w:r w:rsidR="003B5D4F" w:rsidDel="00624EA3">
            <w:rPr>
              <w:noProof/>
              <w:lang w:val="en-US"/>
            </w:rPr>
            <w:delText>89</w:delText>
          </w:r>
          <w:r w:rsidR="003B5D4F" w:rsidDel="00624EA3">
            <w:rPr>
              <w:lang w:val="en-US"/>
            </w:rPr>
            <w:fldChar w:fldCharType="end"/>
          </w:r>
        </w:del>
      </w:ins>
      <w:del w:id="1970"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89</w:delText>
        </w:r>
        <w:r w:rsidRPr="62692672" w:rsidDel="003B5D4F">
          <w:rPr>
            <w:lang w:val="en-US"/>
          </w:rPr>
          <w:fldChar w:fldCharType="end"/>
        </w:r>
      </w:del>
      <w:r w:rsidRPr="62692672">
        <w:rPr>
          <w:lang w:val="en-US"/>
        </w:rPr>
        <w:t>: Projected Cost Calculation Page</w:t>
      </w:r>
      <w:bookmarkEnd w:id="1962"/>
    </w:p>
    <w:p w14:paraId="3D12E5E7" w14:textId="78470020" w:rsidR="00916881" w:rsidRDefault="6CBC6510" w:rsidP="00206871">
      <w:pPr>
        <w:pStyle w:val="BodyText"/>
        <w:jc w:val="center"/>
      </w:pPr>
      <w:r>
        <w:rPr>
          <w:noProof/>
        </w:rPr>
        <w:drawing>
          <wp:inline distT="0" distB="0" distL="0" distR="0" wp14:anchorId="0243FF05" wp14:editId="0E7E23C3">
            <wp:extent cx="5486400" cy="2847975"/>
            <wp:effectExtent l="76200" t="76200" r="133350" b="142875"/>
            <wp:docPr id="752102535" name="Picture 75210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0A9F9E" w14:textId="1C529DD2" w:rsidR="00916881" w:rsidRDefault="00916881" w:rsidP="00F63174">
      <w:pPr>
        <w:pStyle w:val="Caption"/>
        <w:spacing w:before="0" w:after="120"/>
        <w:ind w:left="187" w:hanging="187"/>
        <w:outlineLvl w:val="0"/>
      </w:pPr>
      <w:bookmarkStart w:id="1971" w:name="_Toc128632410"/>
      <w:r>
        <w:lastRenderedPageBreak/>
        <w:t xml:space="preserve">Figure </w:t>
      </w:r>
      <w:ins w:id="1972" w:author="Robbie Moses" w:date="2023-03-02T06:45:00Z">
        <w:r w:rsidR="00624EA3">
          <w:fldChar w:fldCharType="begin"/>
        </w:r>
        <w:r w:rsidR="00624EA3">
          <w:instrText xml:space="preserve"> SEQ Figure \* ARABIC </w:instrText>
        </w:r>
      </w:ins>
      <w:r w:rsidR="00624EA3">
        <w:fldChar w:fldCharType="separate"/>
      </w:r>
      <w:ins w:id="1973" w:author="Robbie Moses" w:date="2023-03-02T06:45:00Z">
        <w:r w:rsidR="00624EA3">
          <w:rPr>
            <w:noProof/>
          </w:rPr>
          <w:t>91</w:t>
        </w:r>
        <w:r w:rsidR="00624EA3">
          <w:fldChar w:fldCharType="end"/>
        </w:r>
      </w:ins>
      <w:ins w:id="1974" w:author="Moses, Robbie" w:date="2023-02-22T02:39:00Z">
        <w:del w:id="1975" w:author="Robbie Moses" w:date="2023-03-02T06:45:00Z">
          <w:r w:rsidR="003B5D4F" w:rsidDel="00624EA3">
            <w:fldChar w:fldCharType="begin"/>
          </w:r>
          <w:r w:rsidR="003B5D4F" w:rsidDel="00624EA3">
            <w:delInstrText xml:space="preserve"> SEQ Figure \* ARABIC </w:delInstrText>
          </w:r>
        </w:del>
      </w:ins>
      <w:del w:id="1976" w:author="Robbie Moses" w:date="2023-03-02T06:45:00Z">
        <w:r w:rsidR="003B5D4F" w:rsidDel="00624EA3">
          <w:fldChar w:fldCharType="separate"/>
        </w:r>
      </w:del>
      <w:ins w:id="1977" w:author="Moses, Robbie" w:date="2023-02-22T02:39:00Z">
        <w:del w:id="1978" w:author="Robbie Moses" w:date="2023-03-02T06:45:00Z">
          <w:r w:rsidR="003B5D4F" w:rsidDel="00624EA3">
            <w:rPr>
              <w:noProof/>
            </w:rPr>
            <w:delText>90</w:delText>
          </w:r>
          <w:r w:rsidR="003B5D4F" w:rsidDel="00624EA3">
            <w:fldChar w:fldCharType="end"/>
          </w:r>
        </w:del>
      </w:ins>
      <w:del w:id="1979"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90</w:delText>
        </w:r>
        <w:r w:rsidRPr="62692672" w:rsidDel="003B5D4F">
          <w:rPr>
            <w:noProof/>
          </w:rPr>
          <w:fldChar w:fldCharType="end"/>
        </w:r>
      </w:del>
      <w:r>
        <w:t>: Model Cost Calculation Page</w:t>
      </w:r>
      <w:bookmarkEnd w:id="1971"/>
    </w:p>
    <w:p w14:paraId="479A3BED" w14:textId="2D721856" w:rsidR="00916881" w:rsidRDefault="43E7C444" w:rsidP="00206871">
      <w:pPr>
        <w:pStyle w:val="BodyText"/>
        <w:jc w:val="center"/>
      </w:pPr>
      <w:r>
        <w:rPr>
          <w:noProof/>
        </w:rPr>
        <w:drawing>
          <wp:inline distT="0" distB="0" distL="0" distR="0" wp14:anchorId="37F1692A" wp14:editId="4E7040CA">
            <wp:extent cx="4572000" cy="1981200"/>
            <wp:effectExtent l="76200" t="76200" r="133350" b="133350"/>
            <wp:docPr id="36745858" name="Picture 3674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45720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F9D08A" w14:textId="77777777" w:rsidR="00916881" w:rsidRDefault="00916881" w:rsidP="00DF78B1">
      <w:pPr>
        <w:pStyle w:val="BodyText"/>
      </w:pPr>
    </w:p>
    <w:p w14:paraId="44C1DEA7" w14:textId="72AE5183" w:rsidR="00916881" w:rsidRDefault="00916881" w:rsidP="00F63174">
      <w:pPr>
        <w:pStyle w:val="Caption"/>
        <w:spacing w:before="0" w:after="120"/>
        <w:ind w:left="187" w:hanging="187"/>
        <w:outlineLvl w:val="0"/>
      </w:pPr>
      <w:bookmarkStart w:id="1980" w:name="_Toc128631027"/>
      <w:r>
        <w:t xml:space="preserve">Table </w:t>
      </w:r>
      <w:r w:rsidR="00027408">
        <w:fldChar w:fldCharType="begin"/>
      </w:r>
      <w:r>
        <w:instrText xml:space="preserve"> SEQ "Table" \*Arabic </w:instrText>
      </w:r>
      <w:r w:rsidR="00027408">
        <w:fldChar w:fldCharType="separate"/>
      </w:r>
      <w:r w:rsidR="00D57607">
        <w:rPr>
          <w:noProof/>
        </w:rPr>
        <w:t>73</w:t>
      </w:r>
      <w:r w:rsidR="00027408">
        <w:rPr>
          <w:noProof/>
        </w:rPr>
        <w:fldChar w:fldCharType="end"/>
      </w:r>
      <w:r>
        <w:t>: Cost Calculation Description</w:t>
      </w:r>
      <w:bookmarkEnd w:id="198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675408A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C878010"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5548DD06" w14:textId="77777777" w:rsidR="00916881" w:rsidRDefault="00916881" w:rsidP="00912642">
            <w:pPr>
              <w:pStyle w:val="TableHeading"/>
            </w:pPr>
            <w:r>
              <w:t>Description</w:t>
            </w:r>
          </w:p>
        </w:tc>
      </w:tr>
      <w:tr w:rsidR="00916881" w14:paraId="458C79EF" w14:textId="77777777" w:rsidTr="0009567D">
        <w:trPr>
          <w:cantSplit/>
        </w:trPr>
        <w:tc>
          <w:tcPr>
            <w:tcW w:w="2592" w:type="dxa"/>
            <w:tcBorders>
              <w:top w:val="single" w:sz="4" w:space="0" w:color="000000"/>
              <w:left w:val="single" w:sz="4" w:space="0" w:color="000000"/>
              <w:bottom w:val="single" w:sz="4" w:space="0" w:color="000000"/>
            </w:tcBorders>
          </w:tcPr>
          <w:p w14:paraId="1DDC7723" w14:textId="77777777" w:rsidR="00916881" w:rsidRPr="00912642" w:rsidRDefault="00916881" w:rsidP="00912642">
            <w:pPr>
              <w:pStyle w:val="TableBody"/>
              <w:rPr>
                <w:b/>
                <w:bCs/>
              </w:rPr>
            </w:pPr>
            <w:r w:rsidRPr="00912642">
              <w:rPr>
                <w:b/>
                <w:bCs/>
              </w:rPr>
              <w:t>Actual/Projected/Model Cost Calculation Statuses</w:t>
            </w:r>
          </w:p>
        </w:tc>
        <w:tc>
          <w:tcPr>
            <w:tcW w:w="5478" w:type="dxa"/>
            <w:tcBorders>
              <w:top w:val="single" w:sz="4" w:space="0" w:color="000000"/>
              <w:left w:val="single" w:sz="4" w:space="0" w:color="000000"/>
              <w:bottom w:val="single" w:sz="4" w:space="0" w:color="000000"/>
              <w:right w:val="single" w:sz="4" w:space="0" w:color="000000"/>
            </w:tcBorders>
          </w:tcPr>
          <w:p w14:paraId="2DD34159" w14:textId="77777777" w:rsidR="00916881" w:rsidRDefault="00916881" w:rsidP="00912642">
            <w:pPr>
              <w:pStyle w:val="TableBody"/>
            </w:pPr>
            <w:r>
              <w:t>On the left side of all the Cost Calculation pages is a status summary that shows the starting and ending dates for the cost calculations. There may be different entries on this page depending on the Cashpoints that were processed and when it was completed.</w:t>
            </w:r>
          </w:p>
          <w:p w14:paraId="1C7EBFB0" w14:textId="77777777" w:rsidR="00916881" w:rsidRDefault="00916881" w:rsidP="00912642">
            <w:pPr>
              <w:pStyle w:val="TableBody"/>
            </w:pPr>
            <w:r>
              <w:t xml:space="preserve">Clicking on any of the hyperlinks will lead the user to a report detailing each Cashpoint and the starting and ending dates for the cost calculations. </w:t>
            </w:r>
          </w:p>
        </w:tc>
      </w:tr>
      <w:tr w:rsidR="00916881" w14:paraId="1ACF1534" w14:textId="77777777" w:rsidTr="0009567D">
        <w:trPr>
          <w:cantSplit/>
        </w:trPr>
        <w:tc>
          <w:tcPr>
            <w:tcW w:w="2592" w:type="dxa"/>
            <w:tcBorders>
              <w:top w:val="single" w:sz="4" w:space="0" w:color="000000"/>
              <w:left w:val="single" w:sz="4" w:space="0" w:color="000000"/>
              <w:bottom w:val="single" w:sz="4" w:space="0" w:color="000000"/>
            </w:tcBorders>
          </w:tcPr>
          <w:p w14:paraId="392EAC1A"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4E8D38F6" w14:textId="77777777" w:rsidR="00916881" w:rsidRDefault="00916881" w:rsidP="00912642">
            <w:pPr>
              <w:pStyle w:val="TableBody"/>
            </w:pPr>
            <w:r>
              <w:t>The day that Cost Calculation will begin</w:t>
            </w:r>
          </w:p>
        </w:tc>
      </w:tr>
      <w:tr w:rsidR="00916881" w14:paraId="2CA1FFDC" w14:textId="77777777" w:rsidTr="0009567D">
        <w:trPr>
          <w:cantSplit/>
        </w:trPr>
        <w:tc>
          <w:tcPr>
            <w:tcW w:w="2592" w:type="dxa"/>
            <w:tcBorders>
              <w:top w:val="single" w:sz="4" w:space="0" w:color="000000"/>
              <w:left w:val="single" w:sz="4" w:space="0" w:color="000000"/>
              <w:bottom w:val="single" w:sz="4" w:space="0" w:color="000000"/>
            </w:tcBorders>
          </w:tcPr>
          <w:p w14:paraId="156D2B95"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182DB5BE" w14:textId="7215CDA0" w:rsidR="00916881" w:rsidRDefault="00916881" w:rsidP="00912642">
            <w:pPr>
              <w:pStyle w:val="TableBody"/>
            </w:pPr>
            <w:r>
              <w:t>The last day</w:t>
            </w:r>
            <w:r w:rsidR="002929AC">
              <w:t>'s</w:t>
            </w:r>
            <w:r>
              <w:t xml:space="preserve"> Costs will be calculated.</w:t>
            </w:r>
          </w:p>
        </w:tc>
      </w:tr>
      <w:tr w:rsidR="00916881" w14:paraId="7F03D199" w14:textId="77777777" w:rsidTr="0009567D">
        <w:trPr>
          <w:cantSplit/>
        </w:trPr>
        <w:tc>
          <w:tcPr>
            <w:tcW w:w="2592" w:type="dxa"/>
            <w:tcBorders>
              <w:top w:val="single" w:sz="4" w:space="0" w:color="000000"/>
              <w:left w:val="single" w:sz="4" w:space="0" w:color="000000"/>
              <w:bottom w:val="single" w:sz="4" w:space="0" w:color="000000"/>
            </w:tcBorders>
          </w:tcPr>
          <w:p w14:paraId="5DE1597C" w14:textId="77777777" w:rsidR="00916881" w:rsidRPr="00912642" w:rsidRDefault="00916881" w:rsidP="00912642">
            <w:pPr>
              <w:pStyle w:val="TableBody"/>
              <w:rPr>
                <w:b/>
                <w:bCs/>
              </w:rPr>
            </w:pPr>
            <w:r w:rsidRPr="00912642">
              <w:rPr>
                <w:b/>
                <w:bCs/>
              </w:rPr>
              <w:t>Select</w:t>
            </w:r>
          </w:p>
        </w:tc>
        <w:tc>
          <w:tcPr>
            <w:tcW w:w="5478" w:type="dxa"/>
            <w:tcBorders>
              <w:top w:val="single" w:sz="4" w:space="0" w:color="000000"/>
              <w:left w:val="single" w:sz="4" w:space="0" w:color="000000"/>
              <w:bottom w:val="single" w:sz="4" w:space="0" w:color="000000"/>
              <w:right w:val="single" w:sz="4" w:space="0" w:color="000000"/>
            </w:tcBorders>
          </w:tcPr>
          <w:p w14:paraId="1F6BA0C8" w14:textId="6BCD68F2" w:rsidR="00916881" w:rsidRDefault="00916881" w:rsidP="00912642">
            <w:pPr>
              <w:pStyle w:val="TableBody"/>
            </w:pPr>
            <w:r>
              <w:t xml:space="preserve">Allows the user to select Cashpoints to be used for the Cost Calculation. For more information on selecting Cashpoints, See: </w:t>
            </w:r>
            <w:r w:rsidR="00027408" w:rsidRPr="00B350D4">
              <w:rPr>
                <w:color w:val="4F81BD" w:themeColor="accent1"/>
              </w:rPr>
              <w:fldChar w:fldCharType="begin"/>
            </w:r>
            <w:r w:rsidRPr="00B350D4">
              <w:rPr>
                <w:color w:val="4F81BD" w:themeColor="accent1"/>
              </w:rPr>
              <w:instrText xml:space="preserve"> REF _Ref236109174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Selector</w:t>
            </w:r>
            <w:r w:rsidR="00027408" w:rsidRPr="00B350D4">
              <w:rPr>
                <w:color w:val="4F81BD" w:themeColor="accent1"/>
              </w:rPr>
              <w:fldChar w:fldCharType="end"/>
            </w:r>
          </w:p>
        </w:tc>
      </w:tr>
      <w:tr w:rsidR="00916881" w14:paraId="70F37848" w14:textId="77777777" w:rsidTr="0009567D">
        <w:trPr>
          <w:cantSplit/>
        </w:trPr>
        <w:tc>
          <w:tcPr>
            <w:tcW w:w="2592" w:type="dxa"/>
            <w:tcBorders>
              <w:top w:val="single" w:sz="4" w:space="0" w:color="000000"/>
              <w:left w:val="single" w:sz="4" w:space="0" w:color="000000"/>
              <w:bottom w:val="single" w:sz="4" w:space="0" w:color="000000"/>
            </w:tcBorders>
          </w:tcPr>
          <w:p w14:paraId="508CDC95" w14:textId="77777777" w:rsidR="00916881" w:rsidRPr="00912642" w:rsidRDefault="00916881" w:rsidP="00912642">
            <w:pPr>
              <w:pStyle w:val="TableBody"/>
              <w:rPr>
                <w:b/>
                <w:bCs/>
              </w:rPr>
            </w:pPr>
            <w:r w:rsidRPr="00912642">
              <w:rPr>
                <w:b/>
                <w:bCs/>
              </w:rPr>
              <w:t>Actual/Projected/Model Cost Calculation Button</w:t>
            </w:r>
          </w:p>
        </w:tc>
        <w:tc>
          <w:tcPr>
            <w:tcW w:w="5478" w:type="dxa"/>
            <w:tcBorders>
              <w:top w:val="single" w:sz="4" w:space="0" w:color="000000"/>
              <w:left w:val="single" w:sz="4" w:space="0" w:color="000000"/>
              <w:bottom w:val="single" w:sz="4" w:space="0" w:color="000000"/>
              <w:right w:val="single" w:sz="4" w:space="0" w:color="000000"/>
            </w:tcBorders>
          </w:tcPr>
          <w:p w14:paraId="118686F1" w14:textId="423FF830" w:rsidR="00916881" w:rsidRDefault="00916881" w:rsidP="00912642">
            <w:pPr>
              <w:pStyle w:val="TableBody"/>
            </w:pPr>
            <w:r>
              <w:t xml:space="preserve">Calculates the cost specific to the Cost Calculation model for the Cost Options that have been defined. For more information on the Cost Options see:  </w:t>
            </w:r>
            <w:r w:rsidR="00027408" w:rsidRPr="00B350D4">
              <w:rPr>
                <w:color w:val="4F81BD" w:themeColor="accent1"/>
              </w:rPr>
              <w:fldChar w:fldCharType="begin"/>
            </w:r>
            <w:r w:rsidRPr="00B350D4">
              <w:rPr>
                <w:color w:val="4F81BD" w:themeColor="accent1"/>
              </w:rPr>
              <w:instrText xml:space="preserve"> REF _Ref236110616 \h </w:instrText>
            </w:r>
            <w:r w:rsidR="00912642"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Cost Calculation</w:t>
            </w:r>
            <w:r w:rsidR="00D57607" w:rsidRPr="00B350D4">
              <w:rPr>
                <w:rFonts w:ascii="Wingdings" w:hAnsi="Wingdings"/>
                <w:color w:val="4F81BD" w:themeColor="accent1"/>
              </w:rPr>
              <w:t></w:t>
            </w:r>
            <w:r w:rsidR="00D57607" w:rsidRPr="00B350D4">
              <w:rPr>
                <w:color w:val="4F81BD" w:themeColor="accent1"/>
              </w:rPr>
              <w:t>Cost Options Page</w:t>
            </w:r>
            <w:r w:rsidR="00027408" w:rsidRPr="00B350D4">
              <w:rPr>
                <w:color w:val="4F81BD" w:themeColor="accent1"/>
              </w:rPr>
              <w:fldChar w:fldCharType="end"/>
            </w:r>
          </w:p>
        </w:tc>
      </w:tr>
    </w:tbl>
    <w:p w14:paraId="6E433A35" w14:textId="492835D0"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7E6ACD3D" w14:textId="77777777" w:rsidR="00912642" w:rsidRDefault="00912642">
      <w:pPr>
        <w:rPr>
          <w:rFonts w:eastAsia="Times New Roman" w:cs="Calibri"/>
          <w:b/>
          <w:sz w:val="24"/>
          <w:szCs w:val="24"/>
          <w:lang w:val="en-GB"/>
        </w:rPr>
      </w:pPr>
      <w:bookmarkStart w:id="1981" w:name="_Ref221769623"/>
      <w:bookmarkStart w:id="1982" w:name="_Ref236110616"/>
      <w:r>
        <w:br w:type="page"/>
      </w:r>
    </w:p>
    <w:p w14:paraId="070F1D5B" w14:textId="1099FC25" w:rsidR="00916881" w:rsidRDefault="00916881" w:rsidP="004C49DC">
      <w:pPr>
        <w:pStyle w:val="Heading3"/>
      </w:pPr>
      <w:bookmarkStart w:id="1983" w:name="_Toc128718658"/>
      <w:r>
        <w:lastRenderedPageBreak/>
        <w:t>Cost Calculation</w:t>
      </w:r>
      <w:r>
        <w:rPr>
          <w:rFonts w:ascii="Wingdings" w:hAnsi="Wingdings"/>
        </w:rPr>
        <w:t></w:t>
      </w:r>
      <w:r>
        <w:t>Cost Options Page</w:t>
      </w:r>
      <w:bookmarkEnd w:id="1981"/>
      <w:bookmarkEnd w:id="1982"/>
      <w:bookmarkEnd w:id="1983"/>
    </w:p>
    <w:p w14:paraId="69E5ECA5" w14:textId="77777777" w:rsidR="00916881" w:rsidRDefault="00916881" w:rsidP="00912642">
      <w:pPr>
        <w:pStyle w:val="BodyText"/>
      </w:pPr>
      <w:r>
        <w:t>Several different cost elements make up the overall costs for a Cashpoint. The user can choose which costs to calculate on the Costs Options page. The different cost elements are explained in detail below.</w:t>
      </w:r>
    </w:p>
    <w:p w14:paraId="34B465CF" w14:textId="0A88C16C" w:rsidR="00916881" w:rsidRDefault="00916881" w:rsidP="00F63174">
      <w:pPr>
        <w:pStyle w:val="Caption"/>
        <w:spacing w:before="0" w:after="120"/>
        <w:ind w:left="187" w:hanging="187"/>
        <w:outlineLvl w:val="0"/>
        <w:rPr>
          <w:lang w:val="en-US"/>
        </w:rPr>
      </w:pPr>
      <w:bookmarkStart w:id="1984" w:name="_Toc128632411"/>
      <w:r w:rsidRPr="62692672">
        <w:rPr>
          <w:lang w:val="en-US"/>
        </w:rPr>
        <w:t xml:space="preserve">Figure </w:t>
      </w:r>
      <w:ins w:id="198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1986" w:author="Robbie Moses" w:date="2023-03-02T06:45:00Z">
        <w:r w:rsidR="00624EA3">
          <w:rPr>
            <w:noProof/>
            <w:lang w:val="en-US"/>
          </w:rPr>
          <w:t>92</w:t>
        </w:r>
        <w:r w:rsidR="00624EA3">
          <w:rPr>
            <w:lang w:val="en-US"/>
          </w:rPr>
          <w:fldChar w:fldCharType="end"/>
        </w:r>
      </w:ins>
      <w:ins w:id="1987" w:author="Moses, Robbie" w:date="2023-02-22T02:39:00Z">
        <w:del w:id="1988" w:author="Robbie Moses" w:date="2023-03-02T06:45:00Z">
          <w:r w:rsidR="003B5D4F" w:rsidDel="00624EA3">
            <w:rPr>
              <w:lang w:val="en-US"/>
            </w:rPr>
            <w:fldChar w:fldCharType="begin"/>
          </w:r>
          <w:r w:rsidR="003B5D4F" w:rsidDel="00624EA3">
            <w:rPr>
              <w:lang w:val="en-US"/>
            </w:rPr>
            <w:delInstrText xml:space="preserve"> SEQ Figure \* ARABIC </w:delInstrText>
          </w:r>
        </w:del>
      </w:ins>
      <w:del w:id="1989" w:author="Robbie Moses" w:date="2023-03-02T06:45:00Z">
        <w:r w:rsidR="003B5D4F" w:rsidDel="00624EA3">
          <w:rPr>
            <w:lang w:val="en-US"/>
          </w:rPr>
          <w:fldChar w:fldCharType="separate"/>
        </w:r>
      </w:del>
      <w:ins w:id="1990" w:author="Moses, Robbie" w:date="2023-02-22T02:39:00Z">
        <w:del w:id="1991" w:author="Robbie Moses" w:date="2023-03-02T06:45:00Z">
          <w:r w:rsidR="003B5D4F" w:rsidDel="00624EA3">
            <w:rPr>
              <w:noProof/>
              <w:lang w:val="en-US"/>
            </w:rPr>
            <w:delText>91</w:delText>
          </w:r>
          <w:r w:rsidR="003B5D4F" w:rsidDel="00624EA3">
            <w:rPr>
              <w:lang w:val="en-US"/>
            </w:rPr>
            <w:fldChar w:fldCharType="end"/>
          </w:r>
        </w:del>
      </w:ins>
      <w:del w:id="1992" w:author="Moses, Robbie" w:date="2023-02-22T02:39:00Z">
        <w:r w:rsidRPr="62692672" w:rsidDel="003B5D4F">
          <w:rPr>
            <w:lang w:val="en-US"/>
          </w:rPr>
          <w:fldChar w:fldCharType="begin"/>
        </w:r>
        <w:r w:rsidRPr="62692672" w:rsidDel="003B5D4F">
          <w:rPr>
            <w:lang w:val="en-US"/>
          </w:rPr>
          <w:delInstrText xml:space="preserve"> SEQ "Figure" \*Arabic </w:delInstrText>
        </w:r>
        <w:r w:rsidRPr="62692672" w:rsidDel="003B5D4F">
          <w:rPr>
            <w:lang w:val="en-US"/>
          </w:rPr>
          <w:fldChar w:fldCharType="separate"/>
        </w:r>
        <w:r w:rsidR="00D57607" w:rsidDel="003B5D4F">
          <w:rPr>
            <w:noProof/>
            <w:lang w:val="en-US"/>
          </w:rPr>
          <w:delText>91</w:delText>
        </w:r>
        <w:r w:rsidRPr="62692672" w:rsidDel="003B5D4F">
          <w:rPr>
            <w:lang w:val="en-US"/>
          </w:rPr>
          <w:fldChar w:fldCharType="end"/>
        </w:r>
      </w:del>
      <w:r w:rsidRPr="62692672">
        <w:rPr>
          <w:lang w:val="en-US"/>
        </w:rPr>
        <w:t>: Cost Option Page</w:t>
      </w:r>
      <w:bookmarkEnd w:id="1984"/>
    </w:p>
    <w:p w14:paraId="07B2974F" w14:textId="419D518F" w:rsidR="00916881" w:rsidRDefault="46729441" w:rsidP="00DF78B1">
      <w:pPr>
        <w:pStyle w:val="BodyText"/>
      </w:pPr>
      <w:r>
        <w:rPr>
          <w:noProof/>
        </w:rPr>
        <w:drawing>
          <wp:inline distT="0" distB="0" distL="0" distR="0" wp14:anchorId="265EB896" wp14:editId="6F7F7658">
            <wp:extent cx="4572000" cy="1724025"/>
            <wp:effectExtent l="0" t="0" r="0" b="0"/>
            <wp:docPr id="1311292532" name="Picture 131129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96374C2" w14:textId="68265E15" w:rsidR="00916881" w:rsidRDefault="00916881" w:rsidP="00F63174">
      <w:pPr>
        <w:pStyle w:val="Caption"/>
        <w:spacing w:before="0" w:after="120"/>
        <w:ind w:left="187" w:hanging="187"/>
        <w:outlineLvl w:val="0"/>
      </w:pPr>
      <w:bookmarkStart w:id="1993" w:name="_Toc128631028"/>
      <w:r>
        <w:t xml:space="preserve">Table </w:t>
      </w:r>
      <w:r w:rsidR="00027408">
        <w:fldChar w:fldCharType="begin"/>
      </w:r>
      <w:r>
        <w:instrText xml:space="preserve"> SEQ "Table" \*Arabic </w:instrText>
      </w:r>
      <w:r w:rsidR="00027408">
        <w:fldChar w:fldCharType="separate"/>
      </w:r>
      <w:r w:rsidR="00D57607">
        <w:rPr>
          <w:noProof/>
        </w:rPr>
        <w:t>74</w:t>
      </w:r>
      <w:r w:rsidR="00027408">
        <w:rPr>
          <w:noProof/>
        </w:rPr>
        <w:fldChar w:fldCharType="end"/>
      </w:r>
      <w:r>
        <w:t>: Cost Option Description</w:t>
      </w:r>
      <w:bookmarkEnd w:id="19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A4187A8"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2783261F" w14:textId="77777777" w:rsidR="00916881" w:rsidRDefault="00916881" w:rsidP="00912642">
            <w:pPr>
              <w:pStyle w:val="TableHeading"/>
            </w:pPr>
            <w:r>
              <w:t>Cost</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D5A3F76" w14:textId="77777777" w:rsidR="00916881" w:rsidRDefault="00916881" w:rsidP="00912642">
            <w:pPr>
              <w:pStyle w:val="TableHeading"/>
            </w:pPr>
            <w:r>
              <w:t>Description</w:t>
            </w:r>
          </w:p>
        </w:tc>
      </w:tr>
      <w:tr w:rsidR="00916881" w14:paraId="73929CEB" w14:textId="77777777" w:rsidTr="0009567D">
        <w:trPr>
          <w:cantSplit/>
        </w:trPr>
        <w:tc>
          <w:tcPr>
            <w:tcW w:w="2592" w:type="dxa"/>
            <w:tcBorders>
              <w:top w:val="single" w:sz="4" w:space="0" w:color="000000"/>
              <w:left w:val="single" w:sz="4" w:space="0" w:color="000000"/>
              <w:bottom w:val="single" w:sz="4" w:space="0" w:color="000000"/>
            </w:tcBorders>
          </w:tcPr>
          <w:p w14:paraId="7EFE002F" w14:textId="77777777" w:rsidR="00916881" w:rsidRPr="00912642" w:rsidRDefault="00916881" w:rsidP="00912642">
            <w:pPr>
              <w:pStyle w:val="TableBody"/>
              <w:rPr>
                <w:b/>
                <w:bCs/>
              </w:rPr>
            </w:pPr>
            <w:r w:rsidRPr="00912642">
              <w:rPr>
                <w:b/>
                <w:bCs/>
              </w:rPr>
              <w:t>Fixed Costs</w:t>
            </w:r>
          </w:p>
        </w:tc>
        <w:tc>
          <w:tcPr>
            <w:tcW w:w="5483" w:type="dxa"/>
            <w:tcBorders>
              <w:top w:val="single" w:sz="4" w:space="0" w:color="000000"/>
              <w:left w:val="single" w:sz="4" w:space="0" w:color="000000"/>
              <w:bottom w:val="single" w:sz="4" w:space="0" w:color="000000"/>
              <w:right w:val="single" w:sz="4" w:space="0" w:color="000000"/>
            </w:tcBorders>
          </w:tcPr>
          <w:p w14:paraId="715A0834" w14:textId="497E5A60" w:rsidR="00916881" w:rsidRDefault="00916881" w:rsidP="00912642">
            <w:pPr>
              <w:pStyle w:val="TableBody"/>
            </w:pPr>
            <w:r>
              <w:t xml:space="preserve">Fixed cost per delivery regardless of </w:t>
            </w:r>
            <w:r w:rsidR="002929AC">
              <w:t xml:space="preserve">the </w:t>
            </w:r>
            <w:r>
              <w:t>amount of cash being transported.</w:t>
            </w:r>
          </w:p>
          <w:p w14:paraId="5258CA73" w14:textId="77777777" w:rsidR="003B5D4F" w:rsidRDefault="00916881" w:rsidP="00912642">
            <w:pPr>
              <w:pStyle w:val="TableBody"/>
              <w:rPr>
                <w:ins w:id="1994" w:author="Moses, Robbie" w:date="2023-02-22T01:57:00Z"/>
              </w:rPr>
            </w:pPr>
            <w:r>
              <w:t xml:space="preserve">Fixed costs are set and assigned to the depots under the </w:t>
            </w:r>
            <w:r w:rsidRPr="003B5D4F">
              <w:rPr>
                <w:i/>
                <w:iCs/>
                <w:rPrChange w:id="1995" w:author="Moses, Robbie" w:date="2023-02-22T01:57:00Z">
                  <w:rPr/>
                </w:rPrChange>
              </w:rPr>
              <w:t>Network</w:t>
            </w:r>
            <w:r w:rsidRPr="003B5D4F">
              <w:rPr>
                <w:rFonts w:ascii="Wingdings" w:hAnsi="Wingdings"/>
                <w:i/>
                <w:iCs/>
                <w:rPrChange w:id="1996" w:author="Moses, Robbie" w:date="2023-02-22T01:57:00Z">
                  <w:rPr>
                    <w:rFonts w:ascii="Wingdings" w:hAnsi="Wingdings"/>
                  </w:rPr>
                </w:rPrChange>
              </w:rPr>
              <w:t></w:t>
            </w:r>
            <w:r w:rsidRPr="003B5D4F">
              <w:rPr>
                <w:i/>
                <w:iCs/>
                <w:rPrChange w:id="1997" w:author="Moses, Robbie" w:date="2023-02-22T01:57:00Z">
                  <w:rPr/>
                </w:rPrChange>
              </w:rPr>
              <w:t>Carriers</w:t>
            </w:r>
            <w:r w:rsidRPr="003B5D4F">
              <w:rPr>
                <w:rFonts w:ascii="Wingdings" w:hAnsi="Wingdings"/>
                <w:i/>
                <w:iCs/>
                <w:rPrChange w:id="1998" w:author="Moses, Robbie" w:date="2023-02-22T01:57:00Z">
                  <w:rPr>
                    <w:rFonts w:ascii="Wingdings" w:hAnsi="Wingdings"/>
                  </w:rPr>
                </w:rPrChange>
              </w:rPr>
              <w:t></w:t>
            </w:r>
            <w:r w:rsidRPr="003B5D4F">
              <w:rPr>
                <w:i/>
                <w:iCs/>
                <w:rPrChange w:id="1999" w:author="Moses, Robbie" w:date="2023-02-22T01:57:00Z">
                  <w:rPr/>
                </w:rPrChange>
              </w:rPr>
              <w:t xml:space="preserve"> Depots</w:t>
            </w:r>
            <w:r w:rsidRPr="003B5D4F">
              <w:rPr>
                <w:rFonts w:ascii="Wingdings" w:hAnsi="Wingdings"/>
                <w:i/>
                <w:iCs/>
                <w:rPrChange w:id="2000" w:author="Moses, Robbie" w:date="2023-02-22T01:57:00Z">
                  <w:rPr>
                    <w:rFonts w:ascii="Wingdings" w:hAnsi="Wingdings"/>
                  </w:rPr>
                </w:rPrChange>
              </w:rPr>
              <w:t></w:t>
            </w:r>
            <w:r w:rsidRPr="003B5D4F">
              <w:rPr>
                <w:i/>
                <w:iCs/>
                <w:rPrChange w:id="2001" w:author="Moses, Robbie" w:date="2023-02-22T01:57:00Z">
                  <w:rPr/>
                </w:rPrChange>
              </w:rPr>
              <w:t xml:space="preserve"> Assign Service Costs</w:t>
            </w:r>
            <w:r>
              <w:t xml:space="preserve"> </w:t>
            </w:r>
          </w:p>
          <w:p w14:paraId="25F999EB" w14:textId="0BBFA63B" w:rsidR="00916881" w:rsidRDefault="00916881" w:rsidP="00912642">
            <w:pPr>
              <w:pStyle w:val="TableBody"/>
            </w:pPr>
            <w:r>
              <w:t xml:space="preserve">(note Service Cost panel described in the section </w:t>
            </w:r>
            <w:r w:rsidRPr="003B5D4F">
              <w:rPr>
                <w:color w:val="4F81BD" w:themeColor="accent1"/>
                <w:rPrChange w:id="2002" w:author="Moses, Robbie" w:date="2023-02-22T01:57:00Z">
                  <w:rPr/>
                </w:rPrChange>
              </w:rPr>
              <w:fldChar w:fldCharType="begin"/>
            </w:r>
            <w:r w:rsidRPr="003B5D4F">
              <w:rPr>
                <w:color w:val="4F81BD" w:themeColor="accent1"/>
                <w:rPrChange w:id="2003" w:author="Moses, Robbie" w:date="2023-02-22T01:57:00Z">
                  <w:rPr/>
                </w:rPrChange>
              </w:rPr>
              <w:instrText xml:space="preserve"> HYPERLINK \l "_Cashpoint_Service_Costs" </w:instrText>
            </w:r>
            <w:r w:rsidRPr="003B5D4F">
              <w:rPr>
                <w:color w:val="4F81BD" w:themeColor="accent1"/>
                <w:rPrChange w:id="2004" w:author="Moses, Robbie" w:date="2023-02-22T01:57:00Z">
                  <w:rPr>
                    <w:rStyle w:val="Hyperlink"/>
                  </w:rPr>
                </w:rPrChange>
              </w:rPr>
              <w:fldChar w:fldCharType="separate"/>
            </w:r>
            <w:r w:rsidRPr="003B5D4F">
              <w:rPr>
                <w:rStyle w:val="Hyperlink"/>
                <w:color w:val="4F81BD" w:themeColor="accent1"/>
                <w:u w:val="none"/>
                <w:rPrChange w:id="2005" w:author="Moses, Robbie" w:date="2023-02-22T01:57:00Z">
                  <w:rPr>
                    <w:rStyle w:val="Hyperlink"/>
                  </w:rPr>
                </w:rPrChange>
              </w:rPr>
              <w:t>Cashpoint Service Costs</w:t>
            </w:r>
            <w:r w:rsidRPr="003B5D4F">
              <w:rPr>
                <w:rStyle w:val="Hyperlink"/>
                <w:color w:val="4F81BD" w:themeColor="accent1"/>
                <w:u w:val="none"/>
                <w:rPrChange w:id="2006" w:author="Moses, Robbie" w:date="2023-02-22T01:57:00Z">
                  <w:rPr>
                    <w:rStyle w:val="Hyperlink"/>
                  </w:rPr>
                </w:rPrChange>
              </w:rPr>
              <w:fldChar w:fldCharType="end"/>
            </w:r>
            <w:r>
              <w:t>).</w:t>
            </w:r>
          </w:p>
        </w:tc>
      </w:tr>
      <w:tr w:rsidR="00916881" w14:paraId="14523CF6" w14:textId="77777777" w:rsidTr="0009567D">
        <w:trPr>
          <w:cantSplit/>
        </w:trPr>
        <w:tc>
          <w:tcPr>
            <w:tcW w:w="2592" w:type="dxa"/>
            <w:tcBorders>
              <w:top w:val="single" w:sz="4" w:space="0" w:color="000000"/>
              <w:left w:val="single" w:sz="4" w:space="0" w:color="000000"/>
              <w:bottom w:val="single" w:sz="4" w:space="0" w:color="000000"/>
            </w:tcBorders>
          </w:tcPr>
          <w:p w14:paraId="5A9AC753" w14:textId="77777777" w:rsidR="00916881" w:rsidRPr="00912642" w:rsidRDefault="00916881" w:rsidP="00912642">
            <w:pPr>
              <w:pStyle w:val="TableBody"/>
              <w:rPr>
                <w:b/>
                <w:bCs/>
              </w:rPr>
            </w:pPr>
            <w:r w:rsidRPr="00912642">
              <w:rPr>
                <w:b/>
                <w:bCs/>
              </w:rPr>
              <w:t>Variable Costs</w:t>
            </w:r>
          </w:p>
        </w:tc>
        <w:tc>
          <w:tcPr>
            <w:tcW w:w="5483" w:type="dxa"/>
            <w:tcBorders>
              <w:top w:val="single" w:sz="4" w:space="0" w:color="000000"/>
              <w:left w:val="single" w:sz="4" w:space="0" w:color="000000"/>
              <w:bottom w:val="single" w:sz="4" w:space="0" w:color="000000"/>
              <w:right w:val="single" w:sz="4" w:space="0" w:color="000000"/>
            </w:tcBorders>
          </w:tcPr>
          <w:p w14:paraId="7EDDA0FA" w14:textId="077C89AB" w:rsidR="00916881" w:rsidRDefault="00916881" w:rsidP="00912642">
            <w:pPr>
              <w:pStyle w:val="TableBody"/>
            </w:pPr>
            <w:r>
              <w:t xml:space="preserve">Variable costs </w:t>
            </w:r>
            <w:r w:rsidR="00B342B0">
              <w:t xml:space="preserve">are </w:t>
            </w:r>
            <w:r>
              <w:t xml:space="preserve">based on the amount of cash being transported. In some cases, variable costs may be on a sliding scale or range. For example, </w:t>
            </w:r>
            <w:r w:rsidR="00B342B0">
              <w:t xml:space="preserve">the </w:t>
            </w:r>
            <w:r>
              <w:t>carrier is charging 0.003 EUR for 1 EUR transported when the delivery is between 0 -20,000 EUR and 0.0025</w:t>
            </w:r>
            <w:r w:rsidR="00B342B0">
              <w:t xml:space="preserve"> </w:t>
            </w:r>
            <w:r>
              <w:t>EUR for 1 EUR transported when the delivery is between 20,001-40,000 EUR.</w:t>
            </w:r>
          </w:p>
          <w:p w14:paraId="3C0056CB" w14:textId="77777777" w:rsidR="003B5D4F" w:rsidRDefault="00916881" w:rsidP="00912642">
            <w:pPr>
              <w:pStyle w:val="TableBody"/>
              <w:rPr>
                <w:ins w:id="2007" w:author="Moses, Robbie" w:date="2023-02-22T01:58:00Z"/>
              </w:rPr>
            </w:pPr>
            <w:r>
              <w:t xml:space="preserve">Variable costs (or cost per unit/per $ costs) are set and assigned to the depots under the </w:t>
            </w:r>
            <w:r w:rsidRPr="003B5D4F">
              <w:rPr>
                <w:i/>
                <w:iCs/>
                <w:rPrChange w:id="2008" w:author="Moses, Robbie" w:date="2023-02-22T01:57:00Z">
                  <w:rPr/>
                </w:rPrChange>
              </w:rPr>
              <w:t>Network</w:t>
            </w:r>
            <w:r w:rsidRPr="003B5D4F">
              <w:rPr>
                <w:rFonts w:ascii="Wingdings" w:hAnsi="Wingdings"/>
                <w:i/>
                <w:iCs/>
                <w:rPrChange w:id="2009" w:author="Moses, Robbie" w:date="2023-02-22T01:57:00Z">
                  <w:rPr>
                    <w:rFonts w:ascii="Wingdings" w:hAnsi="Wingdings"/>
                  </w:rPr>
                </w:rPrChange>
              </w:rPr>
              <w:t></w:t>
            </w:r>
            <w:r w:rsidRPr="003B5D4F">
              <w:rPr>
                <w:i/>
                <w:iCs/>
                <w:rPrChange w:id="2010" w:author="Moses, Robbie" w:date="2023-02-22T01:57:00Z">
                  <w:rPr/>
                </w:rPrChange>
              </w:rPr>
              <w:t>Carriers</w:t>
            </w:r>
            <w:r w:rsidRPr="003B5D4F">
              <w:rPr>
                <w:rFonts w:ascii="Wingdings" w:hAnsi="Wingdings"/>
                <w:i/>
                <w:iCs/>
                <w:rPrChange w:id="2011" w:author="Moses, Robbie" w:date="2023-02-22T01:57:00Z">
                  <w:rPr>
                    <w:rFonts w:ascii="Wingdings" w:hAnsi="Wingdings"/>
                  </w:rPr>
                </w:rPrChange>
              </w:rPr>
              <w:t></w:t>
            </w:r>
            <w:r w:rsidRPr="003B5D4F">
              <w:rPr>
                <w:i/>
                <w:iCs/>
                <w:rPrChange w:id="2012" w:author="Moses, Robbie" w:date="2023-02-22T01:57:00Z">
                  <w:rPr/>
                </w:rPrChange>
              </w:rPr>
              <w:t xml:space="preserve"> Depots</w:t>
            </w:r>
            <w:r w:rsidRPr="003B5D4F">
              <w:rPr>
                <w:rFonts w:ascii="Wingdings" w:hAnsi="Wingdings"/>
                <w:i/>
                <w:iCs/>
                <w:rPrChange w:id="2013" w:author="Moses, Robbie" w:date="2023-02-22T01:57:00Z">
                  <w:rPr>
                    <w:rFonts w:ascii="Wingdings" w:hAnsi="Wingdings"/>
                  </w:rPr>
                </w:rPrChange>
              </w:rPr>
              <w:t></w:t>
            </w:r>
            <w:r w:rsidRPr="003B5D4F">
              <w:rPr>
                <w:i/>
                <w:iCs/>
                <w:rPrChange w:id="2014" w:author="Moses, Robbie" w:date="2023-02-22T01:57:00Z">
                  <w:rPr/>
                </w:rPrChange>
              </w:rPr>
              <w:t xml:space="preserve"> Assign Service Costs</w:t>
            </w:r>
            <w:r>
              <w:t xml:space="preserve"> </w:t>
            </w:r>
          </w:p>
          <w:p w14:paraId="17759142" w14:textId="544A287E" w:rsidR="00916881" w:rsidRDefault="00916881" w:rsidP="00912642">
            <w:pPr>
              <w:pStyle w:val="TableBody"/>
            </w:pPr>
            <w:r>
              <w:t>(note Service Cost panel described in the section</w:t>
            </w:r>
            <w:r>
              <w:rPr>
                <w:rStyle w:val="TopicCrossReference"/>
              </w:rPr>
              <w:t xml:space="preserve"> </w:t>
            </w:r>
            <w:r w:rsidRPr="003B5D4F">
              <w:rPr>
                <w:color w:val="4F81BD" w:themeColor="accent1"/>
                <w:rPrChange w:id="2015" w:author="Moses, Robbie" w:date="2023-02-22T01:57:00Z">
                  <w:rPr/>
                </w:rPrChange>
              </w:rPr>
              <w:fldChar w:fldCharType="begin"/>
            </w:r>
            <w:r w:rsidRPr="003B5D4F">
              <w:rPr>
                <w:color w:val="4F81BD" w:themeColor="accent1"/>
                <w:rPrChange w:id="2016" w:author="Moses, Robbie" w:date="2023-02-22T01:57:00Z">
                  <w:rPr/>
                </w:rPrChange>
              </w:rPr>
              <w:instrText xml:space="preserve"> HYPERLINK \l "_Cashpoint_Service_Costs" </w:instrText>
            </w:r>
            <w:r w:rsidRPr="003B5D4F">
              <w:rPr>
                <w:color w:val="4F81BD" w:themeColor="accent1"/>
                <w:rPrChange w:id="2017" w:author="Moses, Robbie" w:date="2023-02-22T01:57:00Z">
                  <w:rPr>
                    <w:rStyle w:val="Hyperlink"/>
                  </w:rPr>
                </w:rPrChange>
              </w:rPr>
              <w:fldChar w:fldCharType="separate"/>
            </w:r>
            <w:r w:rsidRPr="003B5D4F">
              <w:rPr>
                <w:rStyle w:val="Hyperlink"/>
                <w:color w:val="4F81BD" w:themeColor="accent1"/>
                <w:u w:val="none"/>
                <w:rPrChange w:id="2018" w:author="Moses, Robbie" w:date="2023-02-22T01:57:00Z">
                  <w:rPr>
                    <w:rStyle w:val="Hyperlink"/>
                  </w:rPr>
                </w:rPrChange>
              </w:rPr>
              <w:t>Cashpoint Service Costs</w:t>
            </w:r>
            <w:r w:rsidRPr="003B5D4F">
              <w:rPr>
                <w:rStyle w:val="Hyperlink"/>
                <w:color w:val="4F81BD" w:themeColor="accent1"/>
                <w:u w:val="none"/>
                <w:rPrChange w:id="2019" w:author="Moses, Robbie" w:date="2023-02-22T01:57:00Z">
                  <w:rPr>
                    <w:rStyle w:val="Hyperlink"/>
                  </w:rPr>
                </w:rPrChange>
              </w:rPr>
              <w:fldChar w:fldCharType="end"/>
            </w:r>
            <w:r w:rsidRPr="003B5D4F">
              <w:rPr>
                <w:color w:val="4F81BD" w:themeColor="accent1"/>
                <w:rPrChange w:id="2020" w:author="Moses, Robbie" w:date="2023-02-22T01:57:00Z">
                  <w:rPr/>
                </w:rPrChange>
              </w:rPr>
              <w:t>).</w:t>
            </w:r>
          </w:p>
        </w:tc>
      </w:tr>
      <w:tr w:rsidR="00916881" w14:paraId="62B4BC80" w14:textId="77777777" w:rsidTr="0009567D">
        <w:trPr>
          <w:cantSplit/>
        </w:trPr>
        <w:tc>
          <w:tcPr>
            <w:tcW w:w="2592" w:type="dxa"/>
            <w:tcBorders>
              <w:left w:val="single" w:sz="4" w:space="0" w:color="000000"/>
              <w:bottom w:val="single" w:sz="4" w:space="0" w:color="000000"/>
            </w:tcBorders>
          </w:tcPr>
          <w:p w14:paraId="31F974BF" w14:textId="77777777" w:rsidR="00916881" w:rsidRPr="00912642" w:rsidRDefault="00916881" w:rsidP="00912642">
            <w:pPr>
              <w:pStyle w:val="TableBody"/>
              <w:rPr>
                <w:b/>
                <w:bCs/>
              </w:rPr>
            </w:pPr>
            <w:r w:rsidRPr="00912642">
              <w:rPr>
                <w:b/>
                <w:bCs/>
              </w:rPr>
              <w:lastRenderedPageBreak/>
              <w:t>Holding Costs</w:t>
            </w:r>
          </w:p>
        </w:tc>
        <w:tc>
          <w:tcPr>
            <w:tcW w:w="5483" w:type="dxa"/>
            <w:tcBorders>
              <w:left w:val="single" w:sz="4" w:space="0" w:color="000000"/>
              <w:bottom w:val="single" w:sz="4" w:space="0" w:color="000000"/>
              <w:right w:val="single" w:sz="4" w:space="0" w:color="000000"/>
            </w:tcBorders>
          </w:tcPr>
          <w:p w14:paraId="4A0092E3" w14:textId="77777777" w:rsidR="00916881" w:rsidRDefault="00916881" w:rsidP="00912642">
            <w:pPr>
              <w:pStyle w:val="TableBody"/>
            </w:pPr>
            <w:r>
              <w:t xml:space="preserve">Costs associated with holding cash (for instance, lost potential savings from interest rates).  </w:t>
            </w:r>
          </w:p>
          <w:p w14:paraId="024214D5" w14:textId="77777777" w:rsidR="002A58C0" w:rsidRDefault="00916881" w:rsidP="00912642">
            <w:pPr>
              <w:pStyle w:val="TableBody"/>
              <w:rPr>
                <w:ins w:id="2021" w:author="Robbie Moses" w:date="2023-03-03T01:27:00Z"/>
              </w:rPr>
            </w:pPr>
            <w:r>
              <w:t xml:space="preserve">Holdings costs are based on Overnight Earning Rates defined under </w:t>
            </w:r>
            <w:r w:rsidRPr="003B5D4F">
              <w:rPr>
                <w:i/>
                <w:iCs/>
                <w:rPrChange w:id="2022" w:author="Moses, Robbie" w:date="2023-02-22T01:58:00Z">
                  <w:rPr/>
                </w:rPrChange>
              </w:rPr>
              <w:t>System</w:t>
            </w:r>
            <w:r w:rsidRPr="003B5D4F">
              <w:rPr>
                <w:rFonts w:ascii="Wingdings" w:hAnsi="Wingdings"/>
                <w:i/>
                <w:iCs/>
                <w:rPrChange w:id="2023" w:author="Moses, Robbie" w:date="2023-02-22T01:58:00Z">
                  <w:rPr>
                    <w:rFonts w:ascii="Wingdings" w:hAnsi="Wingdings"/>
                  </w:rPr>
                </w:rPrChange>
              </w:rPr>
              <w:t></w:t>
            </w:r>
            <w:r w:rsidRPr="003B5D4F">
              <w:rPr>
                <w:i/>
                <w:iCs/>
                <w:rPrChange w:id="2024" w:author="Moses, Robbie" w:date="2023-02-22T01:58:00Z">
                  <w:rPr/>
                </w:rPrChange>
              </w:rPr>
              <w:t>Currencies/Denominations</w:t>
            </w:r>
            <w:r w:rsidRPr="003B5D4F">
              <w:rPr>
                <w:rFonts w:ascii="Wingdings" w:hAnsi="Wingdings"/>
                <w:i/>
                <w:iCs/>
                <w:rPrChange w:id="2025" w:author="Moses, Robbie" w:date="2023-02-22T01:58:00Z">
                  <w:rPr>
                    <w:rFonts w:ascii="Wingdings" w:hAnsi="Wingdings"/>
                  </w:rPr>
                </w:rPrChange>
              </w:rPr>
              <w:t></w:t>
            </w:r>
            <w:r w:rsidRPr="003B5D4F">
              <w:rPr>
                <w:i/>
                <w:iCs/>
                <w:rPrChange w:id="2026" w:author="Moses, Robbie" w:date="2023-02-22T01:58:00Z">
                  <w:rPr/>
                </w:rPrChange>
              </w:rPr>
              <w:t>Currencies</w:t>
            </w:r>
            <w:r>
              <w:t xml:space="preserve"> </w:t>
            </w:r>
          </w:p>
          <w:p w14:paraId="130FDD98" w14:textId="431AF00D" w:rsidR="00916881" w:rsidRDefault="00916881" w:rsidP="002A58C0">
            <w:pPr>
              <w:pStyle w:val="TableNote"/>
              <w:pPrChange w:id="2027" w:author="Robbie Moses" w:date="2023-03-03T01:27:00Z">
                <w:pPr>
                  <w:pStyle w:val="TableBody"/>
                </w:pPr>
              </w:pPrChange>
            </w:pPr>
            <w:r>
              <w:t>(</w:t>
            </w:r>
            <w:del w:id="2028" w:author="Robbie Moses" w:date="2023-03-03T01:28:00Z">
              <w:r w:rsidRPr="002A58C0" w:rsidDel="002A58C0">
                <w:rPr>
                  <w:b/>
                  <w:bCs/>
                  <w:rPrChange w:id="2029" w:author="Robbie Moses" w:date="2023-03-03T01:27:00Z">
                    <w:rPr/>
                  </w:rPrChange>
                </w:rPr>
                <w:delText>n</w:delText>
              </w:r>
            </w:del>
            <w:ins w:id="2030" w:author="Robbie Moses" w:date="2023-03-03T01:28:00Z">
              <w:r w:rsidR="002A58C0">
                <w:rPr>
                  <w:b/>
                  <w:bCs/>
                </w:rPr>
                <w:t>N</w:t>
              </w:r>
            </w:ins>
            <w:r w:rsidRPr="002A58C0">
              <w:rPr>
                <w:b/>
                <w:bCs/>
                <w:rPrChange w:id="2031" w:author="Robbie Moses" w:date="2023-03-03T01:27:00Z">
                  <w:rPr/>
                </w:rPrChange>
              </w:rPr>
              <w:t>ote</w:t>
            </w:r>
            <w:ins w:id="2032" w:author="Robbie Moses" w:date="2023-03-03T01:28:00Z">
              <w:r w:rsidR="002A58C0">
                <w:rPr>
                  <w:b/>
                  <w:bCs/>
                </w:rPr>
                <w:t>:</w:t>
              </w:r>
            </w:ins>
            <w:r>
              <w:t xml:space="preserve"> </w:t>
            </w:r>
            <w:del w:id="2033" w:author="Robbie Moses" w:date="2023-03-03T01:28:00Z">
              <w:r w:rsidDel="002A58C0">
                <w:delText>t</w:delText>
              </w:r>
            </w:del>
            <w:ins w:id="2034" w:author="Robbie Moses" w:date="2023-03-03T01:28:00Z">
              <w:r w:rsidR="002A58C0">
                <w:t>T</w:t>
              </w:r>
            </w:ins>
            <w:r>
              <w:t xml:space="preserve">he Administer Currencies panel described in the section </w:t>
            </w:r>
            <w:r w:rsidRPr="00B66B5C">
              <w:fldChar w:fldCharType="begin"/>
            </w:r>
            <w:r w:rsidRPr="00B66B5C">
              <w:instrText xml:space="preserve"> HYPERLINK \l "_Currencies/Denominations(Currencies" </w:instrText>
            </w:r>
            <w:r w:rsidRPr="003B5D4F">
              <w:rPr>
                <w:rPrChange w:id="2035" w:author="Moses, Robbie" w:date="2023-02-22T01:58:00Z">
                  <w:rPr>
                    <w:rStyle w:val="Hyperlink"/>
                  </w:rPr>
                </w:rPrChange>
              </w:rPr>
              <w:fldChar w:fldCharType="separate"/>
            </w:r>
            <w:r w:rsidRPr="003B5D4F">
              <w:rPr>
                <w:rStyle w:val="Hyperlink"/>
                <w:color w:val="4F81BD" w:themeColor="accent1"/>
                <w:u w:val="none"/>
                <w:rPrChange w:id="2036" w:author="Moses, Robbie" w:date="2023-02-22T01:58:00Z">
                  <w:rPr>
                    <w:rStyle w:val="Hyperlink"/>
                  </w:rPr>
                </w:rPrChange>
              </w:rPr>
              <w:t>System</w:t>
            </w:r>
            <w:r w:rsidRPr="003B5D4F">
              <w:rPr>
                <w:rStyle w:val="Hyperlink"/>
                <w:rFonts w:ascii="Wingdings" w:hAnsi="Wingdings"/>
                <w:color w:val="4F81BD" w:themeColor="accent1"/>
                <w:u w:val="none"/>
                <w:rPrChange w:id="2037" w:author="Moses, Robbie" w:date="2023-02-22T01:58:00Z">
                  <w:rPr>
                    <w:rStyle w:val="Hyperlink"/>
                    <w:rFonts w:ascii="Wingdings" w:hAnsi="Wingdings"/>
                  </w:rPr>
                </w:rPrChange>
              </w:rPr>
              <w:t></w:t>
            </w:r>
            <w:r w:rsidRPr="003B5D4F">
              <w:rPr>
                <w:rStyle w:val="Hyperlink"/>
                <w:color w:val="4F81BD" w:themeColor="accent1"/>
                <w:u w:val="none"/>
                <w:rPrChange w:id="2038" w:author="Moses, Robbie" w:date="2023-02-22T01:58:00Z">
                  <w:rPr>
                    <w:rStyle w:val="Hyperlink"/>
                  </w:rPr>
                </w:rPrChange>
              </w:rPr>
              <w:t>Currencies/Denominations</w:t>
            </w:r>
            <w:r w:rsidRPr="003B5D4F">
              <w:rPr>
                <w:rStyle w:val="Hyperlink"/>
                <w:rFonts w:ascii="Wingdings" w:hAnsi="Wingdings"/>
                <w:color w:val="4F81BD" w:themeColor="accent1"/>
                <w:u w:val="none"/>
                <w:rPrChange w:id="2039" w:author="Moses, Robbie" w:date="2023-02-22T01:58:00Z">
                  <w:rPr>
                    <w:rStyle w:val="Hyperlink"/>
                    <w:rFonts w:ascii="Wingdings" w:hAnsi="Wingdings"/>
                  </w:rPr>
                </w:rPrChange>
              </w:rPr>
              <w:t></w:t>
            </w:r>
            <w:r w:rsidRPr="003B5D4F">
              <w:rPr>
                <w:rStyle w:val="Hyperlink"/>
                <w:color w:val="4F81BD" w:themeColor="accent1"/>
                <w:u w:val="none"/>
                <w:rPrChange w:id="2040" w:author="Moses, Robbie" w:date="2023-02-22T01:58:00Z">
                  <w:rPr>
                    <w:rStyle w:val="Hyperlink"/>
                  </w:rPr>
                </w:rPrChange>
              </w:rPr>
              <w:t xml:space="preserve"> Currencies</w:t>
            </w:r>
            <w:r w:rsidRPr="003B5D4F">
              <w:rPr>
                <w:rStyle w:val="Hyperlink"/>
                <w:color w:val="4F81BD" w:themeColor="accent1"/>
                <w:u w:val="none"/>
                <w:rPrChange w:id="2041" w:author="Moses, Robbie" w:date="2023-02-22T01:58:00Z">
                  <w:rPr>
                    <w:rStyle w:val="Hyperlink"/>
                  </w:rPr>
                </w:rPrChange>
              </w:rPr>
              <w:fldChar w:fldCharType="end"/>
            </w:r>
            <w:r w:rsidRPr="00B66B5C">
              <w:t>).</w:t>
            </w:r>
          </w:p>
        </w:tc>
      </w:tr>
      <w:tr w:rsidR="00916881" w14:paraId="7393ED97" w14:textId="77777777" w:rsidTr="0009567D">
        <w:trPr>
          <w:cantSplit/>
        </w:trPr>
        <w:tc>
          <w:tcPr>
            <w:tcW w:w="2592" w:type="dxa"/>
            <w:tcBorders>
              <w:top w:val="single" w:sz="4" w:space="0" w:color="000000"/>
              <w:left w:val="single" w:sz="4" w:space="0" w:color="000000"/>
              <w:bottom w:val="single" w:sz="4" w:space="0" w:color="000000"/>
            </w:tcBorders>
          </w:tcPr>
          <w:p w14:paraId="4AB061C0" w14:textId="77777777" w:rsidR="00916881" w:rsidRPr="00912642" w:rsidRDefault="00916881" w:rsidP="00912642">
            <w:pPr>
              <w:pStyle w:val="TableBody"/>
              <w:rPr>
                <w:b/>
                <w:bCs/>
              </w:rPr>
            </w:pPr>
            <w:r w:rsidRPr="00912642">
              <w:rPr>
                <w:b/>
                <w:bCs/>
              </w:rPr>
              <w:t>Insurance Costs</w:t>
            </w:r>
          </w:p>
        </w:tc>
        <w:tc>
          <w:tcPr>
            <w:tcW w:w="5483" w:type="dxa"/>
            <w:tcBorders>
              <w:top w:val="single" w:sz="4" w:space="0" w:color="000000"/>
              <w:left w:val="single" w:sz="4" w:space="0" w:color="000000"/>
              <w:bottom w:val="single" w:sz="4" w:space="0" w:color="000000"/>
              <w:right w:val="single" w:sz="4" w:space="0" w:color="000000"/>
            </w:tcBorders>
          </w:tcPr>
          <w:p w14:paraId="6BA2E820" w14:textId="4FBA2CD4" w:rsidR="00916881" w:rsidRDefault="00B342B0" w:rsidP="00912642">
            <w:pPr>
              <w:pStyle w:val="TableBody"/>
            </w:pPr>
            <w:r>
              <w:t xml:space="preserve">The currency </w:t>
            </w:r>
            <w:r w:rsidR="00916881">
              <w:t xml:space="preserve">insurance rate is the rate charged to insure funds kept in Cashpoints (0, 7, 15, etc.). This is an annual rate and is typically covered by the FDIC in the U.S. market. </w:t>
            </w:r>
          </w:p>
          <w:p w14:paraId="63B00A9C" w14:textId="59C7AE42" w:rsidR="00916881" w:rsidRDefault="00916881" w:rsidP="00912642">
            <w:pPr>
              <w:pStyle w:val="TableBody"/>
            </w:pPr>
            <w:r>
              <w:t xml:space="preserve">Insurance Costs are defined under </w:t>
            </w:r>
            <w:r w:rsidRPr="003B5D4F">
              <w:rPr>
                <w:i/>
                <w:iCs/>
                <w:rPrChange w:id="2042" w:author="Moses, Robbie" w:date="2023-02-22T01:58:00Z">
                  <w:rPr/>
                </w:rPrChange>
              </w:rPr>
              <w:t xml:space="preserve">Cashpoint </w:t>
            </w:r>
            <w:r w:rsidRPr="003B5D4F">
              <w:rPr>
                <w:rFonts w:ascii="Wingdings" w:hAnsi="Wingdings"/>
                <w:i/>
                <w:iCs/>
                <w:rPrChange w:id="2043" w:author="Moses, Robbie" w:date="2023-02-22T01:58:00Z">
                  <w:rPr>
                    <w:rFonts w:ascii="Wingdings" w:hAnsi="Wingdings"/>
                  </w:rPr>
                </w:rPrChange>
              </w:rPr>
              <w:t></w:t>
            </w:r>
            <w:r w:rsidRPr="003B5D4F">
              <w:rPr>
                <w:i/>
                <w:iCs/>
                <w:rPrChange w:id="2044" w:author="Moses, Robbie" w:date="2023-02-22T01:58:00Z">
                  <w:rPr/>
                </w:rPrChange>
              </w:rPr>
              <w:t xml:space="preserve"> Advanced </w:t>
            </w:r>
            <w:r w:rsidRPr="003B5D4F">
              <w:rPr>
                <w:rFonts w:ascii="Wingdings" w:hAnsi="Wingdings"/>
                <w:i/>
                <w:iCs/>
                <w:rPrChange w:id="2045" w:author="Moses, Robbie" w:date="2023-02-22T01:58:00Z">
                  <w:rPr>
                    <w:rFonts w:ascii="Wingdings" w:hAnsi="Wingdings"/>
                  </w:rPr>
                </w:rPrChange>
              </w:rPr>
              <w:t></w:t>
            </w:r>
            <w:r w:rsidRPr="003B5D4F">
              <w:rPr>
                <w:i/>
                <w:iCs/>
                <w:rPrChange w:id="2046" w:author="Moses, Robbie" w:date="2023-02-22T01:58:00Z">
                  <w:rPr/>
                </w:rPrChange>
              </w:rPr>
              <w:t xml:space="preserve"> Costs or assigned from Network</w:t>
            </w:r>
            <w:r w:rsidRPr="003B5D4F">
              <w:rPr>
                <w:rFonts w:ascii="Wingdings" w:hAnsi="Wingdings"/>
                <w:i/>
                <w:iCs/>
                <w:rPrChange w:id="2047" w:author="Moses, Robbie" w:date="2023-02-22T01:58:00Z">
                  <w:rPr>
                    <w:rFonts w:ascii="Wingdings" w:hAnsi="Wingdings"/>
                  </w:rPr>
                </w:rPrChange>
              </w:rPr>
              <w:t></w:t>
            </w:r>
            <w:r w:rsidRPr="003B5D4F">
              <w:rPr>
                <w:i/>
                <w:iCs/>
                <w:rPrChange w:id="2048" w:author="Moses, Robbie" w:date="2023-02-22T01:58:00Z">
                  <w:rPr/>
                </w:rPrChange>
              </w:rPr>
              <w:t>Defaults</w:t>
            </w:r>
            <w:r w:rsidRPr="003B5D4F">
              <w:rPr>
                <w:rFonts w:ascii="Wingdings" w:hAnsi="Wingdings"/>
                <w:i/>
                <w:iCs/>
                <w:rPrChange w:id="2049" w:author="Moses, Robbie" w:date="2023-02-22T01:58:00Z">
                  <w:rPr>
                    <w:rFonts w:ascii="Wingdings" w:hAnsi="Wingdings"/>
                  </w:rPr>
                </w:rPrChange>
              </w:rPr>
              <w:t></w:t>
            </w:r>
            <w:r w:rsidRPr="003B5D4F">
              <w:rPr>
                <w:i/>
                <w:iCs/>
                <w:rPrChange w:id="2050" w:author="Moses, Robbie" w:date="2023-02-22T01:58:00Z">
                  <w:rPr/>
                </w:rPrChange>
              </w:rPr>
              <w:t>choose Cashpoint type</w:t>
            </w:r>
            <w:r w:rsidRPr="003B5D4F">
              <w:rPr>
                <w:rFonts w:ascii="Wingdings" w:hAnsi="Wingdings"/>
                <w:i/>
                <w:iCs/>
                <w:rPrChange w:id="2051" w:author="Moses, Robbie" w:date="2023-02-22T01:58:00Z">
                  <w:rPr>
                    <w:rFonts w:ascii="Wingdings" w:hAnsi="Wingdings"/>
                  </w:rPr>
                </w:rPrChange>
              </w:rPr>
              <w:t></w:t>
            </w:r>
            <w:r w:rsidRPr="003B5D4F">
              <w:rPr>
                <w:i/>
                <w:iCs/>
                <w:rPrChange w:id="2052" w:author="Moses, Robbie" w:date="2023-02-22T01:58:00Z">
                  <w:rPr/>
                </w:rPrChange>
              </w:rPr>
              <w:t>Costs</w:t>
            </w:r>
            <w:r>
              <w:t xml:space="preserve"> (refer to section </w:t>
            </w:r>
            <w:r w:rsidRPr="003B5D4F">
              <w:rPr>
                <w:color w:val="4F81BD" w:themeColor="accent1"/>
                <w:rPrChange w:id="2053" w:author="Moses, Robbie" w:date="2023-02-22T01:58:00Z">
                  <w:rPr/>
                </w:rPrChange>
              </w:rPr>
              <w:fldChar w:fldCharType="begin"/>
            </w:r>
            <w:r w:rsidRPr="003B5D4F">
              <w:rPr>
                <w:color w:val="4F81BD" w:themeColor="accent1"/>
                <w:rPrChange w:id="2054" w:author="Moses, Robbie" w:date="2023-02-22T01:58:00Z">
                  <w:rPr/>
                </w:rPrChange>
              </w:rPr>
              <w:instrText xml:space="preserve"> HYPERLINK \l "_Cashpoint_Service_Costs" </w:instrText>
            </w:r>
            <w:r w:rsidRPr="003B5D4F">
              <w:rPr>
                <w:color w:val="4F81BD" w:themeColor="accent1"/>
                <w:rPrChange w:id="2055" w:author="Moses, Robbie" w:date="2023-02-22T01:58:00Z">
                  <w:rPr>
                    <w:rStyle w:val="Hyperlink"/>
                  </w:rPr>
                </w:rPrChange>
              </w:rPr>
              <w:fldChar w:fldCharType="separate"/>
            </w:r>
            <w:r w:rsidRPr="003B5D4F">
              <w:rPr>
                <w:rStyle w:val="Hyperlink"/>
                <w:color w:val="4F81BD" w:themeColor="accent1"/>
                <w:u w:val="none"/>
                <w:rPrChange w:id="2056" w:author="Moses, Robbie" w:date="2023-02-22T01:58:00Z">
                  <w:rPr>
                    <w:rStyle w:val="Hyperlink"/>
                  </w:rPr>
                </w:rPrChange>
              </w:rPr>
              <w:t>Cashpoint Service Costs</w:t>
            </w:r>
            <w:r w:rsidRPr="003B5D4F">
              <w:rPr>
                <w:rStyle w:val="Hyperlink"/>
                <w:color w:val="4F81BD" w:themeColor="accent1"/>
                <w:u w:val="none"/>
                <w:rPrChange w:id="2057" w:author="Moses, Robbie" w:date="2023-02-22T01:58:00Z">
                  <w:rPr>
                    <w:rStyle w:val="Hyperlink"/>
                  </w:rPr>
                </w:rPrChange>
              </w:rPr>
              <w:fldChar w:fldCharType="end"/>
            </w:r>
            <w:r>
              <w:t xml:space="preserve"> for more information)</w:t>
            </w:r>
          </w:p>
        </w:tc>
      </w:tr>
      <w:tr w:rsidR="00916881" w14:paraId="5770AE8F" w14:textId="77777777" w:rsidTr="0009567D">
        <w:trPr>
          <w:cantSplit/>
        </w:trPr>
        <w:tc>
          <w:tcPr>
            <w:tcW w:w="2592" w:type="dxa"/>
            <w:tcBorders>
              <w:top w:val="single" w:sz="4" w:space="0" w:color="000000"/>
              <w:left w:val="single" w:sz="4" w:space="0" w:color="000000"/>
              <w:bottom w:val="single" w:sz="4" w:space="0" w:color="000000"/>
            </w:tcBorders>
          </w:tcPr>
          <w:p w14:paraId="0D0EC1C7" w14:textId="77777777" w:rsidR="00916881" w:rsidRPr="00912642" w:rsidRDefault="00916881" w:rsidP="00912642">
            <w:pPr>
              <w:pStyle w:val="TableBody"/>
              <w:rPr>
                <w:b/>
                <w:bCs/>
              </w:rPr>
            </w:pPr>
            <w:r w:rsidRPr="00912642">
              <w:rPr>
                <w:b/>
                <w:bCs/>
              </w:rPr>
              <w:t>Handling Costs</w:t>
            </w:r>
          </w:p>
        </w:tc>
        <w:tc>
          <w:tcPr>
            <w:tcW w:w="5483" w:type="dxa"/>
            <w:tcBorders>
              <w:top w:val="single" w:sz="4" w:space="0" w:color="000000"/>
              <w:left w:val="single" w:sz="4" w:space="0" w:color="000000"/>
              <w:bottom w:val="single" w:sz="4" w:space="0" w:color="000000"/>
              <w:right w:val="single" w:sz="4" w:space="0" w:color="000000"/>
            </w:tcBorders>
          </w:tcPr>
          <w:p w14:paraId="0A2CB5F4" w14:textId="7885807B" w:rsidR="00916881" w:rsidRDefault="00916881" w:rsidP="00912642">
            <w:pPr>
              <w:pStyle w:val="TableBody"/>
            </w:pPr>
            <w:r>
              <w:t xml:space="preserve">Total internal costs associated with the processing/handling of cash delivery. </w:t>
            </w:r>
            <w:r w:rsidR="00B342B0">
              <w:t xml:space="preserve">This may </w:t>
            </w:r>
            <w:r>
              <w:t xml:space="preserve">include </w:t>
            </w:r>
            <w:r w:rsidR="00B342B0">
              <w:t xml:space="preserve">the </w:t>
            </w:r>
            <w:r>
              <w:t xml:space="preserve">value of employees’ time required during the delivery, and any other overhead or administrative costs. </w:t>
            </w:r>
          </w:p>
          <w:p w14:paraId="704D1021" w14:textId="5C74F59D" w:rsidR="00916881" w:rsidRDefault="00916881" w:rsidP="00912642">
            <w:pPr>
              <w:pStyle w:val="TableBody"/>
            </w:pPr>
            <w:r>
              <w:t xml:space="preserve">Handling Costs are defined under </w:t>
            </w:r>
            <w:r w:rsidRPr="003B5D4F">
              <w:rPr>
                <w:i/>
                <w:iCs/>
                <w:rPrChange w:id="2058" w:author="Moses, Robbie" w:date="2023-02-22T01:58:00Z">
                  <w:rPr/>
                </w:rPrChange>
              </w:rPr>
              <w:t xml:space="preserve">Cashpoint </w:t>
            </w:r>
            <w:r w:rsidRPr="003B5D4F">
              <w:rPr>
                <w:rFonts w:ascii="Wingdings" w:hAnsi="Wingdings"/>
                <w:i/>
                <w:iCs/>
                <w:rPrChange w:id="2059" w:author="Moses, Robbie" w:date="2023-02-22T01:58:00Z">
                  <w:rPr>
                    <w:rFonts w:ascii="Wingdings" w:hAnsi="Wingdings"/>
                  </w:rPr>
                </w:rPrChange>
              </w:rPr>
              <w:t></w:t>
            </w:r>
            <w:r w:rsidRPr="003B5D4F">
              <w:rPr>
                <w:i/>
                <w:iCs/>
                <w:rPrChange w:id="2060" w:author="Moses, Robbie" w:date="2023-02-22T01:58:00Z">
                  <w:rPr/>
                </w:rPrChange>
              </w:rPr>
              <w:t xml:space="preserve"> Advanced </w:t>
            </w:r>
            <w:r w:rsidRPr="003B5D4F">
              <w:rPr>
                <w:rFonts w:ascii="Wingdings" w:hAnsi="Wingdings"/>
                <w:i/>
                <w:iCs/>
                <w:rPrChange w:id="2061" w:author="Moses, Robbie" w:date="2023-02-22T01:58:00Z">
                  <w:rPr>
                    <w:rFonts w:ascii="Wingdings" w:hAnsi="Wingdings"/>
                  </w:rPr>
                </w:rPrChange>
              </w:rPr>
              <w:t></w:t>
            </w:r>
            <w:r w:rsidRPr="003B5D4F">
              <w:rPr>
                <w:i/>
                <w:iCs/>
                <w:rPrChange w:id="2062" w:author="Moses, Robbie" w:date="2023-02-22T01:58:00Z">
                  <w:rPr/>
                </w:rPrChange>
              </w:rPr>
              <w:t xml:space="preserve"> Costs</w:t>
            </w:r>
            <w:r>
              <w:rPr>
                <w:color w:val="365F91"/>
              </w:rPr>
              <w:t xml:space="preserve"> </w:t>
            </w:r>
            <w:r>
              <w:t xml:space="preserve">or assigned from </w:t>
            </w:r>
            <w:r w:rsidRPr="003B5D4F">
              <w:rPr>
                <w:i/>
                <w:iCs/>
                <w:rPrChange w:id="2063" w:author="Moses, Robbie" w:date="2023-02-22T01:58:00Z">
                  <w:rPr/>
                </w:rPrChange>
              </w:rPr>
              <w:t>Network</w:t>
            </w:r>
            <w:r w:rsidRPr="003B5D4F">
              <w:rPr>
                <w:rFonts w:ascii="Wingdings" w:hAnsi="Wingdings"/>
                <w:i/>
                <w:iCs/>
                <w:rPrChange w:id="2064" w:author="Moses, Robbie" w:date="2023-02-22T01:58:00Z">
                  <w:rPr>
                    <w:rFonts w:ascii="Wingdings" w:hAnsi="Wingdings"/>
                  </w:rPr>
                </w:rPrChange>
              </w:rPr>
              <w:t></w:t>
            </w:r>
            <w:r w:rsidRPr="003B5D4F">
              <w:rPr>
                <w:i/>
                <w:iCs/>
                <w:rPrChange w:id="2065" w:author="Moses, Robbie" w:date="2023-02-22T01:58:00Z">
                  <w:rPr/>
                </w:rPrChange>
              </w:rPr>
              <w:t>Defaults</w:t>
            </w:r>
            <w:r w:rsidRPr="003B5D4F">
              <w:rPr>
                <w:rFonts w:ascii="Wingdings" w:hAnsi="Wingdings"/>
                <w:i/>
                <w:iCs/>
                <w:rPrChange w:id="2066" w:author="Moses, Robbie" w:date="2023-02-22T01:58:00Z">
                  <w:rPr>
                    <w:rFonts w:ascii="Wingdings" w:hAnsi="Wingdings"/>
                  </w:rPr>
                </w:rPrChange>
              </w:rPr>
              <w:t></w:t>
            </w:r>
            <w:r w:rsidRPr="003B5D4F">
              <w:rPr>
                <w:i/>
                <w:iCs/>
                <w:rPrChange w:id="2067" w:author="Moses, Robbie" w:date="2023-02-22T01:58:00Z">
                  <w:rPr/>
                </w:rPrChange>
              </w:rPr>
              <w:t>choose Cashpoint type</w:t>
            </w:r>
            <w:r w:rsidRPr="003B5D4F">
              <w:rPr>
                <w:rFonts w:ascii="Wingdings" w:hAnsi="Wingdings"/>
                <w:i/>
                <w:iCs/>
                <w:rPrChange w:id="2068" w:author="Moses, Robbie" w:date="2023-02-22T01:58:00Z">
                  <w:rPr>
                    <w:rFonts w:ascii="Wingdings" w:hAnsi="Wingdings"/>
                  </w:rPr>
                </w:rPrChange>
              </w:rPr>
              <w:t></w:t>
            </w:r>
            <w:r w:rsidRPr="003B5D4F">
              <w:rPr>
                <w:i/>
                <w:iCs/>
                <w:rPrChange w:id="2069" w:author="Moses, Robbie" w:date="2023-02-22T01:58:00Z">
                  <w:rPr/>
                </w:rPrChange>
              </w:rPr>
              <w:t>Costs</w:t>
            </w:r>
            <w:r w:rsidRPr="003B5D4F">
              <w:rPr>
                <w:rFonts w:ascii="Wingdings" w:hAnsi="Wingdings"/>
                <w:i/>
                <w:iCs/>
                <w:rPrChange w:id="2070" w:author="Moses, Robbie" w:date="2023-02-22T01:58:00Z">
                  <w:rPr>
                    <w:rFonts w:ascii="Wingdings" w:hAnsi="Wingdings"/>
                  </w:rPr>
                </w:rPrChange>
              </w:rPr>
              <w:t></w:t>
            </w:r>
            <w:r w:rsidRPr="003B5D4F">
              <w:rPr>
                <w:i/>
                <w:iCs/>
                <w:rPrChange w:id="2071" w:author="Moses, Robbie" w:date="2023-02-22T01:58:00Z">
                  <w:rPr/>
                </w:rPrChange>
              </w:rPr>
              <w:t xml:space="preserve"> Costs</w:t>
            </w:r>
            <w:r>
              <w:t xml:space="preserve"> (refer to section </w:t>
            </w:r>
            <w:r w:rsidRPr="003B5D4F">
              <w:rPr>
                <w:color w:val="4F81BD" w:themeColor="accent1"/>
                <w:rPrChange w:id="2072" w:author="Moses, Robbie" w:date="2023-02-22T01:59:00Z">
                  <w:rPr/>
                </w:rPrChange>
              </w:rPr>
              <w:fldChar w:fldCharType="begin"/>
            </w:r>
            <w:r w:rsidRPr="003B5D4F">
              <w:rPr>
                <w:color w:val="4F81BD" w:themeColor="accent1"/>
                <w:rPrChange w:id="2073" w:author="Moses, Robbie" w:date="2023-02-22T01:59:00Z">
                  <w:rPr/>
                </w:rPrChange>
              </w:rPr>
              <w:instrText xml:space="preserve"> HYPERLINK \l "_Cashpoint_Service_Costs" </w:instrText>
            </w:r>
            <w:r w:rsidRPr="003B5D4F">
              <w:rPr>
                <w:color w:val="4F81BD" w:themeColor="accent1"/>
                <w:rPrChange w:id="2074" w:author="Moses, Robbie" w:date="2023-02-22T01:59:00Z">
                  <w:rPr>
                    <w:rStyle w:val="Hyperlink"/>
                  </w:rPr>
                </w:rPrChange>
              </w:rPr>
              <w:fldChar w:fldCharType="separate"/>
            </w:r>
            <w:r w:rsidRPr="003B5D4F">
              <w:rPr>
                <w:rStyle w:val="Hyperlink"/>
                <w:color w:val="4F81BD" w:themeColor="accent1"/>
                <w:u w:val="none"/>
                <w:rPrChange w:id="2075" w:author="Moses, Robbie" w:date="2023-02-22T01:59:00Z">
                  <w:rPr>
                    <w:rStyle w:val="Hyperlink"/>
                  </w:rPr>
                </w:rPrChange>
              </w:rPr>
              <w:t>Cashpoint Service Costs</w:t>
            </w:r>
            <w:r w:rsidRPr="003B5D4F">
              <w:rPr>
                <w:rStyle w:val="Hyperlink"/>
                <w:color w:val="4F81BD" w:themeColor="accent1"/>
                <w:u w:val="none"/>
                <w:rPrChange w:id="2076" w:author="Moses, Robbie" w:date="2023-02-22T01:59:00Z">
                  <w:rPr>
                    <w:rStyle w:val="Hyperlink"/>
                  </w:rPr>
                </w:rPrChange>
              </w:rPr>
              <w:fldChar w:fldCharType="end"/>
            </w:r>
            <w:r>
              <w:t xml:space="preserve"> for more information)</w:t>
            </w:r>
          </w:p>
        </w:tc>
      </w:tr>
      <w:tr w:rsidR="00916881" w14:paraId="0BA6A354" w14:textId="77777777" w:rsidTr="0009567D">
        <w:trPr>
          <w:cantSplit/>
        </w:trPr>
        <w:tc>
          <w:tcPr>
            <w:tcW w:w="2592" w:type="dxa"/>
            <w:tcBorders>
              <w:top w:val="single" w:sz="4" w:space="0" w:color="000000"/>
              <w:left w:val="single" w:sz="4" w:space="0" w:color="000000"/>
              <w:bottom w:val="single" w:sz="4" w:space="0" w:color="000000"/>
            </w:tcBorders>
          </w:tcPr>
          <w:p w14:paraId="18E5856F" w14:textId="77777777" w:rsidR="00916881" w:rsidRPr="00912642" w:rsidRDefault="00916881" w:rsidP="00912642">
            <w:pPr>
              <w:pStyle w:val="TableBody"/>
              <w:rPr>
                <w:b/>
                <w:bCs/>
              </w:rPr>
            </w:pPr>
            <w:r w:rsidRPr="00912642">
              <w:rPr>
                <w:b/>
                <w:bCs/>
              </w:rPr>
              <w:t>Total Costs</w:t>
            </w:r>
          </w:p>
        </w:tc>
        <w:tc>
          <w:tcPr>
            <w:tcW w:w="5483" w:type="dxa"/>
            <w:tcBorders>
              <w:top w:val="single" w:sz="4" w:space="0" w:color="000000"/>
              <w:left w:val="single" w:sz="4" w:space="0" w:color="000000"/>
              <w:bottom w:val="single" w:sz="4" w:space="0" w:color="000000"/>
              <w:right w:val="single" w:sz="4" w:space="0" w:color="000000"/>
            </w:tcBorders>
          </w:tcPr>
          <w:p w14:paraId="383CB2DD" w14:textId="77777777" w:rsidR="00916881" w:rsidRDefault="00916881" w:rsidP="00912642">
            <w:pPr>
              <w:pStyle w:val="TableBody"/>
            </w:pPr>
            <w:r>
              <w:t xml:space="preserve">If this option is selected, the report will calculate and display the sum of all checked cost components. </w:t>
            </w:r>
          </w:p>
        </w:tc>
      </w:tr>
      <w:tr w:rsidR="00916881" w14:paraId="5DD3BB22" w14:textId="77777777" w:rsidTr="0009567D">
        <w:trPr>
          <w:cantSplit/>
        </w:trPr>
        <w:tc>
          <w:tcPr>
            <w:tcW w:w="2592" w:type="dxa"/>
            <w:tcBorders>
              <w:top w:val="single" w:sz="4" w:space="0" w:color="000000"/>
              <w:left w:val="single" w:sz="4" w:space="0" w:color="000000"/>
              <w:bottom w:val="single" w:sz="4" w:space="0" w:color="000000"/>
            </w:tcBorders>
          </w:tcPr>
          <w:p w14:paraId="12D4753B" w14:textId="77777777" w:rsidR="00916881" w:rsidRPr="00912642" w:rsidRDefault="00916881" w:rsidP="00912642">
            <w:pPr>
              <w:pStyle w:val="TableBody"/>
              <w:rPr>
                <w:b/>
                <w:bCs/>
              </w:rPr>
            </w:pPr>
            <w:r w:rsidRPr="00912642">
              <w:rPr>
                <w:b/>
                <w:bCs/>
              </w:rPr>
              <w:t>Dead Money Costs</w:t>
            </w:r>
          </w:p>
        </w:tc>
        <w:tc>
          <w:tcPr>
            <w:tcW w:w="5483" w:type="dxa"/>
            <w:tcBorders>
              <w:top w:val="single" w:sz="4" w:space="0" w:color="000000"/>
              <w:left w:val="single" w:sz="4" w:space="0" w:color="000000"/>
              <w:bottom w:val="single" w:sz="4" w:space="0" w:color="000000"/>
              <w:right w:val="single" w:sz="4" w:space="0" w:color="000000"/>
            </w:tcBorders>
          </w:tcPr>
          <w:p w14:paraId="7BA2163F" w14:textId="77777777" w:rsidR="00916881" w:rsidRDefault="00916881" w:rsidP="00912642">
            <w:pPr>
              <w:pStyle w:val="TableBody"/>
            </w:pPr>
            <w:r>
              <w:t xml:space="preserve">Costs associated with cash not being used while in transit. </w:t>
            </w:r>
          </w:p>
          <w:p w14:paraId="143C6979" w14:textId="09FADC12" w:rsidR="00916881" w:rsidRDefault="00916881" w:rsidP="00912642">
            <w:pPr>
              <w:pStyle w:val="TableBody"/>
            </w:pPr>
            <w:r>
              <w:rPr>
                <w:b/>
                <w:bCs/>
              </w:rPr>
              <w:t>Return Time</w:t>
            </w:r>
            <w:r>
              <w:t xml:space="preserve"> – indicate </w:t>
            </w:r>
            <w:r w:rsidR="00B342B0">
              <w:t xml:space="preserve">the </w:t>
            </w:r>
            <w:r>
              <w:t xml:space="preserve">number of days the residual cash is in transit. </w:t>
            </w:r>
          </w:p>
          <w:p w14:paraId="6CA700B9" w14:textId="77D95DA0" w:rsidR="00916881" w:rsidRDefault="00916881" w:rsidP="00912642">
            <w:pPr>
              <w:pStyle w:val="TableBody"/>
            </w:pPr>
            <w:r>
              <w:rPr>
                <w:b/>
                <w:bCs/>
              </w:rPr>
              <w:t>Delivery Time</w:t>
            </w:r>
            <w:r>
              <w:t xml:space="preserve"> – indicate </w:t>
            </w:r>
            <w:r w:rsidR="00B342B0">
              <w:t xml:space="preserve">the </w:t>
            </w:r>
            <w:r>
              <w:t xml:space="preserve">number of days the delivery is in transit. </w:t>
            </w:r>
          </w:p>
        </w:tc>
      </w:tr>
      <w:tr w:rsidR="00916881" w14:paraId="735768CC" w14:textId="77777777" w:rsidTr="0009567D">
        <w:trPr>
          <w:cantSplit/>
        </w:trPr>
        <w:tc>
          <w:tcPr>
            <w:tcW w:w="2592" w:type="dxa"/>
            <w:tcBorders>
              <w:top w:val="single" w:sz="4" w:space="0" w:color="000000"/>
              <w:left w:val="single" w:sz="4" w:space="0" w:color="000000"/>
              <w:bottom w:val="single" w:sz="4" w:space="0" w:color="000000"/>
            </w:tcBorders>
          </w:tcPr>
          <w:p w14:paraId="1EBEDFFE" w14:textId="349ED556" w:rsidR="00916881" w:rsidRPr="00912642" w:rsidRDefault="00916881" w:rsidP="00912642">
            <w:pPr>
              <w:pStyle w:val="TableBody"/>
              <w:rPr>
                <w:b/>
                <w:bCs/>
              </w:rPr>
            </w:pPr>
            <w:r w:rsidRPr="00912642">
              <w:rPr>
                <w:b/>
                <w:bCs/>
              </w:rPr>
              <w:t>Out</w:t>
            </w:r>
            <w:r w:rsidR="00B342B0" w:rsidRPr="00912642">
              <w:rPr>
                <w:b/>
                <w:bCs/>
              </w:rPr>
              <w:t>-of-</w:t>
            </w:r>
            <w:r w:rsidRPr="00912642">
              <w:rPr>
                <w:b/>
                <w:bCs/>
              </w:rPr>
              <w:t>Cash Costs</w:t>
            </w:r>
          </w:p>
        </w:tc>
        <w:tc>
          <w:tcPr>
            <w:tcW w:w="5483" w:type="dxa"/>
            <w:tcBorders>
              <w:top w:val="single" w:sz="4" w:space="0" w:color="000000"/>
              <w:left w:val="single" w:sz="4" w:space="0" w:color="000000"/>
              <w:bottom w:val="single" w:sz="4" w:space="0" w:color="000000"/>
              <w:right w:val="single" w:sz="4" w:space="0" w:color="000000"/>
            </w:tcBorders>
          </w:tcPr>
          <w:p w14:paraId="1BA3E88B" w14:textId="77777777" w:rsidR="00916881" w:rsidRDefault="00916881" w:rsidP="00912642">
            <w:pPr>
              <w:pStyle w:val="TableBody"/>
            </w:pPr>
            <w:r>
              <w:t xml:space="preserve">Costs associated with out-of-cash situations. </w:t>
            </w:r>
          </w:p>
          <w:p w14:paraId="7A1CEB18" w14:textId="77777777" w:rsidR="00916881" w:rsidRDefault="00916881" w:rsidP="00912642">
            <w:pPr>
              <w:pStyle w:val="TableBody"/>
            </w:pPr>
            <w:r>
              <w:rPr>
                <w:b/>
                <w:bCs/>
              </w:rPr>
              <w:t>Threshold amount</w:t>
            </w:r>
            <w:r>
              <w:t xml:space="preserve"> – indicate an amount below which the Cashpoint is considered out-of-cash.</w:t>
            </w:r>
          </w:p>
          <w:p w14:paraId="4273E650" w14:textId="3CF35D5D" w:rsidR="00916881" w:rsidRDefault="00916881" w:rsidP="00912642">
            <w:pPr>
              <w:pStyle w:val="TableBody"/>
            </w:pPr>
            <w:r>
              <w:rPr>
                <w:b/>
                <w:bCs/>
              </w:rPr>
              <w:t>Cost per outage</w:t>
            </w:r>
            <w:r>
              <w:t xml:space="preserve"> – indicate the cost set by the institution for cash outage (</w:t>
            </w:r>
            <w:r w:rsidR="00DA7BC3">
              <w:t>i.e.,</w:t>
            </w:r>
            <w:r>
              <w:t xml:space="preserve"> penalty, admin fee, etc.).  </w:t>
            </w:r>
          </w:p>
        </w:tc>
      </w:tr>
      <w:tr w:rsidR="00916881" w14:paraId="07A1B67A" w14:textId="77777777" w:rsidTr="0009567D">
        <w:trPr>
          <w:cantSplit/>
        </w:trPr>
        <w:tc>
          <w:tcPr>
            <w:tcW w:w="2592" w:type="dxa"/>
            <w:tcBorders>
              <w:top w:val="single" w:sz="4" w:space="0" w:color="000000"/>
              <w:left w:val="single" w:sz="4" w:space="0" w:color="000000"/>
              <w:bottom w:val="single" w:sz="4" w:space="0" w:color="000000"/>
            </w:tcBorders>
          </w:tcPr>
          <w:p w14:paraId="7B5C3CDD" w14:textId="77777777" w:rsidR="00916881" w:rsidRPr="00912642" w:rsidRDefault="00916881" w:rsidP="00912642">
            <w:pPr>
              <w:pStyle w:val="TableBody"/>
              <w:rPr>
                <w:b/>
                <w:bCs/>
              </w:rPr>
            </w:pPr>
            <w:r w:rsidRPr="00912642">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1C97D3B6" w14:textId="77777777" w:rsidR="00916881" w:rsidRDefault="00916881" w:rsidP="00912642">
            <w:pPr>
              <w:pStyle w:val="TableBody"/>
            </w:pPr>
            <w:r>
              <w:t>Saves the settings for use in all Cost Calculations.</w:t>
            </w:r>
          </w:p>
        </w:tc>
      </w:tr>
    </w:tbl>
    <w:p w14:paraId="3904A44B" w14:textId="46755DE9"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_Ref231748105 \h </w:instrText>
      </w:r>
      <w:r w:rsidR="00027408">
        <w:rPr>
          <w:caps/>
          <w:color w:val="622423"/>
          <w:spacing w:val="10"/>
        </w:rPr>
      </w:r>
      <w:r w:rsidR="00027408">
        <w:rPr>
          <w:caps/>
          <w:color w:val="622423"/>
          <w:spacing w:val="10"/>
        </w:rPr>
        <w:fldChar w:fldCharType="separate"/>
      </w:r>
      <w:r w:rsidR="00D57607">
        <w:t>Processing Tab</w:t>
      </w:r>
      <w:r w:rsidR="00027408">
        <w:rPr>
          <w:caps/>
          <w:color w:val="622423"/>
          <w:spacing w:val="10"/>
        </w:rPr>
        <w:fldChar w:fldCharType="end"/>
      </w:r>
    </w:p>
    <w:p w14:paraId="22F15A9E" w14:textId="740E8E99" w:rsidR="00912642" w:rsidRDefault="00912642">
      <w:pPr>
        <w:rPr>
          <w:rFonts w:eastAsia="Times New Roman" w:cs="Calibri"/>
          <w:b/>
          <w:sz w:val="24"/>
          <w:szCs w:val="24"/>
          <w:lang w:val="en-GB"/>
        </w:rPr>
      </w:pPr>
      <w:bookmarkStart w:id="2077" w:name="_Ref231748924"/>
      <w:bookmarkStart w:id="2078" w:name="_Ref236110618"/>
      <w:del w:id="2079" w:author="Moses, Robbie" w:date="2023-02-22T01:58:00Z">
        <w:r w:rsidDel="003B5D4F">
          <w:br w:type="page"/>
        </w:r>
      </w:del>
    </w:p>
    <w:p w14:paraId="115B3A8B" w14:textId="7592FC98" w:rsidR="00916881" w:rsidRDefault="00916881" w:rsidP="004C49DC">
      <w:pPr>
        <w:pStyle w:val="Heading3"/>
      </w:pPr>
      <w:bookmarkStart w:id="2080" w:name="_Toc128718659"/>
      <w:r>
        <w:lastRenderedPageBreak/>
        <w:t>Cost Calculation</w:t>
      </w:r>
      <w:r>
        <w:rPr>
          <w:rFonts w:ascii="Wingdings" w:hAnsi="Wingdings"/>
        </w:rPr>
        <w:t></w:t>
      </w:r>
      <w:r>
        <w:t>Cost Calculation Details Report</w:t>
      </w:r>
      <w:bookmarkEnd w:id="2077"/>
      <w:bookmarkEnd w:id="2078"/>
      <w:bookmarkEnd w:id="2080"/>
    </w:p>
    <w:p w14:paraId="73E19267" w14:textId="5370090A" w:rsidR="00916881" w:rsidRDefault="00916881" w:rsidP="00912642">
      <w:pPr>
        <w:pStyle w:val="BodyText"/>
      </w:pPr>
      <w:r>
        <w:t>When a user selects a Calculation Status hyperlink from any of the Cost Calculation pages, the following report will be displayed. The report will contain those Cashpoints the entry that was clicked. (</w:t>
      </w:r>
      <w:r w:rsidR="00912642">
        <w:t>i.e.,</w:t>
      </w:r>
      <w:r>
        <w:t xml:space="preserve"> in </w:t>
      </w:r>
      <w:r w:rsidR="00027408" w:rsidRPr="0034089D">
        <w:rPr>
          <w:color w:val="4F81BD" w:themeColor="accent1"/>
          <w:rPrChange w:id="2081" w:author="Robbie Moses" w:date="2023-03-03T01:28:00Z">
            <w:rPr/>
          </w:rPrChange>
        </w:rPr>
        <w:fldChar w:fldCharType="begin"/>
      </w:r>
      <w:r w:rsidRPr="0034089D">
        <w:rPr>
          <w:color w:val="4F81BD" w:themeColor="accent1"/>
          <w:rPrChange w:id="2082" w:author="Robbie Moses" w:date="2023-03-03T01:28:00Z">
            <w:rPr/>
          </w:rPrChange>
        </w:rPr>
        <w:instrText xml:space="preserve"> REF _Ref221766375 \h </w:instrText>
      </w:r>
      <w:r w:rsidR="00912642" w:rsidRPr="0034089D">
        <w:rPr>
          <w:color w:val="4F81BD" w:themeColor="accent1"/>
          <w:rPrChange w:id="2083" w:author="Robbie Moses" w:date="2023-03-03T01:28:00Z">
            <w:rPr/>
          </w:rPrChange>
        </w:rPr>
        <w:instrText xml:space="preserve"> \* MERGEFORMAT </w:instrText>
      </w:r>
      <w:r w:rsidR="00027408" w:rsidRPr="0034089D">
        <w:rPr>
          <w:color w:val="4F81BD" w:themeColor="accent1"/>
          <w:rPrChange w:id="2084" w:author="Robbie Moses" w:date="2023-03-03T01:28:00Z">
            <w:rPr/>
          </w:rPrChange>
        </w:rPr>
      </w:r>
      <w:r w:rsidR="00027408" w:rsidRPr="0034089D">
        <w:rPr>
          <w:color w:val="4F81BD" w:themeColor="accent1"/>
          <w:rPrChange w:id="2085" w:author="Robbie Moses" w:date="2023-03-03T01:28:00Z">
            <w:rPr/>
          </w:rPrChange>
        </w:rPr>
        <w:fldChar w:fldCharType="separate"/>
      </w:r>
      <w:r w:rsidR="00D57607" w:rsidRPr="0034089D">
        <w:rPr>
          <w:color w:val="4F81BD" w:themeColor="accent1"/>
          <w:rPrChange w:id="2086" w:author="Robbie Moses" w:date="2023-03-03T01:28:00Z">
            <w:rPr/>
          </w:rPrChange>
        </w:rPr>
        <w:t xml:space="preserve">Figure </w:t>
      </w:r>
      <w:r w:rsidR="00D57607" w:rsidRPr="0034089D">
        <w:rPr>
          <w:noProof/>
          <w:color w:val="4F81BD" w:themeColor="accent1"/>
          <w:rPrChange w:id="2087" w:author="Robbie Moses" w:date="2023-03-03T01:28:00Z">
            <w:rPr>
              <w:noProof/>
            </w:rPr>
          </w:rPrChange>
        </w:rPr>
        <w:t>88</w:t>
      </w:r>
      <w:r w:rsidR="00D57607" w:rsidRPr="0034089D">
        <w:rPr>
          <w:color w:val="4F81BD" w:themeColor="accent1"/>
          <w:rPrChange w:id="2088" w:author="Robbie Moses" w:date="2023-03-03T01:28:00Z">
            <w:rPr/>
          </w:rPrChange>
        </w:rPr>
        <w:t>: Actual Cost Calculation Page</w:t>
      </w:r>
      <w:r w:rsidR="00027408" w:rsidRPr="0034089D">
        <w:rPr>
          <w:color w:val="4F81BD" w:themeColor="accent1"/>
          <w:rPrChange w:id="2089" w:author="Robbie Moses" w:date="2023-03-03T01:28:00Z">
            <w:rPr/>
          </w:rPrChange>
        </w:rPr>
        <w:fldChar w:fldCharType="end"/>
      </w:r>
      <w:r>
        <w:t xml:space="preserve"> if the user clicks on the entry with 17 Cashpoints, then the report would be specific to those 17 Cashpoints).</w:t>
      </w:r>
    </w:p>
    <w:p w14:paraId="0C17AD2A" w14:textId="77777777" w:rsidR="00912642" w:rsidRDefault="00912642" w:rsidP="00912642">
      <w:pPr>
        <w:pStyle w:val="BodyText"/>
      </w:pPr>
    </w:p>
    <w:p w14:paraId="2FBA7B32" w14:textId="70AA3472" w:rsidR="00916881" w:rsidRDefault="00916881" w:rsidP="00F63174">
      <w:pPr>
        <w:pStyle w:val="Caption"/>
        <w:spacing w:before="0" w:after="120"/>
        <w:ind w:left="187" w:hanging="187"/>
        <w:outlineLvl w:val="0"/>
      </w:pPr>
      <w:bookmarkStart w:id="2090" w:name="_Toc128632412"/>
      <w:r>
        <w:t xml:space="preserve">Figure </w:t>
      </w:r>
      <w:ins w:id="2091" w:author="Robbie Moses" w:date="2023-03-02T06:45:00Z">
        <w:r w:rsidR="00624EA3">
          <w:fldChar w:fldCharType="begin"/>
        </w:r>
        <w:r w:rsidR="00624EA3">
          <w:instrText xml:space="preserve"> SEQ Figure \* ARABIC </w:instrText>
        </w:r>
      </w:ins>
      <w:r w:rsidR="00624EA3">
        <w:fldChar w:fldCharType="separate"/>
      </w:r>
      <w:ins w:id="2092" w:author="Robbie Moses" w:date="2023-03-02T06:45:00Z">
        <w:r w:rsidR="00624EA3">
          <w:rPr>
            <w:noProof/>
          </w:rPr>
          <w:t>93</w:t>
        </w:r>
        <w:r w:rsidR="00624EA3">
          <w:fldChar w:fldCharType="end"/>
        </w:r>
      </w:ins>
      <w:ins w:id="2093" w:author="Moses, Robbie" w:date="2023-02-22T02:39:00Z">
        <w:del w:id="2094" w:author="Robbie Moses" w:date="2023-03-02T06:45:00Z">
          <w:r w:rsidR="003B5D4F" w:rsidDel="00624EA3">
            <w:fldChar w:fldCharType="begin"/>
          </w:r>
          <w:r w:rsidR="003B5D4F" w:rsidDel="00624EA3">
            <w:delInstrText xml:space="preserve"> SEQ Figure \* ARABIC </w:delInstrText>
          </w:r>
        </w:del>
      </w:ins>
      <w:del w:id="2095" w:author="Robbie Moses" w:date="2023-03-02T06:45:00Z">
        <w:r w:rsidR="003B5D4F" w:rsidDel="00624EA3">
          <w:fldChar w:fldCharType="separate"/>
        </w:r>
      </w:del>
      <w:ins w:id="2096" w:author="Moses, Robbie" w:date="2023-02-22T02:39:00Z">
        <w:del w:id="2097" w:author="Robbie Moses" w:date="2023-03-02T06:45:00Z">
          <w:r w:rsidR="003B5D4F" w:rsidDel="00624EA3">
            <w:rPr>
              <w:noProof/>
            </w:rPr>
            <w:delText>92</w:delText>
          </w:r>
          <w:r w:rsidR="003B5D4F" w:rsidDel="00624EA3">
            <w:fldChar w:fldCharType="end"/>
          </w:r>
        </w:del>
      </w:ins>
      <w:del w:id="2098" w:author="Moses, Robbie" w:date="2023-02-22T02:39:00Z">
        <w:r w:rsidRPr="62692672" w:rsidDel="003B5D4F">
          <w:fldChar w:fldCharType="begin"/>
        </w:r>
        <w:r w:rsidDel="003B5D4F">
          <w:delInstrText xml:space="preserve"> SEQ "Figure" \*Arabic </w:delInstrText>
        </w:r>
        <w:r w:rsidRPr="62692672" w:rsidDel="003B5D4F">
          <w:fldChar w:fldCharType="separate"/>
        </w:r>
        <w:r w:rsidR="00D57607" w:rsidDel="003B5D4F">
          <w:rPr>
            <w:noProof/>
          </w:rPr>
          <w:delText>92</w:delText>
        </w:r>
        <w:r w:rsidRPr="62692672" w:rsidDel="003B5D4F">
          <w:rPr>
            <w:noProof/>
          </w:rPr>
          <w:fldChar w:fldCharType="end"/>
        </w:r>
      </w:del>
      <w:r>
        <w:t>: Cost Calculation Details Report</w:t>
      </w:r>
      <w:bookmarkEnd w:id="2090"/>
    </w:p>
    <w:p w14:paraId="2014F7B8" w14:textId="4B3E635C" w:rsidR="00916881" w:rsidRDefault="5FCCD387" w:rsidP="00DF78B1">
      <w:pPr>
        <w:pStyle w:val="BodyText"/>
      </w:pPr>
      <w:r>
        <w:rPr>
          <w:noProof/>
        </w:rPr>
        <w:drawing>
          <wp:inline distT="0" distB="0" distL="0" distR="0" wp14:anchorId="1A03B431" wp14:editId="6FC031D4">
            <wp:extent cx="4572000" cy="2657475"/>
            <wp:effectExtent l="76200" t="76200" r="133350" b="142875"/>
            <wp:docPr id="1660625469" name="Picture 166062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657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01D6A" w14:textId="77777777" w:rsidR="00916881" w:rsidRDefault="00916881" w:rsidP="00DF78B1">
      <w:pPr>
        <w:pStyle w:val="BodyText"/>
      </w:pPr>
    </w:p>
    <w:p w14:paraId="6B2567F6" w14:textId="292B1FBA" w:rsidR="00916881" w:rsidRDefault="00916881" w:rsidP="00F63174">
      <w:pPr>
        <w:pStyle w:val="Caption"/>
        <w:spacing w:before="0" w:after="120"/>
        <w:ind w:left="187" w:hanging="187"/>
        <w:outlineLvl w:val="0"/>
      </w:pPr>
      <w:bookmarkStart w:id="2099" w:name="_Toc128631029"/>
      <w:r>
        <w:t xml:space="preserve">Table </w:t>
      </w:r>
      <w:r w:rsidR="00027408">
        <w:fldChar w:fldCharType="begin"/>
      </w:r>
      <w:r>
        <w:instrText xml:space="preserve"> SEQ "Table" \*Arabic </w:instrText>
      </w:r>
      <w:r w:rsidR="00027408">
        <w:fldChar w:fldCharType="separate"/>
      </w:r>
      <w:r w:rsidR="00D57607">
        <w:rPr>
          <w:noProof/>
        </w:rPr>
        <w:t>75</w:t>
      </w:r>
      <w:r w:rsidR="00027408">
        <w:rPr>
          <w:noProof/>
        </w:rPr>
        <w:fldChar w:fldCharType="end"/>
      </w:r>
      <w:r>
        <w:t>: Cost Calculation Details Description</w:t>
      </w:r>
      <w:bookmarkEnd w:id="209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428DC0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15123D42" w14:textId="77777777" w:rsidR="00916881" w:rsidRDefault="00916881" w:rsidP="0091264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C4CE3C" w14:textId="77777777" w:rsidR="00916881" w:rsidRDefault="00916881" w:rsidP="00912642">
            <w:pPr>
              <w:pStyle w:val="TableHeading"/>
            </w:pPr>
            <w:r>
              <w:t>Description</w:t>
            </w:r>
          </w:p>
        </w:tc>
      </w:tr>
      <w:tr w:rsidR="00916881" w14:paraId="5A0BB914" w14:textId="77777777" w:rsidTr="0009567D">
        <w:trPr>
          <w:cantSplit/>
        </w:trPr>
        <w:tc>
          <w:tcPr>
            <w:tcW w:w="2592" w:type="dxa"/>
            <w:tcBorders>
              <w:top w:val="single" w:sz="4" w:space="0" w:color="000000"/>
              <w:left w:val="single" w:sz="4" w:space="0" w:color="000000"/>
              <w:bottom w:val="single" w:sz="4" w:space="0" w:color="000000"/>
            </w:tcBorders>
          </w:tcPr>
          <w:p w14:paraId="3E8D67FC" w14:textId="77777777" w:rsidR="00916881" w:rsidRPr="00912642" w:rsidRDefault="00916881" w:rsidP="00912642">
            <w:pPr>
              <w:pStyle w:val="TableBody"/>
              <w:rPr>
                <w:b/>
                <w:bCs/>
              </w:rPr>
            </w:pPr>
            <w:r w:rsidRPr="00912642">
              <w:rPr>
                <w:b/>
                <w:bCs/>
              </w:rPr>
              <w:t>Cashpoint ID</w:t>
            </w:r>
          </w:p>
        </w:tc>
        <w:tc>
          <w:tcPr>
            <w:tcW w:w="5478" w:type="dxa"/>
            <w:tcBorders>
              <w:top w:val="single" w:sz="4" w:space="0" w:color="000000"/>
              <w:left w:val="single" w:sz="4" w:space="0" w:color="000000"/>
              <w:bottom w:val="single" w:sz="4" w:space="0" w:color="000000"/>
              <w:right w:val="single" w:sz="4" w:space="0" w:color="000000"/>
            </w:tcBorders>
          </w:tcPr>
          <w:p w14:paraId="51DB02EA" w14:textId="77777777" w:rsidR="00916881" w:rsidRDefault="00916881" w:rsidP="00912642">
            <w:pPr>
              <w:pStyle w:val="TableBody"/>
            </w:pPr>
            <w:r>
              <w:t>Unique alphanumeric code that identifies the Cashpoint.</w:t>
            </w:r>
          </w:p>
        </w:tc>
      </w:tr>
      <w:tr w:rsidR="00916881" w14:paraId="36889296" w14:textId="77777777" w:rsidTr="0009567D">
        <w:trPr>
          <w:cantSplit/>
        </w:trPr>
        <w:tc>
          <w:tcPr>
            <w:tcW w:w="2592" w:type="dxa"/>
            <w:tcBorders>
              <w:top w:val="single" w:sz="4" w:space="0" w:color="000000"/>
              <w:left w:val="single" w:sz="4" w:space="0" w:color="000000"/>
              <w:bottom w:val="single" w:sz="4" w:space="0" w:color="000000"/>
            </w:tcBorders>
          </w:tcPr>
          <w:p w14:paraId="0EC80797" w14:textId="77777777" w:rsidR="00916881" w:rsidRPr="00912642" w:rsidRDefault="00916881" w:rsidP="00912642">
            <w:pPr>
              <w:pStyle w:val="TableBody"/>
              <w:rPr>
                <w:b/>
                <w:bCs/>
              </w:rPr>
            </w:pPr>
            <w:r w:rsidRPr="00912642">
              <w:rPr>
                <w:b/>
                <w:bCs/>
              </w:rPr>
              <w:t>Start Date</w:t>
            </w:r>
          </w:p>
        </w:tc>
        <w:tc>
          <w:tcPr>
            <w:tcW w:w="5478" w:type="dxa"/>
            <w:tcBorders>
              <w:top w:val="single" w:sz="4" w:space="0" w:color="000000"/>
              <w:left w:val="single" w:sz="4" w:space="0" w:color="000000"/>
              <w:bottom w:val="single" w:sz="4" w:space="0" w:color="000000"/>
              <w:right w:val="single" w:sz="4" w:space="0" w:color="000000"/>
            </w:tcBorders>
          </w:tcPr>
          <w:p w14:paraId="2AD7DEBC" w14:textId="4C6B1863" w:rsidR="00916881" w:rsidRDefault="00B342B0" w:rsidP="00912642">
            <w:pPr>
              <w:pStyle w:val="TableBody"/>
            </w:pPr>
            <w:r>
              <w:t xml:space="preserve">The first </w:t>
            </w:r>
            <w:r w:rsidR="00916881">
              <w:t>date that Costs were calculated.</w:t>
            </w:r>
          </w:p>
        </w:tc>
      </w:tr>
      <w:tr w:rsidR="00916881" w14:paraId="4D861B24" w14:textId="77777777" w:rsidTr="0009567D">
        <w:trPr>
          <w:cantSplit/>
        </w:trPr>
        <w:tc>
          <w:tcPr>
            <w:tcW w:w="2592" w:type="dxa"/>
            <w:tcBorders>
              <w:top w:val="single" w:sz="4" w:space="0" w:color="000000"/>
              <w:left w:val="single" w:sz="4" w:space="0" w:color="000000"/>
              <w:bottom w:val="single" w:sz="4" w:space="0" w:color="000000"/>
            </w:tcBorders>
          </w:tcPr>
          <w:p w14:paraId="306C587D" w14:textId="77777777" w:rsidR="00916881" w:rsidRPr="00912642" w:rsidRDefault="00916881" w:rsidP="00912642">
            <w:pPr>
              <w:pStyle w:val="TableBody"/>
              <w:rPr>
                <w:b/>
                <w:bCs/>
              </w:rPr>
            </w:pPr>
            <w:r w:rsidRPr="00912642">
              <w:rPr>
                <w:b/>
                <w:bCs/>
              </w:rPr>
              <w:t>End Date</w:t>
            </w:r>
          </w:p>
        </w:tc>
        <w:tc>
          <w:tcPr>
            <w:tcW w:w="5478" w:type="dxa"/>
            <w:tcBorders>
              <w:top w:val="single" w:sz="4" w:space="0" w:color="000000"/>
              <w:left w:val="single" w:sz="4" w:space="0" w:color="000000"/>
              <w:bottom w:val="single" w:sz="4" w:space="0" w:color="000000"/>
              <w:right w:val="single" w:sz="4" w:space="0" w:color="000000"/>
            </w:tcBorders>
          </w:tcPr>
          <w:p w14:paraId="478B7EA3" w14:textId="77777777" w:rsidR="00916881" w:rsidRDefault="00916881" w:rsidP="00912642">
            <w:pPr>
              <w:pStyle w:val="TableBody"/>
            </w:pPr>
            <w:r>
              <w:t>Last date that Costs were calculated.</w:t>
            </w:r>
          </w:p>
        </w:tc>
      </w:tr>
      <w:tr w:rsidR="00916881" w14:paraId="6A9352FE" w14:textId="77777777" w:rsidTr="0009567D">
        <w:trPr>
          <w:cantSplit/>
        </w:trPr>
        <w:tc>
          <w:tcPr>
            <w:tcW w:w="2592" w:type="dxa"/>
            <w:tcBorders>
              <w:top w:val="single" w:sz="4" w:space="0" w:color="000000"/>
              <w:left w:val="single" w:sz="4" w:space="0" w:color="000000"/>
              <w:bottom w:val="single" w:sz="4" w:space="0" w:color="000000"/>
            </w:tcBorders>
          </w:tcPr>
          <w:p w14:paraId="2CCC0B72" w14:textId="77777777" w:rsidR="00916881" w:rsidRPr="00912642" w:rsidRDefault="00916881" w:rsidP="00912642">
            <w:pPr>
              <w:pStyle w:val="TableBody"/>
              <w:rPr>
                <w:b/>
                <w:bCs/>
              </w:rPr>
            </w:pPr>
            <w:r w:rsidRPr="00912642">
              <w:rPr>
                <w:b/>
                <w:bCs/>
              </w:rPr>
              <w:t>Print</w:t>
            </w:r>
          </w:p>
        </w:tc>
        <w:tc>
          <w:tcPr>
            <w:tcW w:w="5478" w:type="dxa"/>
            <w:tcBorders>
              <w:top w:val="single" w:sz="4" w:space="0" w:color="000000"/>
              <w:left w:val="single" w:sz="4" w:space="0" w:color="000000"/>
              <w:bottom w:val="single" w:sz="4" w:space="0" w:color="000000"/>
              <w:right w:val="single" w:sz="4" w:space="0" w:color="000000"/>
            </w:tcBorders>
          </w:tcPr>
          <w:p w14:paraId="2ADFE650" w14:textId="77777777" w:rsidR="00916881" w:rsidRDefault="00916881" w:rsidP="00912642">
            <w:pPr>
              <w:pStyle w:val="TableBody"/>
            </w:pPr>
            <w:r>
              <w:t>Sends the entire page to be printed.</w:t>
            </w:r>
          </w:p>
        </w:tc>
      </w:tr>
      <w:tr w:rsidR="00916881" w14:paraId="7C08CBA6" w14:textId="77777777" w:rsidTr="0009567D">
        <w:trPr>
          <w:cantSplit/>
        </w:trPr>
        <w:tc>
          <w:tcPr>
            <w:tcW w:w="2592" w:type="dxa"/>
            <w:tcBorders>
              <w:top w:val="single" w:sz="4" w:space="0" w:color="000000"/>
              <w:left w:val="single" w:sz="4" w:space="0" w:color="000000"/>
              <w:bottom w:val="single" w:sz="4" w:space="0" w:color="000000"/>
            </w:tcBorders>
          </w:tcPr>
          <w:p w14:paraId="30E3C280" w14:textId="77777777" w:rsidR="00916881" w:rsidRPr="00912642" w:rsidRDefault="00916881" w:rsidP="00912642">
            <w:pPr>
              <w:pStyle w:val="TableBody"/>
              <w:rPr>
                <w:b/>
                <w:bCs/>
              </w:rPr>
            </w:pPr>
            <w:r w:rsidRPr="00912642">
              <w:rPr>
                <w:b/>
                <w:bCs/>
              </w:rPr>
              <w:t>Close</w:t>
            </w:r>
          </w:p>
        </w:tc>
        <w:tc>
          <w:tcPr>
            <w:tcW w:w="5478" w:type="dxa"/>
            <w:tcBorders>
              <w:top w:val="single" w:sz="4" w:space="0" w:color="000000"/>
              <w:left w:val="single" w:sz="4" w:space="0" w:color="000000"/>
              <w:bottom w:val="single" w:sz="4" w:space="0" w:color="000000"/>
              <w:right w:val="single" w:sz="4" w:space="0" w:color="000000"/>
            </w:tcBorders>
          </w:tcPr>
          <w:p w14:paraId="2CA97561" w14:textId="77777777" w:rsidR="00916881" w:rsidRDefault="00916881" w:rsidP="00912642">
            <w:pPr>
              <w:pStyle w:val="TableBody"/>
            </w:pPr>
            <w:r>
              <w:t>Closes the window without making any changes.</w:t>
            </w:r>
          </w:p>
        </w:tc>
      </w:tr>
    </w:tbl>
    <w:p w14:paraId="6A738C38" w14:textId="2B2318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6DD72DF6" w14:textId="6F65CE53" w:rsidR="00206871" w:rsidRDefault="00206871">
      <w:pPr>
        <w:rPr>
          <w:rFonts w:eastAsia="Times New Roman"/>
          <w:lang w:val="en-GB"/>
        </w:rPr>
      </w:pPr>
      <w:r>
        <w:br w:type="page"/>
      </w:r>
    </w:p>
    <w:p w14:paraId="730B2C9A" w14:textId="77777777" w:rsidR="00916881" w:rsidRDefault="00916881" w:rsidP="00D83E96">
      <w:pPr>
        <w:pStyle w:val="Heading2"/>
      </w:pPr>
      <w:bookmarkStart w:id="2100" w:name="_Ref272393599"/>
      <w:bookmarkStart w:id="2101" w:name="_Toc128718660"/>
      <w:r>
        <w:lastRenderedPageBreak/>
        <w:t>Processing</w:t>
      </w:r>
      <w:r>
        <w:rPr>
          <w:rFonts w:ascii="Wingdings" w:hAnsi="Wingdings"/>
        </w:rPr>
        <w:t></w:t>
      </w:r>
      <w:r>
        <w:t>Custom Jobs</w:t>
      </w:r>
      <w:bookmarkEnd w:id="2100"/>
      <w:bookmarkEnd w:id="2101"/>
    </w:p>
    <w:p w14:paraId="0EBB0210" w14:textId="77777777" w:rsidR="00916881" w:rsidRDefault="00916881" w:rsidP="00912642">
      <w:pPr>
        <w:pStyle w:val="BodyText"/>
      </w:pPr>
      <w:r>
        <w:t xml:space="preserve">The Custom Job page is used to manually launch processes that have been developed as a custom integration for a particular client installation. For more information on this functionality, please see the installation guide or contact NCR Cash Management Support. </w:t>
      </w:r>
    </w:p>
    <w:p w14:paraId="374AEBDE" w14:textId="43936721" w:rsidR="00916881" w:rsidRDefault="00312CDB" w:rsidP="00912642">
      <w:pPr>
        <w:pStyle w:val="BodyText"/>
      </w:pPr>
      <w:r>
        <w:t>T</w:t>
      </w:r>
      <w:r w:rsidR="00916881">
        <w:t xml:space="preserve">o invoke a Custom Job, click on the link for the custom job to be run. </w:t>
      </w:r>
    </w:p>
    <w:p w14:paraId="5DFFC01D" w14:textId="1162863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_Ref231748105 \h </w:instrText>
      </w:r>
      <w:r w:rsidR="00027408">
        <w:fldChar w:fldCharType="separate"/>
      </w:r>
      <w:r w:rsidR="00D57607">
        <w:t>Processing Tab</w:t>
      </w:r>
      <w:r w:rsidR="00027408">
        <w:fldChar w:fldCharType="end"/>
      </w:r>
    </w:p>
    <w:p w14:paraId="3779EE8E" w14:textId="77777777" w:rsidR="00916881" w:rsidRDefault="00916881" w:rsidP="00DF78B1">
      <w:pPr>
        <w:pStyle w:val="BodyText"/>
      </w:pPr>
    </w:p>
    <w:p w14:paraId="2A1DA1D4" w14:textId="77777777" w:rsidR="00916881" w:rsidRDefault="00916881" w:rsidP="003F7C4F">
      <w:pPr>
        <w:pStyle w:val="TOCHeading"/>
      </w:pPr>
      <w:bookmarkStart w:id="2102" w:name="_Ref221779302"/>
      <w:bookmarkStart w:id="2103" w:name="_Ref231748114"/>
      <w:bookmarkStart w:id="2104" w:name="_Toc128718661"/>
      <w:r>
        <w:lastRenderedPageBreak/>
        <w:t>Network Tab</w:t>
      </w:r>
      <w:bookmarkEnd w:id="2102"/>
      <w:bookmarkEnd w:id="2103"/>
      <w:bookmarkEnd w:id="2104"/>
    </w:p>
    <w:p w14:paraId="4DD5FD22" w14:textId="679E82EE" w:rsidR="00916881" w:rsidRDefault="00916881" w:rsidP="00912642">
      <w:pPr>
        <w:pStyle w:val="BodyText"/>
      </w:pPr>
      <w:r>
        <w:t xml:space="preserve">The Network Tab is where the Network structure is defined. On this tab, users can search for Cashpoints; navigate to different pages or reports; define the network structure and </w:t>
      </w:r>
      <w:r w:rsidR="0019177C">
        <w:t>defaults or</w:t>
      </w:r>
      <w:r>
        <w:t xml:space="preserve"> assign parameters to Cashpoints. </w:t>
      </w:r>
    </w:p>
    <w:p w14:paraId="255CE742" w14:textId="77777777" w:rsidR="00916881" w:rsidRDefault="00916881" w:rsidP="00912642">
      <w:pPr>
        <w:pStyle w:val="BodyText"/>
      </w:pPr>
      <w:r>
        <w:t>The following is a summary of the information that will be covered along with hyperlinks to each topic:</w:t>
      </w:r>
    </w:p>
    <w:p w14:paraId="782083A6" w14:textId="3583B0C5" w:rsidR="009C490C" w:rsidRPr="00912642" w:rsidRDefault="000A4235" w:rsidP="00912642">
      <w:pPr>
        <w:pStyle w:val="ListBullet"/>
        <w:rPr>
          <w:color w:val="1F497D" w:themeColor="text2"/>
        </w:rPr>
      </w:pPr>
      <w:hyperlink w:anchor="_NetworkCashpoin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Cashpoints Page</w:t>
        </w:r>
      </w:hyperlink>
    </w:p>
    <w:p w14:paraId="12676BBF" w14:textId="18215447" w:rsidR="009C490C" w:rsidRPr="00912642" w:rsidRDefault="000A4235" w:rsidP="00912642">
      <w:pPr>
        <w:pStyle w:val="ListBullet"/>
        <w:rPr>
          <w:color w:val="1F497D" w:themeColor="text2"/>
        </w:rPr>
      </w:pPr>
      <w:hyperlink w:anchor="_NetworkDefault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Defaults Page</w:t>
        </w:r>
      </w:hyperlink>
    </w:p>
    <w:p w14:paraId="249D3C5B" w14:textId="51AAF20C" w:rsidR="009C490C" w:rsidRPr="00912642" w:rsidRDefault="000A4235" w:rsidP="00912642">
      <w:pPr>
        <w:pStyle w:val="ListBullet"/>
        <w:rPr>
          <w:color w:val="1F497D" w:themeColor="text2"/>
        </w:rPr>
      </w:pPr>
      <w:hyperlink w:anchor="_NetworkCarrier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Carriers Page</w:t>
        </w:r>
      </w:hyperlink>
    </w:p>
    <w:p w14:paraId="3F212ADA" w14:textId="2614906D" w:rsidR="009C490C" w:rsidRPr="00912642" w:rsidRDefault="000A4235" w:rsidP="00912642">
      <w:pPr>
        <w:pStyle w:val="ListBullet"/>
        <w:rPr>
          <w:color w:val="1F497D" w:themeColor="text2"/>
        </w:rPr>
      </w:pPr>
      <w:hyperlink w:anchor="_NetworkRegion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Regions Page</w:t>
        </w:r>
      </w:hyperlink>
    </w:p>
    <w:p w14:paraId="7675C515" w14:textId="7DF565CF" w:rsidR="009C490C" w:rsidRPr="00912642" w:rsidRDefault="000A4235" w:rsidP="00912642">
      <w:pPr>
        <w:pStyle w:val="ListBullet"/>
        <w:rPr>
          <w:color w:val="1F497D" w:themeColor="text2"/>
        </w:rPr>
      </w:pPr>
      <w:hyperlink w:anchor="_NetworkGroups_page"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Groups Page</w:t>
        </w:r>
      </w:hyperlink>
    </w:p>
    <w:p w14:paraId="1F16B94E" w14:textId="4A4FA997" w:rsidR="009C490C" w:rsidRPr="00912642" w:rsidRDefault="000A4235" w:rsidP="00912642">
      <w:pPr>
        <w:pStyle w:val="ListBullet"/>
        <w:rPr>
          <w:color w:val="1F497D" w:themeColor="text2"/>
        </w:rPr>
      </w:pPr>
      <w:hyperlink w:anchor="_NetworkBalance_Types"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Clusters Page</w:t>
        </w:r>
      </w:hyperlink>
    </w:p>
    <w:p w14:paraId="45CFB6C8" w14:textId="6D29D534" w:rsidR="009C490C" w:rsidRPr="00912642" w:rsidRDefault="000A4235" w:rsidP="00912642">
      <w:pPr>
        <w:pStyle w:val="ListBullet"/>
        <w:rPr>
          <w:color w:val="1F497D" w:themeColor="text2"/>
        </w:rPr>
      </w:pPr>
      <w:hyperlink w:anchor="_NetworkBalance_Types_1" w:history="1">
        <w:r w:rsidR="009C490C" w:rsidRPr="00912642">
          <w:rPr>
            <w:color w:val="1F497D" w:themeColor="text2"/>
          </w:rPr>
          <w:t>Network</w:t>
        </w:r>
        <w:r w:rsidR="009C490C" w:rsidRPr="00912642">
          <w:rPr>
            <w:rFonts w:ascii="Wingdings" w:hAnsi="Wingdings"/>
            <w:color w:val="1F497D" w:themeColor="text2"/>
          </w:rPr>
          <w:t></w:t>
        </w:r>
        <w:r w:rsidR="009C490C" w:rsidRPr="00912642">
          <w:rPr>
            <w:color w:val="1F497D" w:themeColor="text2"/>
          </w:rPr>
          <w:t>Balance Types</w:t>
        </w:r>
      </w:hyperlink>
    </w:p>
    <w:p w14:paraId="4CA40181" w14:textId="78E51370" w:rsidR="009C490C" w:rsidRPr="00912642" w:rsidRDefault="000A4235" w:rsidP="00912642">
      <w:pPr>
        <w:pStyle w:val="ListBullet"/>
        <w:rPr>
          <w:color w:val="1F497D" w:themeColor="text2"/>
        </w:rPr>
      </w:pPr>
      <w:hyperlink w:anchor="_NetworkCommercials"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Commercials</w:t>
        </w:r>
      </w:hyperlink>
    </w:p>
    <w:p w14:paraId="4ADA8C74" w14:textId="61F6EC34" w:rsidR="007D738C" w:rsidRDefault="000A4235" w:rsidP="00912642">
      <w:pPr>
        <w:pStyle w:val="ListBullet"/>
        <w:rPr>
          <w:color w:val="1F497D" w:themeColor="text2"/>
        </w:rPr>
      </w:pPr>
      <w:hyperlink w:anchor="_NetworkNetwork_Monitoring" w:history="1">
        <w:hyperlink w:anchor="_NetworkNetwork_Monitoring" w:history="1">
          <w:r w:rsidR="007D738C" w:rsidRPr="00912642">
            <w:rPr>
              <w:color w:val="1F497D" w:themeColor="text2"/>
            </w:rPr>
            <w:t>Network</w:t>
          </w:r>
          <w:r w:rsidR="007D738C" w:rsidRPr="00912642">
            <w:rPr>
              <w:rFonts w:ascii="Wingdings" w:hAnsi="Wingdings"/>
              <w:color w:val="1F497D" w:themeColor="text2"/>
            </w:rPr>
            <w:t></w:t>
          </w:r>
          <w:r w:rsidR="007D738C" w:rsidRPr="00912642">
            <w:rPr>
              <w:color w:val="1F497D" w:themeColor="text2"/>
            </w:rPr>
            <w:t>Network</w:t>
          </w:r>
        </w:hyperlink>
        <w:r w:rsidR="007D738C" w:rsidRPr="00912642">
          <w:rPr>
            <w:color w:val="1F497D" w:themeColor="text2"/>
          </w:rPr>
          <w:t xml:space="preserve"> Monitoring</w:t>
        </w:r>
      </w:hyperlink>
    </w:p>
    <w:p w14:paraId="3D4B08C5" w14:textId="0FD0EA9E"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_Ref231747033 \h </w:instrText>
      </w:r>
      <w:r w:rsidR="00027408">
        <w:rPr>
          <w:caps/>
          <w:color w:val="622423"/>
          <w:sz w:val="24"/>
          <w:szCs w:val="24"/>
        </w:rPr>
      </w:r>
      <w:r w:rsidR="00027408">
        <w:rPr>
          <w:caps/>
          <w:color w:val="622423"/>
          <w:sz w:val="24"/>
          <w:szCs w:val="24"/>
        </w:rPr>
        <w:fldChar w:fldCharType="separate"/>
      </w:r>
      <w:r w:rsidR="00D57607">
        <w:t>Introduction to the Interface</w:t>
      </w:r>
      <w:r w:rsidR="00027408">
        <w:rPr>
          <w:caps/>
          <w:color w:val="622423"/>
          <w:sz w:val="24"/>
          <w:szCs w:val="24"/>
        </w:rPr>
        <w:fldChar w:fldCharType="end"/>
      </w:r>
    </w:p>
    <w:p w14:paraId="510AC691" w14:textId="10F040BC" w:rsidR="0019177C" w:rsidRDefault="0019177C">
      <w:pPr>
        <w:rPr>
          <w:rFonts w:eastAsia="Times New Roman" w:cs="Calibri"/>
          <w:b/>
          <w:sz w:val="28"/>
          <w:szCs w:val="24"/>
          <w:lang w:val="en-GB"/>
        </w:rPr>
      </w:pPr>
      <w:bookmarkStart w:id="2105" w:name="_NetworkCashpoints_Page"/>
      <w:bookmarkStart w:id="2106" w:name="_Ref221780005"/>
      <w:bookmarkStart w:id="2107" w:name="_Ref236110810"/>
      <w:bookmarkEnd w:id="2105"/>
    </w:p>
    <w:p w14:paraId="3FEDB825" w14:textId="3614A500" w:rsidR="00916881" w:rsidRDefault="00916881" w:rsidP="00275855">
      <w:pPr>
        <w:pStyle w:val="Heading2"/>
      </w:pPr>
      <w:bookmarkStart w:id="2108" w:name="_Toc128718662"/>
      <w:r>
        <w:t>Network</w:t>
      </w:r>
      <w:r>
        <w:rPr>
          <w:rFonts w:ascii="Wingdings" w:hAnsi="Wingdings"/>
        </w:rPr>
        <w:t></w:t>
      </w:r>
      <w:r>
        <w:t>Cashpoints Page</w:t>
      </w:r>
      <w:bookmarkEnd w:id="2106"/>
      <w:bookmarkEnd w:id="2107"/>
      <w:bookmarkEnd w:id="2108"/>
    </w:p>
    <w:p w14:paraId="1DBE3258" w14:textId="77777777" w:rsidR="00916881" w:rsidRDefault="00916881" w:rsidP="0019177C">
      <w:pPr>
        <w:pStyle w:val="BodyText"/>
      </w:pPr>
      <w:r>
        <w:t xml:space="preserve">The Cashpoints page is a handy way to search for Cashpoints that are assigned to the current user by browsing through a list of Cashpoints. This page allows you to filter the results by selecting one of many different characteristics of the Cashpoint. </w:t>
      </w:r>
    </w:p>
    <w:p w14:paraId="249E2EB7" w14:textId="08E83CAD" w:rsidR="00916881" w:rsidRDefault="00916881" w:rsidP="0019177C">
      <w:pPr>
        <w:pStyle w:val="BodyText"/>
      </w:pPr>
      <w:r>
        <w:t>On the left side of this page are a number of links that allow the user to filter the results in the report list with the Cashpoints specific to the selected criteria. Clicking on one of the main categories or sub-categories will make the list on the right refresh with the Cashpoints specific to that group and assigned to the current user.</w:t>
      </w:r>
    </w:p>
    <w:p w14:paraId="6372E6AA" w14:textId="77777777" w:rsidR="00916881" w:rsidRDefault="00916881" w:rsidP="0019177C">
      <w:pPr>
        <w:pStyle w:val="BodyText"/>
      </w:pPr>
      <w:r>
        <w:rPr>
          <w:b/>
        </w:rPr>
        <w:t xml:space="preserve">Region </w:t>
      </w:r>
      <w:r>
        <w:t xml:space="preserve">– Shows a list of each Region that is defined in OptiCash. Clicking on the general ‘Region’ link will load all Cashpoints. Clicking on the </w:t>
      </w:r>
      <w:r w:rsidRPr="004D1D8F">
        <w:rPr>
          <w:b/>
          <w:bCs/>
          <w:rPrChange w:id="2109" w:author="Robbie Moses" w:date="2023-03-03T05:59:00Z">
            <w:rPr/>
          </w:rPrChange>
        </w:rPr>
        <w:t>[+]</w:t>
      </w:r>
      <w:r>
        <w:t xml:space="preserve"> icon will expand the Region link to show all the Regions defined in OptiCash. The user can then choose a specific region, which will load all Cashpoints for the specified region. For more information on Regions, </w:t>
      </w:r>
      <w:commentRangeStart w:id="2110"/>
      <w:r>
        <w:t>see</w:t>
      </w:r>
      <w:commentRangeEnd w:id="2110"/>
      <w:r w:rsidR="00960812">
        <w:rPr>
          <w:rStyle w:val="CommentReference"/>
          <w:rFonts w:eastAsia="MS Mincho"/>
          <w:lang w:val="en-US"/>
        </w:rPr>
        <w:commentReference w:id="2110"/>
      </w:r>
      <w:r>
        <w:t xml:space="preserve">: </w:t>
      </w:r>
    </w:p>
    <w:p w14:paraId="4A07ECD6" w14:textId="389BD4A9" w:rsidR="00916881" w:rsidRDefault="00916881" w:rsidP="0019177C">
      <w:pPr>
        <w:pStyle w:val="BodyText"/>
      </w:pPr>
      <w:r>
        <w:rPr>
          <w:b/>
        </w:rPr>
        <w:t>Network</w:t>
      </w:r>
      <w:r>
        <w:t xml:space="preserve"> – Shows the Centers, Servicers, and Depots defined in OptiCash. Clicking on the general ‘Network’ link will load all Cashpoints. Clicking on the </w:t>
      </w:r>
      <w:r w:rsidRPr="004D1D8F">
        <w:rPr>
          <w:b/>
          <w:bCs/>
          <w:rPrChange w:id="2111" w:author="Robbie Moses" w:date="2023-03-03T05:59:00Z">
            <w:rPr/>
          </w:rPrChange>
        </w:rPr>
        <w:t>[+]</w:t>
      </w:r>
      <w:r>
        <w:t xml:space="preserve"> icon will expand the Network link to show all Centers defined in OptiCash. Further clicking on the Center’s </w:t>
      </w:r>
      <w:r w:rsidRPr="004D1D8F">
        <w:rPr>
          <w:b/>
          <w:bCs/>
          <w:rPrChange w:id="2112" w:author="Robbie Moses" w:date="2023-03-03T05:59:00Z">
            <w:rPr/>
          </w:rPrChange>
        </w:rPr>
        <w:t>[+]</w:t>
      </w:r>
      <w:r>
        <w:t xml:space="preserve"> icon reveals the Servicers, and finally under the Servicer’s </w:t>
      </w:r>
      <w:r w:rsidRPr="004D1D8F">
        <w:rPr>
          <w:b/>
          <w:bCs/>
          <w:rPrChange w:id="2113" w:author="Robbie Moses" w:date="2023-03-03T05:59:00Z">
            <w:rPr/>
          </w:rPrChange>
        </w:rPr>
        <w:t>[+]</w:t>
      </w:r>
      <w:r>
        <w:t xml:space="preserve"> Icon, </w:t>
      </w:r>
      <w:r>
        <w:lastRenderedPageBreak/>
        <w:t>the Depots. Clicking on any one level will show the Cashpoints at that level and below. (</w:t>
      </w:r>
      <w:r w:rsidR="00FF4395">
        <w:t>i.e.,</w:t>
      </w:r>
      <w:r>
        <w:t xml:space="preserve"> Clicking on a Center shows all Cashpoints assigned to the Servers and Depots below). For more information on Carriers, </w:t>
      </w:r>
      <w:commentRangeStart w:id="2114"/>
      <w:r>
        <w:t>see</w:t>
      </w:r>
      <w:commentRangeEnd w:id="2114"/>
      <w:r w:rsidR="007B19B8">
        <w:rPr>
          <w:rStyle w:val="CommentReference"/>
          <w:rFonts w:eastAsia="MS Mincho"/>
          <w:lang w:val="en-US"/>
        </w:rPr>
        <w:commentReference w:id="2114"/>
      </w:r>
      <w:r>
        <w:t xml:space="preserve">: </w:t>
      </w:r>
    </w:p>
    <w:p w14:paraId="2D15A8DB" w14:textId="77777777" w:rsidR="00916881" w:rsidRDefault="00916881" w:rsidP="0019177C">
      <w:pPr>
        <w:pStyle w:val="BodyText"/>
      </w:pPr>
      <w:r>
        <w:rPr>
          <w:b/>
        </w:rPr>
        <w:t xml:space="preserve">Group </w:t>
      </w:r>
      <w:r>
        <w:t xml:space="preserve">– Shows the User Defined Groups defined in OptiCash. Clicking on the general ‘Group’ link will load all Cashpoints. Clicking on the </w:t>
      </w:r>
      <w:r w:rsidRPr="004D1D8F">
        <w:rPr>
          <w:b/>
          <w:bCs/>
          <w:rPrChange w:id="2115" w:author="Robbie Moses" w:date="2023-03-03T05:59:00Z">
            <w:rPr/>
          </w:rPrChange>
        </w:rPr>
        <w:t>[+]</w:t>
      </w:r>
      <w:r>
        <w:t xml:space="preserve"> icon will expand the Group link to show all User Groups defined in OptiCash. Clicking on any User Group name will show the Cashpoints assigned to the specified User Group.</w:t>
      </w:r>
    </w:p>
    <w:p w14:paraId="32FBAE9A" w14:textId="77777777" w:rsidR="00916881" w:rsidRDefault="00916881" w:rsidP="0019177C">
      <w:pPr>
        <w:pStyle w:val="BodyText"/>
      </w:pPr>
      <w:r>
        <w:rPr>
          <w:b/>
        </w:rPr>
        <w:t xml:space="preserve">Type </w:t>
      </w:r>
      <w:r>
        <w:t xml:space="preserve">– Shows the Types of Cashpoints defined in OptiCash. Clicking on the </w:t>
      </w:r>
      <w:r w:rsidRPr="004D1D8F">
        <w:rPr>
          <w:b/>
          <w:bCs/>
          <w:rPrChange w:id="2116" w:author="Robbie Moses" w:date="2023-03-03T05:59:00Z">
            <w:rPr/>
          </w:rPrChange>
        </w:rPr>
        <w:t>[+]</w:t>
      </w:r>
      <w:r>
        <w:t xml:space="preserve"> icon will expand the Type link to reveal ATM or Branch. The user can also select ATMs by Replenishment type (Add Cash/Replace Cassette, etc.). Clicking on any Cashpoint Type will show the Cashpoints which fall into that category.</w:t>
      </w:r>
    </w:p>
    <w:p w14:paraId="7C662A00" w14:textId="77777777" w:rsidR="00916881" w:rsidRDefault="00916881" w:rsidP="0019177C">
      <w:pPr>
        <w:pStyle w:val="BodyText"/>
      </w:pPr>
      <w:r>
        <w:t>Once the report has loaded, the user can find information specific to the Cashpoints as well as click on the hyperlinks to navigate to different pages or reports. Clicking on the hyperlinks in the report header will sort the list according to that column.</w:t>
      </w:r>
    </w:p>
    <w:p w14:paraId="76663CF4" w14:textId="77777777" w:rsidR="00916881" w:rsidRDefault="00916881" w:rsidP="00DF78B1">
      <w:pPr>
        <w:pStyle w:val="BodyText"/>
      </w:pPr>
    </w:p>
    <w:p w14:paraId="4B3D5FB1" w14:textId="207946A6" w:rsidR="00916881" w:rsidRDefault="00916881" w:rsidP="00F63174">
      <w:pPr>
        <w:pStyle w:val="Caption"/>
        <w:spacing w:before="0" w:after="120"/>
        <w:ind w:left="187" w:hanging="187"/>
        <w:outlineLvl w:val="0"/>
      </w:pPr>
      <w:bookmarkStart w:id="2117" w:name="_Toc128632413"/>
      <w:r>
        <w:t xml:space="preserve">Figure </w:t>
      </w:r>
      <w:ins w:id="2118" w:author="Robbie Moses" w:date="2023-03-02T06:45:00Z">
        <w:r w:rsidR="00624EA3">
          <w:fldChar w:fldCharType="begin"/>
        </w:r>
        <w:r w:rsidR="00624EA3">
          <w:instrText xml:space="preserve"> SEQ Figure \* ARABIC </w:instrText>
        </w:r>
      </w:ins>
      <w:r w:rsidR="00624EA3">
        <w:fldChar w:fldCharType="separate"/>
      </w:r>
      <w:ins w:id="2119" w:author="Robbie Moses" w:date="2023-03-02T06:45:00Z">
        <w:r w:rsidR="00624EA3">
          <w:rPr>
            <w:noProof/>
          </w:rPr>
          <w:t>94</w:t>
        </w:r>
        <w:r w:rsidR="00624EA3">
          <w:fldChar w:fldCharType="end"/>
        </w:r>
      </w:ins>
      <w:ins w:id="2120" w:author="Moses, Robbie" w:date="2023-02-22T02:39:00Z">
        <w:del w:id="2121" w:author="Robbie Moses" w:date="2023-03-02T06:45:00Z">
          <w:r w:rsidR="003B5D4F" w:rsidDel="00624EA3">
            <w:fldChar w:fldCharType="begin"/>
          </w:r>
          <w:r w:rsidR="003B5D4F" w:rsidDel="00624EA3">
            <w:delInstrText xml:space="preserve"> SEQ Figure \* ARABIC </w:delInstrText>
          </w:r>
        </w:del>
      </w:ins>
      <w:del w:id="2122" w:author="Robbie Moses" w:date="2023-03-02T06:45:00Z">
        <w:r w:rsidR="003B5D4F" w:rsidDel="00624EA3">
          <w:fldChar w:fldCharType="separate"/>
        </w:r>
      </w:del>
      <w:ins w:id="2123" w:author="Moses, Robbie" w:date="2023-02-22T02:39:00Z">
        <w:del w:id="2124" w:author="Robbie Moses" w:date="2023-03-02T06:45:00Z">
          <w:r w:rsidR="003B5D4F" w:rsidDel="00624EA3">
            <w:rPr>
              <w:noProof/>
            </w:rPr>
            <w:delText>93</w:delText>
          </w:r>
          <w:r w:rsidR="003B5D4F" w:rsidDel="00624EA3">
            <w:fldChar w:fldCharType="end"/>
          </w:r>
        </w:del>
      </w:ins>
      <w:del w:id="2125"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93</w:delText>
        </w:r>
        <w:r w:rsidRPr="1E740376" w:rsidDel="003B5D4F">
          <w:rPr>
            <w:noProof/>
          </w:rPr>
          <w:fldChar w:fldCharType="end"/>
        </w:r>
      </w:del>
      <w:r>
        <w:t>: Network Cashpoints Page</w:t>
      </w:r>
      <w:bookmarkEnd w:id="2117"/>
    </w:p>
    <w:p w14:paraId="0C8CD74E" w14:textId="4F166C05" w:rsidR="00916881" w:rsidRDefault="0E273C17" w:rsidP="00DF78B1">
      <w:pPr>
        <w:pStyle w:val="BodyText"/>
      </w:pPr>
      <w:r>
        <w:rPr>
          <w:noProof/>
        </w:rPr>
        <w:drawing>
          <wp:inline distT="0" distB="0" distL="0" distR="0" wp14:anchorId="7D3C145E" wp14:editId="6A2A2576">
            <wp:extent cx="4572000" cy="2552700"/>
            <wp:effectExtent l="76200" t="76200" r="133350" b="133350"/>
            <wp:docPr id="1243504253" name="Picture 124350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57200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2C8230" w14:textId="26030EB7" w:rsidR="00916881" w:rsidRDefault="00916881" w:rsidP="00F63174">
      <w:pPr>
        <w:pStyle w:val="Caption"/>
        <w:spacing w:before="0" w:after="120"/>
        <w:ind w:left="187" w:hanging="187"/>
        <w:outlineLvl w:val="0"/>
      </w:pPr>
      <w:bookmarkStart w:id="2126" w:name="_Toc128631030"/>
      <w:r>
        <w:t xml:space="preserve">Table </w:t>
      </w:r>
      <w:r w:rsidR="00027408">
        <w:fldChar w:fldCharType="begin"/>
      </w:r>
      <w:r>
        <w:instrText xml:space="preserve"> SEQ "Table" \*Arabic </w:instrText>
      </w:r>
      <w:r w:rsidR="00027408">
        <w:fldChar w:fldCharType="separate"/>
      </w:r>
      <w:r w:rsidR="00D57607">
        <w:rPr>
          <w:noProof/>
        </w:rPr>
        <w:t>76</w:t>
      </w:r>
      <w:r w:rsidR="00027408">
        <w:rPr>
          <w:noProof/>
        </w:rPr>
        <w:fldChar w:fldCharType="end"/>
      </w:r>
      <w:r>
        <w:t>: Network Cashpoints Description</w:t>
      </w:r>
      <w:bookmarkEnd w:id="212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F84EC9"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508B1D6A" w14:textId="77777777" w:rsidR="00916881" w:rsidRDefault="00916881" w:rsidP="0019177C">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3F44B45" w14:textId="77777777" w:rsidR="00916881" w:rsidRDefault="00916881" w:rsidP="0019177C">
            <w:pPr>
              <w:pStyle w:val="TableHeading"/>
            </w:pPr>
            <w:r>
              <w:t>Description</w:t>
            </w:r>
          </w:p>
        </w:tc>
      </w:tr>
      <w:tr w:rsidR="00916881" w14:paraId="5DEA3182" w14:textId="77777777" w:rsidTr="0009567D">
        <w:trPr>
          <w:cantSplit/>
        </w:trPr>
        <w:tc>
          <w:tcPr>
            <w:tcW w:w="2592" w:type="dxa"/>
            <w:tcBorders>
              <w:top w:val="single" w:sz="4" w:space="0" w:color="000000"/>
              <w:left w:val="single" w:sz="4" w:space="0" w:color="000000"/>
              <w:bottom w:val="single" w:sz="4" w:space="0" w:color="000000"/>
            </w:tcBorders>
          </w:tcPr>
          <w:p w14:paraId="49F3621D" w14:textId="77777777" w:rsidR="00916881" w:rsidRPr="0019177C" w:rsidRDefault="00916881" w:rsidP="0019177C">
            <w:pPr>
              <w:pStyle w:val="TableBody"/>
              <w:rPr>
                <w:b/>
                <w:bCs/>
              </w:rPr>
            </w:pPr>
            <w:r w:rsidRPr="0019177C">
              <w:rPr>
                <w:b/>
                <w:bCs/>
              </w:rPr>
              <w:t>Create Cashpoint? Link</w:t>
            </w:r>
          </w:p>
        </w:tc>
        <w:tc>
          <w:tcPr>
            <w:tcW w:w="5478" w:type="dxa"/>
            <w:tcBorders>
              <w:top w:val="single" w:sz="4" w:space="0" w:color="000000"/>
              <w:left w:val="single" w:sz="4" w:space="0" w:color="000000"/>
              <w:bottom w:val="single" w:sz="4" w:space="0" w:color="000000"/>
              <w:right w:val="single" w:sz="4" w:space="0" w:color="000000"/>
            </w:tcBorders>
          </w:tcPr>
          <w:p w14:paraId="1907DE5C" w14:textId="4C94F686" w:rsidR="00916881" w:rsidRDefault="00916881" w:rsidP="0019177C">
            <w:pPr>
              <w:pStyle w:val="TableBody"/>
              <w:rPr>
                <w:b/>
                <w:bCs/>
              </w:rPr>
            </w:pPr>
            <w:r>
              <w:t xml:space="preserve">The link on the upper right side of the screen allows the user to create a new Cashpoint using a step-by-step wizard. See:  </w:t>
            </w:r>
            <w:r w:rsidR="00027408" w:rsidRPr="00B350D4">
              <w:rPr>
                <w:b/>
                <w:bCs/>
                <w:color w:val="4F81BD" w:themeColor="accent1"/>
              </w:rPr>
              <w:fldChar w:fldCharType="begin"/>
            </w:r>
            <w:r w:rsidRPr="00B350D4">
              <w:rPr>
                <w:b/>
                <w:bCs/>
                <w:color w:val="4F81BD" w:themeColor="accent1"/>
              </w:rPr>
              <w:instrText xml:space="preserve"> REF _Ref221780007 \h </w:instrText>
            </w:r>
            <w:r w:rsidR="0019177C"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Network</w:t>
            </w:r>
            <w:r w:rsidR="00D57607" w:rsidRPr="00B350D4">
              <w:rPr>
                <w:rFonts w:ascii="Wingdings" w:hAnsi="Wingdings"/>
                <w:color w:val="4F81BD" w:themeColor="accent1"/>
              </w:rPr>
              <w:t></w:t>
            </w:r>
            <w:r w:rsidR="00D57607" w:rsidRPr="00B350D4">
              <w:rPr>
                <w:color w:val="4F81BD" w:themeColor="accent1"/>
              </w:rPr>
              <w:t>Cashpoints</w:t>
            </w:r>
            <w:r w:rsidR="00D57607" w:rsidRPr="00B350D4">
              <w:rPr>
                <w:rFonts w:ascii="Wingdings" w:hAnsi="Wingdings"/>
                <w:color w:val="4F81BD" w:themeColor="accent1"/>
              </w:rPr>
              <w:t></w:t>
            </w:r>
            <w:r w:rsidR="00D57607" w:rsidRPr="00B350D4">
              <w:rPr>
                <w:color w:val="4F81BD" w:themeColor="accent1"/>
              </w:rPr>
              <w:t>Create Cashpoint Wizard</w:t>
            </w:r>
            <w:r w:rsidR="00027408" w:rsidRPr="00B350D4">
              <w:rPr>
                <w:b/>
                <w:bCs/>
                <w:color w:val="4F81BD" w:themeColor="accent1"/>
              </w:rPr>
              <w:fldChar w:fldCharType="end"/>
            </w:r>
          </w:p>
        </w:tc>
      </w:tr>
      <w:tr w:rsidR="00916881" w14:paraId="25B6B1A2" w14:textId="77777777" w:rsidTr="0009567D">
        <w:trPr>
          <w:cantSplit/>
        </w:trPr>
        <w:tc>
          <w:tcPr>
            <w:tcW w:w="2592" w:type="dxa"/>
            <w:tcBorders>
              <w:top w:val="single" w:sz="4" w:space="0" w:color="000000"/>
              <w:left w:val="single" w:sz="4" w:space="0" w:color="000000"/>
              <w:bottom w:val="single" w:sz="4" w:space="0" w:color="000000"/>
            </w:tcBorders>
          </w:tcPr>
          <w:p w14:paraId="7C7A2A01" w14:textId="77777777" w:rsidR="00916881" w:rsidRPr="0019177C" w:rsidRDefault="00916881" w:rsidP="0019177C">
            <w:pPr>
              <w:pStyle w:val="TableBody"/>
              <w:rPr>
                <w:b/>
                <w:bCs/>
              </w:rPr>
            </w:pPr>
            <w:r w:rsidRPr="0019177C">
              <w:rPr>
                <w:b/>
                <w:bCs/>
              </w:rPr>
              <w:t>Cashpoint Selector</w:t>
            </w:r>
          </w:p>
        </w:tc>
        <w:tc>
          <w:tcPr>
            <w:tcW w:w="5478" w:type="dxa"/>
            <w:tcBorders>
              <w:top w:val="single" w:sz="4" w:space="0" w:color="000000"/>
              <w:left w:val="single" w:sz="4" w:space="0" w:color="000000"/>
              <w:bottom w:val="single" w:sz="4" w:space="0" w:color="000000"/>
              <w:right w:val="single" w:sz="4" w:space="0" w:color="000000"/>
            </w:tcBorders>
          </w:tcPr>
          <w:p w14:paraId="75AA6A23" w14:textId="3E8D7931" w:rsidR="00916881" w:rsidRDefault="00916881" w:rsidP="0019177C">
            <w:pPr>
              <w:pStyle w:val="TableBody"/>
            </w:pPr>
            <w:r>
              <w:t>A list of categories, which the user can use to filter based on Region, Network, Group, or Type. See the text above for a detail</w:t>
            </w:r>
            <w:r w:rsidR="00A67AF8">
              <w:t>ed</w:t>
            </w:r>
            <w:r>
              <w:t xml:space="preserve"> description of each.</w:t>
            </w:r>
          </w:p>
        </w:tc>
      </w:tr>
      <w:tr w:rsidR="00916881" w14:paraId="2C9E18DE" w14:textId="77777777" w:rsidTr="0009567D">
        <w:trPr>
          <w:cantSplit/>
        </w:trPr>
        <w:tc>
          <w:tcPr>
            <w:tcW w:w="2592" w:type="dxa"/>
            <w:tcBorders>
              <w:top w:val="single" w:sz="4" w:space="0" w:color="000000"/>
              <w:left w:val="single" w:sz="4" w:space="0" w:color="000000"/>
              <w:bottom w:val="single" w:sz="4" w:space="0" w:color="000000"/>
            </w:tcBorders>
          </w:tcPr>
          <w:p w14:paraId="6CC9637F" w14:textId="77777777" w:rsidR="00916881" w:rsidRPr="0019177C" w:rsidRDefault="00916881" w:rsidP="0019177C">
            <w:pPr>
              <w:pStyle w:val="TableBody"/>
              <w:rPr>
                <w:b/>
                <w:bCs/>
              </w:rPr>
            </w:pPr>
            <w:r w:rsidRPr="0019177C">
              <w:rPr>
                <w:b/>
                <w:bCs/>
              </w:rPr>
              <w:lastRenderedPageBreak/>
              <w:t>Cashpoint ID</w:t>
            </w:r>
          </w:p>
        </w:tc>
        <w:tc>
          <w:tcPr>
            <w:tcW w:w="5478" w:type="dxa"/>
            <w:tcBorders>
              <w:top w:val="single" w:sz="4" w:space="0" w:color="000000"/>
              <w:left w:val="single" w:sz="4" w:space="0" w:color="000000"/>
              <w:bottom w:val="single" w:sz="4" w:space="0" w:color="000000"/>
              <w:right w:val="single" w:sz="4" w:space="0" w:color="000000"/>
            </w:tcBorders>
          </w:tcPr>
          <w:p w14:paraId="04FB0291" w14:textId="77777777" w:rsidR="00916881" w:rsidRDefault="00916881" w:rsidP="0019177C">
            <w:pPr>
              <w:pStyle w:val="TableBody"/>
            </w:pPr>
            <w:r>
              <w:t>Unique alphanumeric code that identifies the Cashpoint. Clicking on the Cashpoint ID hyperlink takes the user directly to the Cashpoint window for the selected Cashpoint.</w:t>
            </w:r>
          </w:p>
        </w:tc>
      </w:tr>
      <w:tr w:rsidR="00916881" w14:paraId="0FF79300" w14:textId="77777777" w:rsidTr="0009567D">
        <w:trPr>
          <w:cantSplit/>
        </w:trPr>
        <w:tc>
          <w:tcPr>
            <w:tcW w:w="2592" w:type="dxa"/>
            <w:tcBorders>
              <w:top w:val="single" w:sz="4" w:space="0" w:color="000000"/>
              <w:left w:val="single" w:sz="4" w:space="0" w:color="000000"/>
              <w:bottom w:val="single" w:sz="4" w:space="0" w:color="000000"/>
            </w:tcBorders>
          </w:tcPr>
          <w:p w14:paraId="482CCC39" w14:textId="77777777" w:rsidR="00916881" w:rsidRPr="0019177C" w:rsidRDefault="00916881" w:rsidP="0019177C">
            <w:pPr>
              <w:pStyle w:val="TableBody"/>
              <w:rPr>
                <w:b/>
                <w:bCs/>
              </w:rPr>
            </w:pPr>
            <w:r w:rsidRPr="0019177C">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79A37CCC" w14:textId="77777777" w:rsidR="00916881" w:rsidRDefault="00916881" w:rsidP="0019177C">
            <w:pPr>
              <w:pStyle w:val="TableBody"/>
            </w:pPr>
            <w:r>
              <w:t>The name of the Cashpoint as defined in the Cashpoint settings</w:t>
            </w:r>
          </w:p>
        </w:tc>
      </w:tr>
      <w:tr w:rsidR="00916881" w14:paraId="534FB54B" w14:textId="77777777" w:rsidTr="0009567D">
        <w:trPr>
          <w:cantSplit/>
        </w:trPr>
        <w:tc>
          <w:tcPr>
            <w:tcW w:w="2592" w:type="dxa"/>
            <w:tcBorders>
              <w:top w:val="single" w:sz="4" w:space="0" w:color="000000"/>
              <w:left w:val="single" w:sz="4" w:space="0" w:color="000000"/>
              <w:bottom w:val="single" w:sz="4" w:space="0" w:color="000000"/>
            </w:tcBorders>
          </w:tcPr>
          <w:p w14:paraId="27CF2844" w14:textId="77777777" w:rsidR="00916881" w:rsidRPr="0019177C" w:rsidRDefault="00916881" w:rsidP="0019177C">
            <w:pPr>
              <w:pStyle w:val="TableBody"/>
              <w:rPr>
                <w:b/>
                <w:bCs/>
              </w:rPr>
            </w:pPr>
            <w:r w:rsidRPr="0019177C">
              <w:rPr>
                <w:b/>
                <w:bCs/>
              </w:rPr>
              <w:t>Type</w:t>
            </w:r>
          </w:p>
        </w:tc>
        <w:tc>
          <w:tcPr>
            <w:tcW w:w="5478" w:type="dxa"/>
            <w:tcBorders>
              <w:top w:val="single" w:sz="4" w:space="0" w:color="000000"/>
              <w:left w:val="single" w:sz="4" w:space="0" w:color="000000"/>
              <w:bottom w:val="single" w:sz="4" w:space="0" w:color="000000"/>
              <w:right w:val="single" w:sz="4" w:space="0" w:color="000000"/>
            </w:tcBorders>
          </w:tcPr>
          <w:p w14:paraId="51487432" w14:textId="2C463343" w:rsidR="00916881" w:rsidRDefault="00916881" w:rsidP="0019177C">
            <w:pPr>
              <w:pStyle w:val="TableBody"/>
            </w:pPr>
            <w:r>
              <w:t xml:space="preserve">The type of Cashpoint (Branch, Add Cash ATM, Replace Cash ATM, Add/Replace ATM, or one of </w:t>
            </w:r>
            <w:r w:rsidR="00A67AF8">
              <w:t xml:space="preserve">the </w:t>
            </w:r>
            <w:r>
              <w:t xml:space="preserve">various Advanced Device types). </w:t>
            </w:r>
          </w:p>
          <w:p w14:paraId="639E848B" w14:textId="77777777" w:rsidR="00916881" w:rsidRDefault="00916881" w:rsidP="0019177C">
            <w:pPr>
              <w:pStyle w:val="TableBody"/>
            </w:pPr>
            <w:r>
              <w:t>The header of this column also lists the total number of ATMs and Branches in the currently displayed list.</w:t>
            </w:r>
          </w:p>
        </w:tc>
      </w:tr>
      <w:tr w:rsidR="00916881" w14:paraId="04AFA9BA" w14:textId="77777777" w:rsidTr="0009567D">
        <w:trPr>
          <w:cantSplit/>
        </w:trPr>
        <w:tc>
          <w:tcPr>
            <w:tcW w:w="2592" w:type="dxa"/>
            <w:tcBorders>
              <w:top w:val="single" w:sz="4" w:space="0" w:color="000000"/>
              <w:left w:val="single" w:sz="4" w:space="0" w:color="000000"/>
              <w:bottom w:val="single" w:sz="4" w:space="0" w:color="000000"/>
            </w:tcBorders>
          </w:tcPr>
          <w:p w14:paraId="33EACE32" w14:textId="77777777" w:rsidR="00916881" w:rsidRPr="0019177C" w:rsidRDefault="00916881" w:rsidP="0019177C">
            <w:pPr>
              <w:pStyle w:val="TableBody"/>
              <w:rPr>
                <w:b/>
                <w:bCs/>
              </w:rPr>
            </w:pPr>
            <w:r w:rsidRPr="0019177C">
              <w:rPr>
                <w:b/>
                <w:bCs/>
              </w:rPr>
              <w:t>Status</w:t>
            </w:r>
          </w:p>
        </w:tc>
        <w:tc>
          <w:tcPr>
            <w:tcW w:w="5478" w:type="dxa"/>
            <w:tcBorders>
              <w:top w:val="single" w:sz="4" w:space="0" w:color="000000"/>
              <w:left w:val="single" w:sz="4" w:space="0" w:color="000000"/>
              <w:bottom w:val="single" w:sz="4" w:space="0" w:color="000000"/>
              <w:right w:val="single" w:sz="4" w:space="0" w:color="000000"/>
            </w:tcBorders>
          </w:tcPr>
          <w:p w14:paraId="51F526BC" w14:textId="38C93DFE" w:rsidR="00916881" w:rsidRDefault="00916881" w:rsidP="0019177C">
            <w:pPr>
              <w:pStyle w:val="TableBody"/>
            </w:pPr>
            <w:r>
              <w:t xml:space="preserve">Shows the status of the Cashpoint using a </w:t>
            </w:r>
            <w:r w:rsidR="00FF4395">
              <w:t>coloured</w:t>
            </w:r>
            <w:r>
              <w:t xml:space="preserve"> indicator.</w:t>
            </w:r>
          </w:p>
          <w:p w14:paraId="44DBDA94" w14:textId="77777777" w:rsidR="00916881" w:rsidRDefault="00916881" w:rsidP="0019177C">
            <w:pPr>
              <w:pStyle w:val="TableBody"/>
            </w:pPr>
            <w:r>
              <w:rPr>
                <w:b/>
              </w:rPr>
              <w:t xml:space="preserve">Red </w:t>
            </w:r>
            <w:r>
              <w:t>– Inactive</w:t>
            </w:r>
          </w:p>
          <w:p w14:paraId="415D4944" w14:textId="77777777" w:rsidR="00916881" w:rsidRDefault="00916881" w:rsidP="0019177C">
            <w:pPr>
              <w:pStyle w:val="TableBody"/>
            </w:pPr>
            <w:r>
              <w:rPr>
                <w:b/>
              </w:rPr>
              <w:t>Green –</w:t>
            </w:r>
            <w:r>
              <w:t xml:space="preserve"> Active </w:t>
            </w:r>
          </w:p>
          <w:p w14:paraId="32D085F4" w14:textId="77777777" w:rsidR="00916881" w:rsidRDefault="00916881" w:rsidP="0019177C">
            <w:pPr>
              <w:pStyle w:val="TableBody"/>
            </w:pPr>
            <w:r>
              <w:t>The header of this column also lists the total number Active of ATMs and Branches in the currently displayed list.</w:t>
            </w:r>
          </w:p>
        </w:tc>
      </w:tr>
      <w:tr w:rsidR="00916881" w14:paraId="74CEBCF2" w14:textId="77777777" w:rsidTr="0009567D">
        <w:trPr>
          <w:cantSplit/>
        </w:trPr>
        <w:tc>
          <w:tcPr>
            <w:tcW w:w="2592" w:type="dxa"/>
            <w:tcBorders>
              <w:top w:val="single" w:sz="4" w:space="0" w:color="000000"/>
              <w:left w:val="single" w:sz="4" w:space="0" w:color="000000"/>
              <w:bottom w:val="single" w:sz="4" w:space="0" w:color="000000"/>
            </w:tcBorders>
          </w:tcPr>
          <w:p w14:paraId="620EEE01" w14:textId="77777777" w:rsidR="00916881" w:rsidRPr="007C6896" w:rsidRDefault="00916881" w:rsidP="007C6896">
            <w:pPr>
              <w:pStyle w:val="TableBody"/>
              <w:rPr>
                <w:b/>
                <w:bCs/>
              </w:rPr>
            </w:pPr>
            <w:r w:rsidRPr="007C6896">
              <w:rPr>
                <w:b/>
                <w:bCs/>
              </w:rPr>
              <w:t>Linked?</w:t>
            </w:r>
          </w:p>
        </w:tc>
        <w:tc>
          <w:tcPr>
            <w:tcW w:w="5478" w:type="dxa"/>
            <w:tcBorders>
              <w:top w:val="single" w:sz="4" w:space="0" w:color="000000"/>
              <w:left w:val="single" w:sz="4" w:space="0" w:color="000000"/>
              <w:bottom w:val="single" w:sz="4" w:space="0" w:color="000000"/>
              <w:right w:val="single" w:sz="4" w:space="0" w:color="000000"/>
            </w:tcBorders>
          </w:tcPr>
          <w:p w14:paraId="71CD875C" w14:textId="5634BAC7" w:rsidR="00916881" w:rsidRDefault="00916881" w:rsidP="007C6896">
            <w:pPr>
              <w:pStyle w:val="TableBody"/>
              <w:rPr>
                <w:b/>
                <w:bCs/>
              </w:rPr>
            </w:pPr>
            <w:r>
              <w:t xml:space="preserve">Shows an icon for those Cashpoints which are linked to other Cashpoints. Clicking on the ‘Link’ Icon will show a list of Cashpoints to which the selected Cashpoint is linked.  The Cashpoints in this list have hyperlinks that allow you to access the Cashpoint directly. For more information on Cashpoint linkage, see:  </w:t>
            </w:r>
            <w:r w:rsidR="00027408" w:rsidRPr="00B350D4">
              <w:rPr>
                <w:b/>
                <w:bCs/>
                <w:color w:val="4F81BD" w:themeColor="accent1"/>
              </w:rPr>
              <w:fldChar w:fldCharType="begin"/>
            </w:r>
            <w:r w:rsidRPr="00B350D4">
              <w:rPr>
                <w:b/>
                <w:bCs/>
                <w:color w:val="4F81BD" w:themeColor="accent1"/>
              </w:rPr>
              <w:instrText xml:space="preserve"> REF _Ref221786529 \h </w:instrText>
            </w:r>
            <w:r w:rsidR="007C6896"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Basic</w:t>
            </w:r>
            <w:r w:rsidR="00D57607" w:rsidRPr="00B350D4">
              <w:rPr>
                <w:rFonts w:ascii="Wingdings" w:hAnsi="Wingdings"/>
                <w:color w:val="4F81BD" w:themeColor="accent1"/>
              </w:rPr>
              <w:t></w:t>
            </w:r>
            <w:r w:rsidR="00D57607" w:rsidRPr="00B350D4">
              <w:rPr>
                <w:color w:val="4F81BD" w:themeColor="accent1"/>
              </w:rPr>
              <w:t>Linkage</w:t>
            </w:r>
            <w:r w:rsidR="00027408" w:rsidRPr="00B350D4">
              <w:rPr>
                <w:b/>
                <w:bCs/>
                <w:color w:val="4F81BD" w:themeColor="accent1"/>
              </w:rPr>
              <w:fldChar w:fldCharType="end"/>
            </w:r>
          </w:p>
        </w:tc>
      </w:tr>
      <w:tr w:rsidR="00916881" w14:paraId="504AAC69" w14:textId="77777777" w:rsidTr="0009567D">
        <w:trPr>
          <w:cantSplit/>
        </w:trPr>
        <w:tc>
          <w:tcPr>
            <w:tcW w:w="2592" w:type="dxa"/>
            <w:tcBorders>
              <w:top w:val="single" w:sz="4" w:space="0" w:color="000000"/>
              <w:left w:val="single" w:sz="4" w:space="0" w:color="000000"/>
              <w:bottom w:val="single" w:sz="4" w:space="0" w:color="000000"/>
            </w:tcBorders>
          </w:tcPr>
          <w:p w14:paraId="3A3378BD" w14:textId="77777777" w:rsidR="00916881" w:rsidRPr="007C6896" w:rsidRDefault="00916881" w:rsidP="007C6896">
            <w:pPr>
              <w:pStyle w:val="TableBody"/>
              <w:rPr>
                <w:b/>
                <w:bCs/>
              </w:rPr>
            </w:pPr>
            <w:r w:rsidRPr="007C6896">
              <w:rPr>
                <w:b/>
                <w:bCs/>
              </w:rPr>
              <w:t>Loaded?</w:t>
            </w:r>
          </w:p>
        </w:tc>
        <w:tc>
          <w:tcPr>
            <w:tcW w:w="5478" w:type="dxa"/>
            <w:tcBorders>
              <w:top w:val="single" w:sz="4" w:space="0" w:color="000000"/>
              <w:left w:val="single" w:sz="4" w:space="0" w:color="000000"/>
              <w:bottom w:val="single" w:sz="4" w:space="0" w:color="000000"/>
              <w:right w:val="single" w:sz="4" w:space="0" w:color="000000"/>
            </w:tcBorders>
          </w:tcPr>
          <w:p w14:paraId="63ABC8FE" w14:textId="77777777" w:rsidR="00916881" w:rsidRDefault="00916881" w:rsidP="007C6896">
            <w:pPr>
              <w:pStyle w:val="TableBody"/>
            </w:pPr>
            <w:r>
              <w:t>Shows the date that historical data was loaded for the Cashpoint.</w:t>
            </w:r>
          </w:p>
        </w:tc>
      </w:tr>
      <w:tr w:rsidR="00916881" w14:paraId="605D1308" w14:textId="77777777" w:rsidTr="0009567D">
        <w:trPr>
          <w:cantSplit/>
        </w:trPr>
        <w:tc>
          <w:tcPr>
            <w:tcW w:w="2592" w:type="dxa"/>
            <w:tcBorders>
              <w:top w:val="single" w:sz="4" w:space="0" w:color="000000"/>
              <w:left w:val="single" w:sz="4" w:space="0" w:color="000000"/>
              <w:bottom w:val="single" w:sz="4" w:space="0" w:color="000000"/>
            </w:tcBorders>
          </w:tcPr>
          <w:p w14:paraId="5BC526D0" w14:textId="77777777" w:rsidR="00916881" w:rsidRPr="007C6896" w:rsidRDefault="00916881" w:rsidP="007C6896">
            <w:pPr>
              <w:pStyle w:val="TableBody"/>
              <w:rPr>
                <w:b/>
                <w:bCs/>
              </w:rPr>
            </w:pPr>
            <w:r w:rsidRPr="007C6896">
              <w:rPr>
                <w:b/>
                <w:bCs/>
              </w:rPr>
              <w:t>Recommended?</w:t>
            </w:r>
          </w:p>
        </w:tc>
        <w:tc>
          <w:tcPr>
            <w:tcW w:w="5478" w:type="dxa"/>
            <w:tcBorders>
              <w:top w:val="single" w:sz="4" w:space="0" w:color="000000"/>
              <w:left w:val="single" w:sz="4" w:space="0" w:color="000000"/>
              <w:bottom w:val="single" w:sz="4" w:space="0" w:color="000000"/>
              <w:right w:val="single" w:sz="4" w:space="0" w:color="000000"/>
            </w:tcBorders>
          </w:tcPr>
          <w:p w14:paraId="356EDE44" w14:textId="77777777" w:rsidR="00916881" w:rsidRDefault="00916881" w:rsidP="007C6896">
            <w:pPr>
              <w:pStyle w:val="TableBody"/>
            </w:pPr>
            <w:r>
              <w:t>Shows an icon showing the status of the Recommendation for this Cashpoint.</w:t>
            </w:r>
          </w:p>
          <w:p w14:paraId="7951B556" w14:textId="77777777" w:rsidR="00916881" w:rsidRDefault="00916881" w:rsidP="007C6896">
            <w:pPr>
              <w:pStyle w:val="TableBody"/>
            </w:pPr>
            <w:r>
              <w:rPr>
                <w:b/>
              </w:rPr>
              <w:t xml:space="preserve">Red – </w:t>
            </w:r>
            <w:r>
              <w:t>Indicates the Recommendation process was not run for this Cashpoint.</w:t>
            </w:r>
          </w:p>
          <w:p w14:paraId="4EA68DE4" w14:textId="1C295D52" w:rsidR="00916881" w:rsidRDefault="00916881" w:rsidP="007C6896">
            <w:pPr>
              <w:pStyle w:val="TableBody"/>
            </w:pPr>
            <w:r>
              <w:rPr>
                <w:b/>
              </w:rPr>
              <w:t xml:space="preserve">Yellow – </w:t>
            </w:r>
            <w:r>
              <w:t>Indicates the Recommendation process ran but was not successful resulting in a</w:t>
            </w:r>
            <w:r w:rsidR="00A67AF8">
              <w:t>n</w:t>
            </w:r>
            <w:r>
              <w:t xml:space="preserve"> Invalid or Failed status.</w:t>
            </w:r>
          </w:p>
          <w:p w14:paraId="669E4229" w14:textId="77777777" w:rsidR="00916881" w:rsidRDefault="00916881" w:rsidP="007C6896">
            <w:pPr>
              <w:pStyle w:val="TableBody"/>
            </w:pPr>
            <w:r>
              <w:rPr>
                <w:b/>
              </w:rPr>
              <w:t xml:space="preserve">Green – </w:t>
            </w:r>
            <w:r>
              <w:t>Indicates the Recommendation process ran successfully for this Cashpoint.</w:t>
            </w:r>
          </w:p>
        </w:tc>
      </w:tr>
      <w:tr w:rsidR="00916881" w14:paraId="32E6EE72" w14:textId="77777777" w:rsidTr="0009567D">
        <w:trPr>
          <w:cantSplit/>
        </w:trPr>
        <w:tc>
          <w:tcPr>
            <w:tcW w:w="2592" w:type="dxa"/>
            <w:tcBorders>
              <w:top w:val="single" w:sz="4" w:space="0" w:color="000000"/>
              <w:left w:val="single" w:sz="4" w:space="0" w:color="000000"/>
              <w:bottom w:val="single" w:sz="4" w:space="0" w:color="000000"/>
            </w:tcBorders>
          </w:tcPr>
          <w:p w14:paraId="6DB00893" w14:textId="77777777" w:rsidR="00916881" w:rsidRPr="007C6896" w:rsidRDefault="00916881" w:rsidP="007C6896">
            <w:pPr>
              <w:pStyle w:val="TableBody"/>
              <w:rPr>
                <w:b/>
                <w:bCs/>
              </w:rPr>
            </w:pPr>
            <w:r w:rsidRPr="007C6896">
              <w:rPr>
                <w:b/>
                <w:bCs/>
              </w:rPr>
              <w:t>Alert?</w:t>
            </w:r>
          </w:p>
        </w:tc>
        <w:tc>
          <w:tcPr>
            <w:tcW w:w="5478" w:type="dxa"/>
            <w:tcBorders>
              <w:top w:val="single" w:sz="4" w:space="0" w:color="000000"/>
              <w:left w:val="single" w:sz="4" w:space="0" w:color="000000"/>
              <w:bottom w:val="single" w:sz="4" w:space="0" w:color="000000"/>
              <w:right w:val="single" w:sz="4" w:space="0" w:color="000000"/>
            </w:tcBorders>
          </w:tcPr>
          <w:p w14:paraId="1545D41C" w14:textId="77777777" w:rsidR="00916881" w:rsidRDefault="00916881" w:rsidP="007C6896">
            <w:pPr>
              <w:pStyle w:val="TableBody"/>
            </w:pPr>
            <w:r>
              <w:t xml:space="preserve">Shows a warning icon if there are alerts within the last 7 days for the Cashpoint. </w:t>
            </w:r>
          </w:p>
        </w:tc>
      </w:tr>
    </w:tbl>
    <w:p w14:paraId="6A160736" w14:textId="3FEE3BB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176742A" w14:textId="77777777" w:rsidR="007C6896" w:rsidRDefault="007C6896" w:rsidP="00DF78B1">
      <w:pPr>
        <w:pStyle w:val="BodyText"/>
      </w:pPr>
    </w:p>
    <w:p w14:paraId="6A1F88D1" w14:textId="77777777" w:rsidR="00916881" w:rsidRDefault="00916881" w:rsidP="00275855">
      <w:pPr>
        <w:pStyle w:val="Heading3"/>
      </w:pPr>
      <w:bookmarkStart w:id="2127" w:name="_Ref221780007"/>
      <w:bookmarkStart w:id="2128" w:name="_Toc128718663"/>
      <w:r>
        <w:lastRenderedPageBreak/>
        <w:t>Network</w:t>
      </w:r>
      <w:r>
        <w:rPr>
          <w:rFonts w:ascii="Wingdings" w:hAnsi="Wingdings"/>
        </w:rPr>
        <w:t></w:t>
      </w:r>
      <w:r>
        <w:t>Cashpoints</w:t>
      </w:r>
      <w:r>
        <w:rPr>
          <w:rFonts w:ascii="Wingdings" w:hAnsi="Wingdings"/>
        </w:rPr>
        <w:t></w:t>
      </w:r>
      <w:r>
        <w:t>Create Cashpoint Wizard</w:t>
      </w:r>
      <w:bookmarkEnd w:id="2127"/>
      <w:bookmarkEnd w:id="2128"/>
    </w:p>
    <w:p w14:paraId="56D0B0D6" w14:textId="77777777" w:rsidR="00916881" w:rsidRDefault="00916881" w:rsidP="007C6896">
      <w:pPr>
        <w:pStyle w:val="BodyText"/>
      </w:pPr>
      <w:r>
        <w:t xml:space="preserve">The Create Cashpoint Wizard is used to create a Cashpoint by selecting or assigning all the parameters. </w:t>
      </w:r>
    </w:p>
    <w:p w14:paraId="1F1CE5B3" w14:textId="79EDCD4E" w:rsidR="00916881" w:rsidRDefault="00916881" w:rsidP="007C6896">
      <w:pPr>
        <w:pStyle w:val="BodyText"/>
      </w:pPr>
      <w:r>
        <w:t xml:space="preserve">There are 7 steps to completing the Cashpoint Wizard. The user works through each screen filling out </w:t>
      </w:r>
      <w:r w:rsidR="00A67AF8">
        <w:t xml:space="preserve">the </w:t>
      </w:r>
      <w:r>
        <w:t>necessary information. At the bottom of each page is a link to take you to the next or previous steps.</w:t>
      </w:r>
    </w:p>
    <w:p w14:paraId="32A4C358" w14:textId="77777777" w:rsidR="00916881" w:rsidRDefault="00916881" w:rsidP="007C6896">
      <w:pPr>
        <w:pStyle w:val="BodyText"/>
      </w:pPr>
      <w:r>
        <w:t>The steps are summarized below with links to the pages that will explain individual fields if necessary.</w:t>
      </w:r>
    </w:p>
    <w:p w14:paraId="75E6CD19" w14:textId="651D3A4E" w:rsidR="00916881" w:rsidRDefault="00916881" w:rsidP="007C6896">
      <w:pPr>
        <w:pStyle w:val="BodyText"/>
      </w:pPr>
      <w:r w:rsidRPr="003B5D4F">
        <w:rPr>
          <w:b/>
          <w:bCs/>
          <w:rPrChange w:id="2129" w:author="Moses, Robbie" w:date="2023-02-22T01:59:00Z">
            <w:rPr/>
          </w:rPrChange>
        </w:rPr>
        <w:t>Definition -</w:t>
      </w:r>
      <w:r>
        <w:t xml:space="preserve"> </w:t>
      </w:r>
      <w:r w:rsidR="00027408">
        <w:fldChar w:fldCharType="begin"/>
      </w:r>
      <w:r>
        <w:instrText xml:space="preserve"> REF _Ref221892987 \h </w:instrText>
      </w:r>
      <w:r w:rsidR="007C6896">
        <w:instrText xml:space="preserve"> \* MERGEFORMAT </w:instrText>
      </w:r>
      <w:r w:rsidR="00027408">
        <w:fldChar w:fldCharType="separate"/>
      </w:r>
      <w:r w:rsidR="00D57607">
        <w:t>Cashpoint General Definitions</w:t>
      </w:r>
      <w:r w:rsidR="00027408">
        <w:fldChar w:fldCharType="end"/>
      </w:r>
    </w:p>
    <w:p w14:paraId="325738E3" w14:textId="2D52A7A4" w:rsidR="00916881" w:rsidRDefault="00916881" w:rsidP="007C6896">
      <w:pPr>
        <w:pStyle w:val="BodyText"/>
      </w:pPr>
      <w:r w:rsidRPr="003B5D4F">
        <w:rPr>
          <w:b/>
          <w:bCs/>
          <w:rPrChange w:id="2130" w:author="Moses, Robbie" w:date="2023-02-22T01:59:00Z">
            <w:rPr/>
          </w:rPrChange>
        </w:rPr>
        <w:t>Denominations -</w:t>
      </w:r>
      <w:r>
        <w:t xml:space="preserve"> </w:t>
      </w:r>
      <w:r w:rsidR="00027408">
        <w:fldChar w:fldCharType="begin"/>
      </w:r>
      <w:r>
        <w:instrText xml:space="preserve"> REF _Ref221892989 \h </w:instrText>
      </w:r>
      <w:r w:rsidR="007C6896">
        <w:instrText xml:space="preserve"> \* MERGEFORMAT </w:instrText>
      </w:r>
      <w:r w:rsidR="00027408">
        <w:fldChar w:fldCharType="separate"/>
      </w:r>
      <w:r w:rsidR="00D57607">
        <w:t>Cashpoint Currencies and Denominations</w:t>
      </w:r>
      <w:r w:rsidR="00027408">
        <w:fldChar w:fldCharType="end"/>
      </w:r>
    </w:p>
    <w:p w14:paraId="572E193B" w14:textId="56F6083B" w:rsidR="00916881" w:rsidRDefault="00916881" w:rsidP="007C6896">
      <w:pPr>
        <w:pStyle w:val="BodyText"/>
      </w:pPr>
      <w:r w:rsidRPr="003B5D4F">
        <w:rPr>
          <w:b/>
          <w:bCs/>
          <w:rPrChange w:id="2131" w:author="Moses, Robbie" w:date="2023-02-22T01:59:00Z">
            <w:rPr/>
          </w:rPrChange>
        </w:rPr>
        <w:t>Parameters -</w:t>
      </w:r>
      <w:r>
        <w:t xml:space="preserve"> </w:t>
      </w:r>
      <w:r w:rsidR="00027408">
        <w:fldChar w:fldCharType="begin"/>
      </w:r>
      <w:r>
        <w:instrText xml:space="preserve"> REF _Ref221892991 \h </w:instrText>
      </w:r>
      <w:r w:rsidR="007C6896">
        <w:instrText xml:space="preserve"> \* MERGEFORMAT </w:instrText>
      </w:r>
      <w:r w:rsidR="00027408">
        <w:fldChar w:fldCharType="separate"/>
      </w:r>
      <w:r w:rsidR="00D57607">
        <w:t>Cashpoint Parameters</w:t>
      </w:r>
      <w:r w:rsidR="00027408">
        <w:fldChar w:fldCharType="end"/>
      </w:r>
    </w:p>
    <w:p w14:paraId="1E8AD230" w14:textId="37A6AE7A" w:rsidR="00916881" w:rsidRDefault="00916881" w:rsidP="007C6896">
      <w:pPr>
        <w:pStyle w:val="BodyText"/>
      </w:pPr>
      <w:r w:rsidRPr="003B5D4F">
        <w:rPr>
          <w:b/>
          <w:bCs/>
          <w:rPrChange w:id="2132" w:author="Moses, Robbie" w:date="2023-02-22T02:00:00Z">
            <w:rPr/>
          </w:rPrChange>
        </w:rPr>
        <w:t>Service Days -</w:t>
      </w:r>
      <w:r>
        <w:t xml:space="preserve"> </w:t>
      </w:r>
      <w:r w:rsidR="00027408">
        <w:fldChar w:fldCharType="begin"/>
      </w:r>
      <w:r>
        <w:instrText xml:space="preserve"> REF _Ref236110964 \h </w:instrText>
      </w:r>
      <w:r w:rsidR="007C6896">
        <w:instrText xml:space="preserve"> \* MERGEFORMAT </w:instrText>
      </w:r>
      <w:r w:rsidR="00027408">
        <w:fldChar w:fldCharType="separate"/>
      </w:r>
      <w:r w:rsidR="00D57607">
        <w:t>Cashpoint Business and Service Days</w:t>
      </w:r>
      <w:r w:rsidR="00027408">
        <w:fldChar w:fldCharType="end"/>
      </w:r>
    </w:p>
    <w:p w14:paraId="4EAE488A" w14:textId="10805F81" w:rsidR="00916881" w:rsidRDefault="00916881" w:rsidP="007C6896">
      <w:pPr>
        <w:pStyle w:val="BodyText"/>
      </w:pPr>
      <w:r w:rsidRPr="003B5D4F">
        <w:rPr>
          <w:b/>
          <w:bCs/>
          <w:rPrChange w:id="2133" w:author="Moses, Robbie" w:date="2023-02-22T02:00:00Z">
            <w:rPr/>
          </w:rPrChange>
        </w:rPr>
        <w:t>Service Costs -</w:t>
      </w:r>
      <w:r>
        <w:rPr>
          <w:rStyle w:val="TopicCrossReference"/>
        </w:rPr>
        <w:t xml:space="preserve"> </w:t>
      </w:r>
      <w:r w:rsidR="00027408">
        <w:rPr>
          <w:rStyle w:val="TopicCrossReference"/>
        </w:rPr>
        <w:fldChar w:fldCharType="begin"/>
      </w:r>
      <w:r>
        <w:rPr>
          <w:rStyle w:val="TopicCrossReference"/>
        </w:rPr>
        <w:instrText xml:space="preserve"> REF _Ref236110969 \h </w:instrText>
      </w:r>
      <w:r w:rsidR="007C6896">
        <w:rPr>
          <w:rStyle w:val="TopicCrossReference"/>
        </w:rPr>
        <w:instrText xml:space="preserve"> \* MERGEFORMAT </w:instrText>
      </w:r>
      <w:r w:rsidR="00027408">
        <w:rPr>
          <w:rStyle w:val="TopicCrossReference"/>
        </w:rPr>
      </w:r>
      <w:r w:rsidR="00027408">
        <w:rPr>
          <w:rStyle w:val="TopicCrossReference"/>
        </w:rPr>
        <w:fldChar w:fldCharType="separate"/>
      </w:r>
      <w:r w:rsidR="00D57607">
        <w:t>Cashpoint Service Costs</w:t>
      </w:r>
      <w:r w:rsidR="00027408">
        <w:rPr>
          <w:rStyle w:val="TopicCrossReference"/>
        </w:rPr>
        <w:fldChar w:fldCharType="end"/>
      </w:r>
    </w:p>
    <w:p w14:paraId="0F21AC74" w14:textId="77777777" w:rsidR="00916881" w:rsidRDefault="00916881" w:rsidP="007C6896">
      <w:pPr>
        <w:pStyle w:val="BodyText"/>
      </w:pPr>
      <w:r w:rsidRPr="003B5D4F">
        <w:rPr>
          <w:b/>
          <w:bCs/>
          <w:rPrChange w:id="2134" w:author="Moses, Robbie" w:date="2023-02-22T02:00:00Z">
            <w:rPr/>
          </w:rPrChange>
        </w:rPr>
        <w:t>Privileges –</w:t>
      </w:r>
      <w:r>
        <w:t xml:space="preserve"> Select the Groups that will have access to the Cashpoint</w:t>
      </w:r>
    </w:p>
    <w:p w14:paraId="19E19B36" w14:textId="27DCA1E5" w:rsidR="00916881" w:rsidRDefault="00916881" w:rsidP="007C6896">
      <w:pPr>
        <w:pStyle w:val="BodyText"/>
      </w:pPr>
      <w:r w:rsidRPr="003B5D4F">
        <w:rPr>
          <w:b/>
          <w:bCs/>
          <w:rPrChange w:id="2135" w:author="Moses, Robbie" w:date="2023-02-22T02:00:00Z">
            <w:rPr/>
          </w:rPrChange>
        </w:rPr>
        <w:t>Create –</w:t>
      </w:r>
      <w:r>
        <w:t xml:space="preserve"> Review and Accept the parameters to create the Cashpoint </w:t>
      </w:r>
    </w:p>
    <w:p w14:paraId="342C2801" w14:textId="41909F26" w:rsidR="00C641C4" w:rsidRDefault="00C641C4">
      <w:pPr>
        <w:pStyle w:val="Note"/>
        <w:pPrChange w:id="2136" w:author="Moses, Robbie" w:date="2023-02-22T02:00:00Z">
          <w:pPr>
            <w:pStyle w:val="BodyText"/>
          </w:pPr>
        </w:pPrChange>
      </w:pPr>
      <w:r w:rsidRPr="003B5D4F">
        <w:rPr>
          <w:b/>
          <w:bCs/>
          <w:rPrChange w:id="2137" w:author="Moses, Robbie" w:date="2023-02-22T02:00:00Z">
            <w:rPr/>
          </w:rPrChange>
        </w:rPr>
        <w:t>Note:</w:t>
      </w:r>
      <w:r>
        <w:t xml:space="preserve"> Starting 10.0 version, Only branches can be created and ATMs can </w:t>
      </w:r>
      <w:ins w:id="2138" w:author="Robbie Moses" w:date="2023-03-03T06:00:00Z">
        <w:r w:rsidR="00352D0D">
          <w:t xml:space="preserve">be </w:t>
        </w:r>
      </w:ins>
      <w:r>
        <w:t xml:space="preserve">created only in EPSS </w:t>
      </w:r>
      <w:r w:rsidR="000A3BAB">
        <w:t>portal and OptiCash should sync the terminals created.</w:t>
      </w:r>
    </w:p>
    <w:p w14:paraId="7F0C1B83" w14:textId="4690B046"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_Ref231748114 \h </w:instrText>
      </w:r>
      <w:r w:rsidR="00027408">
        <w:rPr>
          <w:caps/>
          <w:color w:val="622423"/>
          <w:sz w:val="24"/>
          <w:szCs w:val="24"/>
        </w:rPr>
      </w:r>
      <w:r w:rsidR="00027408">
        <w:rPr>
          <w:caps/>
          <w:color w:val="622423"/>
          <w:sz w:val="24"/>
          <w:szCs w:val="24"/>
        </w:rPr>
        <w:fldChar w:fldCharType="separate"/>
      </w:r>
      <w:r w:rsidR="00D57607">
        <w:t>Network Tab</w:t>
      </w:r>
      <w:r w:rsidR="00027408">
        <w:rPr>
          <w:caps/>
          <w:color w:val="622423"/>
          <w:sz w:val="24"/>
          <w:szCs w:val="24"/>
        </w:rPr>
        <w:fldChar w:fldCharType="end"/>
      </w:r>
    </w:p>
    <w:p w14:paraId="37C73955" w14:textId="77777777" w:rsidR="007C6896" w:rsidRDefault="007C6896" w:rsidP="00DF78B1">
      <w:pPr>
        <w:pStyle w:val="BodyText"/>
      </w:pPr>
    </w:p>
    <w:p w14:paraId="0E8879F0" w14:textId="77777777" w:rsidR="00916881" w:rsidRDefault="00916881" w:rsidP="00BD39A6">
      <w:pPr>
        <w:pStyle w:val="Heading2"/>
      </w:pPr>
      <w:bookmarkStart w:id="2139" w:name="_NetworkDefaults_Page"/>
      <w:bookmarkStart w:id="2140" w:name="_Ref221780008"/>
      <w:bookmarkStart w:id="2141" w:name="_Ref236110813"/>
      <w:bookmarkStart w:id="2142" w:name="_Toc128718664"/>
      <w:bookmarkEnd w:id="2139"/>
      <w:r>
        <w:t>Network</w:t>
      </w:r>
      <w:r>
        <w:rPr>
          <w:rFonts w:ascii="Wingdings" w:hAnsi="Wingdings"/>
        </w:rPr>
        <w:t></w:t>
      </w:r>
      <w:r>
        <w:t>Defaults Page</w:t>
      </w:r>
      <w:bookmarkEnd w:id="2140"/>
      <w:bookmarkEnd w:id="2141"/>
      <w:bookmarkEnd w:id="2142"/>
    </w:p>
    <w:p w14:paraId="24BA9DB8" w14:textId="77777777" w:rsidR="00916881" w:rsidRDefault="00916881" w:rsidP="007C6896">
      <w:pPr>
        <w:pStyle w:val="BodyText"/>
        <w:rPr>
          <w:color w:val="365F91"/>
        </w:rPr>
      </w:pPr>
      <w:r w:rsidRPr="00F75A57">
        <w:t>The Defaults page allows the user to set default values and Mass Assign them to Cashpoints. The default values are used in the creation of new Cashpoints or are loaded to a Cashpoint when a user clicks the ‘</w:t>
      </w:r>
      <w:r w:rsidRPr="00352D0D">
        <w:rPr>
          <w:b/>
          <w:bCs/>
          <w:rPrChange w:id="2143" w:author="Robbie Moses" w:date="2023-03-03T06:00:00Z">
            <w:rPr/>
          </w:rPrChange>
        </w:rPr>
        <w:t>Default’</w:t>
      </w:r>
      <w:r w:rsidRPr="00F75A57">
        <w:t xml:space="preserve"> button at the Cashpoint level. Saving default values does not automatically propagate the defaults to the Cashpoints; to do this, the parameters must be Mass Assigned</w:t>
      </w:r>
      <w:r w:rsidR="00F75A57" w:rsidRPr="00F75A57">
        <w:t>.</w:t>
      </w:r>
    </w:p>
    <w:p w14:paraId="264151CB" w14:textId="32EA2438" w:rsidR="00916881" w:rsidRDefault="00916881" w:rsidP="007C6896">
      <w:pPr>
        <w:pStyle w:val="BodyText"/>
      </w:pPr>
      <w:r>
        <w:t>From the Defaults Page, the user can set defaults and Mass assign the follow</w:t>
      </w:r>
      <w:r w:rsidR="00A67AF8">
        <w:t>ing</w:t>
      </w:r>
      <w:r>
        <w:t xml:space="preserve"> elements:</w:t>
      </w:r>
    </w:p>
    <w:p w14:paraId="32EBAA32" w14:textId="190484BE" w:rsidR="00916881" w:rsidRDefault="00916881" w:rsidP="007C6896">
      <w:pPr>
        <w:pStyle w:val="BodyText"/>
      </w:pPr>
      <w:r w:rsidRPr="003B5D4F">
        <w:rPr>
          <w:b/>
          <w:bCs/>
          <w:rPrChange w:id="2144" w:author="Moses, Robbie" w:date="2023-02-22T02:00:00Z">
            <w:rPr/>
          </w:rPrChange>
        </w:rPr>
        <w:t>Cashpoint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_Ref221892991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Parameters</w:t>
      </w:r>
      <w:r w:rsidR="00027408" w:rsidRPr="00B350D4">
        <w:rPr>
          <w:color w:val="4F81BD" w:themeColor="accent1"/>
        </w:rPr>
        <w:fldChar w:fldCharType="end"/>
      </w:r>
      <w:r>
        <w:t xml:space="preserve"> </w:t>
      </w:r>
    </w:p>
    <w:p w14:paraId="15ED04A7" w14:textId="5D651B54" w:rsidR="00916881" w:rsidRDefault="00916881" w:rsidP="007C6896">
      <w:pPr>
        <w:pStyle w:val="BodyText"/>
      </w:pPr>
      <w:r>
        <w:t xml:space="preserve">Costs: For a detailed description of the parameters, see: </w:t>
      </w:r>
      <w:r w:rsidR="00027408" w:rsidRPr="00B350D4">
        <w:rPr>
          <w:color w:val="4F81BD" w:themeColor="accent1"/>
        </w:rPr>
        <w:fldChar w:fldCharType="begin"/>
      </w:r>
      <w:r w:rsidRPr="00B350D4">
        <w:rPr>
          <w:color w:val="4F81BD" w:themeColor="accent1"/>
        </w:rPr>
        <w:instrText xml:space="preserve"> REF _Ref236110969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p w14:paraId="40D82EE5" w14:textId="0AD64919" w:rsidR="00916881" w:rsidRDefault="00916881" w:rsidP="007C6896">
      <w:pPr>
        <w:pStyle w:val="BodyText"/>
      </w:pPr>
      <w:r w:rsidRPr="003B5D4F">
        <w:rPr>
          <w:b/>
          <w:bCs/>
          <w:rPrChange w:id="2145" w:author="Moses, Robbie" w:date="2023-02-22T02:00:00Z">
            <w:rPr/>
          </w:rPrChange>
        </w:rPr>
        <w:t>Denominations: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_Ref221892989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Currencies and Denominations</w:t>
      </w:r>
      <w:r w:rsidR="00027408" w:rsidRPr="00B350D4">
        <w:rPr>
          <w:color w:val="4F81BD" w:themeColor="accent1"/>
        </w:rPr>
        <w:fldChar w:fldCharType="end"/>
      </w:r>
    </w:p>
    <w:p w14:paraId="408BD1D2" w14:textId="59BF06EB" w:rsidR="00916881" w:rsidRDefault="00916881" w:rsidP="007C6896">
      <w:pPr>
        <w:pStyle w:val="BodyText"/>
      </w:pPr>
      <w:r w:rsidRPr="003B5D4F">
        <w:rPr>
          <w:b/>
          <w:bCs/>
          <w:rPrChange w:id="2146" w:author="Moses, Robbie" w:date="2023-02-22T02:00:00Z">
            <w:rPr/>
          </w:rPrChange>
        </w:rPr>
        <w:t>Advanced Parameters: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_Ref236111547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Advanced</w:t>
      </w:r>
      <w:r w:rsidR="00D57607" w:rsidRPr="00B350D4">
        <w:rPr>
          <w:rFonts w:ascii="Wingdings" w:hAnsi="Wingdings"/>
          <w:color w:val="4F81BD" w:themeColor="accent1"/>
        </w:rPr>
        <w:t></w:t>
      </w:r>
      <w:r w:rsidR="00D57607" w:rsidRPr="00B350D4">
        <w:rPr>
          <w:color w:val="4F81BD" w:themeColor="accent1"/>
        </w:rPr>
        <w:t>Parameters</w:t>
      </w:r>
      <w:r w:rsidR="00027408" w:rsidRPr="00B350D4">
        <w:rPr>
          <w:color w:val="4F81BD" w:themeColor="accent1"/>
        </w:rPr>
        <w:fldChar w:fldCharType="end"/>
      </w:r>
    </w:p>
    <w:p w14:paraId="4EFD3BD5" w14:textId="1079401D" w:rsidR="00916881" w:rsidRPr="00B350D4" w:rsidRDefault="00916881" w:rsidP="007C6896">
      <w:pPr>
        <w:pStyle w:val="BodyText"/>
        <w:rPr>
          <w:color w:val="4F81BD" w:themeColor="accent1"/>
        </w:rPr>
      </w:pPr>
      <w:r w:rsidRPr="003B5D4F">
        <w:rPr>
          <w:b/>
          <w:bCs/>
          <w:rPrChange w:id="2147" w:author="Moses, Robbie" w:date="2023-02-22T02:00:00Z">
            <w:rPr/>
          </w:rPrChange>
        </w:rPr>
        <w:lastRenderedPageBreak/>
        <w:t>Service Shifts: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_Ref236110964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p w14:paraId="63ED2C59" w14:textId="2BC8DCD2" w:rsidR="00916881" w:rsidRDefault="00916881" w:rsidP="007C6896">
      <w:pPr>
        <w:pStyle w:val="BodyText"/>
      </w:pPr>
      <w:r w:rsidRPr="003B5D4F">
        <w:rPr>
          <w:b/>
          <w:bCs/>
          <w:rPrChange w:id="2148" w:author="Moses, Robbie" w:date="2023-02-22T02:01:00Z">
            <w:rPr/>
          </w:rPrChange>
        </w:rPr>
        <w:t>Forecast Adjustments:</w:t>
      </w:r>
      <w:r>
        <w:t xml:space="preserve"> For a detailed description of the parameters, see: </w:t>
      </w:r>
      <w:r w:rsidR="00027408" w:rsidRPr="00B350D4">
        <w:rPr>
          <w:color w:val="4F81BD" w:themeColor="accent1"/>
        </w:rPr>
        <w:fldChar w:fldCharType="begin"/>
      </w:r>
      <w:r w:rsidRPr="00B350D4">
        <w:rPr>
          <w:color w:val="4F81BD" w:themeColor="accent1"/>
        </w:rPr>
        <w:instrText xml:space="preserve"> REF _Ref221790203 \h </w:instrText>
      </w:r>
      <w:r w:rsidR="007C6896"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w:t>
      </w:r>
      <w:r w:rsidR="00D57607" w:rsidRPr="00B350D4">
        <w:rPr>
          <w:rFonts w:ascii="Wingdings" w:hAnsi="Wingdings"/>
          <w:color w:val="4F81BD" w:themeColor="accent1"/>
        </w:rPr>
        <w:t></w:t>
      </w:r>
      <w:r w:rsidR="00D57607" w:rsidRPr="00B350D4">
        <w:rPr>
          <w:color w:val="4F81BD" w:themeColor="accent1"/>
        </w:rPr>
        <w:t>Forecast</w:t>
      </w:r>
      <w:r w:rsidR="00D57607" w:rsidRPr="00B350D4">
        <w:rPr>
          <w:rFonts w:ascii="Wingdings" w:hAnsi="Wingdings"/>
          <w:color w:val="4F81BD" w:themeColor="accent1"/>
        </w:rPr>
        <w:t></w:t>
      </w:r>
      <w:r w:rsidR="00D57607" w:rsidRPr="00B350D4">
        <w:rPr>
          <w:color w:val="4F81BD" w:themeColor="accent1"/>
        </w:rPr>
        <w:t>View Forecast</w:t>
      </w:r>
      <w:r w:rsidR="00027408" w:rsidRPr="00B350D4">
        <w:rPr>
          <w:color w:val="4F81BD" w:themeColor="accent1"/>
        </w:rPr>
        <w:fldChar w:fldCharType="end"/>
      </w:r>
      <w:bookmarkStart w:id="2149" w:name="_Ref221893695"/>
    </w:p>
    <w:p w14:paraId="20E1F376" w14:textId="52914361" w:rsidR="00CF37E8" w:rsidRDefault="00916881" w:rsidP="00F63174">
      <w:pPr>
        <w:pStyle w:val="TopofSection"/>
        <w:tabs>
          <w:tab w:val="left" w:pos="0"/>
        </w:tabs>
        <w:spacing w:before="0" w:after="120" w:line="240" w:lineRule="auto"/>
        <w:ind w:left="187" w:hanging="187"/>
        <w:outlineLvl w:val="0"/>
        <w:rPr>
          <w:noProof/>
        </w:rPr>
      </w:pPr>
      <w:r>
        <w:t xml:space="preserve">Return To: </w:t>
      </w:r>
      <w:r w:rsidR="006A57C4">
        <w:fldChar w:fldCharType="begin"/>
      </w:r>
      <w:r w:rsidR="006A57C4">
        <w:instrText xml:space="preserve"> REF _Ref231748114 \h </w:instrText>
      </w:r>
      <w:r w:rsidR="006A57C4">
        <w:fldChar w:fldCharType="separate"/>
      </w:r>
      <w:r w:rsidR="00D57607">
        <w:t>Network Tab</w:t>
      </w:r>
      <w:r w:rsidR="006A57C4">
        <w:fldChar w:fldCharType="end"/>
      </w:r>
      <w:bookmarkStart w:id="2150" w:name="_Ref223410017"/>
    </w:p>
    <w:p w14:paraId="66E5E1FC" w14:textId="77777777" w:rsidR="00CF37E8" w:rsidRDefault="00CF37E8" w:rsidP="00DF78B1">
      <w:pPr>
        <w:pStyle w:val="BodyText"/>
        <w:rPr>
          <w:noProof/>
        </w:rPr>
      </w:pPr>
    </w:p>
    <w:p w14:paraId="3D867653" w14:textId="1745AC0B" w:rsidR="00626292" w:rsidRDefault="00934398" w:rsidP="00170CC1">
      <w:pPr>
        <w:pStyle w:val="Heading2"/>
      </w:pPr>
      <w:bookmarkStart w:id="2151" w:name="_Toc128718665"/>
      <w:r>
        <w:t>Network</w:t>
      </w:r>
      <w:r w:rsidR="00626292" w:rsidRPr="5BB73BD3">
        <w:rPr>
          <w:rFonts w:ascii="Wingdings" w:hAnsi="Wingdings"/>
        </w:rPr>
        <w:t></w:t>
      </w:r>
      <w:r>
        <w:t>Defaults</w:t>
      </w:r>
      <w:r w:rsidR="00E30118" w:rsidRPr="5BB73BD3">
        <w:rPr>
          <w:rFonts w:ascii="Wingdings" w:hAnsi="Wingdings"/>
        </w:rPr>
        <w:t></w:t>
      </w:r>
      <w:r>
        <w:t>Administer Default Settings</w:t>
      </w:r>
      <w:bookmarkEnd w:id="2151"/>
    </w:p>
    <w:p w14:paraId="6A761B67" w14:textId="1D2849F6" w:rsidR="006A57C4" w:rsidRPr="006A57C4" w:rsidRDefault="006A57C4" w:rsidP="00F63174">
      <w:pPr>
        <w:pStyle w:val="Caption"/>
        <w:spacing w:before="0" w:after="120"/>
        <w:ind w:left="187" w:hanging="187"/>
        <w:outlineLvl w:val="0"/>
      </w:pPr>
      <w:bookmarkStart w:id="2152" w:name="_Toc128632414"/>
      <w:r>
        <w:t xml:space="preserve">Figure </w:t>
      </w:r>
      <w:ins w:id="2153" w:author="Robbie Moses" w:date="2023-03-02T06:45:00Z">
        <w:r w:rsidR="00624EA3">
          <w:fldChar w:fldCharType="begin"/>
        </w:r>
        <w:r w:rsidR="00624EA3">
          <w:instrText xml:space="preserve"> SEQ Figure \* ARABIC </w:instrText>
        </w:r>
      </w:ins>
      <w:r w:rsidR="00624EA3">
        <w:fldChar w:fldCharType="separate"/>
      </w:r>
      <w:ins w:id="2154" w:author="Robbie Moses" w:date="2023-03-02T06:45:00Z">
        <w:r w:rsidR="00624EA3">
          <w:rPr>
            <w:noProof/>
          </w:rPr>
          <w:t>95</w:t>
        </w:r>
        <w:r w:rsidR="00624EA3">
          <w:fldChar w:fldCharType="end"/>
        </w:r>
      </w:ins>
      <w:ins w:id="2155" w:author="Moses, Robbie" w:date="2023-02-22T02:39:00Z">
        <w:del w:id="2156" w:author="Robbie Moses" w:date="2023-03-02T06:45:00Z">
          <w:r w:rsidR="003B5D4F" w:rsidDel="00624EA3">
            <w:fldChar w:fldCharType="begin"/>
          </w:r>
          <w:r w:rsidR="003B5D4F" w:rsidDel="00624EA3">
            <w:delInstrText xml:space="preserve"> SEQ Figure \* ARABIC </w:delInstrText>
          </w:r>
        </w:del>
      </w:ins>
      <w:del w:id="2157" w:author="Robbie Moses" w:date="2023-03-02T06:45:00Z">
        <w:r w:rsidR="003B5D4F" w:rsidDel="00624EA3">
          <w:fldChar w:fldCharType="separate"/>
        </w:r>
      </w:del>
      <w:ins w:id="2158" w:author="Moses, Robbie" w:date="2023-02-22T02:39:00Z">
        <w:del w:id="2159" w:author="Robbie Moses" w:date="2023-03-02T06:45:00Z">
          <w:r w:rsidR="003B5D4F" w:rsidDel="00624EA3">
            <w:rPr>
              <w:noProof/>
            </w:rPr>
            <w:delText>94</w:delText>
          </w:r>
          <w:r w:rsidR="003B5D4F" w:rsidDel="00624EA3">
            <w:fldChar w:fldCharType="end"/>
          </w:r>
        </w:del>
      </w:ins>
      <w:del w:id="2160" w:author="Moses, Robbie" w:date="2023-02-22T02:39:00Z">
        <w:r w:rsidR="00027408" w:rsidDel="003B5D4F">
          <w:fldChar w:fldCharType="begin"/>
        </w:r>
        <w:r w:rsidDel="003B5D4F">
          <w:delInstrText xml:space="preserve"> SEQ Figure \* ARABIC </w:delInstrText>
        </w:r>
        <w:r w:rsidR="00027408" w:rsidDel="003B5D4F">
          <w:fldChar w:fldCharType="separate"/>
        </w:r>
        <w:r w:rsidR="00D57607" w:rsidDel="003B5D4F">
          <w:rPr>
            <w:noProof/>
          </w:rPr>
          <w:delText>94</w:delText>
        </w:r>
        <w:r w:rsidR="00027408" w:rsidDel="003B5D4F">
          <w:fldChar w:fldCharType="end"/>
        </w:r>
      </w:del>
      <w:r w:rsidRPr="005B38F8">
        <w:t xml:space="preserve">: </w:t>
      </w:r>
      <w:r w:rsidR="00C75DCF">
        <w:t>Administer Default Settings</w:t>
      </w:r>
      <w:bookmarkEnd w:id="2152"/>
    </w:p>
    <w:p w14:paraId="500622AC" w14:textId="66304389" w:rsidR="00452129" w:rsidRDefault="00CF37E8" w:rsidP="00DF78B1">
      <w:pPr>
        <w:pStyle w:val="BodyText"/>
        <w:rPr>
          <w:lang w:bidi="en-US"/>
        </w:rPr>
      </w:pPr>
      <w:r>
        <w:rPr>
          <w:noProof/>
        </w:rPr>
        <w:drawing>
          <wp:inline distT="0" distB="0" distL="0" distR="0" wp14:anchorId="649BBEE7" wp14:editId="2F2F4BDF">
            <wp:extent cx="4572000" cy="9906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990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6CFBAD" w14:textId="5A30C4EC"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DFFD17E" w14:textId="77777777" w:rsidR="002971AF" w:rsidRPr="002971AF" w:rsidRDefault="002971AF" w:rsidP="00DF78B1">
      <w:pPr>
        <w:pStyle w:val="BodyText"/>
        <w:rPr>
          <w:lang w:bidi="en-US"/>
        </w:rPr>
      </w:pPr>
    </w:p>
    <w:p w14:paraId="0A14D114" w14:textId="77777777" w:rsidR="001151BD" w:rsidRDefault="00934398" w:rsidP="00094D90">
      <w:pPr>
        <w:pStyle w:val="Heading3"/>
      </w:pPr>
      <w:bookmarkStart w:id="2161" w:name="_Toc128718666"/>
      <w:r>
        <w:lastRenderedPageBreak/>
        <w:t>Network</w:t>
      </w:r>
      <w:r>
        <w:rPr>
          <w:rFonts w:ascii="Wingdings" w:hAnsi="Wingdings"/>
        </w:rPr>
        <w:t></w:t>
      </w:r>
      <w:r>
        <w:t>Defaults</w:t>
      </w:r>
      <w:r w:rsidR="001151BD">
        <w:rPr>
          <w:rFonts w:ascii="Wingdings" w:hAnsi="Wingdings"/>
        </w:rPr>
        <w:t></w:t>
      </w:r>
      <w:r>
        <w:t>Parameters</w:t>
      </w:r>
      <w:bookmarkEnd w:id="2161"/>
    </w:p>
    <w:p w14:paraId="5BA59AF2" w14:textId="564F2529" w:rsidR="00CA0F4B" w:rsidRPr="00CA0F4B" w:rsidRDefault="00CA0F4B" w:rsidP="00F63174">
      <w:pPr>
        <w:pStyle w:val="Caption"/>
        <w:spacing w:before="0" w:after="120"/>
        <w:ind w:left="187" w:hanging="187"/>
        <w:outlineLvl w:val="0"/>
      </w:pPr>
      <w:bookmarkStart w:id="2162" w:name="_Toc128632415"/>
      <w:r>
        <w:t xml:space="preserve">Figure </w:t>
      </w:r>
      <w:ins w:id="2163" w:author="Robbie Moses" w:date="2023-03-02T06:45:00Z">
        <w:r w:rsidR="00624EA3">
          <w:fldChar w:fldCharType="begin"/>
        </w:r>
        <w:r w:rsidR="00624EA3">
          <w:instrText xml:space="preserve"> SEQ Figure \* ARABIC </w:instrText>
        </w:r>
      </w:ins>
      <w:r w:rsidR="00624EA3">
        <w:fldChar w:fldCharType="separate"/>
      </w:r>
      <w:ins w:id="2164" w:author="Robbie Moses" w:date="2023-03-02T06:45:00Z">
        <w:r w:rsidR="00624EA3">
          <w:rPr>
            <w:noProof/>
          </w:rPr>
          <w:t>96</w:t>
        </w:r>
        <w:r w:rsidR="00624EA3">
          <w:fldChar w:fldCharType="end"/>
        </w:r>
      </w:ins>
      <w:ins w:id="2165" w:author="Moses, Robbie" w:date="2023-02-22T02:39:00Z">
        <w:del w:id="2166" w:author="Robbie Moses" w:date="2023-03-02T06:45:00Z">
          <w:r w:rsidR="003B5D4F" w:rsidDel="00624EA3">
            <w:fldChar w:fldCharType="begin"/>
          </w:r>
          <w:r w:rsidR="003B5D4F" w:rsidDel="00624EA3">
            <w:delInstrText xml:space="preserve"> SEQ Figure \* ARABIC </w:delInstrText>
          </w:r>
        </w:del>
      </w:ins>
      <w:del w:id="2167" w:author="Robbie Moses" w:date="2023-03-02T06:45:00Z">
        <w:r w:rsidR="003B5D4F" w:rsidDel="00624EA3">
          <w:fldChar w:fldCharType="separate"/>
        </w:r>
      </w:del>
      <w:ins w:id="2168" w:author="Moses, Robbie" w:date="2023-02-22T02:39:00Z">
        <w:del w:id="2169" w:author="Robbie Moses" w:date="2023-03-02T06:45:00Z">
          <w:r w:rsidR="003B5D4F" w:rsidDel="00624EA3">
            <w:rPr>
              <w:noProof/>
            </w:rPr>
            <w:delText>95</w:delText>
          </w:r>
          <w:r w:rsidR="003B5D4F" w:rsidDel="00624EA3">
            <w:fldChar w:fldCharType="end"/>
          </w:r>
        </w:del>
      </w:ins>
      <w:del w:id="2170" w:author="Moses, Robbie" w:date="2023-02-22T02:39:00Z">
        <w:r w:rsidDel="003B5D4F">
          <w:fldChar w:fldCharType="begin"/>
        </w:r>
        <w:r w:rsidDel="003B5D4F">
          <w:delInstrText xml:space="preserve"> SEQ Figure \* ARABIC </w:delInstrText>
        </w:r>
        <w:r w:rsidDel="003B5D4F">
          <w:fldChar w:fldCharType="separate"/>
        </w:r>
        <w:r w:rsidR="00D57607" w:rsidDel="003B5D4F">
          <w:rPr>
            <w:noProof/>
          </w:rPr>
          <w:delText>95</w:delText>
        </w:r>
        <w:r w:rsidDel="003B5D4F">
          <w:fldChar w:fldCharType="end"/>
        </w:r>
      </w:del>
      <w:r w:rsidR="00453DF2">
        <w:t xml:space="preserve">: </w:t>
      </w:r>
      <w:r>
        <w:t>P</w:t>
      </w:r>
      <w:r w:rsidR="00C75DCF">
        <w:t>arameters</w:t>
      </w:r>
      <w:bookmarkEnd w:id="2162"/>
    </w:p>
    <w:p w14:paraId="7B3615F8" w14:textId="3113639F" w:rsidR="00FF5F1A" w:rsidRDefault="7C1EEBBF" w:rsidP="00DF78B1">
      <w:pPr>
        <w:pStyle w:val="BodyText"/>
      </w:pPr>
      <w:r>
        <w:rPr>
          <w:noProof/>
        </w:rPr>
        <w:drawing>
          <wp:inline distT="0" distB="0" distL="0" distR="0" wp14:anchorId="6493A9F1" wp14:editId="0ABD1638">
            <wp:extent cx="4891585" cy="3699262"/>
            <wp:effectExtent l="76200" t="76200" r="137795" b="130175"/>
            <wp:docPr id="1299675593" name="Picture 129967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892913" cy="3700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5C60D" w14:textId="130A293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07DC6978" w14:textId="77777777" w:rsidR="00C80AE7" w:rsidRDefault="00C80AE7" w:rsidP="00C80AE7">
      <w:pPr>
        <w:pStyle w:val="BodyText"/>
      </w:pPr>
    </w:p>
    <w:p w14:paraId="43BBBD69" w14:textId="77777777" w:rsidR="002C7F6D" w:rsidRDefault="003B5F4F" w:rsidP="00475EF0">
      <w:pPr>
        <w:pStyle w:val="Heading3"/>
      </w:pPr>
      <w:bookmarkStart w:id="2171" w:name="_Toc128718667"/>
      <w:r>
        <w:t>Network</w:t>
      </w:r>
      <w:r>
        <w:rPr>
          <w:rFonts w:ascii="Wingdings" w:hAnsi="Wingdings"/>
        </w:rPr>
        <w:t></w:t>
      </w:r>
      <w:r>
        <w:t>Defaults</w:t>
      </w:r>
      <w:r w:rsidR="002C7F6D">
        <w:rPr>
          <w:rFonts w:ascii="Wingdings" w:hAnsi="Wingdings"/>
        </w:rPr>
        <w:t></w:t>
      </w:r>
      <w:r>
        <w:t>Costs</w:t>
      </w:r>
      <w:bookmarkEnd w:id="2171"/>
    </w:p>
    <w:p w14:paraId="145E3313" w14:textId="2E3DC6A1" w:rsidR="00CA0F4B" w:rsidRPr="00CA0F4B" w:rsidRDefault="00CA0F4B" w:rsidP="00F63174">
      <w:pPr>
        <w:pStyle w:val="Caption"/>
        <w:spacing w:before="0" w:after="120"/>
        <w:ind w:left="187" w:hanging="187"/>
        <w:outlineLvl w:val="0"/>
      </w:pPr>
      <w:bookmarkStart w:id="2172" w:name="_Toc128632416"/>
      <w:r>
        <w:t xml:space="preserve">Figure </w:t>
      </w:r>
      <w:ins w:id="2173" w:author="Robbie Moses" w:date="2023-03-02T06:45:00Z">
        <w:r w:rsidR="00624EA3">
          <w:fldChar w:fldCharType="begin"/>
        </w:r>
        <w:r w:rsidR="00624EA3">
          <w:instrText xml:space="preserve"> SEQ Figure \* ARABIC </w:instrText>
        </w:r>
      </w:ins>
      <w:r w:rsidR="00624EA3">
        <w:fldChar w:fldCharType="separate"/>
      </w:r>
      <w:ins w:id="2174" w:author="Robbie Moses" w:date="2023-03-02T06:45:00Z">
        <w:r w:rsidR="00624EA3">
          <w:rPr>
            <w:noProof/>
          </w:rPr>
          <w:t>97</w:t>
        </w:r>
        <w:r w:rsidR="00624EA3">
          <w:fldChar w:fldCharType="end"/>
        </w:r>
      </w:ins>
      <w:ins w:id="2175" w:author="Moses, Robbie" w:date="2023-02-22T02:39:00Z">
        <w:del w:id="2176" w:author="Robbie Moses" w:date="2023-03-02T06:45:00Z">
          <w:r w:rsidR="003B5D4F" w:rsidDel="00624EA3">
            <w:fldChar w:fldCharType="begin"/>
          </w:r>
          <w:r w:rsidR="003B5D4F" w:rsidDel="00624EA3">
            <w:delInstrText xml:space="preserve"> SEQ Figure \* ARABIC </w:delInstrText>
          </w:r>
        </w:del>
      </w:ins>
      <w:del w:id="2177" w:author="Robbie Moses" w:date="2023-03-02T06:45:00Z">
        <w:r w:rsidR="003B5D4F" w:rsidDel="00624EA3">
          <w:fldChar w:fldCharType="separate"/>
        </w:r>
      </w:del>
      <w:ins w:id="2178" w:author="Moses, Robbie" w:date="2023-02-22T02:39:00Z">
        <w:del w:id="2179" w:author="Robbie Moses" w:date="2023-03-02T06:45:00Z">
          <w:r w:rsidR="003B5D4F" w:rsidDel="00624EA3">
            <w:rPr>
              <w:noProof/>
            </w:rPr>
            <w:delText>96</w:delText>
          </w:r>
          <w:r w:rsidR="003B5D4F" w:rsidDel="00624EA3">
            <w:fldChar w:fldCharType="end"/>
          </w:r>
        </w:del>
      </w:ins>
      <w:del w:id="2180" w:author="Moses, Robbie" w:date="2023-02-22T02:39:00Z">
        <w:r w:rsidDel="003B5D4F">
          <w:fldChar w:fldCharType="begin"/>
        </w:r>
        <w:r w:rsidDel="003B5D4F">
          <w:delInstrText xml:space="preserve"> SEQ Figure \* ARABIC </w:delInstrText>
        </w:r>
        <w:r w:rsidDel="003B5D4F">
          <w:fldChar w:fldCharType="separate"/>
        </w:r>
        <w:r w:rsidR="00D57607" w:rsidDel="003B5D4F">
          <w:rPr>
            <w:noProof/>
          </w:rPr>
          <w:delText>96</w:delText>
        </w:r>
        <w:r w:rsidDel="003B5D4F">
          <w:fldChar w:fldCharType="end"/>
        </w:r>
      </w:del>
      <w:r w:rsidR="00453DF2">
        <w:t xml:space="preserve">: </w:t>
      </w:r>
      <w:r>
        <w:t>C</w:t>
      </w:r>
      <w:r w:rsidR="00C75DCF">
        <w:t>osts</w:t>
      </w:r>
      <w:bookmarkEnd w:id="2172"/>
    </w:p>
    <w:p w14:paraId="4CEA078B" w14:textId="10366C6A" w:rsidR="002971AF" w:rsidRDefault="1AE2C5D0" w:rsidP="00DF78B1">
      <w:pPr>
        <w:pStyle w:val="BodyText"/>
      </w:pPr>
      <w:r>
        <w:rPr>
          <w:noProof/>
        </w:rPr>
        <w:drawing>
          <wp:inline distT="0" distB="0" distL="0" distR="0" wp14:anchorId="685C649D" wp14:editId="5AC7DB0F">
            <wp:extent cx="4572000" cy="1581150"/>
            <wp:effectExtent l="76200" t="76200" r="133350" b="133350"/>
            <wp:docPr id="1869243441" name="Picture 186924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DA0FC7" w14:textId="4E80A8B3" w:rsidR="002971AF" w:rsidRDefault="002971AF" w:rsidP="00C80AE7">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C80AE7">
        <w:instrText xml:space="preserve"> \* MERGEFORMAT </w:instrText>
      </w:r>
      <w:r w:rsidR="00027408">
        <w:fldChar w:fldCharType="separate"/>
      </w:r>
      <w:r w:rsidR="00D57607">
        <w:t>Network Tab</w:t>
      </w:r>
      <w:r w:rsidR="00027408">
        <w:fldChar w:fldCharType="end"/>
      </w:r>
    </w:p>
    <w:p w14:paraId="38D4B205" w14:textId="77777777" w:rsidR="00C80AE7" w:rsidRDefault="00C80AE7" w:rsidP="00C80AE7">
      <w:pPr>
        <w:pStyle w:val="BodyText"/>
      </w:pPr>
    </w:p>
    <w:p w14:paraId="7505FBBD" w14:textId="17C2DB65" w:rsidR="00222C80" w:rsidRPr="00222C80" w:rsidRDefault="003B5F4F" w:rsidP="00475EF0">
      <w:pPr>
        <w:pStyle w:val="Heading3"/>
      </w:pPr>
      <w:bookmarkStart w:id="2181" w:name="_Toc128718668"/>
      <w:r>
        <w:lastRenderedPageBreak/>
        <w:t>Network</w:t>
      </w:r>
      <w:r>
        <w:rPr>
          <w:rFonts w:ascii="Wingdings" w:hAnsi="Wingdings"/>
        </w:rPr>
        <w:t></w:t>
      </w:r>
      <w:r>
        <w:t>Defaults</w:t>
      </w:r>
      <w:r w:rsidR="00055892">
        <w:rPr>
          <w:rFonts w:ascii="Wingdings" w:hAnsi="Wingdings"/>
        </w:rPr>
        <w:t></w:t>
      </w:r>
      <w:r>
        <w:t>Denominations</w:t>
      </w:r>
      <w:bookmarkEnd w:id="2181"/>
    </w:p>
    <w:p w14:paraId="7E71866C" w14:textId="10C0E937" w:rsidR="00222C80" w:rsidDel="007961B3" w:rsidRDefault="00222C80" w:rsidP="00DF78B1">
      <w:pPr>
        <w:pStyle w:val="BodyText"/>
        <w:rPr>
          <w:del w:id="2182" w:author="Robbie Moses" w:date="2023-03-03T06:00:00Z"/>
        </w:rPr>
      </w:pPr>
    </w:p>
    <w:p w14:paraId="0A878670" w14:textId="048CE904" w:rsidR="00CA0F4B" w:rsidRDefault="00CA0F4B" w:rsidP="00F63174">
      <w:pPr>
        <w:pStyle w:val="Caption"/>
        <w:spacing w:before="0" w:after="120"/>
        <w:ind w:left="187" w:hanging="187"/>
        <w:outlineLvl w:val="0"/>
      </w:pPr>
      <w:bookmarkStart w:id="2183" w:name="_Toc128632417"/>
      <w:r>
        <w:t xml:space="preserve">Figure </w:t>
      </w:r>
      <w:ins w:id="2184" w:author="Robbie Moses" w:date="2023-03-02T06:45:00Z">
        <w:r w:rsidR="00624EA3">
          <w:fldChar w:fldCharType="begin"/>
        </w:r>
        <w:r w:rsidR="00624EA3">
          <w:instrText xml:space="preserve"> SEQ Figure \* ARABIC </w:instrText>
        </w:r>
      </w:ins>
      <w:r w:rsidR="00624EA3">
        <w:fldChar w:fldCharType="separate"/>
      </w:r>
      <w:ins w:id="2185" w:author="Robbie Moses" w:date="2023-03-02T06:45:00Z">
        <w:r w:rsidR="00624EA3">
          <w:rPr>
            <w:noProof/>
          </w:rPr>
          <w:t>98</w:t>
        </w:r>
        <w:r w:rsidR="00624EA3">
          <w:fldChar w:fldCharType="end"/>
        </w:r>
      </w:ins>
      <w:ins w:id="2186" w:author="Moses, Robbie" w:date="2023-02-22T02:39:00Z">
        <w:del w:id="2187" w:author="Robbie Moses" w:date="2023-03-02T06:45:00Z">
          <w:r w:rsidR="003B5D4F" w:rsidDel="00624EA3">
            <w:fldChar w:fldCharType="begin"/>
          </w:r>
          <w:r w:rsidR="003B5D4F" w:rsidDel="00624EA3">
            <w:delInstrText xml:space="preserve"> SEQ Figure \* ARABIC </w:delInstrText>
          </w:r>
        </w:del>
      </w:ins>
      <w:del w:id="2188" w:author="Robbie Moses" w:date="2023-03-02T06:45:00Z">
        <w:r w:rsidR="003B5D4F" w:rsidDel="00624EA3">
          <w:fldChar w:fldCharType="separate"/>
        </w:r>
      </w:del>
      <w:ins w:id="2189" w:author="Moses, Robbie" w:date="2023-02-22T02:39:00Z">
        <w:del w:id="2190" w:author="Robbie Moses" w:date="2023-03-02T06:45:00Z">
          <w:r w:rsidR="003B5D4F" w:rsidDel="00624EA3">
            <w:rPr>
              <w:noProof/>
            </w:rPr>
            <w:delText>97</w:delText>
          </w:r>
          <w:r w:rsidR="003B5D4F" w:rsidDel="00624EA3">
            <w:fldChar w:fldCharType="end"/>
          </w:r>
        </w:del>
      </w:ins>
      <w:del w:id="2191" w:author="Moses, Robbie" w:date="2023-02-22T02:39:00Z">
        <w:r w:rsidDel="003B5D4F">
          <w:fldChar w:fldCharType="begin"/>
        </w:r>
        <w:r w:rsidDel="003B5D4F">
          <w:delInstrText xml:space="preserve"> SEQ Figure \* ARABIC </w:delInstrText>
        </w:r>
        <w:r w:rsidDel="003B5D4F">
          <w:fldChar w:fldCharType="separate"/>
        </w:r>
        <w:r w:rsidR="00D57607" w:rsidDel="003B5D4F">
          <w:rPr>
            <w:noProof/>
          </w:rPr>
          <w:delText>97</w:delText>
        </w:r>
        <w:r w:rsidDel="003B5D4F">
          <w:fldChar w:fldCharType="end"/>
        </w:r>
      </w:del>
      <w:r w:rsidR="00453DF2">
        <w:t xml:space="preserve">: </w:t>
      </w:r>
      <w:r>
        <w:t>D</w:t>
      </w:r>
      <w:r w:rsidR="00C75DCF">
        <w:t>enominations</w:t>
      </w:r>
      <w:bookmarkEnd w:id="2183"/>
    </w:p>
    <w:p w14:paraId="3DA98A36" w14:textId="643EE770" w:rsidR="002971AF" w:rsidRDefault="00222C80" w:rsidP="00DF78B1">
      <w:pPr>
        <w:pStyle w:val="BodyText"/>
      </w:pPr>
      <w:r>
        <w:rPr>
          <w:noProof/>
        </w:rPr>
        <w:drawing>
          <wp:inline distT="0" distB="0" distL="0" distR="0" wp14:anchorId="5C41A235" wp14:editId="65F24FE8">
            <wp:extent cx="5077352" cy="3067568"/>
            <wp:effectExtent l="76200" t="76200" r="123825" b="133350"/>
            <wp:docPr id="1262686313" name="Picture 126268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077352" cy="3067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3EF61" w14:textId="7243C1AE" w:rsidR="00843EB2" w:rsidRDefault="00843EB2" w:rsidP="00F63174">
      <w:pPr>
        <w:pStyle w:val="TopofSection"/>
        <w:spacing w:before="0" w:after="120" w:line="240" w:lineRule="auto"/>
        <w:ind w:left="187" w:hanging="187"/>
        <w:outlineLvl w:val="0"/>
        <w:rPr>
          <w:ins w:id="2192" w:author="Robbie Moses" w:date="2023-03-03T06:01:00Z"/>
        </w:rPr>
      </w:pPr>
      <w:r>
        <w:t xml:space="preserve">Return To: </w:t>
      </w:r>
      <w:r>
        <w:fldChar w:fldCharType="begin"/>
      </w:r>
      <w:r>
        <w:instrText xml:space="preserve"> REF _Ref231748114 \h </w:instrText>
      </w:r>
      <w:r>
        <w:fldChar w:fldCharType="separate"/>
      </w:r>
      <w:r w:rsidR="00D57607">
        <w:t>Network Tab</w:t>
      </w:r>
      <w:r>
        <w:fldChar w:fldCharType="end"/>
      </w:r>
    </w:p>
    <w:p w14:paraId="2C6A2447" w14:textId="77777777" w:rsidR="007961B3" w:rsidRDefault="007961B3" w:rsidP="00F63174">
      <w:pPr>
        <w:pStyle w:val="TopofSection"/>
        <w:spacing w:before="0" w:after="120" w:line="240" w:lineRule="auto"/>
        <w:ind w:left="187" w:hanging="187"/>
        <w:outlineLvl w:val="0"/>
      </w:pPr>
    </w:p>
    <w:p w14:paraId="1F2E99F6" w14:textId="7BF7FDA0" w:rsidR="00055892" w:rsidRDefault="003B5F4F" w:rsidP="00475EF0">
      <w:pPr>
        <w:pStyle w:val="Heading3"/>
      </w:pPr>
      <w:r>
        <w:lastRenderedPageBreak/>
        <w:t xml:space="preserve"> </w:t>
      </w:r>
      <w:bookmarkStart w:id="2193" w:name="_Toc128718669"/>
      <w:r>
        <w:t>Network</w:t>
      </w:r>
      <w:r w:rsidRPr="5BB73BD3">
        <w:rPr>
          <w:rFonts w:ascii="Wingdings" w:hAnsi="Wingdings"/>
        </w:rPr>
        <w:t></w:t>
      </w:r>
      <w:r>
        <w:t>Defaults</w:t>
      </w:r>
      <w:r w:rsidR="00055892" w:rsidRPr="5BB73BD3">
        <w:rPr>
          <w:rFonts w:ascii="Wingdings" w:hAnsi="Wingdings"/>
        </w:rPr>
        <w:t></w:t>
      </w:r>
      <w:r>
        <w:t>Advanced Parameters</w:t>
      </w:r>
      <w:bookmarkEnd w:id="2193"/>
    </w:p>
    <w:p w14:paraId="59D536B3" w14:textId="522623B0" w:rsidR="00BB6952" w:rsidRPr="00BB6952" w:rsidRDefault="00BB6952" w:rsidP="00F63174">
      <w:pPr>
        <w:pStyle w:val="Caption"/>
        <w:spacing w:before="0" w:after="120"/>
        <w:ind w:left="187" w:hanging="187"/>
        <w:outlineLvl w:val="0"/>
      </w:pPr>
      <w:bookmarkStart w:id="2194" w:name="_Toc128632418"/>
      <w:r>
        <w:t xml:space="preserve">Figure </w:t>
      </w:r>
      <w:ins w:id="2195" w:author="Robbie Moses" w:date="2023-03-02T06:45:00Z">
        <w:r w:rsidR="00624EA3">
          <w:fldChar w:fldCharType="begin"/>
        </w:r>
        <w:r w:rsidR="00624EA3">
          <w:instrText xml:space="preserve"> SEQ Figure \* ARABIC </w:instrText>
        </w:r>
      </w:ins>
      <w:r w:rsidR="00624EA3">
        <w:fldChar w:fldCharType="separate"/>
      </w:r>
      <w:ins w:id="2196" w:author="Robbie Moses" w:date="2023-03-02T06:45:00Z">
        <w:r w:rsidR="00624EA3">
          <w:rPr>
            <w:noProof/>
          </w:rPr>
          <w:t>99</w:t>
        </w:r>
        <w:r w:rsidR="00624EA3">
          <w:fldChar w:fldCharType="end"/>
        </w:r>
      </w:ins>
      <w:ins w:id="2197" w:author="Moses, Robbie" w:date="2023-02-22T02:39:00Z">
        <w:del w:id="2198" w:author="Robbie Moses" w:date="2023-03-02T06:45:00Z">
          <w:r w:rsidR="003B5D4F" w:rsidDel="00624EA3">
            <w:fldChar w:fldCharType="begin"/>
          </w:r>
          <w:r w:rsidR="003B5D4F" w:rsidDel="00624EA3">
            <w:delInstrText xml:space="preserve"> SEQ Figure \* ARABIC </w:delInstrText>
          </w:r>
        </w:del>
      </w:ins>
      <w:del w:id="2199" w:author="Robbie Moses" w:date="2023-03-02T06:45:00Z">
        <w:r w:rsidR="003B5D4F" w:rsidDel="00624EA3">
          <w:fldChar w:fldCharType="separate"/>
        </w:r>
      </w:del>
      <w:ins w:id="2200" w:author="Moses, Robbie" w:date="2023-02-22T02:39:00Z">
        <w:del w:id="2201" w:author="Robbie Moses" w:date="2023-03-02T06:45:00Z">
          <w:r w:rsidR="003B5D4F" w:rsidDel="00624EA3">
            <w:rPr>
              <w:noProof/>
            </w:rPr>
            <w:delText>98</w:delText>
          </w:r>
          <w:r w:rsidR="003B5D4F" w:rsidDel="00624EA3">
            <w:fldChar w:fldCharType="end"/>
          </w:r>
        </w:del>
      </w:ins>
      <w:del w:id="2202" w:author="Moses, Robbie" w:date="2023-02-22T02:39:00Z">
        <w:r w:rsidR="00027408" w:rsidDel="003B5D4F">
          <w:fldChar w:fldCharType="begin"/>
        </w:r>
        <w:r w:rsidDel="003B5D4F">
          <w:delInstrText xml:space="preserve"> SEQ Figure \* ARABIC </w:delInstrText>
        </w:r>
        <w:r w:rsidR="00027408" w:rsidDel="003B5D4F">
          <w:fldChar w:fldCharType="separate"/>
        </w:r>
        <w:r w:rsidR="00D57607" w:rsidDel="003B5D4F">
          <w:rPr>
            <w:noProof/>
          </w:rPr>
          <w:delText>98</w:delText>
        </w:r>
        <w:r w:rsidR="00027408" w:rsidDel="003B5D4F">
          <w:fldChar w:fldCharType="end"/>
        </w:r>
      </w:del>
      <w:r w:rsidR="00453DF2">
        <w:t xml:space="preserve">: </w:t>
      </w:r>
      <w:r>
        <w:t>A</w:t>
      </w:r>
      <w:r w:rsidR="00C75DCF">
        <w:t>dvanced Parameters</w:t>
      </w:r>
      <w:bookmarkEnd w:id="2194"/>
    </w:p>
    <w:p w14:paraId="220C0BE2" w14:textId="4330AE40" w:rsidR="0085576F" w:rsidRDefault="0085576F" w:rsidP="00C80AE7">
      <w:pPr>
        <w:pStyle w:val="BodyText"/>
        <w:jc w:val="center"/>
      </w:pPr>
      <w:r>
        <w:rPr>
          <w:noProof/>
        </w:rPr>
        <w:drawing>
          <wp:inline distT="0" distB="0" distL="0" distR="0" wp14:anchorId="3D999C3A" wp14:editId="6DE241F7">
            <wp:extent cx="3859695" cy="2807659"/>
            <wp:effectExtent l="76200" t="76200" r="140970" b="126365"/>
            <wp:docPr id="397295037" name="Picture 3972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62329" cy="2809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0640A" w14:textId="6BDE2E39" w:rsidR="00F73298" w:rsidRDefault="002971AF" w:rsidP="00F63174">
      <w:pPr>
        <w:pStyle w:val="TopofSection"/>
        <w:spacing w:before="0" w:after="120" w:line="240" w:lineRule="auto"/>
        <w:ind w:left="187" w:hanging="187"/>
        <w:outlineLvl w:val="0"/>
        <w:rPr>
          <w:ins w:id="2203" w:author="Robbie Moses" w:date="2023-03-03T06:01:00Z"/>
        </w:rPr>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5A020FD" w14:textId="77777777" w:rsidR="007961B3" w:rsidRDefault="007961B3" w:rsidP="00F63174">
      <w:pPr>
        <w:pStyle w:val="TopofSection"/>
        <w:spacing w:before="0" w:after="120" w:line="240" w:lineRule="auto"/>
        <w:ind w:left="187" w:hanging="187"/>
        <w:outlineLvl w:val="0"/>
      </w:pPr>
    </w:p>
    <w:p w14:paraId="1B2ACCDF" w14:textId="77777777" w:rsidR="006D6E09" w:rsidRDefault="003B5F4F" w:rsidP="00F50A3E">
      <w:pPr>
        <w:pStyle w:val="Heading3"/>
        <w:rPr>
          <w:noProof/>
        </w:rPr>
      </w:pPr>
      <w:bookmarkStart w:id="2204" w:name="_Toc128718670"/>
      <w:r>
        <w:lastRenderedPageBreak/>
        <w:t>Network</w:t>
      </w:r>
      <w:r>
        <w:rPr>
          <w:rFonts w:ascii="Wingdings" w:hAnsi="Wingdings"/>
        </w:rPr>
        <w:t></w:t>
      </w:r>
      <w:r>
        <w:t>Defaults</w:t>
      </w:r>
      <w:r w:rsidR="00752459">
        <w:rPr>
          <w:rFonts w:ascii="Wingdings" w:hAnsi="Wingdings"/>
        </w:rPr>
        <w:t></w:t>
      </w:r>
      <w:r>
        <w:t>Service Exceptions</w:t>
      </w:r>
      <w:bookmarkEnd w:id="2204"/>
      <w:r w:rsidR="00752459">
        <w:rPr>
          <w:noProof/>
        </w:rPr>
        <w:t xml:space="preserve"> </w:t>
      </w:r>
    </w:p>
    <w:p w14:paraId="54023671" w14:textId="61980463" w:rsidR="00843E89" w:rsidRPr="00843E89" w:rsidRDefault="00F73298" w:rsidP="001A65CF">
      <w:pPr>
        <w:pStyle w:val="Caption"/>
        <w:spacing w:before="0" w:after="120"/>
        <w:ind w:left="187" w:hanging="187"/>
        <w:outlineLvl w:val="0"/>
      </w:pPr>
      <w:bookmarkStart w:id="2205" w:name="_Toc128632419"/>
      <w:r>
        <w:t>F</w:t>
      </w:r>
      <w:r w:rsidR="00C75DCF">
        <w:t>igure</w:t>
      </w:r>
      <w:r w:rsidR="00843E89">
        <w:t xml:space="preserve"> </w:t>
      </w:r>
      <w:ins w:id="2206" w:author="Robbie Moses" w:date="2023-03-02T06:45:00Z">
        <w:r w:rsidR="00624EA3">
          <w:fldChar w:fldCharType="begin"/>
        </w:r>
        <w:r w:rsidR="00624EA3">
          <w:instrText xml:space="preserve"> SEQ Figure \* ARABIC </w:instrText>
        </w:r>
      </w:ins>
      <w:r w:rsidR="00624EA3">
        <w:fldChar w:fldCharType="separate"/>
      </w:r>
      <w:ins w:id="2207" w:author="Robbie Moses" w:date="2023-03-02T06:45:00Z">
        <w:r w:rsidR="00624EA3">
          <w:rPr>
            <w:noProof/>
          </w:rPr>
          <w:t>100</w:t>
        </w:r>
        <w:r w:rsidR="00624EA3">
          <w:fldChar w:fldCharType="end"/>
        </w:r>
      </w:ins>
      <w:ins w:id="2208" w:author="Moses, Robbie" w:date="2023-02-22T02:39:00Z">
        <w:del w:id="2209" w:author="Robbie Moses" w:date="2023-03-02T06:45:00Z">
          <w:r w:rsidR="003B5D4F" w:rsidDel="00624EA3">
            <w:fldChar w:fldCharType="begin"/>
          </w:r>
          <w:r w:rsidR="003B5D4F" w:rsidDel="00624EA3">
            <w:delInstrText xml:space="preserve"> SEQ Figure \* ARABIC </w:delInstrText>
          </w:r>
        </w:del>
      </w:ins>
      <w:del w:id="2210" w:author="Robbie Moses" w:date="2023-03-02T06:45:00Z">
        <w:r w:rsidR="003B5D4F" w:rsidDel="00624EA3">
          <w:fldChar w:fldCharType="separate"/>
        </w:r>
      </w:del>
      <w:ins w:id="2211" w:author="Moses, Robbie" w:date="2023-02-22T02:39:00Z">
        <w:del w:id="2212" w:author="Robbie Moses" w:date="2023-03-02T06:45:00Z">
          <w:r w:rsidR="003B5D4F" w:rsidDel="00624EA3">
            <w:rPr>
              <w:noProof/>
            </w:rPr>
            <w:delText>99</w:delText>
          </w:r>
          <w:r w:rsidR="003B5D4F" w:rsidDel="00624EA3">
            <w:fldChar w:fldCharType="end"/>
          </w:r>
        </w:del>
      </w:ins>
      <w:del w:id="2213" w:author="Moses, Robbie" w:date="2023-02-22T02:39:00Z">
        <w:r w:rsidDel="003B5D4F">
          <w:fldChar w:fldCharType="begin"/>
        </w:r>
        <w:r w:rsidDel="003B5D4F">
          <w:delInstrText xml:space="preserve"> SEQ Figure \* ARABIC </w:delInstrText>
        </w:r>
        <w:r w:rsidDel="003B5D4F">
          <w:fldChar w:fldCharType="separate"/>
        </w:r>
        <w:r w:rsidR="00D57607" w:rsidDel="003B5D4F">
          <w:rPr>
            <w:noProof/>
          </w:rPr>
          <w:delText>99</w:delText>
        </w:r>
        <w:r w:rsidDel="003B5D4F">
          <w:fldChar w:fldCharType="end"/>
        </w:r>
      </w:del>
      <w:r w:rsidR="00843E89">
        <w:t xml:space="preserve">: </w:t>
      </w:r>
      <w:r w:rsidR="00C75DCF">
        <w:t>Service Exceptions</w:t>
      </w:r>
      <w:bookmarkEnd w:id="2205"/>
    </w:p>
    <w:p w14:paraId="73EF6610" w14:textId="25E29A56" w:rsidR="00752459" w:rsidRPr="006A57C4" w:rsidRDefault="35CC03D0" w:rsidP="00C80AE7">
      <w:pPr>
        <w:pStyle w:val="BodyText"/>
        <w:jc w:val="center"/>
      </w:pPr>
      <w:r>
        <w:rPr>
          <w:noProof/>
        </w:rPr>
        <w:drawing>
          <wp:inline distT="0" distB="0" distL="0" distR="0" wp14:anchorId="59550E59" wp14:editId="470D4B42">
            <wp:extent cx="4905233" cy="3331472"/>
            <wp:effectExtent l="76200" t="76200" r="124460" b="135890"/>
            <wp:docPr id="367357914" name="Picture 36735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906559" cy="333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2B6BEC" w14:textId="7B43D317"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6D81D2C" w14:textId="77777777" w:rsidR="00FF5F1A" w:rsidRDefault="00FF5F1A" w:rsidP="00DF78B1">
      <w:pPr>
        <w:pStyle w:val="BodyText"/>
        <w:rPr>
          <w:lang w:bidi="en-US"/>
        </w:rPr>
      </w:pPr>
    </w:p>
    <w:p w14:paraId="7BE3CBB1" w14:textId="77777777" w:rsidR="00752459" w:rsidRDefault="003F4189" w:rsidP="00F50A3E">
      <w:pPr>
        <w:pStyle w:val="Heading3"/>
      </w:pPr>
      <w:bookmarkStart w:id="2214" w:name="_Toc128718671"/>
      <w:r>
        <w:lastRenderedPageBreak/>
        <w:t>Network</w:t>
      </w:r>
      <w:r>
        <w:rPr>
          <w:rFonts w:ascii="Wingdings" w:hAnsi="Wingdings"/>
        </w:rPr>
        <w:t></w:t>
      </w:r>
      <w:r>
        <w:t>Defaults</w:t>
      </w:r>
      <w:r w:rsidR="00752459">
        <w:rPr>
          <w:rFonts w:ascii="Wingdings" w:hAnsi="Wingdings"/>
        </w:rPr>
        <w:t></w:t>
      </w:r>
      <w:r>
        <w:t>Forecast Adjustments</w:t>
      </w:r>
      <w:bookmarkEnd w:id="2214"/>
    </w:p>
    <w:p w14:paraId="3B6D1664" w14:textId="567DD6D3" w:rsidR="00731CF0" w:rsidRPr="00FF5F1A" w:rsidRDefault="00E570E4" w:rsidP="00F63174">
      <w:pPr>
        <w:pStyle w:val="Caption"/>
        <w:spacing w:before="0" w:after="120"/>
        <w:ind w:left="187" w:hanging="187"/>
        <w:outlineLvl w:val="0"/>
      </w:pPr>
      <w:bookmarkStart w:id="2215" w:name="_Toc128632420"/>
      <w:r>
        <w:t xml:space="preserve">Figure </w:t>
      </w:r>
      <w:ins w:id="2216" w:author="Robbie Moses" w:date="2023-03-02T06:45:00Z">
        <w:r w:rsidR="00624EA3">
          <w:fldChar w:fldCharType="begin"/>
        </w:r>
        <w:r w:rsidR="00624EA3">
          <w:instrText xml:space="preserve"> SEQ Figure \* ARABIC </w:instrText>
        </w:r>
      </w:ins>
      <w:r w:rsidR="00624EA3">
        <w:fldChar w:fldCharType="separate"/>
      </w:r>
      <w:ins w:id="2217" w:author="Robbie Moses" w:date="2023-03-02T06:45:00Z">
        <w:r w:rsidR="00624EA3">
          <w:rPr>
            <w:noProof/>
          </w:rPr>
          <w:t>101</w:t>
        </w:r>
        <w:r w:rsidR="00624EA3">
          <w:fldChar w:fldCharType="end"/>
        </w:r>
      </w:ins>
      <w:ins w:id="2218" w:author="Moses, Robbie" w:date="2023-02-22T02:39:00Z">
        <w:del w:id="2219" w:author="Robbie Moses" w:date="2023-03-02T06:45:00Z">
          <w:r w:rsidR="003B5D4F" w:rsidDel="00624EA3">
            <w:fldChar w:fldCharType="begin"/>
          </w:r>
          <w:r w:rsidR="003B5D4F" w:rsidDel="00624EA3">
            <w:delInstrText xml:space="preserve"> SEQ Figure \* ARABIC </w:delInstrText>
          </w:r>
        </w:del>
      </w:ins>
      <w:del w:id="2220" w:author="Robbie Moses" w:date="2023-03-02T06:45:00Z">
        <w:r w:rsidR="003B5D4F" w:rsidDel="00624EA3">
          <w:fldChar w:fldCharType="separate"/>
        </w:r>
      </w:del>
      <w:ins w:id="2221" w:author="Moses, Robbie" w:date="2023-02-22T02:39:00Z">
        <w:del w:id="2222" w:author="Robbie Moses" w:date="2023-03-02T06:45:00Z">
          <w:r w:rsidR="003B5D4F" w:rsidDel="00624EA3">
            <w:rPr>
              <w:noProof/>
            </w:rPr>
            <w:delText>100</w:delText>
          </w:r>
          <w:r w:rsidR="003B5D4F" w:rsidDel="00624EA3">
            <w:fldChar w:fldCharType="end"/>
          </w:r>
        </w:del>
      </w:ins>
      <w:del w:id="2223" w:author="Moses, Robbie" w:date="2023-02-22T02:39:00Z">
        <w:r w:rsidDel="003B5D4F">
          <w:fldChar w:fldCharType="begin"/>
        </w:r>
        <w:r w:rsidDel="003B5D4F">
          <w:delInstrText xml:space="preserve"> SEQ Figure \* ARABIC </w:delInstrText>
        </w:r>
        <w:r w:rsidDel="003B5D4F">
          <w:fldChar w:fldCharType="separate"/>
        </w:r>
        <w:r w:rsidR="00D57607" w:rsidDel="003B5D4F">
          <w:rPr>
            <w:noProof/>
          </w:rPr>
          <w:delText>100</w:delText>
        </w:r>
        <w:r w:rsidDel="003B5D4F">
          <w:fldChar w:fldCharType="end"/>
        </w:r>
      </w:del>
      <w:r w:rsidR="00453DF2">
        <w:t xml:space="preserve">: </w:t>
      </w:r>
      <w:r w:rsidR="00C75DCF">
        <w:t>Forecast Adjustments</w:t>
      </w:r>
      <w:bookmarkEnd w:id="2215"/>
    </w:p>
    <w:p w14:paraId="31FA5A8E" w14:textId="4F6C602E" w:rsidR="6387D1E2" w:rsidRDefault="6387D1E2" w:rsidP="00C80AE7">
      <w:pPr>
        <w:pStyle w:val="BodyText"/>
        <w:jc w:val="center"/>
      </w:pPr>
      <w:r>
        <w:rPr>
          <w:noProof/>
        </w:rPr>
        <w:drawing>
          <wp:inline distT="0" distB="0" distL="0" distR="0" wp14:anchorId="411312CF" wp14:editId="36122EC8">
            <wp:extent cx="4424238" cy="3041662"/>
            <wp:effectExtent l="76200" t="76200" r="128905" b="139700"/>
            <wp:docPr id="1689213294" name="Picture 182872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721578"/>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425414" cy="30424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00CA20" w14:textId="5E39A66B" w:rsidR="002971AF" w:rsidRDefault="002971AF"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05718A0" w14:textId="77777777" w:rsidR="00731CF0" w:rsidRDefault="00731CF0" w:rsidP="00DF78B1">
      <w:pPr>
        <w:pStyle w:val="BodyText"/>
      </w:pPr>
    </w:p>
    <w:p w14:paraId="1858744A" w14:textId="77777777" w:rsidR="00916881" w:rsidRDefault="00916881" w:rsidP="00052AD7">
      <w:pPr>
        <w:pStyle w:val="Heading3"/>
      </w:pPr>
      <w:bookmarkStart w:id="2224" w:name="_Toc128718672"/>
      <w:r>
        <w:t>Mass Assigning</w:t>
      </w:r>
      <w:bookmarkEnd w:id="2149"/>
      <w:bookmarkEnd w:id="2150"/>
      <w:bookmarkEnd w:id="2224"/>
    </w:p>
    <w:p w14:paraId="1471FD46" w14:textId="0323475A" w:rsidR="00916881" w:rsidRDefault="00A67AF8" w:rsidP="00B52E5C">
      <w:pPr>
        <w:pStyle w:val="BodyText"/>
      </w:pPr>
      <w:r>
        <w:t>T</w:t>
      </w:r>
      <w:r w:rsidR="00916881">
        <w:t xml:space="preserve">o allow users to quickly update Cashpoint parameters, OptiCash provides a mechanism to do so throughout OptiCash. </w:t>
      </w:r>
    </w:p>
    <w:p w14:paraId="740E175B" w14:textId="77777777" w:rsidR="00916881" w:rsidRDefault="00916881" w:rsidP="00B52E5C">
      <w:pPr>
        <w:pStyle w:val="BodyText"/>
      </w:pPr>
      <w:r>
        <w:t xml:space="preserve">Mass assigning works the same for all parameters: </w:t>
      </w:r>
    </w:p>
    <w:p w14:paraId="5BA2EF59" w14:textId="77777777" w:rsidR="00916881" w:rsidRDefault="00916881" w:rsidP="00B52E5C">
      <w:pPr>
        <w:pStyle w:val="BodyText"/>
      </w:pPr>
      <w:r>
        <w:t>Select the parameter(s) to set</w:t>
      </w:r>
    </w:p>
    <w:p w14:paraId="14C51BC0" w14:textId="77777777" w:rsidR="00916881" w:rsidRDefault="00916881" w:rsidP="00B52E5C">
      <w:pPr>
        <w:pStyle w:val="BodyText"/>
      </w:pPr>
      <w:r>
        <w:t>Set the value(s) for the parameter(s)</w:t>
      </w:r>
    </w:p>
    <w:p w14:paraId="68C6563C" w14:textId="77777777" w:rsidR="00916881" w:rsidRDefault="00916881" w:rsidP="00B52E5C">
      <w:pPr>
        <w:pStyle w:val="BodyText"/>
      </w:pPr>
      <w:r>
        <w:t xml:space="preserve">Selects the Cashpoint(s) </w:t>
      </w:r>
    </w:p>
    <w:p w14:paraId="1BE73290" w14:textId="77777777" w:rsidR="00916881" w:rsidRDefault="00916881" w:rsidP="00B52E5C">
      <w:pPr>
        <w:pStyle w:val="BodyText"/>
      </w:pPr>
      <w:r>
        <w:t>Click the Assign button to finalize the transaction.</w:t>
      </w:r>
    </w:p>
    <w:p w14:paraId="0F8B6DF8" w14:textId="776FF2A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72BB7E1" w14:textId="133A217C" w:rsidR="00075621" w:rsidRDefault="00075621" w:rsidP="00DF78B1">
      <w:pPr>
        <w:pStyle w:val="BodyText"/>
      </w:pPr>
    </w:p>
    <w:p w14:paraId="2392D77A" w14:textId="30454355" w:rsidR="00075621" w:rsidRDefault="00075621" w:rsidP="00B844E6">
      <w:pPr>
        <w:pStyle w:val="Heading3"/>
      </w:pPr>
      <w:bookmarkStart w:id="2225" w:name="_Toc128718673"/>
      <w:r>
        <w:t>Network</w:t>
      </w:r>
      <w:r w:rsidR="00F55E5D">
        <w:rPr>
          <w:rFonts w:ascii="Wingdings" w:hAnsi="Wingdings"/>
        </w:rPr>
        <w:t></w:t>
      </w:r>
      <w:r>
        <w:t>Defaults</w:t>
      </w:r>
      <w:r>
        <w:rPr>
          <w:rFonts w:ascii="Wingdings" w:hAnsi="Wingdings"/>
        </w:rPr>
        <w:t></w:t>
      </w:r>
      <w:r>
        <w:t>Assign Foreign Currency Settings Page</w:t>
      </w:r>
      <w:bookmarkEnd w:id="2225"/>
    </w:p>
    <w:p w14:paraId="53613511" w14:textId="7B750223" w:rsidR="00075621" w:rsidRDefault="00075621" w:rsidP="00B52E5C">
      <w:pPr>
        <w:pStyle w:val="BodyText"/>
      </w:pPr>
      <w:r>
        <w:t xml:space="preserve">Normally, Foreign Currencies are ordered using the same lead times that are used for Optimized Currencies. In some circumstances, it may be necessary to have delivery, return, or unplanned days for Foreign Currencies that are different </w:t>
      </w:r>
      <w:r w:rsidR="00A67AF8">
        <w:t xml:space="preserve">from </w:t>
      </w:r>
      <w:r>
        <w:lastRenderedPageBreak/>
        <w:t>the settings for Optimized Currencies. The ‘</w:t>
      </w:r>
      <w:r w:rsidRPr="00422F7B">
        <w:rPr>
          <w:b/>
          <w:bCs/>
          <w:rPrChange w:id="2226" w:author="Robbie Moses" w:date="2023-03-03T06:01:00Z">
            <w:rPr/>
          </w:rPrChange>
        </w:rPr>
        <w:t>Assign Foreign Currency Settings</w:t>
      </w:r>
      <w:r>
        <w:t>’ page allows the analyst to set up special Foreign Currency days and lead times and assign them to Cashpoints.</w:t>
      </w:r>
    </w:p>
    <w:p w14:paraId="533DAD88" w14:textId="4EDDEDDE" w:rsidR="00075621" w:rsidRDefault="00075621" w:rsidP="00B52E5C">
      <w:pPr>
        <w:pStyle w:val="BodyText"/>
      </w:pPr>
      <w:del w:id="2227" w:author="Moses, Robbie" w:date="2023-02-22T02:01:00Z">
        <w:r w:rsidDel="003B5D4F">
          <w:delText xml:space="preserve"> </w:delText>
        </w:r>
      </w:del>
      <w:r>
        <w:t xml:space="preserve">This functionality allows the OptiCash analyst to set different delivery days and lead times for each Cashpoint and Currency as it may be the case that some Cashpoints have different lead times than others for Foreign Currencies. If Foreign Currency parameters are not assigned to a Cashpoint, the Cashpoint will be bound by the Lead times and delivery days that are defined for Optimized Currencies. </w:t>
      </w:r>
    </w:p>
    <w:p w14:paraId="00372AE1" w14:textId="77777777" w:rsidR="00075621" w:rsidRDefault="00075621" w:rsidP="00DF78B1">
      <w:pPr>
        <w:pStyle w:val="BodyText"/>
      </w:pPr>
    </w:p>
    <w:p w14:paraId="5F749F80" w14:textId="635CF5A6" w:rsidR="00075621" w:rsidRDefault="00075621" w:rsidP="00F63174">
      <w:pPr>
        <w:pStyle w:val="Caption"/>
        <w:spacing w:before="0" w:after="120"/>
        <w:ind w:left="187" w:hanging="187"/>
        <w:outlineLvl w:val="0"/>
        <w:rPr>
          <w:lang w:val="en-US"/>
        </w:rPr>
      </w:pPr>
      <w:bookmarkStart w:id="2228" w:name="_Toc128632421"/>
      <w:r>
        <w:rPr>
          <w:lang w:val="en-US"/>
        </w:rPr>
        <w:t xml:space="preserve">Figure </w:t>
      </w:r>
      <w:ins w:id="222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2230" w:author="Robbie Moses" w:date="2023-03-02T06:45:00Z">
        <w:r w:rsidR="00624EA3">
          <w:rPr>
            <w:noProof/>
            <w:lang w:val="en-US"/>
          </w:rPr>
          <w:t>102</w:t>
        </w:r>
        <w:r w:rsidR="00624EA3">
          <w:rPr>
            <w:lang w:val="en-US"/>
          </w:rPr>
          <w:fldChar w:fldCharType="end"/>
        </w:r>
      </w:ins>
      <w:ins w:id="2231" w:author="Moses, Robbie" w:date="2023-02-22T02:39:00Z">
        <w:del w:id="2232" w:author="Robbie Moses" w:date="2023-03-02T06:45:00Z">
          <w:r w:rsidR="003B5D4F" w:rsidDel="00624EA3">
            <w:rPr>
              <w:lang w:val="en-US"/>
            </w:rPr>
            <w:fldChar w:fldCharType="begin"/>
          </w:r>
          <w:r w:rsidR="003B5D4F" w:rsidDel="00624EA3">
            <w:rPr>
              <w:lang w:val="en-US"/>
            </w:rPr>
            <w:delInstrText xml:space="preserve"> SEQ Figure \* ARABIC </w:delInstrText>
          </w:r>
        </w:del>
      </w:ins>
      <w:del w:id="2233" w:author="Robbie Moses" w:date="2023-03-02T06:45:00Z">
        <w:r w:rsidR="003B5D4F" w:rsidDel="00624EA3">
          <w:rPr>
            <w:lang w:val="en-US"/>
          </w:rPr>
          <w:fldChar w:fldCharType="separate"/>
        </w:r>
      </w:del>
      <w:ins w:id="2234" w:author="Moses, Robbie" w:date="2023-02-22T02:39:00Z">
        <w:del w:id="2235" w:author="Robbie Moses" w:date="2023-03-02T06:45:00Z">
          <w:r w:rsidR="003B5D4F" w:rsidDel="00624EA3">
            <w:rPr>
              <w:noProof/>
              <w:lang w:val="en-US"/>
            </w:rPr>
            <w:delText>101</w:delText>
          </w:r>
          <w:r w:rsidR="003B5D4F" w:rsidDel="00624EA3">
            <w:rPr>
              <w:lang w:val="en-US"/>
            </w:rPr>
            <w:fldChar w:fldCharType="end"/>
          </w:r>
        </w:del>
      </w:ins>
      <w:del w:id="2236" w:author="Moses, Robbie" w:date="2023-02-22T02:39:00Z">
        <w:r w:rsidDel="003B5D4F">
          <w:rPr>
            <w:lang w:val="en-US"/>
          </w:rPr>
          <w:fldChar w:fldCharType="begin"/>
        </w:r>
        <w:r w:rsidDel="003B5D4F">
          <w:rPr>
            <w:lang w:val="en-US"/>
          </w:rPr>
          <w:delInstrText xml:space="preserve"> SEQ "Figure" \*Arabic </w:delInstrText>
        </w:r>
        <w:r w:rsidDel="003B5D4F">
          <w:rPr>
            <w:lang w:val="en-US"/>
          </w:rPr>
          <w:fldChar w:fldCharType="separate"/>
        </w:r>
        <w:r w:rsidR="00D57607" w:rsidDel="003B5D4F">
          <w:rPr>
            <w:noProof/>
            <w:lang w:val="en-US"/>
          </w:rPr>
          <w:delText>101</w:delText>
        </w:r>
        <w:r w:rsidDel="003B5D4F">
          <w:rPr>
            <w:lang w:val="en-US"/>
          </w:rPr>
          <w:fldChar w:fldCharType="end"/>
        </w:r>
      </w:del>
      <w:r>
        <w:rPr>
          <w:lang w:val="en-US"/>
        </w:rPr>
        <w:t>: Assign Foreign Currency Settings Page</w:t>
      </w:r>
      <w:bookmarkEnd w:id="2228"/>
    </w:p>
    <w:p w14:paraId="1817E053" w14:textId="2795ED52" w:rsidR="00075621" w:rsidRDefault="00486D3B" w:rsidP="00DF78B1">
      <w:pPr>
        <w:pStyle w:val="BodyText"/>
      </w:pPr>
      <w:r>
        <w:rPr>
          <w:noProof/>
        </w:rPr>
        <w:drawing>
          <wp:inline distT="0" distB="0" distL="0" distR="0" wp14:anchorId="1DD68496" wp14:editId="42C7D26D">
            <wp:extent cx="5477510" cy="3502025"/>
            <wp:effectExtent l="76200" t="76200" r="142240"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7510" cy="350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58473" w14:textId="77777777" w:rsidR="00075621" w:rsidRDefault="00075621" w:rsidP="00DF78B1">
      <w:pPr>
        <w:pStyle w:val="BodyText"/>
      </w:pPr>
    </w:p>
    <w:p w14:paraId="59B727BC" w14:textId="28B766B2" w:rsidR="00075621" w:rsidRDefault="00075621" w:rsidP="00F63174">
      <w:pPr>
        <w:pStyle w:val="Caption"/>
        <w:spacing w:before="0" w:after="120"/>
        <w:ind w:left="187" w:hanging="187"/>
        <w:outlineLvl w:val="0"/>
        <w:rPr>
          <w:lang w:val="en-US"/>
        </w:rPr>
      </w:pPr>
      <w:bookmarkStart w:id="2237" w:name="_Toc128631031"/>
      <w:r>
        <w:rPr>
          <w:lang w:val="en-US"/>
        </w:rPr>
        <w:t xml:space="preserve">Table </w:t>
      </w:r>
      <w:r>
        <w:fldChar w:fldCharType="begin"/>
      </w:r>
      <w:r w:rsidRPr="001E5400">
        <w:rPr>
          <w:lang w:val="en-US"/>
        </w:rPr>
        <w:instrText xml:space="preserve"> SEQ "Table" \*Arabic </w:instrText>
      </w:r>
      <w:r>
        <w:fldChar w:fldCharType="separate"/>
      </w:r>
      <w:r w:rsidR="00D57607">
        <w:rPr>
          <w:noProof/>
          <w:lang w:val="en-US"/>
        </w:rPr>
        <w:t>77</w:t>
      </w:r>
      <w:r>
        <w:rPr>
          <w:noProof/>
        </w:rPr>
        <w:fldChar w:fldCharType="end"/>
      </w:r>
      <w:r>
        <w:rPr>
          <w:lang w:val="en-US"/>
        </w:rPr>
        <w:t>: Assign Foreign Currency Settings Description</w:t>
      </w:r>
      <w:bookmarkEnd w:id="223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075621" w14:paraId="1953CD33" w14:textId="77777777" w:rsidTr="008B1FD0">
        <w:trPr>
          <w:cantSplit/>
          <w:tblHeader/>
        </w:trPr>
        <w:tc>
          <w:tcPr>
            <w:tcW w:w="2592" w:type="dxa"/>
            <w:tcBorders>
              <w:top w:val="single" w:sz="4" w:space="0" w:color="000000"/>
              <w:left w:val="single" w:sz="4" w:space="0" w:color="000000"/>
              <w:bottom w:val="double" w:sz="1" w:space="0" w:color="000000"/>
            </w:tcBorders>
            <w:shd w:val="clear" w:color="auto" w:fill="60C03A"/>
          </w:tcPr>
          <w:p w14:paraId="627C5014" w14:textId="77777777" w:rsidR="00075621" w:rsidRDefault="0007562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61907F9" w14:textId="77777777" w:rsidR="00075621" w:rsidRDefault="00075621" w:rsidP="00B52E5C">
            <w:pPr>
              <w:pStyle w:val="TableHeading"/>
            </w:pPr>
            <w:r>
              <w:t>Description</w:t>
            </w:r>
          </w:p>
        </w:tc>
      </w:tr>
      <w:tr w:rsidR="00075621" w14:paraId="542F16C4" w14:textId="77777777" w:rsidTr="008B1FD0">
        <w:trPr>
          <w:cantSplit/>
        </w:trPr>
        <w:tc>
          <w:tcPr>
            <w:tcW w:w="2592" w:type="dxa"/>
            <w:tcBorders>
              <w:left w:val="single" w:sz="4" w:space="0" w:color="000000"/>
              <w:bottom w:val="single" w:sz="4" w:space="0" w:color="000000"/>
            </w:tcBorders>
          </w:tcPr>
          <w:p w14:paraId="3EF3ED07" w14:textId="77777777" w:rsidR="00075621" w:rsidRPr="00B52E5C" w:rsidRDefault="00075621" w:rsidP="00B52E5C">
            <w:pPr>
              <w:pStyle w:val="TableBody"/>
              <w:rPr>
                <w:b/>
                <w:bCs/>
              </w:rPr>
            </w:pPr>
            <w:r w:rsidRPr="00B52E5C">
              <w:rPr>
                <w:b/>
                <w:bCs/>
              </w:rPr>
              <w:t>Select</w:t>
            </w:r>
          </w:p>
        </w:tc>
        <w:tc>
          <w:tcPr>
            <w:tcW w:w="5483" w:type="dxa"/>
            <w:tcBorders>
              <w:left w:val="single" w:sz="4" w:space="0" w:color="000000"/>
              <w:bottom w:val="single" w:sz="4" w:space="0" w:color="000000"/>
              <w:right w:val="single" w:sz="4" w:space="0" w:color="000000"/>
            </w:tcBorders>
          </w:tcPr>
          <w:p w14:paraId="2ED8F4AB" w14:textId="77777777" w:rsidR="00075621" w:rsidRDefault="00075621" w:rsidP="00B52E5C">
            <w:pPr>
              <w:pStyle w:val="TableBody"/>
            </w:pPr>
            <w:r>
              <w:t xml:space="preserve">Allows the analyst to select a currency to be defined and assigned to Cashpoints. </w:t>
            </w:r>
          </w:p>
        </w:tc>
      </w:tr>
      <w:tr w:rsidR="00075621" w14:paraId="47A4EDF0" w14:textId="77777777" w:rsidTr="008B1FD0">
        <w:trPr>
          <w:cantSplit/>
        </w:trPr>
        <w:tc>
          <w:tcPr>
            <w:tcW w:w="2592" w:type="dxa"/>
            <w:tcBorders>
              <w:left w:val="single" w:sz="4" w:space="0" w:color="000000"/>
              <w:bottom w:val="single" w:sz="4" w:space="0" w:color="000000"/>
            </w:tcBorders>
          </w:tcPr>
          <w:p w14:paraId="2D894475" w14:textId="77777777" w:rsidR="00075621" w:rsidRPr="00B52E5C" w:rsidRDefault="00075621" w:rsidP="00B52E5C">
            <w:pPr>
              <w:pStyle w:val="TableBody"/>
              <w:rPr>
                <w:b/>
                <w:bCs/>
              </w:rPr>
            </w:pPr>
            <w:r w:rsidRPr="00B52E5C">
              <w:rPr>
                <w:b/>
                <w:bCs/>
              </w:rPr>
              <w:t>Submit Button</w:t>
            </w:r>
          </w:p>
        </w:tc>
        <w:tc>
          <w:tcPr>
            <w:tcW w:w="5483" w:type="dxa"/>
            <w:tcBorders>
              <w:left w:val="single" w:sz="4" w:space="0" w:color="000000"/>
              <w:bottom w:val="single" w:sz="4" w:space="0" w:color="000000"/>
              <w:right w:val="single" w:sz="4" w:space="0" w:color="000000"/>
            </w:tcBorders>
          </w:tcPr>
          <w:p w14:paraId="0613FB86" w14:textId="77777777" w:rsidR="00075621" w:rsidRDefault="00075621" w:rsidP="00B52E5C">
            <w:pPr>
              <w:pStyle w:val="TableBody"/>
            </w:pPr>
            <w:r>
              <w:t>Submits the Currency selected in the ‘</w:t>
            </w:r>
            <w:r w:rsidRPr="00422F7B">
              <w:rPr>
                <w:b/>
                <w:bCs/>
                <w:rPrChange w:id="2238" w:author="Robbie Moses" w:date="2023-03-03T06:02:00Z">
                  <w:rPr/>
                </w:rPrChange>
              </w:rPr>
              <w:t>Select’</w:t>
            </w:r>
            <w:r>
              <w:t xml:space="preserve"> dropdown list box to define and assign to Cashpoints. </w:t>
            </w:r>
          </w:p>
        </w:tc>
      </w:tr>
      <w:tr w:rsidR="00075621" w14:paraId="1DCAC672" w14:textId="77777777" w:rsidTr="008B1FD0">
        <w:trPr>
          <w:cantSplit/>
        </w:trPr>
        <w:tc>
          <w:tcPr>
            <w:tcW w:w="2592" w:type="dxa"/>
            <w:tcBorders>
              <w:top w:val="single" w:sz="4" w:space="0" w:color="000000"/>
              <w:left w:val="single" w:sz="4" w:space="0" w:color="000000"/>
              <w:bottom w:val="single" w:sz="4" w:space="0" w:color="000000"/>
            </w:tcBorders>
          </w:tcPr>
          <w:p w14:paraId="1D48FB1D" w14:textId="77777777" w:rsidR="00075621" w:rsidRPr="00B52E5C" w:rsidRDefault="00075621" w:rsidP="00B52E5C">
            <w:pPr>
              <w:pStyle w:val="TableBody"/>
              <w:rPr>
                <w:b/>
                <w:bCs/>
              </w:rPr>
            </w:pPr>
            <w:r w:rsidRPr="00B52E5C">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13D642BB" w14:textId="52DFECA1" w:rsidR="00075621" w:rsidRDefault="00075621" w:rsidP="00B52E5C">
            <w:pPr>
              <w:pStyle w:val="TableBody"/>
            </w:pPr>
            <w:r>
              <w:t xml:space="preserve">The </w:t>
            </w:r>
            <w:r w:rsidR="00A67AF8">
              <w:t>3-</w:t>
            </w:r>
            <w:r>
              <w:t>digit Currency ID of the selected currency</w:t>
            </w:r>
          </w:p>
        </w:tc>
      </w:tr>
      <w:tr w:rsidR="00075621" w14:paraId="588F5827" w14:textId="77777777" w:rsidTr="008B1FD0">
        <w:trPr>
          <w:cantSplit/>
        </w:trPr>
        <w:tc>
          <w:tcPr>
            <w:tcW w:w="2592" w:type="dxa"/>
            <w:tcBorders>
              <w:top w:val="single" w:sz="4" w:space="0" w:color="000000"/>
              <w:left w:val="single" w:sz="4" w:space="0" w:color="000000"/>
              <w:bottom w:val="single" w:sz="4" w:space="0" w:color="000000"/>
            </w:tcBorders>
          </w:tcPr>
          <w:p w14:paraId="072BB3F9" w14:textId="77777777" w:rsidR="00075621" w:rsidRPr="00B52E5C" w:rsidRDefault="00075621" w:rsidP="00B52E5C">
            <w:pPr>
              <w:pStyle w:val="TableBody"/>
              <w:rPr>
                <w:b/>
                <w:bCs/>
              </w:rPr>
            </w:pPr>
            <w:r w:rsidRPr="00B52E5C">
              <w:rPr>
                <w:b/>
                <w:bCs/>
              </w:rPr>
              <w:lastRenderedPageBreak/>
              <w:t>Currency Name</w:t>
            </w:r>
          </w:p>
        </w:tc>
        <w:tc>
          <w:tcPr>
            <w:tcW w:w="5483" w:type="dxa"/>
            <w:tcBorders>
              <w:top w:val="single" w:sz="4" w:space="0" w:color="000000"/>
              <w:left w:val="single" w:sz="4" w:space="0" w:color="000000"/>
              <w:bottom w:val="single" w:sz="4" w:space="0" w:color="000000"/>
              <w:right w:val="single" w:sz="4" w:space="0" w:color="000000"/>
            </w:tcBorders>
          </w:tcPr>
          <w:p w14:paraId="32A3FF8B" w14:textId="77777777" w:rsidR="00075621" w:rsidRDefault="00075621" w:rsidP="00B52E5C">
            <w:pPr>
              <w:pStyle w:val="TableBody"/>
            </w:pPr>
            <w:r>
              <w:t>The name of the currency that corresponds to the Currency ID</w:t>
            </w:r>
          </w:p>
        </w:tc>
      </w:tr>
      <w:tr w:rsidR="00075621" w14:paraId="468784BB" w14:textId="77777777" w:rsidTr="008B1FD0">
        <w:trPr>
          <w:cantSplit/>
        </w:trPr>
        <w:tc>
          <w:tcPr>
            <w:tcW w:w="2592" w:type="dxa"/>
            <w:tcBorders>
              <w:top w:val="single" w:sz="4" w:space="0" w:color="000000"/>
              <w:left w:val="single" w:sz="4" w:space="0" w:color="000000"/>
              <w:bottom w:val="single" w:sz="4" w:space="0" w:color="000000"/>
            </w:tcBorders>
          </w:tcPr>
          <w:p w14:paraId="0E35B626" w14:textId="77777777" w:rsidR="00075621" w:rsidRPr="00B52E5C" w:rsidRDefault="00075621" w:rsidP="00B52E5C">
            <w:pPr>
              <w:pStyle w:val="TableBody"/>
              <w:rPr>
                <w:b/>
                <w:bCs/>
              </w:rPr>
            </w:pPr>
            <w:r w:rsidRPr="00B52E5C">
              <w:rPr>
                <w:b/>
                <w:bCs/>
              </w:rPr>
              <w:t>Delivery Days</w:t>
            </w:r>
          </w:p>
        </w:tc>
        <w:tc>
          <w:tcPr>
            <w:tcW w:w="5483" w:type="dxa"/>
            <w:tcBorders>
              <w:top w:val="single" w:sz="4" w:space="0" w:color="000000"/>
              <w:left w:val="single" w:sz="4" w:space="0" w:color="000000"/>
              <w:bottom w:val="single" w:sz="4" w:space="0" w:color="000000"/>
              <w:right w:val="single" w:sz="4" w:space="0" w:color="000000"/>
            </w:tcBorders>
          </w:tcPr>
          <w:p w14:paraId="3D998B73" w14:textId="7385CD41" w:rsidR="00075621" w:rsidRDefault="00075621" w:rsidP="00B52E5C">
            <w:pPr>
              <w:pStyle w:val="TableBody"/>
            </w:pPr>
            <w:r>
              <w:t xml:space="preserve">The days of the week that the selected Foreign Currency </w:t>
            </w:r>
            <w:r w:rsidR="00A67AF8">
              <w:t>can</w:t>
            </w:r>
            <w:r>
              <w:t xml:space="preserve"> be delivered for Normal Deliveries</w:t>
            </w:r>
          </w:p>
        </w:tc>
      </w:tr>
      <w:tr w:rsidR="00075621" w14:paraId="4DF627B3" w14:textId="77777777" w:rsidTr="008B1FD0">
        <w:trPr>
          <w:cantSplit/>
        </w:trPr>
        <w:tc>
          <w:tcPr>
            <w:tcW w:w="2592" w:type="dxa"/>
            <w:tcBorders>
              <w:top w:val="single" w:sz="4" w:space="0" w:color="000000"/>
              <w:left w:val="single" w:sz="4" w:space="0" w:color="000000"/>
              <w:bottom w:val="single" w:sz="4" w:space="0" w:color="000000"/>
            </w:tcBorders>
          </w:tcPr>
          <w:p w14:paraId="57FBDE7C" w14:textId="77777777" w:rsidR="00075621" w:rsidRPr="00B52E5C" w:rsidRDefault="00075621" w:rsidP="00B52E5C">
            <w:pPr>
              <w:pStyle w:val="TableBody"/>
              <w:rPr>
                <w:b/>
                <w:bCs/>
              </w:rPr>
            </w:pPr>
            <w:r w:rsidRPr="00B52E5C">
              <w:rPr>
                <w:b/>
                <w:bCs/>
              </w:rPr>
              <w:t>Return Days</w:t>
            </w:r>
          </w:p>
        </w:tc>
        <w:tc>
          <w:tcPr>
            <w:tcW w:w="5483" w:type="dxa"/>
            <w:tcBorders>
              <w:top w:val="single" w:sz="4" w:space="0" w:color="000000"/>
              <w:left w:val="single" w:sz="4" w:space="0" w:color="000000"/>
              <w:bottom w:val="single" w:sz="4" w:space="0" w:color="000000"/>
              <w:right w:val="single" w:sz="4" w:space="0" w:color="000000"/>
            </w:tcBorders>
          </w:tcPr>
          <w:p w14:paraId="7493321B" w14:textId="6F201E9C" w:rsidR="00075621" w:rsidRDefault="00075621" w:rsidP="00B52E5C">
            <w:pPr>
              <w:pStyle w:val="TableBody"/>
            </w:pPr>
            <w:r>
              <w:t xml:space="preserve">The days of the week that the selected Foreign Currency </w:t>
            </w:r>
            <w:r w:rsidR="00A67AF8">
              <w:t>can</w:t>
            </w:r>
            <w:r>
              <w:t xml:space="preserve"> be delivered for Normal Returns</w:t>
            </w:r>
          </w:p>
        </w:tc>
      </w:tr>
      <w:tr w:rsidR="00075621" w14:paraId="68B7CB14" w14:textId="77777777" w:rsidTr="008B1FD0">
        <w:trPr>
          <w:cantSplit/>
        </w:trPr>
        <w:tc>
          <w:tcPr>
            <w:tcW w:w="2592" w:type="dxa"/>
            <w:tcBorders>
              <w:top w:val="single" w:sz="4" w:space="0" w:color="000000"/>
              <w:left w:val="single" w:sz="4" w:space="0" w:color="000000"/>
              <w:bottom w:val="single" w:sz="4" w:space="0" w:color="000000"/>
            </w:tcBorders>
          </w:tcPr>
          <w:p w14:paraId="775DDB76" w14:textId="77777777" w:rsidR="00075621" w:rsidRPr="00B52E5C" w:rsidRDefault="00075621" w:rsidP="00B52E5C">
            <w:pPr>
              <w:pStyle w:val="TableBody"/>
              <w:rPr>
                <w:b/>
                <w:bCs/>
              </w:rPr>
            </w:pPr>
            <w:r w:rsidRPr="00B52E5C">
              <w:rPr>
                <w:b/>
                <w:bCs/>
              </w:rPr>
              <w:t>Emergency Days</w:t>
            </w:r>
          </w:p>
        </w:tc>
        <w:tc>
          <w:tcPr>
            <w:tcW w:w="5483" w:type="dxa"/>
            <w:tcBorders>
              <w:top w:val="single" w:sz="4" w:space="0" w:color="000000"/>
              <w:left w:val="single" w:sz="4" w:space="0" w:color="000000"/>
              <w:bottom w:val="single" w:sz="4" w:space="0" w:color="000000"/>
              <w:right w:val="single" w:sz="4" w:space="0" w:color="000000"/>
            </w:tcBorders>
          </w:tcPr>
          <w:p w14:paraId="66B92B1C" w14:textId="3E434B5F" w:rsidR="00075621" w:rsidRDefault="00075621" w:rsidP="00B52E5C">
            <w:pPr>
              <w:pStyle w:val="TableBody"/>
            </w:pPr>
            <w:r>
              <w:t xml:space="preserve">The days of the week that the selected Foreign Currency </w:t>
            </w:r>
            <w:r w:rsidR="00A67AF8">
              <w:t>can</w:t>
            </w:r>
            <w:r>
              <w:t xml:space="preserve"> be delivered for Emergency Deliveries and Returns</w:t>
            </w:r>
          </w:p>
        </w:tc>
      </w:tr>
      <w:tr w:rsidR="00075621" w14:paraId="3DE96D60" w14:textId="77777777" w:rsidTr="008B1FD0">
        <w:trPr>
          <w:cantSplit/>
        </w:trPr>
        <w:tc>
          <w:tcPr>
            <w:tcW w:w="2592" w:type="dxa"/>
            <w:tcBorders>
              <w:top w:val="single" w:sz="4" w:space="0" w:color="000000"/>
              <w:left w:val="single" w:sz="4" w:space="0" w:color="000000"/>
              <w:bottom w:val="single" w:sz="4" w:space="0" w:color="000000"/>
            </w:tcBorders>
          </w:tcPr>
          <w:p w14:paraId="6DF6AC68" w14:textId="77777777" w:rsidR="00075621" w:rsidRPr="00B52E5C" w:rsidRDefault="00075621" w:rsidP="00B52E5C">
            <w:pPr>
              <w:pStyle w:val="TableBody"/>
              <w:rPr>
                <w:b/>
                <w:bCs/>
              </w:rPr>
            </w:pPr>
            <w:r w:rsidRPr="00B52E5C">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B41126F" w14:textId="77777777" w:rsidR="00075621" w:rsidRDefault="00075621" w:rsidP="00B52E5C">
            <w:pPr>
              <w:pStyle w:val="TableBody"/>
            </w:pPr>
            <w:r>
              <w:t>The ordering Cycle that is applicable for the Cashpoint. The available options are:</w:t>
            </w:r>
          </w:p>
          <w:p w14:paraId="7A6D0184" w14:textId="77777777" w:rsidR="00075621" w:rsidRDefault="00075621" w:rsidP="004060B4">
            <w:pPr>
              <w:pStyle w:val="TableListBullet"/>
              <w:tabs>
                <w:tab w:val="num" w:pos="720"/>
              </w:tabs>
              <w:ind w:left="720" w:hanging="360"/>
            </w:pPr>
            <w:r w:rsidRPr="003B5D4F">
              <w:rPr>
                <w:b/>
                <w:bCs/>
                <w:rPrChange w:id="2239" w:author="Moses, Robbie" w:date="2023-02-22T02:01:00Z">
                  <w:rPr/>
                </w:rPrChange>
              </w:rPr>
              <w:t>Weekly –</w:t>
            </w:r>
            <w:r>
              <w:t xml:space="preserve"> Service is done every week</w:t>
            </w:r>
          </w:p>
          <w:p w14:paraId="42E012F3" w14:textId="77777777" w:rsidR="00075621" w:rsidRDefault="00075621" w:rsidP="004060B4">
            <w:pPr>
              <w:pStyle w:val="TableListBullet"/>
              <w:tabs>
                <w:tab w:val="num" w:pos="720"/>
              </w:tabs>
              <w:ind w:left="720" w:hanging="360"/>
            </w:pPr>
            <w:r w:rsidRPr="003B5D4F">
              <w:rPr>
                <w:b/>
                <w:bCs/>
                <w:rPrChange w:id="2240" w:author="Moses, Robbie" w:date="2023-02-22T02:02:00Z">
                  <w:rPr/>
                </w:rPrChange>
              </w:rPr>
              <w:t>Bi-Weekly –</w:t>
            </w:r>
            <w:r>
              <w:t xml:space="preserve"> Service is done every 2 weeks</w:t>
            </w:r>
          </w:p>
          <w:p w14:paraId="2943C0A2" w14:textId="77777777" w:rsidR="00075621" w:rsidRDefault="00075621" w:rsidP="004060B4">
            <w:pPr>
              <w:pStyle w:val="TableListBullet"/>
              <w:tabs>
                <w:tab w:val="num" w:pos="720"/>
              </w:tabs>
              <w:ind w:left="720" w:hanging="360"/>
            </w:pPr>
            <w:r w:rsidRPr="003B5D4F">
              <w:rPr>
                <w:b/>
                <w:bCs/>
                <w:rPrChange w:id="2241" w:author="Moses, Robbie" w:date="2023-02-22T02:02:00Z">
                  <w:rPr/>
                </w:rPrChange>
              </w:rPr>
              <w:t>Tri-Weekly –</w:t>
            </w:r>
            <w:r>
              <w:t xml:space="preserve"> Service is done every 3 weeks</w:t>
            </w:r>
          </w:p>
          <w:p w14:paraId="2741BDDA" w14:textId="5E686724" w:rsidR="00075621" w:rsidRDefault="00FF4395" w:rsidP="004060B4">
            <w:pPr>
              <w:pStyle w:val="TableListBullet"/>
              <w:tabs>
                <w:tab w:val="num" w:pos="720"/>
              </w:tabs>
              <w:ind w:left="720" w:hanging="360"/>
            </w:pPr>
            <w:r w:rsidRPr="003B5D4F">
              <w:rPr>
                <w:b/>
                <w:bCs/>
                <w:rPrChange w:id="2242" w:author="Moses, Robbie" w:date="2023-02-22T02:02:00Z">
                  <w:rPr/>
                </w:rPrChange>
              </w:rPr>
              <w:t>Fourth</w:t>
            </w:r>
            <w:r w:rsidR="00075621" w:rsidRPr="003B5D4F">
              <w:rPr>
                <w:b/>
                <w:bCs/>
                <w:rPrChange w:id="2243" w:author="Moses, Robbie" w:date="2023-02-22T02:02:00Z">
                  <w:rPr/>
                </w:rPrChange>
              </w:rPr>
              <w:t xml:space="preserve"> Week –</w:t>
            </w:r>
            <w:r w:rsidR="00075621">
              <w:t xml:space="preserve"> Service is done every 4 weeks</w:t>
            </w:r>
          </w:p>
          <w:p w14:paraId="201D141D" w14:textId="77777777" w:rsidR="00075621" w:rsidRDefault="00075621" w:rsidP="004060B4">
            <w:pPr>
              <w:pStyle w:val="TableListBullet"/>
              <w:tabs>
                <w:tab w:val="num" w:pos="720"/>
              </w:tabs>
              <w:ind w:left="720" w:hanging="360"/>
            </w:pPr>
            <w:r w:rsidRPr="003B5D4F">
              <w:rPr>
                <w:b/>
                <w:bCs/>
                <w:rPrChange w:id="2244" w:author="Moses, Robbie" w:date="2023-02-22T02:02:00Z">
                  <w:rPr/>
                </w:rPrChange>
              </w:rPr>
              <w:t>Monthly Week 1 –</w:t>
            </w:r>
            <w:r>
              <w:t xml:space="preserve"> Service is done only the first week of the month</w:t>
            </w:r>
          </w:p>
          <w:p w14:paraId="16994DB1" w14:textId="77777777" w:rsidR="00075621" w:rsidRDefault="00075621" w:rsidP="004060B4">
            <w:pPr>
              <w:pStyle w:val="TableListBullet"/>
              <w:tabs>
                <w:tab w:val="num" w:pos="720"/>
              </w:tabs>
              <w:ind w:left="720" w:hanging="360"/>
            </w:pPr>
            <w:r w:rsidRPr="003B5D4F">
              <w:rPr>
                <w:b/>
                <w:bCs/>
                <w:rPrChange w:id="2245" w:author="Moses, Robbie" w:date="2023-02-22T02:02:00Z">
                  <w:rPr/>
                </w:rPrChange>
              </w:rPr>
              <w:t>Monthly Week 2 –</w:t>
            </w:r>
            <w:r>
              <w:t xml:space="preserve"> Service is done only the second week of the month</w:t>
            </w:r>
          </w:p>
          <w:p w14:paraId="124638C6" w14:textId="77777777" w:rsidR="00075621" w:rsidRDefault="00075621" w:rsidP="004060B4">
            <w:pPr>
              <w:pStyle w:val="TableListBullet"/>
              <w:tabs>
                <w:tab w:val="num" w:pos="720"/>
              </w:tabs>
              <w:ind w:left="720" w:hanging="360"/>
            </w:pPr>
            <w:r w:rsidRPr="003B5D4F">
              <w:rPr>
                <w:b/>
                <w:bCs/>
                <w:rPrChange w:id="2246" w:author="Moses, Robbie" w:date="2023-02-22T02:02:00Z">
                  <w:rPr/>
                </w:rPrChange>
              </w:rPr>
              <w:t xml:space="preserve">Monthly Week 3 – </w:t>
            </w:r>
            <w:r>
              <w:t>Service is done only the third week of the month</w:t>
            </w:r>
          </w:p>
          <w:p w14:paraId="2AFCC39F" w14:textId="77777777" w:rsidR="00075621" w:rsidRDefault="00075621" w:rsidP="004060B4">
            <w:pPr>
              <w:pStyle w:val="TableListBullet"/>
              <w:tabs>
                <w:tab w:val="num" w:pos="720"/>
              </w:tabs>
              <w:ind w:left="720" w:hanging="360"/>
            </w:pPr>
            <w:r w:rsidRPr="003B5D4F">
              <w:rPr>
                <w:b/>
                <w:bCs/>
                <w:rPrChange w:id="2247" w:author="Moses, Robbie" w:date="2023-02-22T02:02:00Z">
                  <w:rPr/>
                </w:rPrChange>
              </w:rPr>
              <w:t>Split Week –</w:t>
            </w:r>
            <w:r>
              <w:t xml:space="preserve"> Service alternates on different schedules from one week to the next.</w:t>
            </w:r>
          </w:p>
        </w:tc>
      </w:tr>
      <w:tr w:rsidR="00075621" w14:paraId="7FDA03BF" w14:textId="77777777" w:rsidTr="008B1FD0">
        <w:trPr>
          <w:cantSplit/>
        </w:trPr>
        <w:tc>
          <w:tcPr>
            <w:tcW w:w="2592" w:type="dxa"/>
            <w:tcBorders>
              <w:left w:val="single" w:sz="4" w:space="0" w:color="000000"/>
              <w:bottom w:val="single" w:sz="4" w:space="0" w:color="000000"/>
            </w:tcBorders>
          </w:tcPr>
          <w:p w14:paraId="3F15C1B5" w14:textId="77777777" w:rsidR="00075621" w:rsidRPr="00B52E5C" w:rsidRDefault="00075621" w:rsidP="00B52E5C">
            <w:pPr>
              <w:pStyle w:val="TableBody"/>
              <w:rPr>
                <w:b/>
                <w:bCs/>
              </w:rPr>
            </w:pPr>
            <w:r w:rsidRPr="00B52E5C">
              <w:rPr>
                <w:b/>
                <w:bCs/>
              </w:rPr>
              <w:t>Lead Time</w:t>
            </w:r>
          </w:p>
        </w:tc>
        <w:tc>
          <w:tcPr>
            <w:tcW w:w="5483" w:type="dxa"/>
            <w:tcBorders>
              <w:left w:val="single" w:sz="4" w:space="0" w:color="000000"/>
              <w:bottom w:val="single" w:sz="4" w:space="0" w:color="000000"/>
              <w:right w:val="single" w:sz="4" w:space="0" w:color="000000"/>
            </w:tcBorders>
          </w:tcPr>
          <w:p w14:paraId="40B521AF" w14:textId="30CD3391" w:rsidR="00075621" w:rsidRDefault="00075621" w:rsidP="00B52E5C">
            <w:pPr>
              <w:pStyle w:val="TableBody"/>
            </w:pPr>
            <w:r>
              <w:t xml:space="preserve">The </w:t>
            </w:r>
            <w:r w:rsidR="00B52E5C">
              <w:t>number</w:t>
            </w:r>
            <w:r>
              <w:t xml:space="preserve"> of days before the delivery is due that the order needs to be placed. This must be specified for each delivery type (Delivery, Return, Emergency)</w:t>
            </w:r>
          </w:p>
        </w:tc>
      </w:tr>
      <w:tr w:rsidR="00075621" w14:paraId="04424B47" w14:textId="77777777" w:rsidTr="008B1FD0">
        <w:trPr>
          <w:cantSplit/>
          <w:trHeight w:val="390"/>
        </w:trPr>
        <w:tc>
          <w:tcPr>
            <w:tcW w:w="2592" w:type="dxa"/>
            <w:tcBorders>
              <w:top w:val="single" w:sz="4" w:space="0" w:color="000000"/>
              <w:left w:val="single" w:sz="4" w:space="0" w:color="000000"/>
              <w:bottom w:val="single" w:sz="4" w:space="0" w:color="000000"/>
            </w:tcBorders>
          </w:tcPr>
          <w:p w14:paraId="69CEBA09" w14:textId="77777777" w:rsidR="00075621" w:rsidRPr="00B52E5C" w:rsidRDefault="00075621" w:rsidP="00B52E5C">
            <w:pPr>
              <w:pStyle w:val="TableBody"/>
              <w:rPr>
                <w:b/>
                <w:bCs/>
              </w:rPr>
            </w:pPr>
            <w:r w:rsidRPr="00B52E5C">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3AC3CAA7" w14:textId="5A5DCB03" w:rsidR="00075621" w:rsidRDefault="00075621" w:rsidP="00B52E5C">
            <w:pPr>
              <w:pStyle w:val="TableBody"/>
            </w:pPr>
            <w:r>
              <w:t xml:space="preserve">This is used to determine the starting point for delivery days for cycles other than Weekly. The Start Date is used to identify when the cycle starts and </w:t>
            </w:r>
            <w:r w:rsidR="00A67AF8">
              <w:t xml:space="preserve">the </w:t>
            </w:r>
            <w:r>
              <w:t>remaining days will be calculated from that point forward based on the date selected.</w:t>
            </w:r>
          </w:p>
        </w:tc>
      </w:tr>
      <w:tr w:rsidR="00075621" w14:paraId="1A74C004" w14:textId="77777777" w:rsidTr="008B1FD0">
        <w:trPr>
          <w:cantSplit/>
          <w:trHeight w:val="390"/>
        </w:trPr>
        <w:tc>
          <w:tcPr>
            <w:tcW w:w="2592" w:type="dxa"/>
            <w:tcBorders>
              <w:top w:val="single" w:sz="4" w:space="0" w:color="000000"/>
              <w:left w:val="single" w:sz="4" w:space="0" w:color="000000"/>
              <w:bottom w:val="single" w:sz="4" w:space="0" w:color="000000"/>
            </w:tcBorders>
          </w:tcPr>
          <w:p w14:paraId="7E4E97C4" w14:textId="77777777" w:rsidR="00075621" w:rsidRPr="00B52E5C" w:rsidRDefault="00075621" w:rsidP="00B52E5C">
            <w:pPr>
              <w:pStyle w:val="TableBody"/>
              <w:rPr>
                <w:b/>
                <w:bCs/>
              </w:rPr>
            </w:pPr>
            <w:r w:rsidRPr="00B52E5C">
              <w:rPr>
                <w:b/>
                <w:bCs/>
              </w:rPr>
              <w:t>Week 2 Split Week Cycle</w:t>
            </w:r>
          </w:p>
        </w:tc>
        <w:tc>
          <w:tcPr>
            <w:tcW w:w="5483" w:type="dxa"/>
            <w:tcBorders>
              <w:top w:val="single" w:sz="4" w:space="0" w:color="000000"/>
              <w:left w:val="single" w:sz="4" w:space="0" w:color="000000"/>
              <w:bottom w:val="single" w:sz="4" w:space="0" w:color="000000"/>
              <w:right w:val="single" w:sz="4" w:space="0" w:color="000000"/>
            </w:tcBorders>
          </w:tcPr>
          <w:p w14:paraId="28212427" w14:textId="77777777" w:rsidR="00075621" w:rsidRDefault="00075621" w:rsidP="00B52E5C">
            <w:pPr>
              <w:pStyle w:val="TableBody"/>
            </w:pPr>
            <w:r>
              <w:t>This is only applicable when the ‘</w:t>
            </w:r>
            <w:r w:rsidRPr="00A67079">
              <w:rPr>
                <w:b/>
                <w:bCs/>
                <w:rPrChange w:id="2248" w:author="Robbie Moses" w:date="2023-03-03T06:02:00Z">
                  <w:rPr/>
                </w:rPrChange>
              </w:rPr>
              <w:t>Split Week’</w:t>
            </w:r>
            <w:r>
              <w:t xml:space="preserve"> cycle is selected. These dates indicate the delivery days for the second week of the Cycle.</w:t>
            </w:r>
          </w:p>
        </w:tc>
      </w:tr>
      <w:tr w:rsidR="00075621" w14:paraId="58F3996B" w14:textId="77777777" w:rsidTr="008B1FD0">
        <w:trPr>
          <w:cantSplit/>
          <w:trHeight w:val="390"/>
        </w:trPr>
        <w:tc>
          <w:tcPr>
            <w:tcW w:w="2592" w:type="dxa"/>
            <w:tcBorders>
              <w:top w:val="single" w:sz="4" w:space="0" w:color="000000"/>
              <w:left w:val="single" w:sz="4" w:space="0" w:color="000000"/>
              <w:bottom w:val="single" w:sz="4" w:space="0" w:color="000000"/>
            </w:tcBorders>
          </w:tcPr>
          <w:p w14:paraId="0BF716BF" w14:textId="77777777" w:rsidR="00075621" w:rsidRPr="00B52E5C" w:rsidRDefault="00075621" w:rsidP="00B52E5C">
            <w:pPr>
              <w:pStyle w:val="TableBody"/>
              <w:rPr>
                <w:b/>
                <w:bCs/>
              </w:rPr>
            </w:pPr>
            <w:r w:rsidRPr="00B52E5C">
              <w:rPr>
                <w:b/>
                <w:bCs/>
              </w:rPr>
              <w:t>Cashpoints To Be Assigned</w:t>
            </w:r>
          </w:p>
        </w:tc>
        <w:tc>
          <w:tcPr>
            <w:tcW w:w="5483" w:type="dxa"/>
            <w:tcBorders>
              <w:top w:val="single" w:sz="4" w:space="0" w:color="000000"/>
              <w:left w:val="single" w:sz="4" w:space="0" w:color="000000"/>
              <w:bottom w:val="single" w:sz="4" w:space="0" w:color="000000"/>
              <w:right w:val="single" w:sz="4" w:space="0" w:color="000000"/>
            </w:tcBorders>
          </w:tcPr>
          <w:p w14:paraId="21306731" w14:textId="36AF495D" w:rsidR="00075621" w:rsidRDefault="00075621" w:rsidP="00B52E5C">
            <w:pPr>
              <w:pStyle w:val="TableBody"/>
            </w:pPr>
            <w:r>
              <w:t xml:space="preserve">This box will list the Cashpoints that were selected to be assigned the defined parameters for the </w:t>
            </w:r>
            <w:r w:rsidR="00415E4A">
              <w:t xml:space="preserve">Selected </w:t>
            </w:r>
            <w:r>
              <w:t>Currency. Cashpoints are added to the list by clicking the ‘</w:t>
            </w:r>
            <w:r w:rsidRPr="00A67079">
              <w:rPr>
                <w:b/>
                <w:bCs/>
                <w:rPrChange w:id="2249" w:author="Robbie Moses" w:date="2023-03-03T06:02:00Z">
                  <w:rPr/>
                </w:rPrChange>
              </w:rPr>
              <w:t>Select’</w:t>
            </w:r>
            <w:r>
              <w:t xml:space="preserve"> button.</w:t>
            </w:r>
          </w:p>
        </w:tc>
      </w:tr>
      <w:tr w:rsidR="00075621" w14:paraId="22A9F216" w14:textId="77777777" w:rsidTr="008B1FD0">
        <w:trPr>
          <w:cantSplit/>
          <w:trHeight w:val="390"/>
        </w:trPr>
        <w:tc>
          <w:tcPr>
            <w:tcW w:w="2592" w:type="dxa"/>
            <w:tcBorders>
              <w:top w:val="single" w:sz="4" w:space="0" w:color="000000"/>
              <w:left w:val="single" w:sz="4" w:space="0" w:color="000000"/>
              <w:bottom w:val="single" w:sz="4" w:space="0" w:color="000000"/>
            </w:tcBorders>
          </w:tcPr>
          <w:p w14:paraId="145176D0" w14:textId="77777777" w:rsidR="00075621" w:rsidRPr="00B52E5C" w:rsidRDefault="00075621" w:rsidP="00B52E5C">
            <w:pPr>
              <w:pStyle w:val="TableBody"/>
              <w:rPr>
                <w:b/>
                <w:bCs/>
              </w:rPr>
            </w:pPr>
            <w:r w:rsidRPr="00B52E5C">
              <w:rPr>
                <w:b/>
                <w:bCs/>
              </w:rPr>
              <w:lastRenderedPageBreak/>
              <w:t>Select Button</w:t>
            </w:r>
          </w:p>
        </w:tc>
        <w:tc>
          <w:tcPr>
            <w:tcW w:w="5483" w:type="dxa"/>
            <w:tcBorders>
              <w:top w:val="single" w:sz="4" w:space="0" w:color="000000"/>
              <w:left w:val="single" w:sz="4" w:space="0" w:color="000000"/>
              <w:bottom w:val="single" w:sz="4" w:space="0" w:color="000000"/>
              <w:right w:val="single" w:sz="4" w:space="0" w:color="000000"/>
            </w:tcBorders>
          </w:tcPr>
          <w:p w14:paraId="1447D458" w14:textId="7D9E440E" w:rsidR="00075621" w:rsidRDefault="00075621" w:rsidP="00B52E5C">
            <w:pPr>
              <w:pStyle w:val="TableBody"/>
            </w:pPr>
            <w:r>
              <w:t xml:space="preserve">Allows the analyst to select Cashpoints that will be assigned the Foreign Currency Settings for the </w:t>
            </w:r>
            <w:r w:rsidR="00415E4A">
              <w:t xml:space="preserve">Selected </w:t>
            </w:r>
            <w:r>
              <w:t>Currency. The Cashpoints are not assigned until the ‘</w:t>
            </w:r>
            <w:r w:rsidRPr="00A67079">
              <w:rPr>
                <w:b/>
                <w:bCs/>
                <w:rPrChange w:id="2250" w:author="Robbie Moses" w:date="2023-03-03T06:02:00Z">
                  <w:rPr/>
                </w:rPrChange>
              </w:rPr>
              <w:t>Assign’</w:t>
            </w:r>
            <w:r>
              <w:t xml:space="preserve"> button is clicked. </w:t>
            </w:r>
          </w:p>
        </w:tc>
      </w:tr>
      <w:tr w:rsidR="00075621" w14:paraId="2F9A4DB2" w14:textId="77777777" w:rsidTr="008B1FD0">
        <w:trPr>
          <w:cantSplit/>
          <w:trHeight w:val="390"/>
        </w:trPr>
        <w:tc>
          <w:tcPr>
            <w:tcW w:w="2592" w:type="dxa"/>
            <w:tcBorders>
              <w:top w:val="single" w:sz="4" w:space="0" w:color="000000"/>
              <w:left w:val="single" w:sz="4" w:space="0" w:color="000000"/>
              <w:bottom w:val="single" w:sz="4" w:space="0" w:color="000000"/>
            </w:tcBorders>
          </w:tcPr>
          <w:p w14:paraId="6CB8FFB8" w14:textId="77777777" w:rsidR="00075621" w:rsidRPr="00B52E5C" w:rsidRDefault="00075621" w:rsidP="00B52E5C">
            <w:pPr>
              <w:pStyle w:val="TableBody"/>
              <w:rPr>
                <w:b/>
                <w:bCs/>
              </w:rPr>
            </w:pPr>
            <w:r w:rsidRPr="00B52E5C">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10372BDC" w14:textId="77777777" w:rsidR="00075621" w:rsidRDefault="00075621" w:rsidP="00B52E5C">
            <w:pPr>
              <w:pStyle w:val="TableBody"/>
            </w:pPr>
            <w:r>
              <w:t xml:space="preserve">Completes the assignment of the Foreign Currency settings defined on the page for the selected Currency. </w:t>
            </w:r>
          </w:p>
        </w:tc>
      </w:tr>
      <w:tr w:rsidR="00075621" w14:paraId="79802883" w14:textId="77777777" w:rsidTr="008B1FD0">
        <w:trPr>
          <w:cantSplit/>
          <w:trHeight w:val="390"/>
        </w:trPr>
        <w:tc>
          <w:tcPr>
            <w:tcW w:w="2592" w:type="dxa"/>
            <w:tcBorders>
              <w:top w:val="single" w:sz="4" w:space="0" w:color="000000"/>
              <w:left w:val="single" w:sz="4" w:space="0" w:color="000000"/>
              <w:bottom w:val="single" w:sz="4" w:space="0" w:color="000000"/>
            </w:tcBorders>
          </w:tcPr>
          <w:p w14:paraId="4DA37709" w14:textId="77777777" w:rsidR="00075621" w:rsidRPr="00B52E5C" w:rsidRDefault="00075621" w:rsidP="00B52E5C">
            <w:pPr>
              <w:pStyle w:val="TableBody"/>
              <w:rPr>
                <w:b/>
                <w:bCs/>
              </w:rPr>
            </w:pPr>
            <w:r w:rsidRPr="00B52E5C">
              <w:rPr>
                <w:b/>
                <w:bCs/>
              </w:rPr>
              <w:t>Remove Currency Settings Button</w:t>
            </w:r>
          </w:p>
        </w:tc>
        <w:tc>
          <w:tcPr>
            <w:tcW w:w="5483" w:type="dxa"/>
            <w:tcBorders>
              <w:top w:val="single" w:sz="4" w:space="0" w:color="000000"/>
              <w:left w:val="single" w:sz="4" w:space="0" w:color="000000"/>
              <w:bottom w:val="single" w:sz="4" w:space="0" w:color="000000"/>
              <w:right w:val="single" w:sz="4" w:space="0" w:color="000000"/>
            </w:tcBorders>
          </w:tcPr>
          <w:p w14:paraId="131A7827" w14:textId="77777777" w:rsidR="00075621" w:rsidRDefault="00075621" w:rsidP="00B52E5C">
            <w:pPr>
              <w:pStyle w:val="TableBody"/>
            </w:pPr>
            <w:r>
              <w:t xml:space="preserve">Allows the user to remove the Currency Settings from Cashpoints selected in the ‘Cashpoints To Be Assigned These Settings’ list. Cashpoints must first be selected by clicking the ‘ </w:t>
            </w:r>
            <w:r w:rsidRPr="001D3951">
              <w:rPr>
                <w:b/>
                <w:bCs/>
                <w:rPrChange w:id="2251" w:author="Robbie Moses" w:date="2023-03-03T06:03:00Z">
                  <w:rPr/>
                </w:rPrChange>
              </w:rPr>
              <w:t>Select’</w:t>
            </w:r>
            <w:r>
              <w:t xml:space="preserve"> button before the removal process can be completed. </w:t>
            </w:r>
          </w:p>
        </w:tc>
      </w:tr>
      <w:tr w:rsidR="00075621" w14:paraId="44E912E0" w14:textId="77777777" w:rsidTr="008B1FD0">
        <w:trPr>
          <w:cantSplit/>
          <w:trHeight w:val="390"/>
        </w:trPr>
        <w:tc>
          <w:tcPr>
            <w:tcW w:w="2592" w:type="dxa"/>
            <w:tcBorders>
              <w:top w:val="single" w:sz="4" w:space="0" w:color="000000"/>
              <w:left w:val="single" w:sz="4" w:space="0" w:color="000000"/>
              <w:bottom w:val="single" w:sz="4" w:space="0" w:color="000000"/>
            </w:tcBorders>
          </w:tcPr>
          <w:p w14:paraId="449F1A35" w14:textId="77777777" w:rsidR="00075621" w:rsidRPr="00B52E5C" w:rsidRDefault="0007562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26BD3D65" w14:textId="77777777" w:rsidR="00075621" w:rsidRDefault="00075621" w:rsidP="00B52E5C">
            <w:pPr>
              <w:pStyle w:val="TableBody"/>
            </w:pPr>
            <w:r>
              <w:t xml:space="preserve">Exits the page without making any changes or assignments. </w:t>
            </w:r>
          </w:p>
        </w:tc>
      </w:tr>
    </w:tbl>
    <w:p w14:paraId="120F61F1" w14:textId="0FEE4985" w:rsidR="00F55E5D" w:rsidRDefault="00F55E5D" w:rsidP="00F63174">
      <w:pPr>
        <w:pStyle w:val="TopofSection"/>
        <w:spacing w:before="0" w:after="120" w:line="240" w:lineRule="auto"/>
        <w:ind w:left="187" w:hanging="187"/>
        <w:outlineLvl w:val="0"/>
      </w:pPr>
      <w:r>
        <w:t xml:space="preserve">Return To: </w:t>
      </w:r>
      <w:r>
        <w:fldChar w:fldCharType="begin"/>
      </w:r>
      <w:r>
        <w:instrText xml:space="preserve"> REF _Ref231748114 \h </w:instrText>
      </w:r>
      <w:r>
        <w:fldChar w:fldCharType="separate"/>
      </w:r>
      <w:r w:rsidR="00D57607">
        <w:t>Network Tab</w:t>
      </w:r>
      <w:r>
        <w:fldChar w:fldCharType="end"/>
      </w:r>
    </w:p>
    <w:p w14:paraId="58E987E6" w14:textId="77777777" w:rsidR="00F55E5D" w:rsidRDefault="00F55E5D" w:rsidP="00DF78B1">
      <w:pPr>
        <w:pStyle w:val="BodyText"/>
      </w:pPr>
    </w:p>
    <w:p w14:paraId="73068AA6" w14:textId="77777777" w:rsidR="00916881" w:rsidRDefault="00916881" w:rsidP="00705555">
      <w:pPr>
        <w:pStyle w:val="Heading2"/>
      </w:pPr>
      <w:bookmarkStart w:id="2252" w:name="_NetworkCarriers_Page"/>
      <w:bookmarkStart w:id="2253" w:name="_Ref221577790"/>
      <w:bookmarkStart w:id="2254" w:name="_Ref221780011"/>
      <w:bookmarkStart w:id="2255" w:name="_Ref221792997"/>
      <w:bookmarkStart w:id="2256" w:name="_Ref236110824"/>
      <w:bookmarkStart w:id="2257" w:name="_Toc128718674"/>
      <w:bookmarkEnd w:id="2252"/>
      <w:r>
        <w:t>Network</w:t>
      </w:r>
      <w:r>
        <w:rPr>
          <w:rFonts w:ascii="Wingdings" w:hAnsi="Wingdings"/>
        </w:rPr>
        <w:t></w:t>
      </w:r>
      <w:r>
        <w:t>Carriers Page</w:t>
      </w:r>
      <w:bookmarkEnd w:id="2253"/>
      <w:bookmarkEnd w:id="2254"/>
      <w:bookmarkEnd w:id="2255"/>
      <w:bookmarkEnd w:id="2256"/>
      <w:bookmarkEnd w:id="2257"/>
    </w:p>
    <w:p w14:paraId="5D01EE0D" w14:textId="77777777" w:rsidR="00916881" w:rsidRDefault="00916881" w:rsidP="00B52E5C">
      <w:pPr>
        <w:pStyle w:val="BodyText"/>
      </w:pPr>
      <w:r>
        <w:t xml:space="preserve">In OptiCash, the cash distribution network is set up to allow flexibility in reporting and the assignment of parameters and costs. The Carriers structure helps by allowing Cashpoints to be grouped by Centers, Servicers and Depots. </w:t>
      </w:r>
    </w:p>
    <w:p w14:paraId="2E164A5B" w14:textId="63C415FD" w:rsidR="00916881" w:rsidRDefault="00916881" w:rsidP="00B52E5C">
      <w:pPr>
        <w:pStyle w:val="BodyText"/>
      </w:pPr>
      <w:r>
        <w:t xml:space="preserve">The structure of the Cash Distribution Network Starts at a high level with Centers. </w:t>
      </w:r>
      <w:r w:rsidR="00415E4A">
        <w:t xml:space="preserve">Centres </w:t>
      </w:r>
      <w:r>
        <w:t xml:space="preserve">are used to group Servicers; Servicers group together </w:t>
      </w:r>
      <w:r w:rsidR="00C77131">
        <w:t xml:space="preserve">with </w:t>
      </w:r>
      <w:r>
        <w:t>Depots, and Depots deliver cash to Cashpoints. This structure is illustrated below.</w:t>
      </w:r>
    </w:p>
    <w:p w14:paraId="282F5289" w14:textId="77777777" w:rsidR="00916881" w:rsidRDefault="00446BCA" w:rsidP="007A7D4D">
      <w:pPr>
        <w:pStyle w:val="BodyText"/>
        <w:jc w:val="center"/>
      </w:pPr>
      <w:r>
        <w:rPr>
          <w:noProof/>
        </w:rPr>
        <w:drawing>
          <wp:inline distT="0" distB="0" distL="0" distR="0" wp14:anchorId="30C6F112" wp14:editId="58D7DFEF">
            <wp:extent cx="5494655" cy="2751455"/>
            <wp:effectExtent l="76200" t="76200" r="125095" b="125095"/>
            <wp:docPr id="12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l="-10362" r="-4491"/>
                    <a:stretch>
                      <a:fillRect/>
                    </a:stretch>
                  </pic:blipFill>
                  <pic:spPr bwMode="auto">
                    <a:xfrm>
                      <a:off x="0" y="0"/>
                      <a:ext cx="5494655" cy="275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D9D81" w14:textId="748C7801" w:rsidR="00916881" w:rsidRDefault="00916881" w:rsidP="00B52E5C">
      <w:pPr>
        <w:pStyle w:val="BodyText"/>
      </w:pPr>
      <w:r>
        <w:lastRenderedPageBreak/>
        <w:t>A least one Center, Servicer, and Depot must exist to run Recommendations. The following pages will cover the Carrier Structure:</w:t>
      </w:r>
    </w:p>
    <w:p w14:paraId="00A014A4" w14:textId="730412D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_Ref221883589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Centers</w:t>
      </w:r>
      <w:r w:rsidRPr="007A7D4D">
        <w:rPr>
          <w:color w:val="4F81BD" w:themeColor="accent1"/>
        </w:rPr>
        <w:fldChar w:fldCharType="end"/>
      </w:r>
    </w:p>
    <w:p w14:paraId="18448297" w14:textId="7E53DF14"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_Ref226247786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Servicers</w:t>
      </w:r>
      <w:r w:rsidRPr="007A7D4D">
        <w:rPr>
          <w:color w:val="4F81BD" w:themeColor="accent1"/>
        </w:rPr>
        <w:fldChar w:fldCharType="end"/>
      </w:r>
    </w:p>
    <w:p w14:paraId="17529860" w14:textId="72A1F0C8" w:rsidR="00916881" w:rsidRPr="007A7D4D" w:rsidRDefault="00027408" w:rsidP="00B52E5C">
      <w:pPr>
        <w:pStyle w:val="ListBullet"/>
        <w:rPr>
          <w:color w:val="4F81BD" w:themeColor="accent1"/>
        </w:rPr>
      </w:pPr>
      <w:r w:rsidRPr="007A7D4D">
        <w:rPr>
          <w:color w:val="4F81BD" w:themeColor="accent1"/>
        </w:rPr>
        <w:fldChar w:fldCharType="begin"/>
      </w:r>
      <w:r w:rsidR="00916881" w:rsidRPr="007A7D4D">
        <w:rPr>
          <w:color w:val="4F81BD" w:themeColor="accent1"/>
        </w:rPr>
        <w:instrText xml:space="preserve"> REF _Ref221883592 \h </w:instrText>
      </w:r>
      <w:r w:rsidR="00B52E5C" w:rsidRPr="007A7D4D">
        <w:rPr>
          <w:color w:val="4F81BD" w:themeColor="accent1"/>
        </w:rPr>
        <w:instrText xml:space="preserve"> \* MERGEFORMAT </w:instrText>
      </w:r>
      <w:r w:rsidRPr="007A7D4D">
        <w:rPr>
          <w:color w:val="4F81BD" w:themeColor="accent1"/>
        </w:rPr>
      </w:r>
      <w:r w:rsidRPr="007A7D4D">
        <w:rPr>
          <w:color w:val="4F81BD" w:themeColor="accent1"/>
        </w:rPr>
        <w:fldChar w:fldCharType="separate"/>
      </w:r>
      <w:r w:rsidR="00D57607" w:rsidRPr="007A7D4D">
        <w:rPr>
          <w:color w:val="4F81BD" w:themeColor="accent1"/>
        </w:rPr>
        <w:t>Carriers</w:t>
      </w:r>
      <w:r w:rsidR="00D57607" w:rsidRPr="007A7D4D">
        <w:rPr>
          <w:rFonts w:ascii="Wingdings" w:hAnsi="Wingdings"/>
          <w:color w:val="4F81BD" w:themeColor="accent1"/>
        </w:rPr>
        <w:t></w:t>
      </w:r>
      <w:r w:rsidR="00D57607" w:rsidRPr="007A7D4D">
        <w:rPr>
          <w:color w:val="4F81BD" w:themeColor="accent1"/>
        </w:rPr>
        <w:t>Depots</w:t>
      </w:r>
      <w:r w:rsidRPr="007A7D4D">
        <w:rPr>
          <w:color w:val="4F81BD" w:themeColor="accent1"/>
        </w:rPr>
        <w:fldChar w:fldCharType="end"/>
      </w:r>
    </w:p>
    <w:p w14:paraId="56AC5EB9" w14:textId="499F25D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C718F92" w14:textId="77777777" w:rsidR="00B52E5C" w:rsidRDefault="00B52E5C" w:rsidP="00DF78B1">
      <w:pPr>
        <w:pStyle w:val="BodyText"/>
      </w:pPr>
      <w:bookmarkStart w:id="2258" w:name="_Ref221883589"/>
    </w:p>
    <w:p w14:paraId="6F35E4AF" w14:textId="6865977D" w:rsidR="00916881" w:rsidRDefault="00916881" w:rsidP="00233BE1">
      <w:pPr>
        <w:pStyle w:val="Heading3"/>
      </w:pPr>
      <w:bookmarkStart w:id="2259" w:name="_Toc128718675"/>
      <w:r>
        <w:t>Carriers</w:t>
      </w:r>
      <w:r>
        <w:rPr>
          <w:rFonts w:ascii="Wingdings" w:hAnsi="Wingdings"/>
        </w:rPr>
        <w:t></w:t>
      </w:r>
      <w:r>
        <w:t>Centers</w:t>
      </w:r>
      <w:bookmarkEnd w:id="2258"/>
      <w:bookmarkEnd w:id="2259"/>
    </w:p>
    <w:p w14:paraId="0192F79A" w14:textId="4BE4AA2F" w:rsidR="00916881" w:rsidRDefault="00916881" w:rsidP="00B52E5C">
      <w:pPr>
        <w:pStyle w:val="BodyText"/>
      </w:pPr>
      <w:r>
        <w:t>Centers are internal money centers or vaults. Usually</w:t>
      </w:r>
      <w:r w:rsidR="000E11D8">
        <w:t>,</w:t>
      </w:r>
      <w:r>
        <w:t xml:space="preserve"> a money center is a central clearing point for branches and ATMs in close physical or geographic proximity. Orders can be consolidated at the money center level for transmission to the corresponding or designated service provider.  In some environments, the service providers may deliver cash to the money centers for further distribution to the Cashpoints. Therefore, centers might be considered the highest point of delivery or return for Cashpoints and will have assigned service</w:t>
      </w:r>
      <w:r w:rsidR="00E1007C">
        <w:t>r</w:t>
      </w:r>
      <w:r>
        <w:t>s to them.</w:t>
      </w:r>
    </w:p>
    <w:p w14:paraId="7E318351" w14:textId="7B730A99" w:rsidR="00916881" w:rsidRDefault="00916881" w:rsidP="00F63174">
      <w:pPr>
        <w:pStyle w:val="Caption"/>
        <w:spacing w:before="0" w:after="120"/>
        <w:ind w:left="187" w:hanging="187"/>
        <w:outlineLvl w:val="0"/>
      </w:pPr>
      <w:bookmarkStart w:id="2260" w:name="_Toc128632422"/>
      <w:r>
        <w:t xml:space="preserve">Figure </w:t>
      </w:r>
      <w:ins w:id="2261" w:author="Robbie Moses" w:date="2023-03-02T06:45:00Z">
        <w:r w:rsidR="00624EA3">
          <w:fldChar w:fldCharType="begin"/>
        </w:r>
        <w:r w:rsidR="00624EA3">
          <w:instrText xml:space="preserve"> SEQ Figure \* ARABIC </w:instrText>
        </w:r>
      </w:ins>
      <w:r w:rsidR="00624EA3">
        <w:fldChar w:fldCharType="separate"/>
      </w:r>
      <w:ins w:id="2262" w:author="Robbie Moses" w:date="2023-03-02T06:45:00Z">
        <w:r w:rsidR="00624EA3">
          <w:rPr>
            <w:noProof/>
          </w:rPr>
          <w:t>103</w:t>
        </w:r>
        <w:r w:rsidR="00624EA3">
          <w:fldChar w:fldCharType="end"/>
        </w:r>
      </w:ins>
      <w:ins w:id="2263" w:author="Moses, Robbie" w:date="2023-02-22T02:39:00Z">
        <w:del w:id="2264" w:author="Robbie Moses" w:date="2023-03-02T06:45:00Z">
          <w:r w:rsidR="003B5D4F" w:rsidDel="00624EA3">
            <w:fldChar w:fldCharType="begin"/>
          </w:r>
          <w:r w:rsidR="003B5D4F" w:rsidDel="00624EA3">
            <w:delInstrText xml:space="preserve"> SEQ Figure \* ARABIC </w:delInstrText>
          </w:r>
        </w:del>
      </w:ins>
      <w:del w:id="2265" w:author="Robbie Moses" w:date="2023-03-02T06:45:00Z">
        <w:r w:rsidR="003B5D4F" w:rsidDel="00624EA3">
          <w:fldChar w:fldCharType="separate"/>
        </w:r>
      </w:del>
      <w:ins w:id="2266" w:author="Moses, Robbie" w:date="2023-02-22T02:39:00Z">
        <w:del w:id="2267" w:author="Robbie Moses" w:date="2023-03-02T06:45:00Z">
          <w:r w:rsidR="003B5D4F" w:rsidDel="00624EA3">
            <w:rPr>
              <w:noProof/>
            </w:rPr>
            <w:delText>102</w:delText>
          </w:r>
          <w:r w:rsidR="003B5D4F" w:rsidDel="00624EA3">
            <w:fldChar w:fldCharType="end"/>
          </w:r>
        </w:del>
      </w:ins>
      <w:del w:id="226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102</w:delText>
        </w:r>
        <w:r w:rsidRPr="1E740376" w:rsidDel="003B5D4F">
          <w:rPr>
            <w:noProof/>
          </w:rPr>
          <w:fldChar w:fldCharType="end"/>
        </w:r>
      </w:del>
      <w:r>
        <w:t>: Centers Page</w:t>
      </w:r>
      <w:bookmarkEnd w:id="2260"/>
    </w:p>
    <w:p w14:paraId="4C87B95B" w14:textId="4BBC8F6A" w:rsidR="00916881" w:rsidRDefault="3AC559FD" w:rsidP="007A7D4D">
      <w:pPr>
        <w:pStyle w:val="BodyText"/>
        <w:jc w:val="center"/>
      </w:pPr>
      <w:r>
        <w:rPr>
          <w:noProof/>
        </w:rPr>
        <w:drawing>
          <wp:inline distT="0" distB="0" distL="0" distR="0" wp14:anchorId="5D410911" wp14:editId="77BA5B56">
            <wp:extent cx="4572000" cy="2352675"/>
            <wp:effectExtent l="76200" t="76200" r="133350" b="142875"/>
            <wp:docPr id="679946985" name="Picture 679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45720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EB1E7" w14:textId="7E909287" w:rsidR="00916881" w:rsidRDefault="00916881" w:rsidP="00F63174">
      <w:pPr>
        <w:pStyle w:val="Caption"/>
        <w:spacing w:before="0" w:after="120"/>
        <w:ind w:left="187" w:hanging="187"/>
        <w:outlineLvl w:val="0"/>
      </w:pPr>
      <w:bookmarkStart w:id="2269" w:name="_Toc128631032"/>
      <w:r>
        <w:t xml:space="preserve">Table </w:t>
      </w:r>
      <w:r w:rsidR="00027408">
        <w:fldChar w:fldCharType="begin"/>
      </w:r>
      <w:r>
        <w:instrText xml:space="preserve"> SEQ "Table" \*Arabic </w:instrText>
      </w:r>
      <w:r w:rsidR="00027408">
        <w:fldChar w:fldCharType="separate"/>
      </w:r>
      <w:r w:rsidR="00D57607">
        <w:rPr>
          <w:noProof/>
        </w:rPr>
        <w:t>78</w:t>
      </w:r>
      <w:r w:rsidR="00027408">
        <w:rPr>
          <w:noProof/>
        </w:rPr>
        <w:fldChar w:fldCharType="end"/>
      </w:r>
      <w:r>
        <w:t>: Centers Description</w:t>
      </w:r>
      <w:bookmarkEnd w:id="22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F146517"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335B963A" w14:textId="77777777" w:rsidR="00916881" w:rsidRDefault="00916881" w:rsidP="00B52E5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B9F0875" w14:textId="77777777" w:rsidR="00916881" w:rsidRDefault="00916881" w:rsidP="00B52E5C">
            <w:pPr>
              <w:pStyle w:val="TableHeading"/>
            </w:pPr>
            <w:r>
              <w:t>Description</w:t>
            </w:r>
          </w:p>
        </w:tc>
      </w:tr>
      <w:tr w:rsidR="00916881" w14:paraId="2B9E2794" w14:textId="77777777" w:rsidTr="0009567D">
        <w:trPr>
          <w:cantSplit/>
        </w:trPr>
        <w:tc>
          <w:tcPr>
            <w:tcW w:w="2592" w:type="dxa"/>
            <w:tcBorders>
              <w:left w:val="single" w:sz="4" w:space="0" w:color="000000"/>
              <w:bottom w:val="single" w:sz="4" w:space="0" w:color="000000"/>
            </w:tcBorders>
          </w:tcPr>
          <w:p w14:paraId="4C771579" w14:textId="77777777" w:rsidR="00916881" w:rsidRPr="00B52E5C" w:rsidRDefault="00916881" w:rsidP="00B52E5C">
            <w:pPr>
              <w:pStyle w:val="TableBody"/>
              <w:rPr>
                <w:b/>
                <w:bCs/>
              </w:rPr>
            </w:pPr>
            <w:r w:rsidRPr="00B52E5C">
              <w:rPr>
                <w:b/>
                <w:bCs/>
              </w:rPr>
              <w:t>Add Button</w:t>
            </w:r>
          </w:p>
        </w:tc>
        <w:tc>
          <w:tcPr>
            <w:tcW w:w="5483" w:type="dxa"/>
            <w:tcBorders>
              <w:left w:val="single" w:sz="4" w:space="0" w:color="000000"/>
              <w:bottom w:val="single" w:sz="4" w:space="0" w:color="000000"/>
              <w:right w:val="single" w:sz="4" w:space="0" w:color="000000"/>
            </w:tcBorders>
          </w:tcPr>
          <w:p w14:paraId="0F7F8F03" w14:textId="77777777" w:rsidR="00916881" w:rsidRDefault="00916881" w:rsidP="00B52E5C">
            <w:pPr>
              <w:pStyle w:val="TableBody"/>
            </w:pPr>
            <w:r>
              <w:t>Allows users to Add a new Center ID.</w:t>
            </w:r>
          </w:p>
        </w:tc>
      </w:tr>
      <w:tr w:rsidR="00916881" w14:paraId="7B7E9959" w14:textId="77777777" w:rsidTr="00B52E5C">
        <w:trPr>
          <w:cantSplit/>
          <w:trHeight w:val="70"/>
        </w:trPr>
        <w:tc>
          <w:tcPr>
            <w:tcW w:w="2592" w:type="dxa"/>
            <w:tcBorders>
              <w:left w:val="single" w:sz="4" w:space="0" w:color="000000"/>
              <w:bottom w:val="single" w:sz="4" w:space="0" w:color="000000"/>
            </w:tcBorders>
          </w:tcPr>
          <w:p w14:paraId="6D612929" w14:textId="77777777" w:rsidR="00916881" w:rsidRPr="00B52E5C" w:rsidRDefault="00916881" w:rsidP="00B52E5C">
            <w:pPr>
              <w:pStyle w:val="TableBody"/>
              <w:rPr>
                <w:b/>
                <w:bCs/>
              </w:rPr>
            </w:pPr>
            <w:r w:rsidRPr="00B52E5C">
              <w:rPr>
                <w:b/>
                <w:bCs/>
              </w:rPr>
              <w:t>Edit Button</w:t>
            </w:r>
          </w:p>
        </w:tc>
        <w:tc>
          <w:tcPr>
            <w:tcW w:w="5483" w:type="dxa"/>
            <w:tcBorders>
              <w:left w:val="single" w:sz="4" w:space="0" w:color="000000"/>
              <w:bottom w:val="single" w:sz="4" w:space="0" w:color="000000"/>
              <w:right w:val="single" w:sz="4" w:space="0" w:color="000000"/>
            </w:tcBorders>
          </w:tcPr>
          <w:p w14:paraId="43750647" w14:textId="77777777" w:rsidR="00916881" w:rsidRDefault="00916881" w:rsidP="00B52E5C">
            <w:pPr>
              <w:pStyle w:val="TableBody"/>
            </w:pPr>
            <w:r>
              <w:t>Allows users to Edit an existing Center ID.</w:t>
            </w:r>
          </w:p>
        </w:tc>
      </w:tr>
      <w:tr w:rsidR="00916881" w14:paraId="6A4C29DA" w14:textId="77777777" w:rsidTr="0009567D">
        <w:trPr>
          <w:cantSplit/>
        </w:trPr>
        <w:tc>
          <w:tcPr>
            <w:tcW w:w="2592" w:type="dxa"/>
            <w:tcBorders>
              <w:left w:val="single" w:sz="4" w:space="0" w:color="000000"/>
              <w:bottom w:val="single" w:sz="4" w:space="0" w:color="000000"/>
            </w:tcBorders>
          </w:tcPr>
          <w:p w14:paraId="42CDD714" w14:textId="77777777" w:rsidR="00916881" w:rsidRPr="00B52E5C" w:rsidRDefault="00916881" w:rsidP="00B52E5C">
            <w:pPr>
              <w:pStyle w:val="TableBody"/>
              <w:rPr>
                <w:b/>
                <w:bCs/>
              </w:rPr>
            </w:pPr>
            <w:r w:rsidRPr="00B52E5C">
              <w:rPr>
                <w:b/>
                <w:bCs/>
              </w:rPr>
              <w:t>Delete</w:t>
            </w:r>
          </w:p>
        </w:tc>
        <w:tc>
          <w:tcPr>
            <w:tcW w:w="5483" w:type="dxa"/>
            <w:tcBorders>
              <w:left w:val="single" w:sz="4" w:space="0" w:color="000000"/>
              <w:bottom w:val="single" w:sz="4" w:space="0" w:color="000000"/>
              <w:right w:val="single" w:sz="4" w:space="0" w:color="000000"/>
            </w:tcBorders>
          </w:tcPr>
          <w:p w14:paraId="6DC0FBE5" w14:textId="77777777" w:rsidR="00916881" w:rsidRDefault="00916881" w:rsidP="00B52E5C">
            <w:pPr>
              <w:pStyle w:val="TableBody"/>
            </w:pPr>
            <w:r>
              <w:t xml:space="preserve">Allows users to Delete an existing Center ID. </w:t>
            </w:r>
          </w:p>
          <w:p w14:paraId="1F8C7408" w14:textId="77777777" w:rsidR="00916881" w:rsidRDefault="00916881" w:rsidP="00B52E5C">
            <w:pPr>
              <w:pStyle w:val="TableNote"/>
            </w:pPr>
            <w:r>
              <w:rPr>
                <w:b/>
              </w:rPr>
              <w:t>Note:</w:t>
            </w:r>
            <w:r>
              <w:t xml:space="preserve"> A Center cannot be deleted if there are Cashpoints, Depots, or Servicers assigned to it.</w:t>
            </w:r>
          </w:p>
        </w:tc>
      </w:tr>
      <w:tr w:rsidR="00916881" w14:paraId="61BF94AD" w14:textId="77777777" w:rsidTr="0009567D">
        <w:trPr>
          <w:cantSplit/>
        </w:trPr>
        <w:tc>
          <w:tcPr>
            <w:tcW w:w="2592" w:type="dxa"/>
            <w:tcBorders>
              <w:left w:val="single" w:sz="4" w:space="0" w:color="000000"/>
              <w:bottom w:val="single" w:sz="4" w:space="0" w:color="000000"/>
            </w:tcBorders>
          </w:tcPr>
          <w:p w14:paraId="06EE6CF6" w14:textId="77777777" w:rsidR="00916881" w:rsidRPr="00B52E5C" w:rsidRDefault="00916881" w:rsidP="00B52E5C">
            <w:pPr>
              <w:pStyle w:val="TableBody"/>
              <w:rPr>
                <w:b/>
                <w:bCs/>
              </w:rPr>
            </w:pPr>
            <w:r w:rsidRPr="00B52E5C">
              <w:rPr>
                <w:b/>
                <w:bCs/>
              </w:rPr>
              <w:lastRenderedPageBreak/>
              <w:t>Center ID</w:t>
            </w:r>
          </w:p>
        </w:tc>
        <w:tc>
          <w:tcPr>
            <w:tcW w:w="5483" w:type="dxa"/>
            <w:tcBorders>
              <w:left w:val="single" w:sz="4" w:space="0" w:color="000000"/>
              <w:bottom w:val="single" w:sz="4" w:space="0" w:color="000000"/>
              <w:right w:val="single" w:sz="4" w:space="0" w:color="000000"/>
            </w:tcBorders>
          </w:tcPr>
          <w:p w14:paraId="03D6C7E7" w14:textId="77777777" w:rsidR="00916881" w:rsidRDefault="00916881" w:rsidP="00B52E5C">
            <w:pPr>
              <w:pStyle w:val="TableBody"/>
            </w:pPr>
            <w:r>
              <w:t>Unique alphanumeric value for the identification. The ID is limited to 12 characters and cannot contain any spaces or special characters.</w:t>
            </w:r>
          </w:p>
        </w:tc>
      </w:tr>
      <w:tr w:rsidR="00916881" w14:paraId="40A4ECB0" w14:textId="77777777" w:rsidTr="0009567D">
        <w:trPr>
          <w:cantSplit/>
        </w:trPr>
        <w:tc>
          <w:tcPr>
            <w:tcW w:w="2592" w:type="dxa"/>
            <w:tcBorders>
              <w:top w:val="single" w:sz="4" w:space="0" w:color="000000"/>
              <w:left w:val="single" w:sz="4" w:space="0" w:color="000000"/>
              <w:bottom w:val="single" w:sz="4" w:space="0" w:color="000000"/>
            </w:tcBorders>
          </w:tcPr>
          <w:p w14:paraId="0DB78DB0" w14:textId="77777777" w:rsidR="00916881" w:rsidRPr="00B52E5C" w:rsidRDefault="00916881" w:rsidP="00B52E5C">
            <w:pPr>
              <w:pStyle w:val="TableBody"/>
              <w:rPr>
                <w:b/>
                <w:bCs/>
              </w:rPr>
            </w:pPr>
            <w:r w:rsidRPr="00B52E5C">
              <w:rPr>
                <w:b/>
                <w:bCs/>
              </w:rPr>
              <w:t>Center Name</w:t>
            </w:r>
          </w:p>
        </w:tc>
        <w:tc>
          <w:tcPr>
            <w:tcW w:w="5483" w:type="dxa"/>
            <w:tcBorders>
              <w:top w:val="single" w:sz="4" w:space="0" w:color="000000"/>
              <w:left w:val="single" w:sz="4" w:space="0" w:color="000000"/>
              <w:bottom w:val="single" w:sz="4" w:space="0" w:color="000000"/>
              <w:right w:val="single" w:sz="4" w:space="0" w:color="000000"/>
            </w:tcBorders>
          </w:tcPr>
          <w:p w14:paraId="55C34E6F" w14:textId="77777777" w:rsidR="00916881" w:rsidRDefault="00916881" w:rsidP="00B52E5C">
            <w:pPr>
              <w:pStyle w:val="TableBody"/>
            </w:pPr>
            <w:r>
              <w:t>Name used to identify the Center.</w:t>
            </w:r>
          </w:p>
        </w:tc>
      </w:tr>
      <w:tr w:rsidR="00916881" w14:paraId="1DBB0E34" w14:textId="77777777" w:rsidTr="0009567D">
        <w:trPr>
          <w:cantSplit/>
        </w:trPr>
        <w:tc>
          <w:tcPr>
            <w:tcW w:w="2592" w:type="dxa"/>
            <w:tcBorders>
              <w:top w:val="single" w:sz="4" w:space="0" w:color="000000"/>
              <w:left w:val="single" w:sz="4" w:space="0" w:color="000000"/>
              <w:bottom w:val="single" w:sz="4" w:space="0" w:color="000000"/>
            </w:tcBorders>
          </w:tcPr>
          <w:p w14:paraId="1218F927" w14:textId="77777777" w:rsidR="00916881" w:rsidRPr="00B52E5C" w:rsidRDefault="00916881" w:rsidP="00B52E5C">
            <w:pPr>
              <w:pStyle w:val="TableBody"/>
              <w:rPr>
                <w:b/>
                <w:bCs/>
              </w:rPr>
            </w:pPr>
            <w:r w:rsidRPr="00B52E5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631AFF25" w14:textId="77777777" w:rsidR="00916881" w:rsidRDefault="00916881" w:rsidP="00B52E5C">
            <w:pPr>
              <w:pStyle w:val="TableBody"/>
            </w:pPr>
            <w:r>
              <w:t>Line 1, Street address.</w:t>
            </w:r>
          </w:p>
        </w:tc>
      </w:tr>
      <w:tr w:rsidR="00916881" w14:paraId="41316506" w14:textId="77777777" w:rsidTr="0009567D">
        <w:trPr>
          <w:cantSplit/>
        </w:trPr>
        <w:tc>
          <w:tcPr>
            <w:tcW w:w="2592" w:type="dxa"/>
            <w:tcBorders>
              <w:top w:val="single" w:sz="4" w:space="0" w:color="000000"/>
              <w:left w:val="single" w:sz="4" w:space="0" w:color="000000"/>
              <w:bottom w:val="single" w:sz="4" w:space="0" w:color="000000"/>
            </w:tcBorders>
          </w:tcPr>
          <w:p w14:paraId="2C1C999D" w14:textId="77777777" w:rsidR="00916881" w:rsidRPr="00B52E5C" w:rsidRDefault="00916881" w:rsidP="00B52E5C">
            <w:pPr>
              <w:pStyle w:val="TableBody"/>
              <w:rPr>
                <w:b/>
                <w:bCs/>
              </w:rPr>
            </w:pPr>
            <w:r w:rsidRPr="00B52E5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03DE2C4" w14:textId="77777777" w:rsidR="00916881" w:rsidRDefault="00916881" w:rsidP="00B52E5C">
            <w:pPr>
              <w:pStyle w:val="TableBody"/>
            </w:pPr>
            <w:r>
              <w:t>Line 2, Street address.</w:t>
            </w:r>
          </w:p>
        </w:tc>
      </w:tr>
      <w:tr w:rsidR="00916881" w14:paraId="32A0A37B" w14:textId="77777777" w:rsidTr="0009567D">
        <w:trPr>
          <w:cantSplit/>
        </w:trPr>
        <w:tc>
          <w:tcPr>
            <w:tcW w:w="2592" w:type="dxa"/>
            <w:tcBorders>
              <w:top w:val="single" w:sz="4" w:space="0" w:color="000000"/>
              <w:left w:val="single" w:sz="4" w:space="0" w:color="000000"/>
              <w:bottom w:val="single" w:sz="4" w:space="0" w:color="000000"/>
            </w:tcBorders>
          </w:tcPr>
          <w:p w14:paraId="1EFD7FA2" w14:textId="77777777" w:rsidR="00916881" w:rsidRPr="00B52E5C" w:rsidRDefault="00916881" w:rsidP="00B52E5C">
            <w:pPr>
              <w:pStyle w:val="TableBody"/>
              <w:rPr>
                <w:b/>
                <w:bCs/>
              </w:rPr>
            </w:pPr>
            <w:r w:rsidRPr="00B52E5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7E162544" w14:textId="77777777" w:rsidR="00916881" w:rsidRDefault="00916881" w:rsidP="00B52E5C">
            <w:pPr>
              <w:pStyle w:val="TableBody"/>
            </w:pPr>
            <w:r>
              <w:t>City in which the Center is located.</w:t>
            </w:r>
          </w:p>
        </w:tc>
      </w:tr>
      <w:tr w:rsidR="00916881" w14:paraId="69483963" w14:textId="77777777" w:rsidTr="0009567D">
        <w:trPr>
          <w:cantSplit/>
        </w:trPr>
        <w:tc>
          <w:tcPr>
            <w:tcW w:w="2592" w:type="dxa"/>
            <w:tcBorders>
              <w:top w:val="single" w:sz="4" w:space="0" w:color="000000"/>
              <w:left w:val="single" w:sz="4" w:space="0" w:color="000000"/>
              <w:bottom w:val="single" w:sz="4" w:space="0" w:color="000000"/>
            </w:tcBorders>
          </w:tcPr>
          <w:p w14:paraId="57AC703C" w14:textId="77777777" w:rsidR="00916881" w:rsidRPr="00B52E5C" w:rsidRDefault="00916881" w:rsidP="00B52E5C">
            <w:pPr>
              <w:pStyle w:val="TableBody"/>
              <w:rPr>
                <w:b/>
                <w:bCs/>
              </w:rPr>
            </w:pPr>
            <w:r w:rsidRPr="00B52E5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0D5AA3BD" w14:textId="77777777" w:rsidR="00916881" w:rsidRDefault="00916881" w:rsidP="00B52E5C">
            <w:pPr>
              <w:pStyle w:val="TableBody"/>
            </w:pPr>
            <w:r>
              <w:t>State in which the Center is located.</w:t>
            </w:r>
          </w:p>
        </w:tc>
      </w:tr>
      <w:tr w:rsidR="00916881" w:rsidRPr="00CB5D7D" w14:paraId="374B1B25" w14:textId="77777777" w:rsidTr="0009567D">
        <w:trPr>
          <w:cantSplit/>
        </w:trPr>
        <w:tc>
          <w:tcPr>
            <w:tcW w:w="2592" w:type="dxa"/>
            <w:tcBorders>
              <w:top w:val="single" w:sz="4" w:space="0" w:color="000000"/>
              <w:left w:val="single" w:sz="4" w:space="0" w:color="000000"/>
              <w:bottom w:val="single" w:sz="4" w:space="0" w:color="000000"/>
            </w:tcBorders>
          </w:tcPr>
          <w:p w14:paraId="12CE7FDB" w14:textId="77777777" w:rsidR="00916881" w:rsidRPr="00B52E5C" w:rsidRDefault="00916881" w:rsidP="00B52E5C">
            <w:pPr>
              <w:pStyle w:val="TableBody"/>
              <w:rPr>
                <w:b/>
                <w:bCs/>
                <w:lang w:val="fr-FR"/>
              </w:rPr>
            </w:pPr>
            <w:r w:rsidRPr="00B52E5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170BB5D3" w14:textId="77777777" w:rsidR="00916881" w:rsidRDefault="00916881" w:rsidP="00B52E5C">
            <w:pPr>
              <w:pStyle w:val="TableBody"/>
              <w:rPr>
                <w:lang w:val="fr-FR"/>
              </w:rPr>
            </w:pPr>
            <w:r>
              <w:rPr>
                <w:lang w:val="fr-FR"/>
              </w:rPr>
              <w:t xml:space="preserve">Zip code or postal code. </w:t>
            </w:r>
          </w:p>
        </w:tc>
      </w:tr>
      <w:tr w:rsidR="00916881" w14:paraId="42AEE8F1" w14:textId="77777777" w:rsidTr="0009567D">
        <w:trPr>
          <w:cantSplit/>
        </w:trPr>
        <w:tc>
          <w:tcPr>
            <w:tcW w:w="2592" w:type="dxa"/>
            <w:tcBorders>
              <w:top w:val="single" w:sz="4" w:space="0" w:color="000000"/>
              <w:left w:val="single" w:sz="4" w:space="0" w:color="000000"/>
              <w:bottom w:val="single" w:sz="4" w:space="0" w:color="000000"/>
            </w:tcBorders>
          </w:tcPr>
          <w:p w14:paraId="575D3CD2" w14:textId="77777777" w:rsidR="00916881" w:rsidRPr="00B52E5C" w:rsidRDefault="00916881" w:rsidP="00B52E5C">
            <w:pPr>
              <w:pStyle w:val="TableBody"/>
              <w:rPr>
                <w:b/>
                <w:bCs/>
              </w:rPr>
            </w:pPr>
            <w:r w:rsidRPr="00B52E5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2EF33116" w14:textId="77777777" w:rsidR="00916881" w:rsidRDefault="00916881" w:rsidP="00B52E5C">
            <w:pPr>
              <w:pStyle w:val="TableBody"/>
            </w:pPr>
            <w:r>
              <w:t>Name of the contact person.</w:t>
            </w:r>
          </w:p>
        </w:tc>
      </w:tr>
      <w:tr w:rsidR="00916881" w14:paraId="3F8406FF" w14:textId="77777777" w:rsidTr="0009567D">
        <w:trPr>
          <w:cantSplit/>
        </w:trPr>
        <w:tc>
          <w:tcPr>
            <w:tcW w:w="2592" w:type="dxa"/>
            <w:tcBorders>
              <w:top w:val="single" w:sz="4" w:space="0" w:color="000000"/>
              <w:left w:val="single" w:sz="4" w:space="0" w:color="000000"/>
              <w:bottom w:val="single" w:sz="4" w:space="0" w:color="000000"/>
            </w:tcBorders>
          </w:tcPr>
          <w:p w14:paraId="4B2B381F" w14:textId="77777777" w:rsidR="00916881" w:rsidRPr="00B52E5C" w:rsidRDefault="00916881" w:rsidP="00B52E5C">
            <w:pPr>
              <w:pStyle w:val="TableBody"/>
              <w:rPr>
                <w:b/>
                <w:bCs/>
              </w:rPr>
            </w:pPr>
            <w:r w:rsidRPr="00B52E5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414DD8B" w14:textId="77777777" w:rsidR="00916881" w:rsidRDefault="00916881" w:rsidP="00B52E5C">
            <w:pPr>
              <w:pStyle w:val="TableBody"/>
            </w:pPr>
            <w:r>
              <w:t>Telephone number.</w:t>
            </w:r>
          </w:p>
        </w:tc>
      </w:tr>
      <w:tr w:rsidR="00916881" w14:paraId="422BBAA8" w14:textId="77777777" w:rsidTr="0009567D">
        <w:trPr>
          <w:cantSplit/>
        </w:trPr>
        <w:tc>
          <w:tcPr>
            <w:tcW w:w="2592" w:type="dxa"/>
            <w:tcBorders>
              <w:top w:val="single" w:sz="4" w:space="0" w:color="000000"/>
              <w:left w:val="single" w:sz="4" w:space="0" w:color="000000"/>
              <w:bottom w:val="single" w:sz="4" w:space="0" w:color="000000"/>
            </w:tcBorders>
          </w:tcPr>
          <w:p w14:paraId="470D34E3" w14:textId="77777777" w:rsidR="00916881" w:rsidRPr="00B52E5C" w:rsidRDefault="00916881" w:rsidP="00B52E5C">
            <w:pPr>
              <w:pStyle w:val="TableBody"/>
              <w:rPr>
                <w:b/>
                <w:bCs/>
              </w:rPr>
            </w:pPr>
            <w:r w:rsidRPr="00B52E5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60B2B08B" w14:textId="77777777" w:rsidR="00916881" w:rsidRDefault="00916881" w:rsidP="00B52E5C">
            <w:pPr>
              <w:pStyle w:val="TableBody"/>
            </w:pPr>
            <w:r>
              <w:t>Fax number.</w:t>
            </w:r>
          </w:p>
        </w:tc>
      </w:tr>
      <w:tr w:rsidR="00916881" w14:paraId="1C4AEFEE" w14:textId="77777777" w:rsidTr="0009567D">
        <w:trPr>
          <w:cantSplit/>
        </w:trPr>
        <w:tc>
          <w:tcPr>
            <w:tcW w:w="2592" w:type="dxa"/>
            <w:tcBorders>
              <w:top w:val="single" w:sz="4" w:space="0" w:color="000000"/>
              <w:left w:val="single" w:sz="4" w:space="0" w:color="000000"/>
              <w:bottom w:val="single" w:sz="4" w:space="0" w:color="000000"/>
            </w:tcBorders>
          </w:tcPr>
          <w:p w14:paraId="22A4AA08" w14:textId="77777777" w:rsidR="00916881" w:rsidRPr="00B52E5C" w:rsidRDefault="00916881" w:rsidP="00B52E5C">
            <w:pPr>
              <w:pStyle w:val="TableBody"/>
              <w:rPr>
                <w:b/>
                <w:bCs/>
              </w:rPr>
            </w:pPr>
            <w:r w:rsidRPr="00B52E5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221BB712" w14:textId="77777777" w:rsidR="00916881" w:rsidRDefault="00916881" w:rsidP="00B52E5C">
            <w:pPr>
              <w:pStyle w:val="TableBody"/>
            </w:pPr>
            <w:r>
              <w:t>E-mail address of the contact person</w:t>
            </w:r>
          </w:p>
        </w:tc>
      </w:tr>
      <w:tr w:rsidR="00916881" w14:paraId="1A0D1909" w14:textId="77777777" w:rsidTr="0009567D">
        <w:trPr>
          <w:cantSplit/>
        </w:trPr>
        <w:tc>
          <w:tcPr>
            <w:tcW w:w="2592" w:type="dxa"/>
            <w:tcBorders>
              <w:top w:val="single" w:sz="4" w:space="0" w:color="000000"/>
              <w:left w:val="single" w:sz="4" w:space="0" w:color="000000"/>
              <w:bottom w:val="single" w:sz="4" w:space="0" w:color="000000"/>
            </w:tcBorders>
          </w:tcPr>
          <w:p w14:paraId="01E32E65" w14:textId="77777777" w:rsidR="00916881" w:rsidRPr="00B52E5C" w:rsidRDefault="00916881" w:rsidP="00B52E5C">
            <w:pPr>
              <w:pStyle w:val="TableBody"/>
              <w:rPr>
                <w:b/>
                <w:bCs/>
              </w:rPr>
            </w:pPr>
            <w:r w:rsidRPr="00B52E5C">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03777D43" w14:textId="77777777" w:rsidR="00916881" w:rsidRDefault="00916881" w:rsidP="00B52E5C">
            <w:pPr>
              <w:pStyle w:val="TableBody"/>
            </w:pPr>
            <w:r>
              <w:t>Saves the new or edited Center ID.</w:t>
            </w:r>
          </w:p>
        </w:tc>
      </w:tr>
      <w:tr w:rsidR="00916881" w14:paraId="3AD42B8E" w14:textId="77777777" w:rsidTr="0009567D">
        <w:trPr>
          <w:cantSplit/>
        </w:trPr>
        <w:tc>
          <w:tcPr>
            <w:tcW w:w="2592" w:type="dxa"/>
            <w:tcBorders>
              <w:top w:val="single" w:sz="4" w:space="0" w:color="000000"/>
              <w:left w:val="single" w:sz="4" w:space="0" w:color="000000"/>
              <w:bottom w:val="single" w:sz="4" w:space="0" w:color="000000"/>
            </w:tcBorders>
          </w:tcPr>
          <w:p w14:paraId="03862064" w14:textId="77777777" w:rsidR="00916881" w:rsidRPr="00B52E5C" w:rsidRDefault="00916881" w:rsidP="00B52E5C">
            <w:pPr>
              <w:pStyle w:val="TableBody"/>
              <w:rPr>
                <w:b/>
                <w:bCs/>
              </w:rPr>
            </w:pPr>
            <w:r w:rsidRPr="00B52E5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4B955469" w14:textId="77777777" w:rsidR="00916881" w:rsidRDefault="00916881" w:rsidP="00B52E5C">
            <w:pPr>
              <w:pStyle w:val="TableBody"/>
            </w:pPr>
            <w:r>
              <w:t>Exits the Edit window without making changes.</w:t>
            </w:r>
          </w:p>
        </w:tc>
      </w:tr>
    </w:tbl>
    <w:p w14:paraId="79B7D533" w14:textId="77777777" w:rsidR="001D3951" w:rsidRDefault="001D3951" w:rsidP="001D3951">
      <w:pPr>
        <w:pStyle w:val="BodyText"/>
        <w:rPr>
          <w:ins w:id="2270" w:author="Robbie Moses" w:date="2023-03-03T06:03:00Z"/>
        </w:rPr>
        <w:pPrChange w:id="2271" w:author="Robbie Moses" w:date="2023-03-03T06:03:00Z">
          <w:pPr>
            <w:pStyle w:val="Heading3"/>
          </w:pPr>
        </w:pPrChange>
      </w:pPr>
      <w:bookmarkStart w:id="2272" w:name="_Ref221883591"/>
      <w:bookmarkStart w:id="2273" w:name="_Ref226247786"/>
    </w:p>
    <w:p w14:paraId="7996E032" w14:textId="3FB0B90C" w:rsidR="00916881" w:rsidRDefault="00916881" w:rsidP="00233BE1">
      <w:pPr>
        <w:pStyle w:val="Heading3"/>
      </w:pPr>
      <w:bookmarkStart w:id="2274" w:name="_Toc128718676"/>
      <w:r>
        <w:t>Carriers</w:t>
      </w:r>
      <w:r>
        <w:rPr>
          <w:rFonts w:ascii="Wingdings" w:hAnsi="Wingdings"/>
        </w:rPr>
        <w:t></w:t>
      </w:r>
      <w:r>
        <w:t>Servicers</w:t>
      </w:r>
      <w:bookmarkEnd w:id="2272"/>
      <w:bookmarkEnd w:id="2273"/>
      <w:bookmarkEnd w:id="2274"/>
    </w:p>
    <w:p w14:paraId="2C23E94F" w14:textId="4D7278A8" w:rsidR="00916881" w:rsidRDefault="00916881" w:rsidP="00F37E12">
      <w:pPr>
        <w:pStyle w:val="BodyText"/>
      </w:pPr>
      <w:r>
        <w:t>Servicers are the carriers that are contracted by the institution to deliver and pick</w:t>
      </w:r>
      <w:r w:rsidR="00E1007C">
        <w:t xml:space="preserve"> </w:t>
      </w:r>
      <w:r>
        <w:t xml:space="preserve">up cash.  Ultimately the orders generated by the system must be routed to the appropriate servicers so that the movement of cash occurs when and where it is needed, and for the desired amounts. </w:t>
      </w:r>
    </w:p>
    <w:p w14:paraId="78BA3B03" w14:textId="1E61B59A" w:rsidR="00916881" w:rsidRDefault="00E1007C" w:rsidP="00F37E12">
      <w:pPr>
        <w:pStyle w:val="BodyText"/>
      </w:pPr>
      <w:r>
        <w:t>T</w:t>
      </w:r>
      <w:r w:rsidR="00916881">
        <w:t xml:space="preserve">o optimize </w:t>
      </w:r>
      <w:r>
        <w:t xml:space="preserve">the </w:t>
      </w:r>
      <w:r w:rsidR="00916881">
        <w:t xml:space="preserve">movements of cash to and from Cashpoints, it is necessary to know the costs associated with transporting the cash.  Servicers and service depot data are input </w:t>
      </w:r>
      <w:r>
        <w:t>in</w:t>
      </w:r>
      <w:r w:rsidR="00916881">
        <w:t xml:space="preserve">to the system for this purpose.  </w:t>
      </w:r>
    </w:p>
    <w:p w14:paraId="1B76CE97" w14:textId="77777777" w:rsidR="00916881" w:rsidRDefault="00916881" w:rsidP="00F37E12">
      <w:pPr>
        <w:pStyle w:val="BodyText"/>
      </w:pPr>
      <w:r>
        <w:t>Each servicer and their depots are set up in the system with their associated costs. When a depot is set up, it is linked to an appropriate servicer defined during this step. Then, each Cashpoint must be linked to the appropriate servicer depot so that the associated costs are incorporated into the optimization process.</w:t>
      </w:r>
    </w:p>
    <w:p w14:paraId="37E02AEE" w14:textId="5C226694" w:rsidR="00916881" w:rsidRDefault="00916881" w:rsidP="00F63174">
      <w:pPr>
        <w:pStyle w:val="Caption"/>
        <w:spacing w:before="0" w:after="120"/>
        <w:ind w:left="187" w:hanging="187"/>
        <w:outlineLvl w:val="0"/>
      </w:pPr>
      <w:bookmarkStart w:id="2275" w:name="_Toc128632423"/>
      <w:r>
        <w:lastRenderedPageBreak/>
        <w:t xml:space="preserve">Figure </w:t>
      </w:r>
      <w:ins w:id="2276" w:author="Robbie Moses" w:date="2023-03-02T06:45:00Z">
        <w:r w:rsidR="00624EA3">
          <w:fldChar w:fldCharType="begin"/>
        </w:r>
        <w:r w:rsidR="00624EA3">
          <w:instrText xml:space="preserve"> SEQ Figure \* ARABIC </w:instrText>
        </w:r>
      </w:ins>
      <w:r w:rsidR="00624EA3">
        <w:fldChar w:fldCharType="separate"/>
      </w:r>
      <w:ins w:id="2277" w:author="Robbie Moses" w:date="2023-03-02T06:45:00Z">
        <w:r w:rsidR="00624EA3">
          <w:rPr>
            <w:noProof/>
          </w:rPr>
          <w:t>104</w:t>
        </w:r>
        <w:r w:rsidR="00624EA3">
          <w:fldChar w:fldCharType="end"/>
        </w:r>
      </w:ins>
      <w:ins w:id="2278" w:author="Moses, Robbie" w:date="2023-02-22T02:39:00Z">
        <w:del w:id="2279" w:author="Robbie Moses" w:date="2023-03-02T06:45:00Z">
          <w:r w:rsidR="003B5D4F" w:rsidDel="00624EA3">
            <w:fldChar w:fldCharType="begin"/>
          </w:r>
          <w:r w:rsidR="003B5D4F" w:rsidDel="00624EA3">
            <w:delInstrText xml:space="preserve"> SEQ Figure \* ARABIC </w:delInstrText>
          </w:r>
        </w:del>
      </w:ins>
      <w:del w:id="2280" w:author="Robbie Moses" w:date="2023-03-02T06:45:00Z">
        <w:r w:rsidR="003B5D4F" w:rsidDel="00624EA3">
          <w:fldChar w:fldCharType="separate"/>
        </w:r>
      </w:del>
      <w:ins w:id="2281" w:author="Moses, Robbie" w:date="2023-02-22T02:39:00Z">
        <w:del w:id="2282" w:author="Robbie Moses" w:date="2023-03-02T06:45:00Z">
          <w:r w:rsidR="003B5D4F" w:rsidDel="00624EA3">
            <w:rPr>
              <w:noProof/>
            </w:rPr>
            <w:delText>103</w:delText>
          </w:r>
          <w:r w:rsidR="003B5D4F" w:rsidDel="00624EA3">
            <w:fldChar w:fldCharType="end"/>
          </w:r>
        </w:del>
      </w:ins>
      <w:del w:id="2283"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103</w:delText>
        </w:r>
        <w:r w:rsidRPr="1E740376" w:rsidDel="003B5D4F">
          <w:rPr>
            <w:noProof/>
          </w:rPr>
          <w:fldChar w:fldCharType="end"/>
        </w:r>
      </w:del>
      <w:r>
        <w:t>: Servicers Page</w:t>
      </w:r>
      <w:bookmarkEnd w:id="2275"/>
    </w:p>
    <w:p w14:paraId="2DDBCF84" w14:textId="4FD0E022" w:rsidR="00916881" w:rsidRDefault="245EECAA" w:rsidP="00DF78B1">
      <w:pPr>
        <w:pStyle w:val="BodyText"/>
      </w:pPr>
      <w:r>
        <w:rPr>
          <w:noProof/>
        </w:rPr>
        <w:drawing>
          <wp:inline distT="0" distB="0" distL="0" distR="0" wp14:anchorId="57FC04F9" wp14:editId="32F660A3">
            <wp:extent cx="4572000" cy="2524125"/>
            <wp:effectExtent l="76200" t="76200" r="133350" b="142875"/>
            <wp:docPr id="565056592" name="Picture 56505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45720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B4D9BC" w14:textId="0562EA79" w:rsidR="00916881" w:rsidRDefault="00916881" w:rsidP="00F63174">
      <w:pPr>
        <w:pStyle w:val="Caption"/>
        <w:spacing w:before="0" w:after="120"/>
        <w:ind w:left="187" w:hanging="187"/>
        <w:outlineLvl w:val="0"/>
      </w:pPr>
      <w:bookmarkStart w:id="2284" w:name="_Toc128631033"/>
      <w:r>
        <w:t xml:space="preserve">Table </w:t>
      </w:r>
      <w:r w:rsidR="00027408">
        <w:fldChar w:fldCharType="begin"/>
      </w:r>
      <w:r>
        <w:instrText xml:space="preserve"> SEQ "Table" \*Arabic </w:instrText>
      </w:r>
      <w:r w:rsidR="00027408">
        <w:fldChar w:fldCharType="separate"/>
      </w:r>
      <w:r w:rsidR="00D57607">
        <w:rPr>
          <w:noProof/>
        </w:rPr>
        <w:t>79</w:t>
      </w:r>
      <w:r w:rsidR="00027408">
        <w:rPr>
          <w:noProof/>
        </w:rPr>
        <w:fldChar w:fldCharType="end"/>
      </w:r>
      <w:r>
        <w:t>: Servicers Description</w:t>
      </w:r>
      <w:bookmarkEnd w:id="22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4F1A8F2"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0911F8E3" w14:textId="77777777" w:rsidR="00916881" w:rsidRDefault="00916881" w:rsidP="005D6EAC">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185CC0C" w14:textId="77777777" w:rsidR="00916881" w:rsidRDefault="00916881" w:rsidP="005D6EAC">
            <w:pPr>
              <w:pStyle w:val="TableHeading"/>
            </w:pPr>
            <w:r>
              <w:t>Description</w:t>
            </w:r>
          </w:p>
        </w:tc>
      </w:tr>
      <w:tr w:rsidR="00916881" w14:paraId="7B314A43" w14:textId="77777777" w:rsidTr="0009567D">
        <w:trPr>
          <w:cantSplit/>
        </w:trPr>
        <w:tc>
          <w:tcPr>
            <w:tcW w:w="2592" w:type="dxa"/>
            <w:tcBorders>
              <w:left w:val="single" w:sz="4" w:space="0" w:color="000000"/>
              <w:bottom w:val="single" w:sz="4" w:space="0" w:color="000000"/>
            </w:tcBorders>
          </w:tcPr>
          <w:p w14:paraId="55EB3BC8" w14:textId="77777777" w:rsidR="00916881" w:rsidRPr="005D6EAC" w:rsidRDefault="00916881" w:rsidP="005D6EAC">
            <w:pPr>
              <w:pStyle w:val="TableBody"/>
              <w:rPr>
                <w:b/>
                <w:bCs/>
              </w:rPr>
            </w:pPr>
            <w:r w:rsidRPr="005D6EAC">
              <w:rPr>
                <w:b/>
                <w:bCs/>
              </w:rPr>
              <w:t>Add Button</w:t>
            </w:r>
          </w:p>
        </w:tc>
        <w:tc>
          <w:tcPr>
            <w:tcW w:w="5483" w:type="dxa"/>
            <w:tcBorders>
              <w:left w:val="single" w:sz="4" w:space="0" w:color="000000"/>
              <w:bottom w:val="single" w:sz="4" w:space="0" w:color="000000"/>
              <w:right w:val="single" w:sz="4" w:space="0" w:color="000000"/>
            </w:tcBorders>
          </w:tcPr>
          <w:p w14:paraId="3C6148C4" w14:textId="77777777" w:rsidR="00916881" w:rsidRDefault="00916881" w:rsidP="005D6EAC">
            <w:pPr>
              <w:pStyle w:val="TableBody"/>
            </w:pPr>
            <w:r>
              <w:t>Allows users to Add a new Center ID.</w:t>
            </w:r>
          </w:p>
        </w:tc>
      </w:tr>
      <w:tr w:rsidR="00916881" w14:paraId="676C3AEA" w14:textId="77777777" w:rsidTr="0009567D">
        <w:trPr>
          <w:cantSplit/>
        </w:trPr>
        <w:tc>
          <w:tcPr>
            <w:tcW w:w="2592" w:type="dxa"/>
            <w:tcBorders>
              <w:left w:val="single" w:sz="4" w:space="0" w:color="000000"/>
              <w:bottom w:val="single" w:sz="4" w:space="0" w:color="000000"/>
            </w:tcBorders>
          </w:tcPr>
          <w:p w14:paraId="2CFADBFC" w14:textId="77777777" w:rsidR="00916881" w:rsidRPr="005D6EAC" w:rsidRDefault="00916881" w:rsidP="005D6EAC">
            <w:pPr>
              <w:pStyle w:val="TableBody"/>
              <w:rPr>
                <w:b/>
                <w:bCs/>
              </w:rPr>
            </w:pPr>
            <w:r w:rsidRPr="005D6EAC">
              <w:rPr>
                <w:b/>
                <w:bCs/>
              </w:rPr>
              <w:t>Edit Button</w:t>
            </w:r>
          </w:p>
        </w:tc>
        <w:tc>
          <w:tcPr>
            <w:tcW w:w="5483" w:type="dxa"/>
            <w:tcBorders>
              <w:left w:val="single" w:sz="4" w:space="0" w:color="000000"/>
              <w:bottom w:val="single" w:sz="4" w:space="0" w:color="000000"/>
              <w:right w:val="single" w:sz="4" w:space="0" w:color="000000"/>
            </w:tcBorders>
          </w:tcPr>
          <w:p w14:paraId="2ED61EE6" w14:textId="77777777" w:rsidR="00916881" w:rsidRDefault="00916881" w:rsidP="005D6EAC">
            <w:pPr>
              <w:pStyle w:val="TableBody"/>
            </w:pPr>
            <w:r>
              <w:t>Allows users to Edit an existing Center ID.</w:t>
            </w:r>
          </w:p>
        </w:tc>
      </w:tr>
      <w:tr w:rsidR="00916881" w14:paraId="689EB592" w14:textId="77777777" w:rsidTr="0009567D">
        <w:trPr>
          <w:cantSplit/>
        </w:trPr>
        <w:tc>
          <w:tcPr>
            <w:tcW w:w="2592" w:type="dxa"/>
            <w:tcBorders>
              <w:left w:val="single" w:sz="4" w:space="0" w:color="000000"/>
              <w:bottom w:val="single" w:sz="4" w:space="0" w:color="000000"/>
            </w:tcBorders>
          </w:tcPr>
          <w:p w14:paraId="3E1D0949" w14:textId="77777777" w:rsidR="00916881" w:rsidRPr="005D6EAC" w:rsidRDefault="00916881" w:rsidP="005D6EAC">
            <w:pPr>
              <w:pStyle w:val="TableBody"/>
              <w:rPr>
                <w:b/>
                <w:bCs/>
              </w:rPr>
            </w:pPr>
            <w:r w:rsidRPr="005D6EAC">
              <w:rPr>
                <w:b/>
                <w:bCs/>
              </w:rPr>
              <w:t>Delete Button</w:t>
            </w:r>
          </w:p>
        </w:tc>
        <w:tc>
          <w:tcPr>
            <w:tcW w:w="5483" w:type="dxa"/>
            <w:tcBorders>
              <w:left w:val="single" w:sz="4" w:space="0" w:color="000000"/>
              <w:bottom w:val="single" w:sz="4" w:space="0" w:color="000000"/>
              <w:right w:val="single" w:sz="4" w:space="0" w:color="000000"/>
            </w:tcBorders>
          </w:tcPr>
          <w:p w14:paraId="7AFA0D08" w14:textId="77777777" w:rsidR="00916881" w:rsidRDefault="00916881" w:rsidP="005D6EAC">
            <w:pPr>
              <w:pStyle w:val="TableBody"/>
            </w:pPr>
            <w:r>
              <w:t xml:space="preserve">Allows users to Delete an existing Center ID. </w:t>
            </w:r>
          </w:p>
          <w:p w14:paraId="65D2F21A" w14:textId="77777777" w:rsidR="00916881" w:rsidRDefault="00916881" w:rsidP="005D6EAC">
            <w:pPr>
              <w:pStyle w:val="TableNote"/>
            </w:pPr>
            <w:r>
              <w:rPr>
                <w:b/>
              </w:rPr>
              <w:t>Note:</w:t>
            </w:r>
            <w:r>
              <w:t xml:space="preserve"> A Center cannot be deleted if there are Cashpoints, Depots, or Servicers assigned to it.</w:t>
            </w:r>
          </w:p>
        </w:tc>
      </w:tr>
      <w:tr w:rsidR="00916881" w14:paraId="6595F347" w14:textId="77777777" w:rsidTr="0009567D">
        <w:trPr>
          <w:cantSplit/>
        </w:trPr>
        <w:tc>
          <w:tcPr>
            <w:tcW w:w="2592" w:type="dxa"/>
            <w:tcBorders>
              <w:left w:val="single" w:sz="4" w:space="0" w:color="000000"/>
              <w:bottom w:val="single" w:sz="4" w:space="0" w:color="000000"/>
            </w:tcBorders>
          </w:tcPr>
          <w:p w14:paraId="2BA891FC" w14:textId="77777777" w:rsidR="00916881" w:rsidRPr="005D6EAC" w:rsidRDefault="00916881" w:rsidP="005D6EAC">
            <w:pPr>
              <w:pStyle w:val="TableBody"/>
              <w:rPr>
                <w:b/>
                <w:bCs/>
              </w:rPr>
            </w:pPr>
            <w:r w:rsidRPr="005D6EAC">
              <w:rPr>
                <w:b/>
                <w:bCs/>
              </w:rPr>
              <w:t>Servicer ID</w:t>
            </w:r>
          </w:p>
        </w:tc>
        <w:tc>
          <w:tcPr>
            <w:tcW w:w="5483" w:type="dxa"/>
            <w:tcBorders>
              <w:left w:val="single" w:sz="4" w:space="0" w:color="000000"/>
              <w:bottom w:val="single" w:sz="4" w:space="0" w:color="000000"/>
              <w:right w:val="single" w:sz="4" w:space="0" w:color="000000"/>
            </w:tcBorders>
          </w:tcPr>
          <w:p w14:paraId="7CF53241" w14:textId="77777777" w:rsidR="00916881" w:rsidRDefault="00916881" w:rsidP="005D6EAC">
            <w:pPr>
              <w:pStyle w:val="TableBody"/>
            </w:pPr>
            <w:r>
              <w:t>Unique alphanumeric value for the identification. The ID is limited to 12 characters and cannot contain any spaces or special characters.</w:t>
            </w:r>
          </w:p>
        </w:tc>
      </w:tr>
      <w:tr w:rsidR="00916881" w14:paraId="4514F9B5" w14:textId="77777777" w:rsidTr="0009567D">
        <w:trPr>
          <w:cantSplit/>
        </w:trPr>
        <w:tc>
          <w:tcPr>
            <w:tcW w:w="2592" w:type="dxa"/>
            <w:tcBorders>
              <w:left w:val="single" w:sz="4" w:space="0" w:color="000000"/>
              <w:bottom w:val="single" w:sz="4" w:space="0" w:color="000000"/>
            </w:tcBorders>
          </w:tcPr>
          <w:p w14:paraId="44A2DAD0" w14:textId="77777777" w:rsidR="00916881" w:rsidRPr="005D6EAC" w:rsidRDefault="00916881" w:rsidP="005D6EAC">
            <w:pPr>
              <w:pStyle w:val="TableBody"/>
              <w:rPr>
                <w:b/>
                <w:bCs/>
              </w:rPr>
            </w:pPr>
            <w:r w:rsidRPr="005D6EAC">
              <w:rPr>
                <w:b/>
                <w:bCs/>
              </w:rPr>
              <w:t>Center ID Selection</w:t>
            </w:r>
          </w:p>
        </w:tc>
        <w:tc>
          <w:tcPr>
            <w:tcW w:w="5483" w:type="dxa"/>
            <w:tcBorders>
              <w:left w:val="single" w:sz="4" w:space="0" w:color="000000"/>
              <w:bottom w:val="single" w:sz="4" w:space="0" w:color="000000"/>
              <w:right w:val="single" w:sz="4" w:space="0" w:color="000000"/>
            </w:tcBorders>
          </w:tcPr>
          <w:p w14:paraId="36B1263E" w14:textId="77777777" w:rsidR="00916881" w:rsidRDefault="00916881" w:rsidP="005D6EAC">
            <w:pPr>
              <w:pStyle w:val="TableBody"/>
            </w:pPr>
            <w:r>
              <w:t xml:space="preserve">The Center ID that this Servicer belongs to. </w:t>
            </w:r>
          </w:p>
        </w:tc>
      </w:tr>
      <w:tr w:rsidR="00916881" w14:paraId="6ECC5349" w14:textId="77777777" w:rsidTr="0009567D">
        <w:trPr>
          <w:cantSplit/>
        </w:trPr>
        <w:tc>
          <w:tcPr>
            <w:tcW w:w="2592" w:type="dxa"/>
            <w:tcBorders>
              <w:top w:val="single" w:sz="4" w:space="0" w:color="000000"/>
              <w:left w:val="single" w:sz="4" w:space="0" w:color="000000"/>
              <w:bottom w:val="single" w:sz="4" w:space="0" w:color="000000"/>
            </w:tcBorders>
          </w:tcPr>
          <w:p w14:paraId="50BC5EC8" w14:textId="77777777" w:rsidR="00916881" w:rsidRPr="005D6EAC" w:rsidRDefault="00916881" w:rsidP="005D6EAC">
            <w:pPr>
              <w:pStyle w:val="TableBody"/>
              <w:rPr>
                <w:b/>
                <w:bCs/>
              </w:rPr>
            </w:pPr>
            <w:r w:rsidRPr="005D6EAC">
              <w:rPr>
                <w:b/>
                <w:bCs/>
              </w:rPr>
              <w:t>Servicer Name</w:t>
            </w:r>
          </w:p>
        </w:tc>
        <w:tc>
          <w:tcPr>
            <w:tcW w:w="5483" w:type="dxa"/>
            <w:tcBorders>
              <w:top w:val="single" w:sz="4" w:space="0" w:color="000000"/>
              <w:left w:val="single" w:sz="4" w:space="0" w:color="000000"/>
              <w:bottom w:val="single" w:sz="4" w:space="0" w:color="000000"/>
              <w:right w:val="single" w:sz="4" w:space="0" w:color="000000"/>
            </w:tcBorders>
          </w:tcPr>
          <w:p w14:paraId="658D0A2D" w14:textId="77777777" w:rsidR="00916881" w:rsidRDefault="00916881" w:rsidP="005D6EAC">
            <w:pPr>
              <w:pStyle w:val="TableBody"/>
            </w:pPr>
            <w:r>
              <w:t>Name used to identify the Servicer.</w:t>
            </w:r>
          </w:p>
        </w:tc>
      </w:tr>
      <w:tr w:rsidR="00916881" w14:paraId="140FB257" w14:textId="77777777" w:rsidTr="0009567D">
        <w:trPr>
          <w:cantSplit/>
        </w:trPr>
        <w:tc>
          <w:tcPr>
            <w:tcW w:w="2592" w:type="dxa"/>
            <w:tcBorders>
              <w:top w:val="single" w:sz="4" w:space="0" w:color="000000"/>
              <w:left w:val="single" w:sz="4" w:space="0" w:color="000000"/>
              <w:bottom w:val="single" w:sz="4" w:space="0" w:color="000000"/>
            </w:tcBorders>
          </w:tcPr>
          <w:p w14:paraId="2FA409C9" w14:textId="77777777" w:rsidR="00916881" w:rsidRPr="005D6EAC" w:rsidRDefault="00916881" w:rsidP="005D6EAC">
            <w:pPr>
              <w:pStyle w:val="TableBody"/>
              <w:rPr>
                <w:b/>
                <w:bCs/>
              </w:rPr>
            </w:pPr>
            <w:r w:rsidRPr="005D6EAC">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43183E02" w14:textId="77777777" w:rsidR="00916881" w:rsidRDefault="00916881" w:rsidP="005D6EAC">
            <w:pPr>
              <w:pStyle w:val="TableBody"/>
            </w:pPr>
            <w:r>
              <w:t>Line 1, Street address.</w:t>
            </w:r>
          </w:p>
        </w:tc>
      </w:tr>
      <w:tr w:rsidR="00916881" w14:paraId="7EC4020B" w14:textId="77777777" w:rsidTr="0009567D">
        <w:trPr>
          <w:cantSplit/>
        </w:trPr>
        <w:tc>
          <w:tcPr>
            <w:tcW w:w="2592" w:type="dxa"/>
            <w:tcBorders>
              <w:top w:val="single" w:sz="4" w:space="0" w:color="000000"/>
              <w:left w:val="single" w:sz="4" w:space="0" w:color="000000"/>
              <w:bottom w:val="single" w:sz="4" w:space="0" w:color="000000"/>
            </w:tcBorders>
          </w:tcPr>
          <w:p w14:paraId="39395E64" w14:textId="77777777" w:rsidR="00916881" w:rsidRPr="005D6EAC" w:rsidRDefault="00916881" w:rsidP="005D6EAC">
            <w:pPr>
              <w:pStyle w:val="TableBody"/>
              <w:rPr>
                <w:b/>
                <w:bCs/>
              </w:rPr>
            </w:pPr>
            <w:r w:rsidRPr="005D6EAC">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68E6F14D" w14:textId="77777777" w:rsidR="00916881" w:rsidRDefault="00916881" w:rsidP="005D6EAC">
            <w:pPr>
              <w:pStyle w:val="TableBody"/>
            </w:pPr>
            <w:r>
              <w:t>Line 2, Street address.</w:t>
            </w:r>
          </w:p>
        </w:tc>
      </w:tr>
      <w:tr w:rsidR="00916881" w14:paraId="16237E4D" w14:textId="77777777" w:rsidTr="0009567D">
        <w:trPr>
          <w:cantSplit/>
        </w:trPr>
        <w:tc>
          <w:tcPr>
            <w:tcW w:w="2592" w:type="dxa"/>
            <w:tcBorders>
              <w:top w:val="single" w:sz="4" w:space="0" w:color="000000"/>
              <w:left w:val="single" w:sz="4" w:space="0" w:color="000000"/>
              <w:bottom w:val="single" w:sz="4" w:space="0" w:color="000000"/>
            </w:tcBorders>
          </w:tcPr>
          <w:p w14:paraId="408F4F7D" w14:textId="77777777" w:rsidR="00916881" w:rsidRPr="005D6EAC" w:rsidRDefault="00916881" w:rsidP="005D6EAC">
            <w:pPr>
              <w:pStyle w:val="TableBody"/>
              <w:rPr>
                <w:b/>
                <w:bCs/>
              </w:rPr>
            </w:pPr>
            <w:r w:rsidRPr="005D6EAC">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54E9530A" w14:textId="77777777" w:rsidR="00916881" w:rsidRDefault="00916881" w:rsidP="005D6EAC">
            <w:pPr>
              <w:pStyle w:val="TableBody"/>
            </w:pPr>
            <w:r>
              <w:t>City in which the Servicer is located.</w:t>
            </w:r>
          </w:p>
        </w:tc>
      </w:tr>
      <w:tr w:rsidR="00916881" w14:paraId="31533016" w14:textId="77777777" w:rsidTr="0009567D">
        <w:trPr>
          <w:cantSplit/>
        </w:trPr>
        <w:tc>
          <w:tcPr>
            <w:tcW w:w="2592" w:type="dxa"/>
            <w:tcBorders>
              <w:top w:val="single" w:sz="4" w:space="0" w:color="000000"/>
              <w:left w:val="single" w:sz="4" w:space="0" w:color="000000"/>
              <w:bottom w:val="single" w:sz="4" w:space="0" w:color="000000"/>
            </w:tcBorders>
          </w:tcPr>
          <w:p w14:paraId="6AB11761" w14:textId="77777777" w:rsidR="00916881" w:rsidRPr="005D6EAC" w:rsidRDefault="00916881" w:rsidP="005D6EAC">
            <w:pPr>
              <w:pStyle w:val="TableBody"/>
              <w:rPr>
                <w:b/>
                <w:bCs/>
              </w:rPr>
            </w:pPr>
            <w:r w:rsidRPr="005D6EAC">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26DAC20D" w14:textId="77777777" w:rsidR="00916881" w:rsidRDefault="00916881" w:rsidP="005D6EAC">
            <w:pPr>
              <w:pStyle w:val="TableBody"/>
            </w:pPr>
            <w:r>
              <w:t>State in which the Servicer is located.</w:t>
            </w:r>
          </w:p>
        </w:tc>
      </w:tr>
      <w:tr w:rsidR="00916881" w:rsidRPr="00CB5D7D" w14:paraId="67301F95" w14:textId="77777777" w:rsidTr="0009567D">
        <w:trPr>
          <w:cantSplit/>
        </w:trPr>
        <w:tc>
          <w:tcPr>
            <w:tcW w:w="2592" w:type="dxa"/>
            <w:tcBorders>
              <w:top w:val="single" w:sz="4" w:space="0" w:color="000000"/>
              <w:left w:val="single" w:sz="4" w:space="0" w:color="000000"/>
              <w:bottom w:val="single" w:sz="4" w:space="0" w:color="000000"/>
            </w:tcBorders>
          </w:tcPr>
          <w:p w14:paraId="5F687AC8" w14:textId="77777777" w:rsidR="00916881" w:rsidRPr="005D6EAC" w:rsidRDefault="00916881" w:rsidP="005D6EAC">
            <w:pPr>
              <w:pStyle w:val="TableBody"/>
              <w:rPr>
                <w:b/>
                <w:bCs/>
                <w:lang w:val="fr-FR"/>
              </w:rPr>
            </w:pPr>
            <w:r w:rsidRPr="005D6EAC">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463B2CBD" w14:textId="77777777" w:rsidR="00916881" w:rsidRDefault="00916881" w:rsidP="005D6EAC">
            <w:pPr>
              <w:pStyle w:val="TableBody"/>
              <w:rPr>
                <w:lang w:val="fr-FR"/>
              </w:rPr>
            </w:pPr>
            <w:r>
              <w:rPr>
                <w:lang w:val="fr-FR"/>
              </w:rPr>
              <w:t xml:space="preserve">Zip code or postal code. </w:t>
            </w:r>
          </w:p>
        </w:tc>
      </w:tr>
      <w:tr w:rsidR="00916881" w14:paraId="52C8BDF8" w14:textId="77777777" w:rsidTr="0009567D">
        <w:trPr>
          <w:cantSplit/>
        </w:trPr>
        <w:tc>
          <w:tcPr>
            <w:tcW w:w="2592" w:type="dxa"/>
            <w:tcBorders>
              <w:top w:val="single" w:sz="4" w:space="0" w:color="000000"/>
              <w:left w:val="single" w:sz="4" w:space="0" w:color="000000"/>
              <w:bottom w:val="single" w:sz="4" w:space="0" w:color="000000"/>
            </w:tcBorders>
          </w:tcPr>
          <w:p w14:paraId="3C387790" w14:textId="77777777" w:rsidR="00916881" w:rsidRPr="005D6EAC" w:rsidRDefault="00916881" w:rsidP="005D6EAC">
            <w:pPr>
              <w:pStyle w:val="TableBody"/>
              <w:rPr>
                <w:b/>
                <w:bCs/>
              </w:rPr>
            </w:pPr>
            <w:r w:rsidRPr="005D6EAC">
              <w:rPr>
                <w:b/>
                <w:bCs/>
              </w:rPr>
              <w:t>Contact Name</w:t>
            </w:r>
          </w:p>
        </w:tc>
        <w:tc>
          <w:tcPr>
            <w:tcW w:w="5483" w:type="dxa"/>
            <w:tcBorders>
              <w:top w:val="single" w:sz="4" w:space="0" w:color="000000"/>
              <w:left w:val="single" w:sz="4" w:space="0" w:color="000000"/>
              <w:bottom w:val="single" w:sz="4" w:space="0" w:color="000000"/>
              <w:right w:val="single" w:sz="4" w:space="0" w:color="000000"/>
            </w:tcBorders>
          </w:tcPr>
          <w:p w14:paraId="5D4FA062" w14:textId="77777777" w:rsidR="00916881" w:rsidRDefault="00916881" w:rsidP="005D6EAC">
            <w:pPr>
              <w:pStyle w:val="TableBody"/>
            </w:pPr>
            <w:r>
              <w:t>Name of the contact person.</w:t>
            </w:r>
          </w:p>
        </w:tc>
      </w:tr>
      <w:tr w:rsidR="00916881" w14:paraId="3449AA71" w14:textId="77777777" w:rsidTr="0009567D">
        <w:trPr>
          <w:cantSplit/>
        </w:trPr>
        <w:tc>
          <w:tcPr>
            <w:tcW w:w="2592" w:type="dxa"/>
            <w:tcBorders>
              <w:top w:val="single" w:sz="4" w:space="0" w:color="000000"/>
              <w:left w:val="single" w:sz="4" w:space="0" w:color="000000"/>
              <w:bottom w:val="single" w:sz="4" w:space="0" w:color="000000"/>
            </w:tcBorders>
          </w:tcPr>
          <w:p w14:paraId="7A2CC249" w14:textId="77777777" w:rsidR="00916881" w:rsidRPr="005D6EAC" w:rsidRDefault="00916881" w:rsidP="005D6EAC">
            <w:pPr>
              <w:pStyle w:val="TableBody"/>
              <w:rPr>
                <w:b/>
                <w:bCs/>
              </w:rPr>
            </w:pPr>
            <w:r w:rsidRPr="005D6EAC">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222659A4" w14:textId="77777777" w:rsidR="00916881" w:rsidRDefault="00916881" w:rsidP="005D6EAC">
            <w:pPr>
              <w:pStyle w:val="TableBody"/>
            </w:pPr>
            <w:r>
              <w:t>Telephone number.</w:t>
            </w:r>
          </w:p>
        </w:tc>
      </w:tr>
      <w:tr w:rsidR="00916881" w14:paraId="1E4E5ECF" w14:textId="77777777" w:rsidTr="0009567D">
        <w:trPr>
          <w:cantSplit/>
        </w:trPr>
        <w:tc>
          <w:tcPr>
            <w:tcW w:w="2592" w:type="dxa"/>
            <w:tcBorders>
              <w:top w:val="single" w:sz="4" w:space="0" w:color="000000"/>
              <w:left w:val="single" w:sz="4" w:space="0" w:color="000000"/>
              <w:bottom w:val="single" w:sz="4" w:space="0" w:color="000000"/>
            </w:tcBorders>
          </w:tcPr>
          <w:p w14:paraId="091C7DEE" w14:textId="77777777" w:rsidR="00916881" w:rsidRPr="005D6EAC" w:rsidRDefault="00916881" w:rsidP="005D6EAC">
            <w:pPr>
              <w:pStyle w:val="TableBody"/>
              <w:rPr>
                <w:b/>
                <w:bCs/>
              </w:rPr>
            </w:pPr>
            <w:r w:rsidRPr="005D6EAC">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2517D4E0" w14:textId="77777777" w:rsidR="00916881" w:rsidRDefault="00916881" w:rsidP="005D6EAC">
            <w:pPr>
              <w:pStyle w:val="TableBody"/>
            </w:pPr>
            <w:r>
              <w:t>Fax number.</w:t>
            </w:r>
          </w:p>
        </w:tc>
      </w:tr>
      <w:tr w:rsidR="00916881" w14:paraId="20A4C345" w14:textId="77777777" w:rsidTr="0009567D">
        <w:trPr>
          <w:cantSplit/>
        </w:trPr>
        <w:tc>
          <w:tcPr>
            <w:tcW w:w="2592" w:type="dxa"/>
            <w:tcBorders>
              <w:top w:val="single" w:sz="4" w:space="0" w:color="000000"/>
              <w:left w:val="single" w:sz="4" w:space="0" w:color="000000"/>
              <w:bottom w:val="single" w:sz="4" w:space="0" w:color="000000"/>
            </w:tcBorders>
          </w:tcPr>
          <w:p w14:paraId="3F97DEFA" w14:textId="77777777" w:rsidR="00916881" w:rsidRPr="005D6EAC" w:rsidRDefault="00916881" w:rsidP="005D6EAC">
            <w:pPr>
              <w:pStyle w:val="TableBody"/>
              <w:rPr>
                <w:b/>
                <w:bCs/>
              </w:rPr>
            </w:pPr>
            <w:r w:rsidRPr="005D6EAC">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4051E401" w14:textId="77777777" w:rsidR="00916881" w:rsidRDefault="00916881" w:rsidP="005D6EAC">
            <w:pPr>
              <w:pStyle w:val="TableBody"/>
            </w:pPr>
            <w:r>
              <w:t>E-mail address of the contact person</w:t>
            </w:r>
          </w:p>
        </w:tc>
      </w:tr>
      <w:tr w:rsidR="00916881" w14:paraId="2CAB32DE" w14:textId="77777777" w:rsidTr="0009567D">
        <w:trPr>
          <w:cantSplit/>
        </w:trPr>
        <w:tc>
          <w:tcPr>
            <w:tcW w:w="2592" w:type="dxa"/>
            <w:tcBorders>
              <w:top w:val="single" w:sz="4" w:space="0" w:color="000000"/>
              <w:left w:val="single" w:sz="4" w:space="0" w:color="000000"/>
              <w:bottom w:val="single" w:sz="4" w:space="0" w:color="000000"/>
            </w:tcBorders>
          </w:tcPr>
          <w:p w14:paraId="6BE3FDCA" w14:textId="77777777" w:rsidR="00916881" w:rsidRPr="005D6EAC" w:rsidRDefault="00916881" w:rsidP="005D6EAC">
            <w:pPr>
              <w:pStyle w:val="TableBody"/>
              <w:rPr>
                <w:b/>
                <w:bCs/>
              </w:rPr>
            </w:pPr>
            <w:r w:rsidRPr="005D6EAC">
              <w:rPr>
                <w:b/>
                <w:bCs/>
              </w:rPr>
              <w:lastRenderedPageBreak/>
              <w:t>Save Button</w:t>
            </w:r>
          </w:p>
        </w:tc>
        <w:tc>
          <w:tcPr>
            <w:tcW w:w="5483" w:type="dxa"/>
            <w:tcBorders>
              <w:top w:val="single" w:sz="4" w:space="0" w:color="000000"/>
              <w:left w:val="single" w:sz="4" w:space="0" w:color="000000"/>
              <w:bottom w:val="single" w:sz="4" w:space="0" w:color="000000"/>
              <w:right w:val="single" w:sz="4" w:space="0" w:color="000000"/>
            </w:tcBorders>
          </w:tcPr>
          <w:p w14:paraId="248C126A" w14:textId="77777777" w:rsidR="00916881" w:rsidRDefault="00916881" w:rsidP="005D6EAC">
            <w:pPr>
              <w:pStyle w:val="TableBody"/>
            </w:pPr>
            <w:r>
              <w:t>Saves the new or edited Servicer ID.</w:t>
            </w:r>
          </w:p>
        </w:tc>
      </w:tr>
      <w:tr w:rsidR="00916881" w14:paraId="5254AE9E" w14:textId="77777777" w:rsidTr="0009567D">
        <w:trPr>
          <w:cantSplit/>
        </w:trPr>
        <w:tc>
          <w:tcPr>
            <w:tcW w:w="2592" w:type="dxa"/>
            <w:tcBorders>
              <w:top w:val="single" w:sz="4" w:space="0" w:color="000000"/>
              <w:left w:val="single" w:sz="4" w:space="0" w:color="000000"/>
              <w:bottom w:val="single" w:sz="4" w:space="0" w:color="000000"/>
            </w:tcBorders>
          </w:tcPr>
          <w:p w14:paraId="3ECB37A1" w14:textId="77777777" w:rsidR="00916881" w:rsidRPr="005D6EAC" w:rsidRDefault="00916881" w:rsidP="005D6EAC">
            <w:pPr>
              <w:pStyle w:val="TableBody"/>
              <w:rPr>
                <w:b/>
                <w:bCs/>
              </w:rPr>
            </w:pPr>
            <w:r w:rsidRPr="005D6EAC">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521F22F" w14:textId="77777777" w:rsidR="00916881" w:rsidRDefault="00916881" w:rsidP="005D6EAC">
            <w:pPr>
              <w:pStyle w:val="TableBody"/>
            </w:pPr>
            <w:r>
              <w:t>Exits the Edit window without making changes.</w:t>
            </w:r>
          </w:p>
        </w:tc>
      </w:tr>
    </w:tbl>
    <w:p w14:paraId="61377DB9" w14:textId="744398B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69C03559" w14:textId="77777777" w:rsidR="009E0234" w:rsidRDefault="009E0234" w:rsidP="00DF78B1">
      <w:pPr>
        <w:pStyle w:val="BodyText"/>
      </w:pPr>
      <w:bookmarkStart w:id="2285" w:name="_Ref221883592"/>
    </w:p>
    <w:p w14:paraId="1046C9B4" w14:textId="241F8F11" w:rsidR="00916881" w:rsidRDefault="00916881" w:rsidP="0005690D">
      <w:pPr>
        <w:pStyle w:val="Heading3"/>
      </w:pPr>
      <w:bookmarkStart w:id="2286" w:name="_Toc128718677"/>
      <w:r>
        <w:t>Carriers</w:t>
      </w:r>
      <w:r>
        <w:rPr>
          <w:rFonts w:ascii="Wingdings" w:hAnsi="Wingdings"/>
        </w:rPr>
        <w:t></w:t>
      </w:r>
      <w:r>
        <w:t>Depots</w:t>
      </w:r>
      <w:bookmarkEnd w:id="2285"/>
      <w:bookmarkEnd w:id="2286"/>
    </w:p>
    <w:p w14:paraId="06B4B6F7" w14:textId="14A4A55D" w:rsidR="00916881" w:rsidRPr="009E0234" w:rsidRDefault="00916881" w:rsidP="009E0234">
      <w:pPr>
        <w:pStyle w:val="BodyText"/>
      </w:pPr>
      <w:r w:rsidRPr="009E0234">
        <w:t xml:space="preserve">Typically, a service provider will initiate cash deliveries from designated depots. </w:t>
      </w:r>
      <w:r w:rsidR="007A7D4D" w:rsidRPr="009E0234">
        <w:t>Therefore,</w:t>
      </w:r>
      <w:r w:rsidRPr="009E0234">
        <w:t xml:space="preserve"> costs associated with a particular service provider are tied to the corresponding depot.  Each depot must have a service provider and service costs and service days must also be specified.  Additionally, each Cashpoint must be assigned to a depot.  Care should be taken when defining depots because an error may adversely affect the recommendation and simulation processes. </w:t>
      </w:r>
    </w:p>
    <w:p w14:paraId="5DDBDA86" w14:textId="77777777" w:rsidR="00916881" w:rsidRPr="009E0234" w:rsidRDefault="00916881" w:rsidP="009E0234">
      <w:pPr>
        <w:pStyle w:val="BodyText"/>
      </w:pPr>
      <w:r w:rsidRPr="009E0234">
        <w:t>Cost data allows the system to evaluate the relevant costs of moving cash.  Service costs may be fixed per trip, variable per unit of currency delivered, variable by type of service (branch delivery, branch return, ATM cassette replacement, ATM cash add) and/or variable by type of delivery schedule (regular schedule versus unplanned).</w:t>
      </w:r>
    </w:p>
    <w:p w14:paraId="565B3ABE" w14:textId="0E6A0F99" w:rsidR="00916881" w:rsidRDefault="00916881" w:rsidP="00F63174">
      <w:pPr>
        <w:pStyle w:val="Caption"/>
        <w:spacing w:before="0" w:after="120"/>
        <w:ind w:left="187" w:hanging="187"/>
        <w:outlineLvl w:val="0"/>
      </w:pPr>
      <w:bookmarkStart w:id="2287" w:name="_Toc128632424"/>
      <w:r>
        <w:t xml:space="preserve">Figure </w:t>
      </w:r>
      <w:ins w:id="2288" w:author="Robbie Moses" w:date="2023-03-02T06:45:00Z">
        <w:r w:rsidR="00624EA3">
          <w:fldChar w:fldCharType="begin"/>
        </w:r>
        <w:r w:rsidR="00624EA3">
          <w:instrText xml:space="preserve"> SEQ Figure \* ARABIC </w:instrText>
        </w:r>
      </w:ins>
      <w:r w:rsidR="00624EA3">
        <w:fldChar w:fldCharType="separate"/>
      </w:r>
      <w:ins w:id="2289" w:author="Robbie Moses" w:date="2023-03-02T06:45:00Z">
        <w:r w:rsidR="00624EA3">
          <w:rPr>
            <w:noProof/>
          </w:rPr>
          <w:t>105</w:t>
        </w:r>
        <w:r w:rsidR="00624EA3">
          <w:fldChar w:fldCharType="end"/>
        </w:r>
      </w:ins>
      <w:ins w:id="2290" w:author="Moses, Robbie" w:date="2023-02-22T02:39:00Z">
        <w:del w:id="2291" w:author="Robbie Moses" w:date="2023-03-02T06:45:00Z">
          <w:r w:rsidR="003B5D4F" w:rsidDel="00624EA3">
            <w:fldChar w:fldCharType="begin"/>
          </w:r>
          <w:r w:rsidR="003B5D4F" w:rsidDel="00624EA3">
            <w:delInstrText xml:space="preserve"> SEQ Figure \* ARABIC </w:delInstrText>
          </w:r>
        </w:del>
      </w:ins>
      <w:del w:id="2292" w:author="Robbie Moses" w:date="2023-03-02T06:45:00Z">
        <w:r w:rsidR="003B5D4F" w:rsidDel="00624EA3">
          <w:fldChar w:fldCharType="separate"/>
        </w:r>
      </w:del>
      <w:ins w:id="2293" w:author="Moses, Robbie" w:date="2023-02-22T02:39:00Z">
        <w:del w:id="2294" w:author="Robbie Moses" w:date="2023-03-02T06:45:00Z">
          <w:r w:rsidR="003B5D4F" w:rsidDel="00624EA3">
            <w:rPr>
              <w:noProof/>
            </w:rPr>
            <w:delText>104</w:delText>
          </w:r>
          <w:r w:rsidR="003B5D4F" w:rsidDel="00624EA3">
            <w:fldChar w:fldCharType="end"/>
          </w:r>
        </w:del>
      </w:ins>
      <w:del w:id="2295"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104</w:delText>
        </w:r>
        <w:r w:rsidRPr="1E740376" w:rsidDel="003B5D4F">
          <w:rPr>
            <w:noProof/>
          </w:rPr>
          <w:fldChar w:fldCharType="end"/>
        </w:r>
      </w:del>
      <w:r>
        <w:t>: Depots Page</w:t>
      </w:r>
      <w:bookmarkEnd w:id="2287"/>
    </w:p>
    <w:p w14:paraId="04E972BA" w14:textId="1FAA5CEF" w:rsidR="00916881" w:rsidRDefault="739E8164" w:rsidP="007A7D4D">
      <w:pPr>
        <w:pStyle w:val="BodyText"/>
        <w:jc w:val="center"/>
      </w:pPr>
      <w:r>
        <w:rPr>
          <w:noProof/>
        </w:rPr>
        <w:drawing>
          <wp:inline distT="0" distB="0" distL="0" distR="0" wp14:anchorId="0ADC43F2" wp14:editId="6842236E">
            <wp:extent cx="5486400" cy="3590925"/>
            <wp:effectExtent l="76200" t="76200" r="133350" b="142875"/>
            <wp:docPr id="1574301062" name="Picture 157430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5486400" cy="3590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E30C09" w14:textId="12A40361" w:rsidR="00916881" w:rsidRDefault="00916881" w:rsidP="00F63174">
      <w:pPr>
        <w:pStyle w:val="Caption"/>
        <w:spacing w:before="0" w:after="120"/>
        <w:ind w:left="187" w:hanging="187"/>
        <w:outlineLvl w:val="0"/>
      </w:pPr>
      <w:bookmarkStart w:id="2296" w:name="_Toc128631034"/>
      <w:r>
        <w:lastRenderedPageBreak/>
        <w:t xml:space="preserve">Table </w:t>
      </w:r>
      <w:r w:rsidR="00027408">
        <w:fldChar w:fldCharType="begin"/>
      </w:r>
      <w:r>
        <w:instrText xml:space="preserve"> SEQ "Table" \*Arabic </w:instrText>
      </w:r>
      <w:r w:rsidR="00027408">
        <w:fldChar w:fldCharType="separate"/>
      </w:r>
      <w:r w:rsidR="00D57607">
        <w:rPr>
          <w:noProof/>
        </w:rPr>
        <w:t>80</w:t>
      </w:r>
      <w:r w:rsidR="00027408">
        <w:rPr>
          <w:noProof/>
        </w:rPr>
        <w:fldChar w:fldCharType="end"/>
      </w:r>
      <w:r>
        <w:t>: Depots Description</w:t>
      </w:r>
      <w:bookmarkEnd w:id="229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6D03564" w14:textId="77777777" w:rsidTr="00627EEB">
        <w:trPr>
          <w:cantSplit/>
          <w:tblHeader/>
        </w:trPr>
        <w:tc>
          <w:tcPr>
            <w:tcW w:w="2592" w:type="dxa"/>
            <w:tcBorders>
              <w:top w:val="single" w:sz="4" w:space="0" w:color="000000"/>
              <w:left w:val="single" w:sz="4" w:space="0" w:color="000000"/>
              <w:bottom w:val="single" w:sz="4" w:space="0" w:color="000000"/>
            </w:tcBorders>
            <w:shd w:val="clear" w:color="auto" w:fill="60C03A"/>
          </w:tcPr>
          <w:p w14:paraId="43516D2B" w14:textId="77777777" w:rsidR="00916881" w:rsidRDefault="00916881" w:rsidP="009E0234">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D5D16E" w14:textId="77777777" w:rsidR="00916881" w:rsidRDefault="00916881" w:rsidP="009E0234">
            <w:pPr>
              <w:pStyle w:val="TableHeading"/>
            </w:pPr>
            <w:r>
              <w:t>Description</w:t>
            </w:r>
          </w:p>
        </w:tc>
      </w:tr>
      <w:tr w:rsidR="00916881" w14:paraId="59099D4F" w14:textId="77777777" w:rsidTr="0009567D">
        <w:trPr>
          <w:cantSplit/>
        </w:trPr>
        <w:tc>
          <w:tcPr>
            <w:tcW w:w="2592" w:type="dxa"/>
            <w:tcBorders>
              <w:top w:val="single" w:sz="4" w:space="0" w:color="000000"/>
              <w:left w:val="single" w:sz="4" w:space="0" w:color="000000"/>
              <w:bottom w:val="single" w:sz="4" w:space="0" w:color="000000"/>
            </w:tcBorders>
          </w:tcPr>
          <w:p w14:paraId="4C9CFB4B" w14:textId="77777777" w:rsidR="00916881" w:rsidRPr="009E0234" w:rsidRDefault="00916881" w:rsidP="009E0234">
            <w:pPr>
              <w:pStyle w:val="TableBody"/>
              <w:rPr>
                <w:b/>
                <w:bCs/>
              </w:rPr>
            </w:pPr>
            <w:r w:rsidRPr="009E0234">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3D614E67" w14:textId="4DA4B7CC" w:rsidR="00916881" w:rsidRDefault="00916881" w:rsidP="009E0234">
            <w:pPr>
              <w:pStyle w:val="TableBody"/>
            </w:pPr>
            <w:r>
              <w:t xml:space="preserve">Allows </w:t>
            </w:r>
            <w:r w:rsidR="00E1007C">
              <w:t xml:space="preserve">the </w:t>
            </w:r>
            <w:r>
              <w:t>user to add a new Depot.</w:t>
            </w:r>
          </w:p>
        </w:tc>
      </w:tr>
      <w:tr w:rsidR="00916881" w14:paraId="1D6EC29F" w14:textId="77777777" w:rsidTr="0009567D">
        <w:trPr>
          <w:cantSplit/>
        </w:trPr>
        <w:tc>
          <w:tcPr>
            <w:tcW w:w="2592" w:type="dxa"/>
            <w:tcBorders>
              <w:top w:val="single" w:sz="4" w:space="0" w:color="000000"/>
              <w:left w:val="single" w:sz="4" w:space="0" w:color="000000"/>
              <w:bottom w:val="single" w:sz="4" w:space="0" w:color="000000"/>
            </w:tcBorders>
          </w:tcPr>
          <w:p w14:paraId="60E4BC02" w14:textId="77777777" w:rsidR="00916881" w:rsidRPr="009E0234" w:rsidRDefault="00916881" w:rsidP="009E0234">
            <w:pPr>
              <w:pStyle w:val="TableBody"/>
              <w:rPr>
                <w:b/>
                <w:bCs/>
              </w:rPr>
            </w:pPr>
            <w:r w:rsidRPr="009E0234">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420D9089" w14:textId="77777777" w:rsidR="00916881" w:rsidRDefault="00916881" w:rsidP="009E0234">
            <w:pPr>
              <w:pStyle w:val="TableBody"/>
            </w:pPr>
            <w:r>
              <w:t>Allows the user to edit an existing Depot.</w:t>
            </w:r>
          </w:p>
        </w:tc>
      </w:tr>
      <w:tr w:rsidR="00916881" w14:paraId="33480BD3" w14:textId="77777777" w:rsidTr="0009567D">
        <w:trPr>
          <w:cantSplit/>
        </w:trPr>
        <w:tc>
          <w:tcPr>
            <w:tcW w:w="2592" w:type="dxa"/>
            <w:tcBorders>
              <w:top w:val="single" w:sz="4" w:space="0" w:color="000000"/>
              <w:left w:val="single" w:sz="4" w:space="0" w:color="000000"/>
              <w:bottom w:val="single" w:sz="4" w:space="0" w:color="000000"/>
            </w:tcBorders>
          </w:tcPr>
          <w:p w14:paraId="3D2D01FD" w14:textId="77777777" w:rsidR="00916881" w:rsidRPr="009E0234" w:rsidRDefault="00916881" w:rsidP="009E0234">
            <w:pPr>
              <w:pStyle w:val="TableBody"/>
              <w:rPr>
                <w:b/>
                <w:bCs/>
              </w:rPr>
            </w:pPr>
            <w:r w:rsidRPr="009E0234">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02B2118B" w14:textId="77777777" w:rsidR="00916881" w:rsidRDefault="00916881" w:rsidP="009E0234">
            <w:pPr>
              <w:pStyle w:val="TableBody"/>
            </w:pPr>
            <w:r>
              <w:t>Allows the user to delete an existing Depot.</w:t>
            </w:r>
          </w:p>
          <w:p w14:paraId="0457B1AE" w14:textId="25809755" w:rsidR="00916881" w:rsidRDefault="00916881" w:rsidP="009E0234">
            <w:pPr>
              <w:pStyle w:val="TableBody"/>
            </w:pPr>
            <w:r>
              <w:t>Note: Depots that have Cashpoints assigned to them cannot be deleted. Reassign Cashpoints to another Depot to delete a Depot.</w:t>
            </w:r>
          </w:p>
        </w:tc>
      </w:tr>
      <w:tr w:rsidR="00916881" w14:paraId="4604BD09" w14:textId="77777777" w:rsidTr="0009567D">
        <w:trPr>
          <w:cantSplit/>
        </w:trPr>
        <w:tc>
          <w:tcPr>
            <w:tcW w:w="2592" w:type="dxa"/>
            <w:tcBorders>
              <w:top w:val="single" w:sz="4" w:space="0" w:color="000000"/>
              <w:left w:val="single" w:sz="4" w:space="0" w:color="000000"/>
              <w:bottom w:val="single" w:sz="4" w:space="0" w:color="000000"/>
            </w:tcBorders>
          </w:tcPr>
          <w:p w14:paraId="6DFA5D2E" w14:textId="77777777" w:rsidR="00916881" w:rsidRPr="009E0234" w:rsidRDefault="00916881" w:rsidP="009E0234">
            <w:pPr>
              <w:pStyle w:val="TableBody"/>
              <w:rPr>
                <w:b/>
                <w:bCs/>
              </w:rPr>
            </w:pPr>
            <w:r w:rsidRPr="009E0234">
              <w:rPr>
                <w:b/>
                <w:bCs/>
              </w:rPr>
              <w:t>Assign Service Costs</w:t>
            </w:r>
          </w:p>
        </w:tc>
        <w:tc>
          <w:tcPr>
            <w:tcW w:w="5478" w:type="dxa"/>
            <w:tcBorders>
              <w:top w:val="single" w:sz="4" w:space="0" w:color="000000"/>
              <w:left w:val="single" w:sz="4" w:space="0" w:color="000000"/>
              <w:bottom w:val="single" w:sz="4" w:space="0" w:color="000000"/>
              <w:right w:val="single" w:sz="4" w:space="0" w:color="000000"/>
            </w:tcBorders>
          </w:tcPr>
          <w:p w14:paraId="38D59FDD" w14:textId="77777777" w:rsidR="00916881" w:rsidRDefault="00916881" w:rsidP="009E0234">
            <w:pPr>
              <w:pStyle w:val="TableBody"/>
            </w:pPr>
            <w:r>
              <w:t>Allows the user to Mass Assign Service Costs to Cashpoints.</w:t>
            </w:r>
          </w:p>
          <w:p w14:paraId="7662C3F6" w14:textId="1E537216" w:rsidR="00916881" w:rsidRDefault="00916881" w:rsidP="009E0234">
            <w:pPr>
              <w:pStyle w:val="TableBody"/>
              <w:rPr>
                <w:b/>
                <w:bCs/>
              </w:rPr>
            </w:pPr>
            <w:r>
              <w:t>For more information, see:</w:t>
            </w:r>
            <w:r>
              <w:rPr>
                <w:rStyle w:val="TopicCrossReference"/>
              </w:rPr>
              <w:t xml:space="preserve"> </w:t>
            </w:r>
            <w:r w:rsidR="00027408" w:rsidRPr="00B350D4">
              <w:rPr>
                <w:rStyle w:val="TopicCrossReference"/>
                <w:b/>
                <w:bCs/>
                <w:color w:val="4F81BD" w:themeColor="accent1"/>
              </w:rPr>
              <w:fldChar w:fldCharType="begin"/>
            </w:r>
            <w:r w:rsidRPr="00B350D4">
              <w:rPr>
                <w:rStyle w:val="TopicCrossReference"/>
                <w:b/>
                <w:bCs/>
                <w:color w:val="4F81BD" w:themeColor="accent1"/>
              </w:rPr>
              <w:instrText xml:space="preserve"> REF _Ref226247879 \h </w:instrText>
            </w:r>
            <w:r w:rsidR="009E0234" w:rsidRPr="00B350D4">
              <w:rPr>
                <w:rStyle w:val="TopicCrossReference"/>
                <w:b/>
                <w:bCs/>
                <w:color w:val="4F81BD" w:themeColor="accent1"/>
              </w:rPr>
              <w:instrText xml:space="preserve"> \* MERGEFORMAT </w:instrText>
            </w:r>
            <w:r w:rsidR="00027408" w:rsidRPr="00B350D4">
              <w:rPr>
                <w:rStyle w:val="TopicCrossReference"/>
                <w:b/>
                <w:bCs/>
                <w:color w:val="4F81BD" w:themeColor="accent1"/>
              </w:rPr>
            </w:r>
            <w:r w:rsidR="00027408" w:rsidRPr="00B350D4">
              <w:rPr>
                <w:rStyle w:val="TopicCrossReference"/>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Depot Add/Edit Page</w:t>
            </w:r>
            <w:r w:rsidR="00027408" w:rsidRPr="00B350D4">
              <w:rPr>
                <w:rStyle w:val="TopicCrossReference"/>
                <w:b/>
                <w:bCs/>
                <w:color w:val="4F81BD" w:themeColor="accent1"/>
              </w:rPr>
              <w:fldChar w:fldCharType="end"/>
            </w:r>
          </w:p>
        </w:tc>
      </w:tr>
      <w:tr w:rsidR="00916881" w14:paraId="27118897" w14:textId="77777777" w:rsidTr="0009567D">
        <w:trPr>
          <w:cantSplit/>
        </w:trPr>
        <w:tc>
          <w:tcPr>
            <w:tcW w:w="2592" w:type="dxa"/>
            <w:tcBorders>
              <w:top w:val="single" w:sz="4" w:space="0" w:color="000000"/>
              <w:left w:val="single" w:sz="4" w:space="0" w:color="000000"/>
              <w:bottom w:val="single" w:sz="4" w:space="0" w:color="000000"/>
            </w:tcBorders>
          </w:tcPr>
          <w:p w14:paraId="3ED4E819" w14:textId="77777777" w:rsidR="00916881" w:rsidRPr="009E0234" w:rsidRDefault="00916881" w:rsidP="009E0234">
            <w:pPr>
              <w:pStyle w:val="TableBody"/>
              <w:rPr>
                <w:b/>
                <w:bCs/>
              </w:rPr>
            </w:pPr>
            <w:r w:rsidRPr="009E0234">
              <w:rPr>
                <w:b/>
                <w:bCs/>
              </w:rPr>
              <w:t>Assign Service Days</w:t>
            </w:r>
          </w:p>
        </w:tc>
        <w:tc>
          <w:tcPr>
            <w:tcW w:w="5478" w:type="dxa"/>
            <w:tcBorders>
              <w:top w:val="single" w:sz="4" w:space="0" w:color="000000"/>
              <w:left w:val="single" w:sz="4" w:space="0" w:color="000000"/>
              <w:bottom w:val="single" w:sz="4" w:space="0" w:color="000000"/>
              <w:right w:val="single" w:sz="4" w:space="0" w:color="000000"/>
            </w:tcBorders>
          </w:tcPr>
          <w:p w14:paraId="08D8DB28" w14:textId="77777777" w:rsidR="00916881" w:rsidRDefault="00916881" w:rsidP="009E0234">
            <w:pPr>
              <w:pStyle w:val="TableBody"/>
            </w:pPr>
            <w:r>
              <w:t>Allows the user to Mass Assign Service Days to Cashpoints.</w:t>
            </w:r>
          </w:p>
          <w:p w14:paraId="025C395E" w14:textId="024C893E" w:rsidR="00916881" w:rsidRDefault="00916881" w:rsidP="009E0234">
            <w:pPr>
              <w:pStyle w:val="TableBody"/>
              <w:rPr>
                <w:b/>
                <w:bCs/>
              </w:rPr>
            </w:pPr>
            <w:r>
              <w:t xml:space="preserve">For more information, see: </w:t>
            </w:r>
            <w:r w:rsidR="00027408" w:rsidRPr="00B350D4">
              <w:rPr>
                <w:b/>
                <w:bCs/>
                <w:color w:val="4F81BD" w:themeColor="accent1"/>
              </w:rPr>
              <w:fldChar w:fldCharType="begin"/>
            </w:r>
            <w:r w:rsidRPr="00B350D4">
              <w:rPr>
                <w:b/>
                <w:bCs/>
                <w:color w:val="4F81BD" w:themeColor="accent1"/>
              </w:rPr>
              <w:instrText xml:space="preserve"> REF _Ref221884875 \h </w:instrText>
            </w:r>
            <w:r w:rsidR="009E0234" w:rsidRPr="00B350D4">
              <w:rPr>
                <w:b/>
                <w:bCs/>
                <w:color w:val="4F81BD" w:themeColor="accent1"/>
              </w:rPr>
              <w:instrText xml:space="preserve"> \* MERGEFORMAT </w:instrText>
            </w:r>
            <w:r w:rsidR="00027408" w:rsidRPr="00B350D4">
              <w:rPr>
                <w:b/>
                <w:bCs/>
                <w:color w:val="4F81BD" w:themeColor="accent1"/>
              </w:rPr>
            </w:r>
            <w:r w:rsidR="00027408" w:rsidRPr="00B350D4">
              <w:rPr>
                <w:b/>
                <w:bCs/>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Service Days</w:t>
            </w:r>
            <w:r w:rsidR="00027408" w:rsidRPr="00B350D4">
              <w:rPr>
                <w:b/>
                <w:bCs/>
                <w:color w:val="4F81BD" w:themeColor="accent1"/>
              </w:rPr>
              <w:fldChar w:fldCharType="end"/>
            </w:r>
          </w:p>
        </w:tc>
      </w:tr>
      <w:tr w:rsidR="00916881" w14:paraId="23F09FF0" w14:textId="77777777" w:rsidTr="0009567D">
        <w:trPr>
          <w:cantSplit/>
        </w:trPr>
        <w:tc>
          <w:tcPr>
            <w:tcW w:w="2592" w:type="dxa"/>
            <w:tcBorders>
              <w:top w:val="single" w:sz="4" w:space="0" w:color="000000"/>
              <w:left w:val="single" w:sz="4" w:space="0" w:color="000000"/>
              <w:bottom w:val="single" w:sz="4" w:space="0" w:color="000000"/>
            </w:tcBorders>
          </w:tcPr>
          <w:p w14:paraId="66B1E099" w14:textId="77777777" w:rsidR="00916881" w:rsidRPr="009E0234" w:rsidRDefault="00916881" w:rsidP="009E0234">
            <w:pPr>
              <w:pStyle w:val="TableBody"/>
              <w:rPr>
                <w:b/>
                <w:bCs/>
              </w:rPr>
            </w:pPr>
            <w:r w:rsidRPr="009E0234">
              <w:rPr>
                <w:b/>
                <w:bCs/>
              </w:rPr>
              <w:t>Assign Cashpoints</w:t>
            </w:r>
          </w:p>
        </w:tc>
        <w:tc>
          <w:tcPr>
            <w:tcW w:w="5478" w:type="dxa"/>
            <w:tcBorders>
              <w:top w:val="single" w:sz="4" w:space="0" w:color="000000"/>
              <w:left w:val="single" w:sz="4" w:space="0" w:color="000000"/>
              <w:bottom w:val="single" w:sz="4" w:space="0" w:color="000000"/>
              <w:right w:val="single" w:sz="4" w:space="0" w:color="000000"/>
            </w:tcBorders>
          </w:tcPr>
          <w:p w14:paraId="510232F6" w14:textId="77777777" w:rsidR="00916881" w:rsidRDefault="00916881" w:rsidP="009E0234">
            <w:pPr>
              <w:pStyle w:val="TableBody"/>
            </w:pPr>
            <w:r>
              <w:t>Allows the user to Mass Assign Cashpoints to a Depot.</w:t>
            </w:r>
          </w:p>
          <w:p w14:paraId="638FEFD5" w14:textId="4D39BB6E"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_Ref236111666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Cashpoints</w:t>
            </w:r>
            <w:r w:rsidR="00027408" w:rsidRPr="00B350D4">
              <w:rPr>
                <w:color w:val="4F81BD" w:themeColor="accent1"/>
              </w:rPr>
              <w:fldChar w:fldCharType="end"/>
            </w:r>
          </w:p>
        </w:tc>
      </w:tr>
      <w:tr w:rsidR="00916881" w14:paraId="52B5C36C" w14:textId="77777777" w:rsidTr="0009567D">
        <w:trPr>
          <w:cantSplit/>
        </w:trPr>
        <w:tc>
          <w:tcPr>
            <w:tcW w:w="2592" w:type="dxa"/>
            <w:tcBorders>
              <w:top w:val="single" w:sz="4" w:space="0" w:color="000000"/>
              <w:left w:val="single" w:sz="4" w:space="0" w:color="000000"/>
              <w:bottom w:val="single" w:sz="4" w:space="0" w:color="000000"/>
            </w:tcBorders>
          </w:tcPr>
          <w:p w14:paraId="613480B1" w14:textId="77777777" w:rsidR="00916881" w:rsidRPr="009E0234" w:rsidRDefault="00916881" w:rsidP="009E0234">
            <w:pPr>
              <w:pStyle w:val="TableBody"/>
              <w:rPr>
                <w:b/>
                <w:bCs/>
              </w:rPr>
            </w:pPr>
            <w:r w:rsidRPr="009E0234">
              <w:rPr>
                <w:b/>
                <w:bCs/>
              </w:rPr>
              <w:t>Assign As Secondary Depot</w:t>
            </w:r>
          </w:p>
        </w:tc>
        <w:tc>
          <w:tcPr>
            <w:tcW w:w="5478" w:type="dxa"/>
            <w:tcBorders>
              <w:top w:val="single" w:sz="4" w:space="0" w:color="000000"/>
              <w:left w:val="single" w:sz="4" w:space="0" w:color="000000"/>
              <w:bottom w:val="single" w:sz="4" w:space="0" w:color="000000"/>
              <w:right w:val="single" w:sz="4" w:space="0" w:color="000000"/>
            </w:tcBorders>
          </w:tcPr>
          <w:p w14:paraId="363A0395" w14:textId="77777777" w:rsidR="00916881" w:rsidRDefault="00916881" w:rsidP="009E0234">
            <w:pPr>
              <w:pStyle w:val="TableBody"/>
            </w:pPr>
            <w:r>
              <w:t>Allows the user to Mass Assign The Secondary Depot to Branches.</w:t>
            </w:r>
          </w:p>
          <w:p w14:paraId="6AA83994" w14:textId="3AD855BD" w:rsidR="00916881" w:rsidRDefault="00916881" w:rsidP="009E0234">
            <w:pPr>
              <w:pStyle w:val="TableBody"/>
            </w:pPr>
            <w:r>
              <w:t xml:space="preserve">For more information, see: </w:t>
            </w:r>
            <w:r w:rsidR="00027408" w:rsidRPr="00B350D4">
              <w:rPr>
                <w:color w:val="4F81BD" w:themeColor="accent1"/>
              </w:rPr>
              <w:fldChar w:fldCharType="begin"/>
            </w:r>
            <w:r w:rsidRPr="00B350D4">
              <w:rPr>
                <w:color w:val="4F81BD" w:themeColor="accent1"/>
              </w:rPr>
              <w:instrText xml:space="preserve"> REF _Ref221884885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Depots</w:t>
            </w:r>
            <w:r w:rsidR="00D57607" w:rsidRPr="00B350D4">
              <w:rPr>
                <w:rFonts w:ascii="Wingdings" w:hAnsi="Wingdings"/>
                <w:color w:val="4F81BD" w:themeColor="accent1"/>
              </w:rPr>
              <w:t></w:t>
            </w:r>
            <w:r w:rsidR="00D57607" w:rsidRPr="00B350D4">
              <w:rPr>
                <w:color w:val="4F81BD" w:themeColor="accent1"/>
              </w:rPr>
              <w:t>Assign As Secondary Depot</w:t>
            </w:r>
            <w:r w:rsidR="00027408" w:rsidRPr="00B350D4">
              <w:rPr>
                <w:color w:val="4F81BD" w:themeColor="accent1"/>
              </w:rPr>
              <w:fldChar w:fldCharType="end"/>
            </w:r>
          </w:p>
        </w:tc>
      </w:tr>
    </w:tbl>
    <w:p w14:paraId="6470B59F" w14:textId="185DF7EC"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2E2F3F0E" w14:textId="77777777" w:rsidR="009E0234" w:rsidRDefault="009E0234" w:rsidP="00DF78B1">
      <w:pPr>
        <w:pStyle w:val="BodyText"/>
      </w:pPr>
      <w:bookmarkStart w:id="2297" w:name="_Ref226247879"/>
      <w:bookmarkStart w:id="2298" w:name="_Ref221884869"/>
    </w:p>
    <w:p w14:paraId="09A234D3" w14:textId="04222D44" w:rsidR="00916881" w:rsidRDefault="00916881" w:rsidP="0005690D">
      <w:pPr>
        <w:pStyle w:val="Heading4"/>
      </w:pPr>
      <w:bookmarkStart w:id="2299" w:name="_Toc128718678"/>
      <w:r>
        <w:t>Depots</w:t>
      </w:r>
      <w:r>
        <w:rPr>
          <w:rFonts w:ascii="Wingdings" w:hAnsi="Wingdings"/>
        </w:rPr>
        <w:t></w:t>
      </w:r>
      <w:r>
        <w:t>Depot Add/Edit Page</w:t>
      </w:r>
      <w:bookmarkEnd w:id="2297"/>
      <w:bookmarkEnd w:id="2299"/>
    </w:p>
    <w:p w14:paraId="2ED12CFD" w14:textId="77777777" w:rsidR="00916881" w:rsidRDefault="00916881" w:rsidP="009E0234">
      <w:pPr>
        <w:pStyle w:val="BodyText"/>
      </w:pPr>
      <w:r>
        <w:t>This page allows users to Add/Edit the default values for the Depot. The values stored here can be Mass Assigned to Cashpoints; they do not automatically filter down to Cashpoints.</w:t>
      </w:r>
    </w:p>
    <w:p w14:paraId="29B7B171" w14:textId="24BA9A3C" w:rsidR="00916881" w:rsidRDefault="00916881" w:rsidP="00F63174">
      <w:pPr>
        <w:pStyle w:val="Caption"/>
        <w:spacing w:before="0" w:after="120"/>
        <w:ind w:left="187" w:hanging="187"/>
        <w:outlineLvl w:val="0"/>
      </w:pPr>
      <w:bookmarkStart w:id="2300" w:name="_Toc128632425"/>
      <w:r>
        <w:lastRenderedPageBreak/>
        <w:t xml:space="preserve">Figure </w:t>
      </w:r>
      <w:ins w:id="2301" w:author="Robbie Moses" w:date="2023-03-02T06:45:00Z">
        <w:r w:rsidR="00624EA3">
          <w:fldChar w:fldCharType="begin"/>
        </w:r>
        <w:r w:rsidR="00624EA3">
          <w:instrText xml:space="preserve"> SEQ Figure \* ARABIC </w:instrText>
        </w:r>
      </w:ins>
      <w:r w:rsidR="00624EA3">
        <w:fldChar w:fldCharType="separate"/>
      </w:r>
      <w:ins w:id="2302" w:author="Robbie Moses" w:date="2023-03-02T06:45:00Z">
        <w:r w:rsidR="00624EA3">
          <w:rPr>
            <w:noProof/>
          </w:rPr>
          <w:t>106</w:t>
        </w:r>
        <w:r w:rsidR="00624EA3">
          <w:fldChar w:fldCharType="end"/>
        </w:r>
      </w:ins>
      <w:ins w:id="2303" w:author="Moses, Robbie" w:date="2023-02-22T02:39:00Z">
        <w:del w:id="2304" w:author="Robbie Moses" w:date="2023-03-02T06:45:00Z">
          <w:r w:rsidR="003B5D4F" w:rsidDel="00624EA3">
            <w:fldChar w:fldCharType="begin"/>
          </w:r>
          <w:r w:rsidR="003B5D4F" w:rsidDel="00624EA3">
            <w:delInstrText xml:space="preserve"> SEQ Figure \* ARABIC </w:delInstrText>
          </w:r>
        </w:del>
      </w:ins>
      <w:del w:id="2305" w:author="Robbie Moses" w:date="2023-03-02T06:45:00Z">
        <w:r w:rsidR="003B5D4F" w:rsidDel="00624EA3">
          <w:fldChar w:fldCharType="separate"/>
        </w:r>
      </w:del>
      <w:ins w:id="2306" w:author="Moses, Robbie" w:date="2023-02-22T02:39:00Z">
        <w:del w:id="2307" w:author="Robbie Moses" w:date="2023-03-02T06:45:00Z">
          <w:r w:rsidR="003B5D4F" w:rsidDel="00624EA3">
            <w:rPr>
              <w:noProof/>
            </w:rPr>
            <w:delText>105</w:delText>
          </w:r>
          <w:r w:rsidR="003B5D4F" w:rsidDel="00624EA3">
            <w:fldChar w:fldCharType="end"/>
          </w:r>
        </w:del>
      </w:ins>
      <w:del w:id="230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105</w:delText>
        </w:r>
        <w:r w:rsidRPr="1E740376" w:rsidDel="003B5D4F">
          <w:rPr>
            <w:noProof/>
          </w:rPr>
          <w:fldChar w:fldCharType="end"/>
        </w:r>
      </w:del>
      <w:r>
        <w:t>: Depot Add/Edit Page</w:t>
      </w:r>
      <w:bookmarkEnd w:id="2300"/>
    </w:p>
    <w:p w14:paraId="071EF320" w14:textId="65F8BB9B" w:rsidR="00916881" w:rsidRDefault="61BB259E" w:rsidP="007A7D4D">
      <w:pPr>
        <w:pStyle w:val="BodyText"/>
        <w:jc w:val="center"/>
      </w:pPr>
      <w:r>
        <w:rPr>
          <w:noProof/>
        </w:rPr>
        <w:drawing>
          <wp:inline distT="0" distB="0" distL="0" distR="0" wp14:anchorId="798048B5" wp14:editId="0612259A">
            <wp:extent cx="3971925" cy="4572000"/>
            <wp:effectExtent l="76200" t="76200" r="142875" b="133350"/>
            <wp:docPr id="1540299040" name="Picture 15402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397192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7D6AF9" w14:textId="4C7F8F03" w:rsidR="00916881" w:rsidRDefault="00916881" w:rsidP="00F63174">
      <w:pPr>
        <w:pStyle w:val="Caption"/>
        <w:spacing w:before="0" w:after="120"/>
        <w:ind w:left="187" w:hanging="187"/>
        <w:outlineLvl w:val="0"/>
      </w:pPr>
      <w:bookmarkStart w:id="2309" w:name="_Toc128631035"/>
      <w:r>
        <w:t xml:space="preserve">Table </w:t>
      </w:r>
      <w:r w:rsidR="00027408">
        <w:fldChar w:fldCharType="begin"/>
      </w:r>
      <w:r>
        <w:instrText xml:space="preserve"> SEQ "Table" \*Arabic </w:instrText>
      </w:r>
      <w:r w:rsidR="00027408">
        <w:fldChar w:fldCharType="separate"/>
      </w:r>
      <w:r w:rsidR="00D57607">
        <w:rPr>
          <w:noProof/>
        </w:rPr>
        <w:t>81</w:t>
      </w:r>
      <w:r w:rsidR="00027408">
        <w:rPr>
          <w:noProof/>
        </w:rPr>
        <w:fldChar w:fldCharType="end"/>
      </w:r>
      <w:r>
        <w:t>: Depot Add/Edit Description</w:t>
      </w:r>
      <w:bookmarkEnd w:id="23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7D23FF" w14:textId="77777777" w:rsidTr="00627EEB">
        <w:trPr>
          <w:cantSplit/>
          <w:tblHeader/>
        </w:trPr>
        <w:tc>
          <w:tcPr>
            <w:tcW w:w="2592" w:type="dxa"/>
            <w:tcBorders>
              <w:top w:val="single" w:sz="4" w:space="0" w:color="000000"/>
              <w:left w:val="single" w:sz="4" w:space="0" w:color="000000"/>
              <w:bottom w:val="double" w:sz="1" w:space="0" w:color="000000"/>
            </w:tcBorders>
            <w:shd w:val="clear" w:color="auto" w:fill="60C03A"/>
          </w:tcPr>
          <w:p w14:paraId="7D7D8E9F" w14:textId="77777777" w:rsidR="00916881" w:rsidRDefault="00916881" w:rsidP="009E023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D5647E" w14:textId="77777777" w:rsidR="00916881" w:rsidRDefault="00916881" w:rsidP="009E0234">
            <w:pPr>
              <w:pStyle w:val="TableHeading"/>
            </w:pPr>
            <w:r>
              <w:t>Description</w:t>
            </w:r>
          </w:p>
        </w:tc>
      </w:tr>
      <w:tr w:rsidR="00916881" w14:paraId="454D68E5" w14:textId="77777777" w:rsidTr="0009567D">
        <w:trPr>
          <w:cantSplit/>
        </w:trPr>
        <w:tc>
          <w:tcPr>
            <w:tcW w:w="2592" w:type="dxa"/>
            <w:tcBorders>
              <w:left w:val="single" w:sz="4" w:space="0" w:color="000000"/>
              <w:bottom w:val="single" w:sz="4" w:space="0" w:color="000000"/>
            </w:tcBorders>
          </w:tcPr>
          <w:p w14:paraId="70DAA887" w14:textId="77777777" w:rsidR="00916881" w:rsidRPr="00E7125B" w:rsidRDefault="00916881" w:rsidP="00E7125B">
            <w:pPr>
              <w:pStyle w:val="TableBody"/>
              <w:rPr>
                <w:b/>
                <w:bCs/>
              </w:rPr>
            </w:pPr>
            <w:r w:rsidRPr="00E7125B">
              <w:rPr>
                <w:b/>
                <w:bCs/>
              </w:rPr>
              <w:t>Depot ID</w:t>
            </w:r>
          </w:p>
        </w:tc>
        <w:tc>
          <w:tcPr>
            <w:tcW w:w="5483" w:type="dxa"/>
            <w:tcBorders>
              <w:left w:val="single" w:sz="4" w:space="0" w:color="000000"/>
              <w:bottom w:val="single" w:sz="4" w:space="0" w:color="000000"/>
              <w:right w:val="single" w:sz="4" w:space="0" w:color="000000"/>
            </w:tcBorders>
          </w:tcPr>
          <w:p w14:paraId="0F803A68" w14:textId="77777777" w:rsidR="00916881" w:rsidRDefault="00916881" w:rsidP="009E0234">
            <w:pPr>
              <w:pStyle w:val="TableBody"/>
            </w:pPr>
            <w:r>
              <w:t>Unique alphanumeric value for the identification. The ID is limited to 12 characters and cannot contain any spaces or special characters.</w:t>
            </w:r>
          </w:p>
        </w:tc>
      </w:tr>
      <w:tr w:rsidR="00916881" w14:paraId="47A298CB" w14:textId="77777777" w:rsidTr="0009567D">
        <w:trPr>
          <w:cantSplit/>
        </w:trPr>
        <w:tc>
          <w:tcPr>
            <w:tcW w:w="2592" w:type="dxa"/>
            <w:tcBorders>
              <w:left w:val="single" w:sz="4" w:space="0" w:color="000000"/>
              <w:bottom w:val="single" w:sz="4" w:space="0" w:color="000000"/>
            </w:tcBorders>
          </w:tcPr>
          <w:p w14:paraId="45BDED1C" w14:textId="77777777" w:rsidR="00916881" w:rsidRPr="00E7125B" w:rsidRDefault="00916881" w:rsidP="00E7125B">
            <w:pPr>
              <w:pStyle w:val="TableBody"/>
              <w:rPr>
                <w:b/>
                <w:bCs/>
              </w:rPr>
            </w:pPr>
            <w:r w:rsidRPr="00E7125B">
              <w:rPr>
                <w:b/>
                <w:bCs/>
              </w:rPr>
              <w:t>Servicer ID Selection</w:t>
            </w:r>
          </w:p>
        </w:tc>
        <w:tc>
          <w:tcPr>
            <w:tcW w:w="5483" w:type="dxa"/>
            <w:tcBorders>
              <w:left w:val="single" w:sz="4" w:space="0" w:color="000000"/>
              <w:bottom w:val="single" w:sz="4" w:space="0" w:color="000000"/>
              <w:right w:val="single" w:sz="4" w:space="0" w:color="000000"/>
            </w:tcBorders>
          </w:tcPr>
          <w:p w14:paraId="223E35CC" w14:textId="77777777" w:rsidR="00916881" w:rsidRDefault="00916881" w:rsidP="009E0234">
            <w:pPr>
              <w:pStyle w:val="TableBody"/>
            </w:pPr>
            <w:r>
              <w:t xml:space="preserve">The Servicer ID that this Depot belongs to. </w:t>
            </w:r>
          </w:p>
        </w:tc>
      </w:tr>
      <w:tr w:rsidR="00916881" w14:paraId="4C912DCD" w14:textId="77777777" w:rsidTr="0009567D">
        <w:trPr>
          <w:cantSplit/>
        </w:trPr>
        <w:tc>
          <w:tcPr>
            <w:tcW w:w="2592" w:type="dxa"/>
            <w:tcBorders>
              <w:top w:val="single" w:sz="4" w:space="0" w:color="000000"/>
              <w:left w:val="single" w:sz="4" w:space="0" w:color="000000"/>
              <w:bottom w:val="single" w:sz="4" w:space="0" w:color="000000"/>
            </w:tcBorders>
          </w:tcPr>
          <w:p w14:paraId="43CC7ABD" w14:textId="77777777" w:rsidR="00916881" w:rsidRPr="00E7125B" w:rsidRDefault="00916881" w:rsidP="00E7125B">
            <w:pPr>
              <w:pStyle w:val="TableBody"/>
              <w:rPr>
                <w:b/>
                <w:bCs/>
              </w:rPr>
            </w:pPr>
            <w:r w:rsidRPr="00E7125B">
              <w:rPr>
                <w:b/>
                <w:bCs/>
              </w:rPr>
              <w:t>Depot Name</w:t>
            </w:r>
          </w:p>
        </w:tc>
        <w:tc>
          <w:tcPr>
            <w:tcW w:w="5483" w:type="dxa"/>
            <w:tcBorders>
              <w:top w:val="single" w:sz="4" w:space="0" w:color="000000"/>
              <w:left w:val="single" w:sz="4" w:space="0" w:color="000000"/>
              <w:bottom w:val="single" w:sz="4" w:space="0" w:color="000000"/>
              <w:right w:val="single" w:sz="4" w:space="0" w:color="000000"/>
            </w:tcBorders>
          </w:tcPr>
          <w:p w14:paraId="168D7A15" w14:textId="77777777" w:rsidR="00916881" w:rsidRDefault="00916881" w:rsidP="009E0234">
            <w:pPr>
              <w:pStyle w:val="TableBody"/>
            </w:pPr>
            <w:r>
              <w:t>Name used to identify the Depot</w:t>
            </w:r>
          </w:p>
        </w:tc>
      </w:tr>
      <w:tr w:rsidR="007615C2" w14:paraId="181C2F26" w14:textId="77777777" w:rsidTr="0009567D">
        <w:trPr>
          <w:cantSplit/>
        </w:trPr>
        <w:tc>
          <w:tcPr>
            <w:tcW w:w="2592" w:type="dxa"/>
            <w:tcBorders>
              <w:top w:val="single" w:sz="4" w:space="0" w:color="000000"/>
              <w:left w:val="single" w:sz="4" w:space="0" w:color="000000"/>
              <w:bottom w:val="single" w:sz="4" w:space="0" w:color="000000"/>
            </w:tcBorders>
          </w:tcPr>
          <w:p w14:paraId="1D3B2EC0" w14:textId="6C101669" w:rsidR="007615C2" w:rsidRPr="00E7125B" w:rsidRDefault="007615C2" w:rsidP="00E7125B">
            <w:pPr>
              <w:pStyle w:val="TableBody"/>
              <w:rPr>
                <w:b/>
                <w:bCs/>
              </w:rPr>
            </w:pPr>
            <w:r w:rsidRPr="00E7125B">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027D330D" w14:textId="52DC24CD" w:rsidR="007615C2" w:rsidRDefault="007615C2" w:rsidP="009E0234">
            <w:pPr>
              <w:pStyle w:val="TableBody"/>
            </w:pPr>
            <w:r>
              <w:t>Region to which this depot belongs.</w:t>
            </w:r>
          </w:p>
        </w:tc>
      </w:tr>
      <w:tr w:rsidR="00916881" w14:paraId="00AC7282" w14:textId="77777777" w:rsidTr="0009567D">
        <w:trPr>
          <w:cantSplit/>
        </w:trPr>
        <w:tc>
          <w:tcPr>
            <w:tcW w:w="2592" w:type="dxa"/>
            <w:tcBorders>
              <w:top w:val="single" w:sz="4" w:space="0" w:color="000000"/>
              <w:left w:val="single" w:sz="4" w:space="0" w:color="000000"/>
              <w:bottom w:val="single" w:sz="4" w:space="0" w:color="000000"/>
            </w:tcBorders>
          </w:tcPr>
          <w:p w14:paraId="7896F7D2" w14:textId="77777777" w:rsidR="00916881" w:rsidRPr="00E7125B" w:rsidRDefault="00916881" w:rsidP="00E7125B">
            <w:pPr>
              <w:pStyle w:val="TableBody"/>
              <w:rPr>
                <w:b/>
                <w:bCs/>
              </w:rPr>
            </w:pPr>
            <w:r w:rsidRPr="00E7125B">
              <w:rPr>
                <w:b/>
                <w:bCs/>
              </w:rPr>
              <w:t>Address Line 1</w:t>
            </w:r>
          </w:p>
        </w:tc>
        <w:tc>
          <w:tcPr>
            <w:tcW w:w="5483" w:type="dxa"/>
            <w:tcBorders>
              <w:top w:val="single" w:sz="4" w:space="0" w:color="000000"/>
              <w:left w:val="single" w:sz="4" w:space="0" w:color="000000"/>
              <w:bottom w:val="single" w:sz="4" w:space="0" w:color="000000"/>
              <w:right w:val="single" w:sz="4" w:space="0" w:color="000000"/>
            </w:tcBorders>
          </w:tcPr>
          <w:p w14:paraId="52AE3823" w14:textId="77777777" w:rsidR="00916881" w:rsidRDefault="00916881" w:rsidP="009E0234">
            <w:pPr>
              <w:pStyle w:val="TableBody"/>
            </w:pPr>
            <w:r>
              <w:t>Line 1, Street address.</w:t>
            </w:r>
          </w:p>
        </w:tc>
      </w:tr>
      <w:tr w:rsidR="00916881" w14:paraId="54448F42" w14:textId="77777777" w:rsidTr="0009567D">
        <w:trPr>
          <w:cantSplit/>
        </w:trPr>
        <w:tc>
          <w:tcPr>
            <w:tcW w:w="2592" w:type="dxa"/>
            <w:tcBorders>
              <w:top w:val="single" w:sz="4" w:space="0" w:color="000000"/>
              <w:left w:val="single" w:sz="4" w:space="0" w:color="000000"/>
              <w:bottom w:val="single" w:sz="4" w:space="0" w:color="000000"/>
            </w:tcBorders>
          </w:tcPr>
          <w:p w14:paraId="72B185E4" w14:textId="77777777" w:rsidR="00916881" w:rsidRPr="00E7125B" w:rsidRDefault="00916881" w:rsidP="00E7125B">
            <w:pPr>
              <w:pStyle w:val="TableBody"/>
              <w:rPr>
                <w:b/>
                <w:bCs/>
              </w:rPr>
            </w:pPr>
            <w:r w:rsidRPr="00E7125B">
              <w:rPr>
                <w:b/>
                <w:bCs/>
              </w:rPr>
              <w:t>Address Line 2</w:t>
            </w:r>
          </w:p>
        </w:tc>
        <w:tc>
          <w:tcPr>
            <w:tcW w:w="5483" w:type="dxa"/>
            <w:tcBorders>
              <w:top w:val="single" w:sz="4" w:space="0" w:color="000000"/>
              <w:left w:val="single" w:sz="4" w:space="0" w:color="000000"/>
              <w:bottom w:val="single" w:sz="4" w:space="0" w:color="000000"/>
              <w:right w:val="single" w:sz="4" w:space="0" w:color="000000"/>
            </w:tcBorders>
          </w:tcPr>
          <w:p w14:paraId="1F6A8387" w14:textId="77777777" w:rsidR="00916881" w:rsidRDefault="00916881" w:rsidP="009E0234">
            <w:pPr>
              <w:pStyle w:val="TableBody"/>
            </w:pPr>
            <w:r>
              <w:t>Line 2, Street address.</w:t>
            </w:r>
          </w:p>
        </w:tc>
      </w:tr>
      <w:tr w:rsidR="00916881" w14:paraId="7933798E" w14:textId="77777777" w:rsidTr="0009567D">
        <w:trPr>
          <w:cantSplit/>
        </w:trPr>
        <w:tc>
          <w:tcPr>
            <w:tcW w:w="2592" w:type="dxa"/>
            <w:tcBorders>
              <w:top w:val="single" w:sz="4" w:space="0" w:color="000000"/>
              <w:left w:val="single" w:sz="4" w:space="0" w:color="000000"/>
              <w:bottom w:val="single" w:sz="4" w:space="0" w:color="000000"/>
            </w:tcBorders>
          </w:tcPr>
          <w:p w14:paraId="6538C02D" w14:textId="77777777" w:rsidR="00916881" w:rsidRPr="00E7125B" w:rsidRDefault="00916881" w:rsidP="00E7125B">
            <w:pPr>
              <w:pStyle w:val="TableBody"/>
              <w:rPr>
                <w:b/>
                <w:bCs/>
              </w:rPr>
            </w:pPr>
            <w:r w:rsidRPr="00E7125B">
              <w:rPr>
                <w:b/>
                <w:bCs/>
              </w:rPr>
              <w:t>City</w:t>
            </w:r>
          </w:p>
        </w:tc>
        <w:tc>
          <w:tcPr>
            <w:tcW w:w="5483" w:type="dxa"/>
            <w:tcBorders>
              <w:top w:val="single" w:sz="4" w:space="0" w:color="000000"/>
              <w:left w:val="single" w:sz="4" w:space="0" w:color="000000"/>
              <w:bottom w:val="single" w:sz="4" w:space="0" w:color="000000"/>
              <w:right w:val="single" w:sz="4" w:space="0" w:color="000000"/>
            </w:tcBorders>
          </w:tcPr>
          <w:p w14:paraId="4D315916" w14:textId="77777777" w:rsidR="00916881" w:rsidRDefault="00916881" w:rsidP="009E0234">
            <w:pPr>
              <w:pStyle w:val="TableBody"/>
            </w:pPr>
            <w:r>
              <w:t>City in which the Depot is located.</w:t>
            </w:r>
          </w:p>
        </w:tc>
      </w:tr>
      <w:tr w:rsidR="00916881" w14:paraId="6DA5962E" w14:textId="77777777" w:rsidTr="0009567D">
        <w:trPr>
          <w:cantSplit/>
        </w:trPr>
        <w:tc>
          <w:tcPr>
            <w:tcW w:w="2592" w:type="dxa"/>
            <w:tcBorders>
              <w:top w:val="single" w:sz="4" w:space="0" w:color="000000"/>
              <w:left w:val="single" w:sz="4" w:space="0" w:color="000000"/>
              <w:bottom w:val="single" w:sz="4" w:space="0" w:color="000000"/>
            </w:tcBorders>
          </w:tcPr>
          <w:p w14:paraId="46CB3140" w14:textId="77777777" w:rsidR="00916881" w:rsidRPr="00E7125B" w:rsidRDefault="00916881" w:rsidP="00E7125B">
            <w:pPr>
              <w:pStyle w:val="TableBody"/>
              <w:rPr>
                <w:b/>
                <w:bCs/>
              </w:rPr>
            </w:pPr>
            <w:r w:rsidRPr="00E7125B">
              <w:rPr>
                <w:b/>
                <w:bCs/>
              </w:rPr>
              <w:t>State</w:t>
            </w:r>
          </w:p>
        </w:tc>
        <w:tc>
          <w:tcPr>
            <w:tcW w:w="5483" w:type="dxa"/>
            <w:tcBorders>
              <w:top w:val="single" w:sz="4" w:space="0" w:color="000000"/>
              <w:left w:val="single" w:sz="4" w:space="0" w:color="000000"/>
              <w:bottom w:val="single" w:sz="4" w:space="0" w:color="000000"/>
              <w:right w:val="single" w:sz="4" w:space="0" w:color="000000"/>
            </w:tcBorders>
          </w:tcPr>
          <w:p w14:paraId="7C2D370B" w14:textId="77777777" w:rsidR="00916881" w:rsidRDefault="00916881" w:rsidP="009E0234">
            <w:pPr>
              <w:pStyle w:val="TableBody"/>
            </w:pPr>
            <w:r>
              <w:t>State in which the Depot is located.</w:t>
            </w:r>
          </w:p>
        </w:tc>
      </w:tr>
      <w:tr w:rsidR="00916881" w:rsidRPr="00CB5D7D" w14:paraId="3C930BA9" w14:textId="77777777" w:rsidTr="0009567D">
        <w:trPr>
          <w:cantSplit/>
        </w:trPr>
        <w:tc>
          <w:tcPr>
            <w:tcW w:w="2592" w:type="dxa"/>
            <w:tcBorders>
              <w:top w:val="single" w:sz="4" w:space="0" w:color="000000"/>
              <w:left w:val="single" w:sz="4" w:space="0" w:color="000000"/>
              <w:bottom w:val="single" w:sz="4" w:space="0" w:color="000000"/>
            </w:tcBorders>
          </w:tcPr>
          <w:p w14:paraId="047F6637" w14:textId="77777777" w:rsidR="00916881" w:rsidRPr="00E7125B" w:rsidRDefault="00916881" w:rsidP="00E7125B">
            <w:pPr>
              <w:pStyle w:val="TableBody"/>
              <w:rPr>
                <w:b/>
                <w:bCs/>
                <w:lang w:val="fr-FR"/>
              </w:rPr>
            </w:pPr>
            <w:r w:rsidRPr="00E7125B">
              <w:rPr>
                <w:b/>
                <w:bCs/>
                <w:lang w:val="fr-FR"/>
              </w:rPr>
              <w:t>Zip Code</w:t>
            </w:r>
          </w:p>
        </w:tc>
        <w:tc>
          <w:tcPr>
            <w:tcW w:w="5483" w:type="dxa"/>
            <w:tcBorders>
              <w:top w:val="single" w:sz="4" w:space="0" w:color="000000"/>
              <w:left w:val="single" w:sz="4" w:space="0" w:color="000000"/>
              <w:bottom w:val="single" w:sz="4" w:space="0" w:color="000000"/>
              <w:right w:val="single" w:sz="4" w:space="0" w:color="000000"/>
            </w:tcBorders>
          </w:tcPr>
          <w:p w14:paraId="2680F711" w14:textId="77777777" w:rsidR="00916881" w:rsidRDefault="00916881" w:rsidP="009E0234">
            <w:pPr>
              <w:pStyle w:val="TableBody"/>
              <w:rPr>
                <w:lang w:val="fr-FR"/>
              </w:rPr>
            </w:pPr>
            <w:r>
              <w:rPr>
                <w:lang w:val="fr-FR"/>
              </w:rPr>
              <w:t xml:space="preserve">Zip code or postal code. </w:t>
            </w:r>
          </w:p>
        </w:tc>
      </w:tr>
      <w:tr w:rsidR="00916881" w14:paraId="312EB6E4" w14:textId="77777777" w:rsidTr="0009567D">
        <w:trPr>
          <w:cantSplit/>
        </w:trPr>
        <w:tc>
          <w:tcPr>
            <w:tcW w:w="2592" w:type="dxa"/>
            <w:tcBorders>
              <w:top w:val="single" w:sz="4" w:space="0" w:color="000000"/>
              <w:left w:val="single" w:sz="4" w:space="0" w:color="000000"/>
              <w:bottom w:val="single" w:sz="4" w:space="0" w:color="000000"/>
            </w:tcBorders>
          </w:tcPr>
          <w:p w14:paraId="70332CFB" w14:textId="77777777" w:rsidR="00916881" w:rsidRPr="00E7125B" w:rsidRDefault="00916881" w:rsidP="00E7125B">
            <w:pPr>
              <w:pStyle w:val="TableBody"/>
              <w:rPr>
                <w:b/>
                <w:bCs/>
              </w:rPr>
            </w:pPr>
            <w:r w:rsidRPr="00E7125B">
              <w:rPr>
                <w:b/>
                <w:bCs/>
              </w:rPr>
              <w:lastRenderedPageBreak/>
              <w:t>Contact Name</w:t>
            </w:r>
          </w:p>
        </w:tc>
        <w:tc>
          <w:tcPr>
            <w:tcW w:w="5483" w:type="dxa"/>
            <w:tcBorders>
              <w:top w:val="single" w:sz="4" w:space="0" w:color="000000"/>
              <w:left w:val="single" w:sz="4" w:space="0" w:color="000000"/>
              <w:bottom w:val="single" w:sz="4" w:space="0" w:color="000000"/>
              <w:right w:val="single" w:sz="4" w:space="0" w:color="000000"/>
            </w:tcBorders>
          </w:tcPr>
          <w:p w14:paraId="76518A2C" w14:textId="77777777" w:rsidR="00916881" w:rsidRDefault="00916881" w:rsidP="009E0234">
            <w:pPr>
              <w:pStyle w:val="TableBody"/>
            </w:pPr>
            <w:r>
              <w:t>Name of the contact person.</w:t>
            </w:r>
          </w:p>
        </w:tc>
      </w:tr>
      <w:tr w:rsidR="00916881" w14:paraId="6044FF81" w14:textId="77777777" w:rsidTr="0009567D">
        <w:trPr>
          <w:cantSplit/>
        </w:trPr>
        <w:tc>
          <w:tcPr>
            <w:tcW w:w="2592" w:type="dxa"/>
            <w:tcBorders>
              <w:top w:val="single" w:sz="4" w:space="0" w:color="000000"/>
              <w:left w:val="single" w:sz="4" w:space="0" w:color="000000"/>
              <w:bottom w:val="single" w:sz="4" w:space="0" w:color="000000"/>
            </w:tcBorders>
          </w:tcPr>
          <w:p w14:paraId="682B1ADF" w14:textId="77777777" w:rsidR="00916881" w:rsidRPr="00E7125B" w:rsidRDefault="00916881" w:rsidP="00E7125B">
            <w:pPr>
              <w:pStyle w:val="TableBody"/>
              <w:rPr>
                <w:b/>
                <w:bCs/>
              </w:rPr>
            </w:pPr>
            <w:r w:rsidRPr="00E7125B">
              <w:rPr>
                <w:b/>
                <w:bCs/>
              </w:rPr>
              <w:t>Phone</w:t>
            </w:r>
          </w:p>
        </w:tc>
        <w:tc>
          <w:tcPr>
            <w:tcW w:w="5483" w:type="dxa"/>
            <w:tcBorders>
              <w:top w:val="single" w:sz="4" w:space="0" w:color="000000"/>
              <w:left w:val="single" w:sz="4" w:space="0" w:color="000000"/>
              <w:bottom w:val="single" w:sz="4" w:space="0" w:color="000000"/>
              <w:right w:val="single" w:sz="4" w:space="0" w:color="000000"/>
            </w:tcBorders>
          </w:tcPr>
          <w:p w14:paraId="58B2D93E" w14:textId="77777777" w:rsidR="00916881" w:rsidRDefault="00916881" w:rsidP="009E0234">
            <w:pPr>
              <w:pStyle w:val="TableBody"/>
            </w:pPr>
            <w:r>
              <w:t>Telephone number.</w:t>
            </w:r>
          </w:p>
        </w:tc>
      </w:tr>
      <w:tr w:rsidR="00916881" w14:paraId="0C6F730C" w14:textId="77777777" w:rsidTr="0009567D">
        <w:trPr>
          <w:cantSplit/>
        </w:trPr>
        <w:tc>
          <w:tcPr>
            <w:tcW w:w="2592" w:type="dxa"/>
            <w:tcBorders>
              <w:top w:val="single" w:sz="4" w:space="0" w:color="000000"/>
              <w:left w:val="single" w:sz="4" w:space="0" w:color="000000"/>
              <w:bottom w:val="single" w:sz="4" w:space="0" w:color="000000"/>
            </w:tcBorders>
          </w:tcPr>
          <w:p w14:paraId="520AEBDA" w14:textId="77777777" w:rsidR="00916881" w:rsidRPr="00E7125B" w:rsidRDefault="00916881" w:rsidP="00E7125B">
            <w:pPr>
              <w:pStyle w:val="TableBody"/>
              <w:rPr>
                <w:b/>
                <w:bCs/>
              </w:rPr>
            </w:pPr>
            <w:r w:rsidRPr="00E7125B">
              <w:rPr>
                <w:b/>
                <w:bCs/>
              </w:rPr>
              <w:t>Fax</w:t>
            </w:r>
          </w:p>
        </w:tc>
        <w:tc>
          <w:tcPr>
            <w:tcW w:w="5483" w:type="dxa"/>
            <w:tcBorders>
              <w:top w:val="single" w:sz="4" w:space="0" w:color="000000"/>
              <w:left w:val="single" w:sz="4" w:space="0" w:color="000000"/>
              <w:bottom w:val="single" w:sz="4" w:space="0" w:color="000000"/>
              <w:right w:val="single" w:sz="4" w:space="0" w:color="000000"/>
            </w:tcBorders>
          </w:tcPr>
          <w:p w14:paraId="0806EAEE" w14:textId="77777777" w:rsidR="00916881" w:rsidRDefault="00916881" w:rsidP="009E0234">
            <w:pPr>
              <w:pStyle w:val="TableBody"/>
            </w:pPr>
            <w:r>
              <w:t>Fax number.</w:t>
            </w:r>
          </w:p>
        </w:tc>
      </w:tr>
      <w:tr w:rsidR="00916881" w14:paraId="33217EFF" w14:textId="77777777" w:rsidTr="0009567D">
        <w:trPr>
          <w:cantSplit/>
        </w:trPr>
        <w:tc>
          <w:tcPr>
            <w:tcW w:w="2592" w:type="dxa"/>
            <w:tcBorders>
              <w:top w:val="single" w:sz="4" w:space="0" w:color="000000"/>
              <w:left w:val="single" w:sz="4" w:space="0" w:color="000000"/>
              <w:bottom w:val="single" w:sz="4" w:space="0" w:color="000000"/>
            </w:tcBorders>
          </w:tcPr>
          <w:p w14:paraId="2A9D4AE2" w14:textId="77777777" w:rsidR="00916881" w:rsidRPr="00E7125B" w:rsidRDefault="00916881" w:rsidP="00E7125B">
            <w:pPr>
              <w:pStyle w:val="TableBody"/>
              <w:rPr>
                <w:b/>
                <w:bCs/>
              </w:rPr>
            </w:pPr>
            <w:r w:rsidRPr="00E7125B">
              <w:rPr>
                <w:b/>
                <w:bCs/>
              </w:rPr>
              <w:t xml:space="preserve">E-mail </w:t>
            </w:r>
          </w:p>
        </w:tc>
        <w:tc>
          <w:tcPr>
            <w:tcW w:w="5483" w:type="dxa"/>
            <w:tcBorders>
              <w:top w:val="single" w:sz="4" w:space="0" w:color="000000"/>
              <w:left w:val="single" w:sz="4" w:space="0" w:color="000000"/>
              <w:bottom w:val="single" w:sz="4" w:space="0" w:color="000000"/>
              <w:right w:val="single" w:sz="4" w:space="0" w:color="000000"/>
            </w:tcBorders>
          </w:tcPr>
          <w:p w14:paraId="6F4E8A6E" w14:textId="77777777" w:rsidR="00916881" w:rsidRDefault="00916881" w:rsidP="009E0234">
            <w:pPr>
              <w:pStyle w:val="TableBody"/>
            </w:pPr>
            <w:r>
              <w:t>E-mail address of the contact person</w:t>
            </w:r>
          </w:p>
        </w:tc>
      </w:tr>
      <w:tr w:rsidR="00916881" w14:paraId="6D97ABC3" w14:textId="77777777" w:rsidTr="0009567D">
        <w:trPr>
          <w:cantSplit/>
        </w:trPr>
        <w:tc>
          <w:tcPr>
            <w:tcW w:w="2592" w:type="dxa"/>
            <w:tcBorders>
              <w:top w:val="single" w:sz="4" w:space="0" w:color="000000"/>
              <w:left w:val="single" w:sz="4" w:space="0" w:color="000000"/>
              <w:bottom w:val="single" w:sz="4" w:space="0" w:color="000000"/>
            </w:tcBorders>
          </w:tcPr>
          <w:p w14:paraId="2711B8CE" w14:textId="77777777" w:rsidR="00916881" w:rsidRPr="00E7125B" w:rsidRDefault="00916881" w:rsidP="00E7125B">
            <w:pPr>
              <w:pStyle w:val="TableBody"/>
              <w:rPr>
                <w:b/>
                <w:bCs/>
              </w:rPr>
            </w:pPr>
            <w:r w:rsidRPr="00E7125B">
              <w:rPr>
                <w:b/>
                <w:bCs/>
              </w:rPr>
              <w:t>Service Days</w:t>
            </w:r>
          </w:p>
        </w:tc>
        <w:tc>
          <w:tcPr>
            <w:tcW w:w="5483" w:type="dxa"/>
            <w:tcBorders>
              <w:top w:val="single" w:sz="4" w:space="0" w:color="000000"/>
              <w:left w:val="single" w:sz="4" w:space="0" w:color="000000"/>
              <w:bottom w:val="single" w:sz="4" w:space="0" w:color="000000"/>
              <w:right w:val="single" w:sz="4" w:space="0" w:color="000000"/>
            </w:tcBorders>
          </w:tcPr>
          <w:p w14:paraId="6DEB8B34" w14:textId="77777777" w:rsidR="00916881" w:rsidRDefault="00916881" w:rsidP="009E0234">
            <w:pPr>
              <w:pStyle w:val="TableBody"/>
            </w:pPr>
            <w:r>
              <w:t>The default Business and Service days can be specified here. Once set, they can be Mass Assigned to Cashpoints assigned to this Depot.</w:t>
            </w:r>
          </w:p>
          <w:p w14:paraId="004837F7" w14:textId="513A6F2B" w:rsidR="00916881" w:rsidRDefault="00916881" w:rsidP="009E0234">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75CA101C" w14:textId="77777777" w:rsidTr="0009567D">
        <w:trPr>
          <w:cantSplit/>
        </w:trPr>
        <w:tc>
          <w:tcPr>
            <w:tcW w:w="2592" w:type="dxa"/>
            <w:tcBorders>
              <w:top w:val="single" w:sz="4" w:space="0" w:color="000000"/>
              <w:left w:val="single" w:sz="4" w:space="0" w:color="000000"/>
              <w:bottom w:val="single" w:sz="4" w:space="0" w:color="000000"/>
            </w:tcBorders>
          </w:tcPr>
          <w:p w14:paraId="6EA5380C" w14:textId="77777777" w:rsidR="00916881" w:rsidRPr="00E7125B" w:rsidRDefault="00916881" w:rsidP="00E7125B">
            <w:pPr>
              <w:pStyle w:val="TableBody"/>
              <w:rPr>
                <w:b/>
                <w:bCs/>
              </w:rPr>
            </w:pPr>
            <w:r w:rsidRPr="00E7125B">
              <w:rPr>
                <w:b/>
                <w:bCs/>
              </w:rPr>
              <w:t>Service Costs</w:t>
            </w:r>
          </w:p>
        </w:tc>
        <w:tc>
          <w:tcPr>
            <w:tcW w:w="5483" w:type="dxa"/>
            <w:tcBorders>
              <w:top w:val="single" w:sz="4" w:space="0" w:color="000000"/>
              <w:left w:val="single" w:sz="4" w:space="0" w:color="000000"/>
              <w:bottom w:val="single" w:sz="4" w:space="0" w:color="000000"/>
              <w:right w:val="single" w:sz="4" w:space="0" w:color="000000"/>
            </w:tcBorders>
          </w:tcPr>
          <w:p w14:paraId="53641547" w14:textId="77777777" w:rsidR="00916881" w:rsidRDefault="00916881" w:rsidP="009E0234">
            <w:pPr>
              <w:pStyle w:val="TableBody"/>
            </w:pPr>
            <w:r>
              <w:t>The default Service Costs can be specified here. Once set, they can be Mass Assigned to Cashpoints assigned to this Depot</w:t>
            </w:r>
          </w:p>
          <w:p w14:paraId="41911471" w14:textId="49C7B5EA" w:rsidR="00916881" w:rsidRDefault="00916881" w:rsidP="009E0234">
            <w:pPr>
              <w:pStyle w:val="TableBody"/>
            </w:pPr>
            <w:r>
              <w:t xml:space="preserve">For </w:t>
            </w:r>
            <w:r w:rsidR="004916C5">
              <w:t xml:space="preserve">more </w:t>
            </w:r>
            <w:r>
              <w:t xml:space="preserve">information on Service Costs, see: </w:t>
            </w:r>
            <w:r w:rsidR="00027408" w:rsidRPr="00B350D4">
              <w:rPr>
                <w:color w:val="4F81BD" w:themeColor="accent1"/>
              </w:rPr>
              <w:fldChar w:fldCharType="begin"/>
            </w:r>
            <w:r w:rsidRPr="00B350D4">
              <w:rPr>
                <w:color w:val="4F81BD" w:themeColor="accent1"/>
              </w:rPr>
              <w:instrText xml:space="preserve"> REF _Ref236110969 \h </w:instrText>
            </w:r>
            <w:r w:rsidR="009E0234"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5AF1F4A4" w14:textId="77777777" w:rsidTr="0009567D">
        <w:trPr>
          <w:cantSplit/>
        </w:trPr>
        <w:tc>
          <w:tcPr>
            <w:tcW w:w="2592" w:type="dxa"/>
            <w:tcBorders>
              <w:top w:val="single" w:sz="4" w:space="0" w:color="000000"/>
              <w:left w:val="single" w:sz="4" w:space="0" w:color="000000"/>
              <w:bottom w:val="single" w:sz="4" w:space="0" w:color="000000"/>
            </w:tcBorders>
          </w:tcPr>
          <w:p w14:paraId="63D8F2F0" w14:textId="77777777" w:rsidR="00916881" w:rsidRPr="00E7125B" w:rsidRDefault="00916881" w:rsidP="00E7125B">
            <w:pPr>
              <w:pStyle w:val="TableBody"/>
              <w:rPr>
                <w:b/>
                <w:bCs/>
              </w:rPr>
            </w:pPr>
            <w:r w:rsidRPr="00E7125B">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14ECC944" w14:textId="77777777" w:rsidR="00916881" w:rsidRDefault="00916881" w:rsidP="009E0234">
            <w:pPr>
              <w:pStyle w:val="TableBody"/>
            </w:pPr>
            <w:r>
              <w:t>Saves the new or edited Servicer ID.</w:t>
            </w:r>
          </w:p>
        </w:tc>
      </w:tr>
      <w:tr w:rsidR="00916881" w14:paraId="6C98A885" w14:textId="77777777" w:rsidTr="0009567D">
        <w:trPr>
          <w:cantSplit/>
        </w:trPr>
        <w:tc>
          <w:tcPr>
            <w:tcW w:w="2592" w:type="dxa"/>
            <w:tcBorders>
              <w:top w:val="single" w:sz="4" w:space="0" w:color="000000"/>
              <w:left w:val="single" w:sz="4" w:space="0" w:color="000000"/>
              <w:bottom w:val="single" w:sz="4" w:space="0" w:color="000000"/>
            </w:tcBorders>
          </w:tcPr>
          <w:p w14:paraId="0F432799" w14:textId="77777777" w:rsidR="00916881" w:rsidRPr="00E7125B" w:rsidRDefault="00916881" w:rsidP="00E7125B">
            <w:pPr>
              <w:pStyle w:val="TableBody"/>
              <w:rPr>
                <w:b/>
                <w:bCs/>
              </w:rPr>
            </w:pPr>
            <w:r w:rsidRPr="00E7125B">
              <w:rPr>
                <w:b/>
                <w:bCs/>
              </w:rPr>
              <w:t>Cancel Button</w:t>
            </w:r>
          </w:p>
        </w:tc>
        <w:tc>
          <w:tcPr>
            <w:tcW w:w="5483" w:type="dxa"/>
            <w:tcBorders>
              <w:top w:val="single" w:sz="4" w:space="0" w:color="000000"/>
              <w:left w:val="single" w:sz="4" w:space="0" w:color="000000"/>
              <w:bottom w:val="single" w:sz="4" w:space="0" w:color="000000"/>
              <w:right w:val="single" w:sz="4" w:space="0" w:color="000000"/>
            </w:tcBorders>
          </w:tcPr>
          <w:p w14:paraId="1E52E144" w14:textId="77777777" w:rsidR="00916881" w:rsidRDefault="00916881" w:rsidP="009E0234">
            <w:pPr>
              <w:pStyle w:val="TableBody"/>
            </w:pPr>
            <w:r>
              <w:t>Exits the Edit window without making changes.</w:t>
            </w:r>
          </w:p>
        </w:tc>
      </w:tr>
    </w:tbl>
    <w:p w14:paraId="26F09947" w14:textId="074C812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7735055E" w14:textId="77777777" w:rsidR="00916881" w:rsidRDefault="00916881" w:rsidP="00DF78B1">
      <w:pPr>
        <w:pStyle w:val="BodyText"/>
      </w:pPr>
    </w:p>
    <w:p w14:paraId="20F99BB5" w14:textId="77777777" w:rsidR="00E7125B" w:rsidRDefault="00E7125B">
      <w:pPr>
        <w:rPr>
          <w:rFonts w:eastAsia="Times New Roman" w:cs="Calibri"/>
          <w:b/>
          <w:szCs w:val="24"/>
          <w:lang w:val="en-GB"/>
        </w:rPr>
      </w:pPr>
      <w:bookmarkStart w:id="2310" w:name="_Ref223410558"/>
      <w:r>
        <w:br w:type="page"/>
      </w:r>
    </w:p>
    <w:p w14:paraId="6F70917E" w14:textId="417E2FB9" w:rsidR="00916881" w:rsidRDefault="00916881" w:rsidP="00AB162A">
      <w:pPr>
        <w:pStyle w:val="Heading4"/>
      </w:pPr>
      <w:bookmarkStart w:id="2311" w:name="_Toc128718679"/>
      <w:r>
        <w:lastRenderedPageBreak/>
        <w:t>Depots</w:t>
      </w:r>
      <w:r>
        <w:rPr>
          <w:rFonts w:ascii="Wingdings" w:hAnsi="Wingdings"/>
        </w:rPr>
        <w:t></w:t>
      </w:r>
      <w:r>
        <w:t>Assign Service Costs</w:t>
      </w:r>
      <w:bookmarkEnd w:id="2298"/>
      <w:bookmarkEnd w:id="2310"/>
      <w:bookmarkEnd w:id="2311"/>
    </w:p>
    <w:p w14:paraId="4C8A94BF" w14:textId="77777777" w:rsidR="00916881" w:rsidRDefault="00916881" w:rsidP="00E7125B">
      <w:pPr>
        <w:pStyle w:val="BodyText"/>
      </w:pPr>
      <w:r>
        <w:t xml:space="preserve">The Assign Service Costs Function allows the user to assign costs quickly to Cashpoints belonging to a Depot. </w:t>
      </w:r>
    </w:p>
    <w:p w14:paraId="7B793488" w14:textId="6B3381E8" w:rsidR="00916881" w:rsidRDefault="00916881" w:rsidP="00F63174">
      <w:pPr>
        <w:pStyle w:val="Caption"/>
        <w:spacing w:before="0" w:after="120"/>
        <w:ind w:left="187" w:hanging="187"/>
        <w:outlineLvl w:val="0"/>
      </w:pPr>
      <w:bookmarkStart w:id="2312" w:name="_Toc128632426"/>
      <w:r>
        <w:t xml:space="preserve">Figure </w:t>
      </w:r>
      <w:ins w:id="2313" w:author="Robbie Moses" w:date="2023-03-02T06:45:00Z">
        <w:r w:rsidR="00624EA3">
          <w:fldChar w:fldCharType="begin"/>
        </w:r>
        <w:r w:rsidR="00624EA3">
          <w:instrText xml:space="preserve"> SEQ Figure \* ARABIC </w:instrText>
        </w:r>
      </w:ins>
      <w:r w:rsidR="00624EA3">
        <w:fldChar w:fldCharType="separate"/>
      </w:r>
      <w:ins w:id="2314" w:author="Robbie Moses" w:date="2023-03-02T06:45:00Z">
        <w:r w:rsidR="00624EA3">
          <w:rPr>
            <w:noProof/>
          </w:rPr>
          <w:t>107</w:t>
        </w:r>
        <w:r w:rsidR="00624EA3">
          <w:fldChar w:fldCharType="end"/>
        </w:r>
      </w:ins>
      <w:ins w:id="2315" w:author="Moses, Robbie" w:date="2023-02-22T02:39:00Z">
        <w:del w:id="2316" w:author="Robbie Moses" w:date="2023-03-02T06:45:00Z">
          <w:r w:rsidR="003B5D4F" w:rsidDel="00624EA3">
            <w:fldChar w:fldCharType="begin"/>
          </w:r>
          <w:r w:rsidR="003B5D4F" w:rsidDel="00624EA3">
            <w:delInstrText xml:space="preserve"> SEQ Figure \* ARABIC </w:delInstrText>
          </w:r>
        </w:del>
      </w:ins>
      <w:del w:id="2317" w:author="Robbie Moses" w:date="2023-03-02T06:45:00Z">
        <w:r w:rsidR="003B5D4F" w:rsidDel="00624EA3">
          <w:fldChar w:fldCharType="separate"/>
        </w:r>
      </w:del>
      <w:ins w:id="2318" w:author="Moses, Robbie" w:date="2023-02-22T02:39:00Z">
        <w:del w:id="2319" w:author="Robbie Moses" w:date="2023-03-02T06:45:00Z">
          <w:r w:rsidR="003B5D4F" w:rsidDel="00624EA3">
            <w:rPr>
              <w:noProof/>
            </w:rPr>
            <w:delText>106</w:delText>
          </w:r>
          <w:r w:rsidR="003B5D4F" w:rsidDel="00624EA3">
            <w:fldChar w:fldCharType="end"/>
          </w:r>
        </w:del>
      </w:ins>
      <w:del w:id="2320"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106</w:delText>
        </w:r>
        <w:r w:rsidRPr="1E740376" w:rsidDel="003B5D4F">
          <w:rPr>
            <w:noProof/>
          </w:rPr>
          <w:fldChar w:fldCharType="end"/>
        </w:r>
      </w:del>
      <w:r>
        <w:t>: Assign Costs Page</w:t>
      </w:r>
      <w:bookmarkEnd w:id="2312"/>
    </w:p>
    <w:p w14:paraId="73E13ABE" w14:textId="1A2E4209" w:rsidR="00916881" w:rsidRDefault="174B8DAC" w:rsidP="007A7D4D">
      <w:pPr>
        <w:pStyle w:val="BodyText"/>
        <w:jc w:val="center"/>
      </w:pPr>
      <w:r>
        <w:rPr>
          <w:noProof/>
        </w:rPr>
        <w:drawing>
          <wp:inline distT="0" distB="0" distL="0" distR="0" wp14:anchorId="7BE8211A" wp14:editId="0AFE13A9">
            <wp:extent cx="4572000" cy="4524375"/>
            <wp:effectExtent l="76200" t="76200" r="133350" b="142875"/>
            <wp:docPr id="1204641420" name="Picture 120464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4572000" cy="4524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97763F" w14:textId="73D75DEC" w:rsidR="00916881" w:rsidRDefault="00916881" w:rsidP="00F63174">
      <w:pPr>
        <w:pStyle w:val="Caption"/>
        <w:spacing w:before="0" w:after="120"/>
        <w:ind w:left="187" w:hanging="187"/>
        <w:outlineLvl w:val="0"/>
      </w:pPr>
      <w:bookmarkStart w:id="2321" w:name="_Toc128631036"/>
      <w:r>
        <w:t xml:space="preserve">Table </w:t>
      </w:r>
      <w:r w:rsidR="00027408">
        <w:fldChar w:fldCharType="begin"/>
      </w:r>
      <w:r>
        <w:instrText xml:space="preserve"> SEQ "Table" \*Arabic </w:instrText>
      </w:r>
      <w:r w:rsidR="00027408">
        <w:fldChar w:fldCharType="separate"/>
      </w:r>
      <w:r w:rsidR="00D57607">
        <w:rPr>
          <w:noProof/>
        </w:rPr>
        <w:t>82</w:t>
      </w:r>
      <w:r w:rsidR="00027408">
        <w:rPr>
          <w:noProof/>
        </w:rPr>
        <w:fldChar w:fldCharType="end"/>
      </w:r>
      <w:r>
        <w:t>: Assign Costs Description</w:t>
      </w:r>
      <w:bookmarkEnd w:id="232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384F4D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7A02608" w14:textId="77777777" w:rsidR="00916881" w:rsidRDefault="00916881" w:rsidP="00E7125B">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DFBDE6" w14:textId="77777777" w:rsidR="00916881" w:rsidRDefault="00916881" w:rsidP="00E7125B">
            <w:pPr>
              <w:pStyle w:val="TableHeading"/>
            </w:pPr>
            <w:r>
              <w:t>Description</w:t>
            </w:r>
          </w:p>
        </w:tc>
      </w:tr>
      <w:tr w:rsidR="00916881" w14:paraId="3D451CDA" w14:textId="77777777" w:rsidTr="0009567D">
        <w:trPr>
          <w:cantSplit/>
        </w:trPr>
        <w:tc>
          <w:tcPr>
            <w:tcW w:w="2592" w:type="dxa"/>
            <w:tcBorders>
              <w:left w:val="single" w:sz="4" w:space="0" w:color="000000"/>
              <w:bottom w:val="single" w:sz="4" w:space="0" w:color="000000"/>
            </w:tcBorders>
          </w:tcPr>
          <w:p w14:paraId="0EB20FF0" w14:textId="77777777" w:rsidR="00916881" w:rsidRDefault="00916881" w:rsidP="00E7125B">
            <w:pPr>
              <w:pStyle w:val="TableBody"/>
            </w:pPr>
            <w:r>
              <w:t>Cashpoint Type</w:t>
            </w:r>
          </w:p>
        </w:tc>
        <w:tc>
          <w:tcPr>
            <w:tcW w:w="5483" w:type="dxa"/>
            <w:tcBorders>
              <w:left w:val="single" w:sz="4" w:space="0" w:color="000000"/>
              <w:bottom w:val="single" w:sz="4" w:space="0" w:color="000000"/>
              <w:right w:val="single" w:sz="4" w:space="0" w:color="000000"/>
            </w:tcBorders>
          </w:tcPr>
          <w:p w14:paraId="601A1B44" w14:textId="77777777" w:rsidR="00916881" w:rsidRDefault="00916881" w:rsidP="00E7125B">
            <w:pPr>
              <w:pStyle w:val="TableBody"/>
            </w:pPr>
            <w:r>
              <w:t xml:space="preserve">Specifies the type of Cashpoint that costs will be assigned to. Once a Cashpoint Type is selected, the list of Cashpoints will load with all Cashpoints related to that type. </w:t>
            </w:r>
          </w:p>
          <w:p w14:paraId="6494D891" w14:textId="77777777" w:rsidR="00916881" w:rsidRDefault="00916881" w:rsidP="00E7125B">
            <w:pPr>
              <w:pStyle w:val="TableNote"/>
            </w:pPr>
            <w:r>
              <w:rPr>
                <w:b/>
              </w:rPr>
              <w:t xml:space="preserve">Note: </w:t>
            </w:r>
            <w:r>
              <w:t>Be sure to select each Cashpoint type individually to ensure all Cashpoint types are updated.</w:t>
            </w:r>
          </w:p>
        </w:tc>
      </w:tr>
      <w:tr w:rsidR="00916881" w14:paraId="784674CF" w14:textId="77777777" w:rsidTr="0009567D">
        <w:trPr>
          <w:cantSplit/>
        </w:trPr>
        <w:tc>
          <w:tcPr>
            <w:tcW w:w="2592" w:type="dxa"/>
            <w:tcBorders>
              <w:left w:val="single" w:sz="4" w:space="0" w:color="000000"/>
              <w:bottom w:val="single" w:sz="4" w:space="0" w:color="000000"/>
            </w:tcBorders>
          </w:tcPr>
          <w:p w14:paraId="1F70996F" w14:textId="77777777" w:rsidR="00916881" w:rsidRPr="00E7125B" w:rsidRDefault="00916881" w:rsidP="00E7125B">
            <w:pPr>
              <w:pStyle w:val="TableBody"/>
              <w:rPr>
                <w:b/>
                <w:bCs/>
              </w:rPr>
            </w:pPr>
            <w:r w:rsidRPr="00E7125B">
              <w:rPr>
                <w:b/>
                <w:bCs/>
              </w:rPr>
              <w:lastRenderedPageBreak/>
              <w:t>Costs</w:t>
            </w:r>
          </w:p>
        </w:tc>
        <w:tc>
          <w:tcPr>
            <w:tcW w:w="5483" w:type="dxa"/>
            <w:tcBorders>
              <w:left w:val="single" w:sz="4" w:space="0" w:color="000000"/>
              <w:bottom w:val="single" w:sz="4" w:space="0" w:color="000000"/>
              <w:right w:val="single" w:sz="4" w:space="0" w:color="000000"/>
            </w:tcBorders>
          </w:tcPr>
          <w:p w14:paraId="3DBB00AE" w14:textId="7FAE8D4C" w:rsidR="00916881" w:rsidRDefault="00916881" w:rsidP="00E7125B">
            <w:pPr>
              <w:pStyle w:val="TableBody"/>
            </w:pPr>
            <w:r>
              <w:t>The default costs are shown automatically. These costs can be changed so they can be assigned to Cashpoints. To update costs to Cashpoints, select the cost element with the checkbox on the right of the Cashpoint Type, select Cashpoints, and click assign.</w:t>
            </w:r>
          </w:p>
          <w:p w14:paraId="453408E8" w14:textId="666F935E" w:rsidR="00916881" w:rsidRDefault="00916881" w:rsidP="00E7125B">
            <w:pPr>
              <w:pStyle w:val="TableBody"/>
            </w:pPr>
            <w:r>
              <w:t xml:space="preserve">For </w:t>
            </w:r>
            <w:r w:rsidR="004916C5">
              <w:t xml:space="preserve">more </w:t>
            </w:r>
            <w:r>
              <w:t>information on Service Costs, see</w:t>
            </w:r>
            <w:r w:rsidRPr="00B350D4">
              <w:rPr>
                <w:color w:val="4F81BD" w:themeColor="accent1"/>
              </w:rPr>
              <w:t xml:space="preserve">:  </w:t>
            </w:r>
            <w:r w:rsidR="00027408" w:rsidRPr="00B350D4">
              <w:rPr>
                <w:color w:val="4F81BD" w:themeColor="accent1"/>
              </w:rPr>
              <w:fldChar w:fldCharType="begin"/>
            </w:r>
            <w:r w:rsidRPr="00B350D4">
              <w:rPr>
                <w:color w:val="4F81BD" w:themeColor="accent1"/>
              </w:rPr>
              <w:instrText xml:space="preserve"> REF _Ref236110969 \h </w:instrText>
            </w:r>
            <w:r w:rsidR="00E7125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Service Costs</w:t>
            </w:r>
            <w:r w:rsidR="00027408" w:rsidRPr="00B350D4">
              <w:rPr>
                <w:color w:val="4F81BD" w:themeColor="accent1"/>
              </w:rPr>
              <w:fldChar w:fldCharType="end"/>
            </w:r>
          </w:p>
        </w:tc>
      </w:tr>
      <w:tr w:rsidR="00916881" w14:paraId="4E09933D" w14:textId="77777777" w:rsidTr="0009567D">
        <w:trPr>
          <w:cantSplit/>
        </w:trPr>
        <w:tc>
          <w:tcPr>
            <w:tcW w:w="2592" w:type="dxa"/>
            <w:tcBorders>
              <w:top w:val="single" w:sz="4" w:space="0" w:color="000000"/>
              <w:left w:val="single" w:sz="4" w:space="0" w:color="000000"/>
              <w:bottom w:val="single" w:sz="4" w:space="0" w:color="000000"/>
            </w:tcBorders>
          </w:tcPr>
          <w:p w14:paraId="41FC22CF" w14:textId="77777777" w:rsidR="00916881" w:rsidRPr="00E7125B" w:rsidRDefault="00916881" w:rsidP="00E7125B">
            <w:pPr>
              <w:pStyle w:val="TableBody"/>
              <w:rPr>
                <w:b/>
                <w:bCs/>
              </w:rPr>
            </w:pPr>
            <w:r w:rsidRPr="00E7125B">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00D0318D" w14:textId="6175799A" w:rsidR="00916881" w:rsidRDefault="00916881" w:rsidP="00E7125B">
            <w:pPr>
              <w:pStyle w:val="TableBody"/>
            </w:pPr>
            <w:r>
              <w:t>The user can select one or all Cashpoints to assign costs. The user must also select the check box next to the parameter that is to be assigned.</w:t>
            </w:r>
          </w:p>
        </w:tc>
      </w:tr>
      <w:tr w:rsidR="00916881" w14:paraId="1269912E" w14:textId="77777777" w:rsidTr="0009567D">
        <w:trPr>
          <w:cantSplit/>
        </w:trPr>
        <w:tc>
          <w:tcPr>
            <w:tcW w:w="2592" w:type="dxa"/>
            <w:tcBorders>
              <w:top w:val="single" w:sz="4" w:space="0" w:color="000000"/>
              <w:left w:val="single" w:sz="4" w:space="0" w:color="000000"/>
              <w:bottom w:val="single" w:sz="4" w:space="0" w:color="000000"/>
            </w:tcBorders>
          </w:tcPr>
          <w:p w14:paraId="60625AA9" w14:textId="77777777" w:rsidR="00916881" w:rsidRPr="00E7125B" w:rsidRDefault="00916881" w:rsidP="00E7125B">
            <w:pPr>
              <w:pStyle w:val="TableBody"/>
              <w:rPr>
                <w:b/>
                <w:bCs/>
              </w:rPr>
            </w:pPr>
            <w:r w:rsidRPr="00E7125B">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83CDFFC" w14:textId="77777777" w:rsidR="00916881" w:rsidRDefault="00916881" w:rsidP="00E7125B">
            <w:pPr>
              <w:pStyle w:val="TableBody"/>
            </w:pPr>
            <w:r>
              <w:t>Closes the page without making changes.</w:t>
            </w:r>
          </w:p>
        </w:tc>
      </w:tr>
    </w:tbl>
    <w:p w14:paraId="6D3399CC" w14:textId="2D050A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70BB835" w14:textId="77777777" w:rsidR="0078675D" w:rsidRDefault="0078675D" w:rsidP="00DF78B1">
      <w:pPr>
        <w:pStyle w:val="BodyText"/>
      </w:pPr>
      <w:bookmarkStart w:id="2322" w:name="_Ref221884875"/>
      <w:bookmarkStart w:id="2323" w:name="_Ref236111734"/>
    </w:p>
    <w:p w14:paraId="14B0CA61" w14:textId="08C9F6BF" w:rsidR="00916881" w:rsidRDefault="00916881" w:rsidP="00AB162A">
      <w:pPr>
        <w:pStyle w:val="Heading4"/>
      </w:pPr>
      <w:bookmarkStart w:id="2324" w:name="_Toc128718680"/>
      <w:r>
        <w:t>Depots</w:t>
      </w:r>
      <w:r>
        <w:rPr>
          <w:rFonts w:ascii="Wingdings" w:hAnsi="Wingdings"/>
        </w:rPr>
        <w:t></w:t>
      </w:r>
      <w:r>
        <w:t>Assign Service Days</w:t>
      </w:r>
      <w:bookmarkEnd w:id="2322"/>
      <w:bookmarkEnd w:id="2323"/>
      <w:bookmarkEnd w:id="2324"/>
    </w:p>
    <w:p w14:paraId="5D50ACCD" w14:textId="77777777" w:rsidR="00916881" w:rsidRDefault="00916881" w:rsidP="0078675D">
      <w:pPr>
        <w:pStyle w:val="BodyText"/>
      </w:pPr>
      <w:r>
        <w:t xml:space="preserve">The Assign Service Days Function allows the user to assign Business and Service Days quickly to Cashpoints belonging to a Depot. </w:t>
      </w:r>
    </w:p>
    <w:p w14:paraId="7B020BD6" w14:textId="1B865755" w:rsidR="00916881" w:rsidRDefault="00916881" w:rsidP="00F63174">
      <w:pPr>
        <w:pStyle w:val="Caption"/>
        <w:spacing w:before="0" w:after="120"/>
        <w:ind w:left="187" w:hanging="187"/>
        <w:outlineLvl w:val="0"/>
      </w:pPr>
      <w:bookmarkStart w:id="2325" w:name="_Toc128632427"/>
      <w:r>
        <w:t xml:space="preserve">Figure </w:t>
      </w:r>
      <w:ins w:id="2326" w:author="Robbie Moses" w:date="2023-03-02T06:45:00Z">
        <w:r w:rsidR="00624EA3">
          <w:fldChar w:fldCharType="begin"/>
        </w:r>
        <w:r w:rsidR="00624EA3">
          <w:instrText xml:space="preserve"> SEQ Figure \* ARABIC </w:instrText>
        </w:r>
      </w:ins>
      <w:r w:rsidR="00624EA3">
        <w:fldChar w:fldCharType="separate"/>
      </w:r>
      <w:ins w:id="2327" w:author="Robbie Moses" w:date="2023-03-02T06:45:00Z">
        <w:r w:rsidR="00624EA3">
          <w:rPr>
            <w:noProof/>
          </w:rPr>
          <w:t>108</w:t>
        </w:r>
        <w:r w:rsidR="00624EA3">
          <w:fldChar w:fldCharType="end"/>
        </w:r>
      </w:ins>
      <w:ins w:id="2328" w:author="Moses, Robbie" w:date="2023-02-22T02:39:00Z">
        <w:del w:id="2329" w:author="Robbie Moses" w:date="2023-03-02T06:45:00Z">
          <w:r w:rsidR="003B5D4F" w:rsidDel="00624EA3">
            <w:fldChar w:fldCharType="begin"/>
          </w:r>
          <w:r w:rsidR="003B5D4F" w:rsidDel="00624EA3">
            <w:delInstrText xml:space="preserve"> SEQ Figure \* ARABIC </w:delInstrText>
          </w:r>
        </w:del>
      </w:ins>
      <w:del w:id="2330" w:author="Robbie Moses" w:date="2023-03-02T06:45:00Z">
        <w:r w:rsidR="003B5D4F" w:rsidDel="00624EA3">
          <w:fldChar w:fldCharType="separate"/>
        </w:r>
      </w:del>
      <w:ins w:id="2331" w:author="Moses, Robbie" w:date="2023-02-22T02:39:00Z">
        <w:del w:id="2332" w:author="Robbie Moses" w:date="2023-03-02T06:45:00Z">
          <w:r w:rsidR="003B5D4F" w:rsidDel="00624EA3">
            <w:rPr>
              <w:noProof/>
            </w:rPr>
            <w:delText>107</w:delText>
          </w:r>
          <w:r w:rsidR="003B5D4F" w:rsidDel="00624EA3">
            <w:fldChar w:fldCharType="end"/>
          </w:r>
        </w:del>
      </w:ins>
      <w:del w:id="2333"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107</w:delText>
        </w:r>
        <w:r w:rsidRPr="1E740376" w:rsidDel="003B5D4F">
          <w:rPr>
            <w:noProof/>
          </w:rPr>
          <w:fldChar w:fldCharType="end"/>
        </w:r>
      </w:del>
      <w:r>
        <w:t>: Assign Service Days Page</w:t>
      </w:r>
      <w:bookmarkEnd w:id="2325"/>
    </w:p>
    <w:p w14:paraId="188D0901" w14:textId="15FAC048" w:rsidR="00916881" w:rsidRDefault="2C23D4C7" w:rsidP="00DF78B1">
      <w:pPr>
        <w:pStyle w:val="BodyText"/>
      </w:pPr>
      <w:r>
        <w:rPr>
          <w:noProof/>
        </w:rPr>
        <w:drawing>
          <wp:inline distT="0" distB="0" distL="0" distR="0" wp14:anchorId="6A145F11" wp14:editId="6BE4D9D9">
            <wp:extent cx="4072255" cy="3731525"/>
            <wp:effectExtent l="76200" t="76200" r="137795" b="135890"/>
            <wp:docPr id="1108245667" name="Picture 110824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4073918" cy="3733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9F335E" w14:textId="0C07BD52" w:rsidR="00916881" w:rsidRDefault="00916881" w:rsidP="00F63174">
      <w:pPr>
        <w:pStyle w:val="Caption"/>
        <w:spacing w:before="0" w:after="120"/>
        <w:ind w:left="187" w:hanging="187"/>
        <w:outlineLvl w:val="0"/>
      </w:pPr>
      <w:bookmarkStart w:id="2334" w:name="_Toc128631037"/>
      <w:r>
        <w:lastRenderedPageBreak/>
        <w:t xml:space="preserve">Table </w:t>
      </w:r>
      <w:r w:rsidR="00027408">
        <w:fldChar w:fldCharType="begin"/>
      </w:r>
      <w:r>
        <w:instrText xml:space="preserve"> SEQ "Table" \*Arabic </w:instrText>
      </w:r>
      <w:r w:rsidR="00027408">
        <w:fldChar w:fldCharType="separate"/>
      </w:r>
      <w:r w:rsidR="00D57607">
        <w:rPr>
          <w:noProof/>
        </w:rPr>
        <w:t>83</w:t>
      </w:r>
      <w:r w:rsidR="00027408">
        <w:rPr>
          <w:noProof/>
        </w:rPr>
        <w:fldChar w:fldCharType="end"/>
      </w:r>
      <w:r>
        <w:t>: Assign Service Days Description</w:t>
      </w:r>
      <w:bookmarkEnd w:id="233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43A56E"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7828C57" w14:textId="77777777" w:rsidR="00916881" w:rsidRDefault="00916881" w:rsidP="0078675D">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64ED4B9" w14:textId="77777777" w:rsidR="00916881" w:rsidRDefault="00916881" w:rsidP="0078675D">
            <w:pPr>
              <w:pStyle w:val="TableHeading"/>
            </w:pPr>
            <w:r>
              <w:t>Description</w:t>
            </w:r>
          </w:p>
        </w:tc>
      </w:tr>
      <w:tr w:rsidR="00916881" w14:paraId="2EF6CE20" w14:textId="77777777" w:rsidTr="0009567D">
        <w:trPr>
          <w:cantSplit/>
        </w:trPr>
        <w:tc>
          <w:tcPr>
            <w:tcW w:w="2592" w:type="dxa"/>
            <w:tcBorders>
              <w:left w:val="single" w:sz="4" w:space="0" w:color="000000"/>
              <w:bottom w:val="single" w:sz="4" w:space="0" w:color="000000"/>
            </w:tcBorders>
          </w:tcPr>
          <w:p w14:paraId="332E6034" w14:textId="77777777" w:rsidR="00916881" w:rsidRPr="009B5AC7" w:rsidRDefault="00916881" w:rsidP="009B5AC7">
            <w:pPr>
              <w:pStyle w:val="TableBody"/>
              <w:rPr>
                <w:b/>
                <w:bCs/>
              </w:rPr>
            </w:pPr>
            <w:r w:rsidRPr="009B5AC7">
              <w:rPr>
                <w:b/>
                <w:bCs/>
              </w:rPr>
              <w:t>Cashpoint Type</w:t>
            </w:r>
          </w:p>
        </w:tc>
        <w:tc>
          <w:tcPr>
            <w:tcW w:w="5483" w:type="dxa"/>
            <w:tcBorders>
              <w:left w:val="single" w:sz="4" w:space="0" w:color="000000"/>
              <w:bottom w:val="single" w:sz="4" w:space="0" w:color="000000"/>
              <w:right w:val="single" w:sz="4" w:space="0" w:color="000000"/>
            </w:tcBorders>
          </w:tcPr>
          <w:p w14:paraId="152D6C75" w14:textId="77777777" w:rsidR="00916881" w:rsidRDefault="00916881" w:rsidP="009B5AC7">
            <w:pPr>
              <w:pStyle w:val="TableBody"/>
            </w:pPr>
            <w:r>
              <w:t xml:space="preserve">Specifies the type of Cashpoint that Service days will be assigned to. Once a Cashpoint Type is selected, the list of Cashpoints will load with all Cashpoints related to that type. </w:t>
            </w:r>
          </w:p>
          <w:p w14:paraId="0AA67583" w14:textId="77777777" w:rsidR="00916881" w:rsidRDefault="00916881" w:rsidP="009B5AC7">
            <w:pPr>
              <w:pStyle w:val="TableNote"/>
            </w:pPr>
            <w:r>
              <w:rPr>
                <w:b/>
              </w:rPr>
              <w:t xml:space="preserve">Note: </w:t>
            </w:r>
            <w:r>
              <w:t>Be sure to select each Cashpoint type individually to ensure all Cashpoint types are updated.</w:t>
            </w:r>
          </w:p>
        </w:tc>
      </w:tr>
      <w:tr w:rsidR="002048CA" w14:paraId="76A67C70" w14:textId="77777777" w:rsidTr="0009567D">
        <w:trPr>
          <w:cantSplit/>
        </w:trPr>
        <w:tc>
          <w:tcPr>
            <w:tcW w:w="2592" w:type="dxa"/>
            <w:tcBorders>
              <w:left w:val="single" w:sz="4" w:space="0" w:color="000000"/>
              <w:bottom w:val="single" w:sz="4" w:space="0" w:color="000000"/>
            </w:tcBorders>
          </w:tcPr>
          <w:p w14:paraId="4D4E698E" w14:textId="77777777" w:rsidR="002048CA" w:rsidRPr="009B5AC7" w:rsidRDefault="002048CA" w:rsidP="009B5AC7">
            <w:pPr>
              <w:pStyle w:val="TableBody"/>
              <w:rPr>
                <w:b/>
                <w:bCs/>
              </w:rPr>
            </w:pPr>
            <w:r w:rsidRPr="009B5AC7">
              <w:rPr>
                <w:b/>
                <w:bCs/>
              </w:rPr>
              <w:t>Transit Time</w:t>
            </w:r>
          </w:p>
        </w:tc>
        <w:tc>
          <w:tcPr>
            <w:tcW w:w="5483" w:type="dxa"/>
            <w:tcBorders>
              <w:left w:val="single" w:sz="4" w:space="0" w:color="000000"/>
              <w:bottom w:val="single" w:sz="4" w:space="0" w:color="000000"/>
              <w:right w:val="single" w:sz="4" w:space="0" w:color="000000"/>
            </w:tcBorders>
          </w:tcPr>
          <w:p w14:paraId="543454CF" w14:textId="5704BC01" w:rsidR="002048CA" w:rsidRDefault="000402E6" w:rsidP="009B5AC7">
            <w:pPr>
              <w:pStyle w:val="TableBody"/>
            </w:pPr>
            <w:r>
              <w:t xml:space="preserve">Transit Time is used by cost calculation to determine Dead Money Costs. The number of days that money </w:t>
            </w:r>
            <w:r w:rsidR="004916C5">
              <w:t xml:space="preserve">is </w:t>
            </w:r>
            <w:r>
              <w:t xml:space="preserve">delivered to or returned by this cashpoint spends in transit. Dead Money Cost is </w:t>
            </w:r>
            <w:r w:rsidR="004916C5">
              <w:t xml:space="preserve">the </w:t>
            </w:r>
            <w:r>
              <w:t>number of days times the Overnight Earnings Rate.</w:t>
            </w:r>
          </w:p>
        </w:tc>
      </w:tr>
      <w:tr w:rsidR="00916881" w14:paraId="7B8AABC9" w14:textId="77777777" w:rsidTr="0009567D">
        <w:trPr>
          <w:cantSplit/>
        </w:trPr>
        <w:tc>
          <w:tcPr>
            <w:tcW w:w="2592" w:type="dxa"/>
            <w:tcBorders>
              <w:left w:val="single" w:sz="4" w:space="0" w:color="000000"/>
              <w:bottom w:val="single" w:sz="4" w:space="0" w:color="000000"/>
            </w:tcBorders>
          </w:tcPr>
          <w:p w14:paraId="6C00BC76" w14:textId="77777777" w:rsidR="00916881" w:rsidRPr="009B5AC7" w:rsidRDefault="00916881" w:rsidP="009B5AC7">
            <w:pPr>
              <w:pStyle w:val="TableBody"/>
              <w:rPr>
                <w:b/>
                <w:bCs/>
              </w:rPr>
            </w:pPr>
            <w:r w:rsidRPr="009B5AC7">
              <w:rPr>
                <w:b/>
                <w:bCs/>
              </w:rPr>
              <w:t>Service Days</w:t>
            </w:r>
          </w:p>
        </w:tc>
        <w:tc>
          <w:tcPr>
            <w:tcW w:w="5483" w:type="dxa"/>
            <w:tcBorders>
              <w:left w:val="single" w:sz="4" w:space="0" w:color="000000"/>
              <w:bottom w:val="single" w:sz="4" w:space="0" w:color="000000"/>
              <w:right w:val="single" w:sz="4" w:space="0" w:color="000000"/>
            </w:tcBorders>
          </w:tcPr>
          <w:p w14:paraId="734AEABB" w14:textId="7387AA98" w:rsidR="00916881" w:rsidRDefault="00916881" w:rsidP="009B5AC7">
            <w:pPr>
              <w:pStyle w:val="TableBody"/>
            </w:pPr>
            <w:r>
              <w:t>The default Business and Service Days are shown automatically. These selections can be changed so they can be assigned to Cashpoints. To update one or all Service Day elements to Cashpoints, select the Service Day element with the checkbox on the right of the Cashpoint Type, select Cashpoints, and click assign.</w:t>
            </w:r>
          </w:p>
          <w:p w14:paraId="1C1C0F7B" w14:textId="36A8720B" w:rsidR="00916881" w:rsidRDefault="00916881" w:rsidP="009B5AC7">
            <w:pPr>
              <w:pStyle w:val="TableBody"/>
            </w:pPr>
            <w:r>
              <w:t xml:space="preserve">For </w:t>
            </w:r>
            <w:r w:rsidR="004916C5">
              <w:t xml:space="preserve">more </w:t>
            </w:r>
            <w:r>
              <w:t xml:space="preserve">information on Service Days, see: </w:t>
            </w:r>
            <w:r w:rsidR="00027408" w:rsidRPr="00B350D4">
              <w:rPr>
                <w:color w:val="4F81BD" w:themeColor="accent1"/>
              </w:rPr>
              <w:fldChar w:fldCharType="begin"/>
            </w:r>
            <w:r w:rsidRPr="00B350D4">
              <w:rPr>
                <w:color w:val="4F81BD" w:themeColor="accent1"/>
              </w:rPr>
              <w:instrText xml:space="preserve"> REF _Ref236110964 \h </w:instrText>
            </w:r>
            <w:r w:rsidR="009B5AC7"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Cashpoint Business and Service Days</w:t>
            </w:r>
            <w:r w:rsidR="00027408" w:rsidRPr="00B350D4">
              <w:rPr>
                <w:color w:val="4F81BD" w:themeColor="accent1"/>
              </w:rPr>
              <w:fldChar w:fldCharType="end"/>
            </w:r>
          </w:p>
        </w:tc>
      </w:tr>
      <w:tr w:rsidR="00916881" w14:paraId="453BCAA3" w14:textId="77777777" w:rsidTr="0009567D">
        <w:trPr>
          <w:cantSplit/>
        </w:trPr>
        <w:tc>
          <w:tcPr>
            <w:tcW w:w="2592" w:type="dxa"/>
            <w:tcBorders>
              <w:top w:val="single" w:sz="4" w:space="0" w:color="000000"/>
              <w:left w:val="single" w:sz="4" w:space="0" w:color="000000"/>
              <w:bottom w:val="single" w:sz="4" w:space="0" w:color="000000"/>
            </w:tcBorders>
          </w:tcPr>
          <w:p w14:paraId="11ED3083" w14:textId="77777777" w:rsidR="00916881" w:rsidRPr="009B5AC7" w:rsidRDefault="00916881" w:rsidP="009B5AC7">
            <w:pPr>
              <w:pStyle w:val="TableBody"/>
              <w:rPr>
                <w:b/>
                <w:bCs/>
              </w:rPr>
            </w:pPr>
            <w:r w:rsidRPr="009B5AC7">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536ADA0B" w14:textId="772BEE54" w:rsidR="00916881" w:rsidRDefault="00916881" w:rsidP="009B5AC7">
            <w:pPr>
              <w:pStyle w:val="TableBody"/>
            </w:pPr>
            <w:r>
              <w:t>The user can select one or all Cashpoints to assign Service Days. The user must also select the check box next to the parameter that is to be assigned.</w:t>
            </w:r>
          </w:p>
        </w:tc>
      </w:tr>
      <w:tr w:rsidR="00916881" w14:paraId="325497E6" w14:textId="77777777" w:rsidTr="0009567D">
        <w:trPr>
          <w:cantSplit/>
        </w:trPr>
        <w:tc>
          <w:tcPr>
            <w:tcW w:w="2592" w:type="dxa"/>
            <w:tcBorders>
              <w:top w:val="single" w:sz="4" w:space="0" w:color="000000"/>
              <w:left w:val="single" w:sz="4" w:space="0" w:color="000000"/>
              <w:bottom w:val="single" w:sz="4" w:space="0" w:color="000000"/>
            </w:tcBorders>
          </w:tcPr>
          <w:p w14:paraId="21D9A59C" w14:textId="77777777" w:rsidR="00916881" w:rsidRPr="009B5AC7" w:rsidRDefault="00916881" w:rsidP="009B5AC7">
            <w:pPr>
              <w:pStyle w:val="TableBody"/>
              <w:rPr>
                <w:b/>
                <w:bCs/>
              </w:rPr>
            </w:pPr>
            <w:r w:rsidRPr="009B5AC7">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5B315B5" w14:textId="77777777" w:rsidR="00916881" w:rsidRDefault="00916881" w:rsidP="009B5AC7">
            <w:pPr>
              <w:pStyle w:val="TableBody"/>
            </w:pPr>
            <w:r>
              <w:t>Closes the page without making changes.</w:t>
            </w:r>
          </w:p>
        </w:tc>
      </w:tr>
    </w:tbl>
    <w:p w14:paraId="1DE54228" w14:textId="26CDD961" w:rsidR="00916881" w:rsidRDefault="00916881" w:rsidP="00F63174">
      <w:pPr>
        <w:pStyle w:val="TopofSection"/>
        <w:spacing w:before="0" w:after="120" w:line="240" w:lineRule="auto"/>
        <w:ind w:left="187" w:hanging="187"/>
        <w:outlineLvl w:val="0"/>
      </w:pPr>
      <w:bookmarkStart w:id="2335" w:name="_Ref221884881"/>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38097597" w14:textId="5A238A79" w:rsidR="003B7597" w:rsidRDefault="003B7597">
      <w:pPr>
        <w:rPr>
          <w:rFonts w:eastAsia="Times New Roman"/>
          <w:lang w:val="en-GB"/>
        </w:rPr>
      </w:pPr>
      <w:bookmarkStart w:id="2336" w:name="_Ref236111666"/>
      <w:r>
        <w:br w:type="page"/>
      </w:r>
    </w:p>
    <w:p w14:paraId="31FE4361" w14:textId="7F59EDEC" w:rsidR="00916881" w:rsidRDefault="00916881" w:rsidP="008D344A">
      <w:pPr>
        <w:pStyle w:val="Heading4"/>
      </w:pPr>
      <w:bookmarkStart w:id="2337" w:name="_Toc128718681"/>
      <w:r>
        <w:lastRenderedPageBreak/>
        <w:t>Depots</w:t>
      </w:r>
      <w:r>
        <w:rPr>
          <w:rFonts w:ascii="Wingdings" w:hAnsi="Wingdings"/>
        </w:rPr>
        <w:t></w:t>
      </w:r>
      <w:r>
        <w:t>Assign Cashpoints</w:t>
      </w:r>
      <w:bookmarkEnd w:id="2335"/>
      <w:bookmarkEnd w:id="2336"/>
      <w:bookmarkEnd w:id="2337"/>
    </w:p>
    <w:p w14:paraId="026BB4FC" w14:textId="77777777" w:rsidR="00916881" w:rsidRDefault="00916881" w:rsidP="009B5AC7">
      <w:pPr>
        <w:pStyle w:val="TableBody"/>
      </w:pPr>
      <w:r w:rsidRPr="009B5AC7">
        <w:rPr>
          <w:rStyle w:val="BodyTextChar"/>
        </w:rPr>
        <w:t>The Assign Cashpoints Function allows the user to assign Cashpoints quickly to a Depot</w:t>
      </w:r>
      <w:r>
        <w:t>.</w:t>
      </w:r>
    </w:p>
    <w:p w14:paraId="790AEBBA" w14:textId="2C963BA7" w:rsidR="00916881" w:rsidRDefault="00916881" w:rsidP="00F63174">
      <w:pPr>
        <w:pStyle w:val="Caption"/>
        <w:spacing w:before="0" w:after="120"/>
        <w:ind w:left="187" w:hanging="187"/>
        <w:outlineLvl w:val="0"/>
      </w:pPr>
      <w:bookmarkStart w:id="2338" w:name="_Toc128632428"/>
      <w:r>
        <w:t xml:space="preserve">Figure </w:t>
      </w:r>
      <w:ins w:id="2339" w:author="Robbie Moses" w:date="2023-03-02T06:45:00Z">
        <w:r w:rsidR="00624EA3">
          <w:fldChar w:fldCharType="begin"/>
        </w:r>
        <w:r w:rsidR="00624EA3">
          <w:instrText xml:space="preserve"> SEQ Figure \* ARABIC </w:instrText>
        </w:r>
      </w:ins>
      <w:r w:rsidR="00624EA3">
        <w:fldChar w:fldCharType="separate"/>
      </w:r>
      <w:ins w:id="2340" w:author="Robbie Moses" w:date="2023-03-02T06:45:00Z">
        <w:r w:rsidR="00624EA3">
          <w:rPr>
            <w:noProof/>
          </w:rPr>
          <w:t>109</w:t>
        </w:r>
        <w:r w:rsidR="00624EA3">
          <w:fldChar w:fldCharType="end"/>
        </w:r>
      </w:ins>
      <w:ins w:id="2341" w:author="Moses, Robbie" w:date="2023-02-22T02:39:00Z">
        <w:del w:id="2342" w:author="Robbie Moses" w:date="2023-03-02T06:45:00Z">
          <w:r w:rsidR="003B5D4F" w:rsidDel="00624EA3">
            <w:fldChar w:fldCharType="begin"/>
          </w:r>
          <w:r w:rsidR="003B5D4F" w:rsidDel="00624EA3">
            <w:delInstrText xml:space="preserve"> SEQ Figure \* ARABIC </w:delInstrText>
          </w:r>
        </w:del>
      </w:ins>
      <w:del w:id="2343" w:author="Robbie Moses" w:date="2023-03-02T06:45:00Z">
        <w:r w:rsidR="003B5D4F" w:rsidDel="00624EA3">
          <w:fldChar w:fldCharType="separate"/>
        </w:r>
      </w:del>
      <w:ins w:id="2344" w:author="Moses, Robbie" w:date="2023-02-22T02:39:00Z">
        <w:del w:id="2345" w:author="Robbie Moses" w:date="2023-03-02T06:45:00Z">
          <w:r w:rsidR="003B5D4F" w:rsidDel="00624EA3">
            <w:rPr>
              <w:noProof/>
            </w:rPr>
            <w:delText>108</w:delText>
          </w:r>
          <w:r w:rsidR="003B5D4F" w:rsidDel="00624EA3">
            <w:fldChar w:fldCharType="end"/>
          </w:r>
        </w:del>
      </w:ins>
      <w:del w:id="2346"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108</w:delText>
        </w:r>
        <w:r w:rsidRPr="1E740376" w:rsidDel="003B5D4F">
          <w:rPr>
            <w:noProof/>
          </w:rPr>
          <w:fldChar w:fldCharType="end"/>
        </w:r>
      </w:del>
      <w:r>
        <w:t>: Assign Cashpoints Page</w:t>
      </w:r>
      <w:bookmarkEnd w:id="2338"/>
    </w:p>
    <w:p w14:paraId="33024A04" w14:textId="2E1CCE29" w:rsidR="00916881" w:rsidRDefault="58CED962" w:rsidP="00DF78B1">
      <w:pPr>
        <w:pStyle w:val="BodyText"/>
      </w:pPr>
      <w:r>
        <w:rPr>
          <w:noProof/>
        </w:rPr>
        <w:drawing>
          <wp:inline distT="0" distB="0" distL="0" distR="0" wp14:anchorId="1DB3E916" wp14:editId="6F49CFB3">
            <wp:extent cx="4572000" cy="3476625"/>
            <wp:effectExtent l="76200" t="76200" r="133350" b="142875"/>
            <wp:docPr id="1428018693" name="Picture 142801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4572000" cy="3476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DE4734" w14:textId="475458F2" w:rsidR="00916881" w:rsidRDefault="00916881" w:rsidP="00F63174">
      <w:pPr>
        <w:pStyle w:val="Caption"/>
        <w:spacing w:before="0" w:after="120"/>
        <w:ind w:left="187" w:hanging="187"/>
        <w:outlineLvl w:val="0"/>
      </w:pPr>
      <w:bookmarkStart w:id="2347" w:name="_Toc128631038"/>
      <w:r>
        <w:t xml:space="preserve">Table </w:t>
      </w:r>
      <w:r w:rsidR="00027408">
        <w:fldChar w:fldCharType="begin"/>
      </w:r>
      <w:r>
        <w:instrText xml:space="preserve"> SEQ "Table" \*Arabic </w:instrText>
      </w:r>
      <w:r w:rsidR="00027408">
        <w:fldChar w:fldCharType="separate"/>
      </w:r>
      <w:r w:rsidR="00D57607">
        <w:rPr>
          <w:noProof/>
        </w:rPr>
        <w:t>84</w:t>
      </w:r>
      <w:r w:rsidR="00027408">
        <w:rPr>
          <w:noProof/>
        </w:rPr>
        <w:fldChar w:fldCharType="end"/>
      </w:r>
      <w:r>
        <w:t>: Assign Cashpoints Description</w:t>
      </w:r>
      <w:bookmarkEnd w:id="234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357B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5E883B" w14:textId="77777777" w:rsidR="00916881" w:rsidRDefault="00916881" w:rsidP="009B5AC7">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D2077" w14:textId="77777777" w:rsidR="00916881" w:rsidRDefault="00916881" w:rsidP="009B5AC7">
            <w:pPr>
              <w:pStyle w:val="TableHeading"/>
            </w:pPr>
            <w:r>
              <w:t>Description</w:t>
            </w:r>
          </w:p>
        </w:tc>
      </w:tr>
      <w:tr w:rsidR="00916881" w14:paraId="0F48D9D5" w14:textId="77777777" w:rsidTr="0009567D">
        <w:trPr>
          <w:cantSplit/>
        </w:trPr>
        <w:tc>
          <w:tcPr>
            <w:tcW w:w="2592" w:type="dxa"/>
            <w:tcBorders>
              <w:left w:val="single" w:sz="4" w:space="0" w:color="000000"/>
              <w:bottom w:val="single" w:sz="4" w:space="0" w:color="000000"/>
            </w:tcBorders>
          </w:tcPr>
          <w:p w14:paraId="6877C856"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564D7D6F" w14:textId="77777777" w:rsidR="00916881" w:rsidRDefault="00916881" w:rsidP="00755274">
            <w:pPr>
              <w:pStyle w:val="TableBody"/>
            </w:pPr>
            <w:r>
              <w:t xml:space="preserve">Allows the user to search for a Cashpoints to assign to this Depot. Select the Cashpoints and click the Assign button. </w:t>
            </w:r>
          </w:p>
          <w:p w14:paraId="75D1DE44" w14:textId="6B6300A7" w:rsidR="00916881" w:rsidRDefault="00916881" w:rsidP="00755274">
            <w:pPr>
              <w:pStyle w:val="TableNote"/>
            </w:pPr>
            <w:r w:rsidRPr="003B5D4F">
              <w:rPr>
                <w:b/>
                <w:bCs/>
                <w:rPrChange w:id="2348" w:author="Moses, Robbie" w:date="2023-02-22T02:03:00Z">
                  <w:rPr/>
                </w:rPrChange>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68E3B9F8" w14:textId="77777777" w:rsidTr="0009567D">
        <w:trPr>
          <w:cantSplit/>
        </w:trPr>
        <w:tc>
          <w:tcPr>
            <w:tcW w:w="2592" w:type="dxa"/>
            <w:tcBorders>
              <w:top w:val="single" w:sz="4" w:space="0" w:color="000000"/>
              <w:left w:val="single" w:sz="4" w:space="0" w:color="000000"/>
              <w:bottom w:val="single" w:sz="4" w:space="0" w:color="000000"/>
            </w:tcBorders>
          </w:tcPr>
          <w:p w14:paraId="78D96F0E" w14:textId="77777777" w:rsidR="00916881" w:rsidRPr="00755274" w:rsidRDefault="00916881" w:rsidP="00755274">
            <w:pPr>
              <w:pStyle w:val="TableBody"/>
              <w:rPr>
                <w:b/>
                <w:bCs/>
              </w:rPr>
            </w:pPr>
            <w:r w:rsidRPr="00755274">
              <w:rPr>
                <w:b/>
                <w:bCs/>
              </w:rPr>
              <w:t>Assign Button</w:t>
            </w:r>
          </w:p>
        </w:tc>
        <w:tc>
          <w:tcPr>
            <w:tcW w:w="5483" w:type="dxa"/>
            <w:tcBorders>
              <w:top w:val="single" w:sz="4" w:space="0" w:color="000000"/>
              <w:left w:val="single" w:sz="4" w:space="0" w:color="000000"/>
              <w:bottom w:val="single" w:sz="4" w:space="0" w:color="000000"/>
              <w:right w:val="single" w:sz="4" w:space="0" w:color="000000"/>
            </w:tcBorders>
          </w:tcPr>
          <w:p w14:paraId="48867282" w14:textId="501CF57C" w:rsidR="00916881" w:rsidRDefault="00916881" w:rsidP="00755274">
            <w:pPr>
              <w:pStyle w:val="TableBody"/>
            </w:pPr>
            <w:r>
              <w:t xml:space="preserve">The user can select one or all Cashpoints to assign Cashpoints to the Depot. </w:t>
            </w:r>
          </w:p>
        </w:tc>
      </w:tr>
      <w:tr w:rsidR="00916881" w14:paraId="36A2F125" w14:textId="77777777" w:rsidTr="0009567D">
        <w:trPr>
          <w:cantSplit/>
        </w:trPr>
        <w:tc>
          <w:tcPr>
            <w:tcW w:w="2592" w:type="dxa"/>
            <w:tcBorders>
              <w:top w:val="single" w:sz="4" w:space="0" w:color="000000"/>
              <w:left w:val="single" w:sz="4" w:space="0" w:color="000000"/>
              <w:bottom w:val="single" w:sz="4" w:space="0" w:color="000000"/>
            </w:tcBorders>
          </w:tcPr>
          <w:p w14:paraId="036249A5"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6CAFFDA7" w14:textId="77777777" w:rsidR="00916881" w:rsidRDefault="00916881" w:rsidP="00755274">
            <w:pPr>
              <w:pStyle w:val="TableBody"/>
            </w:pPr>
            <w:r>
              <w:t>Closes the page without making changes.</w:t>
            </w:r>
          </w:p>
        </w:tc>
      </w:tr>
    </w:tbl>
    <w:p w14:paraId="2409ED7D" w14:textId="4FC6DA8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ABB8149" w14:textId="77777777" w:rsidR="00755274" w:rsidRDefault="00755274" w:rsidP="00DF78B1">
      <w:pPr>
        <w:pStyle w:val="BodyText"/>
      </w:pPr>
    </w:p>
    <w:p w14:paraId="2BE88E1B" w14:textId="1F28AB8B" w:rsidR="00916881" w:rsidRDefault="00916881" w:rsidP="008D344A">
      <w:pPr>
        <w:pStyle w:val="Heading4"/>
      </w:pPr>
      <w:bookmarkStart w:id="2349" w:name="_Ref221884885"/>
      <w:bookmarkStart w:id="2350" w:name="_Toc128718682"/>
      <w:r>
        <w:t>Depots</w:t>
      </w:r>
      <w:r>
        <w:rPr>
          <w:rFonts w:ascii="Wingdings" w:hAnsi="Wingdings"/>
        </w:rPr>
        <w:t></w:t>
      </w:r>
      <w:r>
        <w:t xml:space="preserve">Assign </w:t>
      </w:r>
      <w:r w:rsidR="00755274">
        <w:t>as</w:t>
      </w:r>
      <w:r>
        <w:t xml:space="preserve"> Secondary Depot</w:t>
      </w:r>
      <w:bookmarkEnd w:id="2349"/>
      <w:bookmarkEnd w:id="2350"/>
    </w:p>
    <w:p w14:paraId="13A07668" w14:textId="77777777" w:rsidR="00916881" w:rsidRDefault="00916881" w:rsidP="00755274">
      <w:pPr>
        <w:pStyle w:val="BodyText"/>
      </w:pPr>
      <w:r>
        <w:t>The Assign As Secondary Depot Function allows the user to assign Cashpoints quickly to a Secondary Depot.</w:t>
      </w:r>
    </w:p>
    <w:p w14:paraId="0DEB2A08" w14:textId="2652B63B" w:rsidR="00916881" w:rsidRDefault="00916881" w:rsidP="00F63174">
      <w:pPr>
        <w:pStyle w:val="Caption"/>
        <w:spacing w:before="0" w:after="120"/>
        <w:ind w:left="187" w:hanging="187"/>
        <w:outlineLvl w:val="0"/>
      </w:pPr>
      <w:bookmarkStart w:id="2351" w:name="_Toc128632429"/>
      <w:r>
        <w:lastRenderedPageBreak/>
        <w:t xml:space="preserve">Figure </w:t>
      </w:r>
      <w:ins w:id="2352" w:author="Robbie Moses" w:date="2023-03-02T06:45:00Z">
        <w:r w:rsidR="00624EA3">
          <w:fldChar w:fldCharType="begin"/>
        </w:r>
        <w:r w:rsidR="00624EA3">
          <w:instrText xml:space="preserve"> SEQ Figure \* ARABIC </w:instrText>
        </w:r>
      </w:ins>
      <w:r w:rsidR="00624EA3">
        <w:fldChar w:fldCharType="separate"/>
      </w:r>
      <w:ins w:id="2353" w:author="Robbie Moses" w:date="2023-03-02T06:45:00Z">
        <w:r w:rsidR="00624EA3">
          <w:rPr>
            <w:noProof/>
          </w:rPr>
          <w:t>110</w:t>
        </w:r>
        <w:r w:rsidR="00624EA3">
          <w:fldChar w:fldCharType="end"/>
        </w:r>
      </w:ins>
      <w:ins w:id="2354" w:author="Moses, Robbie" w:date="2023-02-22T02:39:00Z">
        <w:del w:id="2355" w:author="Robbie Moses" w:date="2023-03-02T06:45:00Z">
          <w:r w:rsidR="003B5D4F" w:rsidDel="00624EA3">
            <w:fldChar w:fldCharType="begin"/>
          </w:r>
          <w:r w:rsidR="003B5D4F" w:rsidDel="00624EA3">
            <w:delInstrText xml:space="preserve"> SEQ Figure \* ARABIC </w:delInstrText>
          </w:r>
        </w:del>
      </w:ins>
      <w:del w:id="2356" w:author="Robbie Moses" w:date="2023-03-02T06:45:00Z">
        <w:r w:rsidR="003B5D4F" w:rsidDel="00624EA3">
          <w:fldChar w:fldCharType="separate"/>
        </w:r>
      </w:del>
      <w:ins w:id="2357" w:author="Moses, Robbie" w:date="2023-02-22T02:39:00Z">
        <w:del w:id="2358" w:author="Robbie Moses" w:date="2023-03-02T06:45:00Z">
          <w:r w:rsidR="003B5D4F" w:rsidDel="00624EA3">
            <w:rPr>
              <w:noProof/>
            </w:rPr>
            <w:delText>109</w:delText>
          </w:r>
          <w:r w:rsidR="003B5D4F" w:rsidDel="00624EA3">
            <w:fldChar w:fldCharType="end"/>
          </w:r>
        </w:del>
      </w:ins>
      <w:del w:id="2359"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109</w:delText>
        </w:r>
        <w:r w:rsidRPr="1E740376" w:rsidDel="003B5D4F">
          <w:rPr>
            <w:noProof/>
          </w:rPr>
          <w:fldChar w:fldCharType="end"/>
        </w:r>
      </w:del>
      <w:r>
        <w:t>: Assign Secondary Depot Page</w:t>
      </w:r>
      <w:bookmarkEnd w:id="2351"/>
    </w:p>
    <w:p w14:paraId="11B83BDE" w14:textId="687C63D5" w:rsidR="00916881" w:rsidRDefault="2FB58246" w:rsidP="00DF78B1">
      <w:pPr>
        <w:pStyle w:val="BodyText"/>
      </w:pPr>
      <w:r>
        <w:rPr>
          <w:noProof/>
        </w:rPr>
        <w:drawing>
          <wp:inline distT="0" distB="0" distL="0" distR="0" wp14:anchorId="78EC8C7E" wp14:editId="4184E086">
            <wp:extent cx="4572000" cy="3533775"/>
            <wp:effectExtent l="76200" t="76200" r="133350" b="142875"/>
            <wp:docPr id="1992157350" name="Picture 19921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4572000" cy="353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DD67A6" w14:textId="080BD100" w:rsidR="00916881" w:rsidRDefault="00916881" w:rsidP="00F63174">
      <w:pPr>
        <w:pStyle w:val="Caption"/>
        <w:spacing w:before="0" w:after="120"/>
        <w:ind w:left="187" w:hanging="187"/>
        <w:outlineLvl w:val="0"/>
      </w:pPr>
      <w:bookmarkStart w:id="2360" w:name="_Toc128631039"/>
      <w:r>
        <w:t xml:space="preserve">Table </w:t>
      </w:r>
      <w:r w:rsidR="00027408">
        <w:fldChar w:fldCharType="begin"/>
      </w:r>
      <w:r>
        <w:instrText xml:space="preserve"> SEQ "Table" \*Arabic </w:instrText>
      </w:r>
      <w:r w:rsidR="00027408">
        <w:fldChar w:fldCharType="separate"/>
      </w:r>
      <w:r w:rsidR="00D57607">
        <w:rPr>
          <w:noProof/>
        </w:rPr>
        <w:t>85</w:t>
      </w:r>
      <w:r w:rsidR="00027408">
        <w:rPr>
          <w:noProof/>
        </w:rPr>
        <w:fldChar w:fldCharType="end"/>
      </w:r>
      <w:r>
        <w:t>: Assign Secondary Depot Description</w:t>
      </w:r>
      <w:bookmarkEnd w:id="236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88770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FDE2764" w14:textId="77777777" w:rsidR="00916881" w:rsidRDefault="00916881" w:rsidP="0075527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89A0A3C" w14:textId="77777777" w:rsidR="00916881" w:rsidRDefault="00916881" w:rsidP="00755274">
            <w:pPr>
              <w:pStyle w:val="TableHeading"/>
            </w:pPr>
            <w:r>
              <w:t>Description</w:t>
            </w:r>
          </w:p>
        </w:tc>
      </w:tr>
      <w:tr w:rsidR="00916881" w14:paraId="1B5A3D7F" w14:textId="77777777" w:rsidTr="0009567D">
        <w:trPr>
          <w:cantSplit/>
        </w:trPr>
        <w:tc>
          <w:tcPr>
            <w:tcW w:w="2592" w:type="dxa"/>
            <w:tcBorders>
              <w:left w:val="single" w:sz="4" w:space="0" w:color="000000"/>
              <w:bottom w:val="single" w:sz="4" w:space="0" w:color="000000"/>
            </w:tcBorders>
          </w:tcPr>
          <w:p w14:paraId="5EF94367" w14:textId="77777777" w:rsidR="00916881" w:rsidRPr="00755274" w:rsidRDefault="00916881" w:rsidP="00755274">
            <w:pPr>
              <w:pStyle w:val="TableBody"/>
              <w:rPr>
                <w:b/>
                <w:bCs/>
              </w:rPr>
            </w:pPr>
            <w:r w:rsidRPr="00755274">
              <w:rPr>
                <w:b/>
                <w:bCs/>
              </w:rPr>
              <w:t>Cashpoints Not Associated with Depot</w:t>
            </w:r>
          </w:p>
        </w:tc>
        <w:tc>
          <w:tcPr>
            <w:tcW w:w="5483" w:type="dxa"/>
            <w:tcBorders>
              <w:left w:val="single" w:sz="4" w:space="0" w:color="000000"/>
              <w:bottom w:val="single" w:sz="4" w:space="0" w:color="000000"/>
              <w:right w:val="single" w:sz="4" w:space="0" w:color="000000"/>
            </w:tcBorders>
          </w:tcPr>
          <w:p w14:paraId="1B9BC1FA" w14:textId="77777777" w:rsidR="00916881" w:rsidRDefault="00916881" w:rsidP="00755274">
            <w:pPr>
              <w:pStyle w:val="TableBody"/>
            </w:pPr>
            <w:r>
              <w:t xml:space="preserve">Allows the user to search for a Cashpoints to assign to this Depot. Select the Cashpoints and click the Assign button. </w:t>
            </w:r>
          </w:p>
          <w:p w14:paraId="416D5B74" w14:textId="020288C4" w:rsidR="00916881" w:rsidRDefault="00916881" w:rsidP="00755274">
            <w:pPr>
              <w:pStyle w:val="TableNote"/>
            </w:pPr>
            <w:r w:rsidRPr="003B5D4F">
              <w:rPr>
                <w:b/>
                <w:bCs/>
                <w:rPrChange w:id="2361" w:author="Moses, Robbie" w:date="2023-02-22T02:03:00Z">
                  <w:rPr/>
                </w:rPrChange>
              </w:rPr>
              <w:t>Note</w:t>
            </w:r>
            <w:r>
              <w:t xml:space="preserve">: There is no way to un-assign a Cashpoint from a Depot. </w:t>
            </w:r>
            <w:r w:rsidR="004916C5">
              <w:t>T</w:t>
            </w:r>
            <w:r>
              <w:t>o remove a Cashpoint from a Depot, it must be assigned from the Assign Cashpoints page or at the Cashpoint level.</w:t>
            </w:r>
          </w:p>
        </w:tc>
      </w:tr>
      <w:tr w:rsidR="00916881" w14:paraId="28BD6615" w14:textId="77777777" w:rsidTr="0009567D">
        <w:trPr>
          <w:cantSplit/>
        </w:trPr>
        <w:tc>
          <w:tcPr>
            <w:tcW w:w="2592" w:type="dxa"/>
            <w:tcBorders>
              <w:left w:val="single" w:sz="4" w:space="0" w:color="000000"/>
              <w:bottom w:val="single" w:sz="4" w:space="0" w:color="000000"/>
            </w:tcBorders>
          </w:tcPr>
          <w:p w14:paraId="6FF5E822" w14:textId="77777777" w:rsidR="00916881" w:rsidRPr="00755274" w:rsidRDefault="00916881" w:rsidP="00755274">
            <w:pPr>
              <w:pStyle w:val="TableBody"/>
              <w:rPr>
                <w:b/>
                <w:bCs/>
              </w:rPr>
            </w:pPr>
            <w:r w:rsidRPr="00755274">
              <w:rPr>
                <w:b/>
                <w:bCs/>
              </w:rPr>
              <w:t>Assign Button</w:t>
            </w:r>
          </w:p>
        </w:tc>
        <w:tc>
          <w:tcPr>
            <w:tcW w:w="5483" w:type="dxa"/>
            <w:tcBorders>
              <w:left w:val="single" w:sz="4" w:space="0" w:color="000000"/>
              <w:bottom w:val="single" w:sz="4" w:space="0" w:color="000000"/>
              <w:right w:val="single" w:sz="4" w:space="0" w:color="000000"/>
            </w:tcBorders>
          </w:tcPr>
          <w:p w14:paraId="47D746A1" w14:textId="36457E34" w:rsidR="00916881" w:rsidRDefault="00916881" w:rsidP="00755274">
            <w:pPr>
              <w:pStyle w:val="TableBody"/>
            </w:pPr>
            <w:r>
              <w:t xml:space="preserve">The user can select one or all Cashpoints to assign Cashpoints to the Depot. </w:t>
            </w:r>
          </w:p>
        </w:tc>
      </w:tr>
      <w:tr w:rsidR="00916881" w14:paraId="25AC7F29" w14:textId="77777777" w:rsidTr="0009567D">
        <w:trPr>
          <w:cantSplit/>
        </w:trPr>
        <w:tc>
          <w:tcPr>
            <w:tcW w:w="2592" w:type="dxa"/>
            <w:tcBorders>
              <w:top w:val="single" w:sz="4" w:space="0" w:color="000000"/>
              <w:left w:val="single" w:sz="4" w:space="0" w:color="000000"/>
              <w:bottom w:val="single" w:sz="4" w:space="0" w:color="000000"/>
            </w:tcBorders>
          </w:tcPr>
          <w:p w14:paraId="0501F412" w14:textId="77777777" w:rsidR="00916881" w:rsidRPr="00755274" w:rsidRDefault="00916881" w:rsidP="00755274">
            <w:pPr>
              <w:pStyle w:val="TableBody"/>
              <w:rPr>
                <w:b/>
                <w:bCs/>
              </w:rPr>
            </w:pPr>
            <w:r w:rsidRPr="00755274">
              <w:rPr>
                <w:b/>
                <w:bCs/>
              </w:rPr>
              <w:t>Close Button</w:t>
            </w:r>
          </w:p>
        </w:tc>
        <w:tc>
          <w:tcPr>
            <w:tcW w:w="5483" w:type="dxa"/>
            <w:tcBorders>
              <w:top w:val="single" w:sz="4" w:space="0" w:color="000000"/>
              <w:left w:val="single" w:sz="4" w:space="0" w:color="000000"/>
              <w:bottom w:val="single" w:sz="4" w:space="0" w:color="000000"/>
              <w:right w:val="single" w:sz="4" w:space="0" w:color="000000"/>
            </w:tcBorders>
          </w:tcPr>
          <w:p w14:paraId="36FD121C" w14:textId="77777777" w:rsidR="00916881" w:rsidRDefault="00916881" w:rsidP="00755274">
            <w:pPr>
              <w:pStyle w:val="TableBody"/>
            </w:pPr>
            <w:r>
              <w:t>Closes the page without making changes.</w:t>
            </w:r>
          </w:p>
        </w:tc>
      </w:tr>
    </w:tbl>
    <w:p w14:paraId="65970A34" w14:textId="0AAAB3E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4256AB17" w14:textId="77777777" w:rsidR="00755274" w:rsidRDefault="00755274" w:rsidP="00DF78B1">
      <w:pPr>
        <w:pStyle w:val="BodyText"/>
      </w:pPr>
      <w:bookmarkStart w:id="2362" w:name="_Ref221577782"/>
      <w:bookmarkStart w:id="2363" w:name="_Ref221780013"/>
      <w:bookmarkStart w:id="2364" w:name="_Ref221792798"/>
      <w:bookmarkStart w:id="2365" w:name="_Ref236110834"/>
    </w:p>
    <w:p w14:paraId="6E6F6393" w14:textId="5C5BA1AF" w:rsidR="00916881" w:rsidRDefault="00916881" w:rsidP="008936D0">
      <w:pPr>
        <w:pStyle w:val="Heading3"/>
      </w:pPr>
      <w:bookmarkStart w:id="2366" w:name="_Toc128718683"/>
      <w:r>
        <w:t>Carriers</w:t>
      </w:r>
      <w:r>
        <w:rPr>
          <w:rFonts w:ascii="Wingdings" w:hAnsi="Wingdings"/>
        </w:rPr>
        <w:t></w:t>
      </w:r>
      <w:r>
        <w:t>SLA Profile</w:t>
      </w:r>
      <w:bookmarkEnd w:id="2366"/>
    </w:p>
    <w:p w14:paraId="424BF3D1" w14:textId="73D821AD" w:rsidR="00916881" w:rsidRPr="005F3D97" w:rsidRDefault="00916881" w:rsidP="00755274">
      <w:pPr>
        <w:pStyle w:val="BodyText"/>
      </w:pPr>
      <w:r>
        <w:t xml:space="preserve">Carriers may have contractual commitments to service cashpoints within a certain amount of time after having received the order and/or having it in transit.  OptiCash allows for two different types of </w:t>
      </w:r>
      <w:r w:rsidR="00755274">
        <w:t>carriers</w:t>
      </w:r>
      <w:r>
        <w:t xml:space="preserve"> compliance; Hour and Range.  “</w:t>
      </w:r>
      <w:r w:rsidRPr="0087523E">
        <w:rPr>
          <w:b/>
          <w:bCs/>
          <w:rPrChange w:id="2367" w:author="Robbie Moses" w:date="2023-03-03T06:05:00Z">
            <w:rPr/>
          </w:rPrChange>
        </w:rPr>
        <w:t>Hour</w:t>
      </w:r>
      <w:r>
        <w:t>” indicates that the carrier is required to deliver cash with</w:t>
      </w:r>
      <w:r w:rsidR="004916C5">
        <w:t>in</w:t>
      </w:r>
      <w:r>
        <w:t xml:space="preserve"> a certain amount of time.  </w:t>
      </w:r>
      <w:r>
        <w:lastRenderedPageBreak/>
        <w:t xml:space="preserve">“Range” indicates that the carrier is to deliver cash in a range of hours. SLA Profiles are assigned at the cashpoint level on the </w:t>
      </w:r>
      <w:r w:rsidRPr="0087523E">
        <w:rPr>
          <w:i/>
          <w:iCs/>
          <w:rPrChange w:id="2368" w:author="Robbie Moses" w:date="2023-03-03T06:05:00Z">
            <w:rPr/>
          </w:rPrChange>
        </w:rPr>
        <w:t>Cashpoint&gt;Basic&gt;Cashpoint Definition page</w:t>
      </w:r>
      <w:r>
        <w:t>.</w:t>
      </w:r>
    </w:p>
    <w:p w14:paraId="76D564AD" w14:textId="5D39E9DF" w:rsidR="00916881" w:rsidRDefault="00916881" w:rsidP="00F63174">
      <w:pPr>
        <w:pStyle w:val="Caption"/>
        <w:spacing w:before="0" w:after="120"/>
        <w:ind w:left="187" w:hanging="187"/>
        <w:outlineLvl w:val="0"/>
      </w:pPr>
      <w:bookmarkStart w:id="2369" w:name="_Toc128632430"/>
      <w:r>
        <w:t xml:space="preserve">Figure </w:t>
      </w:r>
      <w:ins w:id="2370" w:author="Robbie Moses" w:date="2023-03-02T06:45:00Z">
        <w:r w:rsidR="00624EA3">
          <w:fldChar w:fldCharType="begin"/>
        </w:r>
        <w:r w:rsidR="00624EA3">
          <w:instrText xml:space="preserve"> SEQ Figure \* ARABIC </w:instrText>
        </w:r>
      </w:ins>
      <w:r w:rsidR="00624EA3">
        <w:fldChar w:fldCharType="separate"/>
      </w:r>
      <w:ins w:id="2371" w:author="Robbie Moses" w:date="2023-03-02T06:45:00Z">
        <w:r w:rsidR="00624EA3">
          <w:rPr>
            <w:noProof/>
          </w:rPr>
          <w:t>111</w:t>
        </w:r>
        <w:r w:rsidR="00624EA3">
          <w:fldChar w:fldCharType="end"/>
        </w:r>
      </w:ins>
      <w:ins w:id="2372" w:author="Moses, Robbie" w:date="2023-02-22T02:39:00Z">
        <w:del w:id="2373" w:author="Robbie Moses" w:date="2023-03-02T06:45:00Z">
          <w:r w:rsidR="003B5D4F" w:rsidDel="00624EA3">
            <w:fldChar w:fldCharType="begin"/>
          </w:r>
          <w:r w:rsidR="003B5D4F" w:rsidDel="00624EA3">
            <w:delInstrText xml:space="preserve"> SEQ Figure \* ARABIC </w:delInstrText>
          </w:r>
        </w:del>
      </w:ins>
      <w:del w:id="2374" w:author="Robbie Moses" w:date="2023-03-02T06:45:00Z">
        <w:r w:rsidR="003B5D4F" w:rsidDel="00624EA3">
          <w:fldChar w:fldCharType="separate"/>
        </w:r>
      </w:del>
      <w:ins w:id="2375" w:author="Moses, Robbie" w:date="2023-02-22T02:39:00Z">
        <w:del w:id="2376" w:author="Robbie Moses" w:date="2023-03-02T06:45:00Z">
          <w:r w:rsidR="003B5D4F" w:rsidDel="00624EA3">
            <w:rPr>
              <w:noProof/>
            </w:rPr>
            <w:delText>110</w:delText>
          </w:r>
          <w:r w:rsidR="003B5D4F" w:rsidDel="00624EA3">
            <w:fldChar w:fldCharType="end"/>
          </w:r>
        </w:del>
      </w:ins>
      <w:del w:id="2377"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110</w:delText>
        </w:r>
        <w:r w:rsidRPr="1E740376" w:rsidDel="003B5D4F">
          <w:rPr>
            <w:noProof/>
          </w:rPr>
          <w:fldChar w:fldCharType="end"/>
        </w:r>
      </w:del>
      <w:r>
        <w:t>: SLA Profile Page</w:t>
      </w:r>
      <w:bookmarkEnd w:id="2369"/>
    </w:p>
    <w:p w14:paraId="7384332F" w14:textId="53C8D16A" w:rsidR="00916881" w:rsidRDefault="195A94B7" w:rsidP="00DF78B1">
      <w:pPr>
        <w:pStyle w:val="BodyText"/>
      </w:pPr>
      <w:r>
        <w:rPr>
          <w:noProof/>
        </w:rPr>
        <w:drawing>
          <wp:inline distT="0" distB="0" distL="0" distR="0" wp14:anchorId="3C392AC6" wp14:editId="638105B1">
            <wp:extent cx="5486400" cy="2314575"/>
            <wp:effectExtent l="76200" t="76200" r="133350" b="142875"/>
            <wp:docPr id="2057122351" name="Picture 205712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C9979" w14:textId="25142911" w:rsidR="00916881" w:rsidRDefault="00916881" w:rsidP="00F63174">
      <w:pPr>
        <w:pStyle w:val="Caption"/>
        <w:spacing w:before="0" w:after="120"/>
        <w:ind w:left="187" w:hanging="187"/>
        <w:outlineLvl w:val="0"/>
      </w:pPr>
      <w:bookmarkStart w:id="2378" w:name="_Toc128631040"/>
      <w:r>
        <w:t xml:space="preserve">Table </w:t>
      </w:r>
      <w:r w:rsidR="00027408">
        <w:fldChar w:fldCharType="begin"/>
      </w:r>
      <w:r>
        <w:instrText xml:space="preserve"> SEQ "Table" \*Arabic </w:instrText>
      </w:r>
      <w:r w:rsidR="00027408">
        <w:fldChar w:fldCharType="separate"/>
      </w:r>
      <w:r w:rsidR="00D57607">
        <w:rPr>
          <w:noProof/>
        </w:rPr>
        <w:t>86</w:t>
      </w:r>
      <w:r w:rsidR="00027408">
        <w:rPr>
          <w:noProof/>
        </w:rPr>
        <w:fldChar w:fldCharType="end"/>
      </w:r>
      <w:r>
        <w:t>: SLA Profile Description</w:t>
      </w:r>
      <w:bookmarkEnd w:id="237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03D0C5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5887320" w14:textId="77777777" w:rsidR="00916881" w:rsidRDefault="00916881" w:rsidP="00755274">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B566FF" w14:textId="77777777" w:rsidR="00916881" w:rsidRDefault="00916881" w:rsidP="00755274">
            <w:pPr>
              <w:pStyle w:val="TableHeading"/>
            </w:pPr>
            <w:r>
              <w:t>Description</w:t>
            </w:r>
          </w:p>
        </w:tc>
      </w:tr>
      <w:tr w:rsidR="00916881" w14:paraId="3F9852EA" w14:textId="77777777" w:rsidTr="0009567D">
        <w:trPr>
          <w:cantSplit/>
        </w:trPr>
        <w:tc>
          <w:tcPr>
            <w:tcW w:w="2592" w:type="dxa"/>
            <w:tcBorders>
              <w:top w:val="single" w:sz="4" w:space="0" w:color="000000"/>
              <w:left w:val="single" w:sz="4" w:space="0" w:color="000000"/>
              <w:bottom w:val="single" w:sz="4" w:space="0" w:color="000000"/>
            </w:tcBorders>
          </w:tcPr>
          <w:p w14:paraId="310F5F4A" w14:textId="77777777" w:rsidR="00916881" w:rsidRPr="00755274" w:rsidRDefault="00916881" w:rsidP="00755274">
            <w:pPr>
              <w:pStyle w:val="TableBody"/>
              <w:rPr>
                <w:b/>
                <w:bCs/>
              </w:rPr>
            </w:pPr>
            <w:r w:rsidRPr="00755274">
              <w:rPr>
                <w:b/>
                <w:bCs/>
              </w:rPr>
              <w:t>SLA Profile ID</w:t>
            </w:r>
          </w:p>
        </w:tc>
        <w:tc>
          <w:tcPr>
            <w:tcW w:w="5478" w:type="dxa"/>
            <w:tcBorders>
              <w:top w:val="single" w:sz="4" w:space="0" w:color="000000"/>
              <w:left w:val="single" w:sz="4" w:space="0" w:color="000000"/>
              <w:bottom w:val="single" w:sz="4" w:space="0" w:color="000000"/>
              <w:right w:val="single" w:sz="4" w:space="0" w:color="000000"/>
            </w:tcBorders>
          </w:tcPr>
          <w:p w14:paraId="35C77320" w14:textId="77777777" w:rsidR="00916881" w:rsidRDefault="00916881" w:rsidP="00755274">
            <w:pPr>
              <w:pStyle w:val="TableBody"/>
            </w:pPr>
            <w:r>
              <w:t>Unique identifier for each SLA Profile created</w:t>
            </w:r>
          </w:p>
        </w:tc>
      </w:tr>
      <w:tr w:rsidR="00916881" w14:paraId="3E527CC8" w14:textId="77777777" w:rsidTr="0009567D">
        <w:trPr>
          <w:cantSplit/>
        </w:trPr>
        <w:tc>
          <w:tcPr>
            <w:tcW w:w="2592" w:type="dxa"/>
            <w:tcBorders>
              <w:top w:val="single" w:sz="4" w:space="0" w:color="000000"/>
              <w:left w:val="single" w:sz="4" w:space="0" w:color="000000"/>
              <w:bottom w:val="single" w:sz="4" w:space="0" w:color="000000"/>
            </w:tcBorders>
          </w:tcPr>
          <w:p w14:paraId="51B1AF00" w14:textId="77777777" w:rsidR="00916881" w:rsidRPr="00755274" w:rsidRDefault="00916881" w:rsidP="00755274">
            <w:pPr>
              <w:pStyle w:val="TableBody"/>
              <w:rPr>
                <w:b/>
                <w:bCs/>
              </w:rPr>
            </w:pPr>
            <w:r w:rsidRPr="00755274">
              <w:rPr>
                <w:b/>
                <w:bCs/>
              </w:rPr>
              <w:t>SLA Profile Name</w:t>
            </w:r>
          </w:p>
        </w:tc>
        <w:tc>
          <w:tcPr>
            <w:tcW w:w="5478" w:type="dxa"/>
            <w:tcBorders>
              <w:top w:val="single" w:sz="4" w:space="0" w:color="000000"/>
              <w:left w:val="single" w:sz="4" w:space="0" w:color="000000"/>
              <w:bottom w:val="single" w:sz="4" w:space="0" w:color="000000"/>
              <w:right w:val="single" w:sz="4" w:space="0" w:color="000000"/>
            </w:tcBorders>
          </w:tcPr>
          <w:p w14:paraId="28938498" w14:textId="77777777" w:rsidR="00916881" w:rsidRDefault="00916881" w:rsidP="00755274">
            <w:pPr>
              <w:pStyle w:val="TableBody"/>
            </w:pPr>
            <w:r>
              <w:t>Descriptive name given to each SLA Profile</w:t>
            </w:r>
          </w:p>
        </w:tc>
      </w:tr>
      <w:tr w:rsidR="00916881" w14:paraId="7CD3E4DE" w14:textId="77777777" w:rsidTr="0009567D">
        <w:trPr>
          <w:cantSplit/>
        </w:trPr>
        <w:tc>
          <w:tcPr>
            <w:tcW w:w="2592" w:type="dxa"/>
            <w:tcBorders>
              <w:top w:val="single" w:sz="4" w:space="0" w:color="000000"/>
              <w:left w:val="single" w:sz="4" w:space="0" w:color="000000"/>
              <w:bottom w:val="single" w:sz="4" w:space="0" w:color="000000"/>
            </w:tcBorders>
          </w:tcPr>
          <w:p w14:paraId="7D89DC05" w14:textId="77777777" w:rsidR="00916881" w:rsidRPr="00755274" w:rsidRDefault="00916881" w:rsidP="00755274">
            <w:pPr>
              <w:pStyle w:val="TableBody"/>
              <w:rPr>
                <w:b/>
                <w:bCs/>
              </w:rPr>
            </w:pPr>
            <w:r w:rsidRPr="00755274">
              <w:rPr>
                <w:b/>
                <w:bCs/>
              </w:rPr>
              <w:t>SLA Profile Type</w:t>
            </w:r>
          </w:p>
        </w:tc>
        <w:tc>
          <w:tcPr>
            <w:tcW w:w="5478" w:type="dxa"/>
            <w:tcBorders>
              <w:top w:val="single" w:sz="4" w:space="0" w:color="000000"/>
              <w:left w:val="single" w:sz="4" w:space="0" w:color="000000"/>
              <w:bottom w:val="single" w:sz="4" w:space="0" w:color="000000"/>
              <w:right w:val="single" w:sz="4" w:space="0" w:color="000000"/>
            </w:tcBorders>
          </w:tcPr>
          <w:p w14:paraId="2CCAA414" w14:textId="28DB56A9" w:rsidR="00916881" w:rsidRDefault="00916881" w:rsidP="00755274">
            <w:pPr>
              <w:pStyle w:val="TableBody"/>
            </w:pPr>
            <w:r>
              <w:t>User</w:t>
            </w:r>
            <w:r w:rsidR="004E3A9F">
              <w:t>s</w:t>
            </w:r>
            <w:r>
              <w:t xml:space="preserve"> can select the type of profile to be defined.</w:t>
            </w:r>
          </w:p>
          <w:p w14:paraId="75055B45" w14:textId="019859C8" w:rsidR="00916881" w:rsidRDefault="00916881" w:rsidP="004060B4">
            <w:pPr>
              <w:pStyle w:val="TableListBullet"/>
              <w:tabs>
                <w:tab w:val="num" w:pos="720"/>
              </w:tabs>
              <w:ind w:left="720" w:hanging="360"/>
            </w:pPr>
            <w:r w:rsidRPr="001D1698">
              <w:rPr>
                <w:b/>
              </w:rPr>
              <w:t>None</w:t>
            </w:r>
            <w:r>
              <w:t xml:space="preserve"> – if no time-tracking of deliveries is to be done and only the OptiCash system </w:t>
            </w:r>
            <w:r w:rsidR="004E3A9F">
              <w:t xml:space="preserve">is </w:t>
            </w:r>
            <w:r>
              <w:t>updated then users may leave as this type</w:t>
            </w:r>
          </w:p>
          <w:p w14:paraId="698B5542" w14:textId="77777777" w:rsidR="00916881" w:rsidRDefault="00916881" w:rsidP="004060B4">
            <w:pPr>
              <w:pStyle w:val="TableListBullet"/>
              <w:tabs>
                <w:tab w:val="num" w:pos="720"/>
              </w:tabs>
              <w:ind w:left="720" w:hanging="360"/>
            </w:pPr>
            <w:r w:rsidRPr="001D1698">
              <w:rPr>
                <w:b/>
              </w:rPr>
              <w:t>Hour</w:t>
            </w:r>
            <w:r>
              <w:t xml:space="preserve"> – if the carrier has a set number of hours in which to deliver cash</w:t>
            </w:r>
          </w:p>
          <w:p w14:paraId="2152B419" w14:textId="77777777" w:rsidR="00916881" w:rsidRDefault="00916881" w:rsidP="004060B4">
            <w:pPr>
              <w:pStyle w:val="TableListBullet"/>
              <w:tabs>
                <w:tab w:val="num" w:pos="720"/>
              </w:tabs>
              <w:ind w:left="720" w:hanging="360"/>
            </w:pPr>
            <w:r w:rsidRPr="001D1698">
              <w:rPr>
                <w:b/>
              </w:rPr>
              <w:t>Range</w:t>
            </w:r>
            <w:r>
              <w:t xml:space="preserve"> – if the carrier is required to deliver between a set range of times</w:t>
            </w:r>
          </w:p>
        </w:tc>
      </w:tr>
      <w:tr w:rsidR="00916881" w14:paraId="47BFDAFE" w14:textId="77777777" w:rsidTr="0009567D">
        <w:trPr>
          <w:cantSplit/>
        </w:trPr>
        <w:tc>
          <w:tcPr>
            <w:tcW w:w="2592" w:type="dxa"/>
            <w:tcBorders>
              <w:top w:val="single" w:sz="4" w:space="0" w:color="000000"/>
              <w:left w:val="single" w:sz="4" w:space="0" w:color="000000"/>
              <w:bottom w:val="single" w:sz="4" w:space="0" w:color="000000"/>
            </w:tcBorders>
          </w:tcPr>
          <w:p w14:paraId="680004EB" w14:textId="77777777" w:rsidR="00916881" w:rsidRPr="00755274" w:rsidRDefault="00916881" w:rsidP="00755274">
            <w:pPr>
              <w:pStyle w:val="TableBody"/>
              <w:rPr>
                <w:b/>
                <w:bCs/>
              </w:rPr>
            </w:pPr>
            <w:r w:rsidRPr="00755274">
              <w:rPr>
                <w:b/>
                <w:bCs/>
              </w:rPr>
              <w:t>SLA Deliveries</w:t>
            </w:r>
          </w:p>
        </w:tc>
        <w:tc>
          <w:tcPr>
            <w:tcW w:w="5478" w:type="dxa"/>
            <w:tcBorders>
              <w:top w:val="single" w:sz="4" w:space="0" w:color="000000"/>
              <w:left w:val="single" w:sz="4" w:space="0" w:color="000000"/>
              <w:bottom w:val="single" w:sz="4" w:space="0" w:color="000000"/>
              <w:right w:val="single" w:sz="4" w:space="0" w:color="000000"/>
            </w:tcBorders>
          </w:tcPr>
          <w:p w14:paraId="63C99757" w14:textId="6AB3DD5A" w:rsidR="00916881" w:rsidRPr="00755274" w:rsidRDefault="00916881" w:rsidP="00755274">
            <w:pPr>
              <w:pStyle w:val="TableBody"/>
            </w:pPr>
            <w:r w:rsidRPr="00755274">
              <w:t xml:space="preserve">SLA Deliveries will allow the user to set the </w:t>
            </w:r>
            <w:r w:rsidR="008B06A9" w:rsidRPr="00755274">
              <w:t xml:space="preserve">number </w:t>
            </w:r>
            <w:r w:rsidRPr="00755274">
              <w:t>of hours if Profile type “</w:t>
            </w:r>
            <w:r w:rsidRPr="0087523E">
              <w:rPr>
                <w:b/>
                <w:bCs/>
                <w:rPrChange w:id="2379" w:author="Robbie Moses" w:date="2023-03-03T06:05:00Z">
                  <w:rPr/>
                </w:rPrChange>
              </w:rPr>
              <w:t>Hour</w:t>
            </w:r>
            <w:r w:rsidRPr="00755274">
              <w:t>” is utilized, and the user can also select the time range if “</w:t>
            </w:r>
            <w:r w:rsidRPr="0087523E">
              <w:rPr>
                <w:b/>
                <w:bCs/>
                <w:rPrChange w:id="2380" w:author="Robbie Moses" w:date="2023-03-03T06:05:00Z">
                  <w:rPr/>
                </w:rPrChange>
              </w:rPr>
              <w:t>Range</w:t>
            </w:r>
            <w:r w:rsidRPr="00755274">
              <w:t>” is selected.  If “</w:t>
            </w:r>
            <w:r w:rsidRPr="0087523E">
              <w:rPr>
                <w:b/>
                <w:bCs/>
                <w:rPrChange w:id="2381" w:author="Robbie Moses" w:date="2023-03-03T06:05:00Z">
                  <w:rPr/>
                </w:rPrChange>
              </w:rPr>
              <w:t>None</w:t>
            </w:r>
            <w:r w:rsidRPr="00755274">
              <w:t xml:space="preserve">” is used as the profile </w:t>
            </w:r>
            <w:r w:rsidR="00755274" w:rsidRPr="00755274">
              <w:t>type,</w:t>
            </w:r>
            <w:r w:rsidRPr="00755274">
              <w:t xml:space="preserve"> then this field will default to N/A.</w:t>
            </w:r>
          </w:p>
        </w:tc>
      </w:tr>
      <w:tr w:rsidR="00916881" w14:paraId="423E6115" w14:textId="77777777" w:rsidTr="0009567D">
        <w:trPr>
          <w:cantSplit/>
        </w:trPr>
        <w:tc>
          <w:tcPr>
            <w:tcW w:w="2592" w:type="dxa"/>
            <w:tcBorders>
              <w:top w:val="single" w:sz="4" w:space="0" w:color="000000"/>
              <w:left w:val="single" w:sz="4" w:space="0" w:color="000000"/>
              <w:bottom w:val="single" w:sz="4" w:space="0" w:color="000000"/>
            </w:tcBorders>
          </w:tcPr>
          <w:p w14:paraId="26411BD1" w14:textId="77777777" w:rsidR="00916881" w:rsidRPr="00755274" w:rsidRDefault="00916881" w:rsidP="00755274">
            <w:pPr>
              <w:pStyle w:val="TableBody"/>
              <w:rPr>
                <w:b/>
                <w:bCs/>
              </w:rPr>
            </w:pPr>
            <w:r w:rsidRPr="00755274">
              <w:rPr>
                <w:b/>
                <w:bCs/>
              </w:rPr>
              <w:t>Intransit State ID</w:t>
            </w:r>
          </w:p>
        </w:tc>
        <w:tc>
          <w:tcPr>
            <w:tcW w:w="5478" w:type="dxa"/>
            <w:tcBorders>
              <w:top w:val="single" w:sz="4" w:space="0" w:color="000000"/>
              <w:left w:val="single" w:sz="4" w:space="0" w:color="000000"/>
              <w:bottom w:val="single" w:sz="4" w:space="0" w:color="000000"/>
              <w:right w:val="single" w:sz="4" w:space="0" w:color="000000"/>
            </w:tcBorders>
          </w:tcPr>
          <w:p w14:paraId="2AD4D6BA" w14:textId="77777777" w:rsidR="00916881" w:rsidRDefault="00916881" w:rsidP="00755274">
            <w:pPr>
              <w:pStyle w:val="TableBody"/>
            </w:pPr>
            <w:r>
              <w:t>Indicates the Workflow state that when set in OptiCash will trigger the SLA time tracking</w:t>
            </w:r>
          </w:p>
        </w:tc>
      </w:tr>
      <w:tr w:rsidR="00916881" w14:paraId="6F653C4D" w14:textId="77777777" w:rsidTr="0009567D">
        <w:trPr>
          <w:cantSplit/>
        </w:trPr>
        <w:tc>
          <w:tcPr>
            <w:tcW w:w="2592" w:type="dxa"/>
            <w:tcBorders>
              <w:top w:val="single" w:sz="4" w:space="0" w:color="000000"/>
              <w:left w:val="single" w:sz="4" w:space="0" w:color="000000"/>
              <w:bottom w:val="single" w:sz="4" w:space="0" w:color="000000"/>
            </w:tcBorders>
          </w:tcPr>
          <w:p w14:paraId="6E1F2F5A" w14:textId="77777777" w:rsidR="00916881" w:rsidRPr="00755274" w:rsidRDefault="00916881" w:rsidP="00755274">
            <w:pPr>
              <w:pStyle w:val="TableBody"/>
              <w:rPr>
                <w:b/>
                <w:bCs/>
              </w:rPr>
            </w:pPr>
            <w:r w:rsidRPr="00755274">
              <w:rPr>
                <w:b/>
                <w:bCs/>
              </w:rPr>
              <w:t>Receiving Task ID</w:t>
            </w:r>
          </w:p>
        </w:tc>
        <w:tc>
          <w:tcPr>
            <w:tcW w:w="5478" w:type="dxa"/>
            <w:tcBorders>
              <w:top w:val="single" w:sz="4" w:space="0" w:color="000000"/>
              <w:left w:val="single" w:sz="4" w:space="0" w:color="000000"/>
              <w:bottom w:val="single" w:sz="4" w:space="0" w:color="000000"/>
              <w:right w:val="single" w:sz="4" w:space="0" w:color="000000"/>
            </w:tcBorders>
          </w:tcPr>
          <w:p w14:paraId="3D688FE6" w14:textId="77777777" w:rsidR="00916881" w:rsidRDefault="00916881" w:rsidP="00755274">
            <w:pPr>
              <w:pStyle w:val="TableBody"/>
            </w:pPr>
            <w:r>
              <w:t>Indicates the Workflow state that when set will indicate the delivery has been made</w:t>
            </w:r>
          </w:p>
        </w:tc>
      </w:tr>
    </w:tbl>
    <w:p w14:paraId="19C73655" w14:textId="2C990B5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1857C016" w14:textId="77777777" w:rsidR="0034618A" w:rsidRDefault="0034618A" w:rsidP="00711870">
      <w:pPr>
        <w:pStyle w:val="Heading3"/>
      </w:pPr>
      <w:bookmarkStart w:id="2382" w:name="_Toc128718684"/>
      <w:r>
        <w:lastRenderedPageBreak/>
        <w:t>Carriers</w:t>
      </w:r>
      <w:r>
        <w:rPr>
          <w:rFonts w:ascii="Wingdings" w:hAnsi="Wingdings"/>
        </w:rPr>
        <w:t></w:t>
      </w:r>
      <w:r>
        <w:t>Route Definitions</w:t>
      </w:r>
      <w:bookmarkEnd w:id="2382"/>
    </w:p>
    <w:p w14:paraId="7970D904" w14:textId="5621FF87" w:rsidR="0034618A" w:rsidRDefault="00303F08" w:rsidP="0087523E">
      <w:pPr>
        <w:pStyle w:val="BodyText"/>
        <w:pPrChange w:id="2383" w:author="Robbie Moses" w:date="2023-03-03T06:05:00Z">
          <w:pPr>
            <w:spacing w:after="120"/>
            <w:ind w:left="187" w:hanging="187"/>
            <w:outlineLvl w:val="0"/>
          </w:pPr>
        </w:pPrChange>
      </w:pPr>
      <w:r>
        <w:t xml:space="preserve">Carriers may impose routing restrictions such </w:t>
      </w:r>
      <w:r w:rsidR="008B06A9">
        <w:t xml:space="preserve">as </w:t>
      </w:r>
      <w:r w:rsidR="00782806">
        <w:t>the</w:t>
      </w:r>
      <w:r>
        <w:t xml:space="preserve"> total number of trips they can manage </w:t>
      </w:r>
      <w:r w:rsidR="00755274">
        <w:t>in each</w:t>
      </w:r>
      <w:r>
        <w:t xml:space="preserve"> day or the amount of cash they may have on a delivery vehicle at any one time. Route Definitions as part of the OptiTransport tool allow this sort of management within the optimization process.</w:t>
      </w:r>
    </w:p>
    <w:p w14:paraId="7942642A" w14:textId="77777777" w:rsidR="00303F08" w:rsidRDefault="00303F08" w:rsidP="00DF78B1">
      <w:pPr>
        <w:pStyle w:val="BodyText"/>
      </w:pPr>
    </w:p>
    <w:p w14:paraId="030986E3" w14:textId="2C1385A7" w:rsidR="00303F08" w:rsidRDefault="00303F08" w:rsidP="00F63174">
      <w:pPr>
        <w:pStyle w:val="Caption"/>
        <w:spacing w:before="0" w:after="120"/>
        <w:ind w:left="187" w:hanging="187"/>
        <w:outlineLvl w:val="0"/>
      </w:pPr>
      <w:bookmarkStart w:id="2384" w:name="_Toc128631041"/>
      <w:r>
        <w:t xml:space="preserve">Table </w:t>
      </w:r>
      <w:r w:rsidRPr="1E740376">
        <w:fldChar w:fldCharType="begin"/>
      </w:r>
      <w:r>
        <w:instrText xml:space="preserve"> SEQ "Table" \*Arabic </w:instrText>
      </w:r>
      <w:r w:rsidRPr="1E740376">
        <w:fldChar w:fldCharType="separate"/>
      </w:r>
      <w:r w:rsidR="00D57607">
        <w:rPr>
          <w:noProof/>
        </w:rPr>
        <w:t>87</w:t>
      </w:r>
      <w:r w:rsidRPr="1E740376">
        <w:rPr>
          <w:noProof/>
        </w:rPr>
        <w:fldChar w:fldCharType="end"/>
      </w:r>
      <w:r>
        <w:t>: OptiTran</w:t>
      </w:r>
      <w:r w:rsidR="00947D62">
        <w:t>s</w:t>
      </w:r>
      <w:r>
        <w:t>port Route Definitions Page</w:t>
      </w:r>
      <w:bookmarkEnd w:id="2384"/>
    </w:p>
    <w:p w14:paraId="1F886E09" w14:textId="60CB1C3D" w:rsidR="00303F08" w:rsidRDefault="25F2D513" w:rsidP="00DF78B1">
      <w:pPr>
        <w:pStyle w:val="BodyText"/>
      </w:pPr>
      <w:r>
        <w:rPr>
          <w:noProof/>
        </w:rPr>
        <w:drawing>
          <wp:inline distT="0" distB="0" distL="0" distR="0" wp14:anchorId="70AEE75B" wp14:editId="7144B27A">
            <wp:extent cx="5486400" cy="1657350"/>
            <wp:effectExtent l="76200" t="76200" r="133350" b="133350"/>
            <wp:docPr id="1628965764" name="Picture 1628965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5486400"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F21242" w14:textId="77777777" w:rsidR="00947D62" w:rsidRDefault="00947D62" w:rsidP="00DF78B1">
      <w:pPr>
        <w:pStyle w:val="BodyText"/>
      </w:pPr>
    </w:p>
    <w:p w14:paraId="14B3474B" w14:textId="6ED715A1" w:rsidR="00947D62" w:rsidRDefault="00947D62" w:rsidP="00F63174">
      <w:pPr>
        <w:pStyle w:val="Caption"/>
        <w:spacing w:before="0" w:after="120"/>
        <w:ind w:left="187" w:hanging="187"/>
        <w:outlineLvl w:val="0"/>
      </w:pPr>
      <w:bookmarkStart w:id="2385" w:name="_Toc128631042"/>
      <w:r>
        <w:t xml:space="preserve">Table </w:t>
      </w:r>
      <w:r w:rsidR="00027408">
        <w:fldChar w:fldCharType="begin"/>
      </w:r>
      <w:r>
        <w:instrText xml:space="preserve"> SEQ "Table" \*Arabic </w:instrText>
      </w:r>
      <w:r w:rsidR="00027408">
        <w:fldChar w:fldCharType="separate"/>
      </w:r>
      <w:r w:rsidR="00D57607">
        <w:rPr>
          <w:noProof/>
        </w:rPr>
        <w:t>88</w:t>
      </w:r>
      <w:r w:rsidR="00027408">
        <w:rPr>
          <w:noProof/>
        </w:rPr>
        <w:fldChar w:fldCharType="end"/>
      </w:r>
      <w:r>
        <w:t xml:space="preserve">: </w:t>
      </w:r>
      <w:r w:rsidR="00F8197F">
        <w:t>Route Definitions</w:t>
      </w:r>
      <w:bookmarkEnd w:id="238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47D62" w14:paraId="33F5B944"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3CC2CF81" w14:textId="77777777" w:rsidR="00947D62" w:rsidRDefault="00947D62" w:rsidP="00696B4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189F57BD" w14:textId="77777777" w:rsidR="00947D62" w:rsidRDefault="00947D62" w:rsidP="00696B40">
            <w:pPr>
              <w:pStyle w:val="TableHeading"/>
            </w:pPr>
            <w:r>
              <w:t>Description</w:t>
            </w:r>
          </w:p>
        </w:tc>
      </w:tr>
      <w:tr w:rsidR="00947D62" w14:paraId="59B29AA6" w14:textId="77777777" w:rsidTr="00947D62">
        <w:trPr>
          <w:cantSplit/>
        </w:trPr>
        <w:tc>
          <w:tcPr>
            <w:tcW w:w="2592" w:type="dxa"/>
            <w:tcBorders>
              <w:top w:val="single" w:sz="4" w:space="0" w:color="000000"/>
              <w:left w:val="single" w:sz="4" w:space="0" w:color="000000"/>
              <w:bottom w:val="single" w:sz="4" w:space="0" w:color="000000"/>
            </w:tcBorders>
          </w:tcPr>
          <w:p w14:paraId="74D123BE" w14:textId="77777777" w:rsidR="00947D62" w:rsidRPr="00696B40" w:rsidRDefault="00947D62" w:rsidP="00696B40">
            <w:pPr>
              <w:pStyle w:val="TableBody"/>
              <w:rPr>
                <w:b/>
                <w:bCs/>
              </w:rPr>
            </w:pPr>
            <w:r w:rsidRPr="00696B40">
              <w:rPr>
                <w:b/>
                <w:bCs/>
              </w:rPr>
              <w:t>Add Button</w:t>
            </w:r>
          </w:p>
        </w:tc>
        <w:tc>
          <w:tcPr>
            <w:tcW w:w="5483" w:type="dxa"/>
            <w:tcBorders>
              <w:top w:val="single" w:sz="4" w:space="0" w:color="000000"/>
              <w:left w:val="single" w:sz="4" w:space="0" w:color="000000"/>
              <w:bottom w:val="single" w:sz="4" w:space="0" w:color="000000"/>
              <w:right w:val="single" w:sz="4" w:space="0" w:color="000000"/>
            </w:tcBorders>
          </w:tcPr>
          <w:p w14:paraId="16551927" w14:textId="2B83B9A9" w:rsidR="00947D62" w:rsidRDefault="00947D62" w:rsidP="00696B40">
            <w:pPr>
              <w:pStyle w:val="TableBody"/>
            </w:pPr>
            <w:r>
              <w:t xml:space="preserve">Allows </w:t>
            </w:r>
            <w:r w:rsidR="00AA19C4">
              <w:t xml:space="preserve">the </w:t>
            </w:r>
            <w:r>
              <w:t>user to add a new Route Definition.</w:t>
            </w:r>
          </w:p>
        </w:tc>
      </w:tr>
      <w:tr w:rsidR="00947D62" w14:paraId="4051369A" w14:textId="77777777" w:rsidTr="00947D62">
        <w:trPr>
          <w:cantSplit/>
        </w:trPr>
        <w:tc>
          <w:tcPr>
            <w:tcW w:w="2592" w:type="dxa"/>
            <w:tcBorders>
              <w:top w:val="single" w:sz="4" w:space="0" w:color="000000"/>
              <w:left w:val="single" w:sz="4" w:space="0" w:color="000000"/>
              <w:bottom w:val="single" w:sz="4" w:space="0" w:color="000000"/>
            </w:tcBorders>
          </w:tcPr>
          <w:p w14:paraId="33E3B5F6" w14:textId="77777777" w:rsidR="00947D62" w:rsidRPr="00696B40" w:rsidRDefault="00947D62" w:rsidP="00696B40">
            <w:pPr>
              <w:pStyle w:val="TableBody"/>
              <w:rPr>
                <w:b/>
                <w:bCs/>
              </w:rPr>
            </w:pPr>
            <w:r w:rsidRPr="00696B40">
              <w:rPr>
                <w:b/>
                <w:bCs/>
              </w:rPr>
              <w:t>Edit Button</w:t>
            </w:r>
          </w:p>
        </w:tc>
        <w:tc>
          <w:tcPr>
            <w:tcW w:w="5483" w:type="dxa"/>
            <w:tcBorders>
              <w:top w:val="single" w:sz="4" w:space="0" w:color="000000"/>
              <w:left w:val="single" w:sz="4" w:space="0" w:color="000000"/>
              <w:bottom w:val="single" w:sz="4" w:space="0" w:color="000000"/>
              <w:right w:val="single" w:sz="4" w:space="0" w:color="000000"/>
            </w:tcBorders>
          </w:tcPr>
          <w:p w14:paraId="41C8682C" w14:textId="77777777" w:rsidR="00947D62" w:rsidRDefault="00947D62" w:rsidP="00696B40">
            <w:pPr>
              <w:pStyle w:val="TableBody"/>
            </w:pPr>
            <w:r>
              <w:t>Allows the user to edit an existing Route Definition.</w:t>
            </w:r>
          </w:p>
        </w:tc>
      </w:tr>
      <w:tr w:rsidR="00947D62" w14:paraId="1FC43C18" w14:textId="77777777" w:rsidTr="00947D62">
        <w:trPr>
          <w:cantSplit/>
        </w:trPr>
        <w:tc>
          <w:tcPr>
            <w:tcW w:w="2592" w:type="dxa"/>
            <w:tcBorders>
              <w:top w:val="single" w:sz="4" w:space="0" w:color="000000"/>
              <w:left w:val="single" w:sz="4" w:space="0" w:color="000000"/>
              <w:bottom w:val="single" w:sz="4" w:space="0" w:color="000000"/>
            </w:tcBorders>
          </w:tcPr>
          <w:p w14:paraId="06A88AE4" w14:textId="77777777" w:rsidR="00947D62" w:rsidRPr="00696B40" w:rsidRDefault="00947D62" w:rsidP="00696B40">
            <w:pPr>
              <w:pStyle w:val="TableBody"/>
              <w:rPr>
                <w:b/>
                <w:bCs/>
              </w:rPr>
            </w:pPr>
            <w:r w:rsidRPr="00696B40">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AE4F13F" w14:textId="77777777" w:rsidR="00947D62" w:rsidRDefault="00947D62" w:rsidP="00696B40">
            <w:pPr>
              <w:pStyle w:val="TableBody"/>
            </w:pPr>
            <w:r>
              <w:t>Allows the user to delete an existing Route Definition.</w:t>
            </w:r>
          </w:p>
          <w:p w14:paraId="0C07BC01" w14:textId="7154C6F1" w:rsidR="00947D62" w:rsidRDefault="00947D62" w:rsidP="00696B40">
            <w:pPr>
              <w:pStyle w:val="TableNote"/>
            </w:pPr>
            <w:r w:rsidRPr="003B5D4F">
              <w:rPr>
                <w:b/>
                <w:bCs/>
                <w:rPrChange w:id="2386" w:author="Moses, Robbie" w:date="2023-02-22T02:04:00Z">
                  <w:rPr/>
                </w:rPrChange>
              </w:rPr>
              <w:t>Note</w:t>
            </w:r>
            <w:r>
              <w:t xml:space="preserve">: </w:t>
            </w:r>
            <w:r w:rsidR="00F8197F">
              <w:t>Route</w:t>
            </w:r>
            <w:r>
              <w:t xml:space="preserve">s that have Cashpoints assigned to them cannot be deleted. Reassign Cashpoints to another </w:t>
            </w:r>
            <w:r w:rsidR="00F8197F">
              <w:t>Route to delete</w:t>
            </w:r>
            <w:r>
              <w:t>.</w:t>
            </w:r>
          </w:p>
        </w:tc>
      </w:tr>
      <w:tr w:rsidR="00947D62" w14:paraId="4A4FFD05" w14:textId="77777777" w:rsidTr="00947D62">
        <w:trPr>
          <w:cantSplit/>
        </w:trPr>
        <w:tc>
          <w:tcPr>
            <w:tcW w:w="2592" w:type="dxa"/>
            <w:tcBorders>
              <w:top w:val="single" w:sz="4" w:space="0" w:color="000000"/>
              <w:left w:val="single" w:sz="4" w:space="0" w:color="000000"/>
              <w:bottom w:val="single" w:sz="4" w:space="0" w:color="000000"/>
            </w:tcBorders>
          </w:tcPr>
          <w:p w14:paraId="4642345E" w14:textId="77777777" w:rsidR="00947D62" w:rsidRPr="00696B40" w:rsidRDefault="00947D62" w:rsidP="00696B40">
            <w:pPr>
              <w:pStyle w:val="TableBody"/>
              <w:rPr>
                <w:b/>
                <w:bCs/>
              </w:rPr>
            </w:pPr>
            <w:r w:rsidRPr="00696B40">
              <w:rPr>
                <w:b/>
                <w:bCs/>
              </w:rPr>
              <w:t>Mass Assign Route Details</w:t>
            </w:r>
          </w:p>
        </w:tc>
        <w:tc>
          <w:tcPr>
            <w:tcW w:w="5483" w:type="dxa"/>
            <w:tcBorders>
              <w:top w:val="single" w:sz="4" w:space="0" w:color="000000"/>
              <w:left w:val="single" w:sz="4" w:space="0" w:color="000000"/>
              <w:bottom w:val="single" w:sz="4" w:space="0" w:color="000000"/>
              <w:right w:val="single" w:sz="4" w:space="0" w:color="000000"/>
            </w:tcBorders>
          </w:tcPr>
          <w:p w14:paraId="74DFD735" w14:textId="77777777" w:rsidR="00947D62" w:rsidRPr="00F8197F" w:rsidRDefault="00947D62" w:rsidP="00696B40">
            <w:pPr>
              <w:pStyle w:val="TableBody"/>
            </w:pPr>
            <w:r>
              <w:t xml:space="preserve">Allows the user to Associate Cashpoints </w:t>
            </w:r>
            <w:r w:rsidR="00F8197F">
              <w:t>with the defined Route Details.</w:t>
            </w:r>
          </w:p>
        </w:tc>
      </w:tr>
    </w:tbl>
    <w:p w14:paraId="79AA90E3" w14:textId="74561798" w:rsidR="00947D62" w:rsidRDefault="00947D62"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_Ref231748114 \h </w:instrText>
      </w:r>
      <w:r w:rsidR="00027408">
        <w:rPr>
          <w:caps/>
          <w:color w:val="622423"/>
          <w:spacing w:val="10"/>
        </w:rPr>
      </w:r>
      <w:r w:rsidR="00027408">
        <w:rPr>
          <w:caps/>
          <w:color w:val="622423"/>
          <w:spacing w:val="10"/>
        </w:rPr>
        <w:fldChar w:fldCharType="separate"/>
      </w:r>
      <w:r w:rsidR="00D57607">
        <w:t>Network Tab</w:t>
      </w:r>
      <w:r w:rsidR="00027408">
        <w:rPr>
          <w:caps/>
          <w:color w:val="622423"/>
          <w:spacing w:val="10"/>
        </w:rPr>
        <w:fldChar w:fldCharType="end"/>
      </w:r>
    </w:p>
    <w:p w14:paraId="1F856022" w14:textId="77777777" w:rsidR="00947D62" w:rsidRDefault="00947D62" w:rsidP="00DF78B1">
      <w:pPr>
        <w:pStyle w:val="BodyText"/>
      </w:pPr>
    </w:p>
    <w:p w14:paraId="5AC5C201" w14:textId="77777777" w:rsidR="0075638F" w:rsidRDefault="0075638F" w:rsidP="00F63174">
      <w:pPr>
        <w:spacing w:after="120"/>
        <w:ind w:left="187" w:hanging="187"/>
        <w:outlineLvl w:val="0"/>
        <w:rPr>
          <w:caps/>
          <w:color w:val="622423"/>
          <w:sz w:val="24"/>
          <w:szCs w:val="24"/>
        </w:rPr>
      </w:pPr>
      <w:r>
        <w:rPr>
          <w:caps/>
          <w:color w:val="622423"/>
          <w:sz w:val="24"/>
          <w:szCs w:val="24"/>
        </w:rPr>
        <w:br w:type="page"/>
      </w:r>
    </w:p>
    <w:p w14:paraId="6FB08F68" w14:textId="77777777" w:rsidR="00947D62" w:rsidRDefault="00947D62" w:rsidP="00E654F5">
      <w:pPr>
        <w:pStyle w:val="Heading4"/>
      </w:pPr>
      <w:bookmarkStart w:id="2387" w:name="_Toc128718685"/>
      <w:r>
        <w:lastRenderedPageBreak/>
        <w:t>Carriers</w:t>
      </w:r>
      <w:r>
        <w:rPr>
          <w:rFonts w:ascii="Wingdings" w:hAnsi="Wingdings"/>
        </w:rPr>
        <w:t></w:t>
      </w:r>
      <w:r>
        <w:t>Route Definitions</w:t>
      </w:r>
      <w:r>
        <w:rPr>
          <w:rFonts w:ascii="Wingdings" w:hAnsi="Wingdings"/>
        </w:rPr>
        <w:t></w:t>
      </w:r>
      <w:r>
        <w:t>Add</w:t>
      </w:r>
      <w:bookmarkEnd w:id="2387"/>
    </w:p>
    <w:p w14:paraId="637A69F6" w14:textId="77777777" w:rsidR="00303F08" w:rsidRDefault="00947D62" w:rsidP="0077123C">
      <w:pPr>
        <w:pStyle w:val="BodyText"/>
      </w:pPr>
      <w:r>
        <w:t>The Add function allows users to define and add new route definitions for Carriers as part of the OptiTransport functionality.</w:t>
      </w:r>
    </w:p>
    <w:p w14:paraId="6A3FF2D5" w14:textId="4BCFCD45" w:rsidR="0075638F" w:rsidRDefault="0075638F" w:rsidP="00F63174">
      <w:pPr>
        <w:pStyle w:val="Caption"/>
        <w:spacing w:before="0" w:after="120"/>
        <w:ind w:left="187" w:hanging="187"/>
        <w:outlineLvl w:val="0"/>
      </w:pPr>
      <w:bookmarkStart w:id="2388" w:name="_Toc128631043"/>
      <w:r>
        <w:t xml:space="preserve">Table </w:t>
      </w:r>
      <w:r w:rsidRPr="1E740376">
        <w:fldChar w:fldCharType="begin"/>
      </w:r>
      <w:r>
        <w:instrText xml:space="preserve"> SEQ "Table" \*Arabic </w:instrText>
      </w:r>
      <w:r w:rsidRPr="1E740376">
        <w:fldChar w:fldCharType="separate"/>
      </w:r>
      <w:r w:rsidR="00D57607">
        <w:rPr>
          <w:noProof/>
        </w:rPr>
        <w:t>89</w:t>
      </w:r>
      <w:r w:rsidRPr="1E740376">
        <w:rPr>
          <w:noProof/>
        </w:rPr>
        <w:fldChar w:fldCharType="end"/>
      </w:r>
      <w:r>
        <w:t>: Add Route Definitions Page</w:t>
      </w:r>
      <w:bookmarkEnd w:id="2388"/>
    </w:p>
    <w:p w14:paraId="3253C7DF" w14:textId="6F2EB1E2" w:rsidR="0075638F" w:rsidRDefault="0D087668" w:rsidP="00DF78B1">
      <w:pPr>
        <w:pStyle w:val="BodyText"/>
      </w:pPr>
      <w:r>
        <w:rPr>
          <w:noProof/>
        </w:rPr>
        <w:drawing>
          <wp:inline distT="0" distB="0" distL="0" distR="0" wp14:anchorId="4662AF9A" wp14:editId="467447BE">
            <wp:extent cx="4572000" cy="2914650"/>
            <wp:effectExtent l="76200" t="76200" r="133350" b="133350"/>
            <wp:docPr id="1576391550" name="Picture 15763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45720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277E77" w14:textId="4DDBE56D" w:rsidR="0075638F" w:rsidRDefault="0075638F" w:rsidP="00F63174">
      <w:pPr>
        <w:pStyle w:val="Caption"/>
        <w:spacing w:before="0" w:after="120"/>
        <w:ind w:left="187" w:hanging="187"/>
        <w:outlineLvl w:val="0"/>
      </w:pPr>
      <w:bookmarkStart w:id="2389" w:name="_Toc128631044"/>
      <w:r>
        <w:t xml:space="preserve">Table </w:t>
      </w:r>
      <w:r w:rsidR="00027408">
        <w:fldChar w:fldCharType="begin"/>
      </w:r>
      <w:r>
        <w:instrText xml:space="preserve"> SEQ "Table" \*Arabic </w:instrText>
      </w:r>
      <w:r w:rsidR="00027408">
        <w:fldChar w:fldCharType="separate"/>
      </w:r>
      <w:r w:rsidR="00D57607">
        <w:rPr>
          <w:noProof/>
        </w:rPr>
        <w:t>90</w:t>
      </w:r>
      <w:r w:rsidR="00027408">
        <w:rPr>
          <w:noProof/>
        </w:rPr>
        <w:fldChar w:fldCharType="end"/>
      </w:r>
      <w:r>
        <w:t xml:space="preserve">: </w:t>
      </w:r>
      <w:r w:rsidR="00C82E9E">
        <w:t>route Definition Fields</w:t>
      </w:r>
      <w:r>
        <w:t xml:space="preserve"> Description</w:t>
      </w:r>
      <w:bookmarkEnd w:id="238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75638F" w14:paraId="29DAABD1" w14:textId="77777777" w:rsidTr="003D6105">
        <w:trPr>
          <w:cantSplit/>
          <w:tblHeader/>
        </w:trPr>
        <w:tc>
          <w:tcPr>
            <w:tcW w:w="2592" w:type="dxa"/>
            <w:tcBorders>
              <w:top w:val="single" w:sz="4" w:space="0" w:color="000000"/>
              <w:left w:val="single" w:sz="4" w:space="0" w:color="000000"/>
              <w:bottom w:val="single" w:sz="4" w:space="0" w:color="000000"/>
            </w:tcBorders>
            <w:shd w:val="clear" w:color="auto" w:fill="60C03A"/>
          </w:tcPr>
          <w:p w14:paraId="2D2B8DDF" w14:textId="77777777" w:rsidR="0075638F" w:rsidRDefault="0075638F" w:rsidP="00996452">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AEE7A67" w14:textId="77777777" w:rsidR="0075638F" w:rsidRDefault="0075638F" w:rsidP="00996452">
            <w:pPr>
              <w:pStyle w:val="TableHeading"/>
            </w:pPr>
            <w:r>
              <w:t>Description</w:t>
            </w:r>
          </w:p>
        </w:tc>
      </w:tr>
      <w:tr w:rsidR="0075638F" w14:paraId="590510B3" w14:textId="77777777" w:rsidTr="003D6105">
        <w:trPr>
          <w:cantSplit/>
        </w:trPr>
        <w:tc>
          <w:tcPr>
            <w:tcW w:w="2592" w:type="dxa"/>
            <w:tcBorders>
              <w:top w:val="single" w:sz="4" w:space="0" w:color="000000"/>
              <w:left w:val="single" w:sz="4" w:space="0" w:color="000000"/>
              <w:bottom w:val="single" w:sz="4" w:space="0" w:color="000000"/>
            </w:tcBorders>
          </w:tcPr>
          <w:p w14:paraId="44FE4811" w14:textId="77777777" w:rsidR="0075638F" w:rsidRPr="00996452" w:rsidRDefault="0075638F" w:rsidP="00996452">
            <w:pPr>
              <w:pStyle w:val="TableBody"/>
              <w:rPr>
                <w:b/>
                <w:bCs/>
              </w:rPr>
            </w:pPr>
            <w:r w:rsidRPr="00996452">
              <w:rPr>
                <w:b/>
                <w:bCs/>
              </w:rPr>
              <w:t>Route ID</w:t>
            </w:r>
          </w:p>
        </w:tc>
        <w:tc>
          <w:tcPr>
            <w:tcW w:w="5483" w:type="dxa"/>
            <w:tcBorders>
              <w:top w:val="single" w:sz="4" w:space="0" w:color="000000"/>
              <w:left w:val="single" w:sz="4" w:space="0" w:color="000000"/>
              <w:bottom w:val="single" w:sz="4" w:space="0" w:color="000000"/>
              <w:right w:val="single" w:sz="4" w:space="0" w:color="000000"/>
            </w:tcBorders>
          </w:tcPr>
          <w:p w14:paraId="6A1F9787" w14:textId="5C60F0C7" w:rsidR="0075638F" w:rsidRDefault="00AA19C4" w:rsidP="0077123C">
            <w:pPr>
              <w:pStyle w:val="TableBody"/>
            </w:pPr>
            <w:r>
              <w:t xml:space="preserve">A unique </w:t>
            </w:r>
            <w:r w:rsidR="003D6105">
              <w:t xml:space="preserve">ID assigned to </w:t>
            </w:r>
            <w:r>
              <w:t xml:space="preserve">the </w:t>
            </w:r>
            <w:r w:rsidR="003D6105">
              <w:t>route being defined</w:t>
            </w:r>
          </w:p>
        </w:tc>
      </w:tr>
      <w:tr w:rsidR="0075638F" w14:paraId="6285B3D3" w14:textId="77777777" w:rsidTr="003D6105">
        <w:trPr>
          <w:cantSplit/>
        </w:trPr>
        <w:tc>
          <w:tcPr>
            <w:tcW w:w="2592" w:type="dxa"/>
            <w:tcBorders>
              <w:top w:val="single" w:sz="4" w:space="0" w:color="000000"/>
              <w:left w:val="single" w:sz="4" w:space="0" w:color="000000"/>
              <w:bottom w:val="single" w:sz="4" w:space="0" w:color="000000"/>
            </w:tcBorders>
          </w:tcPr>
          <w:p w14:paraId="325E8A21" w14:textId="77777777" w:rsidR="0075638F" w:rsidRPr="00996452" w:rsidRDefault="0075638F" w:rsidP="00996452">
            <w:pPr>
              <w:pStyle w:val="TableBody"/>
              <w:rPr>
                <w:b/>
                <w:bCs/>
              </w:rPr>
            </w:pPr>
            <w:r w:rsidRPr="00996452">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6FE5EB6D" w14:textId="77777777" w:rsidR="0075638F" w:rsidRDefault="003D6105" w:rsidP="0077123C">
            <w:pPr>
              <w:pStyle w:val="TableBody"/>
            </w:pPr>
            <w:r>
              <w:t xml:space="preserve">Depot ID </w:t>
            </w:r>
            <w:r w:rsidR="00F8197F">
              <w:t xml:space="preserve">with </w:t>
            </w:r>
            <w:r>
              <w:t>which the defined route is to be associated</w:t>
            </w:r>
          </w:p>
        </w:tc>
      </w:tr>
      <w:tr w:rsidR="0075638F" w14:paraId="0AADACC1" w14:textId="77777777" w:rsidTr="003D6105">
        <w:trPr>
          <w:cantSplit/>
        </w:trPr>
        <w:tc>
          <w:tcPr>
            <w:tcW w:w="2592" w:type="dxa"/>
            <w:tcBorders>
              <w:top w:val="single" w:sz="4" w:space="0" w:color="000000"/>
              <w:left w:val="single" w:sz="4" w:space="0" w:color="000000"/>
              <w:bottom w:val="single" w:sz="4" w:space="0" w:color="000000"/>
            </w:tcBorders>
          </w:tcPr>
          <w:p w14:paraId="3E508FFA" w14:textId="77777777" w:rsidR="0075638F" w:rsidRPr="00996452" w:rsidRDefault="0075638F" w:rsidP="00996452">
            <w:pPr>
              <w:pStyle w:val="TableBody"/>
              <w:rPr>
                <w:b/>
                <w:bCs/>
              </w:rPr>
            </w:pPr>
            <w:r w:rsidRPr="00996452">
              <w:rPr>
                <w:b/>
                <w:bCs/>
              </w:rPr>
              <w:t>Max Distance per Vehicle</w:t>
            </w:r>
          </w:p>
        </w:tc>
        <w:tc>
          <w:tcPr>
            <w:tcW w:w="5483" w:type="dxa"/>
            <w:tcBorders>
              <w:top w:val="single" w:sz="4" w:space="0" w:color="000000"/>
              <w:left w:val="single" w:sz="4" w:space="0" w:color="000000"/>
              <w:bottom w:val="single" w:sz="4" w:space="0" w:color="000000"/>
              <w:right w:val="single" w:sz="4" w:space="0" w:color="000000"/>
            </w:tcBorders>
          </w:tcPr>
          <w:p w14:paraId="33B039FF" w14:textId="0E01EB6C" w:rsidR="0075638F" w:rsidRDefault="003D6105" w:rsidP="0077123C">
            <w:pPr>
              <w:pStyle w:val="TableBody"/>
            </w:pPr>
            <w:r>
              <w:t xml:space="preserve">Maximum travel distance per day in </w:t>
            </w:r>
            <w:r w:rsidR="00AA19C4">
              <w:t>kilometres</w:t>
            </w:r>
          </w:p>
        </w:tc>
      </w:tr>
      <w:tr w:rsidR="0075638F" w14:paraId="09080413" w14:textId="77777777" w:rsidTr="003D6105">
        <w:trPr>
          <w:cantSplit/>
        </w:trPr>
        <w:tc>
          <w:tcPr>
            <w:tcW w:w="2592" w:type="dxa"/>
            <w:tcBorders>
              <w:top w:val="single" w:sz="4" w:space="0" w:color="000000"/>
              <w:left w:val="single" w:sz="4" w:space="0" w:color="000000"/>
              <w:bottom w:val="single" w:sz="4" w:space="0" w:color="000000"/>
            </w:tcBorders>
          </w:tcPr>
          <w:p w14:paraId="43C915AB" w14:textId="77777777" w:rsidR="0075638F" w:rsidRPr="00996452" w:rsidRDefault="0075638F" w:rsidP="00996452">
            <w:pPr>
              <w:pStyle w:val="TableBody"/>
              <w:rPr>
                <w:b/>
                <w:bCs/>
              </w:rPr>
            </w:pPr>
            <w:r w:rsidRPr="00996452">
              <w:rPr>
                <w:b/>
                <w:bCs/>
              </w:rPr>
              <w:t>Max Trips per Vehicle</w:t>
            </w:r>
          </w:p>
        </w:tc>
        <w:tc>
          <w:tcPr>
            <w:tcW w:w="5483" w:type="dxa"/>
            <w:tcBorders>
              <w:top w:val="single" w:sz="4" w:space="0" w:color="000000"/>
              <w:left w:val="single" w:sz="4" w:space="0" w:color="000000"/>
              <w:bottom w:val="single" w:sz="4" w:space="0" w:color="000000"/>
              <w:right w:val="single" w:sz="4" w:space="0" w:color="000000"/>
            </w:tcBorders>
          </w:tcPr>
          <w:p w14:paraId="14512BBF" w14:textId="027953E1" w:rsidR="0075638F" w:rsidRPr="003D6105" w:rsidRDefault="003D6105" w:rsidP="0077123C">
            <w:pPr>
              <w:pStyle w:val="TableBody"/>
              <w:rPr>
                <w:bCs/>
              </w:rPr>
            </w:pPr>
            <w:r>
              <w:rPr>
                <w:bCs/>
              </w:rPr>
              <w:t>Ma</w:t>
            </w:r>
            <w:r w:rsidR="00F8197F">
              <w:rPr>
                <w:bCs/>
              </w:rPr>
              <w:t xml:space="preserve">ximum number of trips for </w:t>
            </w:r>
            <w:r w:rsidR="00B9027F">
              <w:rPr>
                <w:bCs/>
              </w:rPr>
              <w:t xml:space="preserve">the </w:t>
            </w:r>
            <w:r w:rsidR="00F8197F">
              <w:rPr>
                <w:bCs/>
              </w:rPr>
              <w:t>route</w:t>
            </w:r>
            <w:r>
              <w:rPr>
                <w:bCs/>
              </w:rPr>
              <w:t xml:space="preserve"> in a single day</w:t>
            </w:r>
          </w:p>
        </w:tc>
      </w:tr>
      <w:tr w:rsidR="0075638F" w14:paraId="0EE0BE31" w14:textId="77777777" w:rsidTr="003D6105">
        <w:trPr>
          <w:cantSplit/>
        </w:trPr>
        <w:tc>
          <w:tcPr>
            <w:tcW w:w="2592" w:type="dxa"/>
            <w:tcBorders>
              <w:top w:val="single" w:sz="4" w:space="0" w:color="000000"/>
              <w:left w:val="single" w:sz="4" w:space="0" w:color="000000"/>
              <w:bottom w:val="single" w:sz="4" w:space="0" w:color="000000"/>
            </w:tcBorders>
          </w:tcPr>
          <w:p w14:paraId="1390FD89" w14:textId="77777777" w:rsidR="0075638F" w:rsidRPr="00996452" w:rsidRDefault="0075638F" w:rsidP="00996452">
            <w:pPr>
              <w:pStyle w:val="TableBody"/>
              <w:rPr>
                <w:b/>
                <w:bCs/>
              </w:rPr>
            </w:pPr>
            <w:r w:rsidRPr="00996452">
              <w:rPr>
                <w:b/>
                <w:bCs/>
              </w:rPr>
              <w:t>Max Vehicle Cash Capacity</w:t>
            </w:r>
          </w:p>
        </w:tc>
        <w:tc>
          <w:tcPr>
            <w:tcW w:w="5483" w:type="dxa"/>
            <w:tcBorders>
              <w:top w:val="single" w:sz="4" w:space="0" w:color="000000"/>
              <w:left w:val="single" w:sz="4" w:space="0" w:color="000000"/>
              <w:bottom w:val="single" w:sz="4" w:space="0" w:color="000000"/>
              <w:right w:val="single" w:sz="4" w:space="0" w:color="000000"/>
            </w:tcBorders>
          </w:tcPr>
          <w:p w14:paraId="3C5B1FD3" w14:textId="7AB13BA3" w:rsidR="0075638F" w:rsidRPr="003D6105" w:rsidRDefault="00B9027F" w:rsidP="0077123C">
            <w:pPr>
              <w:pStyle w:val="TableBody"/>
              <w:rPr>
                <w:bCs/>
              </w:rPr>
            </w:pPr>
            <w:r>
              <w:rPr>
                <w:bCs/>
              </w:rPr>
              <w:t xml:space="preserve">The maximum </w:t>
            </w:r>
            <w:r w:rsidR="003D6105">
              <w:rPr>
                <w:bCs/>
              </w:rPr>
              <w:t>amount of cash (value) in a single day</w:t>
            </w:r>
          </w:p>
        </w:tc>
      </w:tr>
      <w:tr w:rsidR="0075638F" w14:paraId="1AA09C5D" w14:textId="77777777" w:rsidTr="003D6105">
        <w:trPr>
          <w:cantSplit/>
        </w:trPr>
        <w:tc>
          <w:tcPr>
            <w:tcW w:w="2592" w:type="dxa"/>
            <w:tcBorders>
              <w:top w:val="single" w:sz="4" w:space="0" w:color="000000"/>
              <w:left w:val="single" w:sz="4" w:space="0" w:color="000000"/>
              <w:bottom w:val="single" w:sz="4" w:space="0" w:color="000000"/>
            </w:tcBorders>
          </w:tcPr>
          <w:p w14:paraId="5EED1DCA" w14:textId="77777777" w:rsidR="0075638F" w:rsidRPr="00996452" w:rsidRDefault="0075638F" w:rsidP="00996452">
            <w:pPr>
              <w:pStyle w:val="TableBody"/>
              <w:rPr>
                <w:b/>
                <w:bCs/>
              </w:rPr>
            </w:pPr>
            <w:r w:rsidRPr="00996452">
              <w:rPr>
                <w:b/>
                <w:bCs/>
              </w:rPr>
              <w:t>Returns Counted Against Capacity</w:t>
            </w:r>
          </w:p>
        </w:tc>
        <w:tc>
          <w:tcPr>
            <w:tcW w:w="5483" w:type="dxa"/>
            <w:tcBorders>
              <w:top w:val="single" w:sz="4" w:space="0" w:color="000000"/>
              <w:left w:val="single" w:sz="4" w:space="0" w:color="000000"/>
              <w:bottom w:val="single" w:sz="4" w:space="0" w:color="000000"/>
              <w:right w:val="single" w:sz="4" w:space="0" w:color="000000"/>
            </w:tcBorders>
          </w:tcPr>
          <w:p w14:paraId="499CACDE" w14:textId="77777777" w:rsidR="0075638F" w:rsidRPr="003D6105" w:rsidRDefault="003D6105" w:rsidP="0077123C">
            <w:pPr>
              <w:pStyle w:val="TableBody"/>
              <w:rPr>
                <w:bCs/>
              </w:rPr>
            </w:pPr>
            <w:r w:rsidRPr="003D6105">
              <w:rPr>
                <w:bCs/>
              </w:rPr>
              <w:t>Yes/No field indicating whether anticipated Returns are to be calculated as part of the total vehicle capacity</w:t>
            </w:r>
          </w:p>
        </w:tc>
      </w:tr>
      <w:tr w:rsidR="0075638F" w14:paraId="577CBD1C" w14:textId="77777777" w:rsidTr="003D6105">
        <w:trPr>
          <w:cantSplit/>
        </w:trPr>
        <w:tc>
          <w:tcPr>
            <w:tcW w:w="2592" w:type="dxa"/>
            <w:tcBorders>
              <w:top w:val="single" w:sz="4" w:space="0" w:color="000000"/>
              <w:left w:val="single" w:sz="4" w:space="0" w:color="000000"/>
              <w:bottom w:val="single" w:sz="4" w:space="0" w:color="000000"/>
            </w:tcBorders>
          </w:tcPr>
          <w:p w14:paraId="1E9B5BDA" w14:textId="77777777" w:rsidR="0075638F" w:rsidRPr="00996452" w:rsidRDefault="0075638F" w:rsidP="00996452">
            <w:pPr>
              <w:pStyle w:val="TableBody"/>
              <w:rPr>
                <w:b/>
                <w:bCs/>
              </w:rPr>
            </w:pPr>
            <w:r w:rsidRPr="00996452">
              <w:rPr>
                <w:b/>
                <w:bCs/>
              </w:rPr>
              <w:t>One Trip per Multiple Recommendations</w:t>
            </w:r>
          </w:p>
        </w:tc>
        <w:tc>
          <w:tcPr>
            <w:tcW w:w="5483" w:type="dxa"/>
            <w:tcBorders>
              <w:top w:val="single" w:sz="4" w:space="0" w:color="000000"/>
              <w:left w:val="single" w:sz="4" w:space="0" w:color="000000"/>
              <w:bottom w:val="single" w:sz="4" w:space="0" w:color="000000"/>
              <w:right w:val="single" w:sz="4" w:space="0" w:color="000000"/>
            </w:tcBorders>
          </w:tcPr>
          <w:p w14:paraId="491F7949" w14:textId="77777777" w:rsidR="0075638F" w:rsidRPr="000B30DE" w:rsidRDefault="000B30DE" w:rsidP="0077123C">
            <w:pPr>
              <w:pStyle w:val="TableBody"/>
              <w:rPr>
                <w:bCs/>
              </w:rPr>
            </w:pPr>
            <w:r>
              <w:rPr>
                <w:bCs/>
              </w:rPr>
              <w:t xml:space="preserve">Yes/No field indicating whether multiple trips in the same day to the same cashpoint should be counted as one trip or </w:t>
            </w:r>
            <w:r w:rsidR="00F8197F">
              <w:rPr>
                <w:bCs/>
              </w:rPr>
              <w:t xml:space="preserve">many </w:t>
            </w:r>
            <w:r>
              <w:rPr>
                <w:bCs/>
              </w:rPr>
              <w:t>individual trips</w:t>
            </w:r>
          </w:p>
        </w:tc>
      </w:tr>
      <w:tr w:rsidR="0075638F" w14:paraId="26FF7251" w14:textId="77777777" w:rsidTr="003D6105">
        <w:trPr>
          <w:cantSplit/>
        </w:trPr>
        <w:tc>
          <w:tcPr>
            <w:tcW w:w="2592" w:type="dxa"/>
            <w:tcBorders>
              <w:top w:val="single" w:sz="4" w:space="0" w:color="000000"/>
              <w:left w:val="single" w:sz="4" w:space="0" w:color="000000"/>
              <w:bottom w:val="single" w:sz="4" w:space="0" w:color="000000"/>
            </w:tcBorders>
          </w:tcPr>
          <w:p w14:paraId="676FC1F9" w14:textId="77777777" w:rsidR="0075638F" w:rsidRPr="00996452" w:rsidRDefault="0075638F" w:rsidP="00996452">
            <w:pPr>
              <w:pStyle w:val="TableBody"/>
              <w:rPr>
                <w:b/>
                <w:bCs/>
              </w:rPr>
            </w:pPr>
            <w:r w:rsidRPr="00996452">
              <w:rPr>
                <w:b/>
                <w:bCs/>
              </w:rPr>
              <w:t>Returns Serviced After Deliveries?</w:t>
            </w:r>
          </w:p>
        </w:tc>
        <w:tc>
          <w:tcPr>
            <w:tcW w:w="5483" w:type="dxa"/>
            <w:tcBorders>
              <w:top w:val="single" w:sz="4" w:space="0" w:color="000000"/>
              <w:left w:val="single" w:sz="4" w:space="0" w:color="000000"/>
              <w:bottom w:val="single" w:sz="4" w:space="0" w:color="000000"/>
              <w:right w:val="single" w:sz="4" w:space="0" w:color="000000"/>
            </w:tcBorders>
          </w:tcPr>
          <w:p w14:paraId="45714F63" w14:textId="77777777" w:rsidR="0075638F" w:rsidRPr="000B30DE" w:rsidRDefault="000B30DE" w:rsidP="0077123C">
            <w:pPr>
              <w:pStyle w:val="TableBody"/>
              <w:rPr>
                <w:bCs/>
              </w:rPr>
            </w:pPr>
            <w:r>
              <w:rPr>
                <w:bCs/>
              </w:rPr>
              <w:t>Yes/No field to indicate whether all scheduled Returns are to be serviced after all scheduled Deliveries</w:t>
            </w:r>
          </w:p>
        </w:tc>
      </w:tr>
      <w:tr w:rsidR="0075638F" w14:paraId="60D9F398" w14:textId="77777777" w:rsidTr="003D6105">
        <w:trPr>
          <w:cantSplit/>
        </w:trPr>
        <w:tc>
          <w:tcPr>
            <w:tcW w:w="2592" w:type="dxa"/>
            <w:tcBorders>
              <w:top w:val="single" w:sz="4" w:space="0" w:color="000000"/>
              <w:left w:val="single" w:sz="4" w:space="0" w:color="000000"/>
              <w:bottom w:val="single" w:sz="4" w:space="0" w:color="000000"/>
            </w:tcBorders>
          </w:tcPr>
          <w:p w14:paraId="30D14FBD" w14:textId="77777777" w:rsidR="0075638F" w:rsidRPr="00996452" w:rsidRDefault="0075638F" w:rsidP="00996452">
            <w:pPr>
              <w:pStyle w:val="TableBody"/>
              <w:rPr>
                <w:b/>
                <w:bCs/>
              </w:rPr>
            </w:pPr>
            <w:r w:rsidRPr="00996452">
              <w:rPr>
                <w:b/>
                <w:bCs/>
              </w:rPr>
              <w:lastRenderedPageBreak/>
              <w:t>Total Daily Vehicle Fixed Cost</w:t>
            </w:r>
          </w:p>
        </w:tc>
        <w:tc>
          <w:tcPr>
            <w:tcW w:w="5483" w:type="dxa"/>
            <w:tcBorders>
              <w:top w:val="single" w:sz="4" w:space="0" w:color="000000"/>
              <w:left w:val="single" w:sz="4" w:space="0" w:color="000000"/>
              <w:bottom w:val="single" w:sz="4" w:space="0" w:color="000000"/>
              <w:right w:val="single" w:sz="4" w:space="0" w:color="000000"/>
            </w:tcBorders>
          </w:tcPr>
          <w:p w14:paraId="431FFA69" w14:textId="77777777" w:rsidR="006D61C3" w:rsidRDefault="000B30DE" w:rsidP="0077123C">
            <w:pPr>
              <w:pStyle w:val="TableBody"/>
              <w:rPr>
                <w:ins w:id="2390" w:author="Robbie Moses" w:date="2023-03-03T06:06:00Z"/>
              </w:rPr>
            </w:pPr>
            <w:r>
              <w:t xml:space="preserve">This is the fixed cost of operating a truck </w:t>
            </w:r>
            <w:r w:rsidR="00B9027F">
              <w:t xml:space="preserve">on </w:t>
            </w:r>
            <w:r>
              <w:t xml:space="preserve">a given day no matter how long it travels, or how many cashpoints it serves. </w:t>
            </w:r>
          </w:p>
          <w:p w14:paraId="68ECD5FB" w14:textId="6E1A36BA" w:rsidR="0075638F" w:rsidRDefault="000B30DE" w:rsidP="006D61C3">
            <w:pPr>
              <w:pStyle w:val="TableNote"/>
              <w:rPr>
                <w:b/>
                <w:bCs/>
              </w:rPr>
              <w:pPrChange w:id="2391" w:author="Robbie Moses" w:date="2023-03-03T06:06:00Z">
                <w:pPr>
                  <w:pStyle w:val="TableBody"/>
                </w:pPr>
              </w:pPrChange>
            </w:pPr>
            <w:del w:id="2392" w:author="Robbie Moses" w:date="2023-03-03T06:06:00Z">
              <w:r w:rsidRPr="006D61C3" w:rsidDel="006D61C3">
                <w:rPr>
                  <w:b/>
                  <w:bCs/>
                  <w:rPrChange w:id="2393" w:author="Robbie Moses" w:date="2023-03-03T06:06:00Z">
                    <w:rPr/>
                  </w:rPrChange>
                </w:rPr>
                <w:delText>Please n</w:delText>
              </w:r>
            </w:del>
            <w:ins w:id="2394" w:author="Robbie Moses" w:date="2023-03-03T06:06:00Z">
              <w:r w:rsidR="006D61C3" w:rsidRPr="006D61C3">
                <w:rPr>
                  <w:b/>
                  <w:bCs/>
                  <w:rPrChange w:id="2395" w:author="Robbie Moses" w:date="2023-03-03T06:06:00Z">
                    <w:rPr/>
                  </w:rPrChange>
                </w:rPr>
                <w:t>N</w:t>
              </w:r>
            </w:ins>
            <w:r w:rsidRPr="006D61C3">
              <w:rPr>
                <w:b/>
                <w:bCs/>
                <w:rPrChange w:id="2396" w:author="Robbie Moses" w:date="2023-03-03T06:06:00Z">
                  <w:rPr/>
                </w:rPrChange>
              </w:rPr>
              <w:t>ote</w:t>
            </w:r>
            <w:ins w:id="2397" w:author="Robbie Moses" w:date="2023-03-03T06:06:00Z">
              <w:r w:rsidR="006D61C3" w:rsidRPr="006D61C3">
                <w:rPr>
                  <w:b/>
                  <w:bCs/>
                  <w:rPrChange w:id="2398" w:author="Robbie Moses" w:date="2023-03-03T06:06:00Z">
                    <w:rPr/>
                  </w:rPrChange>
                </w:rPr>
                <w:t>:</w:t>
              </w:r>
            </w:ins>
            <w:r>
              <w:t xml:space="preserve"> </w:t>
            </w:r>
            <w:del w:id="2399" w:author="Robbie Moses" w:date="2023-03-03T06:06:00Z">
              <w:r w:rsidDel="006D61C3">
                <w:delText>that t</w:delText>
              </w:r>
            </w:del>
            <w:ins w:id="2400" w:author="Robbie Moses" w:date="2023-03-03T06:06:00Z">
              <w:r w:rsidR="006D61C3">
                <w:t>T</w:t>
              </w:r>
            </w:ins>
            <w:r>
              <w:t xml:space="preserve">his is not </w:t>
            </w:r>
            <w:r w:rsidR="00B9027F">
              <w:t xml:space="preserve">the </w:t>
            </w:r>
            <w:r>
              <w:t xml:space="preserve">same with </w:t>
            </w:r>
            <w:r w:rsidR="00F569CB">
              <w:t xml:space="preserve">the </w:t>
            </w:r>
            <w:r>
              <w:t xml:space="preserve">Delivery Handling cost or Return Handling cost we set on cashpoint pages. Users can still define handling costs on cashpoint pages in addition to the fixed vehicle operation costs. </w:t>
            </w:r>
          </w:p>
        </w:tc>
      </w:tr>
      <w:tr w:rsidR="0075638F" w14:paraId="7DD86E55" w14:textId="77777777" w:rsidTr="003D6105">
        <w:trPr>
          <w:cantSplit/>
        </w:trPr>
        <w:tc>
          <w:tcPr>
            <w:tcW w:w="2592" w:type="dxa"/>
            <w:tcBorders>
              <w:top w:val="single" w:sz="4" w:space="0" w:color="000000"/>
              <w:left w:val="single" w:sz="4" w:space="0" w:color="000000"/>
              <w:bottom w:val="single" w:sz="4" w:space="0" w:color="000000"/>
            </w:tcBorders>
          </w:tcPr>
          <w:p w14:paraId="24630043" w14:textId="77777777" w:rsidR="0075638F" w:rsidRPr="00996452" w:rsidRDefault="003D6105" w:rsidP="00996452">
            <w:pPr>
              <w:pStyle w:val="TableBody"/>
              <w:rPr>
                <w:b/>
                <w:bCs/>
              </w:rPr>
            </w:pPr>
            <w:r w:rsidRPr="00996452">
              <w:rPr>
                <w:b/>
                <w:bCs/>
              </w:rPr>
              <w:t>Variable Vehicle Travel Cost</w:t>
            </w:r>
          </w:p>
        </w:tc>
        <w:tc>
          <w:tcPr>
            <w:tcW w:w="5483" w:type="dxa"/>
            <w:tcBorders>
              <w:top w:val="single" w:sz="4" w:space="0" w:color="000000"/>
              <w:left w:val="single" w:sz="4" w:space="0" w:color="000000"/>
              <w:bottom w:val="single" w:sz="4" w:space="0" w:color="000000"/>
              <w:right w:val="single" w:sz="4" w:space="0" w:color="000000"/>
            </w:tcBorders>
          </w:tcPr>
          <w:p w14:paraId="050DCF5A" w14:textId="390701B4" w:rsidR="0075638F" w:rsidRPr="000B30DE" w:rsidRDefault="000B30DE" w:rsidP="0077123C">
            <w:pPr>
              <w:pStyle w:val="TableBody"/>
              <w:rPr>
                <w:bCs/>
              </w:rPr>
            </w:pPr>
            <w:r>
              <w:rPr>
                <w:bCs/>
              </w:rPr>
              <w:t xml:space="preserve">Defines the cost per vehicle per </w:t>
            </w:r>
            <w:r w:rsidR="00F569CB">
              <w:rPr>
                <w:bCs/>
              </w:rPr>
              <w:t xml:space="preserve">kilometre </w:t>
            </w:r>
            <w:r>
              <w:rPr>
                <w:bCs/>
              </w:rPr>
              <w:t>trave</w:t>
            </w:r>
            <w:r w:rsidR="00F569CB">
              <w:rPr>
                <w:bCs/>
              </w:rPr>
              <w:t>l</w:t>
            </w:r>
            <w:r>
              <w:rPr>
                <w:bCs/>
              </w:rPr>
              <w:t>led.</w:t>
            </w:r>
          </w:p>
        </w:tc>
      </w:tr>
      <w:tr w:rsidR="00F8197F" w14:paraId="1193199F" w14:textId="77777777" w:rsidTr="003D6105">
        <w:trPr>
          <w:cantSplit/>
        </w:trPr>
        <w:tc>
          <w:tcPr>
            <w:tcW w:w="2592" w:type="dxa"/>
            <w:tcBorders>
              <w:top w:val="single" w:sz="4" w:space="0" w:color="000000"/>
              <w:left w:val="single" w:sz="4" w:space="0" w:color="000000"/>
              <w:bottom w:val="single" w:sz="4" w:space="0" w:color="000000"/>
            </w:tcBorders>
          </w:tcPr>
          <w:p w14:paraId="730DAD62" w14:textId="77777777" w:rsidR="00F8197F" w:rsidRPr="00996452" w:rsidRDefault="00F8197F" w:rsidP="00996452">
            <w:pPr>
              <w:pStyle w:val="TableBody"/>
              <w:rPr>
                <w:b/>
                <w:bCs/>
              </w:rPr>
            </w:pPr>
            <w:r w:rsidRPr="00996452">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DF36572" w14:textId="77777777" w:rsidR="006D61C3" w:rsidRDefault="00F8197F" w:rsidP="00996452">
            <w:pPr>
              <w:pStyle w:val="TableBody"/>
              <w:rPr>
                <w:ins w:id="2401" w:author="Robbie Moses" w:date="2023-03-03T06:06:00Z"/>
              </w:rPr>
            </w:pPr>
            <w:r>
              <w:t xml:space="preserve">Add the Cashpoints that will belong to this route. </w:t>
            </w:r>
          </w:p>
          <w:p w14:paraId="6EC18834" w14:textId="49409726" w:rsidR="00F8197F" w:rsidRDefault="00F8197F" w:rsidP="006D61C3">
            <w:pPr>
              <w:pStyle w:val="TableNote"/>
              <w:pPrChange w:id="2402" w:author="Robbie Moses" w:date="2023-03-03T06:06:00Z">
                <w:pPr>
                  <w:pStyle w:val="TableBody"/>
                </w:pPr>
              </w:pPrChange>
            </w:pPr>
            <w:r w:rsidRPr="006D61C3">
              <w:rPr>
                <w:b/>
                <w:bCs/>
                <w:rPrChange w:id="2403" w:author="Robbie Moses" w:date="2023-03-03T06:06:00Z">
                  <w:rPr/>
                </w:rPrChange>
              </w:rPr>
              <w:t>Note</w:t>
            </w:r>
            <w:r>
              <w:t xml:space="preserve">: A cashpoint can only belong to 1 route at a time. Also, Latitude and Longitude fields will need to be filled for the cashpoint </w:t>
            </w:r>
            <w:r w:rsidR="00F569CB">
              <w:t>before</w:t>
            </w:r>
            <w:r>
              <w:t xml:space="preserve"> adding to the route</w:t>
            </w:r>
            <w:r w:rsidR="001A691F">
              <w:t>.</w:t>
            </w:r>
          </w:p>
        </w:tc>
      </w:tr>
    </w:tbl>
    <w:p w14:paraId="534A9D6F" w14:textId="77777777" w:rsidR="001A691F" w:rsidRDefault="001A691F" w:rsidP="00DF78B1">
      <w:pPr>
        <w:pStyle w:val="BodyText"/>
      </w:pPr>
    </w:p>
    <w:p w14:paraId="70869FC3" w14:textId="77777777" w:rsidR="00916881" w:rsidRDefault="00916881" w:rsidP="006355BF">
      <w:pPr>
        <w:pStyle w:val="Heading2"/>
      </w:pPr>
      <w:bookmarkStart w:id="2404" w:name="_NetworkRegions_Page"/>
      <w:bookmarkStart w:id="2405" w:name="_Toc128718686"/>
      <w:bookmarkEnd w:id="2404"/>
      <w:r>
        <w:t>Network</w:t>
      </w:r>
      <w:r>
        <w:rPr>
          <w:rFonts w:ascii="Wingdings" w:hAnsi="Wingdings"/>
        </w:rPr>
        <w:t></w:t>
      </w:r>
      <w:r>
        <w:t>Regions Page</w:t>
      </w:r>
      <w:bookmarkEnd w:id="2362"/>
      <w:bookmarkEnd w:id="2363"/>
      <w:bookmarkEnd w:id="2364"/>
      <w:bookmarkEnd w:id="2365"/>
      <w:bookmarkEnd w:id="2405"/>
    </w:p>
    <w:p w14:paraId="77ABE004" w14:textId="08A3012C" w:rsidR="00916881" w:rsidRDefault="00916881" w:rsidP="00996452">
      <w:pPr>
        <w:pStyle w:val="BodyText"/>
      </w:pPr>
      <w:r>
        <w:t>Most users will want to group the cash delivery points (ATMs and Branches) into regions or different zones for different administrative purposes.  Typically cash delivery points are grouped according</w:t>
      </w:r>
      <w:r w:rsidR="00F569CB">
        <w:t xml:space="preserve"> to</w:t>
      </w:r>
      <w:r>
        <w:t xml:space="preserve"> the organizational needs of the institution.  This makes the operation of the system easier and will be very helpful when Users assign grouped parameters or any kind of settings and when they generate reports for management or daily operations.</w:t>
      </w:r>
    </w:p>
    <w:p w14:paraId="17BDF41D" w14:textId="77777777" w:rsidR="00916881" w:rsidRDefault="00916881" w:rsidP="00996452">
      <w:pPr>
        <w:pStyle w:val="BodyText"/>
      </w:pPr>
      <w:r>
        <w:t xml:space="preserve">Regions are custom-defined and may include nationwide geographic boundaries, administrative zones, or other regional divisions required for reporting purposes.  </w:t>
      </w:r>
    </w:p>
    <w:p w14:paraId="6D4ABD58" w14:textId="77777777" w:rsidR="00916881" w:rsidRDefault="00916881" w:rsidP="00DF78B1">
      <w:pPr>
        <w:pStyle w:val="BodyText"/>
      </w:pPr>
    </w:p>
    <w:p w14:paraId="674EDDBD" w14:textId="41C0E979" w:rsidR="00916881" w:rsidRDefault="00916881" w:rsidP="00F63174">
      <w:pPr>
        <w:pStyle w:val="Caption"/>
        <w:spacing w:before="0" w:after="120"/>
        <w:ind w:left="187" w:hanging="187"/>
        <w:outlineLvl w:val="0"/>
      </w:pPr>
      <w:bookmarkStart w:id="2406" w:name="_Toc128632431"/>
      <w:r>
        <w:t xml:space="preserve">Figure </w:t>
      </w:r>
      <w:ins w:id="2407" w:author="Robbie Moses" w:date="2023-03-02T06:45:00Z">
        <w:r w:rsidR="00624EA3">
          <w:fldChar w:fldCharType="begin"/>
        </w:r>
        <w:r w:rsidR="00624EA3">
          <w:instrText xml:space="preserve"> SEQ Figure \* ARABIC </w:instrText>
        </w:r>
      </w:ins>
      <w:r w:rsidR="00624EA3">
        <w:fldChar w:fldCharType="separate"/>
      </w:r>
      <w:ins w:id="2408" w:author="Robbie Moses" w:date="2023-03-02T06:45:00Z">
        <w:r w:rsidR="00624EA3">
          <w:rPr>
            <w:noProof/>
          </w:rPr>
          <w:t>112</w:t>
        </w:r>
        <w:r w:rsidR="00624EA3">
          <w:fldChar w:fldCharType="end"/>
        </w:r>
      </w:ins>
      <w:ins w:id="2409" w:author="Moses, Robbie" w:date="2023-02-22T02:39:00Z">
        <w:del w:id="2410" w:author="Robbie Moses" w:date="2023-03-02T06:45:00Z">
          <w:r w:rsidR="003B5D4F" w:rsidDel="00624EA3">
            <w:fldChar w:fldCharType="begin"/>
          </w:r>
          <w:r w:rsidR="003B5D4F" w:rsidDel="00624EA3">
            <w:delInstrText xml:space="preserve"> SEQ Figure \* ARABIC </w:delInstrText>
          </w:r>
        </w:del>
      </w:ins>
      <w:del w:id="2411" w:author="Robbie Moses" w:date="2023-03-02T06:45:00Z">
        <w:r w:rsidR="003B5D4F" w:rsidDel="00624EA3">
          <w:fldChar w:fldCharType="separate"/>
        </w:r>
      </w:del>
      <w:ins w:id="2412" w:author="Moses, Robbie" w:date="2023-02-22T02:39:00Z">
        <w:del w:id="2413" w:author="Robbie Moses" w:date="2023-03-02T06:45:00Z">
          <w:r w:rsidR="003B5D4F" w:rsidDel="00624EA3">
            <w:rPr>
              <w:noProof/>
            </w:rPr>
            <w:delText>111</w:delText>
          </w:r>
          <w:r w:rsidR="003B5D4F" w:rsidDel="00624EA3">
            <w:fldChar w:fldCharType="end"/>
          </w:r>
        </w:del>
      </w:ins>
      <w:del w:id="241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111</w:delText>
        </w:r>
        <w:r w:rsidRPr="1E740376" w:rsidDel="003B5D4F">
          <w:rPr>
            <w:noProof/>
          </w:rPr>
          <w:fldChar w:fldCharType="end"/>
        </w:r>
      </w:del>
      <w:r>
        <w:t>: Regions Page</w:t>
      </w:r>
      <w:bookmarkEnd w:id="2406"/>
    </w:p>
    <w:p w14:paraId="51521150" w14:textId="1B480AFE" w:rsidR="00895FEC" w:rsidRDefault="05BAF9AC" w:rsidP="00DF78B1">
      <w:pPr>
        <w:pStyle w:val="BodyText"/>
      </w:pPr>
      <w:r>
        <w:rPr>
          <w:noProof/>
        </w:rPr>
        <w:drawing>
          <wp:inline distT="0" distB="0" distL="0" distR="0" wp14:anchorId="70362C63" wp14:editId="582711BB">
            <wp:extent cx="5486400" cy="1819275"/>
            <wp:effectExtent l="76200" t="76200" r="133350" b="142875"/>
            <wp:docPr id="2052589679" name="Picture 205258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A600E" w14:textId="77777777" w:rsidR="00895FEC" w:rsidRDefault="00895FEC">
      <w:pPr>
        <w:rPr>
          <w:rFonts w:eastAsia="Times New Roman"/>
          <w:lang w:val="en-GB"/>
        </w:rPr>
      </w:pPr>
      <w:r>
        <w:br w:type="page"/>
      </w:r>
    </w:p>
    <w:p w14:paraId="53ADC7C0" w14:textId="7690D196" w:rsidR="00916881" w:rsidRDefault="00916881" w:rsidP="00F63174">
      <w:pPr>
        <w:spacing w:after="120"/>
        <w:ind w:left="187" w:hanging="187"/>
        <w:outlineLvl w:val="0"/>
      </w:pPr>
      <w:bookmarkStart w:id="2415" w:name="_Toc128631045"/>
      <w:r>
        <w:lastRenderedPageBreak/>
        <w:t xml:space="preserve">Table </w:t>
      </w:r>
      <w:r w:rsidRPr="1E740376">
        <w:fldChar w:fldCharType="begin"/>
      </w:r>
      <w:r>
        <w:instrText xml:space="preserve"> SEQ "Table" \*Arabic </w:instrText>
      </w:r>
      <w:r w:rsidRPr="1E740376">
        <w:fldChar w:fldCharType="separate"/>
      </w:r>
      <w:r w:rsidR="00D57607">
        <w:rPr>
          <w:noProof/>
        </w:rPr>
        <w:t>91</w:t>
      </w:r>
      <w:r w:rsidRPr="1E740376">
        <w:rPr>
          <w:noProof/>
        </w:rPr>
        <w:fldChar w:fldCharType="end"/>
      </w:r>
      <w:r>
        <w:t>: Regions Description</w:t>
      </w:r>
      <w:bookmarkEnd w:id="2415"/>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11D4407"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CD4F5D4" w14:textId="77777777" w:rsidR="00916881" w:rsidRDefault="00916881" w:rsidP="00996452">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0E7A121" w14:textId="77777777" w:rsidR="00916881" w:rsidRDefault="00916881" w:rsidP="00996452">
            <w:pPr>
              <w:pStyle w:val="TableHeading"/>
            </w:pPr>
            <w:r>
              <w:t>Description</w:t>
            </w:r>
          </w:p>
        </w:tc>
      </w:tr>
      <w:tr w:rsidR="00916881" w14:paraId="1052FA82" w14:textId="77777777" w:rsidTr="0009567D">
        <w:trPr>
          <w:cantSplit/>
        </w:trPr>
        <w:tc>
          <w:tcPr>
            <w:tcW w:w="2592" w:type="dxa"/>
            <w:tcBorders>
              <w:top w:val="single" w:sz="4" w:space="0" w:color="000000"/>
              <w:left w:val="single" w:sz="4" w:space="0" w:color="000000"/>
              <w:bottom w:val="single" w:sz="4" w:space="0" w:color="000000"/>
            </w:tcBorders>
          </w:tcPr>
          <w:p w14:paraId="0AC7C6F8" w14:textId="77777777" w:rsidR="00916881" w:rsidRPr="00996452" w:rsidRDefault="00916881" w:rsidP="00996452">
            <w:pPr>
              <w:pStyle w:val="TableBody"/>
              <w:rPr>
                <w:b/>
                <w:bCs/>
              </w:rPr>
            </w:pPr>
            <w:r w:rsidRPr="00996452">
              <w:rPr>
                <w:b/>
                <w:bCs/>
              </w:rPr>
              <w:t>Add Button</w:t>
            </w:r>
          </w:p>
        </w:tc>
        <w:tc>
          <w:tcPr>
            <w:tcW w:w="5478" w:type="dxa"/>
            <w:tcBorders>
              <w:top w:val="single" w:sz="4" w:space="0" w:color="000000"/>
              <w:left w:val="single" w:sz="4" w:space="0" w:color="000000"/>
              <w:bottom w:val="single" w:sz="4" w:space="0" w:color="000000"/>
              <w:right w:val="single" w:sz="4" w:space="0" w:color="000000"/>
            </w:tcBorders>
          </w:tcPr>
          <w:p w14:paraId="2D28C67A" w14:textId="0F6CF18B" w:rsidR="00916881" w:rsidRDefault="00916881" w:rsidP="00996452">
            <w:pPr>
              <w:pStyle w:val="TableBody"/>
            </w:pPr>
            <w:r>
              <w:t xml:space="preserve">Allows </w:t>
            </w:r>
            <w:r w:rsidR="00572D4D">
              <w:t xml:space="preserve">the </w:t>
            </w:r>
            <w:r>
              <w:t>user to add a new Region.</w:t>
            </w:r>
          </w:p>
        </w:tc>
      </w:tr>
      <w:tr w:rsidR="00916881" w14:paraId="111109CE" w14:textId="77777777" w:rsidTr="0009567D">
        <w:trPr>
          <w:cantSplit/>
        </w:trPr>
        <w:tc>
          <w:tcPr>
            <w:tcW w:w="2592" w:type="dxa"/>
            <w:tcBorders>
              <w:top w:val="single" w:sz="4" w:space="0" w:color="000000"/>
              <w:left w:val="single" w:sz="4" w:space="0" w:color="000000"/>
              <w:bottom w:val="single" w:sz="4" w:space="0" w:color="000000"/>
            </w:tcBorders>
          </w:tcPr>
          <w:p w14:paraId="5A610BF1" w14:textId="77777777" w:rsidR="00916881" w:rsidRPr="00996452" w:rsidRDefault="00916881" w:rsidP="00996452">
            <w:pPr>
              <w:pStyle w:val="TableBody"/>
              <w:rPr>
                <w:b/>
                <w:bCs/>
              </w:rPr>
            </w:pPr>
            <w:r w:rsidRPr="00996452">
              <w:rPr>
                <w:b/>
                <w:bCs/>
              </w:rPr>
              <w:t>Edit Button</w:t>
            </w:r>
          </w:p>
        </w:tc>
        <w:tc>
          <w:tcPr>
            <w:tcW w:w="5478" w:type="dxa"/>
            <w:tcBorders>
              <w:top w:val="single" w:sz="4" w:space="0" w:color="000000"/>
              <w:left w:val="single" w:sz="4" w:space="0" w:color="000000"/>
              <w:bottom w:val="single" w:sz="4" w:space="0" w:color="000000"/>
              <w:right w:val="single" w:sz="4" w:space="0" w:color="000000"/>
            </w:tcBorders>
          </w:tcPr>
          <w:p w14:paraId="5813F7AA" w14:textId="77777777" w:rsidR="00916881" w:rsidRDefault="00916881" w:rsidP="00996452">
            <w:pPr>
              <w:pStyle w:val="TableBody"/>
            </w:pPr>
            <w:r>
              <w:t>Allows the user to edit an existing Region.</w:t>
            </w:r>
          </w:p>
        </w:tc>
      </w:tr>
      <w:tr w:rsidR="00916881" w14:paraId="3B8AF0FE" w14:textId="77777777" w:rsidTr="0009567D">
        <w:trPr>
          <w:cantSplit/>
        </w:trPr>
        <w:tc>
          <w:tcPr>
            <w:tcW w:w="2592" w:type="dxa"/>
            <w:tcBorders>
              <w:top w:val="single" w:sz="4" w:space="0" w:color="000000"/>
              <w:left w:val="single" w:sz="4" w:space="0" w:color="000000"/>
              <w:bottom w:val="single" w:sz="4" w:space="0" w:color="000000"/>
            </w:tcBorders>
          </w:tcPr>
          <w:p w14:paraId="55B1DD88" w14:textId="77777777" w:rsidR="00916881" w:rsidRPr="00996452" w:rsidRDefault="00916881" w:rsidP="00996452">
            <w:pPr>
              <w:pStyle w:val="TableBody"/>
              <w:rPr>
                <w:b/>
                <w:bCs/>
              </w:rPr>
            </w:pPr>
            <w:r w:rsidRPr="00996452">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38C7F01" w14:textId="77777777" w:rsidR="00916881" w:rsidRDefault="00916881" w:rsidP="00996452">
            <w:pPr>
              <w:pStyle w:val="TableBody"/>
            </w:pPr>
            <w:r>
              <w:t>Allows the user to delete an existing Region.</w:t>
            </w:r>
          </w:p>
          <w:p w14:paraId="5FF0FF9C" w14:textId="7070AE14" w:rsidR="00916881" w:rsidRDefault="00916881" w:rsidP="00996452">
            <w:pPr>
              <w:pStyle w:val="TableNote"/>
            </w:pPr>
            <w:r w:rsidRPr="00895FEC">
              <w:rPr>
                <w:b/>
                <w:bCs/>
              </w:rPr>
              <w:t>Note</w:t>
            </w:r>
            <w:r>
              <w:t>: Regions that have Cashpoints assigned to them cannot be deleted. Reassign Cashpoints to another Region to delete a Region.</w:t>
            </w:r>
          </w:p>
        </w:tc>
      </w:tr>
      <w:tr w:rsidR="00916881" w14:paraId="0D6C5BE2" w14:textId="77777777" w:rsidTr="0009567D">
        <w:trPr>
          <w:cantSplit/>
        </w:trPr>
        <w:tc>
          <w:tcPr>
            <w:tcW w:w="2592" w:type="dxa"/>
            <w:tcBorders>
              <w:top w:val="single" w:sz="4" w:space="0" w:color="000000"/>
              <w:left w:val="single" w:sz="4" w:space="0" w:color="000000"/>
              <w:bottom w:val="single" w:sz="4" w:space="0" w:color="000000"/>
            </w:tcBorders>
          </w:tcPr>
          <w:p w14:paraId="5C4C1AA3" w14:textId="77777777" w:rsidR="00916881" w:rsidRPr="00996452" w:rsidRDefault="00916881" w:rsidP="00996452">
            <w:pPr>
              <w:pStyle w:val="TableBody"/>
              <w:rPr>
                <w:b/>
                <w:bCs/>
              </w:rPr>
            </w:pPr>
            <w:r w:rsidRPr="00996452">
              <w:rPr>
                <w:b/>
                <w:bCs/>
              </w:rPr>
              <w:t>Region ID</w:t>
            </w:r>
          </w:p>
        </w:tc>
        <w:tc>
          <w:tcPr>
            <w:tcW w:w="5478" w:type="dxa"/>
            <w:tcBorders>
              <w:top w:val="single" w:sz="4" w:space="0" w:color="000000"/>
              <w:left w:val="single" w:sz="4" w:space="0" w:color="000000"/>
              <w:bottom w:val="single" w:sz="4" w:space="0" w:color="000000"/>
              <w:right w:val="single" w:sz="4" w:space="0" w:color="000000"/>
            </w:tcBorders>
          </w:tcPr>
          <w:p w14:paraId="6EA6BB4D" w14:textId="77777777" w:rsidR="00916881" w:rsidRDefault="00916881" w:rsidP="00996452">
            <w:pPr>
              <w:pStyle w:val="TableBody"/>
            </w:pPr>
            <w:r>
              <w:t>Unique alphanumeric value for identification.</w:t>
            </w:r>
          </w:p>
        </w:tc>
      </w:tr>
      <w:tr w:rsidR="00916881" w14:paraId="4A7F4232" w14:textId="77777777" w:rsidTr="0009567D">
        <w:trPr>
          <w:cantSplit/>
        </w:trPr>
        <w:tc>
          <w:tcPr>
            <w:tcW w:w="2592" w:type="dxa"/>
            <w:tcBorders>
              <w:top w:val="single" w:sz="4" w:space="0" w:color="000000"/>
              <w:left w:val="single" w:sz="4" w:space="0" w:color="000000"/>
              <w:bottom w:val="single" w:sz="4" w:space="0" w:color="000000"/>
            </w:tcBorders>
          </w:tcPr>
          <w:p w14:paraId="110D9797" w14:textId="77777777" w:rsidR="00916881" w:rsidRPr="00996452" w:rsidRDefault="00916881" w:rsidP="00996452">
            <w:pPr>
              <w:pStyle w:val="TableBody"/>
              <w:rPr>
                <w:b/>
                <w:bCs/>
              </w:rPr>
            </w:pPr>
            <w:r w:rsidRPr="00996452">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517D2EF5" w14:textId="77777777" w:rsidR="00916881" w:rsidRDefault="00916881" w:rsidP="00996452">
            <w:pPr>
              <w:pStyle w:val="TableBody"/>
            </w:pPr>
            <w:r>
              <w:t>Name used to identify the region.</w:t>
            </w:r>
          </w:p>
        </w:tc>
      </w:tr>
      <w:tr w:rsidR="00916881" w14:paraId="718EF13F" w14:textId="77777777" w:rsidTr="0009567D">
        <w:trPr>
          <w:cantSplit/>
        </w:trPr>
        <w:tc>
          <w:tcPr>
            <w:tcW w:w="2592" w:type="dxa"/>
            <w:tcBorders>
              <w:top w:val="single" w:sz="4" w:space="0" w:color="000000"/>
              <w:left w:val="single" w:sz="4" w:space="0" w:color="000000"/>
              <w:bottom w:val="single" w:sz="4" w:space="0" w:color="000000"/>
            </w:tcBorders>
          </w:tcPr>
          <w:p w14:paraId="0F1B6629" w14:textId="77777777" w:rsidR="00916881" w:rsidRPr="00996452" w:rsidRDefault="00916881" w:rsidP="00996452">
            <w:pPr>
              <w:pStyle w:val="TableBody"/>
              <w:rPr>
                <w:b/>
                <w:bCs/>
              </w:rPr>
            </w:pPr>
            <w:r w:rsidRPr="00996452">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292AFF40" w14:textId="77777777" w:rsidR="00916881" w:rsidRDefault="00916881" w:rsidP="00996452">
            <w:pPr>
              <w:pStyle w:val="TableBody"/>
            </w:pPr>
            <w:r>
              <w:t xml:space="preserve">Line 1, Street address. </w:t>
            </w:r>
          </w:p>
        </w:tc>
      </w:tr>
      <w:tr w:rsidR="00916881" w14:paraId="7B04C9A1" w14:textId="77777777" w:rsidTr="0009567D">
        <w:trPr>
          <w:cantSplit/>
        </w:trPr>
        <w:tc>
          <w:tcPr>
            <w:tcW w:w="2592" w:type="dxa"/>
            <w:tcBorders>
              <w:top w:val="single" w:sz="4" w:space="0" w:color="000000"/>
              <w:left w:val="single" w:sz="4" w:space="0" w:color="000000"/>
              <w:bottom w:val="single" w:sz="4" w:space="0" w:color="000000"/>
            </w:tcBorders>
          </w:tcPr>
          <w:p w14:paraId="13C9E42B" w14:textId="77777777" w:rsidR="00916881" w:rsidRPr="00996452" w:rsidRDefault="00916881" w:rsidP="00996452">
            <w:pPr>
              <w:pStyle w:val="TableBody"/>
              <w:rPr>
                <w:b/>
                <w:bCs/>
              </w:rPr>
            </w:pPr>
            <w:r w:rsidRPr="00996452">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4342F6D9" w14:textId="77777777" w:rsidR="00916881" w:rsidRDefault="00916881" w:rsidP="00996452">
            <w:pPr>
              <w:pStyle w:val="TableBody"/>
            </w:pPr>
            <w:r>
              <w:t>Line 2, Street address.</w:t>
            </w:r>
          </w:p>
        </w:tc>
      </w:tr>
      <w:tr w:rsidR="00916881" w14:paraId="3D045DE9" w14:textId="77777777" w:rsidTr="0009567D">
        <w:trPr>
          <w:cantSplit/>
        </w:trPr>
        <w:tc>
          <w:tcPr>
            <w:tcW w:w="2592" w:type="dxa"/>
            <w:tcBorders>
              <w:top w:val="single" w:sz="4" w:space="0" w:color="000000"/>
              <w:left w:val="single" w:sz="4" w:space="0" w:color="000000"/>
              <w:bottom w:val="single" w:sz="4" w:space="0" w:color="000000"/>
            </w:tcBorders>
          </w:tcPr>
          <w:p w14:paraId="01B82DC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11C13B15" w14:textId="77777777" w:rsidR="00916881" w:rsidRDefault="00916881" w:rsidP="00996452">
            <w:pPr>
              <w:pStyle w:val="TableBody"/>
            </w:pPr>
            <w:r>
              <w:t>Name of the contact person.</w:t>
            </w:r>
          </w:p>
        </w:tc>
      </w:tr>
      <w:tr w:rsidR="00916881" w14:paraId="1008E3A5" w14:textId="77777777" w:rsidTr="0009567D">
        <w:trPr>
          <w:cantSplit/>
        </w:trPr>
        <w:tc>
          <w:tcPr>
            <w:tcW w:w="2592" w:type="dxa"/>
            <w:tcBorders>
              <w:top w:val="single" w:sz="4" w:space="0" w:color="000000"/>
              <w:left w:val="single" w:sz="4" w:space="0" w:color="000000"/>
              <w:bottom w:val="single" w:sz="4" w:space="0" w:color="000000"/>
            </w:tcBorders>
          </w:tcPr>
          <w:p w14:paraId="6B9396D9" w14:textId="77777777" w:rsidR="00916881" w:rsidRPr="00996452" w:rsidRDefault="00916881" w:rsidP="00996452">
            <w:pPr>
              <w:pStyle w:val="TableBody"/>
              <w:rPr>
                <w:b/>
                <w:bCs/>
              </w:rPr>
            </w:pPr>
            <w:r w:rsidRPr="00996452">
              <w:rPr>
                <w:b/>
                <w:bCs/>
              </w:rPr>
              <w:t>City</w:t>
            </w:r>
          </w:p>
        </w:tc>
        <w:tc>
          <w:tcPr>
            <w:tcW w:w="5478" w:type="dxa"/>
            <w:tcBorders>
              <w:top w:val="single" w:sz="4" w:space="0" w:color="000000"/>
              <w:left w:val="single" w:sz="4" w:space="0" w:color="000000"/>
              <w:bottom w:val="single" w:sz="4" w:space="0" w:color="000000"/>
              <w:right w:val="single" w:sz="4" w:space="0" w:color="000000"/>
            </w:tcBorders>
          </w:tcPr>
          <w:p w14:paraId="180EEF8E" w14:textId="77777777" w:rsidR="00916881" w:rsidRDefault="00916881" w:rsidP="00996452">
            <w:pPr>
              <w:pStyle w:val="TableBody"/>
            </w:pPr>
            <w:r>
              <w:t>City in which the region is located.</w:t>
            </w:r>
          </w:p>
        </w:tc>
      </w:tr>
      <w:tr w:rsidR="00916881" w14:paraId="545FFC4F" w14:textId="77777777" w:rsidTr="0009567D">
        <w:trPr>
          <w:cantSplit/>
        </w:trPr>
        <w:tc>
          <w:tcPr>
            <w:tcW w:w="2592" w:type="dxa"/>
            <w:tcBorders>
              <w:top w:val="single" w:sz="4" w:space="0" w:color="000000"/>
              <w:left w:val="single" w:sz="4" w:space="0" w:color="000000"/>
              <w:bottom w:val="single" w:sz="4" w:space="0" w:color="000000"/>
            </w:tcBorders>
          </w:tcPr>
          <w:p w14:paraId="4011E83D" w14:textId="77777777" w:rsidR="00916881" w:rsidRPr="00996452" w:rsidRDefault="00916881" w:rsidP="00996452">
            <w:pPr>
              <w:pStyle w:val="TableBody"/>
              <w:rPr>
                <w:b/>
                <w:bCs/>
              </w:rPr>
            </w:pPr>
            <w:r w:rsidRPr="00996452">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0A0747F3" w14:textId="77777777" w:rsidR="00916881" w:rsidRDefault="00916881" w:rsidP="00996452">
            <w:pPr>
              <w:pStyle w:val="TableBody"/>
            </w:pPr>
            <w:r>
              <w:t>State in which the region is located.</w:t>
            </w:r>
          </w:p>
        </w:tc>
      </w:tr>
      <w:tr w:rsidR="00916881" w:rsidRPr="00CB5D7D" w14:paraId="29C4544B" w14:textId="77777777" w:rsidTr="0009567D">
        <w:trPr>
          <w:cantSplit/>
        </w:trPr>
        <w:tc>
          <w:tcPr>
            <w:tcW w:w="2592" w:type="dxa"/>
            <w:tcBorders>
              <w:top w:val="single" w:sz="4" w:space="0" w:color="000000"/>
              <w:left w:val="single" w:sz="4" w:space="0" w:color="000000"/>
              <w:bottom w:val="single" w:sz="4" w:space="0" w:color="000000"/>
            </w:tcBorders>
          </w:tcPr>
          <w:p w14:paraId="015F4409" w14:textId="77777777" w:rsidR="00916881" w:rsidRPr="00996452" w:rsidRDefault="00916881" w:rsidP="00996452">
            <w:pPr>
              <w:pStyle w:val="TableBody"/>
              <w:rPr>
                <w:b/>
                <w:bCs/>
                <w:lang w:val="fr-FR"/>
              </w:rPr>
            </w:pPr>
            <w:r w:rsidRPr="00996452">
              <w:rPr>
                <w:b/>
                <w:bCs/>
                <w:lang w:val="fr-FR"/>
              </w:rPr>
              <w:t>Zip Code</w:t>
            </w:r>
          </w:p>
        </w:tc>
        <w:tc>
          <w:tcPr>
            <w:tcW w:w="5478" w:type="dxa"/>
            <w:tcBorders>
              <w:top w:val="single" w:sz="4" w:space="0" w:color="000000"/>
              <w:left w:val="single" w:sz="4" w:space="0" w:color="000000"/>
              <w:bottom w:val="single" w:sz="4" w:space="0" w:color="000000"/>
              <w:right w:val="single" w:sz="4" w:space="0" w:color="000000"/>
            </w:tcBorders>
          </w:tcPr>
          <w:p w14:paraId="3EC1BEDF" w14:textId="77777777" w:rsidR="00916881" w:rsidRDefault="00916881" w:rsidP="00996452">
            <w:pPr>
              <w:pStyle w:val="TableBody"/>
              <w:rPr>
                <w:lang w:val="fr-FR"/>
              </w:rPr>
            </w:pPr>
            <w:r>
              <w:rPr>
                <w:lang w:val="fr-FR"/>
              </w:rPr>
              <w:t>Zip code or postal code.</w:t>
            </w:r>
          </w:p>
        </w:tc>
      </w:tr>
      <w:tr w:rsidR="00916881" w14:paraId="72CFC4AD" w14:textId="77777777" w:rsidTr="0009567D">
        <w:trPr>
          <w:cantSplit/>
        </w:trPr>
        <w:tc>
          <w:tcPr>
            <w:tcW w:w="2592" w:type="dxa"/>
            <w:tcBorders>
              <w:top w:val="single" w:sz="4" w:space="0" w:color="000000"/>
              <w:left w:val="single" w:sz="4" w:space="0" w:color="000000"/>
              <w:bottom w:val="single" w:sz="4" w:space="0" w:color="000000"/>
            </w:tcBorders>
          </w:tcPr>
          <w:p w14:paraId="6BE29A09" w14:textId="77777777" w:rsidR="00916881" w:rsidRPr="00996452" w:rsidRDefault="00916881" w:rsidP="00996452">
            <w:pPr>
              <w:pStyle w:val="TableBody"/>
              <w:rPr>
                <w:b/>
                <w:bCs/>
              </w:rPr>
            </w:pPr>
            <w:r w:rsidRPr="00996452">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F3C2E79" w14:textId="77777777" w:rsidR="00916881" w:rsidRDefault="00916881" w:rsidP="00996452">
            <w:pPr>
              <w:pStyle w:val="TableBody"/>
            </w:pPr>
            <w:r>
              <w:t>The contact name.</w:t>
            </w:r>
          </w:p>
        </w:tc>
      </w:tr>
      <w:tr w:rsidR="00916881" w14:paraId="1FAF5172" w14:textId="77777777" w:rsidTr="0009567D">
        <w:trPr>
          <w:cantSplit/>
        </w:trPr>
        <w:tc>
          <w:tcPr>
            <w:tcW w:w="2592" w:type="dxa"/>
            <w:tcBorders>
              <w:top w:val="single" w:sz="4" w:space="0" w:color="000000"/>
              <w:left w:val="single" w:sz="4" w:space="0" w:color="000000"/>
              <w:bottom w:val="single" w:sz="4" w:space="0" w:color="000000"/>
            </w:tcBorders>
          </w:tcPr>
          <w:p w14:paraId="27B91045" w14:textId="77777777" w:rsidR="00916881" w:rsidRPr="00996452" w:rsidRDefault="00916881" w:rsidP="00996452">
            <w:pPr>
              <w:pStyle w:val="TableBody"/>
              <w:rPr>
                <w:b/>
                <w:bCs/>
              </w:rPr>
            </w:pPr>
            <w:r w:rsidRPr="00996452">
              <w:rPr>
                <w:b/>
                <w:bCs/>
              </w:rPr>
              <w:t>E-mail</w:t>
            </w:r>
          </w:p>
        </w:tc>
        <w:tc>
          <w:tcPr>
            <w:tcW w:w="5478" w:type="dxa"/>
            <w:tcBorders>
              <w:top w:val="single" w:sz="4" w:space="0" w:color="000000"/>
              <w:left w:val="single" w:sz="4" w:space="0" w:color="000000"/>
              <w:bottom w:val="single" w:sz="4" w:space="0" w:color="000000"/>
              <w:right w:val="single" w:sz="4" w:space="0" w:color="000000"/>
            </w:tcBorders>
          </w:tcPr>
          <w:p w14:paraId="01B1DE71" w14:textId="77777777" w:rsidR="00916881" w:rsidRDefault="00916881" w:rsidP="00996452">
            <w:pPr>
              <w:pStyle w:val="TableBody"/>
            </w:pPr>
            <w:r>
              <w:t>E-mail address of the contact person.</w:t>
            </w:r>
          </w:p>
        </w:tc>
      </w:tr>
      <w:tr w:rsidR="00916881" w14:paraId="0C73DEAB" w14:textId="77777777" w:rsidTr="0009567D">
        <w:trPr>
          <w:cantSplit/>
        </w:trPr>
        <w:tc>
          <w:tcPr>
            <w:tcW w:w="2592" w:type="dxa"/>
            <w:tcBorders>
              <w:top w:val="single" w:sz="4" w:space="0" w:color="000000"/>
              <w:left w:val="single" w:sz="4" w:space="0" w:color="000000"/>
              <w:bottom w:val="single" w:sz="4" w:space="0" w:color="000000"/>
            </w:tcBorders>
          </w:tcPr>
          <w:p w14:paraId="23D44554" w14:textId="77777777" w:rsidR="00916881" w:rsidRPr="00996452" w:rsidRDefault="00916881" w:rsidP="00996452">
            <w:pPr>
              <w:pStyle w:val="TableBody"/>
              <w:rPr>
                <w:b/>
                <w:bCs/>
              </w:rPr>
            </w:pPr>
            <w:r w:rsidRPr="00996452">
              <w:rPr>
                <w:b/>
                <w:bCs/>
              </w:rPr>
              <w:t>Phone</w:t>
            </w:r>
          </w:p>
        </w:tc>
        <w:tc>
          <w:tcPr>
            <w:tcW w:w="5478" w:type="dxa"/>
            <w:tcBorders>
              <w:top w:val="single" w:sz="4" w:space="0" w:color="000000"/>
              <w:left w:val="single" w:sz="4" w:space="0" w:color="000000"/>
              <w:bottom w:val="single" w:sz="4" w:space="0" w:color="000000"/>
              <w:right w:val="single" w:sz="4" w:space="0" w:color="000000"/>
            </w:tcBorders>
          </w:tcPr>
          <w:p w14:paraId="217479DD" w14:textId="77777777" w:rsidR="00916881" w:rsidRDefault="00916881" w:rsidP="00996452">
            <w:pPr>
              <w:pStyle w:val="TableBody"/>
            </w:pPr>
            <w:r>
              <w:t>Telephone number.</w:t>
            </w:r>
          </w:p>
        </w:tc>
      </w:tr>
      <w:tr w:rsidR="00916881" w14:paraId="1A896618" w14:textId="77777777" w:rsidTr="0009567D">
        <w:trPr>
          <w:cantSplit/>
        </w:trPr>
        <w:tc>
          <w:tcPr>
            <w:tcW w:w="2592" w:type="dxa"/>
            <w:tcBorders>
              <w:top w:val="single" w:sz="4" w:space="0" w:color="000000"/>
              <w:left w:val="single" w:sz="4" w:space="0" w:color="000000"/>
              <w:bottom w:val="single" w:sz="4" w:space="0" w:color="000000"/>
            </w:tcBorders>
          </w:tcPr>
          <w:p w14:paraId="5431EF41" w14:textId="77777777" w:rsidR="00916881" w:rsidRPr="00996452" w:rsidRDefault="00916881" w:rsidP="00996452">
            <w:pPr>
              <w:pStyle w:val="TableBody"/>
              <w:rPr>
                <w:b/>
                <w:bCs/>
              </w:rPr>
            </w:pPr>
            <w:r w:rsidRPr="00996452">
              <w:rPr>
                <w:b/>
                <w:bCs/>
              </w:rPr>
              <w:t>Fax</w:t>
            </w:r>
          </w:p>
        </w:tc>
        <w:tc>
          <w:tcPr>
            <w:tcW w:w="5478" w:type="dxa"/>
            <w:tcBorders>
              <w:top w:val="single" w:sz="4" w:space="0" w:color="000000"/>
              <w:left w:val="single" w:sz="4" w:space="0" w:color="000000"/>
              <w:bottom w:val="single" w:sz="4" w:space="0" w:color="000000"/>
              <w:right w:val="single" w:sz="4" w:space="0" w:color="000000"/>
            </w:tcBorders>
          </w:tcPr>
          <w:p w14:paraId="1AB4861A" w14:textId="77777777" w:rsidR="00916881" w:rsidRDefault="00916881" w:rsidP="00996452">
            <w:pPr>
              <w:pStyle w:val="TableBody"/>
            </w:pPr>
            <w:r>
              <w:t>Fax number.</w:t>
            </w:r>
          </w:p>
        </w:tc>
      </w:tr>
    </w:tbl>
    <w:p w14:paraId="3D798AB0" w14:textId="40376AB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29061A4B" w14:textId="77777777" w:rsidR="00996452" w:rsidRDefault="00996452" w:rsidP="00DF78B1">
      <w:pPr>
        <w:pStyle w:val="BodyText"/>
      </w:pPr>
    </w:p>
    <w:p w14:paraId="7ACA528F" w14:textId="77777777" w:rsidR="00916881" w:rsidRDefault="00916881" w:rsidP="006670F2">
      <w:pPr>
        <w:pStyle w:val="Heading2"/>
      </w:pPr>
      <w:bookmarkStart w:id="2416" w:name="_NetworkGroups_page"/>
      <w:bookmarkStart w:id="2417" w:name="_Ref221577787"/>
      <w:bookmarkStart w:id="2418" w:name="_Ref221780014"/>
      <w:bookmarkStart w:id="2419" w:name="_Ref236110838"/>
      <w:bookmarkStart w:id="2420" w:name="_Toc128718687"/>
      <w:bookmarkEnd w:id="2416"/>
      <w:r>
        <w:t>Network</w:t>
      </w:r>
      <w:r>
        <w:rPr>
          <w:rFonts w:ascii="Wingdings" w:hAnsi="Wingdings"/>
        </w:rPr>
        <w:t></w:t>
      </w:r>
      <w:r>
        <w:t>Groups pag</w:t>
      </w:r>
      <w:bookmarkEnd w:id="2417"/>
      <w:bookmarkEnd w:id="2418"/>
      <w:bookmarkEnd w:id="2419"/>
      <w:r>
        <w:t>e</w:t>
      </w:r>
      <w:bookmarkEnd w:id="2420"/>
    </w:p>
    <w:p w14:paraId="3ECE22DF" w14:textId="77777777" w:rsidR="00916881" w:rsidRDefault="00916881" w:rsidP="00996452">
      <w:pPr>
        <w:pStyle w:val="BodyText"/>
      </w:pPr>
      <w:r w:rsidRPr="00996452">
        <w:rPr>
          <w:rStyle w:val="BodyTextChar"/>
        </w:rPr>
        <w:t>Groups are arbitrary structures or hierarchies available for use by the user.  Cashpoint (ATMs and/or Branches) or Commercial groups may be based on geographic areas, cash distributing routes, cost centers, management responsibility, and reporting or operational boundaries at the user’s discretion OptiCash also allows for specific groups for Commercial Clients if licensed</w:t>
      </w:r>
      <w:r>
        <w:t>.</w:t>
      </w:r>
    </w:p>
    <w:p w14:paraId="051CA6A6" w14:textId="2A54F660" w:rsidR="00916881" w:rsidRDefault="00916881" w:rsidP="00F63174">
      <w:pPr>
        <w:pStyle w:val="Caption"/>
        <w:spacing w:before="0" w:after="120"/>
        <w:ind w:left="187" w:hanging="187"/>
        <w:outlineLvl w:val="0"/>
      </w:pPr>
      <w:bookmarkStart w:id="2421" w:name="_Toc128632432"/>
      <w:r>
        <w:lastRenderedPageBreak/>
        <w:t xml:space="preserve">Figure </w:t>
      </w:r>
      <w:ins w:id="2422" w:author="Robbie Moses" w:date="2023-03-02T06:45:00Z">
        <w:r w:rsidR="00624EA3">
          <w:fldChar w:fldCharType="begin"/>
        </w:r>
        <w:r w:rsidR="00624EA3">
          <w:instrText xml:space="preserve"> SEQ Figure \* ARABIC </w:instrText>
        </w:r>
      </w:ins>
      <w:r w:rsidR="00624EA3">
        <w:fldChar w:fldCharType="separate"/>
      </w:r>
      <w:ins w:id="2423" w:author="Robbie Moses" w:date="2023-03-02T06:45:00Z">
        <w:r w:rsidR="00624EA3">
          <w:rPr>
            <w:noProof/>
          </w:rPr>
          <w:t>113</w:t>
        </w:r>
        <w:r w:rsidR="00624EA3">
          <w:fldChar w:fldCharType="end"/>
        </w:r>
      </w:ins>
      <w:ins w:id="2424" w:author="Moses, Robbie" w:date="2023-02-22T02:39:00Z">
        <w:del w:id="2425" w:author="Robbie Moses" w:date="2023-03-02T06:45:00Z">
          <w:r w:rsidR="003B5D4F" w:rsidDel="00624EA3">
            <w:fldChar w:fldCharType="begin"/>
          </w:r>
          <w:r w:rsidR="003B5D4F" w:rsidDel="00624EA3">
            <w:delInstrText xml:space="preserve"> SEQ Figure \* ARABIC </w:delInstrText>
          </w:r>
        </w:del>
      </w:ins>
      <w:del w:id="2426" w:author="Robbie Moses" w:date="2023-03-02T06:45:00Z">
        <w:r w:rsidR="003B5D4F" w:rsidDel="00624EA3">
          <w:fldChar w:fldCharType="separate"/>
        </w:r>
      </w:del>
      <w:ins w:id="2427" w:author="Moses, Robbie" w:date="2023-02-22T02:39:00Z">
        <w:del w:id="2428" w:author="Robbie Moses" w:date="2023-03-02T06:45:00Z">
          <w:r w:rsidR="003B5D4F" w:rsidDel="00624EA3">
            <w:rPr>
              <w:noProof/>
            </w:rPr>
            <w:delText>112</w:delText>
          </w:r>
          <w:r w:rsidR="003B5D4F" w:rsidDel="00624EA3">
            <w:fldChar w:fldCharType="end"/>
          </w:r>
        </w:del>
      </w:ins>
      <w:del w:id="2429" w:author="Moses, Robbie" w:date="2023-02-22T02:39:00Z">
        <w:r w:rsidRPr="1E740376" w:rsidDel="003B5D4F">
          <w:rPr>
            <w:caps w:val="0"/>
          </w:rPr>
          <w:fldChar w:fldCharType="begin"/>
        </w:r>
        <w:r w:rsidDel="003B5D4F">
          <w:delInstrText xml:space="preserve"> SEQ "Figure" \*Arabic </w:delInstrText>
        </w:r>
        <w:r w:rsidRPr="1E740376" w:rsidDel="003B5D4F">
          <w:rPr>
            <w:caps w:val="0"/>
          </w:rPr>
          <w:fldChar w:fldCharType="separate"/>
        </w:r>
        <w:r w:rsidR="00D57607" w:rsidDel="003B5D4F">
          <w:rPr>
            <w:noProof/>
          </w:rPr>
          <w:delText>112</w:delText>
        </w:r>
        <w:r w:rsidRPr="1E740376" w:rsidDel="003B5D4F">
          <w:rPr>
            <w:caps w:val="0"/>
            <w:noProof/>
          </w:rPr>
          <w:fldChar w:fldCharType="end"/>
        </w:r>
      </w:del>
      <w:r>
        <w:t>: Groups Page</w:t>
      </w:r>
      <w:bookmarkEnd w:id="2421"/>
    </w:p>
    <w:p w14:paraId="3731D56B" w14:textId="11FEFE59" w:rsidR="00916881" w:rsidRPr="00301602" w:rsidRDefault="14931E4C" w:rsidP="00DF78B1">
      <w:pPr>
        <w:pStyle w:val="BodyText"/>
      </w:pPr>
      <w:r>
        <w:rPr>
          <w:noProof/>
        </w:rPr>
        <w:drawing>
          <wp:inline distT="0" distB="0" distL="0" distR="0" wp14:anchorId="6CBCE1AD" wp14:editId="1037E416">
            <wp:extent cx="5486400" cy="3190875"/>
            <wp:effectExtent l="76200" t="76200" r="133350" b="142875"/>
            <wp:docPr id="1074346964" name="Picture 10743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548640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D53CAC" w14:textId="6D72EFCC" w:rsidR="00916881" w:rsidRDefault="00916881" w:rsidP="00F63174">
      <w:pPr>
        <w:pStyle w:val="Caption"/>
        <w:spacing w:before="0" w:after="120"/>
        <w:ind w:left="187" w:hanging="187"/>
        <w:outlineLvl w:val="0"/>
      </w:pPr>
      <w:bookmarkStart w:id="2430" w:name="_Toc128631046"/>
      <w:r>
        <w:t xml:space="preserve">Table </w:t>
      </w:r>
      <w:r w:rsidR="00027408">
        <w:fldChar w:fldCharType="begin"/>
      </w:r>
      <w:r>
        <w:instrText xml:space="preserve"> SEQ "Table" \*Arabic </w:instrText>
      </w:r>
      <w:r w:rsidR="00027408">
        <w:fldChar w:fldCharType="separate"/>
      </w:r>
      <w:r w:rsidR="00D57607">
        <w:rPr>
          <w:noProof/>
        </w:rPr>
        <w:t>92</w:t>
      </w:r>
      <w:r w:rsidR="00027408">
        <w:rPr>
          <w:noProof/>
        </w:rPr>
        <w:fldChar w:fldCharType="end"/>
      </w:r>
      <w:r>
        <w:t>: Group Type Selection</w:t>
      </w:r>
      <w:bookmarkEnd w:id="243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93A4B18"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8853AF2" w14:textId="77777777" w:rsidR="00916881" w:rsidRDefault="00916881" w:rsidP="00996452">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A33330D" w14:textId="77777777" w:rsidR="00916881" w:rsidRDefault="00916881" w:rsidP="00996452">
            <w:pPr>
              <w:pStyle w:val="TableHeading"/>
            </w:pPr>
            <w:r>
              <w:t>Description</w:t>
            </w:r>
          </w:p>
        </w:tc>
      </w:tr>
      <w:tr w:rsidR="00916881" w14:paraId="5099F680" w14:textId="77777777" w:rsidTr="0009567D">
        <w:trPr>
          <w:cantSplit/>
        </w:trPr>
        <w:tc>
          <w:tcPr>
            <w:tcW w:w="2592" w:type="dxa"/>
            <w:tcBorders>
              <w:left w:val="single" w:sz="4" w:space="0" w:color="000000"/>
              <w:bottom w:val="single" w:sz="4" w:space="0" w:color="000000"/>
            </w:tcBorders>
          </w:tcPr>
          <w:p w14:paraId="2C5FBB9A" w14:textId="77777777" w:rsidR="00916881" w:rsidRPr="00996452" w:rsidRDefault="00916881" w:rsidP="00996452">
            <w:pPr>
              <w:pStyle w:val="TableBody"/>
              <w:rPr>
                <w:b/>
                <w:bCs/>
              </w:rPr>
            </w:pPr>
            <w:r w:rsidRPr="00996452">
              <w:rPr>
                <w:b/>
                <w:bCs/>
              </w:rPr>
              <w:t>Commercial Clients</w:t>
            </w:r>
          </w:p>
        </w:tc>
        <w:tc>
          <w:tcPr>
            <w:tcW w:w="5483" w:type="dxa"/>
            <w:tcBorders>
              <w:left w:val="single" w:sz="4" w:space="0" w:color="000000"/>
              <w:bottom w:val="single" w:sz="4" w:space="0" w:color="000000"/>
              <w:right w:val="single" w:sz="4" w:space="0" w:color="000000"/>
            </w:tcBorders>
          </w:tcPr>
          <w:p w14:paraId="6FACBB4A" w14:textId="77777777" w:rsidR="00916881" w:rsidRDefault="00916881" w:rsidP="00996452">
            <w:pPr>
              <w:pStyle w:val="TableBody"/>
            </w:pPr>
            <w:r>
              <w:t>Allows for the creation of or editing of groups of Commercial Clients. These are separate from ATMs and Branches.</w:t>
            </w:r>
          </w:p>
        </w:tc>
      </w:tr>
      <w:tr w:rsidR="00916881" w14:paraId="0A57C9C0" w14:textId="77777777" w:rsidTr="0009567D">
        <w:trPr>
          <w:cantSplit/>
        </w:trPr>
        <w:tc>
          <w:tcPr>
            <w:tcW w:w="2592" w:type="dxa"/>
            <w:tcBorders>
              <w:left w:val="single" w:sz="4" w:space="0" w:color="000000"/>
              <w:bottom w:val="single" w:sz="4" w:space="0" w:color="000000"/>
            </w:tcBorders>
          </w:tcPr>
          <w:p w14:paraId="3D9266A4" w14:textId="77777777" w:rsidR="00916881" w:rsidRPr="00996452" w:rsidRDefault="00916881" w:rsidP="00996452">
            <w:pPr>
              <w:pStyle w:val="TableBody"/>
              <w:rPr>
                <w:b/>
                <w:bCs/>
              </w:rPr>
            </w:pPr>
            <w:r w:rsidRPr="00996452">
              <w:rPr>
                <w:b/>
                <w:bCs/>
              </w:rPr>
              <w:t>ATM/Branch</w:t>
            </w:r>
          </w:p>
        </w:tc>
        <w:tc>
          <w:tcPr>
            <w:tcW w:w="5483" w:type="dxa"/>
            <w:tcBorders>
              <w:left w:val="single" w:sz="4" w:space="0" w:color="000000"/>
              <w:bottom w:val="single" w:sz="4" w:space="0" w:color="000000"/>
              <w:right w:val="single" w:sz="4" w:space="0" w:color="000000"/>
            </w:tcBorders>
          </w:tcPr>
          <w:p w14:paraId="347868C3" w14:textId="77777777" w:rsidR="00916881" w:rsidRDefault="00916881" w:rsidP="00996452">
            <w:pPr>
              <w:pStyle w:val="TableBody"/>
            </w:pPr>
            <w:r>
              <w:t>Allows for the creation of or editing of groups of ATMs and/or Branches. These are separate from Commercial Clients.</w:t>
            </w:r>
          </w:p>
        </w:tc>
      </w:tr>
    </w:tbl>
    <w:p w14:paraId="64E3741C" w14:textId="77777777" w:rsidR="00916881" w:rsidRDefault="00916881" w:rsidP="00DF78B1">
      <w:pPr>
        <w:pStyle w:val="BodyText"/>
      </w:pPr>
    </w:p>
    <w:p w14:paraId="04EA3A34" w14:textId="1D07D769" w:rsidR="00916881" w:rsidRDefault="00916881" w:rsidP="00F63174">
      <w:pPr>
        <w:pStyle w:val="Caption"/>
        <w:spacing w:before="0" w:after="120"/>
        <w:ind w:left="187" w:hanging="187"/>
        <w:outlineLvl w:val="0"/>
      </w:pPr>
      <w:bookmarkStart w:id="2431" w:name="_Toc128631047"/>
      <w:r>
        <w:t xml:space="preserve">Table </w:t>
      </w:r>
      <w:r w:rsidR="00027408">
        <w:fldChar w:fldCharType="begin"/>
      </w:r>
      <w:r>
        <w:instrText xml:space="preserve"> SEQ "Table" \*Arabic </w:instrText>
      </w:r>
      <w:r w:rsidR="00027408">
        <w:fldChar w:fldCharType="separate"/>
      </w:r>
      <w:r w:rsidR="00D57607">
        <w:rPr>
          <w:noProof/>
        </w:rPr>
        <w:t>93</w:t>
      </w:r>
      <w:r w:rsidR="00027408">
        <w:rPr>
          <w:noProof/>
        </w:rPr>
        <w:fldChar w:fldCharType="end"/>
      </w:r>
      <w:r>
        <w:t>: Groups Description</w:t>
      </w:r>
      <w:bookmarkEnd w:id="2431"/>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Change w:id="2432">
          <w:tblGrid>
            <w:gridCol w:w="5"/>
            <w:gridCol w:w="2587"/>
            <w:gridCol w:w="5"/>
            <w:gridCol w:w="5453"/>
            <w:gridCol w:w="30"/>
          </w:tblGrid>
        </w:tblGridChange>
      </w:tblGrid>
      <w:tr w:rsidR="00916881" w14:paraId="5B461F3C"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8C7A32D" w14:textId="77777777" w:rsidR="00916881" w:rsidRDefault="00916881" w:rsidP="00996452">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CBB75D" w14:textId="77777777" w:rsidR="00916881" w:rsidRDefault="00916881" w:rsidP="00996452">
            <w:pPr>
              <w:pStyle w:val="TableHeading"/>
            </w:pPr>
            <w:r>
              <w:t>Description</w:t>
            </w:r>
          </w:p>
        </w:tc>
      </w:tr>
      <w:tr w:rsidR="00916881" w14:paraId="26493D8C" w14:textId="77777777" w:rsidTr="0009567D">
        <w:trPr>
          <w:cantSplit/>
        </w:trPr>
        <w:tc>
          <w:tcPr>
            <w:tcW w:w="2592" w:type="dxa"/>
            <w:tcBorders>
              <w:left w:val="single" w:sz="4" w:space="0" w:color="000000"/>
              <w:bottom w:val="single" w:sz="4" w:space="0" w:color="000000"/>
            </w:tcBorders>
          </w:tcPr>
          <w:p w14:paraId="2C292055" w14:textId="77777777" w:rsidR="00916881" w:rsidRPr="00996452" w:rsidRDefault="00916881" w:rsidP="00996452">
            <w:pPr>
              <w:pStyle w:val="TableBody"/>
              <w:rPr>
                <w:b/>
                <w:bCs/>
              </w:rPr>
            </w:pPr>
            <w:r w:rsidRPr="00996452">
              <w:rPr>
                <w:b/>
                <w:bCs/>
              </w:rPr>
              <w:t>Create Button</w:t>
            </w:r>
          </w:p>
        </w:tc>
        <w:tc>
          <w:tcPr>
            <w:tcW w:w="5483" w:type="dxa"/>
            <w:gridSpan w:val="2"/>
            <w:tcBorders>
              <w:left w:val="single" w:sz="4" w:space="0" w:color="000000"/>
              <w:bottom w:val="single" w:sz="4" w:space="0" w:color="000000"/>
              <w:right w:val="single" w:sz="4" w:space="0" w:color="000000"/>
            </w:tcBorders>
          </w:tcPr>
          <w:p w14:paraId="40CA270F" w14:textId="77777777" w:rsidR="00916881" w:rsidRDefault="00916881" w:rsidP="00996452">
            <w:pPr>
              <w:pStyle w:val="TableBody"/>
            </w:pPr>
            <w:r>
              <w:t>Allows the user to create a new Group by setting a Group ID, Description, and Cashpoints.</w:t>
            </w:r>
          </w:p>
        </w:tc>
      </w:tr>
      <w:tr w:rsidR="00916881" w14:paraId="6B1F2ECB" w14:textId="77777777" w:rsidTr="0009567D">
        <w:trPr>
          <w:cantSplit/>
        </w:trPr>
        <w:tc>
          <w:tcPr>
            <w:tcW w:w="2592" w:type="dxa"/>
            <w:tcBorders>
              <w:left w:val="single" w:sz="4" w:space="0" w:color="000000"/>
              <w:bottom w:val="single" w:sz="4" w:space="0" w:color="000000"/>
            </w:tcBorders>
          </w:tcPr>
          <w:p w14:paraId="62CAE831" w14:textId="77777777" w:rsidR="00916881" w:rsidRPr="00996452" w:rsidRDefault="00916881" w:rsidP="00996452">
            <w:pPr>
              <w:pStyle w:val="TableBody"/>
              <w:rPr>
                <w:b/>
                <w:bCs/>
              </w:rPr>
            </w:pPr>
            <w:r w:rsidRPr="00996452">
              <w:rPr>
                <w:b/>
                <w:bCs/>
              </w:rPr>
              <w:t>Group ID</w:t>
            </w:r>
          </w:p>
        </w:tc>
        <w:tc>
          <w:tcPr>
            <w:tcW w:w="5483" w:type="dxa"/>
            <w:gridSpan w:val="2"/>
            <w:tcBorders>
              <w:left w:val="single" w:sz="4" w:space="0" w:color="000000"/>
              <w:bottom w:val="single" w:sz="4" w:space="0" w:color="000000"/>
              <w:right w:val="single" w:sz="4" w:space="0" w:color="000000"/>
            </w:tcBorders>
          </w:tcPr>
          <w:p w14:paraId="1D3A92D1" w14:textId="77777777" w:rsidR="00916881" w:rsidRDefault="00916881" w:rsidP="00996452">
            <w:pPr>
              <w:pStyle w:val="TableBody"/>
            </w:pPr>
            <w:r>
              <w:t>Unique alphanumeric code that identifies the Group. The Group ID can be a maximum of 12 digits and should not contain any spaces or special characters.</w:t>
            </w:r>
          </w:p>
        </w:tc>
      </w:tr>
      <w:tr w:rsidR="00916881" w14:paraId="1DA02572" w14:textId="77777777" w:rsidTr="0009567D">
        <w:trPr>
          <w:cantSplit/>
        </w:trPr>
        <w:tc>
          <w:tcPr>
            <w:tcW w:w="2592" w:type="dxa"/>
            <w:tcBorders>
              <w:left w:val="single" w:sz="4" w:space="0" w:color="000000"/>
              <w:bottom w:val="single" w:sz="4" w:space="0" w:color="000000"/>
            </w:tcBorders>
          </w:tcPr>
          <w:p w14:paraId="26531DE7" w14:textId="77777777" w:rsidR="00916881" w:rsidRPr="00996452" w:rsidRDefault="00916881" w:rsidP="00996452">
            <w:pPr>
              <w:pStyle w:val="TableBody"/>
              <w:rPr>
                <w:b/>
                <w:bCs/>
              </w:rPr>
            </w:pPr>
            <w:r w:rsidRPr="00996452">
              <w:rPr>
                <w:b/>
                <w:bCs/>
              </w:rPr>
              <w:t>Group Name</w:t>
            </w:r>
          </w:p>
        </w:tc>
        <w:tc>
          <w:tcPr>
            <w:tcW w:w="5483" w:type="dxa"/>
            <w:gridSpan w:val="2"/>
            <w:tcBorders>
              <w:left w:val="single" w:sz="4" w:space="0" w:color="000000"/>
              <w:bottom w:val="single" w:sz="4" w:space="0" w:color="000000"/>
              <w:right w:val="single" w:sz="4" w:space="0" w:color="000000"/>
            </w:tcBorders>
          </w:tcPr>
          <w:p w14:paraId="5DAF0002" w14:textId="3B6D763D" w:rsidR="00916881" w:rsidRDefault="00916881" w:rsidP="00996452">
            <w:pPr>
              <w:pStyle w:val="TableBody"/>
            </w:pPr>
            <w:r>
              <w:t>A name used to identify the contents of the group. (</w:t>
            </w:r>
            <w:r w:rsidR="00452443">
              <w:t>I.e.,</w:t>
            </w:r>
            <w:r>
              <w:t xml:space="preserve"> Offsite_ATMs)</w:t>
            </w:r>
          </w:p>
        </w:tc>
      </w:tr>
      <w:tr w:rsidR="00916881" w14:paraId="6C799163" w14:textId="77777777" w:rsidTr="0009567D">
        <w:trPr>
          <w:cantSplit/>
        </w:trPr>
        <w:tc>
          <w:tcPr>
            <w:tcW w:w="2592" w:type="dxa"/>
            <w:tcBorders>
              <w:top w:val="single" w:sz="4" w:space="0" w:color="000000"/>
              <w:left w:val="single" w:sz="4" w:space="0" w:color="000000"/>
              <w:bottom w:val="single" w:sz="4" w:space="0" w:color="000000"/>
            </w:tcBorders>
          </w:tcPr>
          <w:p w14:paraId="23C93C4A" w14:textId="77777777" w:rsidR="00916881" w:rsidRPr="00996452" w:rsidRDefault="00916881" w:rsidP="00996452">
            <w:pPr>
              <w:pStyle w:val="TableBody"/>
              <w:rPr>
                <w:b/>
                <w:bCs/>
              </w:rPr>
            </w:pPr>
            <w:r w:rsidRPr="00996452">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1AAD5C" w14:textId="77777777" w:rsidR="00916881" w:rsidRDefault="00916881" w:rsidP="00996452">
            <w:pPr>
              <w:pStyle w:val="TableBody"/>
            </w:pPr>
            <w:r>
              <w:t>Saves a New Group or changes to an existing Group.</w:t>
            </w:r>
          </w:p>
        </w:tc>
      </w:tr>
      <w:tr w:rsidR="00916881" w14:paraId="4121AE8C" w14:textId="77777777" w:rsidTr="0009567D">
        <w:trPr>
          <w:cantSplit/>
        </w:trPr>
        <w:tc>
          <w:tcPr>
            <w:tcW w:w="2592" w:type="dxa"/>
            <w:tcBorders>
              <w:top w:val="single" w:sz="4" w:space="0" w:color="000000"/>
              <w:left w:val="single" w:sz="4" w:space="0" w:color="000000"/>
              <w:bottom w:val="single" w:sz="4" w:space="0" w:color="000000"/>
            </w:tcBorders>
          </w:tcPr>
          <w:p w14:paraId="0ECB839F" w14:textId="77777777" w:rsidR="00916881" w:rsidRPr="00996452" w:rsidRDefault="00916881" w:rsidP="00996452">
            <w:pPr>
              <w:pStyle w:val="TableBody"/>
              <w:rPr>
                <w:b/>
                <w:bCs/>
              </w:rPr>
            </w:pPr>
            <w:r w:rsidRPr="00996452">
              <w:rPr>
                <w:b/>
                <w:bCs/>
              </w:rPr>
              <w:lastRenderedPageBreak/>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0851998" w14:textId="77777777" w:rsidR="00916881" w:rsidRDefault="00916881" w:rsidP="00996452">
            <w:pPr>
              <w:pStyle w:val="TableBody"/>
            </w:pPr>
            <w:r>
              <w:t>Deletes the Group ID.</w:t>
            </w:r>
          </w:p>
          <w:p w14:paraId="7D33A3D9" w14:textId="2DD31ED7" w:rsidR="00916881" w:rsidRDefault="00916881" w:rsidP="00996452">
            <w:pPr>
              <w:pStyle w:val="TableNote"/>
            </w:pPr>
            <w:r w:rsidRPr="003B5D4F">
              <w:rPr>
                <w:b/>
                <w:bCs/>
                <w:rPrChange w:id="2433" w:author="Moses, Robbie" w:date="2023-02-22T02:05:00Z">
                  <w:rPr/>
                </w:rPrChange>
              </w:rPr>
              <w:t>Note</w:t>
            </w:r>
            <w:r>
              <w:t xml:space="preserve">: The delete feature only deletes the Group ID, it </w:t>
            </w:r>
            <w:r w:rsidR="00572D4D">
              <w:t>does not affect</w:t>
            </w:r>
            <w:r>
              <w:t xml:space="preserve"> the Cashpoints themselves.</w:t>
            </w:r>
          </w:p>
        </w:tc>
      </w:tr>
      <w:tr w:rsidR="00916881" w14:paraId="7AC5F52A" w14:textId="77777777" w:rsidTr="0009567D">
        <w:trPr>
          <w:cantSplit/>
        </w:trPr>
        <w:tc>
          <w:tcPr>
            <w:tcW w:w="2592" w:type="dxa"/>
            <w:tcBorders>
              <w:top w:val="single" w:sz="4" w:space="0" w:color="000000"/>
              <w:left w:val="single" w:sz="4" w:space="0" w:color="000000"/>
              <w:bottom w:val="single" w:sz="4" w:space="0" w:color="000000"/>
            </w:tcBorders>
          </w:tcPr>
          <w:p w14:paraId="44320E4C" w14:textId="77777777" w:rsidR="00916881" w:rsidRPr="00996452" w:rsidRDefault="00916881" w:rsidP="00996452">
            <w:pPr>
              <w:pStyle w:val="TableBody"/>
              <w:rPr>
                <w:b/>
                <w:bCs/>
              </w:rPr>
            </w:pPr>
            <w:r w:rsidRPr="00996452">
              <w:rPr>
                <w:b/>
                <w:bCs/>
              </w:rPr>
              <w:t>Select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F5B407E" w14:textId="77777777" w:rsidR="00916881" w:rsidRDefault="00916881" w:rsidP="00996452">
            <w:pPr>
              <w:pStyle w:val="TableBody"/>
            </w:pPr>
            <w:r>
              <w:t>Allows the user to select Cashpoints that will be added to the Group.</w:t>
            </w:r>
          </w:p>
        </w:tc>
      </w:tr>
      <w:tr w:rsidR="00916881" w14:paraId="444A8B24" w14:textId="77777777" w:rsidTr="0009567D">
        <w:trPr>
          <w:cantSplit/>
        </w:trPr>
        <w:tc>
          <w:tcPr>
            <w:tcW w:w="2592" w:type="dxa"/>
            <w:tcBorders>
              <w:top w:val="single" w:sz="4" w:space="0" w:color="000000"/>
              <w:left w:val="single" w:sz="4" w:space="0" w:color="000000"/>
              <w:bottom w:val="single" w:sz="4" w:space="0" w:color="000000"/>
            </w:tcBorders>
          </w:tcPr>
          <w:p w14:paraId="175B52D5" w14:textId="77777777" w:rsidR="00916881" w:rsidRPr="00996452" w:rsidRDefault="00916881" w:rsidP="00996452">
            <w:pPr>
              <w:pStyle w:val="TableBody"/>
              <w:rPr>
                <w:b/>
                <w:bCs/>
              </w:rPr>
            </w:pPr>
            <w:r w:rsidRPr="00996452">
              <w:rPr>
                <w:b/>
                <w:bCs/>
              </w:rPr>
              <w:t>Remove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2585718C" w14:textId="77777777" w:rsidR="00916881" w:rsidRDefault="00916881" w:rsidP="00996452">
            <w:pPr>
              <w:pStyle w:val="TableBody"/>
            </w:pPr>
            <w:r>
              <w:t>Allows the user to remove selected Cashpoints from the group. This is done by checking the Cashpoints that are to be removed and clicking the Remove button.</w:t>
            </w:r>
          </w:p>
          <w:p w14:paraId="0B61DC3B" w14:textId="77777777" w:rsidR="00916881" w:rsidRDefault="00916881" w:rsidP="00996452">
            <w:pPr>
              <w:pStyle w:val="TableNote"/>
            </w:pPr>
            <w:r w:rsidRPr="003B5D4F">
              <w:rPr>
                <w:b/>
                <w:bCs/>
                <w:rPrChange w:id="2434" w:author="Moses, Robbie" w:date="2023-02-22T02:05:00Z">
                  <w:rPr/>
                </w:rPrChange>
              </w:rPr>
              <w:t>Note</w:t>
            </w:r>
            <w:r>
              <w:t>: There is no undo function for Removing Cashpoints from Groups; take caution when removing Cashpoints.</w:t>
            </w:r>
          </w:p>
        </w:tc>
      </w:tr>
      <w:tr w:rsidR="00916881" w14:paraId="7E3D276B" w14:textId="77777777" w:rsidTr="003B5D4F">
        <w:tblPrEx>
          <w:tblW w:w="0" w:type="auto"/>
          <w:tblInd w:w="467" w:type="dxa"/>
          <w:tblLayout w:type="fixed"/>
          <w:tblCellMar>
            <w:left w:w="79" w:type="dxa"/>
            <w:right w:w="79" w:type="dxa"/>
          </w:tblCellMar>
          <w:tblLook w:val="0000" w:firstRow="0" w:lastRow="0" w:firstColumn="0" w:lastColumn="0" w:noHBand="0" w:noVBand="0"/>
          <w:tblPrExChange w:id="2435" w:author="Moses, Robbie" w:date="2023-02-22T02:05:00Z">
            <w:tblPrEx>
              <w:tblW w:w="0" w:type="auto"/>
              <w:tblInd w:w="467" w:type="dxa"/>
              <w:tblLayout w:type="fixed"/>
              <w:tblCellMar>
                <w:left w:w="79" w:type="dxa"/>
                <w:right w:w="79" w:type="dxa"/>
              </w:tblCellMar>
              <w:tblLook w:val="0000" w:firstRow="0" w:lastRow="0" w:firstColumn="0" w:lastColumn="0" w:noHBand="0" w:noVBand="0"/>
            </w:tblPrEx>
          </w:tblPrExChange>
        </w:tblPrEx>
        <w:trPr>
          <w:gridAfter w:val="1"/>
          <w:wAfter w:w="25" w:type="dxa"/>
          <w:cantSplit/>
          <w:trHeight w:val="575"/>
          <w:trPrChange w:id="2436" w:author="Moses, Robbie" w:date="2023-02-22T02:05:00Z">
            <w:trPr>
              <w:gridAfter w:val="1"/>
              <w:wAfter w:w="25" w:type="dxa"/>
              <w:cantSplit/>
            </w:trPr>
          </w:trPrChange>
        </w:trPr>
        <w:tc>
          <w:tcPr>
            <w:tcW w:w="2592" w:type="dxa"/>
            <w:tcBorders>
              <w:top w:val="single" w:sz="4" w:space="0" w:color="000000"/>
            </w:tcBorders>
            <w:tcPrChange w:id="2437" w:author="Moses, Robbie" w:date="2023-02-22T02:05:00Z">
              <w:tcPr>
                <w:tcW w:w="2592" w:type="dxa"/>
                <w:gridSpan w:val="2"/>
                <w:tcBorders>
                  <w:top w:val="single" w:sz="4" w:space="0" w:color="000000"/>
                </w:tcBorders>
              </w:tcPr>
            </w:tcPrChange>
          </w:tcPr>
          <w:p w14:paraId="01309D4C" w14:textId="2CC1C89A" w:rsidR="00916881" w:rsidRDefault="00916881" w:rsidP="00F63174">
            <w:pPr>
              <w:pStyle w:val="TopofSection"/>
              <w:spacing w:before="0" w:after="120" w:line="240" w:lineRule="auto"/>
              <w:ind w:left="187" w:hanging="187"/>
              <w:outlineLvl w:val="0"/>
            </w:pPr>
            <w:r>
              <w:t xml:space="preserve">Return To: </w:t>
            </w:r>
            <w:r w:rsidR="00086686">
              <w:fldChar w:fldCharType="begin"/>
            </w:r>
            <w:r w:rsidR="00086686">
              <w:instrText xml:space="preserve"> REF _Ref231748114 \h  \* MERGEFORMAT </w:instrText>
            </w:r>
            <w:r w:rsidR="00086686">
              <w:fldChar w:fldCharType="separate"/>
            </w:r>
            <w:r w:rsidR="00D57607">
              <w:t>Network Tab</w:t>
            </w:r>
            <w:r w:rsidR="00086686">
              <w:fldChar w:fldCharType="end"/>
            </w:r>
          </w:p>
        </w:tc>
        <w:tc>
          <w:tcPr>
            <w:tcW w:w="5458" w:type="dxa"/>
            <w:tcBorders>
              <w:top w:val="single" w:sz="4" w:space="0" w:color="000000"/>
            </w:tcBorders>
            <w:tcPrChange w:id="2438" w:author="Moses, Robbie" w:date="2023-02-22T02:05:00Z">
              <w:tcPr>
                <w:tcW w:w="5458" w:type="dxa"/>
                <w:gridSpan w:val="2"/>
                <w:tcBorders>
                  <w:top w:val="single" w:sz="4" w:space="0" w:color="000000"/>
                </w:tcBorders>
              </w:tcPr>
            </w:tcPrChange>
          </w:tcPr>
          <w:p w14:paraId="410F2CF9" w14:textId="77777777" w:rsidR="00916881" w:rsidRDefault="00916881" w:rsidP="00F63174">
            <w:pPr>
              <w:pStyle w:val="CellTextChar"/>
              <w:snapToGrid w:val="0"/>
              <w:spacing w:before="0" w:after="120" w:line="240" w:lineRule="auto"/>
              <w:ind w:left="187" w:hanging="187"/>
              <w:outlineLvl w:val="0"/>
            </w:pPr>
          </w:p>
        </w:tc>
      </w:tr>
    </w:tbl>
    <w:p w14:paraId="0B1E2CCF" w14:textId="77777777" w:rsidR="00ED0CFC" w:rsidRDefault="00ED0CFC" w:rsidP="006670F2">
      <w:pPr>
        <w:pStyle w:val="Heading2"/>
      </w:pPr>
      <w:bookmarkStart w:id="2439" w:name="_NetworkBalance_Types"/>
      <w:bookmarkStart w:id="2440" w:name="_NetworkClusters_page"/>
      <w:bookmarkStart w:id="2441" w:name="_Ref251833335"/>
      <w:bookmarkStart w:id="2442" w:name="_Ref221531334"/>
      <w:bookmarkStart w:id="2443" w:name="_Ref221779305"/>
      <w:bookmarkStart w:id="2444" w:name="_Ref221802713"/>
      <w:bookmarkStart w:id="2445" w:name="_Ref231748121"/>
      <w:bookmarkStart w:id="2446" w:name="_Toc128718688"/>
      <w:bookmarkEnd w:id="2439"/>
      <w:bookmarkEnd w:id="2440"/>
      <w:r>
        <w:t>Network</w:t>
      </w:r>
      <w:r>
        <w:rPr>
          <w:rFonts w:ascii="Wingdings" w:hAnsi="Wingdings"/>
        </w:rPr>
        <w:t></w:t>
      </w:r>
      <w:r w:rsidR="008A2B6A">
        <w:t>Clusters</w:t>
      </w:r>
      <w:r>
        <w:t xml:space="preserve"> page</w:t>
      </w:r>
      <w:bookmarkEnd w:id="2446"/>
    </w:p>
    <w:p w14:paraId="1FA9BB45" w14:textId="52B67EDF" w:rsidR="00ED0CFC" w:rsidRDefault="008A2B6A" w:rsidP="0069069A">
      <w:pPr>
        <w:pStyle w:val="BodyText"/>
      </w:pPr>
      <w:r>
        <w:t>Clusters are group</w:t>
      </w:r>
      <w:r w:rsidR="00ED0CFC">
        <w:t xml:space="preserve">s of cashpoints </w:t>
      </w:r>
      <w:r w:rsidR="0081397D">
        <w:t>close</w:t>
      </w:r>
      <w:r>
        <w:t xml:space="preserve"> to one another. </w:t>
      </w:r>
      <w:r w:rsidR="004758C9">
        <w:t>ATMs within the same physical structure utilize the side-by-side Cluster aggregation functionality, and that functionality utilizes the side-by-side Linkage and a parent ATM to aggregate one order for several machines.</w:t>
      </w:r>
    </w:p>
    <w:p w14:paraId="1C835A83" w14:textId="08E72D69" w:rsidR="004758C9" w:rsidRDefault="004758C9" w:rsidP="0069069A">
      <w:pPr>
        <w:pStyle w:val="BodyText"/>
      </w:pPr>
      <w:r>
        <w:t xml:space="preserve">The Cluster functionality defined under </w:t>
      </w:r>
      <w:r w:rsidRPr="0075471D">
        <w:rPr>
          <w:i/>
          <w:iCs/>
          <w:rPrChange w:id="2447" w:author="Robbie Moses" w:date="2023-03-03T06:07:00Z">
            <w:rPr/>
          </w:rPrChange>
        </w:rPr>
        <w:t>Network&gt;Clusters</w:t>
      </w:r>
      <w:r>
        <w:t xml:space="preserve"> is for ATMs in the same geographical area such as a neighbo</w:t>
      </w:r>
      <w:r w:rsidR="0081397D">
        <w:t>u</w:t>
      </w:r>
      <w:r>
        <w:t>rhood or part of a city, and it works to determine a particular day(s) that is proper for all the ATMs to receive their order.</w:t>
      </w:r>
    </w:p>
    <w:p w14:paraId="4FF10ED1" w14:textId="77777777" w:rsidR="0069069A" w:rsidRDefault="0069069A" w:rsidP="0069069A">
      <w:pPr>
        <w:pStyle w:val="BodyText"/>
      </w:pPr>
    </w:p>
    <w:p w14:paraId="4D821723" w14:textId="3AB99B9B" w:rsidR="008A2B6A" w:rsidRDefault="008A2B6A" w:rsidP="00F63174">
      <w:pPr>
        <w:pStyle w:val="Caption"/>
        <w:spacing w:before="0" w:after="120"/>
        <w:ind w:left="187" w:hanging="187"/>
        <w:outlineLvl w:val="0"/>
      </w:pPr>
      <w:bookmarkStart w:id="2448" w:name="_Toc128632433"/>
      <w:r>
        <w:t xml:space="preserve">Figure </w:t>
      </w:r>
      <w:ins w:id="2449" w:author="Robbie Moses" w:date="2023-03-02T06:45:00Z">
        <w:r w:rsidR="00624EA3">
          <w:fldChar w:fldCharType="begin"/>
        </w:r>
        <w:r w:rsidR="00624EA3">
          <w:instrText xml:space="preserve"> SEQ Figure \* ARABIC </w:instrText>
        </w:r>
      </w:ins>
      <w:r w:rsidR="00624EA3">
        <w:fldChar w:fldCharType="separate"/>
      </w:r>
      <w:ins w:id="2450" w:author="Robbie Moses" w:date="2023-03-02T06:45:00Z">
        <w:r w:rsidR="00624EA3">
          <w:rPr>
            <w:noProof/>
          </w:rPr>
          <w:t>114</w:t>
        </w:r>
        <w:r w:rsidR="00624EA3">
          <w:fldChar w:fldCharType="end"/>
        </w:r>
      </w:ins>
      <w:ins w:id="2451" w:author="Moses, Robbie" w:date="2023-02-22T02:39:00Z">
        <w:del w:id="2452" w:author="Robbie Moses" w:date="2023-03-02T06:45:00Z">
          <w:r w:rsidR="003B5D4F" w:rsidDel="00624EA3">
            <w:fldChar w:fldCharType="begin"/>
          </w:r>
          <w:r w:rsidR="003B5D4F" w:rsidDel="00624EA3">
            <w:delInstrText xml:space="preserve"> SEQ Figure \* ARABIC </w:delInstrText>
          </w:r>
        </w:del>
      </w:ins>
      <w:del w:id="2453" w:author="Robbie Moses" w:date="2023-03-02T06:45:00Z">
        <w:r w:rsidR="003B5D4F" w:rsidDel="00624EA3">
          <w:fldChar w:fldCharType="separate"/>
        </w:r>
      </w:del>
      <w:ins w:id="2454" w:author="Moses, Robbie" w:date="2023-02-22T02:39:00Z">
        <w:del w:id="2455" w:author="Robbie Moses" w:date="2023-03-02T06:45:00Z">
          <w:r w:rsidR="003B5D4F" w:rsidDel="00624EA3">
            <w:rPr>
              <w:noProof/>
            </w:rPr>
            <w:delText>113</w:delText>
          </w:r>
          <w:r w:rsidR="003B5D4F" w:rsidDel="00624EA3">
            <w:fldChar w:fldCharType="end"/>
          </w:r>
        </w:del>
      </w:ins>
      <w:del w:id="2456" w:author="Moses, Robbie" w:date="2023-02-22T02:39:00Z">
        <w:r w:rsidRPr="1E740376" w:rsidDel="003B5D4F">
          <w:rPr>
            <w:caps w:val="0"/>
          </w:rPr>
          <w:fldChar w:fldCharType="begin"/>
        </w:r>
        <w:r w:rsidDel="003B5D4F">
          <w:delInstrText xml:space="preserve"> SEQ "Figure" \*Arabic </w:delInstrText>
        </w:r>
        <w:r w:rsidRPr="1E740376" w:rsidDel="003B5D4F">
          <w:rPr>
            <w:caps w:val="0"/>
          </w:rPr>
          <w:fldChar w:fldCharType="separate"/>
        </w:r>
        <w:r w:rsidR="00D57607" w:rsidDel="003B5D4F">
          <w:rPr>
            <w:noProof/>
          </w:rPr>
          <w:delText>113</w:delText>
        </w:r>
        <w:r w:rsidRPr="1E740376" w:rsidDel="003B5D4F">
          <w:rPr>
            <w:caps w:val="0"/>
            <w:noProof/>
          </w:rPr>
          <w:fldChar w:fldCharType="end"/>
        </w:r>
      </w:del>
      <w:r>
        <w:t xml:space="preserve">: </w:t>
      </w:r>
      <w:r w:rsidR="00A2125E">
        <w:t>Clusters List</w:t>
      </w:r>
      <w:r>
        <w:t xml:space="preserve"> Page</w:t>
      </w:r>
      <w:bookmarkEnd w:id="2448"/>
    </w:p>
    <w:p w14:paraId="12BE8816" w14:textId="62D7FD08" w:rsidR="008A2B6A" w:rsidRDefault="52E1671F" w:rsidP="00895FEC">
      <w:pPr>
        <w:pStyle w:val="BodyText"/>
        <w:jc w:val="center"/>
      </w:pPr>
      <w:r>
        <w:rPr>
          <w:noProof/>
        </w:rPr>
        <w:drawing>
          <wp:inline distT="0" distB="0" distL="0" distR="0" wp14:anchorId="5FF4534A" wp14:editId="30D1059A">
            <wp:extent cx="5486400" cy="2038350"/>
            <wp:effectExtent l="76200" t="76200" r="133350" b="133350"/>
            <wp:docPr id="72141642" name="Picture 721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28A0092B-C50C-407E-A947-70E740481C1C}">
                          <a14:useLocalDpi xmlns:a14="http://schemas.microsoft.com/office/drawing/2010/main" val="0"/>
                        </a:ext>
                      </a:extLst>
                    </a:blip>
                    <a:stretch>
                      <a:fillRect/>
                    </a:stretch>
                  </pic:blipFill>
                  <pic:spPr>
                    <a:xfrm>
                      <a:off x="0" y="0"/>
                      <a:ext cx="5486400" cy="2038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77CD3" w14:textId="2FAA5A90" w:rsidR="00A2125E" w:rsidRDefault="00A2125E" w:rsidP="00F63174">
      <w:pPr>
        <w:pStyle w:val="Caption"/>
        <w:spacing w:before="0" w:after="120"/>
        <w:ind w:left="187" w:hanging="187"/>
        <w:outlineLvl w:val="0"/>
      </w:pPr>
      <w:bookmarkStart w:id="2457" w:name="_Toc128632434"/>
      <w:r>
        <w:lastRenderedPageBreak/>
        <w:t xml:space="preserve">Figure </w:t>
      </w:r>
      <w:ins w:id="2458" w:author="Robbie Moses" w:date="2023-03-02T06:45:00Z">
        <w:r w:rsidR="00624EA3">
          <w:fldChar w:fldCharType="begin"/>
        </w:r>
        <w:r w:rsidR="00624EA3">
          <w:instrText xml:space="preserve"> SEQ Figure \* ARABIC </w:instrText>
        </w:r>
      </w:ins>
      <w:r w:rsidR="00624EA3">
        <w:fldChar w:fldCharType="separate"/>
      </w:r>
      <w:ins w:id="2459" w:author="Robbie Moses" w:date="2023-03-02T06:45:00Z">
        <w:r w:rsidR="00624EA3">
          <w:rPr>
            <w:noProof/>
          </w:rPr>
          <w:t>115</w:t>
        </w:r>
        <w:r w:rsidR="00624EA3">
          <w:fldChar w:fldCharType="end"/>
        </w:r>
      </w:ins>
      <w:ins w:id="2460" w:author="Moses, Robbie" w:date="2023-02-22T02:39:00Z">
        <w:del w:id="2461" w:author="Robbie Moses" w:date="2023-03-02T06:45:00Z">
          <w:r w:rsidR="003B5D4F" w:rsidDel="00624EA3">
            <w:fldChar w:fldCharType="begin"/>
          </w:r>
          <w:r w:rsidR="003B5D4F" w:rsidDel="00624EA3">
            <w:delInstrText xml:space="preserve"> SEQ Figure \* ARABIC </w:delInstrText>
          </w:r>
        </w:del>
      </w:ins>
      <w:del w:id="2462" w:author="Robbie Moses" w:date="2023-03-02T06:45:00Z">
        <w:r w:rsidR="003B5D4F" w:rsidDel="00624EA3">
          <w:fldChar w:fldCharType="separate"/>
        </w:r>
      </w:del>
      <w:ins w:id="2463" w:author="Moses, Robbie" w:date="2023-02-22T02:39:00Z">
        <w:del w:id="2464" w:author="Robbie Moses" w:date="2023-03-02T06:45:00Z">
          <w:r w:rsidR="003B5D4F" w:rsidDel="00624EA3">
            <w:rPr>
              <w:noProof/>
            </w:rPr>
            <w:delText>114</w:delText>
          </w:r>
          <w:r w:rsidR="003B5D4F" w:rsidDel="00624EA3">
            <w:fldChar w:fldCharType="end"/>
          </w:r>
        </w:del>
      </w:ins>
      <w:del w:id="2465" w:author="Moses, Robbie" w:date="2023-02-22T02:39:00Z">
        <w:r w:rsidRPr="1E740376" w:rsidDel="003B5D4F">
          <w:rPr>
            <w:caps w:val="0"/>
          </w:rPr>
          <w:fldChar w:fldCharType="begin"/>
        </w:r>
        <w:r w:rsidDel="003B5D4F">
          <w:delInstrText xml:space="preserve"> SEQ "Figure" \*Arabic </w:delInstrText>
        </w:r>
        <w:r w:rsidRPr="1E740376" w:rsidDel="003B5D4F">
          <w:rPr>
            <w:caps w:val="0"/>
          </w:rPr>
          <w:fldChar w:fldCharType="separate"/>
        </w:r>
        <w:r w:rsidR="00D57607" w:rsidDel="003B5D4F">
          <w:rPr>
            <w:noProof/>
          </w:rPr>
          <w:delText>114</w:delText>
        </w:r>
        <w:r w:rsidRPr="1E740376" w:rsidDel="003B5D4F">
          <w:rPr>
            <w:caps w:val="0"/>
            <w:noProof/>
          </w:rPr>
          <w:fldChar w:fldCharType="end"/>
        </w:r>
      </w:del>
      <w:r>
        <w:t>: Cluster Add/Edit Page</w:t>
      </w:r>
      <w:bookmarkEnd w:id="2457"/>
    </w:p>
    <w:p w14:paraId="2CFC7369" w14:textId="1D97FABD" w:rsidR="00A2125E" w:rsidRPr="00301602" w:rsidRDefault="487397F2" w:rsidP="00895FEC">
      <w:pPr>
        <w:pStyle w:val="BodyText"/>
        <w:jc w:val="center"/>
      </w:pPr>
      <w:r>
        <w:rPr>
          <w:noProof/>
        </w:rPr>
        <w:drawing>
          <wp:inline distT="0" distB="0" distL="0" distR="0" wp14:anchorId="25EBC9C3" wp14:editId="703BF6F6">
            <wp:extent cx="5486400" cy="2266950"/>
            <wp:effectExtent l="76200" t="76200" r="133350" b="133350"/>
            <wp:docPr id="250412846" name="Picture 2504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5486400" cy="2266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E444EE" w14:textId="77777777" w:rsidR="00A2125E" w:rsidRPr="00301602" w:rsidRDefault="00A2125E" w:rsidP="00DF78B1">
      <w:pPr>
        <w:pStyle w:val="BodyText"/>
      </w:pPr>
    </w:p>
    <w:p w14:paraId="2F354ABC" w14:textId="27C5DB47" w:rsidR="008A2B6A" w:rsidRDefault="008A2B6A" w:rsidP="00F63174">
      <w:pPr>
        <w:pStyle w:val="Caption"/>
        <w:spacing w:before="0" w:after="120"/>
        <w:ind w:left="187" w:hanging="187"/>
        <w:outlineLvl w:val="0"/>
      </w:pPr>
      <w:bookmarkStart w:id="2466" w:name="_Toc128631048"/>
      <w:r>
        <w:t xml:space="preserve">Table </w:t>
      </w:r>
      <w:r w:rsidR="00027408">
        <w:fldChar w:fldCharType="begin"/>
      </w:r>
      <w:r>
        <w:instrText xml:space="preserve"> SEQ "Table" \*Arabic </w:instrText>
      </w:r>
      <w:r w:rsidR="00027408">
        <w:fldChar w:fldCharType="separate"/>
      </w:r>
      <w:r w:rsidR="00D57607">
        <w:rPr>
          <w:noProof/>
        </w:rPr>
        <w:t>94</w:t>
      </w:r>
      <w:r w:rsidR="00027408">
        <w:rPr>
          <w:noProof/>
        </w:rPr>
        <w:fldChar w:fldCharType="end"/>
      </w:r>
      <w:r>
        <w:t xml:space="preserve">: </w:t>
      </w:r>
      <w:r w:rsidR="00A2125E">
        <w:t>Cluster Definition Fields</w:t>
      </w:r>
      <w:bookmarkEnd w:id="2466"/>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8A2B6A" w14:paraId="7345F8DF" w14:textId="77777777" w:rsidTr="000903D2">
        <w:trPr>
          <w:cantSplit/>
          <w:tblHeader/>
        </w:trPr>
        <w:tc>
          <w:tcPr>
            <w:tcW w:w="2592" w:type="dxa"/>
            <w:tcBorders>
              <w:top w:val="single" w:sz="4" w:space="0" w:color="000000"/>
              <w:left w:val="single" w:sz="4" w:space="0" w:color="000000"/>
              <w:bottom w:val="double" w:sz="1" w:space="0" w:color="000000"/>
            </w:tcBorders>
            <w:shd w:val="clear" w:color="auto" w:fill="60C03A"/>
          </w:tcPr>
          <w:p w14:paraId="2A80D3E8" w14:textId="77777777" w:rsidR="008A2B6A" w:rsidRDefault="008A2B6A" w:rsidP="0069069A">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B4E3B4E" w14:textId="77777777" w:rsidR="008A2B6A" w:rsidRDefault="008A2B6A" w:rsidP="0069069A">
            <w:pPr>
              <w:pStyle w:val="TableHeading"/>
            </w:pPr>
            <w:r>
              <w:t>Description</w:t>
            </w:r>
          </w:p>
        </w:tc>
      </w:tr>
      <w:tr w:rsidR="008A2B6A" w14:paraId="3021C069" w14:textId="77777777" w:rsidTr="000903D2">
        <w:trPr>
          <w:cantSplit/>
        </w:trPr>
        <w:tc>
          <w:tcPr>
            <w:tcW w:w="2592" w:type="dxa"/>
            <w:tcBorders>
              <w:left w:val="single" w:sz="4" w:space="0" w:color="000000"/>
              <w:bottom w:val="single" w:sz="4" w:space="0" w:color="000000"/>
            </w:tcBorders>
          </w:tcPr>
          <w:p w14:paraId="5E698589" w14:textId="77777777" w:rsidR="008A2B6A" w:rsidRPr="0069069A" w:rsidRDefault="00A2125E" w:rsidP="0069069A">
            <w:pPr>
              <w:pStyle w:val="TableBody"/>
              <w:rPr>
                <w:b/>
                <w:bCs/>
              </w:rPr>
            </w:pPr>
            <w:r w:rsidRPr="0069069A">
              <w:rPr>
                <w:b/>
                <w:bCs/>
              </w:rPr>
              <w:t>Cluster ID</w:t>
            </w:r>
          </w:p>
        </w:tc>
        <w:tc>
          <w:tcPr>
            <w:tcW w:w="5483" w:type="dxa"/>
            <w:tcBorders>
              <w:left w:val="single" w:sz="4" w:space="0" w:color="000000"/>
              <w:bottom w:val="single" w:sz="4" w:space="0" w:color="000000"/>
              <w:right w:val="single" w:sz="4" w:space="0" w:color="000000"/>
            </w:tcBorders>
          </w:tcPr>
          <w:p w14:paraId="1134C2CC" w14:textId="77777777" w:rsidR="008A2B6A" w:rsidRDefault="00A2125E" w:rsidP="0069069A">
            <w:pPr>
              <w:pStyle w:val="TableBody"/>
            </w:pPr>
            <w:r>
              <w:t>Identifier for this cluster.</w:t>
            </w:r>
          </w:p>
        </w:tc>
      </w:tr>
      <w:tr w:rsidR="00A2125E" w14:paraId="396C9BC3" w14:textId="77777777" w:rsidTr="000903D2">
        <w:trPr>
          <w:cantSplit/>
        </w:trPr>
        <w:tc>
          <w:tcPr>
            <w:tcW w:w="2592" w:type="dxa"/>
            <w:tcBorders>
              <w:left w:val="single" w:sz="4" w:space="0" w:color="000000"/>
              <w:bottom w:val="single" w:sz="4" w:space="0" w:color="000000"/>
            </w:tcBorders>
          </w:tcPr>
          <w:p w14:paraId="19DF4DBE" w14:textId="77777777" w:rsidR="00A2125E" w:rsidRPr="0069069A" w:rsidRDefault="00A2125E" w:rsidP="0069069A">
            <w:pPr>
              <w:pStyle w:val="TableBody"/>
              <w:rPr>
                <w:b/>
                <w:bCs/>
              </w:rPr>
            </w:pPr>
            <w:r w:rsidRPr="0069069A">
              <w:rPr>
                <w:b/>
                <w:bCs/>
              </w:rPr>
              <w:t>Depot ID</w:t>
            </w:r>
          </w:p>
        </w:tc>
        <w:tc>
          <w:tcPr>
            <w:tcW w:w="5483" w:type="dxa"/>
            <w:tcBorders>
              <w:left w:val="single" w:sz="4" w:space="0" w:color="000000"/>
              <w:bottom w:val="single" w:sz="4" w:space="0" w:color="000000"/>
              <w:right w:val="single" w:sz="4" w:space="0" w:color="000000"/>
            </w:tcBorders>
          </w:tcPr>
          <w:p w14:paraId="26B64472" w14:textId="77777777" w:rsidR="00A2125E" w:rsidRDefault="00A2125E" w:rsidP="0069069A">
            <w:pPr>
              <w:pStyle w:val="TableBody"/>
            </w:pPr>
            <w:r>
              <w:t>Depot which services this cluster.</w:t>
            </w:r>
          </w:p>
        </w:tc>
      </w:tr>
      <w:tr w:rsidR="00A2125E" w14:paraId="259ADF98" w14:textId="77777777" w:rsidTr="000903D2">
        <w:trPr>
          <w:cantSplit/>
        </w:trPr>
        <w:tc>
          <w:tcPr>
            <w:tcW w:w="2592" w:type="dxa"/>
            <w:tcBorders>
              <w:left w:val="single" w:sz="4" w:space="0" w:color="000000"/>
              <w:bottom w:val="single" w:sz="4" w:space="0" w:color="000000"/>
            </w:tcBorders>
          </w:tcPr>
          <w:p w14:paraId="16A05338" w14:textId="77777777" w:rsidR="00A2125E" w:rsidRPr="0069069A" w:rsidRDefault="00A2125E" w:rsidP="0069069A">
            <w:pPr>
              <w:pStyle w:val="TableBody"/>
              <w:rPr>
                <w:b/>
                <w:bCs/>
              </w:rPr>
            </w:pPr>
            <w:r w:rsidRPr="0069069A">
              <w:rPr>
                <w:b/>
                <w:bCs/>
              </w:rPr>
              <w:t>Depot Name</w:t>
            </w:r>
          </w:p>
        </w:tc>
        <w:tc>
          <w:tcPr>
            <w:tcW w:w="5483" w:type="dxa"/>
            <w:tcBorders>
              <w:left w:val="single" w:sz="4" w:space="0" w:color="000000"/>
              <w:bottom w:val="single" w:sz="4" w:space="0" w:color="000000"/>
              <w:right w:val="single" w:sz="4" w:space="0" w:color="000000"/>
            </w:tcBorders>
          </w:tcPr>
          <w:p w14:paraId="1FA55AD8" w14:textId="77777777" w:rsidR="00A2125E" w:rsidRDefault="00A2125E" w:rsidP="0069069A">
            <w:pPr>
              <w:pStyle w:val="TableBody"/>
            </w:pPr>
            <w:r>
              <w:t>Name of Depot which services this cluster.</w:t>
            </w:r>
          </w:p>
        </w:tc>
      </w:tr>
      <w:tr w:rsidR="00A2125E" w14:paraId="14BDBA27" w14:textId="77777777" w:rsidTr="000903D2">
        <w:trPr>
          <w:cantSplit/>
        </w:trPr>
        <w:tc>
          <w:tcPr>
            <w:tcW w:w="2592" w:type="dxa"/>
            <w:tcBorders>
              <w:left w:val="single" w:sz="4" w:space="0" w:color="000000"/>
              <w:bottom w:val="single" w:sz="4" w:space="0" w:color="000000"/>
            </w:tcBorders>
          </w:tcPr>
          <w:p w14:paraId="41809CDD" w14:textId="77777777" w:rsidR="00A2125E" w:rsidRPr="0069069A" w:rsidRDefault="00A2125E" w:rsidP="0069069A">
            <w:pPr>
              <w:pStyle w:val="TableBody"/>
              <w:rPr>
                <w:b/>
                <w:bCs/>
              </w:rPr>
            </w:pPr>
            <w:r w:rsidRPr="0069069A">
              <w:rPr>
                <w:b/>
                <w:bCs/>
              </w:rPr>
              <w:t>Region ID</w:t>
            </w:r>
          </w:p>
        </w:tc>
        <w:tc>
          <w:tcPr>
            <w:tcW w:w="5483" w:type="dxa"/>
            <w:tcBorders>
              <w:left w:val="single" w:sz="4" w:space="0" w:color="000000"/>
              <w:bottom w:val="single" w:sz="4" w:space="0" w:color="000000"/>
              <w:right w:val="single" w:sz="4" w:space="0" w:color="000000"/>
            </w:tcBorders>
          </w:tcPr>
          <w:p w14:paraId="7E0EB188" w14:textId="77777777" w:rsidR="00A2125E" w:rsidRDefault="00A2125E" w:rsidP="0069069A">
            <w:pPr>
              <w:pStyle w:val="TableBody"/>
            </w:pPr>
            <w:r>
              <w:t>Region where this cluster is located.</w:t>
            </w:r>
          </w:p>
        </w:tc>
      </w:tr>
      <w:tr w:rsidR="00A2125E" w14:paraId="130E2DC4" w14:textId="77777777" w:rsidTr="000903D2">
        <w:trPr>
          <w:cantSplit/>
        </w:trPr>
        <w:tc>
          <w:tcPr>
            <w:tcW w:w="2592" w:type="dxa"/>
            <w:tcBorders>
              <w:left w:val="single" w:sz="4" w:space="0" w:color="000000"/>
              <w:bottom w:val="single" w:sz="4" w:space="0" w:color="000000"/>
            </w:tcBorders>
          </w:tcPr>
          <w:p w14:paraId="4D9B1481" w14:textId="77777777" w:rsidR="00A2125E" w:rsidRPr="0069069A" w:rsidRDefault="00A2125E" w:rsidP="0069069A">
            <w:pPr>
              <w:pStyle w:val="TableBody"/>
              <w:rPr>
                <w:b/>
                <w:bCs/>
              </w:rPr>
            </w:pPr>
            <w:r w:rsidRPr="0069069A">
              <w:rPr>
                <w:b/>
                <w:bCs/>
              </w:rPr>
              <w:t>Region Name</w:t>
            </w:r>
          </w:p>
        </w:tc>
        <w:tc>
          <w:tcPr>
            <w:tcW w:w="5483" w:type="dxa"/>
            <w:tcBorders>
              <w:left w:val="single" w:sz="4" w:space="0" w:color="000000"/>
              <w:bottom w:val="single" w:sz="4" w:space="0" w:color="000000"/>
              <w:right w:val="single" w:sz="4" w:space="0" w:color="000000"/>
            </w:tcBorders>
          </w:tcPr>
          <w:p w14:paraId="516E6464" w14:textId="77777777" w:rsidR="00A2125E" w:rsidRDefault="00A2125E" w:rsidP="0069069A">
            <w:pPr>
              <w:pStyle w:val="TableBody"/>
            </w:pPr>
            <w:r>
              <w:t>Name of Region where this cluster is located</w:t>
            </w:r>
          </w:p>
        </w:tc>
      </w:tr>
      <w:tr w:rsidR="00A2125E" w14:paraId="4AB31DDC" w14:textId="77777777" w:rsidTr="000903D2">
        <w:trPr>
          <w:cantSplit/>
        </w:trPr>
        <w:tc>
          <w:tcPr>
            <w:tcW w:w="2592" w:type="dxa"/>
            <w:tcBorders>
              <w:left w:val="single" w:sz="4" w:space="0" w:color="000000"/>
              <w:bottom w:val="single" w:sz="4" w:space="0" w:color="000000"/>
            </w:tcBorders>
          </w:tcPr>
          <w:p w14:paraId="21FE7F16" w14:textId="77777777" w:rsidR="00A2125E" w:rsidRPr="0069069A" w:rsidRDefault="00A2125E" w:rsidP="0069069A">
            <w:pPr>
              <w:pStyle w:val="TableBody"/>
              <w:rPr>
                <w:b/>
                <w:bCs/>
              </w:rPr>
            </w:pPr>
            <w:r w:rsidRPr="0069069A">
              <w:rPr>
                <w:b/>
                <w:bCs/>
              </w:rPr>
              <w:t>Optimization Profile</w:t>
            </w:r>
          </w:p>
        </w:tc>
        <w:tc>
          <w:tcPr>
            <w:tcW w:w="5483" w:type="dxa"/>
            <w:tcBorders>
              <w:left w:val="single" w:sz="4" w:space="0" w:color="000000"/>
              <w:bottom w:val="single" w:sz="4" w:space="0" w:color="000000"/>
              <w:right w:val="single" w:sz="4" w:space="0" w:color="000000"/>
            </w:tcBorders>
          </w:tcPr>
          <w:p w14:paraId="3B5E4263" w14:textId="5A81659F" w:rsidR="00A2125E" w:rsidRDefault="00A2125E" w:rsidP="0069069A">
            <w:pPr>
              <w:pStyle w:val="TableBody"/>
            </w:pPr>
            <w:r>
              <w:t xml:space="preserve">Choose which method should be used in </w:t>
            </w:r>
            <w:r w:rsidR="004A55A5">
              <w:t xml:space="preserve">the </w:t>
            </w:r>
            <w:r>
              <w:t>Recommendations process for this cluster:</w:t>
            </w:r>
          </w:p>
          <w:p w14:paraId="2A25B02D" w14:textId="57D6493B" w:rsidR="00A2125E" w:rsidRDefault="00A2125E" w:rsidP="0069069A">
            <w:pPr>
              <w:pStyle w:val="TableBody"/>
            </w:pPr>
            <w:r w:rsidRPr="002B17E2">
              <w:rPr>
                <w:b/>
              </w:rPr>
              <w:t>Individual Optimization</w:t>
            </w:r>
            <w:r>
              <w:t>: Cluster cashpoints</w:t>
            </w:r>
            <w:r w:rsidR="002B17E2">
              <w:t xml:space="preserve"> have their recommendations created individually, without </w:t>
            </w:r>
            <w:r w:rsidR="004A55A5">
              <w:t xml:space="preserve">an </w:t>
            </w:r>
            <w:r w:rsidR="002B17E2">
              <w:t xml:space="preserve">attempt to service </w:t>
            </w:r>
            <w:r w:rsidR="004A55A5">
              <w:t xml:space="preserve">the </w:t>
            </w:r>
            <w:r w:rsidR="002B17E2">
              <w:t xml:space="preserve">cluster at </w:t>
            </w:r>
            <w:r w:rsidR="004A55A5">
              <w:t xml:space="preserve">the </w:t>
            </w:r>
            <w:r w:rsidR="002B17E2">
              <w:t>same time. Clustering can be used for reporting purposes.</w:t>
            </w:r>
          </w:p>
          <w:p w14:paraId="02E46A85" w14:textId="35E53F2B" w:rsidR="002B17E2" w:rsidRDefault="002B17E2" w:rsidP="0069069A">
            <w:pPr>
              <w:pStyle w:val="TableBody"/>
            </w:pPr>
            <w:r w:rsidRPr="002B17E2">
              <w:rPr>
                <w:b/>
              </w:rPr>
              <w:t>Alert</w:t>
            </w:r>
            <w:r>
              <w:t xml:space="preserve">: Like Individual Optimization </w:t>
            </w:r>
            <w:r w:rsidR="00452443">
              <w:t>above but</w:t>
            </w:r>
            <w:r>
              <w:t xml:space="preserve"> adds messages to the Recommendations process log describing what would happen if Cluster Optimization were to be enabled. For testing purposes when first beginning with clusters.</w:t>
            </w:r>
          </w:p>
          <w:p w14:paraId="0FD71E53" w14:textId="52C44ABA" w:rsidR="002B17E2" w:rsidRDefault="002B17E2" w:rsidP="0069069A">
            <w:pPr>
              <w:pStyle w:val="TableBody"/>
            </w:pPr>
            <w:r w:rsidRPr="002B17E2">
              <w:rPr>
                <w:b/>
              </w:rPr>
              <w:t>Cluster Optimization</w:t>
            </w:r>
            <w:r>
              <w:t xml:space="preserve">: Recommendations process will attempt to service cluster cashpoints on </w:t>
            </w:r>
            <w:r w:rsidR="004A55A5">
              <w:t xml:space="preserve">the </w:t>
            </w:r>
            <w:r>
              <w:t>same day as often as possible.</w:t>
            </w:r>
          </w:p>
        </w:tc>
      </w:tr>
      <w:tr w:rsidR="00A2125E" w14:paraId="5FD2C6EC" w14:textId="77777777" w:rsidTr="000903D2">
        <w:trPr>
          <w:cantSplit/>
        </w:trPr>
        <w:tc>
          <w:tcPr>
            <w:tcW w:w="2592" w:type="dxa"/>
            <w:tcBorders>
              <w:left w:val="single" w:sz="4" w:space="0" w:color="000000"/>
              <w:bottom w:val="single" w:sz="4" w:space="0" w:color="000000"/>
            </w:tcBorders>
          </w:tcPr>
          <w:p w14:paraId="548D6B3F" w14:textId="77777777" w:rsidR="00A2125E" w:rsidRPr="0069069A" w:rsidRDefault="002B17E2" w:rsidP="0069069A">
            <w:pPr>
              <w:pStyle w:val="TableBody"/>
              <w:rPr>
                <w:b/>
                <w:bCs/>
              </w:rPr>
            </w:pPr>
            <w:r w:rsidRPr="0069069A">
              <w:rPr>
                <w:b/>
                <w:bCs/>
              </w:rPr>
              <w:lastRenderedPageBreak/>
              <w:t>Allow Creating Emergency Orders</w:t>
            </w:r>
          </w:p>
        </w:tc>
        <w:tc>
          <w:tcPr>
            <w:tcW w:w="5483" w:type="dxa"/>
            <w:tcBorders>
              <w:left w:val="single" w:sz="4" w:space="0" w:color="000000"/>
              <w:bottom w:val="single" w:sz="4" w:space="0" w:color="000000"/>
              <w:right w:val="single" w:sz="4" w:space="0" w:color="000000"/>
            </w:tcBorders>
          </w:tcPr>
          <w:p w14:paraId="5058200F" w14:textId="215A737E" w:rsidR="00A2125E" w:rsidRDefault="002B17E2" w:rsidP="0069069A">
            <w:pPr>
              <w:pStyle w:val="TableBody"/>
            </w:pPr>
            <w:r>
              <w:t>Yes/No. During Clus</w:t>
            </w:r>
            <w:r w:rsidR="00B5314C">
              <w:t>ter Optimization, there may occur</w:t>
            </w:r>
            <w:r>
              <w:t xml:space="preserve"> a case where </w:t>
            </w:r>
            <w:r w:rsidR="00B5314C">
              <w:t xml:space="preserve">some cashpoints in </w:t>
            </w:r>
            <w:r w:rsidR="004A55A5">
              <w:t xml:space="preserve">the </w:t>
            </w:r>
            <w:r w:rsidR="00B5314C">
              <w:t xml:space="preserve">cluster have already scheduled services very soon and to synchronize other cashpoints an emergency schedule order would have to be created. This option controls whether the emergency will be created (Yes = emergency order for some cashpoint which allows </w:t>
            </w:r>
            <w:r w:rsidR="00FB3375">
              <w:t>avoiding</w:t>
            </w:r>
            <w:r w:rsidR="00B5314C">
              <w:t xml:space="preserve"> additional trip later. No = no emergency order and likely additional trip later.)</w:t>
            </w:r>
          </w:p>
        </w:tc>
      </w:tr>
    </w:tbl>
    <w:p w14:paraId="3B58F214" w14:textId="0B6A02D7" w:rsidR="00ED0CFC" w:rsidRDefault="00ED0CFC"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E4BAEF3" w14:textId="77777777" w:rsidR="00ED0CFC" w:rsidRDefault="00ED0CFC" w:rsidP="00DF78B1">
      <w:pPr>
        <w:pStyle w:val="BodyText"/>
      </w:pPr>
    </w:p>
    <w:p w14:paraId="18837746" w14:textId="77777777" w:rsidR="00916881" w:rsidRDefault="00916881" w:rsidP="006E4595">
      <w:pPr>
        <w:pStyle w:val="Heading2"/>
      </w:pPr>
      <w:bookmarkStart w:id="2467" w:name="_NetworkBalance_Types_1"/>
      <w:bookmarkStart w:id="2468" w:name="_Toc128718689"/>
      <w:bookmarkEnd w:id="2467"/>
      <w:r>
        <w:t>Network</w:t>
      </w:r>
      <w:r>
        <w:rPr>
          <w:rFonts w:ascii="Wingdings" w:hAnsi="Wingdings"/>
        </w:rPr>
        <w:t></w:t>
      </w:r>
      <w:r>
        <w:t>Balance Types</w:t>
      </w:r>
      <w:bookmarkEnd w:id="2468"/>
    </w:p>
    <w:p w14:paraId="0683677D" w14:textId="77777777" w:rsidR="00916881" w:rsidRDefault="00916881" w:rsidP="0069069A">
      <w:pPr>
        <w:pStyle w:val="BodyText"/>
      </w:pPr>
      <w:r>
        <w:t>Balance Types is used to manage the different branch accounts available with the enhanced Cashpoint Linkage and sub-account functionality.</w:t>
      </w:r>
    </w:p>
    <w:p w14:paraId="7A25DC95" w14:textId="77777777" w:rsidR="00916881" w:rsidRDefault="00916881" w:rsidP="0069069A">
      <w:pPr>
        <w:pStyle w:val="BodyText"/>
      </w:pPr>
      <w:r>
        <w:t>Heretofore, OptiCash cashpoints (both ATM and Branch) have had single “</w:t>
      </w:r>
      <w:r w:rsidRPr="00131EAB">
        <w:rPr>
          <w:b/>
          <w:bCs/>
          <w:rPrChange w:id="2469" w:author="Robbie Moses" w:date="2023-03-03T06:08:00Z">
            <w:rPr/>
          </w:rPrChange>
        </w:rPr>
        <w:t>in-total</w:t>
      </w:r>
      <w:r>
        <w:t>” balances. OptiCash/OptiNet now facilitates the tracking, reporting, and optimization of multiple accounts within a single branch along with parent/child linking to those accounts when applicable.</w:t>
      </w:r>
    </w:p>
    <w:p w14:paraId="198C267C" w14:textId="2186461C" w:rsidR="00916881" w:rsidRDefault="00916881" w:rsidP="0069069A">
      <w:pPr>
        <w:pStyle w:val="BodyText"/>
      </w:pPr>
      <w:r w:rsidRPr="1E740376">
        <w:rPr>
          <w:rFonts w:cs="Calibri"/>
        </w:rPr>
        <w:t xml:space="preserve">Four basic account types are standard and pre-built in OptiCash. </w:t>
      </w:r>
      <w:r>
        <w:t xml:space="preserve">OptiCash Users have the ability via the Balance Type screen to create more. </w:t>
      </w:r>
      <w:r w:rsidRPr="1E740376">
        <w:rPr>
          <w:rFonts w:cs="Calibri"/>
        </w:rPr>
        <w:t xml:space="preserve"> </w:t>
      </w:r>
      <w:r w:rsidRPr="00B350D4">
        <w:rPr>
          <w:rStyle w:val="Hyperlink"/>
          <w:rFonts w:cs="Calibri"/>
          <w:color w:val="auto"/>
          <w:u w:val="none"/>
        </w:rPr>
        <w:t>See</w:t>
      </w:r>
      <w:r w:rsidRPr="1E740376">
        <w:rPr>
          <w:rStyle w:val="Hyperlink"/>
          <w:rFonts w:cs="Calibri"/>
        </w:rPr>
        <w:t xml:space="preserve"> </w:t>
      </w:r>
      <w:r w:rsidRPr="00B350D4">
        <w:rPr>
          <w:rStyle w:val="Hyperlink"/>
          <w:rFonts w:cs="Calibri"/>
          <w:color w:val="4F81BD" w:themeColor="accent1"/>
          <w:u w:val="none"/>
        </w:rPr>
        <w:t>Cashpoint</w:t>
      </w:r>
      <w:r w:rsidRPr="00B350D4">
        <w:rPr>
          <w:rStyle w:val="Hyperlink"/>
          <w:rFonts w:ascii="Wingdings" w:hAnsi="Wingdings"/>
          <w:color w:val="4F81BD" w:themeColor="accent1"/>
          <w:u w:val="none"/>
        </w:rPr>
        <w:t></w:t>
      </w:r>
      <w:r w:rsidRPr="00B350D4">
        <w:rPr>
          <w:rStyle w:val="Hyperlink"/>
          <w:rFonts w:cs="Calibri"/>
          <w:color w:val="4F81BD" w:themeColor="accent1"/>
          <w:u w:val="none"/>
        </w:rPr>
        <w:t>Basic</w:t>
      </w:r>
      <w:r w:rsidRPr="00B350D4">
        <w:rPr>
          <w:rStyle w:val="Hyperlink"/>
          <w:rFonts w:ascii="Wingdings" w:hAnsi="Wingdings"/>
          <w:color w:val="4F81BD" w:themeColor="accent1"/>
          <w:u w:val="none"/>
        </w:rPr>
        <w:t></w:t>
      </w:r>
      <w:r w:rsidRPr="00B350D4">
        <w:rPr>
          <w:rStyle w:val="Hyperlink"/>
          <w:rFonts w:cs="Calibri"/>
          <w:color w:val="4F81BD" w:themeColor="accent1"/>
          <w:u w:val="none"/>
        </w:rPr>
        <w:t>Linkage</w:t>
      </w:r>
      <w:r w:rsidRPr="00B350D4">
        <w:rPr>
          <w:rFonts w:cs="Calibri"/>
          <w:color w:val="4F81BD" w:themeColor="accent1"/>
        </w:rPr>
        <w:t xml:space="preserve"> </w:t>
      </w:r>
      <w:r>
        <w:t>for definitions of the three standard accounts.</w:t>
      </w:r>
    </w:p>
    <w:p w14:paraId="30AD1B52" w14:textId="57F0C145" w:rsidR="00916881" w:rsidRDefault="66A6D405" w:rsidP="00895FEC">
      <w:pPr>
        <w:pStyle w:val="BodyText"/>
        <w:jc w:val="center"/>
      </w:pPr>
      <w:r>
        <w:rPr>
          <w:noProof/>
        </w:rPr>
        <w:drawing>
          <wp:inline distT="0" distB="0" distL="0" distR="0" wp14:anchorId="5F79BF76" wp14:editId="21C0A531">
            <wp:extent cx="5486400" cy="2028825"/>
            <wp:effectExtent l="76200" t="76200" r="133350" b="142875"/>
            <wp:docPr id="1831432231" name="Picture 183143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5486400" cy="2028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FDDC12" w14:textId="77777777" w:rsidR="00916881" w:rsidRDefault="00916881" w:rsidP="0069069A">
      <w:pPr>
        <w:pStyle w:val="BodyText"/>
      </w:pPr>
      <w:r>
        <w:t>Account Names are hyperlinked allowing users to review existing accounts. Users can change the name of the account, delete it, or cancel out and make no changes.</w:t>
      </w:r>
    </w:p>
    <w:p w14:paraId="54F0A316" w14:textId="3B167961" w:rsidR="00916881" w:rsidRDefault="7DA48F54" w:rsidP="00895FEC">
      <w:pPr>
        <w:pStyle w:val="BodyText"/>
        <w:jc w:val="center"/>
      </w:pPr>
      <w:r>
        <w:rPr>
          <w:noProof/>
        </w:rPr>
        <w:lastRenderedPageBreak/>
        <w:drawing>
          <wp:inline distT="0" distB="0" distL="0" distR="0" wp14:anchorId="6F9DD0F1" wp14:editId="6D388A12">
            <wp:extent cx="3629025" cy="1152525"/>
            <wp:effectExtent l="76200" t="76200" r="142875" b="142875"/>
            <wp:docPr id="547339682" name="Picture 54733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extLst>
                        <a:ext uri="{28A0092B-C50C-407E-A947-70E740481C1C}">
                          <a14:useLocalDpi xmlns:a14="http://schemas.microsoft.com/office/drawing/2010/main" val="0"/>
                        </a:ext>
                      </a:extLst>
                    </a:blip>
                    <a:stretch>
                      <a:fillRect/>
                    </a:stretch>
                  </pic:blipFill>
                  <pic:spPr>
                    <a:xfrm>
                      <a:off x="0" y="0"/>
                      <a:ext cx="3629025"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AD6945" w14:textId="77777777" w:rsidR="00916881" w:rsidRDefault="00916881" w:rsidP="00CC5C76">
      <w:pPr>
        <w:pStyle w:val="BodyText"/>
        <w:rPr>
          <w:noProof/>
        </w:rPr>
      </w:pPr>
      <w:r w:rsidRPr="00CC5C76">
        <w:rPr>
          <w:rStyle w:val="BodyTextChar"/>
        </w:rPr>
        <w:t>By clicking on the Add New button on the Balance Types screen, the user will receive a new screen to create a new account. By clicking on Save, the account will be created and available for use by network branches</w:t>
      </w:r>
      <w:r w:rsidRPr="1E740376">
        <w:rPr>
          <w:noProof/>
        </w:rPr>
        <w:t>.</w:t>
      </w:r>
    </w:p>
    <w:p w14:paraId="4DAC5395" w14:textId="0F63928A" w:rsidR="00916881" w:rsidRDefault="6CC94DF5" w:rsidP="00895FEC">
      <w:pPr>
        <w:pStyle w:val="BodyText"/>
        <w:jc w:val="center"/>
      </w:pPr>
      <w:r>
        <w:rPr>
          <w:noProof/>
        </w:rPr>
        <w:drawing>
          <wp:inline distT="0" distB="0" distL="0" distR="0" wp14:anchorId="78D1F6B7" wp14:editId="7225C827">
            <wp:extent cx="3733800" cy="1143000"/>
            <wp:effectExtent l="76200" t="76200" r="133350" b="133350"/>
            <wp:docPr id="1793820074" name="Picture 179382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28A0092B-C50C-407E-A947-70E740481C1C}">
                          <a14:useLocalDpi xmlns:a14="http://schemas.microsoft.com/office/drawing/2010/main" val="0"/>
                        </a:ext>
                      </a:extLst>
                    </a:blip>
                    <a:stretch>
                      <a:fillRect/>
                    </a:stretch>
                  </pic:blipFill>
                  <pic:spPr>
                    <a:xfrm>
                      <a:off x="0" y="0"/>
                      <a:ext cx="3733800" cy="1143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0F5AF6" w14:textId="2E7C788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p w14:paraId="5321756B" w14:textId="2760CBB0" w:rsidR="00916881" w:rsidRDefault="00916881" w:rsidP="00DF78B1">
      <w:pPr>
        <w:pStyle w:val="BodyText"/>
      </w:pPr>
    </w:p>
    <w:p w14:paraId="45A272D8" w14:textId="77777777" w:rsidR="00916881" w:rsidRDefault="00916881" w:rsidP="006A0CD0">
      <w:pPr>
        <w:pStyle w:val="Heading2"/>
      </w:pPr>
      <w:bookmarkStart w:id="2470" w:name="_NetworkCommercials"/>
      <w:bookmarkStart w:id="2471" w:name="_Toc128718690"/>
      <w:bookmarkEnd w:id="2470"/>
      <w:r>
        <w:t>Network</w:t>
      </w:r>
      <w:r>
        <w:rPr>
          <w:rFonts w:ascii="Wingdings" w:hAnsi="Wingdings"/>
        </w:rPr>
        <w:t></w:t>
      </w:r>
      <w:r>
        <w:t>Commercials</w:t>
      </w:r>
      <w:bookmarkEnd w:id="2441"/>
      <w:bookmarkEnd w:id="2471"/>
    </w:p>
    <w:p w14:paraId="041CB4AB" w14:textId="260D6159" w:rsidR="00916881" w:rsidRDefault="00916881" w:rsidP="00CC5C76">
      <w:pPr>
        <w:pStyle w:val="BodyText"/>
      </w:pPr>
      <w:r>
        <w:t>The Commercials page is used to manage identifiers for commercial customers that will allow branches to place orders in OptiNet for commercial clients assigned to their Cashpoints.</w:t>
      </w:r>
    </w:p>
    <w:p w14:paraId="5C4BC2AF" w14:textId="69329859" w:rsidR="00916881" w:rsidRDefault="00916881" w:rsidP="00CC5C76">
      <w:pPr>
        <w:pStyle w:val="BodyText"/>
      </w:pPr>
      <w:r>
        <w:t>The hierarchy of commercial orders depends on a corporate identifier that has one or many clients associated with it. The clients can then be managed by a Cashpoint. Only one Cashpoint can manage a client (See Corporate A example), however</w:t>
      </w:r>
      <w:r w:rsidR="00FB3375">
        <w:t>,</w:t>
      </w:r>
      <w:r>
        <w:t xml:space="preserve"> one Cashpoint can manage many clients (See Corporate B example). </w:t>
      </w:r>
    </w:p>
    <w:p w14:paraId="6178A71D" w14:textId="77777777" w:rsidR="00916881" w:rsidRDefault="00446BCA" w:rsidP="00895FEC">
      <w:pPr>
        <w:pStyle w:val="BodyText"/>
        <w:jc w:val="center"/>
      </w:pPr>
      <w:r>
        <w:rPr>
          <w:noProof/>
        </w:rPr>
        <w:lastRenderedPageBreak/>
        <w:drawing>
          <wp:inline distT="0" distB="0" distL="0" distR="0" wp14:anchorId="4E0DC48A" wp14:editId="071DE384">
            <wp:extent cx="4246245" cy="2878455"/>
            <wp:effectExtent l="76200" t="76200" r="135255" b="131445"/>
            <wp:docPr id="10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8" cstate="print">
                      <a:extLst>
                        <a:ext uri="{28A0092B-C50C-407E-A947-70E740481C1C}">
                          <a14:useLocalDpi xmlns:a14="http://schemas.microsoft.com/office/drawing/2010/main" val="0"/>
                        </a:ext>
                      </a:extLst>
                    </a:blip>
                    <a:srcRect t="-12448" b="-12173"/>
                    <a:stretch>
                      <a:fillRect/>
                    </a:stretch>
                  </pic:blipFill>
                  <pic:spPr bwMode="auto">
                    <a:xfrm>
                      <a:off x="0" y="0"/>
                      <a:ext cx="4246245" cy="2878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E0D2" w14:textId="77777777" w:rsidR="00916881" w:rsidRDefault="00916881" w:rsidP="00CC5C76">
      <w:pPr>
        <w:pStyle w:val="BodyText"/>
      </w:pPr>
      <w:r>
        <w:t>The following pages will cover this structure:</w:t>
      </w:r>
    </w:p>
    <w:p w14:paraId="3250B799" w14:textId="7E1CC5DC" w:rsidR="00916881" w:rsidRPr="00895FEC" w:rsidRDefault="00027408" w:rsidP="00CC5C76">
      <w:pPr>
        <w:pStyle w:val="ListBullet"/>
        <w:rPr>
          <w:color w:val="4F81BD" w:themeColor="accent1"/>
          <w:lang w:val="fr-FR"/>
        </w:rPr>
      </w:pPr>
      <w:r w:rsidRPr="00895FEC">
        <w:rPr>
          <w:color w:val="4F81BD" w:themeColor="accent1"/>
        </w:rPr>
        <w:fldChar w:fldCharType="begin"/>
      </w:r>
      <w:r w:rsidR="00916881" w:rsidRPr="00895FEC">
        <w:rPr>
          <w:color w:val="4F81BD" w:themeColor="accent1"/>
          <w:lang w:val="fr-FR"/>
        </w:rPr>
        <w:instrText xml:space="preserve"> REF _Ref251835579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Corporate Page</w:t>
      </w:r>
      <w:r w:rsidRPr="00895FEC">
        <w:rPr>
          <w:color w:val="4F81BD" w:themeColor="accent1"/>
        </w:rPr>
        <w:fldChar w:fldCharType="end"/>
      </w:r>
    </w:p>
    <w:p w14:paraId="5DA04438" w14:textId="30DF9617" w:rsidR="00916881" w:rsidRPr="001E5400" w:rsidRDefault="00027408" w:rsidP="00CC5C76">
      <w:pPr>
        <w:pStyle w:val="ListBullet"/>
        <w:rPr>
          <w:lang w:val="fr-FR"/>
        </w:rPr>
      </w:pPr>
      <w:r w:rsidRPr="00895FEC">
        <w:rPr>
          <w:color w:val="4F81BD" w:themeColor="accent1"/>
        </w:rPr>
        <w:fldChar w:fldCharType="begin"/>
      </w:r>
      <w:r w:rsidR="00916881" w:rsidRPr="00895FEC">
        <w:rPr>
          <w:color w:val="4F81BD" w:themeColor="accent1"/>
          <w:lang w:val="fr-FR"/>
        </w:rPr>
        <w:instrText xml:space="preserve"> REF _Ref251835585 \h </w:instrText>
      </w:r>
      <w:r w:rsidR="00CC5C76" w:rsidRPr="00895FEC">
        <w:rPr>
          <w:color w:val="4F81BD" w:themeColor="accent1"/>
        </w:rPr>
        <w:instrText xml:space="preserve"> \* MERGEFORMAT </w:instrText>
      </w:r>
      <w:r w:rsidRPr="00895FEC">
        <w:rPr>
          <w:color w:val="4F81BD" w:themeColor="accent1"/>
        </w:rPr>
      </w:r>
      <w:r w:rsidRPr="00895FEC">
        <w:rPr>
          <w:color w:val="4F81BD" w:themeColor="accent1"/>
        </w:rPr>
        <w:fldChar w:fldCharType="separate"/>
      </w:r>
      <w:r w:rsidR="00D57607" w:rsidRPr="00895FEC">
        <w:rPr>
          <w:color w:val="4F81BD" w:themeColor="accent1"/>
        </w:rPr>
        <w:t>Commercials</w:t>
      </w:r>
      <w:r w:rsidR="00D57607" w:rsidRPr="00895FEC">
        <w:rPr>
          <w:rFonts w:ascii="Wingdings" w:hAnsi="Wingdings"/>
          <w:color w:val="4F81BD" w:themeColor="accent1"/>
        </w:rPr>
        <w:t></w:t>
      </w:r>
      <w:r w:rsidR="00D57607" w:rsidRPr="00895FEC">
        <w:rPr>
          <w:color w:val="4F81BD" w:themeColor="accent1"/>
        </w:rPr>
        <w:t>Client Page</w:t>
      </w:r>
      <w:r w:rsidRPr="00895FEC">
        <w:rPr>
          <w:color w:val="4F81BD" w:themeColor="accent1"/>
        </w:rPr>
        <w:fldChar w:fldCharType="end"/>
      </w:r>
      <w:r w:rsidR="00916881" w:rsidRPr="001E5400">
        <w:rPr>
          <w:lang w:val="fr-FR"/>
        </w:rPr>
        <w:t xml:space="preserve"> </w:t>
      </w:r>
    </w:p>
    <w:p w14:paraId="2AE05D0C" w14:textId="77777777" w:rsidR="00916881" w:rsidRPr="001E5400" w:rsidRDefault="00916881" w:rsidP="00DF78B1">
      <w:pPr>
        <w:pStyle w:val="BodyText"/>
      </w:pPr>
    </w:p>
    <w:p w14:paraId="7C5E6C93" w14:textId="77777777" w:rsidR="00916881" w:rsidRDefault="00916881" w:rsidP="006815A2">
      <w:pPr>
        <w:pStyle w:val="Heading3"/>
      </w:pPr>
      <w:bookmarkStart w:id="2472" w:name="_Ref251835579"/>
      <w:bookmarkStart w:id="2473" w:name="_Toc128718691"/>
      <w:r>
        <w:t>Commercials</w:t>
      </w:r>
      <w:r>
        <w:rPr>
          <w:rFonts w:ascii="Wingdings" w:hAnsi="Wingdings"/>
        </w:rPr>
        <w:t></w:t>
      </w:r>
      <w:r>
        <w:t>Corporate Page</w:t>
      </w:r>
      <w:bookmarkEnd w:id="2472"/>
      <w:bookmarkEnd w:id="2473"/>
    </w:p>
    <w:p w14:paraId="4D782DBA" w14:textId="6D8756A3" w:rsidR="00916881" w:rsidRDefault="00916881" w:rsidP="00EF0AA7">
      <w:pPr>
        <w:pStyle w:val="BodyText"/>
      </w:pPr>
      <w:r w:rsidRPr="00EF0AA7">
        <w:rPr>
          <w:rStyle w:val="BodyTextChar"/>
        </w:rPr>
        <w:t xml:space="preserve">The Corporate page allows for the creation of new Corporate IDs </w:t>
      </w:r>
      <w:r w:rsidR="00FB3375" w:rsidRPr="00EF0AA7">
        <w:rPr>
          <w:rStyle w:val="BodyTextChar"/>
        </w:rPr>
        <w:t xml:space="preserve">with </w:t>
      </w:r>
      <w:r w:rsidRPr="00EF0AA7">
        <w:rPr>
          <w:rStyle w:val="BodyTextChar"/>
        </w:rPr>
        <w:t>which Client IDs can be associated. At least one Corporate ID needs to exist to create Client IDs</w:t>
      </w:r>
      <w:r>
        <w:t>.</w:t>
      </w:r>
    </w:p>
    <w:p w14:paraId="20848B58" w14:textId="77777777" w:rsidR="00EF0AA7" w:rsidRDefault="00EF0AA7" w:rsidP="00DF78B1">
      <w:pPr>
        <w:pStyle w:val="BodyText"/>
      </w:pPr>
    </w:p>
    <w:p w14:paraId="167F08D2" w14:textId="61EC8E27" w:rsidR="00916881" w:rsidRDefault="00916881" w:rsidP="00F63174">
      <w:pPr>
        <w:pStyle w:val="Caption"/>
        <w:spacing w:before="0" w:after="120"/>
        <w:ind w:left="187" w:hanging="187"/>
        <w:outlineLvl w:val="0"/>
      </w:pPr>
      <w:bookmarkStart w:id="2474" w:name="_Toc128632435"/>
      <w:r>
        <w:t xml:space="preserve">Figure </w:t>
      </w:r>
      <w:ins w:id="2475" w:author="Robbie Moses" w:date="2023-03-02T06:45:00Z">
        <w:r w:rsidR="00624EA3">
          <w:fldChar w:fldCharType="begin"/>
        </w:r>
        <w:r w:rsidR="00624EA3">
          <w:instrText xml:space="preserve"> SEQ Figure \* ARABIC </w:instrText>
        </w:r>
      </w:ins>
      <w:r w:rsidR="00624EA3">
        <w:fldChar w:fldCharType="separate"/>
      </w:r>
      <w:ins w:id="2476" w:author="Robbie Moses" w:date="2023-03-02T06:45:00Z">
        <w:r w:rsidR="00624EA3">
          <w:rPr>
            <w:noProof/>
          </w:rPr>
          <w:t>116</w:t>
        </w:r>
        <w:r w:rsidR="00624EA3">
          <w:fldChar w:fldCharType="end"/>
        </w:r>
      </w:ins>
      <w:ins w:id="2477" w:author="Moses, Robbie" w:date="2023-02-22T02:39:00Z">
        <w:del w:id="2478" w:author="Robbie Moses" w:date="2023-03-02T06:45:00Z">
          <w:r w:rsidR="003B5D4F" w:rsidDel="00624EA3">
            <w:fldChar w:fldCharType="begin"/>
          </w:r>
          <w:r w:rsidR="003B5D4F" w:rsidDel="00624EA3">
            <w:delInstrText xml:space="preserve"> SEQ Figure \* ARABIC </w:delInstrText>
          </w:r>
        </w:del>
      </w:ins>
      <w:del w:id="2479" w:author="Robbie Moses" w:date="2023-03-02T06:45:00Z">
        <w:r w:rsidR="003B5D4F" w:rsidDel="00624EA3">
          <w:fldChar w:fldCharType="separate"/>
        </w:r>
      </w:del>
      <w:ins w:id="2480" w:author="Moses, Robbie" w:date="2023-02-22T02:39:00Z">
        <w:del w:id="2481" w:author="Robbie Moses" w:date="2023-03-02T06:45:00Z">
          <w:r w:rsidR="003B5D4F" w:rsidDel="00624EA3">
            <w:rPr>
              <w:noProof/>
            </w:rPr>
            <w:delText>115</w:delText>
          </w:r>
          <w:r w:rsidR="003B5D4F" w:rsidDel="00624EA3">
            <w:fldChar w:fldCharType="end"/>
          </w:r>
        </w:del>
      </w:ins>
      <w:del w:id="2482"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115</w:delText>
        </w:r>
        <w:r w:rsidRPr="1E740376" w:rsidDel="003B5D4F">
          <w:rPr>
            <w:noProof/>
          </w:rPr>
          <w:fldChar w:fldCharType="end"/>
        </w:r>
      </w:del>
      <w:r>
        <w:t xml:space="preserve">: </w:t>
      </w:r>
      <w:r w:rsidR="001512EF">
        <w:t>Corporate Page</w:t>
      </w:r>
      <w:bookmarkEnd w:id="2474"/>
    </w:p>
    <w:p w14:paraId="2282285F" w14:textId="153F228F" w:rsidR="00916881" w:rsidRDefault="5FEF00AB" w:rsidP="00DF78B1">
      <w:pPr>
        <w:pStyle w:val="BodyText"/>
      </w:pPr>
      <w:r>
        <w:rPr>
          <w:noProof/>
        </w:rPr>
        <w:drawing>
          <wp:inline distT="0" distB="0" distL="0" distR="0" wp14:anchorId="6690AA0D" wp14:editId="555C38FC">
            <wp:extent cx="5486400" cy="2238375"/>
            <wp:effectExtent l="76200" t="76200" r="133350" b="142875"/>
            <wp:docPr id="953598383" name="Picture 95359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28A0092B-C50C-407E-A947-70E740481C1C}">
                          <a14:useLocalDpi xmlns:a14="http://schemas.microsoft.com/office/drawing/2010/main" val="0"/>
                        </a:ext>
                      </a:extLst>
                    </a:blip>
                    <a:stretch>
                      <a:fillRect/>
                    </a:stretch>
                  </pic:blipFill>
                  <pic:spPr>
                    <a:xfrm>
                      <a:off x="0" y="0"/>
                      <a:ext cx="5486400" cy="2238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3944F" w14:textId="69B68AD0" w:rsidR="00916881" w:rsidRDefault="00916881" w:rsidP="00F63174">
      <w:pPr>
        <w:pStyle w:val="Caption"/>
        <w:spacing w:before="0" w:after="120"/>
        <w:ind w:left="187" w:hanging="187"/>
        <w:outlineLvl w:val="0"/>
      </w:pPr>
      <w:bookmarkStart w:id="2483" w:name="_Toc128631049"/>
      <w:r>
        <w:lastRenderedPageBreak/>
        <w:t xml:space="preserve">Table </w:t>
      </w:r>
      <w:r w:rsidR="00027408">
        <w:fldChar w:fldCharType="begin"/>
      </w:r>
      <w:r>
        <w:instrText xml:space="preserve"> SEQ "Table" \*Arabic </w:instrText>
      </w:r>
      <w:r w:rsidR="00027408">
        <w:fldChar w:fldCharType="separate"/>
      </w:r>
      <w:r w:rsidR="00D57607">
        <w:rPr>
          <w:noProof/>
        </w:rPr>
        <w:t>95</w:t>
      </w:r>
      <w:r w:rsidR="00027408">
        <w:rPr>
          <w:noProof/>
        </w:rPr>
        <w:fldChar w:fldCharType="end"/>
      </w:r>
      <w:r>
        <w:t>: Corporate Description</w:t>
      </w:r>
      <w:bookmarkEnd w:id="2483"/>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7BC1A842"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6D85B1" w14:textId="77777777" w:rsidR="00916881" w:rsidRDefault="00916881" w:rsidP="00EF0AA7">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27AEE631" w14:textId="77777777" w:rsidR="00916881" w:rsidRDefault="00916881" w:rsidP="00EF0AA7">
            <w:pPr>
              <w:pStyle w:val="TableHeading"/>
            </w:pPr>
            <w:r>
              <w:t>Description</w:t>
            </w:r>
          </w:p>
        </w:tc>
      </w:tr>
      <w:tr w:rsidR="00916881" w14:paraId="3DDE1A48" w14:textId="77777777" w:rsidTr="0009567D">
        <w:trPr>
          <w:cantSplit/>
        </w:trPr>
        <w:tc>
          <w:tcPr>
            <w:tcW w:w="2592" w:type="dxa"/>
            <w:tcBorders>
              <w:left w:val="single" w:sz="4" w:space="0" w:color="000000"/>
              <w:bottom w:val="single" w:sz="4" w:space="0" w:color="000000"/>
            </w:tcBorders>
          </w:tcPr>
          <w:p w14:paraId="4F60F099" w14:textId="77777777" w:rsidR="00916881" w:rsidRPr="00EF0AA7" w:rsidRDefault="00916881" w:rsidP="00EF0AA7">
            <w:pPr>
              <w:pStyle w:val="TableBody"/>
              <w:rPr>
                <w:b/>
                <w:bCs/>
              </w:rPr>
            </w:pPr>
            <w:r w:rsidRPr="00EF0AA7">
              <w:rPr>
                <w:b/>
                <w:bCs/>
              </w:rPr>
              <w:t>Corporate ID</w:t>
            </w:r>
          </w:p>
        </w:tc>
        <w:tc>
          <w:tcPr>
            <w:tcW w:w="5483" w:type="dxa"/>
            <w:gridSpan w:val="2"/>
            <w:tcBorders>
              <w:left w:val="single" w:sz="4" w:space="0" w:color="000000"/>
              <w:bottom w:val="single" w:sz="4" w:space="0" w:color="000000"/>
              <w:right w:val="single" w:sz="4" w:space="0" w:color="000000"/>
            </w:tcBorders>
          </w:tcPr>
          <w:p w14:paraId="54FB0AE7" w14:textId="77777777" w:rsidR="00916881" w:rsidRDefault="00916881" w:rsidP="00EF0AA7">
            <w:pPr>
              <w:pStyle w:val="TableBody"/>
            </w:pPr>
            <w:r>
              <w:t>Unique alphanumeric identifier to define the Corporate ID</w:t>
            </w:r>
          </w:p>
        </w:tc>
      </w:tr>
      <w:tr w:rsidR="00916881" w14:paraId="799F7DCE" w14:textId="77777777" w:rsidTr="0009567D">
        <w:trPr>
          <w:cantSplit/>
        </w:trPr>
        <w:tc>
          <w:tcPr>
            <w:tcW w:w="2592" w:type="dxa"/>
            <w:tcBorders>
              <w:left w:val="single" w:sz="4" w:space="0" w:color="000000"/>
              <w:bottom w:val="single" w:sz="4" w:space="0" w:color="000000"/>
            </w:tcBorders>
          </w:tcPr>
          <w:p w14:paraId="0CA3183F" w14:textId="77777777" w:rsidR="00916881" w:rsidRPr="00EF0AA7" w:rsidRDefault="00916881" w:rsidP="00EF0AA7">
            <w:pPr>
              <w:pStyle w:val="TableBody"/>
              <w:rPr>
                <w:b/>
                <w:bCs/>
              </w:rPr>
            </w:pPr>
            <w:r w:rsidRPr="00EF0AA7">
              <w:rPr>
                <w:b/>
                <w:bCs/>
              </w:rPr>
              <w:t>Corporate Name</w:t>
            </w:r>
          </w:p>
        </w:tc>
        <w:tc>
          <w:tcPr>
            <w:tcW w:w="5483" w:type="dxa"/>
            <w:gridSpan w:val="2"/>
            <w:tcBorders>
              <w:left w:val="single" w:sz="4" w:space="0" w:color="000000"/>
              <w:bottom w:val="single" w:sz="4" w:space="0" w:color="000000"/>
              <w:right w:val="single" w:sz="4" w:space="0" w:color="000000"/>
            </w:tcBorders>
          </w:tcPr>
          <w:p w14:paraId="67E5E56D" w14:textId="77777777" w:rsidR="00916881" w:rsidRDefault="00916881" w:rsidP="00EF0AA7">
            <w:pPr>
              <w:pStyle w:val="TableBody"/>
            </w:pPr>
            <w:r>
              <w:t>Name of the corresponding Corporate ID.</w:t>
            </w:r>
          </w:p>
        </w:tc>
      </w:tr>
      <w:tr w:rsidR="00916881" w14:paraId="02D22D18" w14:textId="77777777" w:rsidTr="0009567D">
        <w:trPr>
          <w:cantSplit/>
        </w:trPr>
        <w:tc>
          <w:tcPr>
            <w:tcW w:w="2592" w:type="dxa"/>
            <w:tcBorders>
              <w:left w:val="single" w:sz="4" w:space="0" w:color="000000"/>
              <w:bottom w:val="single" w:sz="4" w:space="0" w:color="000000"/>
            </w:tcBorders>
          </w:tcPr>
          <w:p w14:paraId="76AA47A9" w14:textId="77777777" w:rsidR="00916881" w:rsidRPr="00EF0AA7" w:rsidRDefault="00916881" w:rsidP="00EF0AA7">
            <w:pPr>
              <w:pStyle w:val="TableBody"/>
              <w:rPr>
                <w:b/>
                <w:bCs/>
              </w:rPr>
            </w:pPr>
            <w:r w:rsidRPr="00EF0AA7">
              <w:rPr>
                <w:b/>
                <w:bCs/>
              </w:rPr>
              <w:t>Add Button</w:t>
            </w:r>
          </w:p>
        </w:tc>
        <w:tc>
          <w:tcPr>
            <w:tcW w:w="5483" w:type="dxa"/>
            <w:gridSpan w:val="2"/>
            <w:tcBorders>
              <w:left w:val="single" w:sz="4" w:space="0" w:color="000000"/>
              <w:bottom w:val="single" w:sz="4" w:space="0" w:color="000000"/>
              <w:right w:val="single" w:sz="4" w:space="0" w:color="000000"/>
            </w:tcBorders>
          </w:tcPr>
          <w:p w14:paraId="7D8C1A19" w14:textId="77777777" w:rsidR="00916881" w:rsidRDefault="00916881" w:rsidP="00EF0AA7">
            <w:pPr>
              <w:pStyle w:val="TableBody"/>
            </w:pPr>
            <w:r>
              <w:t>Allows the user to add a new Corporate ID.</w:t>
            </w:r>
          </w:p>
        </w:tc>
      </w:tr>
      <w:tr w:rsidR="00916881" w14:paraId="5B892F90" w14:textId="77777777" w:rsidTr="0009567D">
        <w:trPr>
          <w:cantSplit/>
        </w:trPr>
        <w:tc>
          <w:tcPr>
            <w:tcW w:w="2592" w:type="dxa"/>
            <w:tcBorders>
              <w:top w:val="single" w:sz="4" w:space="0" w:color="000000"/>
              <w:left w:val="single" w:sz="4" w:space="0" w:color="000000"/>
              <w:bottom w:val="single" w:sz="4" w:space="0" w:color="000000"/>
            </w:tcBorders>
          </w:tcPr>
          <w:p w14:paraId="54189682" w14:textId="77777777" w:rsidR="00916881" w:rsidRPr="00EF0AA7" w:rsidRDefault="00916881" w:rsidP="00EF0AA7">
            <w:pPr>
              <w:pStyle w:val="TableBody"/>
              <w:rPr>
                <w:b/>
                <w:bCs/>
              </w:rPr>
            </w:pPr>
            <w:r w:rsidRPr="00EF0AA7">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52DA30" w14:textId="77777777" w:rsidR="00916881" w:rsidRDefault="00916881" w:rsidP="00EF0AA7">
            <w:pPr>
              <w:pStyle w:val="TableBody"/>
            </w:pPr>
            <w:r>
              <w:t>Allows the user to edit an existing Corporate ID that has been selected in the list of existing IDs.</w:t>
            </w:r>
          </w:p>
        </w:tc>
      </w:tr>
      <w:tr w:rsidR="00916881" w14:paraId="51B290E1" w14:textId="77777777" w:rsidTr="0009567D">
        <w:trPr>
          <w:cantSplit/>
        </w:trPr>
        <w:tc>
          <w:tcPr>
            <w:tcW w:w="2592" w:type="dxa"/>
            <w:tcBorders>
              <w:top w:val="single" w:sz="4" w:space="0" w:color="000000"/>
              <w:left w:val="single" w:sz="4" w:space="0" w:color="000000"/>
              <w:bottom w:val="single" w:sz="4" w:space="0" w:color="000000"/>
            </w:tcBorders>
          </w:tcPr>
          <w:p w14:paraId="38F29622" w14:textId="77777777" w:rsidR="00916881" w:rsidRPr="00EF0AA7" w:rsidRDefault="00916881" w:rsidP="00EF0AA7">
            <w:pPr>
              <w:pStyle w:val="TableBody"/>
              <w:rPr>
                <w:b/>
                <w:bCs/>
              </w:rPr>
            </w:pPr>
            <w:r w:rsidRPr="00EF0AA7">
              <w:rPr>
                <w:b/>
                <w:bCs/>
              </w:rPr>
              <w:t>Delete</w:t>
            </w:r>
          </w:p>
        </w:tc>
        <w:tc>
          <w:tcPr>
            <w:tcW w:w="5483" w:type="dxa"/>
            <w:gridSpan w:val="2"/>
            <w:tcBorders>
              <w:top w:val="single" w:sz="4" w:space="0" w:color="000000"/>
              <w:left w:val="single" w:sz="4" w:space="0" w:color="000000"/>
              <w:bottom w:val="single" w:sz="4" w:space="0" w:color="000000"/>
              <w:right w:val="single" w:sz="4" w:space="0" w:color="000000"/>
            </w:tcBorders>
          </w:tcPr>
          <w:p w14:paraId="4D7662A1" w14:textId="7C139409" w:rsidR="00916881" w:rsidRDefault="00916881" w:rsidP="00EF0AA7">
            <w:pPr>
              <w:pStyle w:val="TableBody"/>
            </w:pPr>
            <w:r>
              <w:t>Allows the user to delete a Corporate ID.</w:t>
            </w:r>
          </w:p>
        </w:tc>
      </w:tr>
      <w:tr w:rsidR="00916881" w14:paraId="0C1157EB" w14:textId="77777777" w:rsidTr="0009567D">
        <w:trPr>
          <w:cantSplit/>
        </w:trPr>
        <w:tc>
          <w:tcPr>
            <w:tcW w:w="2592" w:type="dxa"/>
            <w:tcBorders>
              <w:top w:val="single" w:sz="4" w:space="0" w:color="000000"/>
              <w:left w:val="single" w:sz="4" w:space="0" w:color="000000"/>
              <w:bottom w:val="single" w:sz="4" w:space="0" w:color="000000"/>
            </w:tcBorders>
          </w:tcPr>
          <w:p w14:paraId="4A6CF223" w14:textId="77777777" w:rsidR="00916881" w:rsidRPr="00EF0AA7" w:rsidRDefault="00916881" w:rsidP="00EF0AA7">
            <w:pPr>
              <w:pStyle w:val="TableBody"/>
              <w:rPr>
                <w:b/>
                <w:bCs/>
              </w:rPr>
            </w:pPr>
            <w:r w:rsidRPr="00EF0AA7">
              <w:rPr>
                <w:b/>
                <w:bCs/>
              </w:rPr>
              <w:t>Address 1</w:t>
            </w:r>
          </w:p>
        </w:tc>
        <w:tc>
          <w:tcPr>
            <w:tcW w:w="5483" w:type="dxa"/>
            <w:gridSpan w:val="2"/>
            <w:tcBorders>
              <w:top w:val="single" w:sz="4" w:space="0" w:color="000000"/>
              <w:left w:val="single" w:sz="4" w:space="0" w:color="000000"/>
              <w:bottom w:val="single" w:sz="4" w:space="0" w:color="000000"/>
              <w:right w:val="single" w:sz="4" w:space="0" w:color="000000"/>
            </w:tcBorders>
          </w:tcPr>
          <w:p w14:paraId="5091FFDB" w14:textId="77777777" w:rsidR="00916881" w:rsidRDefault="00916881" w:rsidP="00EF0AA7">
            <w:pPr>
              <w:pStyle w:val="TableBody"/>
            </w:pPr>
            <w:r>
              <w:t>Address of the Corporation</w:t>
            </w:r>
          </w:p>
        </w:tc>
      </w:tr>
      <w:tr w:rsidR="00916881" w14:paraId="20B13D59" w14:textId="77777777" w:rsidTr="0009567D">
        <w:trPr>
          <w:cantSplit/>
        </w:trPr>
        <w:tc>
          <w:tcPr>
            <w:tcW w:w="2592" w:type="dxa"/>
            <w:tcBorders>
              <w:top w:val="single" w:sz="4" w:space="0" w:color="000000"/>
              <w:left w:val="single" w:sz="4" w:space="0" w:color="000000"/>
              <w:bottom w:val="single" w:sz="4" w:space="0" w:color="000000"/>
            </w:tcBorders>
          </w:tcPr>
          <w:p w14:paraId="1066804E" w14:textId="77777777" w:rsidR="00916881" w:rsidRPr="00EF0AA7" w:rsidRDefault="00916881" w:rsidP="00EF0AA7">
            <w:pPr>
              <w:pStyle w:val="TableBody"/>
              <w:rPr>
                <w:b/>
                <w:bCs/>
              </w:rPr>
            </w:pPr>
            <w:r w:rsidRPr="00EF0AA7">
              <w:rPr>
                <w:b/>
                <w:bCs/>
              </w:rPr>
              <w:t>Address 2</w:t>
            </w:r>
          </w:p>
        </w:tc>
        <w:tc>
          <w:tcPr>
            <w:tcW w:w="5483" w:type="dxa"/>
            <w:gridSpan w:val="2"/>
            <w:tcBorders>
              <w:top w:val="single" w:sz="4" w:space="0" w:color="000000"/>
              <w:left w:val="single" w:sz="4" w:space="0" w:color="000000"/>
              <w:bottom w:val="single" w:sz="4" w:space="0" w:color="000000"/>
              <w:right w:val="single" w:sz="4" w:space="0" w:color="000000"/>
            </w:tcBorders>
          </w:tcPr>
          <w:p w14:paraId="4754F113" w14:textId="77777777" w:rsidR="00916881" w:rsidRDefault="00916881" w:rsidP="00EF0AA7">
            <w:pPr>
              <w:pStyle w:val="TableBody"/>
            </w:pPr>
            <w:r>
              <w:t>Address of the Corporation</w:t>
            </w:r>
          </w:p>
        </w:tc>
      </w:tr>
      <w:tr w:rsidR="00916881" w14:paraId="7B7FE3D2" w14:textId="77777777" w:rsidTr="0009567D">
        <w:trPr>
          <w:cantSplit/>
        </w:trPr>
        <w:tc>
          <w:tcPr>
            <w:tcW w:w="2592" w:type="dxa"/>
            <w:tcBorders>
              <w:top w:val="single" w:sz="4" w:space="0" w:color="000000"/>
              <w:left w:val="single" w:sz="4" w:space="0" w:color="000000"/>
              <w:bottom w:val="single" w:sz="4" w:space="0" w:color="000000"/>
            </w:tcBorders>
          </w:tcPr>
          <w:p w14:paraId="4A8B31D5" w14:textId="77777777" w:rsidR="00916881" w:rsidRPr="00EF0AA7" w:rsidRDefault="00916881" w:rsidP="00EF0AA7">
            <w:pPr>
              <w:pStyle w:val="TableBody"/>
              <w:rPr>
                <w:b/>
                <w:bCs/>
              </w:rPr>
            </w:pPr>
            <w:r w:rsidRPr="00EF0AA7">
              <w:rPr>
                <w:b/>
                <w:bCs/>
              </w:rPr>
              <w:t>City</w:t>
            </w:r>
          </w:p>
        </w:tc>
        <w:tc>
          <w:tcPr>
            <w:tcW w:w="5483" w:type="dxa"/>
            <w:gridSpan w:val="2"/>
            <w:tcBorders>
              <w:top w:val="single" w:sz="4" w:space="0" w:color="000000"/>
              <w:left w:val="single" w:sz="4" w:space="0" w:color="000000"/>
              <w:bottom w:val="single" w:sz="4" w:space="0" w:color="000000"/>
              <w:right w:val="single" w:sz="4" w:space="0" w:color="000000"/>
            </w:tcBorders>
          </w:tcPr>
          <w:p w14:paraId="5903A28D" w14:textId="77777777" w:rsidR="00916881" w:rsidRDefault="00916881" w:rsidP="00EF0AA7">
            <w:pPr>
              <w:pStyle w:val="TableBody"/>
            </w:pPr>
            <w:r>
              <w:t>City of the Corporation</w:t>
            </w:r>
          </w:p>
        </w:tc>
      </w:tr>
      <w:tr w:rsidR="00916881" w14:paraId="040D7CCF" w14:textId="77777777" w:rsidTr="0009567D">
        <w:trPr>
          <w:cantSplit/>
        </w:trPr>
        <w:tc>
          <w:tcPr>
            <w:tcW w:w="2592" w:type="dxa"/>
            <w:tcBorders>
              <w:top w:val="single" w:sz="4" w:space="0" w:color="000000"/>
              <w:left w:val="single" w:sz="4" w:space="0" w:color="000000"/>
              <w:bottom w:val="single" w:sz="4" w:space="0" w:color="000000"/>
            </w:tcBorders>
          </w:tcPr>
          <w:p w14:paraId="7453DF01" w14:textId="77777777" w:rsidR="00916881" w:rsidRPr="00EF0AA7" w:rsidRDefault="00916881" w:rsidP="00EF0AA7">
            <w:pPr>
              <w:pStyle w:val="TableBody"/>
              <w:rPr>
                <w:b/>
                <w:bCs/>
              </w:rPr>
            </w:pPr>
            <w:r w:rsidRPr="00EF0AA7">
              <w:rPr>
                <w:b/>
                <w:bCs/>
              </w:rPr>
              <w:t>State</w:t>
            </w:r>
          </w:p>
        </w:tc>
        <w:tc>
          <w:tcPr>
            <w:tcW w:w="5483" w:type="dxa"/>
            <w:gridSpan w:val="2"/>
            <w:tcBorders>
              <w:top w:val="single" w:sz="4" w:space="0" w:color="000000"/>
              <w:left w:val="single" w:sz="4" w:space="0" w:color="000000"/>
              <w:bottom w:val="single" w:sz="4" w:space="0" w:color="000000"/>
              <w:right w:val="single" w:sz="4" w:space="0" w:color="000000"/>
            </w:tcBorders>
          </w:tcPr>
          <w:p w14:paraId="509F22F9" w14:textId="77777777" w:rsidR="00916881" w:rsidRDefault="00916881" w:rsidP="00EF0AA7">
            <w:pPr>
              <w:pStyle w:val="TableBody"/>
            </w:pPr>
            <w:r>
              <w:t>State of the Corporation</w:t>
            </w:r>
          </w:p>
        </w:tc>
      </w:tr>
      <w:tr w:rsidR="00916881" w14:paraId="4AA0DCCF" w14:textId="77777777" w:rsidTr="0009567D">
        <w:trPr>
          <w:cantSplit/>
        </w:trPr>
        <w:tc>
          <w:tcPr>
            <w:tcW w:w="2592" w:type="dxa"/>
            <w:tcBorders>
              <w:top w:val="single" w:sz="4" w:space="0" w:color="000000"/>
              <w:left w:val="single" w:sz="4" w:space="0" w:color="000000"/>
              <w:bottom w:val="single" w:sz="4" w:space="0" w:color="000000"/>
            </w:tcBorders>
          </w:tcPr>
          <w:p w14:paraId="1479B637" w14:textId="77777777" w:rsidR="00916881" w:rsidRPr="00EF0AA7" w:rsidRDefault="00916881" w:rsidP="00EF0AA7">
            <w:pPr>
              <w:pStyle w:val="TableBody"/>
              <w:rPr>
                <w:b/>
                <w:bCs/>
              </w:rPr>
            </w:pPr>
            <w:r w:rsidRPr="00EF0AA7">
              <w:rPr>
                <w:b/>
                <w:bCs/>
              </w:rPr>
              <w:t>Phone</w:t>
            </w:r>
          </w:p>
        </w:tc>
        <w:tc>
          <w:tcPr>
            <w:tcW w:w="5483" w:type="dxa"/>
            <w:gridSpan w:val="2"/>
            <w:tcBorders>
              <w:top w:val="single" w:sz="4" w:space="0" w:color="000000"/>
              <w:left w:val="single" w:sz="4" w:space="0" w:color="000000"/>
              <w:bottom w:val="single" w:sz="4" w:space="0" w:color="000000"/>
              <w:right w:val="single" w:sz="4" w:space="0" w:color="000000"/>
            </w:tcBorders>
          </w:tcPr>
          <w:p w14:paraId="1C502B7B" w14:textId="77777777" w:rsidR="00916881" w:rsidRDefault="00916881" w:rsidP="00EF0AA7">
            <w:pPr>
              <w:pStyle w:val="TableBody"/>
            </w:pPr>
            <w:r>
              <w:t>Phone Number of the Corporation</w:t>
            </w:r>
          </w:p>
        </w:tc>
      </w:tr>
      <w:tr w:rsidR="00916881" w14:paraId="4403A439" w14:textId="77777777" w:rsidTr="0009567D">
        <w:trPr>
          <w:cantSplit/>
        </w:trPr>
        <w:tc>
          <w:tcPr>
            <w:tcW w:w="2592" w:type="dxa"/>
            <w:tcBorders>
              <w:top w:val="single" w:sz="4" w:space="0" w:color="000000"/>
              <w:left w:val="single" w:sz="4" w:space="0" w:color="000000"/>
              <w:bottom w:val="single" w:sz="4" w:space="0" w:color="000000"/>
            </w:tcBorders>
          </w:tcPr>
          <w:p w14:paraId="1843C3D9" w14:textId="77777777" w:rsidR="00916881" w:rsidRPr="00EF0AA7" w:rsidRDefault="00916881" w:rsidP="00EF0AA7">
            <w:pPr>
              <w:pStyle w:val="TableBody"/>
              <w:rPr>
                <w:b/>
                <w:bCs/>
              </w:rPr>
            </w:pPr>
            <w:r w:rsidRPr="00EF0AA7">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7ABD1CB7" w14:textId="77777777" w:rsidR="00916881" w:rsidRDefault="00916881" w:rsidP="00EF0AA7">
            <w:pPr>
              <w:pStyle w:val="TableBody"/>
            </w:pPr>
            <w:r>
              <w:t>Saves the entry after changes have been made</w:t>
            </w:r>
          </w:p>
        </w:tc>
      </w:tr>
      <w:tr w:rsidR="00916881" w14:paraId="6FF39822" w14:textId="77777777" w:rsidTr="0009567D">
        <w:trPr>
          <w:cantSplit/>
        </w:trPr>
        <w:tc>
          <w:tcPr>
            <w:tcW w:w="2592" w:type="dxa"/>
            <w:tcBorders>
              <w:top w:val="single" w:sz="4" w:space="0" w:color="000000"/>
              <w:left w:val="single" w:sz="4" w:space="0" w:color="000000"/>
              <w:bottom w:val="single" w:sz="4" w:space="0" w:color="000000"/>
            </w:tcBorders>
          </w:tcPr>
          <w:p w14:paraId="5ABFEF67" w14:textId="77777777" w:rsidR="00916881" w:rsidRPr="00EF0AA7" w:rsidRDefault="00916881" w:rsidP="00EF0AA7">
            <w:pPr>
              <w:pStyle w:val="TableBody"/>
              <w:rPr>
                <w:b/>
                <w:bCs/>
              </w:rPr>
            </w:pPr>
            <w:r w:rsidRPr="00EF0AA7">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10503450" w14:textId="162321F8" w:rsidR="00916881" w:rsidRDefault="00916881" w:rsidP="00EF0AA7">
            <w:pPr>
              <w:pStyle w:val="TableBody"/>
            </w:pPr>
            <w:r>
              <w:t>Cancels any changes that have been made and return to the previous page.</w:t>
            </w:r>
          </w:p>
        </w:tc>
      </w:tr>
      <w:tr w:rsidR="00916881" w14:paraId="67EC2EB9" w14:textId="77777777" w:rsidTr="0009567D">
        <w:trPr>
          <w:gridAfter w:val="1"/>
          <w:wAfter w:w="25" w:type="dxa"/>
          <w:cantSplit/>
        </w:trPr>
        <w:tc>
          <w:tcPr>
            <w:tcW w:w="2592" w:type="dxa"/>
            <w:tcBorders>
              <w:top w:val="single" w:sz="4" w:space="0" w:color="000000"/>
            </w:tcBorders>
          </w:tcPr>
          <w:p w14:paraId="42E7EA21" w14:textId="00184E9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60DBBD8" w14:textId="77777777" w:rsidR="00916881" w:rsidRDefault="00916881" w:rsidP="00F63174">
            <w:pPr>
              <w:pStyle w:val="CellTextChar"/>
              <w:snapToGrid w:val="0"/>
              <w:spacing w:before="0" w:after="120" w:line="240" w:lineRule="auto"/>
              <w:ind w:left="187" w:hanging="187"/>
              <w:outlineLvl w:val="0"/>
            </w:pPr>
          </w:p>
        </w:tc>
      </w:tr>
    </w:tbl>
    <w:p w14:paraId="6AC96691" w14:textId="77777777" w:rsidR="00916881" w:rsidRDefault="00916881" w:rsidP="00DF78B1">
      <w:pPr>
        <w:pStyle w:val="BodyText"/>
      </w:pPr>
      <w:bookmarkStart w:id="2484" w:name="_Ref251833399"/>
    </w:p>
    <w:p w14:paraId="4B70B014" w14:textId="77777777" w:rsidR="00916881" w:rsidRDefault="00916881" w:rsidP="006815A2">
      <w:pPr>
        <w:pStyle w:val="Heading3"/>
      </w:pPr>
      <w:bookmarkStart w:id="2485" w:name="_Ref251835585"/>
      <w:bookmarkStart w:id="2486" w:name="_Toc128718692"/>
      <w:r>
        <w:t>Commercials</w:t>
      </w:r>
      <w:r>
        <w:rPr>
          <w:rFonts w:ascii="Wingdings" w:hAnsi="Wingdings"/>
        </w:rPr>
        <w:t></w:t>
      </w:r>
      <w:r>
        <w:t>Client Page</w:t>
      </w:r>
      <w:bookmarkEnd w:id="2485"/>
      <w:bookmarkEnd w:id="2486"/>
    </w:p>
    <w:p w14:paraId="3D1FBC38" w14:textId="56F3B730" w:rsidR="00916881" w:rsidRDefault="00916881" w:rsidP="00EF0AA7">
      <w:pPr>
        <w:pStyle w:val="BodyText"/>
      </w:pPr>
      <w:r w:rsidRPr="00EF0AA7">
        <w:rPr>
          <w:rStyle w:val="BodyTextChar"/>
        </w:rPr>
        <w:t xml:space="preserve">The Client page allows for the creation of new Client IDs that can be associated </w:t>
      </w:r>
      <w:r w:rsidR="00FB3375" w:rsidRPr="00EF0AA7">
        <w:rPr>
          <w:rStyle w:val="BodyTextChar"/>
        </w:rPr>
        <w:t xml:space="preserve">with </w:t>
      </w:r>
      <w:r w:rsidRPr="00EF0AA7">
        <w:rPr>
          <w:rStyle w:val="BodyTextChar"/>
        </w:rPr>
        <w:t>a Branch to allow orders to be placed. At least one Corporate ID needs to exist to create Client IDs</w:t>
      </w:r>
      <w:r>
        <w:t>.</w:t>
      </w:r>
    </w:p>
    <w:p w14:paraId="058478BA" w14:textId="375636DE" w:rsidR="00916881" w:rsidRDefault="00916881" w:rsidP="00F63174">
      <w:pPr>
        <w:pStyle w:val="Caption"/>
        <w:spacing w:before="0" w:after="120"/>
        <w:ind w:left="187" w:hanging="187"/>
        <w:outlineLvl w:val="0"/>
      </w:pPr>
      <w:bookmarkStart w:id="2487" w:name="_Toc128632436"/>
      <w:r>
        <w:lastRenderedPageBreak/>
        <w:t xml:space="preserve">Figure </w:t>
      </w:r>
      <w:ins w:id="2488" w:author="Robbie Moses" w:date="2023-03-02T06:45:00Z">
        <w:r w:rsidR="00624EA3">
          <w:fldChar w:fldCharType="begin"/>
        </w:r>
        <w:r w:rsidR="00624EA3">
          <w:instrText xml:space="preserve"> SEQ Figure \* ARABIC </w:instrText>
        </w:r>
      </w:ins>
      <w:r w:rsidR="00624EA3">
        <w:fldChar w:fldCharType="separate"/>
      </w:r>
      <w:ins w:id="2489" w:author="Robbie Moses" w:date="2023-03-02T06:45:00Z">
        <w:r w:rsidR="00624EA3">
          <w:rPr>
            <w:noProof/>
          </w:rPr>
          <w:t>117</w:t>
        </w:r>
        <w:r w:rsidR="00624EA3">
          <w:fldChar w:fldCharType="end"/>
        </w:r>
      </w:ins>
      <w:ins w:id="2490" w:author="Moses, Robbie" w:date="2023-02-22T02:39:00Z">
        <w:del w:id="2491" w:author="Robbie Moses" w:date="2023-03-02T06:45:00Z">
          <w:r w:rsidR="003B5D4F" w:rsidDel="00624EA3">
            <w:fldChar w:fldCharType="begin"/>
          </w:r>
          <w:r w:rsidR="003B5D4F" w:rsidDel="00624EA3">
            <w:delInstrText xml:space="preserve"> SEQ Figure \* ARABIC </w:delInstrText>
          </w:r>
        </w:del>
      </w:ins>
      <w:del w:id="2492" w:author="Robbie Moses" w:date="2023-03-02T06:45:00Z">
        <w:r w:rsidR="003B5D4F" w:rsidDel="00624EA3">
          <w:fldChar w:fldCharType="separate"/>
        </w:r>
      </w:del>
      <w:ins w:id="2493" w:author="Moses, Robbie" w:date="2023-02-22T02:39:00Z">
        <w:del w:id="2494" w:author="Robbie Moses" w:date="2023-03-02T06:45:00Z">
          <w:r w:rsidR="003B5D4F" w:rsidDel="00624EA3">
            <w:rPr>
              <w:noProof/>
            </w:rPr>
            <w:delText>116</w:delText>
          </w:r>
          <w:r w:rsidR="003B5D4F" w:rsidDel="00624EA3">
            <w:fldChar w:fldCharType="end"/>
          </w:r>
        </w:del>
      </w:ins>
      <w:del w:id="2495"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116</w:delText>
        </w:r>
        <w:r w:rsidRPr="1E740376" w:rsidDel="003B5D4F">
          <w:rPr>
            <w:noProof/>
          </w:rPr>
          <w:fldChar w:fldCharType="end"/>
        </w:r>
      </w:del>
      <w:r>
        <w:t>: CLient Page</w:t>
      </w:r>
      <w:bookmarkEnd w:id="2487"/>
    </w:p>
    <w:p w14:paraId="46183CE1" w14:textId="025BFC1D" w:rsidR="00916881" w:rsidRDefault="74E75A2A" w:rsidP="00DF78B1">
      <w:pPr>
        <w:pStyle w:val="BodyText"/>
      </w:pPr>
      <w:r>
        <w:rPr>
          <w:noProof/>
        </w:rPr>
        <w:drawing>
          <wp:inline distT="0" distB="0" distL="0" distR="0" wp14:anchorId="4286E4D5" wp14:editId="5AFE7C04">
            <wp:extent cx="5486400" cy="2381250"/>
            <wp:effectExtent l="76200" t="76200" r="133350" b="133350"/>
            <wp:docPr id="1969310909" name="Picture 19693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486400" cy="2381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E45E41" w14:textId="0518F9BC" w:rsidR="00916881" w:rsidRDefault="00916881" w:rsidP="00F63174">
      <w:pPr>
        <w:pStyle w:val="Caption"/>
        <w:spacing w:before="0" w:after="120"/>
        <w:ind w:left="187" w:hanging="187"/>
        <w:outlineLvl w:val="0"/>
      </w:pPr>
      <w:bookmarkStart w:id="2496" w:name="_Toc128631050"/>
      <w:r>
        <w:t xml:space="preserve">Table </w:t>
      </w:r>
      <w:r w:rsidR="00027408">
        <w:fldChar w:fldCharType="begin"/>
      </w:r>
      <w:r>
        <w:instrText xml:space="preserve"> SEQ "Table" \*Arabic </w:instrText>
      </w:r>
      <w:r w:rsidR="00027408">
        <w:fldChar w:fldCharType="separate"/>
      </w:r>
      <w:r w:rsidR="00D57607">
        <w:rPr>
          <w:noProof/>
        </w:rPr>
        <w:t>96</w:t>
      </w:r>
      <w:r w:rsidR="00027408">
        <w:rPr>
          <w:noProof/>
        </w:rPr>
        <w:fldChar w:fldCharType="end"/>
      </w:r>
      <w:r>
        <w:t>: CLient Description</w:t>
      </w:r>
      <w:bookmarkEnd w:id="2496"/>
    </w:p>
    <w:tbl>
      <w:tblPr>
        <w:tblW w:w="0" w:type="auto"/>
        <w:tblInd w:w="467" w:type="dxa"/>
        <w:tblLayout w:type="fixed"/>
        <w:tblCellMar>
          <w:left w:w="79" w:type="dxa"/>
          <w:right w:w="79" w:type="dxa"/>
        </w:tblCellMar>
        <w:tblLook w:val="0000" w:firstRow="0" w:lastRow="0" w:firstColumn="0" w:lastColumn="0" w:noHBand="0" w:noVBand="0"/>
      </w:tblPr>
      <w:tblGrid>
        <w:gridCol w:w="2721"/>
        <w:gridCol w:w="5396"/>
      </w:tblGrid>
      <w:tr w:rsidR="00916881" w14:paraId="44698151" w14:textId="77777777" w:rsidTr="00026F61">
        <w:trPr>
          <w:cantSplit/>
          <w:tblHeader/>
        </w:trPr>
        <w:tc>
          <w:tcPr>
            <w:tcW w:w="2721" w:type="dxa"/>
            <w:tcBorders>
              <w:top w:val="single" w:sz="4" w:space="0" w:color="000000"/>
              <w:left w:val="single" w:sz="4" w:space="0" w:color="000000"/>
              <w:bottom w:val="double" w:sz="1" w:space="0" w:color="000000"/>
            </w:tcBorders>
            <w:shd w:val="clear" w:color="auto" w:fill="60C03A"/>
          </w:tcPr>
          <w:p w14:paraId="1600A747" w14:textId="77777777" w:rsidR="00916881" w:rsidRDefault="00916881" w:rsidP="00026F61">
            <w:pPr>
              <w:pStyle w:val="TableHeading"/>
            </w:pPr>
            <w:r>
              <w:t>Fields</w:t>
            </w:r>
          </w:p>
        </w:tc>
        <w:tc>
          <w:tcPr>
            <w:tcW w:w="5396" w:type="dxa"/>
            <w:tcBorders>
              <w:top w:val="single" w:sz="4" w:space="0" w:color="000000"/>
              <w:left w:val="single" w:sz="4" w:space="0" w:color="000000"/>
              <w:bottom w:val="double" w:sz="1" w:space="0" w:color="000000"/>
              <w:right w:val="single" w:sz="4" w:space="0" w:color="000000"/>
            </w:tcBorders>
            <w:shd w:val="clear" w:color="auto" w:fill="60C03A"/>
          </w:tcPr>
          <w:p w14:paraId="321E0318" w14:textId="77777777" w:rsidR="00916881" w:rsidRDefault="00916881" w:rsidP="00026F61">
            <w:pPr>
              <w:pStyle w:val="TableHeading"/>
            </w:pPr>
            <w:r>
              <w:t>Description</w:t>
            </w:r>
          </w:p>
        </w:tc>
      </w:tr>
      <w:tr w:rsidR="00916881" w14:paraId="49C72D17" w14:textId="77777777" w:rsidTr="00026F61">
        <w:trPr>
          <w:cantSplit/>
        </w:trPr>
        <w:tc>
          <w:tcPr>
            <w:tcW w:w="2721" w:type="dxa"/>
            <w:tcBorders>
              <w:left w:val="single" w:sz="4" w:space="0" w:color="000000"/>
              <w:bottom w:val="single" w:sz="4" w:space="0" w:color="000000"/>
            </w:tcBorders>
          </w:tcPr>
          <w:p w14:paraId="1E92D2D9" w14:textId="77777777" w:rsidR="00916881" w:rsidRPr="00026F61" w:rsidRDefault="00916881" w:rsidP="00026F61">
            <w:pPr>
              <w:pStyle w:val="TableBody"/>
              <w:rPr>
                <w:b/>
                <w:bCs/>
              </w:rPr>
            </w:pPr>
            <w:r w:rsidRPr="00026F61">
              <w:rPr>
                <w:b/>
                <w:bCs/>
              </w:rPr>
              <w:t>Corporate ID</w:t>
            </w:r>
          </w:p>
        </w:tc>
        <w:tc>
          <w:tcPr>
            <w:tcW w:w="5396" w:type="dxa"/>
            <w:tcBorders>
              <w:left w:val="single" w:sz="4" w:space="0" w:color="000000"/>
              <w:bottom w:val="single" w:sz="4" w:space="0" w:color="000000"/>
              <w:right w:val="single" w:sz="4" w:space="0" w:color="000000"/>
            </w:tcBorders>
          </w:tcPr>
          <w:p w14:paraId="01AFA12F" w14:textId="77777777" w:rsidR="00916881" w:rsidRDefault="00916881" w:rsidP="00026F61">
            <w:pPr>
              <w:pStyle w:val="TableBody"/>
            </w:pPr>
            <w:r>
              <w:t>Unique alphanumeric identifier to define the Corporate ID</w:t>
            </w:r>
          </w:p>
        </w:tc>
      </w:tr>
      <w:tr w:rsidR="00916881" w14:paraId="25B88E98" w14:textId="77777777" w:rsidTr="00026F61">
        <w:trPr>
          <w:cantSplit/>
        </w:trPr>
        <w:tc>
          <w:tcPr>
            <w:tcW w:w="2721" w:type="dxa"/>
            <w:tcBorders>
              <w:left w:val="single" w:sz="4" w:space="0" w:color="000000"/>
              <w:bottom w:val="single" w:sz="4" w:space="0" w:color="000000"/>
            </w:tcBorders>
          </w:tcPr>
          <w:p w14:paraId="79199ADB" w14:textId="77777777" w:rsidR="00916881" w:rsidRPr="00026F61" w:rsidRDefault="00916881" w:rsidP="00026F61">
            <w:pPr>
              <w:pStyle w:val="TableBody"/>
              <w:rPr>
                <w:b/>
                <w:bCs/>
              </w:rPr>
            </w:pPr>
            <w:r w:rsidRPr="00026F61">
              <w:rPr>
                <w:b/>
                <w:bCs/>
              </w:rPr>
              <w:t>Client ID</w:t>
            </w:r>
          </w:p>
        </w:tc>
        <w:tc>
          <w:tcPr>
            <w:tcW w:w="5396" w:type="dxa"/>
            <w:tcBorders>
              <w:left w:val="single" w:sz="4" w:space="0" w:color="000000"/>
              <w:bottom w:val="single" w:sz="4" w:space="0" w:color="000000"/>
              <w:right w:val="single" w:sz="4" w:space="0" w:color="000000"/>
            </w:tcBorders>
          </w:tcPr>
          <w:p w14:paraId="6656A9AF" w14:textId="77777777" w:rsidR="00916881" w:rsidRDefault="00916881" w:rsidP="00026F61">
            <w:pPr>
              <w:pStyle w:val="TableBody"/>
            </w:pPr>
            <w:r>
              <w:t>Unique alphanumeric identifier to define the Client ID</w:t>
            </w:r>
          </w:p>
        </w:tc>
      </w:tr>
      <w:tr w:rsidR="00916881" w14:paraId="387521B1" w14:textId="77777777" w:rsidTr="00026F61">
        <w:trPr>
          <w:cantSplit/>
        </w:trPr>
        <w:tc>
          <w:tcPr>
            <w:tcW w:w="2721" w:type="dxa"/>
            <w:tcBorders>
              <w:left w:val="single" w:sz="4" w:space="0" w:color="000000"/>
              <w:bottom w:val="single" w:sz="4" w:space="0" w:color="000000"/>
            </w:tcBorders>
          </w:tcPr>
          <w:p w14:paraId="344325E6" w14:textId="77777777" w:rsidR="00916881" w:rsidRPr="00026F61" w:rsidRDefault="00916881" w:rsidP="00026F61">
            <w:pPr>
              <w:pStyle w:val="TableBody"/>
              <w:rPr>
                <w:b/>
                <w:bCs/>
              </w:rPr>
            </w:pPr>
            <w:r w:rsidRPr="00026F61">
              <w:rPr>
                <w:b/>
                <w:bCs/>
              </w:rPr>
              <w:t>Client Name</w:t>
            </w:r>
          </w:p>
        </w:tc>
        <w:tc>
          <w:tcPr>
            <w:tcW w:w="5396" w:type="dxa"/>
            <w:tcBorders>
              <w:left w:val="single" w:sz="4" w:space="0" w:color="000000"/>
              <w:bottom w:val="single" w:sz="4" w:space="0" w:color="000000"/>
              <w:right w:val="single" w:sz="4" w:space="0" w:color="000000"/>
            </w:tcBorders>
          </w:tcPr>
          <w:p w14:paraId="0F11C9BD" w14:textId="77777777" w:rsidR="00916881" w:rsidRDefault="00916881" w:rsidP="00026F61">
            <w:pPr>
              <w:pStyle w:val="TableBody"/>
            </w:pPr>
            <w:r>
              <w:t>Name of the corresponding Client ID.</w:t>
            </w:r>
          </w:p>
        </w:tc>
      </w:tr>
      <w:tr w:rsidR="00916881" w14:paraId="13BD1852" w14:textId="77777777" w:rsidTr="00026F61">
        <w:trPr>
          <w:cantSplit/>
        </w:trPr>
        <w:tc>
          <w:tcPr>
            <w:tcW w:w="2721" w:type="dxa"/>
            <w:tcBorders>
              <w:left w:val="single" w:sz="4" w:space="0" w:color="000000"/>
              <w:bottom w:val="single" w:sz="4" w:space="0" w:color="000000"/>
            </w:tcBorders>
          </w:tcPr>
          <w:p w14:paraId="009A4877" w14:textId="77777777" w:rsidR="00916881" w:rsidRPr="00026F61" w:rsidRDefault="00916881" w:rsidP="00026F61">
            <w:pPr>
              <w:pStyle w:val="TableBody"/>
              <w:rPr>
                <w:b/>
                <w:bCs/>
              </w:rPr>
            </w:pPr>
            <w:r w:rsidRPr="00026F61">
              <w:rPr>
                <w:b/>
                <w:bCs/>
              </w:rPr>
              <w:t>Add Button</w:t>
            </w:r>
          </w:p>
        </w:tc>
        <w:tc>
          <w:tcPr>
            <w:tcW w:w="5396" w:type="dxa"/>
            <w:tcBorders>
              <w:left w:val="single" w:sz="4" w:space="0" w:color="000000"/>
              <w:bottom w:val="single" w:sz="4" w:space="0" w:color="000000"/>
              <w:right w:val="single" w:sz="4" w:space="0" w:color="000000"/>
            </w:tcBorders>
          </w:tcPr>
          <w:p w14:paraId="39DAA372" w14:textId="77777777" w:rsidR="00916881" w:rsidRDefault="00916881" w:rsidP="00026F61">
            <w:pPr>
              <w:pStyle w:val="TableBody"/>
            </w:pPr>
            <w:r>
              <w:t>Allows the user to add a new Client ID.</w:t>
            </w:r>
          </w:p>
        </w:tc>
      </w:tr>
      <w:tr w:rsidR="00916881" w14:paraId="14F7C66E" w14:textId="77777777" w:rsidTr="00026F61">
        <w:trPr>
          <w:cantSplit/>
        </w:trPr>
        <w:tc>
          <w:tcPr>
            <w:tcW w:w="2721" w:type="dxa"/>
            <w:tcBorders>
              <w:top w:val="single" w:sz="4" w:space="0" w:color="000000"/>
              <w:left w:val="single" w:sz="4" w:space="0" w:color="000000"/>
              <w:bottom w:val="single" w:sz="4" w:space="0" w:color="000000"/>
            </w:tcBorders>
          </w:tcPr>
          <w:p w14:paraId="585AC0CD" w14:textId="77777777" w:rsidR="00916881" w:rsidRPr="00026F61" w:rsidRDefault="00916881" w:rsidP="00026F61">
            <w:pPr>
              <w:pStyle w:val="TableBody"/>
              <w:rPr>
                <w:b/>
                <w:bCs/>
              </w:rPr>
            </w:pPr>
            <w:r w:rsidRPr="00026F61">
              <w:rPr>
                <w:b/>
                <w:bCs/>
              </w:rPr>
              <w:t>Edit Button</w:t>
            </w:r>
          </w:p>
        </w:tc>
        <w:tc>
          <w:tcPr>
            <w:tcW w:w="5396" w:type="dxa"/>
            <w:tcBorders>
              <w:top w:val="single" w:sz="4" w:space="0" w:color="000000"/>
              <w:left w:val="single" w:sz="4" w:space="0" w:color="000000"/>
              <w:bottom w:val="single" w:sz="4" w:space="0" w:color="000000"/>
              <w:right w:val="single" w:sz="4" w:space="0" w:color="000000"/>
            </w:tcBorders>
          </w:tcPr>
          <w:p w14:paraId="2CA36F76" w14:textId="77777777" w:rsidR="00916881" w:rsidRDefault="00916881" w:rsidP="00026F61">
            <w:pPr>
              <w:pStyle w:val="TableBody"/>
            </w:pPr>
            <w:r>
              <w:t>Allows the user to edit an existing Client ID that has been selected in the list of existing IDs.</w:t>
            </w:r>
          </w:p>
        </w:tc>
      </w:tr>
      <w:tr w:rsidR="00916881" w14:paraId="4C2FF48D" w14:textId="77777777" w:rsidTr="00026F61">
        <w:trPr>
          <w:cantSplit/>
        </w:trPr>
        <w:tc>
          <w:tcPr>
            <w:tcW w:w="2721" w:type="dxa"/>
            <w:tcBorders>
              <w:top w:val="single" w:sz="4" w:space="0" w:color="000000"/>
              <w:left w:val="single" w:sz="4" w:space="0" w:color="000000"/>
              <w:bottom w:val="single" w:sz="4" w:space="0" w:color="000000"/>
            </w:tcBorders>
          </w:tcPr>
          <w:p w14:paraId="00842529" w14:textId="77777777" w:rsidR="00916881" w:rsidRPr="00026F61" w:rsidRDefault="00916881" w:rsidP="00026F61">
            <w:pPr>
              <w:pStyle w:val="TableBody"/>
              <w:rPr>
                <w:b/>
                <w:bCs/>
              </w:rPr>
            </w:pPr>
            <w:r w:rsidRPr="00026F61">
              <w:rPr>
                <w:b/>
                <w:bCs/>
              </w:rPr>
              <w:t>Delete</w:t>
            </w:r>
          </w:p>
        </w:tc>
        <w:tc>
          <w:tcPr>
            <w:tcW w:w="5396" w:type="dxa"/>
            <w:tcBorders>
              <w:top w:val="single" w:sz="4" w:space="0" w:color="000000"/>
              <w:left w:val="single" w:sz="4" w:space="0" w:color="000000"/>
              <w:bottom w:val="single" w:sz="4" w:space="0" w:color="000000"/>
              <w:right w:val="single" w:sz="4" w:space="0" w:color="000000"/>
            </w:tcBorders>
          </w:tcPr>
          <w:p w14:paraId="68923609" w14:textId="77777777" w:rsidR="00916881" w:rsidRDefault="00916881" w:rsidP="00026F61">
            <w:pPr>
              <w:pStyle w:val="TableBody"/>
            </w:pPr>
            <w:r>
              <w:t>Allows the user to delete a Client ID as long as no orders exist for the Client.</w:t>
            </w:r>
          </w:p>
        </w:tc>
      </w:tr>
      <w:tr w:rsidR="00916881" w14:paraId="58A3AA53" w14:textId="77777777" w:rsidTr="00026F61">
        <w:trPr>
          <w:cantSplit/>
        </w:trPr>
        <w:tc>
          <w:tcPr>
            <w:tcW w:w="2721" w:type="dxa"/>
            <w:tcBorders>
              <w:top w:val="single" w:sz="4" w:space="0" w:color="000000"/>
              <w:left w:val="single" w:sz="4" w:space="0" w:color="000000"/>
              <w:bottom w:val="single" w:sz="4" w:space="0" w:color="000000"/>
            </w:tcBorders>
          </w:tcPr>
          <w:p w14:paraId="66C59F22" w14:textId="77777777" w:rsidR="00916881" w:rsidRPr="00026F61" w:rsidRDefault="00916881" w:rsidP="00026F61">
            <w:pPr>
              <w:pStyle w:val="TableBody"/>
              <w:rPr>
                <w:b/>
                <w:bCs/>
              </w:rPr>
            </w:pPr>
            <w:r w:rsidRPr="00026F61">
              <w:rPr>
                <w:b/>
                <w:bCs/>
              </w:rPr>
              <w:t>Carrier</w:t>
            </w:r>
          </w:p>
        </w:tc>
        <w:tc>
          <w:tcPr>
            <w:tcW w:w="5396" w:type="dxa"/>
            <w:tcBorders>
              <w:top w:val="single" w:sz="4" w:space="0" w:color="000000"/>
              <w:left w:val="single" w:sz="4" w:space="0" w:color="000000"/>
              <w:bottom w:val="single" w:sz="4" w:space="0" w:color="000000"/>
              <w:right w:val="single" w:sz="4" w:space="0" w:color="000000"/>
            </w:tcBorders>
          </w:tcPr>
          <w:p w14:paraId="4676DA5B" w14:textId="77777777" w:rsidR="00916881" w:rsidRDefault="00916881" w:rsidP="00026F61">
            <w:pPr>
              <w:pStyle w:val="TableBody"/>
            </w:pPr>
            <w:r>
              <w:t>Depot ID of the carrier that will deliver the Order</w:t>
            </w:r>
          </w:p>
        </w:tc>
      </w:tr>
      <w:tr w:rsidR="00916881" w14:paraId="186639BA" w14:textId="77777777" w:rsidTr="00026F61">
        <w:trPr>
          <w:cantSplit/>
        </w:trPr>
        <w:tc>
          <w:tcPr>
            <w:tcW w:w="2721" w:type="dxa"/>
            <w:tcBorders>
              <w:top w:val="single" w:sz="4" w:space="0" w:color="000000"/>
              <w:left w:val="single" w:sz="4" w:space="0" w:color="000000"/>
              <w:bottom w:val="single" w:sz="4" w:space="0" w:color="000000"/>
            </w:tcBorders>
          </w:tcPr>
          <w:p w14:paraId="19CA271E" w14:textId="77777777" w:rsidR="00916881" w:rsidRPr="00026F61" w:rsidRDefault="00916881" w:rsidP="00026F61">
            <w:pPr>
              <w:pStyle w:val="TableBody"/>
              <w:rPr>
                <w:b/>
                <w:bCs/>
              </w:rPr>
            </w:pPr>
            <w:r w:rsidRPr="00026F61">
              <w:rPr>
                <w:b/>
                <w:bCs/>
              </w:rPr>
              <w:t>Managing Branch</w:t>
            </w:r>
          </w:p>
        </w:tc>
        <w:tc>
          <w:tcPr>
            <w:tcW w:w="5396" w:type="dxa"/>
            <w:tcBorders>
              <w:top w:val="single" w:sz="4" w:space="0" w:color="000000"/>
              <w:left w:val="single" w:sz="4" w:space="0" w:color="000000"/>
              <w:bottom w:val="single" w:sz="4" w:space="0" w:color="000000"/>
              <w:right w:val="single" w:sz="4" w:space="0" w:color="000000"/>
            </w:tcBorders>
          </w:tcPr>
          <w:p w14:paraId="7B4B7220" w14:textId="77777777" w:rsidR="00916881" w:rsidRDefault="00916881" w:rsidP="00026F61">
            <w:pPr>
              <w:pStyle w:val="TableBody"/>
            </w:pPr>
            <w:r>
              <w:t>The Cashpoint ID of the Branch responsible for placing the orders for the Client</w:t>
            </w:r>
          </w:p>
        </w:tc>
      </w:tr>
      <w:tr w:rsidR="00916881" w14:paraId="0BE69C2C" w14:textId="77777777" w:rsidTr="00026F61">
        <w:trPr>
          <w:cantSplit/>
        </w:trPr>
        <w:tc>
          <w:tcPr>
            <w:tcW w:w="2721" w:type="dxa"/>
            <w:tcBorders>
              <w:top w:val="single" w:sz="4" w:space="0" w:color="000000"/>
              <w:left w:val="single" w:sz="4" w:space="0" w:color="000000"/>
              <w:bottom w:val="single" w:sz="4" w:space="0" w:color="000000"/>
            </w:tcBorders>
          </w:tcPr>
          <w:p w14:paraId="24C1510A" w14:textId="77777777" w:rsidR="00916881" w:rsidRPr="00026F61" w:rsidRDefault="00916881" w:rsidP="00026F61">
            <w:pPr>
              <w:pStyle w:val="TableBody"/>
              <w:rPr>
                <w:b/>
                <w:bCs/>
              </w:rPr>
            </w:pPr>
            <w:r w:rsidRPr="00026F61">
              <w:rPr>
                <w:b/>
                <w:bCs/>
              </w:rPr>
              <w:t>Select</w:t>
            </w:r>
          </w:p>
        </w:tc>
        <w:tc>
          <w:tcPr>
            <w:tcW w:w="5396" w:type="dxa"/>
            <w:tcBorders>
              <w:top w:val="single" w:sz="4" w:space="0" w:color="000000"/>
              <w:left w:val="single" w:sz="4" w:space="0" w:color="000000"/>
              <w:bottom w:val="single" w:sz="4" w:space="0" w:color="000000"/>
              <w:right w:val="single" w:sz="4" w:space="0" w:color="000000"/>
            </w:tcBorders>
          </w:tcPr>
          <w:p w14:paraId="274EB684" w14:textId="77777777" w:rsidR="00916881" w:rsidRDefault="00916881" w:rsidP="00026F61">
            <w:pPr>
              <w:pStyle w:val="TableBody"/>
            </w:pPr>
            <w:r>
              <w:t xml:space="preserve">Allows the user to select a Cashpoint to assign to the Client. </w:t>
            </w:r>
          </w:p>
          <w:p w14:paraId="11BC9D2E" w14:textId="77777777" w:rsidR="00916881" w:rsidRDefault="00916881" w:rsidP="00026F61">
            <w:pPr>
              <w:pStyle w:val="TableNote"/>
            </w:pPr>
            <w:r w:rsidRPr="00895FEC">
              <w:rPr>
                <w:b/>
                <w:bCs/>
              </w:rPr>
              <w:t>Note</w:t>
            </w:r>
            <w:r>
              <w:t>: Only one Cashpoint may be selected to be assigned to a Client.</w:t>
            </w:r>
          </w:p>
        </w:tc>
      </w:tr>
      <w:tr w:rsidR="00916881" w14:paraId="7D32E3F3" w14:textId="77777777" w:rsidTr="00026F61">
        <w:trPr>
          <w:cantSplit/>
        </w:trPr>
        <w:tc>
          <w:tcPr>
            <w:tcW w:w="2721" w:type="dxa"/>
            <w:tcBorders>
              <w:top w:val="single" w:sz="4" w:space="0" w:color="000000"/>
              <w:left w:val="single" w:sz="4" w:space="0" w:color="000000"/>
              <w:bottom w:val="single" w:sz="4" w:space="0" w:color="000000"/>
            </w:tcBorders>
          </w:tcPr>
          <w:p w14:paraId="2901E8C7" w14:textId="77777777" w:rsidR="00916881" w:rsidRPr="00026F61" w:rsidRDefault="00916881" w:rsidP="00026F61">
            <w:pPr>
              <w:pStyle w:val="TableBody"/>
              <w:rPr>
                <w:b/>
                <w:bCs/>
              </w:rPr>
            </w:pPr>
            <w:r w:rsidRPr="00026F61">
              <w:rPr>
                <w:b/>
                <w:bCs/>
              </w:rPr>
              <w:t>Save Button</w:t>
            </w:r>
          </w:p>
        </w:tc>
        <w:tc>
          <w:tcPr>
            <w:tcW w:w="5396" w:type="dxa"/>
            <w:tcBorders>
              <w:top w:val="single" w:sz="4" w:space="0" w:color="000000"/>
              <w:left w:val="single" w:sz="4" w:space="0" w:color="000000"/>
              <w:bottom w:val="single" w:sz="4" w:space="0" w:color="000000"/>
              <w:right w:val="single" w:sz="4" w:space="0" w:color="000000"/>
            </w:tcBorders>
          </w:tcPr>
          <w:p w14:paraId="494BD4E3" w14:textId="77777777" w:rsidR="00916881" w:rsidRDefault="00916881" w:rsidP="00026F61">
            <w:pPr>
              <w:pStyle w:val="TableBody"/>
            </w:pPr>
            <w:r>
              <w:t>Saves the entry after changes have been made</w:t>
            </w:r>
          </w:p>
        </w:tc>
      </w:tr>
      <w:tr w:rsidR="00916881" w14:paraId="7FD17B95" w14:textId="77777777" w:rsidTr="00026F61">
        <w:trPr>
          <w:cantSplit/>
        </w:trPr>
        <w:tc>
          <w:tcPr>
            <w:tcW w:w="2721" w:type="dxa"/>
            <w:tcBorders>
              <w:top w:val="single" w:sz="4" w:space="0" w:color="000000"/>
              <w:left w:val="single" w:sz="4" w:space="0" w:color="000000"/>
              <w:bottom w:val="single" w:sz="4" w:space="0" w:color="000000"/>
            </w:tcBorders>
          </w:tcPr>
          <w:p w14:paraId="245FD92A" w14:textId="77777777" w:rsidR="00916881" w:rsidRPr="00026F61" w:rsidRDefault="00916881" w:rsidP="00026F61">
            <w:pPr>
              <w:pStyle w:val="TableBody"/>
              <w:rPr>
                <w:b/>
                <w:bCs/>
              </w:rPr>
            </w:pPr>
            <w:r w:rsidRPr="00026F61">
              <w:rPr>
                <w:b/>
                <w:bCs/>
              </w:rPr>
              <w:t>Cancel Button</w:t>
            </w:r>
          </w:p>
        </w:tc>
        <w:tc>
          <w:tcPr>
            <w:tcW w:w="5396" w:type="dxa"/>
            <w:tcBorders>
              <w:top w:val="single" w:sz="4" w:space="0" w:color="000000"/>
              <w:left w:val="single" w:sz="4" w:space="0" w:color="000000"/>
              <w:bottom w:val="single" w:sz="4" w:space="0" w:color="000000"/>
              <w:right w:val="single" w:sz="4" w:space="0" w:color="000000"/>
            </w:tcBorders>
          </w:tcPr>
          <w:p w14:paraId="0C1AEBB7" w14:textId="5EC78D05" w:rsidR="00916881" w:rsidRDefault="00916881" w:rsidP="00026F61">
            <w:pPr>
              <w:pStyle w:val="TableBody"/>
            </w:pPr>
            <w:r>
              <w:t>Cancels any changes that have been made and return to the previous page.</w:t>
            </w:r>
          </w:p>
        </w:tc>
      </w:tr>
    </w:tbl>
    <w:p w14:paraId="5462F73C" w14:textId="77777777" w:rsidR="00916881" w:rsidRDefault="00916881" w:rsidP="00554B69">
      <w:pPr>
        <w:pStyle w:val="Heading3"/>
      </w:pPr>
      <w:bookmarkStart w:id="2497" w:name="_Ref251836836"/>
      <w:bookmarkStart w:id="2498" w:name="_Toc128718693"/>
      <w:r>
        <w:lastRenderedPageBreak/>
        <w:t>Commercials</w:t>
      </w:r>
      <w:r>
        <w:rPr>
          <w:rFonts w:ascii="Wingdings" w:hAnsi="Wingdings"/>
        </w:rPr>
        <w:t></w:t>
      </w:r>
      <w:r>
        <w:t>Commercial Definitions Page</w:t>
      </w:r>
      <w:bookmarkEnd w:id="2498"/>
    </w:p>
    <w:p w14:paraId="73B38E96" w14:textId="1AA3F1A3" w:rsidR="00916881" w:rsidRDefault="00916881" w:rsidP="00026F61">
      <w:pPr>
        <w:pStyle w:val="BodyText"/>
      </w:pPr>
      <w:r w:rsidRPr="00E846C7">
        <w:t>Each Commercial Client needs a general definition or description of what it is and where it fits into the network. The Commercial Defin</w:t>
      </w:r>
      <w:r w:rsidR="004319A5">
        <w:t>i</w:t>
      </w:r>
      <w:r w:rsidRPr="00E846C7">
        <w:t>tions page allows the analyst to provide demographic data for each client.</w:t>
      </w:r>
    </w:p>
    <w:p w14:paraId="4A720FDF" w14:textId="4DE18D75" w:rsidR="00916881" w:rsidRPr="00E846C7" w:rsidRDefault="00916881" w:rsidP="00F63174">
      <w:pPr>
        <w:pStyle w:val="Caption"/>
        <w:spacing w:before="0" w:after="120"/>
        <w:ind w:left="187" w:hanging="187"/>
        <w:outlineLvl w:val="0"/>
      </w:pPr>
      <w:bookmarkStart w:id="2499" w:name="_Toc128632437"/>
      <w:r>
        <w:t xml:space="preserve">Figure </w:t>
      </w:r>
      <w:ins w:id="2500" w:author="Robbie Moses" w:date="2023-03-02T06:45:00Z">
        <w:r w:rsidR="00624EA3">
          <w:fldChar w:fldCharType="begin"/>
        </w:r>
        <w:r w:rsidR="00624EA3">
          <w:instrText xml:space="preserve"> SEQ Figure \* ARABIC </w:instrText>
        </w:r>
      </w:ins>
      <w:r w:rsidR="00624EA3">
        <w:fldChar w:fldCharType="separate"/>
      </w:r>
      <w:ins w:id="2501" w:author="Robbie Moses" w:date="2023-03-02T06:45:00Z">
        <w:r w:rsidR="00624EA3">
          <w:rPr>
            <w:noProof/>
          </w:rPr>
          <w:t>118</w:t>
        </w:r>
        <w:r w:rsidR="00624EA3">
          <w:fldChar w:fldCharType="end"/>
        </w:r>
      </w:ins>
      <w:ins w:id="2502" w:author="Moses, Robbie" w:date="2023-02-22T02:39:00Z">
        <w:del w:id="2503" w:author="Robbie Moses" w:date="2023-03-02T06:45:00Z">
          <w:r w:rsidR="003B5D4F" w:rsidDel="00624EA3">
            <w:fldChar w:fldCharType="begin"/>
          </w:r>
          <w:r w:rsidR="003B5D4F" w:rsidDel="00624EA3">
            <w:delInstrText xml:space="preserve"> SEQ Figure \* ARABIC </w:delInstrText>
          </w:r>
        </w:del>
      </w:ins>
      <w:del w:id="2504" w:author="Robbie Moses" w:date="2023-03-02T06:45:00Z">
        <w:r w:rsidR="003B5D4F" w:rsidDel="00624EA3">
          <w:fldChar w:fldCharType="separate"/>
        </w:r>
      </w:del>
      <w:ins w:id="2505" w:author="Moses, Robbie" w:date="2023-02-22T02:39:00Z">
        <w:del w:id="2506" w:author="Robbie Moses" w:date="2023-03-02T06:45:00Z">
          <w:r w:rsidR="003B5D4F" w:rsidDel="00624EA3">
            <w:rPr>
              <w:noProof/>
            </w:rPr>
            <w:delText>117</w:delText>
          </w:r>
          <w:r w:rsidR="003B5D4F" w:rsidDel="00624EA3">
            <w:fldChar w:fldCharType="end"/>
          </w:r>
        </w:del>
      </w:ins>
      <w:del w:id="2507"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117</w:delText>
        </w:r>
        <w:r w:rsidRPr="1E740376" w:rsidDel="003B5D4F">
          <w:rPr>
            <w:noProof/>
          </w:rPr>
          <w:fldChar w:fldCharType="end"/>
        </w:r>
      </w:del>
      <w:r>
        <w:t>: CLient Definition Page</w:t>
      </w:r>
      <w:bookmarkEnd w:id="2499"/>
    </w:p>
    <w:p w14:paraId="14D7AFC3" w14:textId="3E63A9FC" w:rsidR="00916881" w:rsidRPr="00E846C7" w:rsidRDefault="24197EB4" w:rsidP="00FF4C7F">
      <w:pPr>
        <w:pStyle w:val="BodyText"/>
        <w:jc w:val="center"/>
        <w:pPrChange w:id="2508" w:author="Robbie Moses" w:date="2023-03-03T06:09:00Z">
          <w:pPr>
            <w:pStyle w:val="BodyText"/>
          </w:pPr>
        </w:pPrChange>
      </w:pPr>
      <w:r>
        <w:rPr>
          <w:noProof/>
        </w:rPr>
        <w:drawing>
          <wp:inline distT="0" distB="0" distL="0" distR="0" wp14:anchorId="4A69E575" wp14:editId="2943050E">
            <wp:extent cx="3398520" cy="3959441"/>
            <wp:effectExtent l="76200" t="76200" r="125730" b="136525"/>
            <wp:docPr id="1533153861" name="Picture 153315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3399256" cy="39602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7E85D6" w14:textId="3AAE3DF8" w:rsidR="00916881" w:rsidRDefault="00916881" w:rsidP="00F63174">
      <w:pPr>
        <w:spacing w:after="120"/>
        <w:ind w:left="187" w:hanging="187"/>
        <w:outlineLvl w:val="0"/>
        <w:rPr>
          <w:ins w:id="2509" w:author="Robbie Moses" w:date="2023-03-03T06:08:00Z"/>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498C1ABA" w14:textId="77777777" w:rsidR="00FF4C7F" w:rsidRPr="00026F61" w:rsidRDefault="00FF4C7F" w:rsidP="00F63174">
      <w:pPr>
        <w:spacing w:after="120"/>
        <w:ind w:left="187" w:hanging="187"/>
        <w:outlineLvl w:val="0"/>
        <w:rPr>
          <w:rFonts w:eastAsia="Times New Roman" w:cs="Arial"/>
          <w:color w:val="76923C"/>
          <w:lang w:bidi="en-US"/>
        </w:rPr>
      </w:pPr>
    </w:p>
    <w:p w14:paraId="5DE12CD8" w14:textId="20B5B2DC" w:rsidR="00916881" w:rsidRPr="00E846C7" w:rsidDel="00FF4C7F" w:rsidRDefault="00916881" w:rsidP="00DF78B1">
      <w:pPr>
        <w:pStyle w:val="BodyText"/>
        <w:rPr>
          <w:del w:id="2510" w:author="Robbie Moses" w:date="2023-03-03T06:08:00Z"/>
        </w:rPr>
      </w:pPr>
    </w:p>
    <w:p w14:paraId="22824CF6" w14:textId="79BFC78B" w:rsidR="00916881" w:rsidRPr="00E846C7" w:rsidDel="00FF4C7F" w:rsidRDefault="00916881" w:rsidP="00DF78B1">
      <w:pPr>
        <w:pStyle w:val="BodyText"/>
        <w:rPr>
          <w:del w:id="2511" w:author="Robbie Moses" w:date="2023-03-03T06:08:00Z"/>
        </w:rPr>
      </w:pPr>
    </w:p>
    <w:p w14:paraId="7BCF41D2" w14:textId="700B5CA3" w:rsidR="00916881" w:rsidRPr="00E846C7" w:rsidDel="00FF4C7F" w:rsidRDefault="00916881" w:rsidP="00DF78B1">
      <w:pPr>
        <w:pStyle w:val="BodyText"/>
        <w:rPr>
          <w:del w:id="2512" w:author="Robbie Moses" w:date="2023-03-03T06:08:00Z"/>
        </w:rPr>
      </w:pPr>
    </w:p>
    <w:p w14:paraId="591D07EE" w14:textId="2D451CB1" w:rsidR="00916881" w:rsidRPr="001E5400" w:rsidRDefault="00916881" w:rsidP="00F63174">
      <w:pPr>
        <w:pStyle w:val="Caption"/>
        <w:spacing w:before="0" w:after="120"/>
        <w:ind w:left="187" w:hanging="187"/>
        <w:outlineLvl w:val="0"/>
        <w:rPr>
          <w:lang w:val="en-US"/>
        </w:rPr>
      </w:pPr>
      <w:bookmarkStart w:id="2513" w:name="_Toc128631051"/>
      <w:r w:rsidRPr="001E5400">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97</w:t>
      </w:r>
      <w:r w:rsidR="00027408">
        <w:rPr>
          <w:noProof/>
        </w:rPr>
        <w:fldChar w:fldCharType="end"/>
      </w:r>
      <w:r w:rsidRPr="001E5400">
        <w:rPr>
          <w:lang w:val="en-US"/>
        </w:rPr>
        <w:t>: Client General Definitions</w:t>
      </w:r>
      <w:bookmarkEnd w:id="2513"/>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72FB3624"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49C60C01"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DC75456" w14:textId="77777777" w:rsidR="00916881" w:rsidRDefault="00916881" w:rsidP="00026F61">
            <w:pPr>
              <w:pStyle w:val="TableHeading"/>
            </w:pPr>
            <w:r>
              <w:t>Description</w:t>
            </w:r>
          </w:p>
        </w:tc>
      </w:tr>
      <w:tr w:rsidR="00916881" w14:paraId="1AB6791C" w14:textId="77777777" w:rsidTr="0009567D">
        <w:trPr>
          <w:cantSplit/>
        </w:trPr>
        <w:tc>
          <w:tcPr>
            <w:tcW w:w="2592" w:type="dxa"/>
            <w:tcBorders>
              <w:top w:val="single" w:sz="4" w:space="0" w:color="000000"/>
              <w:left w:val="single" w:sz="4" w:space="0" w:color="000000"/>
              <w:bottom w:val="single" w:sz="4" w:space="0" w:color="000000"/>
            </w:tcBorders>
          </w:tcPr>
          <w:p w14:paraId="2A58E72F" w14:textId="77777777" w:rsidR="00916881" w:rsidRPr="00026F61" w:rsidRDefault="00916881" w:rsidP="00026F61">
            <w:pPr>
              <w:pStyle w:val="TableBody"/>
              <w:rPr>
                <w:b/>
                <w:bCs/>
              </w:rPr>
            </w:pPr>
            <w:r w:rsidRPr="00026F61">
              <w:rPr>
                <w:b/>
                <w:bCs/>
              </w:rPr>
              <w:t xml:space="preserve">Client ID </w:t>
            </w:r>
          </w:p>
          <w:p w14:paraId="2FA9C354"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1EB72B69" w14:textId="77777777" w:rsidR="00916881" w:rsidRDefault="00916881" w:rsidP="00026F61">
            <w:pPr>
              <w:pStyle w:val="TableBody"/>
            </w:pPr>
            <w:r>
              <w:t xml:space="preserve">Unique alphanumeric code that identifies the client. </w:t>
            </w:r>
          </w:p>
          <w:p w14:paraId="74090FF7" w14:textId="77777777" w:rsidR="00916881" w:rsidRDefault="00916881" w:rsidP="00026F61">
            <w:pPr>
              <w:pStyle w:val="TableBody"/>
            </w:pPr>
            <w:r>
              <w:t>The ID can be a maximum of 12 digits. It must not contain any spaces between the characters nor should it contain special characters (‘{[]}|~`!@#$%^&amp;*)”.The software will give an error message if the user tries to enter an invalid character.</w:t>
            </w:r>
          </w:p>
        </w:tc>
      </w:tr>
      <w:tr w:rsidR="00916881" w14:paraId="50A7288E" w14:textId="77777777" w:rsidTr="0009567D">
        <w:trPr>
          <w:cantSplit/>
        </w:trPr>
        <w:tc>
          <w:tcPr>
            <w:tcW w:w="2592" w:type="dxa"/>
            <w:tcBorders>
              <w:top w:val="single" w:sz="4" w:space="0" w:color="000000"/>
              <w:left w:val="single" w:sz="4" w:space="0" w:color="000000"/>
              <w:bottom w:val="single" w:sz="4" w:space="0" w:color="000000"/>
            </w:tcBorders>
          </w:tcPr>
          <w:p w14:paraId="6550DCBE" w14:textId="77777777" w:rsidR="00916881" w:rsidRPr="00026F61" w:rsidRDefault="00916881" w:rsidP="00026F61">
            <w:pPr>
              <w:pStyle w:val="TableBody"/>
              <w:rPr>
                <w:b/>
                <w:bCs/>
              </w:rPr>
            </w:pPr>
            <w:r w:rsidRPr="00026F61">
              <w:rPr>
                <w:b/>
                <w:bCs/>
              </w:rPr>
              <w:t>Client Name</w:t>
            </w:r>
          </w:p>
          <w:p w14:paraId="6A31605A" w14:textId="77777777" w:rsidR="00916881" w:rsidRPr="00026F61" w:rsidRDefault="00916881" w:rsidP="00026F61">
            <w:pPr>
              <w:pStyle w:val="TableBody"/>
              <w:rPr>
                <w:b/>
                <w:bCs/>
              </w:rPr>
            </w:pPr>
            <w:r w:rsidRPr="00026F61">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034A5C27" w14:textId="77777777" w:rsidR="00916881" w:rsidRDefault="00916881" w:rsidP="00026F61">
            <w:pPr>
              <w:pStyle w:val="TableBody"/>
            </w:pPr>
            <w:r>
              <w:t xml:space="preserve">An alphanumeric name can be given to the Cashpoint to help identify it from other Cashpoints. </w:t>
            </w:r>
          </w:p>
          <w:p w14:paraId="56BDF685" w14:textId="2879D7D4" w:rsidR="00916881" w:rsidRDefault="00916881" w:rsidP="00026F61">
            <w:pPr>
              <w:pStyle w:val="TableBody"/>
            </w:pPr>
            <w:r>
              <w:t xml:space="preserve">The Cashpoint Name can be a maximum of 80 Characters. </w:t>
            </w:r>
            <w:r w:rsidR="002522F5">
              <w:t xml:space="preserve">Certain special characters </w:t>
            </w:r>
            <w:r>
              <w:t>will be rejected (</w:t>
            </w:r>
            <w:r w:rsidR="00452443">
              <w:t>i.e.,</w:t>
            </w:r>
            <w:r>
              <w:t xml:space="preserve"> </w:t>
            </w:r>
            <w:r w:rsidR="00452443">
              <w:t>single,</w:t>
            </w:r>
            <w:r>
              <w:t xml:space="preserve"> or double quotes), but spaces are acceptable for this field. The software will give an error message if the user tries to enter an invalid character.</w:t>
            </w:r>
          </w:p>
        </w:tc>
      </w:tr>
      <w:tr w:rsidR="00916881" w14:paraId="7A333D4D" w14:textId="77777777" w:rsidTr="0009567D">
        <w:trPr>
          <w:cantSplit/>
        </w:trPr>
        <w:tc>
          <w:tcPr>
            <w:tcW w:w="2592" w:type="dxa"/>
            <w:tcBorders>
              <w:top w:val="single" w:sz="4" w:space="0" w:color="000000"/>
              <w:left w:val="single" w:sz="4" w:space="0" w:color="000000"/>
              <w:bottom w:val="single" w:sz="4" w:space="0" w:color="000000"/>
            </w:tcBorders>
          </w:tcPr>
          <w:p w14:paraId="37CBB112" w14:textId="77777777" w:rsidR="00916881" w:rsidRPr="00026F61" w:rsidRDefault="00916881" w:rsidP="00026F61">
            <w:pPr>
              <w:pStyle w:val="TableBody"/>
              <w:rPr>
                <w:b/>
                <w:bCs/>
              </w:rPr>
            </w:pPr>
            <w:r w:rsidRPr="00026F61">
              <w:rPr>
                <w:b/>
                <w:bCs/>
              </w:rPr>
              <w:t>Active</w:t>
            </w:r>
          </w:p>
        </w:tc>
        <w:tc>
          <w:tcPr>
            <w:tcW w:w="5478" w:type="dxa"/>
            <w:tcBorders>
              <w:top w:val="single" w:sz="4" w:space="0" w:color="000000"/>
              <w:left w:val="single" w:sz="4" w:space="0" w:color="000000"/>
              <w:bottom w:val="single" w:sz="4" w:space="0" w:color="000000"/>
              <w:right w:val="single" w:sz="4" w:space="0" w:color="000000"/>
            </w:tcBorders>
          </w:tcPr>
          <w:p w14:paraId="1C54BF15" w14:textId="77777777" w:rsidR="00916881" w:rsidRDefault="00916881" w:rsidP="00026F61">
            <w:pPr>
              <w:pStyle w:val="TableBody"/>
            </w:pPr>
            <w:r>
              <w:t>Flag to indicate whether the client is presently active</w:t>
            </w:r>
          </w:p>
        </w:tc>
      </w:tr>
      <w:tr w:rsidR="00916881" w14:paraId="432E431D" w14:textId="77777777" w:rsidTr="0009567D">
        <w:trPr>
          <w:cantSplit/>
        </w:trPr>
        <w:tc>
          <w:tcPr>
            <w:tcW w:w="2592" w:type="dxa"/>
            <w:tcBorders>
              <w:top w:val="single" w:sz="4" w:space="0" w:color="000000"/>
              <w:left w:val="single" w:sz="4" w:space="0" w:color="000000"/>
              <w:bottom w:val="single" w:sz="4" w:space="0" w:color="000000"/>
            </w:tcBorders>
          </w:tcPr>
          <w:p w14:paraId="1AC3A76A" w14:textId="77777777" w:rsidR="00916881" w:rsidRPr="00026F61" w:rsidRDefault="00916881" w:rsidP="00026F61">
            <w:pPr>
              <w:pStyle w:val="TableBody"/>
              <w:rPr>
                <w:b/>
                <w:bCs/>
              </w:rPr>
            </w:pPr>
            <w:r w:rsidRPr="00026F61">
              <w:rPr>
                <w:b/>
                <w:bCs/>
              </w:rPr>
              <w:t>Region</w:t>
            </w:r>
          </w:p>
        </w:tc>
        <w:tc>
          <w:tcPr>
            <w:tcW w:w="5478" w:type="dxa"/>
            <w:tcBorders>
              <w:top w:val="single" w:sz="4" w:space="0" w:color="000000"/>
              <w:left w:val="single" w:sz="4" w:space="0" w:color="000000"/>
              <w:bottom w:val="single" w:sz="4" w:space="0" w:color="000000"/>
              <w:right w:val="single" w:sz="4" w:space="0" w:color="000000"/>
            </w:tcBorders>
          </w:tcPr>
          <w:p w14:paraId="5EFA4B79" w14:textId="3A53853D" w:rsidR="00916881" w:rsidRDefault="002522F5" w:rsidP="00026F61">
            <w:pPr>
              <w:pStyle w:val="TableBody"/>
              <w:rPr>
                <w:b/>
              </w:rPr>
            </w:pPr>
            <w:r>
              <w:t xml:space="preserve">The analyst </w:t>
            </w:r>
            <w:r w:rsidR="00916881">
              <w:t xml:space="preserve">will select the client’s region from a </w:t>
            </w:r>
            <w:r>
              <w:t>drop-</w:t>
            </w:r>
            <w:r w:rsidR="00916881">
              <w:t xml:space="preserve">down.  See </w:t>
            </w:r>
            <w:r>
              <w:t xml:space="preserve">the </w:t>
            </w:r>
            <w:r w:rsidR="00916881" w:rsidRPr="003B5D4F">
              <w:rPr>
                <w:i/>
                <w:iCs/>
                <w:rPrChange w:id="2514" w:author="Moses, Robbie" w:date="2023-02-22T02:07:00Z">
                  <w:rPr/>
                </w:rPrChange>
              </w:rPr>
              <w:t>Network&gt;Region</w:t>
            </w:r>
            <w:r w:rsidR="00916881">
              <w:t xml:space="preserve"> page in this reference guide for a full definition of Regions</w:t>
            </w:r>
          </w:p>
        </w:tc>
      </w:tr>
      <w:tr w:rsidR="00916881" w14:paraId="383E8818" w14:textId="77777777" w:rsidTr="0009567D">
        <w:trPr>
          <w:cantSplit/>
        </w:trPr>
        <w:tc>
          <w:tcPr>
            <w:tcW w:w="2592" w:type="dxa"/>
            <w:tcBorders>
              <w:top w:val="single" w:sz="4" w:space="0" w:color="000000"/>
              <w:left w:val="single" w:sz="4" w:space="0" w:color="000000"/>
              <w:bottom w:val="single" w:sz="4" w:space="0" w:color="000000"/>
            </w:tcBorders>
          </w:tcPr>
          <w:p w14:paraId="60D1876D" w14:textId="77777777" w:rsidR="00916881" w:rsidRPr="00026F61" w:rsidRDefault="00916881" w:rsidP="00026F61">
            <w:pPr>
              <w:pStyle w:val="TableBody"/>
              <w:rPr>
                <w:b/>
                <w:bCs/>
              </w:rPr>
            </w:pPr>
            <w:r w:rsidRPr="00026F61">
              <w:rPr>
                <w:b/>
                <w:bCs/>
              </w:rPr>
              <w:t>Carrier</w:t>
            </w:r>
          </w:p>
        </w:tc>
        <w:tc>
          <w:tcPr>
            <w:tcW w:w="5478" w:type="dxa"/>
            <w:tcBorders>
              <w:top w:val="single" w:sz="4" w:space="0" w:color="000000"/>
              <w:left w:val="single" w:sz="4" w:space="0" w:color="000000"/>
              <w:bottom w:val="single" w:sz="4" w:space="0" w:color="000000"/>
              <w:right w:val="single" w:sz="4" w:space="0" w:color="000000"/>
            </w:tcBorders>
          </w:tcPr>
          <w:p w14:paraId="61453CE8" w14:textId="77777777" w:rsidR="00916881" w:rsidRDefault="00916881" w:rsidP="00026F61">
            <w:pPr>
              <w:pStyle w:val="TableBody"/>
              <w:rPr>
                <w:b/>
              </w:rPr>
            </w:pPr>
            <w:r>
              <w:t>This field indicates with Carrier (depot) supplies the client.</w:t>
            </w:r>
          </w:p>
        </w:tc>
      </w:tr>
      <w:tr w:rsidR="00916881" w14:paraId="3EABEE9B" w14:textId="77777777" w:rsidTr="0009567D">
        <w:trPr>
          <w:cantSplit/>
        </w:trPr>
        <w:tc>
          <w:tcPr>
            <w:tcW w:w="2592" w:type="dxa"/>
            <w:tcBorders>
              <w:top w:val="single" w:sz="4" w:space="0" w:color="000000"/>
              <w:left w:val="single" w:sz="4" w:space="0" w:color="000000"/>
              <w:bottom w:val="single" w:sz="4" w:space="0" w:color="000000"/>
            </w:tcBorders>
          </w:tcPr>
          <w:p w14:paraId="51F7C534" w14:textId="77777777" w:rsidR="00916881" w:rsidRPr="00026F61" w:rsidRDefault="00916881" w:rsidP="00026F61">
            <w:pPr>
              <w:pStyle w:val="TableBody"/>
              <w:rPr>
                <w:b/>
                <w:bCs/>
              </w:rPr>
            </w:pPr>
            <w:r w:rsidRPr="00026F61">
              <w:rPr>
                <w:b/>
                <w:bCs/>
              </w:rPr>
              <w:t>Time Zone</w:t>
            </w:r>
          </w:p>
        </w:tc>
        <w:tc>
          <w:tcPr>
            <w:tcW w:w="5478" w:type="dxa"/>
            <w:tcBorders>
              <w:top w:val="single" w:sz="4" w:space="0" w:color="000000"/>
              <w:left w:val="single" w:sz="4" w:space="0" w:color="000000"/>
              <w:bottom w:val="single" w:sz="4" w:space="0" w:color="000000"/>
              <w:right w:val="single" w:sz="4" w:space="0" w:color="000000"/>
            </w:tcBorders>
          </w:tcPr>
          <w:p w14:paraId="2955367B" w14:textId="77777777" w:rsidR="00916881" w:rsidRDefault="00916881" w:rsidP="00026F61">
            <w:pPr>
              <w:pStyle w:val="TableBody"/>
            </w:pPr>
            <w:r>
              <w:t xml:space="preserve">The Time Zone where the client is located. </w:t>
            </w:r>
          </w:p>
          <w:p w14:paraId="4517D750" w14:textId="312B36E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08CCA432" w14:textId="77777777" w:rsidTr="0009567D">
        <w:trPr>
          <w:cantSplit/>
        </w:trPr>
        <w:tc>
          <w:tcPr>
            <w:tcW w:w="2592" w:type="dxa"/>
            <w:tcBorders>
              <w:top w:val="single" w:sz="4" w:space="0" w:color="000000"/>
              <w:left w:val="single" w:sz="4" w:space="0" w:color="000000"/>
              <w:bottom w:val="single" w:sz="4" w:space="0" w:color="000000"/>
            </w:tcBorders>
          </w:tcPr>
          <w:p w14:paraId="64ED8247" w14:textId="77777777" w:rsidR="00916881" w:rsidRPr="00026F61" w:rsidRDefault="00916881" w:rsidP="00026F61">
            <w:pPr>
              <w:pStyle w:val="TableBody"/>
              <w:rPr>
                <w:b/>
                <w:bCs/>
              </w:rPr>
            </w:pPr>
            <w:r w:rsidRPr="00026F61">
              <w:rPr>
                <w:b/>
                <w:bCs/>
              </w:rPr>
              <w:t>Centre ID</w:t>
            </w:r>
          </w:p>
        </w:tc>
        <w:tc>
          <w:tcPr>
            <w:tcW w:w="5478" w:type="dxa"/>
            <w:tcBorders>
              <w:top w:val="single" w:sz="4" w:space="0" w:color="000000"/>
              <w:left w:val="single" w:sz="4" w:space="0" w:color="000000"/>
              <w:bottom w:val="single" w:sz="4" w:space="0" w:color="000000"/>
              <w:right w:val="single" w:sz="4" w:space="0" w:color="000000"/>
            </w:tcBorders>
          </w:tcPr>
          <w:p w14:paraId="06ABD30F" w14:textId="5C37C8FD" w:rsidR="00916881" w:rsidRDefault="00916881" w:rsidP="00026F61">
            <w:pPr>
              <w:pStyle w:val="TableBody"/>
            </w:pPr>
            <w:r>
              <w:t xml:space="preserve">Identifies the cash </w:t>
            </w:r>
            <w:r w:rsidR="00895FEC">
              <w:t>centre</w:t>
            </w:r>
            <w:r>
              <w:t xml:space="preserve"> (supplier) for the client</w:t>
            </w:r>
          </w:p>
        </w:tc>
      </w:tr>
      <w:tr w:rsidR="00916881" w14:paraId="197F95BE" w14:textId="77777777" w:rsidTr="0009567D">
        <w:trPr>
          <w:cantSplit/>
        </w:trPr>
        <w:tc>
          <w:tcPr>
            <w:tcW w:w="2592" w:type="dxa"/>
            <w:tcBorders>
              <w:top w:val="single" w:sz="4" w:space="0" w:color="000000"/>
              <w:left w:val="single" w:sz="4" w:space="0" w:color="000000"/>
              <w:bottom w:val="single" w:sz="4" w:space="0" w:color="000000"/>
            </w:tcBorders>
          </w:tcPr>
          <w:p w14:paraId="2DC3B90E" w14:textId="77777777" w:rsidR="00916881" w:rsidRPr="00026F61" w:rsidRDefault="00916881" w:rsidP="00026F61">
            <w:pPr>
              <w:pStyle w:val="TableBody"/>
              <w:rPr>
                <w:b/>
                <w:bCs/>
              </w:rPr>
            </w:pPr>
            <w:r w:rsidRPr="00026F61">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489F0BFA" w14:textId="77777777" w:rsidR="00916881" w:rsidRDefault="00916881" w:rsidP="00026F61">
            <w:pPr>
              <w:pStyle w:val="TableBody"/>
            </w:pPr>
            <w:r>
              <w:t>Contact person’s name for this Cashpoint. The Contact Name can be a maximum of 80 characters.</w:t>
            </w:r>
          </w:p>
          <w:p w14:paraId="189B5103" w14:textId="61E4EE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58B384DA" w14:textId="77777777" w:rsidTr="0009567D">
        <w:trPr>
          <w:cantSplit/>
        </w:trPr>
        <w:tc>
          <w:tcPr>
            <w:tcW w:w="2592" w:type="dxa"/>
            <w:tcBorders>
              <w:top w:val="single" w:sz="4" w:space="0" w:color="000000"/>
              <w:left w:val="single" w:sz="4" w:space="0" w:color="000000"/>
              <w:bottom w:val="single" w:sz="4" w:space="0" w:color="000000"/>
            </w:tcBorders>
          </w:tcPr>
          <w:p w14:paraId="4EA04F99" w14:textId="77777777" w:rsidR="00916881" w:rsidRPr="00026F61" w:rsidRDefault="00916881" w:rsidP="00026F61">
            <w:pPr>
              <w:pStyle w:val="TableBody"/>
              <w:rPr>
                <w:b/>
                <w:bCs/>
              </w:rPr>
            </w:pPr>
            <w:r w:rsidRPr="00026F61">
              <w:rPr>
                <w:b/>
                <w:bCs/>
              </w:rPr>
              <w:t>Address Line 1</w:t>
            </w:r>
          </w:p>
        </w:tc>
        <w:tc>
          <w:tcPr>
            <w:tcW w:w="5478" w:type="dxa"/>
            <w:tcBorders>
              <w:top w:val="single" w:sz="4" w:space="0" w:color="000000"/>
              <w:left w:val="single" w:sz="4" w:space="0" w:color="000000"/>
              <w:bottom w:val="single" w:sz="4" w:space="0" w:color="000000"/>
              <w:right w:val="single" w:sz="4" w:space="0" w:color="000000"/>
            </w:tcBorders>
          </w:tcPr>
          <w:p w14:paraId="771A758C" w14:textId="77777777" w:rsidR="00916881" w:rsidRDefault="00916881" w:rsidP="00026F61">
            <w:pPr>
              <w:pStyle w:val="TableBody"/>
            </w:pPr>
            <w:r>
              <w:t>Address information for this Cashpoint. Address Line 1 can be a maximum of 80 characters</w:t>
            </w:r>
          </w:p>
          <w:p w14:paraId="4D1C7B50" w14:textId="26976315"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15BA9FE" w14:textId="77777777" w:rsidTr="0009567D">
        <w:trPr>
          <w:cantSplit/>
        </w:trPr>
        <w:tc>
          <w:tcPr>
            <w:tcW w:w="2592" w:type="dxa"/>
            <w:tcBorders>
              <w:top w:val="single" w:sz="4" w:space="0" w:color="000000"/>
              <w:left w:val="single" w:sz="4" w:space="0" w:color="000000"/>
              <w:bottom w:val="single" w:sz="4" w:space="0" w:color="000000"/>
            </w:tcBorders>
          </w:tcPr>
          <w:p w14:paraId="79FC8266" w14:textId="77777777" w:rsidR="00916881" w:rsidRPr="00026F61" w:rsidRDefault="00916881" w:rsidP="00026F61">
            <w:pPr>
              <w:pStyle w:val="TableBody"/>
              <w:rPr>
                <w:b/>
                <w:bCs/>
              </w:rPr>
            </w:pPr>
            <w:r w:rsidRPr="00026F61">
              <w:rPr>
                <w:b/>
                <w:bCs/>
              </w:rPr>
              <w:t>Address Line 2</w:t>
            </w:r>
          </w:p>
        </w:tc>
        <w:tc>
          <w:tcPr>
            <w:tcW w:w="5478" w:type="dxa"/>
            <w:tcBorders>
              <w:top w:val="single" w:sz="4" w:space="0" w:color="000000"/>
              <w:left w:val="single" w:sz="4" w:space="0" w:color="000000"/>
              <w:bottom w:val="single" w:sz="4" w:space="0" w:color="000000"/>
              <w:right w:val="single" w:sz="4" w:space="0" w:color="000000"/>
            </w:tcBorders>
          </w:tcPr>
          <w:p w14:paraId="67236FC6" w14:textId="77777777" w:rsidR="00916881" w:rsidRDefault="00916881" w:rsidP="00026F61">
            <w:pPr>
              <w:pStyle w:val="TableBody"/>
            </w:pPr>
            <w:r>
              <w:t>Additional address information for this Cashpoint. Address Line 2 can be a maximum of 80 characters.</w:t>
            </w:r>
          </w:p>
          <w:p w14:paraId="5583EE59" w14:textId="18C0E550"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6EC84A6B" w14:textId="77777777" w:rsidTr="0009567D">
        <w:trPr>
          <w:cantSplit/>
        </w:trPr>
        <w:tc>
          <w:tcPr>
            <w:tcW w:w="2592" w:type="dxa"/>
            <w:tcBorders>
              <w:top w:val="single" w:sz="4" w:space="0" w:color="000000"/>
              <w:left w:val="single" w:sz="4" w:space="0" w:color="000000"/>
              <w:bottom w:val="single" w:sz="4" w:space="0" w:color="000000"/>
            </w:tcBorders>
          </w:tcPr>
          <w:p w14:paraId="7495510F" w14:textId="77777777" w:rsidR="00916881" w:rsidRDefault="00916881" w:rsidP="00F63174">
            <w:pPr>
              <w:pStyle w:val="TableCellText"/>
              <w:snapToGrid w:val="0"/>
              <w:spacing w:before="0" w:after="120" w:line="240" w:lineRule="auto"/>
              <w:ind w:left="187" w:hanging="187"/>
              <w:outlineLvl w:val="0"/>
              <w:rPr>
                <w:b/>
              </w:rPr>
            </w:pPr>
            <w:r>
              <w:rPr>
                <w:b/>
              </w:rPr>
              <w:lastRenderedPageBreak/>
              <w:t>City, State, Zip Code</w:t>
            </w:r>
          </w:p>
        </w:tc>
        <w:tc>
          <w:tcPr>
            <w:tcW w:w="5478" w:type="dxa"/>
            <w:tcBorders>
              <w:top w:val="single" w:sz="4" w:space="0" w:color="000000"/>
              <w:left w:val="single" w:sz="4" w:space="0" w:color="000000"/>
              <w:bottom w:val="single" w:sz="4" w:space="0" w:color="000000"/>
              <w:right w:val="single" w:sz="4" w:space="0" w:color="000000"/>
            </w:tcBorders>
          </w:tcPr>
          <w:p w14:paraId="1F5399D9" w14:textId="77777777" w:rsidR="00916881" w:rsidRDefault="00916881" w:rsidP="00026F61">
            <w:pPr>
              <w:pStyle w:val="TableBody"/>
            </w:pPr>
            <w:r w:rsidRPr="00D47C91">
              <w:rPr>
                <w:b/>
                <w:bCs/>
                <w:rPrChange w:id="2515" w:author="Robbie Moses" w:date="2023-03-03T06:09:00Z">
                  <w:rPr/>
                </w:rPrChange>
              </w:rPr>
              <w:t>City</w:t>
            </w:r>
            <w:r>
              <w:t xml:space="preserve"> where this Cashpoint is located. The City can be a maximum of 30 characters.</w:t>
            </w:r>
          </w:p>
          <w:p w14:paraId="6541D4CC" w14:textId="77777777" w:rsidR="00916881" w:rsidRDefault="00916881" w:rsidP="00026F61">
            <w:pPr>
              <w:pStyle w:val="TableBody"/>
            </w:pPr>
            <w:r w:rsidRPr="00D47C91">
              <w:rPr>
                <w:b/>
                <w:bCs/>
                <w:rPrChange w:id="2516" w:author="Robbie Moses" w:date="2023-03-03T06:09:00Z">
                  <w:rPr/>
                </w:rPrChange>
              </w:rPr>
              <w:t>State</w:t>
            </w:r>
            <w:r>
              <w:t xml:space="preserve"> where this Cashpoint is located. The State can be a maximum of 15 characters.</w:t>
            </w:r>
          </w:p>
          <w:p w14:paraId="298D9471" w14:textId="77777777" w:rsidR="00916881" w:rsidRDefault="00916881" w:rsidP="00026F61">
            <w:pPr>
              <w:pStyle w:val="TableBody"/>
            </w:pPr>
            <w:r>
              <w:t xml:space="preserve">The </w:t>
            </w:r>
            <w:r w:rsidRPr="005C47AD">
              <w:rPr>
                <w:b/>
                <w:bCs/>
                <w:rPrChange w:id="2517" w:author="Robbie Moses" w:date="2023-03-03T06:10:00Z">
                  <w:rPr/>
                </w:rPrChange>
              </w:rPr>
              <w:t>postal code</w:t>
            </w:r>
            <w:r>
              <w:t xml:space="preserve"> of the Cashpoint. The Zip Code can be a maximum of 10 characters.</w:t>
            </w:r>
          </w:p>
          <w:p w14:paraId="37846FF8" w14:textId="3B29E8E2"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1AB49F19" w14:textId="77777777" w:rsidTr="0009567D">
        <w:trPr>
          <w:cantSplit/>
        </w:trPr>
        <w:tc>
          <w:tcPr>
            <w:tcW w:w="2592" w:type="dxa"/>
            <w:tcBorders>
              <w:top w:val="single" w:sz="4" w:space="0" w:color="000000"/>
              <w:left w:val="single" w:sz="4" w:space="0" w:color="000000"/>
              <w:bottom w:val="single" w:sz="4" w:space="0" w:color="000000"/>
            </w:tcBorders>
          </w:tcPr>
          <w:p w14:paraId="14DBD619" w14:textId="77777777" w:rsidR="00916881" w:rsidRPr="00026F61" w:rsidRDefault="00916881" w:rsidP="00026F61">
            <w:pPr>
              <w:pStyle w:val="TableBody"/>
              <w:rPr>
                <w:b/>
                <w:bCs/>
                <w:color w:val="000000" w:themeColor="text1"/>
              </w:rPr>
            </w:pPr>
            <w:r w:rsidRPr="00026F61">
              <w:rPr>
                <w:b/>
                <w:bCs/>
                <w:color w:val="000000" w:themeColor="text1"/>
              </w:rPr>
              <w:t>Phone &amp; Fax</w:t>
            </w:r>
          </w:p>
        </w:tc>
        <w:tc>
          <w:tcPr>
            <w:tcW w:w="5478" w:type="dxa"/>
            <w:tcBorders>
              <w:top w:val="single" w:sz="4" w:space="0" w:color="000000"/>
              <w:left w:val="single" w:sz="4" w:space="0" w:color="000000"/>
              <w:bottom w:val="single" w:sz="4" w:space="0" w:color="000000"/>
              <w:right w:val="single" w:sz="4" w:space="0" w:color="000000"/>
            </w:tcBorders>
          </w:tcPr>
          <w:p w14:paraId="50B12DDC" w14:textId="51D7F021" w:rsidR="00916881" w:rsidRDefault="002522F5" w:rsidP="00026F61">
            <w:pPr>
              <w:pStyle w:val="TableBody"/>
            </w:pPr>
            <w:r>
              <w:t xml:space="preserve">The </w:t>
            </w:r>
            <w:r w:rsidRPr="005C47AD">
              <w:rPr>
                <w:b/>
                <w:bCs/>
                <w:rPrChange w:id="2518" w:author="Robbie Moses" w:date="2023-03-03T06:10:00Z">
                  <w:rPr/>
                </w:rPrChange>
              </w:rPr>
              <w:t xml:space="preserve">phone </w:t>
            </w:r>
            <w:r w:rsidR="00916881" w:rsidRPr="005C47AD">
              <w:rPr>
                <w:b/>
                <w:bCs/>
                <w:rPrChange w:id="2519" w:author="Robbie Moses" w:date="2023-03-03T06:10:00Z">
                  <w:rPr/>
                </w:rPrChange>
              </w:rPr>
              <w:t>number</w:t>
            </w:r>
            <w:r w:rsidR="00916881">
              <w:t xml:space="preserve"> for the contact person of this Cashpoint. The Phone Number can be a maximum of 15 characters</w:t>
            </w:r>
          </w:p>
          <w:p w14:paraId="38393447" w14:textId="64240D82" w:rsidR="00916881" w:rsidRDefault="002522F5" w:rsidP="00026F61">
            <w:pPr>
              <w:pStyle w:val="TableBody"/>
            </w:pPr>
            <w:r>
              <w:t xml:space="preserve">The </w:t>
            </w:r>
            <w:r w:rsidRPr="005C47AD">
              <w:rPr>
                <w:b/>
                <w:bCs/>
                <w:rPrChange w:id="2520" w:author="Robbie Moses" w:date="2023-03-03T06:10:00Z">
                  <w:rPr/>
                </w:rPrChange>
              </w:rPr>
              <w:t xml:space="preserve">fax </w:t>
            </w:r>
            <w:r w:rsidR="00916881" w:rsidRPr="005C47AD">
              <w:rPr>
                <w:b/>
                <w:bCs/>
                <w:rPrChange w:id="2521" w:author="Robbie Moses" w:date="2023-03-03T06:10:00Z">
                  <w:rPr/>
                </w:rPrChange>
              </w:rPr>
              <w:t>number</w:t>
            </w:r>
            <w:r w:rsidR="00916881">
              <w:t xml:space="preserve"> for this Cashpoint. The Fax Number can be a maximum of 15 characters.</w:t>
            </w:r>
          </w:p>
          <w:p w14:paraId="05975C17" w14:textId="37166886" w:rsidR="00916881" w:rsidRDefault="00916881" w:rsidP="00026F61">
            <w:pPr>
              <w:pStyle w:val="TableBody"/>
            </w:pPr>
            <w:r>
              <w:t xml:space="preserve">This is for informational purposes only </w:t>
            </w:r>
            <w:r w:rsidR="00895FEC">
              <w:t>currently</w:t>
            </w:r>
            <w:r>
              <w:t xml:space="preserve">. It </w:t>
            </w:r>
            <w:r w:rsidR="002522F5">
              <w:t>does not affect</w:t>
            </w:r>
            <w:r>
              <w:t xml:space="preserve"> any other processes.</w:t>
            </w:r>
          </w:p>
        </w:tc>
      </w:tr>
      <w:tr w:rsidR="00916881" w14:paraId="46C0F8E8" w14:textId="77777777" w:rsidTr="0009567D">
        <w:trPr>
          <w:cantSplit/>
        </w:trPr>
        <w:tc>
          <w:tcPr>
            <w:tcW w:w="2592" w:type="dxa"/>
            <w:tcBorders>
              <w:top w:val="single" w:sz="4" w:space="0" w:color="000000"/>
              <w:left w:val="single" w:sz="4" w:space="0" w:color="000000"/>
              <w:bottom w:val="single" w:sz="4" w:space="0" w:color="000000"/>
            </w:tcBorders>
          </w:tcPr>
          <w:p w14:paraId="1E48332A" w14:textId="77777777" w:rsidR="00916881" w:rsidRPr="00026F61" w:rsidRDefault="00916881" w:rsidP="00026F61">
            <w:pPr>
              <w:pStyle w:val="TableBody"/>
              <w:rPr>
                <w:b/>
                <w:bCs/>
                <w:color w:val="000000" w:themeColor="text1"/>
              </w:rPr>
            </w:pPr>
            <w:r w:rsidRPr="00026F61">
              <w:rPr>
                <w:b/>
                <w:bCs/>
                <w:color w:val="000000" w:themeColor="text1"/>
              </w:rPr>
              <w:t>Email</w:t>
            </w:r>
          </w:p>
        </w:tc>
        <w:tc>
          <w:tcPr>
            <w:tcW w:w="5478" w:type="dxa"/>
            <w:tcBorders>
              <w:top w:val="single" w:sz="4" w:space="0" w:color="000000"/>
              <w:left w:val="single" w:sz="4" w:space="0" w:color="000000"/>
              <w:bottom w:val="single" w:sz="4" w:space="0" w:color="000000"/>
              <w:right w:val="single" w:sz="4" w:space="0" w:color="000000"/>
            </w:tcBorders>
          </w:tcPr>
          <w:p w14:paraId="52DF84C2" w14:textId="77777777" w:rsidR="00916881" w:rsidRDefault="00916881" w:rsidP="00026F61">
            <w:pPr>
              <w:pStyle w:val="TableBody"/>
            </w:pPr>
            <w:r w:rsidRPr="005C47AD">
              <w:rPr>
                <w:b/>
                <w:bCs/>
                <w:rPrChange w:id="2522" w:author="Robbie Moses" w:date="2023-03-03T06:10:00Z">
                  <w:rPr/>
                </w:rPrChange>
              </w:rPr>
              <w:t>Email</w:t>
            </w:r>
            <w:r>
              <w:t xml:space="preserve"> </w:t>
            </w:r>
            <w:r w:rsidRPr="005C47AD">
              <w:rPr>
                <w:b/>
                <w:bCs/>
                <w:rPrChange w:id="2523" w:author="Robbie Moses" w:date="2023-03-03T06:10:00Z">
                  <w:rPr/>
                </w:rPrChange>
              </w:rPr>
              <w:t>address</w:t>
            </w:r>
            <w:r>
              <w:t xml:space="preserve"> for the contact person for this Cashpoint. The Email Address can be a maximum of 80 characters.</w:t>
            </w:r>
          </w:p>
          <w:p w14:paraId="63F4F0A6" w14:textId="71B4B697" w:rsidR="00916881" w:rsidRDefault="00916881" w:rsidP="00026F61">
            <w:pPr>
              <w:pStyle w:val="TableBody"/>
            </w:pPr>
            <w:r>
              <w:t xml:space="preserve">This is for informational purposes only </w:t>
            </w:r>
            <w:r w:rsidR="00895FEC">
              <w:t>currently</w:t>
            </w:r>
            <w:r>
              <w:t xml:space="preserve">. It </w:t>
            </w:r>
            <w:r w:rsidR="006872DD">
              <w:t>does not affect</w:t>
            </w:r>
            <w:r>
              <w:t xml:space="preserve"> any other processes.</w:t>
            </w:r>
          </w:p>
        </w:tc>
      </w:tr>
      <w:tr w:rsidR="00916881" w14:paraId="31176E6B" w14:textId="77777777" w:rsidTr="0009567D">
        <w:trPr>
          <w:cantSplit/>
        </w:trPr>
        <w:tc>
          <w:tcPr>
            <w:tcW w:w="2592" w:type="dxa"/>
            <w:tcBorders>
              <w:top w:val="single" w:sz="4" w:space="0" w:color="000000"/>
              <w:left w:val="single" w:sz="4" w:space="0" w:color="000000"/>
              <w:bottom w:val="single" w:sz="4" w:space="0" w:color="000000"/>
            </w:tcBorders>
          </w:tcPr>
          <w:p w14:paraId="7419A5A2" w14:textId="77777777" w:rsidR="00916881" w:rsidRPr="00026F61" w:rsidRDefault="00916881" w:rsidP="00026F61">
            <w:pPr>
              <w:pStyle w:val="TableBody"/>
              <w:rPr>
                <w:b/>
                <w:bCs/>
                <w:color w:val="000000" w:themeColor="text1"/>
              </w:rPr>
            </w:pPr>
            <w:r w:rsidRPr="00026F61">
              <w:rPr>
                <w:b/>
                <w:bCs/>
                <w:color w:val="000000" w:themeColor="text1"/>
              </w:rPr>
              <w:t>Credit Account</w:t>
            </w:r>
          </w:p>
        </w:tc>
        <w:tc>
          <w:tcPr>
            <w:tcW w:w="5478" w:type="dxa"/>
            <w:tcBorders>
              <w:top w:val="single" w:sz="4" w:space="0" w:color="000000"/>
              <w:left w:val="single" w:sz="4" w:space="0" w:color="000000"/>
              <w:bottom w:val="single" w:sz="4" w:space="0" w:color="000000"/>
              <w:right w:val="single" w:sz="4" w:space="0" w:color="000000"/>
            </w:tcBorders>
          </w:tcPr>
          <w:p w14:paraId="16F43163" w14:textId="0831E3A7" w:rsidR="00916881" w:rsidRDefault="00916881" w:rsidP="00026F61">
            <w:pPr>
              <w:pStyle w:val="TableBody"/>
            </w:pPr>
            <w:r>
              <w:t xml:space="preserve">Account for receiving cash being deposited by </w:t>
            </w:r>
            <w:r w:rsidR="006872DD">
              <w:t xml:space="preserve">the </w:t>
            </w:r>
            <w:r>
              <w:t>client during a cash return</w:t>
            </w:r>
          </w:p>
        </w:tc>
      </w:tr>
      <w:tr w:rsidR="00916881" w14:paraId="31B174C5" w14:textId="77777777" w:rsidTr="0009567D">
        <w:trPr>
          <w:cantSplit/>
        </w:trPr>
        <w:tc>
          <w:tcPr>
            <w:tcW w:w="2592" w:type="dxa"/>
            <w:tcBorders>
              <w:top w:val="single" w:sz="4" w:space="0" w:color="000000"/>
              <w:left w:val="single" w:sz="4" w:space="0" w:color="000000"/>
              <w:bottom w:val="single" w:sz="4" w:space="0" w:color="000000"/>
            </w:tcBorders>
          </w:tcPr>
          <w:p w14:paraId="6AF3D556" w14:textId="77777777" w:rsidR="00916881" w:rsidRPr="00026F61" w:rsidRDefault="00916881" w:rsidP="00026F61">
            <w:pPr>
              <w:pStyle w:val="TableBody"/>
              <w:rPr>
                <w:b/>
                <w:bCs/>
                <w:color w:val="000000" w:themeColor="text1"/>
              </w:rPr>
            </w:pPr>
            <w:r w:rsidRPr="00026F61">
              <w:rPr>
                <w:b/>
                <w:bCs/>
                <w:color w:val="000000" w:themeColor="text1"/>
              </w:rPr>
              <w:t>Debit Account</w:t>
            </w:r>
          </w:p>
        </w:tc>
        <w:tc>
          <w:tcPr>
            <w:tcW w:w="5478" w:type="dxa"/>
            <w:tcBorders>
              <w:top w:val="single" w:sz="4" w:space="0" w:color="000000"/>
              <w:left w:val="single" w:sz="4" w:space="0" w:color="000000"/>
              <w:bottom w:val="single" w:sz="4" w:space="0" w:color="000000"/>
              <w:right w:val="single" w:sz="4" w:space="0" w:color="000000"/>
            </w:tcBorders>
          </w:tcPr>
          <w:p w14:paraId="274C359C" w14:textId="3CCDBDDC" w:rsidR="00916881" w:rsidRDefault="00916881" w:rsidP="00026F61">
            <w:pPr>
              <w:pStyle w:val="TableBody"/>
            </w:pPr>
            <w:r>
              <w:t xml:space="preserve">Account for taking cash out for </w:t>
            </w:r>
            <w:r w:rsidR="00824C84">
              <w:t>client deliveries</w:t>
            </w:r>
            <w:r>
              <w:t>.</w:t>
            </w:r>
          </w:p>
        </w:tc>
      </w:tr>
      <w:tr w:rsidR="00916881" w14:paraId="3F47CAFC" w14:textId="77777777" w:rsidTr="0009567D">
        <w:trPr>
          <w:cantSplit/>
        </w:trPr>
        <w:tc>
          <w:tcPr>
            <w:tcW w:w="2592" w:type="dxa"/>
            <w:tcBorders>
              <w:top w:val="single" w:sz="4" w:space="0" w:color="000000"/>
              <w:left w:val="single" w:sz="4" w:space="0" w:color="000000"/>
              <w:bottom w:val="single" w:sz="4" w:space="0" w:color="000000"/>
            </w:tcBorders>
          </w:tcPr>
          <w:p w14:paraId="7FD96DE6" w14:textId="77777777" w:rsidR="00916881" w:rsidRPr="00026F61" w:rsidRDefault="00916881" w:rsidP="00026F61">
            <w:pPr>
              <w:pStyle w:val="TableBody"/>
              <w:rPr>
                <w:b/>
                <w:bCs/>
                <w:color w:val="000000" w:themeColor="text1"/>
              </w:rPr>
            </w:pPr>
            <w:r w:rsidRPr="00026F61">
              <w:rPr>
                <w:b/>
                <w:bCs/>
                <w:color w:val="000000" w:themeColor="text1"/>
              </w:rPr>
              <w:t>Bill Account</w:t>
            </w:r>
          </w:p>
        </w:tc>
        <w:tc>
          <w:tcPr>
            <w:tcW w:w="5478" w:type="dxa"/>
            <w:tcBorders>
              <w:top w:val="single" w:sz="4" w:space="0" w:color="000000"/>
              <w:left w:val="single" w:sz="4" w:space="0" w:color="000000"/>
              <w:bottom w:val="single" w:sz="4" w:space="0" w:color="000000"/>
              <w:right w:val="single" w:sz="4" w:space="0" w:color="000000"/>
            </w:tcBorders>
          </w:tcPr>
          <w:p w14:paraId="535A0392" w14:textId="6C3AE445" w:rsidR="00916881" w:rsidRDefault="003322AC" w:rsidP="00026F61">
            <w:pPr>
              <w:pStyle w:val="TableBody"/>
            </w:pPr>
            <w:r>
              <w:t xml:space="preserve">The bank </w:t>
            </w:r>
            <w:r w:rsidR="00916881">
              <w:t xml:space="preserve">account </w:t>
            </w:r>
            <w:r w:rsidR="00824C84">
              <w:t xml:space="preserve">is </w:t>
            </w:r>
            <w:r w:rsidR="00916881">
              <w:t>available for billing cash handling services provided to the financial institution.</w:t>
            </w:r>
          </w:p>
        </w:tc>
      </w:tr>
      <w:tr w:rsidR="00916881" w14:paraId="07924A58" w14:textId="77777777" w:rsidTr="0009567D">
        <w:trPr>
          <w:cantSplit/>
        </w:trPr>
        <w:tc>
          <w:tcPr>
            <w:tcW w:w="2592" w:type="dxa"/>
            <w:tcBorders>
              <w:top w:val="single" w:sz="4" w:space="0" w:color="000000"/>
              <w:left w:val="single" w:sz="4" w:space="0" w:color="000000"/>
              <w:bottom w:val="single" w:sz="4" w:space="0" w:color="000000"/>
            </w:tcBorders>
          </w:tcPr>
          <w:p w14:paraId="4043024F" w14:textId="77777777" w:rsidR="00916881" w:rsidRPr="00026F61" w:rsidRDefault="00916881" w:rsidP="00026F61">
            <w:pPr>
              <w:pStyle w:val="TableBody"/>
              <w:rPr>
                <w:b/>
                <w:bCs/>
                <w:color w:val="000000" w:themeColor="text1"/>
              </w:rPr>
            </w:pPr>
            <w:r w:rsidRPr="00026F61">
              <w:rPr>
                <w:b/>
                <w:bCs/>
                <w:color w:val="000000" w:themeColor="text1"/>
              </w:rPr>
              <w:t>Adjustment Account</w:t>
            </w:r>
          </w:p>
        </w:tc>
        <w:tc>
          <w:tcPr>
            <w:tcW w:w="5478" w:type="dxa"/>
            <w:tcBorders>
              <w:top w:val="single" w:sz="4" w:space="0" w:color="000000"/>
              <w:left w:val="single" w:sz="4" w:space="0" w:color="000000"/>
              <w:bottom w:val="single" w:sz="4" w:space="0" w:color="000000"/>
              <w:right w:val="single" w:sz="4" w:space="0" w:color="000000"/>
            </w:tcBorders>
          </w:tcPr>
          <w:p w14:paraId="65BC6597" w14:textId="7BFE3335" w:rsidR="00916881" w:rsidRDefault="00916881" w:rsidP="00026F61">
            <w:pPr>
              <w:pStyle w:val="TableBody"/>
            </w:pPr>
            <w:r>
              <w:t xml:space="preserve">Account available for </w:t>
            </w:r>
            <w:r w:rsidR="00824C84">
              <w:t xml:space="preserve">the </w:t>
            </w:r>
            <w:r>
              <w:t>financial institution to debit/credit overages/underages in cash settlement.</w:t>
            </w:r>
          </w:p>
        </w:tc>
      </w:tr>
      <w:tr w:rsidR="00916881" w14:paraId="4ECD4902" w14:textId="77777777" w:rsidTr="0009567D">
        <w:trPr>
          <w:cantSplit/>
        </w:trPr>
        <w:tc>
          <w:tcPr>
            <w:tcW w:w="2592" w:type="dxa"/>
            <w:tcBorders>
              <w:top w:val="single" w:sz="4" w:space="0" w:color="000000"/>
              <w:left w:val="single" w:sz="4" w:space="0" w:color="000000"/>
              <w:bottom w:val="single" w:sz="4" w:space="0" w:color="000000"/>
            </w:tcBorders>
          </w:tcPr>
          <w:p w14:paraId="123AC872" w14:textId="77777777" w:rsidR="00916881" w:rsidRPr="00026F61" w:rsidRDefault="00916881" w:rsidP="00026F61">
            <w:pPr>
              <w:pStyle w:val="TableBody"/>
              <w:rPr>
                <w:b/>
                <w:bCs/>
                <w:color w:val="000000" w:themeColor="text1"/>
              </w:rPr>
            </w:pPr>
            <w:r w:rsidRPr="00026F61">
              <w:rPr>
                <w:b/>
                <w:bCs/>
                <w:color w:val="000000" w:themeColor="text1"/>
              </w:rPr>
              <w:t>ABA ID</w:t>
            </w:r>
          </w:p>
        </w:tc>
        <w:tc>
          <w:tcPr>
            <w:tcW w:w="5478" w:type="dxa"/>
            <w:tcBorders>
              <w:top w:val="single" w:sz="4" w:space="0" w:color="000000"/>
              <w:left w:val="single" w:sz="4" w:space="0" w:color="000000"/>
              <w:bottom w:val="single" w:sz="4" w:space="0" w:color="000000"/>
              <w:right w:val="single" w:sz="4" w:space="0" w:color="000000"/>
            </w:tcBorders>
          </w:tcPr>
          <w:p w14:paraId="742872E9" w14:textId="77777777" w:rsidR="00916881" w:rsidRDefault="00916881" w:rsidP="00026F61">
            <w:pPr>
              <w:pStyle w:val="TableBody"/>
            </w:pPr>
            <w:r>
              <w:t>ABA (American Bankers Association) ID number field</w:t>
            </w:r>
          </w:p>
        </w:tc>
      </w:tr>
      <w:tr w:rsidR="00916881" w14:paraId="05254BF1" w14:textId="77777777" w:rsidTr="0009567D">
        <w:trPr>
          <w:cantSplit/>
        </w:trPr>
        <w:tc>
          <w:tcPr>
            <w:tcW w:w="2592" w:type="dxa"/>
            <w:tcBorders>
              <w:top w:val="single" w:sz="4" w:space="0" w:color="000000"/>
              <w:left w:val="single" w:sz="4" w:space="0" w:color="000000"/>
              <w:bottom w:val="single" w:sz="4" w:space="0" w:color="000000"/>
            </w:tcBorders>
          </w:tcPr>
          <w:p w14:paraId="3476AF03" w14:textId="77777777" w:rsidR="00916881" w:rsidRPr="00026F61" w:rsidRDefault="00916881" w:rsidP="00026F61">
            <w:pPr>
              <w:pStyle w:val="TableBody"/>
              <w:rPr>
                <w:b/>
                <w:bCs/>
                <w:color w:val="000000" w:themeColor="text1"/>
              </w:rPr>
            </w:pPr>
            <w:r w:rsidRPr="00026F61">
              <w:rPr>
                <w:b/>
                <w:bCs/>
                <w:color w:val="000000" w:themeColor="text1"/>
              </w:rPr>
              <w:t>Custom 1 – 6</w:t>
            </w:r>
          </w:p>
        </w:tc>
        <w:tc>
          <w:tcPr>
            <w:tcW w:w="5478" w:type="dxa"/>
            <w:tcBorders>
              <w:top w:val="single" w:sz="4" w:space="0" w:color="000000"/>
              <w:left w:val="single" w:sz="4" w:space="0" w:color="000000"/>
              <w:bottom w:val="single" w:sz="4" w:space="0" w:color="000000"/>
              <w:right w:val="single" w:sz="4" w:space="0" w:color="000000"/>
            </w:tcBorders>
          </w:tcPr>
          <w:p w14:paraId="4824E566" w14:textId="76CB2D51" w:rsidR="00916881" w:rsidRDefault="00916881" w:rsidP="00026F61">
            <w:pPr>
              <w:pStyle w:val="TableBody"/>
            </w:pPr>
            <w:r>
              <w:t xml:space="preserve">OptiCash users </w:t>
            </w:r>
            <w:r w:rsidR="00824C84">
              <w:t>can</w:t>
            </w:r>
            <w:r>
              <w:t xml:space="preserve"> store a variety of information at the Client level using custom fields. These fields can hold data such as internal account numbers, classification information, etc. Using the custom fields, the user </w:t>
            </w:r>
            <w:r w:rsidR="00824C84">
              <w:t>can</w:t>
            </w:r>
            <w:r>
              <w:t xml:space="preserve"> search for a particular value in a custom field. </w:t>
            </w:r>
          </w:p>
          <w:p w14:paraId="4A8155B1" w14:textId="63674C2C" w:rsidR="00916881" w:rsidRDefault="00916881" w:rsidP="00026F61">
            <w:pPr>
              <w:pStyle w:val="TableBody"/>
            </w:pPr>
            <w:r w:rsidRPr="003B5D4F">
              <w:rPr>
                <w:b/>
                <w:bCs/>
                <w:u w:val="single"/>
                <w:rPrChange w:id="2524" w:author="Moses, Robbie" w:date="2023-02-22T02:07:00Z">
                  <w:rPr/>
                </w:rPrChange>
              </w:rPr>
              <w:t>For example</w:t>
            </w:r>
            <w:r w:rsidR="00824C84">
              <w:t>,</w:t>
            </w:r>
            <w:r>
              <w:t xml:space="preserve"> if Custom 1 was the color of the Client and you were searching for blue Clients, you could enter ‘Blue’ in the Custom 1 field to find all blue Cashpoints</w:t>
            </w:r>
          </w:p>
          <w:p w14:paraId="5EC146C2" w14:textId="77777777" w:rsidR="00916881" w:rsidRDefault="00916881" w:rsidP="00026F61">
            <w:pPr>
              <w:pStyle w:val="TableBody"/>
            </w:pPr>
            <w:r>
              <w:t>Custom Fields can be a maximum of 50 characters each.</w:t>
            </w:r>
          </w:p>
          <w:p w14:paraId="37C46A0D" w14:textId="77777777" w:rsidR="00916881" w:rsidRDefault="00916881" w:rsidP="00026F61">
            <w:pPr>
              <w:pStyle w:val="TableNote"/>
            </w:pPr>
            <w:r w:rsidRPr="00895FEC">
              <w:rPr>
                <w:b/>
                <w:bCs/>
              </w:rPr>
              <w:t>Note</w:t>
            </w:r>
            <w:r>
              <w:t>: The user is only able to search by these fields when using the Filtered By Client ID or Client Name options.</w:t>
            </w:r>
          </w:p>
        </w:tc>
      </w:tr>
    </w:tbl>
    <w:p w14:paraId="44EF11C3" w14:textId="77777777" w:rsidR="00916881" w:rsidRDefault="00916881" w:rsidP="00554B69">
      <w:pPr>
        <w:pStyle w:val="Heading3"/>
      </w:pPr>
      <w:bookmarkStart w:id="2525" w:name="_Toc128718694"/>
      <w:r>
        <w:lastRenderedPageBreak/>
        <w:t>Commercials</w:t>
      </w:r>
      <w:r>
        <w:rPr>
          <w:rFonts w:ascii="Wingdings" w:hAnsi="Wingdings"/>
        </w:rPr>
        <w:t></w:t>
      </w:r>
      <w:r>
        <w:t>Commercial Parameters Page</w:t>
      </w:r>
      <w:bookmarkEnd w:id="2525"/>
    </w:p>
    <w:p w14:paraId="22894D52" w14:textId="6B9662A0" w:rsidR="00916881" w:rsidRDefault="00916881" w:rsidP="00026F61">
      <w:pPr>
        <w:pStyle w:val="BodyText"/>
      </w:pPr>
      <w:r w:rsidRPr="00E846C7">
        <w:t>Client Parameters allow the user to define specific fields regarding the functionality of the client.</w:t>
      </w:r>
    </w:p>
    <w:p w14:paraId="7A6B6454" w14:textId="77777777" w:rsidR="00026F61" w:rsidRPr="00E846C7" w:rsidRDefault="00026F61" w:rsidP="00026F61">
      <w:pPr>
        <w:pStyle w:val="BodyText"/>
      </w:pPr>
    </w:p>
    <w:p w14:paraId="0868075A" w14:textId="0EFF974A" w:rsidR="00916881" w:rsidRPr="00E846C7" w:rsidRDefault="00916881" w:rsidP="00F63174">
      <w:pPr>
        <w:pStyle w:val="Caption"/>
        <w:spacing w:before="0" w:after="120"/>
        <w:ind w:left="187" w:hanging="187"/>
        <w:outlineLvl w:val="0"/>
      </w:pPr>
      <w:bookmarkStart w:id="2526" w:name="_Toc128632438"/>
      <w:r>
        <w:t xml:space="preserve">Figure </w:t>
      </w:r>
      <w:ins w:id="2527" w:author="Robbie Moses" w:date="2023-03-02T06:45:00Z">
        <w:r w:rsidR="00624EA3">
          <w:fldChar w:fldCharType="begin"/>
        </w:r>
        <w:r w:rsidR="00624EA3">
          <w:instrText xml:space="preserve"> SEQ Figure \* ARABIC </w:instrText>
        </w:r>
      </w:ins>
      <w:r w:rsidR="00624EA3">
        <w:fldChar w:fldCharType="separate"/>
      </w:r>
      <w:ins w:id="2528" w:author="Robbie Moses" w:date="2023-03-02T06:45:00Z">
        <w:r w:rsidR="00624EA3">
          <w:rPr>
            <w:noProof/>
          </w:rPr>
          <w:t>119</w:t>
        </w:r>
        <w:r w:rsidR="00624EA3">
          <w:fldChar w:fldCharType="end"/>
        </w:r>
      </w:ins>
      <w:ins w:id="2529" w:author="Moses, Robbie" w:date="2023-02-22T02:39:00Z">
        <w:del w:id="2530" w:author="Robbie Moses" w:date="2023-03-02T06:45:00Z">
          <w:r w:rsidR="003B5D4F" w:rsidDel="00624EA3">
            <w:fldChar w:fldCharType="begin"/>
          </w:r>
          <w:r w:rsidR="003B5D4F" w:rsidDel="00624EA3">
            <w:delInstrText xml:space="preserve"> SEQ Figure \* ARABIC </w:delInstrText>
          </w:r>
        </w:del>
      </w:ins>
      <w:del w:id="2531" w:author="Robbie Moses" w:date="2023-03-02T06:45:00Z">
        <w:r w:rsidR="003B5D4F" w:rsidDel="00624EA3">
          <w:fldChar w:fldCharType="separate"/>
        </w:r>
      </w:del>
      <w:ins w:id="2532" w:author="Moses, Robbie" w:date="2023-02-22T02:39:00Z">
        <w:del w:id="2533" w:author="Robbie Moses" w:date="2023-03-02T06:45:00Z">
          <w:r w:rsidR="003B5D4F" w:rsidDel="00624EA3">
            <w:rPr>
              <w:noProof/>
            </w:rPr>
            <w:delText>118</w:delText>
          </w:r>
          <w:r w:rsidR="003B5D4F" w:rsidDel="00624EA3">
            <w:fldChar w:fldCharType="end"/>
          </w:r>
        </w:del>
      </w:ins>
      <w:del w:id="253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118</w:delText>
        </w:r>
        <w:r w:rsidRPr="1E740376" w:rsidDel="003B5D4F">
          <w:rPr>
            <w:noProof/>
          </w:rPr>
          <w:fldChar w:fldCharType="end"/>
        </w:r>
      </w:del>
      <w:r>
        <w:t>: CLient Parameters Page</w:t>
      </w:r>
      <w:bookmarkEnd w:id="2526"/>
    </w:p>
    <w:p w14:paraId="19EEC2E4" w14:textId="0F4FF633" w:rsidR="00916881" w:rsidRPr="00E846C7" w:rsidRDefault="44CB72DC">
      <w:pPr>
        <w:pStyle w:val="BodyText"/>
        <w:jc w:val="center"/>
        <w:pPrChange w:id="2535" w:author="Moses, Robbie" w:date="2023-02-22T02:07:00Z">
          <w:pPr>
            <w:pStyle w:val="BodyText"/>
          </w:pPr>
        </w:pPrChange>
      </w:pPr>
      <w:r>
        <w:rPr>
          <w:noProof/>
        </w:rPr>
        <w:drawing>
          <wp:inline distT="0" distB="0" distL="0" distR="0" wp14:anchorId="2CBAE20C" wp14:editId="49038B45">
            <wp:extent cx="4448175" cy="4572000"/>
            <wp:effectExtent l="76200" t="76200" r="142875" b="133350"/>
            <wp:docPr id="1835419327" name="Picture 183541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4448175" cy="457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B76B55" w14:textId="001F2B14" w:rsidR="00916881" w:rsidRPr="00026F61" w:rsidRDefault="00916881" w:rsidP="00F63174">
      <w:pPr>
        <w:spacing w:after="120"/>
        <w:ind w:left="187" w:hanging="187"/>
        <w:outlineLvl w:val="0"/>
        <w:rPr>
          <w:rFonts w:eastAsia="Times New Roman" w:cs="Arial"/>
          <w:color w:val="76923C"/>
          <w:lang w:bidi="en-US"/>
        </w:rPr>
      </w:pPr>
      <w:r w:rsidRPr="00026F61">
        <w:rPr>
          <w:rFonts w:eastAsia="Times New Roman" w:cs="Arial"/>
          <w:color w:val="76923C"/>
          <w:lang w:bidi="en-US"/>
        </w:rPr>
        <w:t xml:space="preserve">Return To: </w:t>
      </w:r>
      <w:r w:rsidR="00027408" w:rsidRPr="00026F61">
        <w:rPr>
          <w:rFonts w:eastAsia="Times New Roman" w:cs="Arial"/>
          <w:color w:val="76923C"/>
          <w:lang w:bidi="en-US"/>
        </w:rPr>
        <w:fldChar w:fldCharType="begin"/>
      </w:r>
      <w:r w:rsidRPr="00026F61">
        <w:rPr>
          <w:rFonts w:eastAsia="Times New Roman" w:cs="Arial"/>
          <w:color w:val="76923C"/>
          <w:lang w:bidi="en-US"/>
        </w:rPr>
        <w:instrText xml:space="preserve"> REF _Ref231748114 \h </w:instrText>
      </w:r>
      <w:r w:rsidR="00026F61">
        <w:rPr>
          <w:rFonts w:eastAsia="Times New Roman" w:cs="Arial"/>
          <w:color w:val="76923C"/>
          <w:lang w:bidi="en-US"/>
        </w:rPr>
        <w:instrText xml:space="preserve"> \* MERGEFORMAT </w:instrText>
      </w:r>
      <w:r w:rsidR="00027408" w:rsidRPr="00026F61">
        <w:rPr>
          <w:rFonts w:eastAsia="Times New Roman" w:cs="Arial"/>
          <w:color w:val="76923C"/>
          <w:lang w:bidi="en-US"/>
        </w:rPr>
      </w:r>
      <w:r w:rsidR="00027408" w:rsidRPr="00026F61">
        <w:rPr>
          <w:rFonts w:eastAsia="Times New Roman" w:cs="Arial"/>
          <w:color w:val="76923C"/>
          <w:lang w:bidi="en-US"/>
        </w:rPr>
        <w:fldChar w:fldCharType="separate"/>
      </w:r>
      <w:r w:rsidR="00D57607" w:rsidRPr="00026F61">
        <w:rPr>
          <w:rFonts w:eastAsia="Times New Roman" w:cs="Arial"/>
          <w:color w:val="76923C"/>
          <w:lang w:bidi="en-US"/>
        </w:rPr>
        <w:t>Network Tab</w:t>
      </w:r>
      <w:r w:rsidR="00027408" w:rsidRPr="00026F61">
        <w:rPr>
          <w:rFonts w:eastAsia="Times New Roman" w:cs="Arial"/>
          <w:color w:val="76923C"/>
          <w:lang w:bidi="en-US"/>
        </w:rPr>
        <w:fldChar w:fldCharType="end"/>
      </w:r>
    </w:p>
    <w:p w14:paraId="529D9928" w14:textId="77777777" w:rsidR="00916881" w:rsidRPr="00E846C7" w:rsidRDefault="00916881" w:rsidP="00DF78B1">
      <w:pPr>
        <w:pStyle w:val="BodyText"/>
      </w:pPr>
    </w:p>
    <w:p w14:paraId="35E0781B" w14:textId="12E3C296" w:rsidR="00916881" w:rsidRPr="001E5400" w:rsidRDefault="00916881" w:rsidP="00F63174">
      <w:pPr>
        <w:pStyle w:val="Caption"/>
        <w:spacing w:before="0" w:after="120"/>
        <w:ind w:left="187" w:hanging="187"/>
        <w:outlineLvl w:val="0"/>
        <w:rPr>
          <w:lang w:val="en-US"/>
        </w:rPr>
      </w:pPr>
      <w:bookmarkStart w:id="2536" w:name="_Toc128631052"/>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98</w:t>
      </w:r>
      <w:r w:rsidR="00027408">
        <w:rPr>
          <w:noProof/>
        </w:rPr>
        <w:fldChar w:fldCharType="end"/>
      </w:r>
      <w:r w:rsidRPr="001E5400">
        <w:rPr>
          <w:lang w:val="en-US"/>
        </w:rPr>
        <w:t>: Client Parameter Definitions</w:t>
      </w:r>
      <w:bookmarkEnd w:id="2536"/>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1D390CDC"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7F6C7673" w14:textId="77777777" w:rsidR="00916881" w:rsidRDefault="00916881" w:rsidP="00026F61">
            <w:pPr>
              <w:pStyle w:val="TableHeading"/>
            </w:pPr>
            <w:r>
              <w:t>Client Element</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F092763" w14:textId="77777777" w:rsidR="00916881" w:rsidRDefault="00916881" w:rsidP="00026F61">
            <w:pPr>
              <w:pStyle w:val="TableHeading"/>
            </w:pPr>
            <w:r>
              <w:t>Description</w:t>
            </w:r>
          </w:p>
        </w:tc>
      </w:tr>
      <w:tr w:rsidR="00916881" w14:paraId="5C6C22F6" w14:textId="77777777" w:rsidTr="0009567D">
        <w:trPr>
          <w:cantSplit/>
        </w:trPr>
        <w:tc>
          <w:tcPr>
            <w:tcW w:w="2592" w:type="dxa"/>
            <w:tcBorders>
              <w:top w:val="single" w:sz="4" w:space="0" w:color="000000"/>
              <w:left w:val="single" w:sz="4" w:space="0" w:color="000000"/>
              <w:bottom w:val="single" w:sz="4" w:space="0" w:color="000000"/>
            </w:tcBorders>
          </w:tcPr>
          <w:p w14:paraId="30AF0C32" w14:textId="77777777" w:rsidR="00916881" w:rsidRPr="00026F61" w:rsidRDefault="00916881" w:rsidP="00026F61">
            <w:pPr>
              <w:pStyle w:val="TableBody"/>
              <w:rPr>
                <w:b/>
                <w:bCs/>
              </w:rPr>
            </w:pPr>
            <w:r w:rsidRPr="00026F61">
              <w:rPr>
                <w:b/>
                <w:bCs/>
              </w:rPr>
              <w:t>Carrier 1</w:t>
            </w:r>
          </w:p>
        </w:tc>
        <w:tc>
          <w:tcPr>
            <w:tcW w:w="5478" w:type="dxa"/>
            <w:tcBorders>
              <w:top w:val="single" w:sz="4" w:space="0" w:color="000000"/>
              <w:left w:val="single" w:sz="4" w:space="0" w:color="000000"/>
              <w:bottom w:val="single" w:sz="4" w:space="0" w:color="000000"/>
              <w:right w:val="single" w:sz="4" w:space="0" w:color="000000"/>
            </w:tcBorders>
          </w:tcPr>
          <w:p w14:paraId="46739D73" w14:textId="77777777" w:rsidR="00916881" w:rsidRDefault="00916881" w:rsidP="00026F61">
            <w:pPr>
              <w:pStyle w:val="TableBody"/>
            </w:pPr>
            <w:r>
              <w:t>Primary Cash Carrier/Armored Car servicing the client</w:t>
            </w:r>
          </w:p>
        </w:tc>
      </w:tr>
      <w:tr w:rsidR="00916881" w14:paraId="7FB97071" w14:textId="77777777" w:rsidTr="0009567D">
        <w:trPr>
          <w:cantSplit/>
        </w:trPr>
        <w:tc>
          <w:tcPr>
            <w:tcW w:w="2592" w:type="dxa"/>
            <w:tcBorders>
              <w:top w:val="single" w:sz="4" w:space="0" w:color="000000"/>
              <w:left w:val="single" w:sz="4" w:space="0" w:color="000000"/>
              <w:bottom w:val="single" w:sz="4" w:space="0" w:color="000000"/>
            </w:tcBorders>
          </w:tcPr>
          <w:p w14:paraId="3B861D92" w14:textId="77777777" w:rsidR="00916881" w:rsidRPr="00026F61" w:rsidRDefault="00916881" w:rsidP="00026F61">
            <w:pPr>
              <w:pStyle w:val="TableBody"/>
              <w:rPr>
                <w:b/>
                <w:bCs/>
              </w:rPr>
            </w:pPr>
            <w:r w:rsidRPr="00026F61">
              <w:rPr>
                <w:b/>
                <w:bCs/>
              </w:rPr>
              <w:t>Carrier 2</w:t>
            </w:r>
          </w:p>
        </w:tc>
        <w:tc>
          <w:tcPr>
            <w:tcW w:w="5478" w:type="dxa"/>
            <w:tcBorders>
              <w:top w:val="single" w:sz="4" w:space="0" w:color="000000"/>
              <w:left w:val="single" w:sz="4" w:space="0" w:color="000000"/>
              <w:bottom w:val="single" w:sz="4" w:space="0" w:color="000000"/>
              <w:right w:val="single" w:sz="4" w:space="0" w:color="000000"/>
            </w:tcBorders>
          </w:tcPr>
          <w:p w14:paraId="23293A97" w14:textId="77777777" w:rsidR="00916881" w:rsidRDefault="00916881" w:rsidP="00026F61">
            <w:pPr>
              <w:pStyle w:val="TableBody"/>
            </w:pPr>
            <w:r>
              <w:t>Secondary Cash Carrier/Armored Car servicing the client</w:t>
            </w:r>
          </w:p>
        </w:tc>
      </w:tr>
      <w:tr w:rsidR="00916881" w14:paraId="3E0ECE81" w14:textId="77777777" w:rsidTr="0009567D">
        <w:trPr>
          <w:cantSplit/>
        </w:trPr>
        <w:tc>
          <w:tcPr>
            <w:tcW w:w="2592" w:type="dxa"/>
            <w:tcBorders>
              <w:top w:val="single" w:sz="4" w:space="0" w:color="000000"/>
              <w:left w:val="single" w:sz="4" w:space="0" w:color="000000"/>
              <w:bottom w:val="single" w:sz="4" w:space="0" w:color="000000"/>
            </w:tcBorders>
          </w:tcPr>
          <w:p w14:paraId="081BAB18" w14:textId="77777777" w:rsidR="00916881" w:rsidRPr="00026F61" w:rsidRDefault="00916881" w:rsidP="00026F61">
            <w:pPr>
              <w:pStyle w:val="TableBody"/>
              <w:rPr>
                <w:b/>
                <w:bCs/>
              </w:rPr>
            </w:pPr>
            <w:r w:rsidRPr="00026F61">
              <w:rPr>
                <w:b/>
                <w:bCs/>
              </w:rPr>
              <w:t>Delivery Days</w:t>
            </w:r>
          </w:p>
        </w:tc>
        <w:tc>
          <w:tcPr>
            <w:tcW w:w="5478" w:type="dxa"/>
            <w:tcBorders>
              <w:top w:val="single" w:sz="4" w:space="0" w:color="000000"/>
              <w:left w:val="single" w:sz="4" w:space="0" w:color="000000"/>
              <w:bottom w:val="single" w:sz="4" w:space="0" w:color="000000"/>
              <w:right w:val="single" w:sz="4" w:space="0" w:color="000000"/>
            </w:tcBorders>
          </w:tcPr>
          <w:p w14:paraId="287F7DEE" w14:textId="77777777" w:rsidR="00916881" w:rsidRDefault="00916881" w:rsidP="00026F61">
            <w:pPr>
              <w:pStyle w:val="TableBody"/>
            </w:pPr>
            <w:r>
              <w:t>Days the client is available to receive cash deliveries</w:t>
            </w:r>
          </w:p>
        </w:tc>
      </w:tr>
      <w:tr w:rsidR="00916881" w14:paraId="1CCE42C5" w14:textId="77777777" w:rsidTr="0009567D">
        <w:trPr>
          <w:cantSplit/>
        </w:trPr>
        <w:tc>
          <w:tcPr>
            <w:tcW w:w="2592" w:type="dxa"/>
            <w:tcBorders>
              <w:top w:val="single" w:sz="4" w:space="0" w:color="000000"/>
              <w:left w:val="single" w:sz="4" w:space="0" w:color="000000"/>
              <w:bottom w:val="single" w:sz="4" w:space="0" w:color="000000"/>
            </w:tcBorders>
          </w:tcPr>
          <w:p w14:paraId="591509CC" w14:textId="77777777" w:rsidR="00916881" w:rsidRPr="00026F61" w:rsidRDefault="00916881" w:rsidP="00026F61">
            <w:pPr>
              <w:pStyle w:val="TableBody"/>
              <w:rPr>
                <w:b/>
                <w:bCs/>
              </w:rPr>
            </w:pPr>
            <w:r w:rsidRPr="00026F61">
              <w:rPr>
                <w:b/>
                <w:bCs/>
              </w:rPr>
              <w:t>Return Days</w:t>
            </w:r>
          </w:p>
        </w:tc>
        <w:tc>
          <w:tcPr>
            <w:tcW w:w="5478" w:type="dxa"/>
            <w:tcBorders>
              <w:top w:val="single" w:sz="4" w:space="0" w:color="000000"/>
              <w:left w:val="single" w:sz="4" w:space="0" w:color="000000"/>
              <w:bottom w:val="single" w:sz="4" w:space="0" w:color="000000"/>
              <w:right w:val="single" w:sz="4" w:space="0" w:color="000000"/>
            </w:tcBorders>
          </w:tcPr>
          <w:p w14:paraId="1725B645" w14:textId="77777777" w:rsidR="00916881" w:rsidRDefault="00916881" w:rsidP="00026F61">
            <w:pPr>
              <w:pStyle w:val="TableBody"/>
              <w:rPr>
                <w:b/>
              </w:rPr>
            </w:pPr>
            <w:r>
              <w:t>Days the client is available to ship cash returns</w:t>
            </w:r>
          </w:p>
        </w:tc>
      </w:tr>
      <w:tr w:rsidR="00916881" w14:paraId="66C74548" w14:textId="77777777" w:rsidTr="0009567D">
        <w:trPr>
          <w:cantSplit/>
        </w:trPr>
        <w:tc>
          <w:tcPr>
            <w:tcW w:w="2592" w:type="dxa"/>
            <w:tcBorders>
              <w:top w:val="single" w:sz="4" w:space="0" w:color="000000"/>
              <w:left w:val="single" w:sz="4" w:space="0" w:color="000000"/>
              <w:bottom w:val="single" w:sz="4" w:space="0" w:color="000000"/>
            </w:tcBorders>
          </w:tcPr>
          <w:p w14:paraId="2FE440E8" w14:textId="77777777" w:rsidR="00916881" w:rsidRPr="007203C9" w:rsidRDefault="00916881" w:rsidP="00026F61">
            <w:pPr>
              <w:pStyle w:val="TableBody"/>
              <w:rPr>
                <w:b/>
                <w:bCs/>
              </w:rPr>
            </w:pPr>
            <w:r w:rsidRPr="007203C9">
              <w:rPr>
                <w:b/>
                <w:bCs/>
              </w:rPr>
              <w:lastRenderedPageBreak/>
              <w:t>Delivery in Transit</w:t>
            </w:r>
          </w:p>
        </w:tc>
        <w:tc>
          <w:tcPr>
            <w:tcW w:w="5478" w:type="dxa"/>
            <w:tcBorders>
              <w:top w:val="single" w:sz="4" w:space="0" w:color="000000"/>
              <w:left w:val="single" w:sz="4" w:space="0" w:color="000000"/>
              <w:bottom w:val="single" w:sz="4" w:space="0" w:color="000000"/>
              <w:right w:val="single" w:sz="4" w:space="0" w:color="000000"/>
            </w:tcBorders>
          </w:tcPr>
          <w:p w14:paraId="629AC6BE" w14:textId="77777777" w:rsidR="00916881" w:rsidRDefault="00916881" w:rsidP="00026F61">
            <w:pPr>
              <w:pStyle w:val="TableBody"/>
              <w:rPr>
                <w:b/>
              </w:rPr>
            </w:pPr>
            <w:r>
              <w:t>Transit time (in days) for cash deliveries</w:t>
            </w:r>
          </w:p>
        </w:tc>
      </w:tr>
      <w:tr w:rsidR="00916881" w14:paraId="177BA3E2" w14:textId="77777777" w:rsidTr="0009567D">
        <w:trPr>
          <w:cantSplit/>
        </w:trPr>
        <w:tc>
          <w:tcPr>
            <w:tcW w:w="2592" w:type="dxa"/>
            <w:tcBorders>
              <w:top w:val="single" w:sz="4" w:space="0" w:color="000000"/>
              <w:left w:val="single" w:sz="4" w:space="0" w:color="000000"/>
              <w:bottom w:val="single" w:sz="4" w:space="0" w:color="000000"/>
            </w:tcBorders>
          </w:tcPr>
          <w:p w14:paraId="05B9C855" w14:textId="77777777" w:rsidR="00916881" w:rsidRPr="007203C9" w:rsidRDefault="00916881" w:rsidP="00026F61">
            <w:pPr>
              <w:pStyle w:val="TableBody"/>
              <w:rPr>
                <w:b/>
                <w:bCs/>
              </w:rPr>
            </w:pPr>
            <w:r w:rsidRPr="007203C9">
              <w:rPr>
                <w:b/>
                <w:bCs/>
              </w:rPr>
              <w:t>Return in Transit</w:t>
            </w:r>
          </w:p>
        </w:tc>
        <w:tc>
          <w:tcPr>
            <w:tcW w:w="5478" w:type="dxa"/>
            <w:tcBorders>
              <w:top w:val="single" w:sz="4" w:space="0" w:color="000000"/>
              <w:left w:val="single" w:sz="4" w:space="0" w:color="000000"/>
              <w:bottom w:val="single" w:sz="4" w:space="0" w:color="000000"/>
              <w:right w:val="single" w:sz="4" w:space="0" w:color="000000"/>
            </w:tcBorders>
          </w:tcPr>
          <w:p w14:paraId="43470AF1" w14:textId="77777777" w:rsidR="00916881" w:rsidRDefault="00916881" w:rsidP="00026F61">
            <w:pPr>
              <w:pStyle w:val="TableBody"/>
            </w:pPr>
            <w:r>
              <w:t>Transit time (in days) for cash returns</w:t>
            </w:r>
          </w:p>
        </w:tc>
      </w:tr>
      <w:tr w:rsidR="00916881" w14:paraId="46953704" w14:textId="77777777" w:rsidTr="0009567D">
        <w:trPr>
          <w:cantSplit/>
        </w:trPr>
        <w:tc>
          <w:tcPr>
            <w:tcW w:w="2592" w:type="dxa"/>
            <w:tcBorders>
              <w:top w:val="single" w:sz="4" w:space="0" w:color="000000"/>
              <w:left w:val="single" w:sz="4" w:space="0" w:color="000000"/>
              <w:bottom w:val="single" w:sz="4" w:space="0" w:color="000000"/>
            </w:tcBorders>
          </w:tcPr>
          <w:p w14:paraId="7D4AD0E4" w14:textId="77777777" w:rsidR="00916881" w:rsidRPr="007203C9" w:rsidRDefault="00916881" w:rsidP="00026F61">
            <w:pPr>
              <w:pStyle w:val="TableBody"/>
              <w:rPr>
                <w:b/>
                <w:bCs/>
              </w:rPr>
            </w:pPr>
            <w:r w:rsidRPr="007203C9">
              <w:rPr>
                <w:b/>
                <w:bCs/>
              </w:rPr>
              <w:t>Provisional Limit and Provisional Credit</w:t>
            </w:r>
          </w:p>
        </w:tc>
        <w:tc>
          <w:tcPr>
            <w:tcW w:w="5478" w:type="dxa"/>
            <w:tcBorders>
              <w:top w:val="single" w:sz="4" w:space="0" w:color="000000"/>
              <w:left w:val="single" w:sz="4" w:space="0" w:color="000000"/>
              <w:bottom w:val="single" w:sz="4" w:space="0" w:color="000000"/>
              <w:right w:val="single" w:sz="4" w:space="0" w:color="000000"/>
            </w:tcBorders>
          </w:tcPr>
          <w:p w14:paraId="3A3CB915" w14:textId="4DC09C42" w:rsidR="00916881" w:rsidRDefault="00916881" w:rsidP="00026F61">
            <w:pPr>
              <w:pStyle w:val="TableBody"/>
            </w:pPr>
            <w:r>
              <w:t xml:space="preserve">Limit or Credit amount allowed to </w:t>
            </w:r>
            <w:r w:rsidR="0093527C">
              <w:t xml:space="preserve">the </w:t>
            </w:r>
            <w:r>
              <w:t xml:space="preserve">client by </w:t>
            </w:r>
            <w:r w:rsidR="0093527C">
              <w:t xml:space="preserve">the </w:t>
            </w:r>
            <w:r>
              <w:t xml:space="preserve">financial institution in excess of their cash on deposit to cover cash needs. This is usually an amount that is allowed </w:t>
            </w:r>
            <w:r w:rsidR="0093527C">
              <w:t xml:space="preserve">to </w:t>
            </w:r>
            <w:r>
              <w:t xml:space="preserve">the client because of an ongoing good relationship with the financial institution. </w:t>
            </w:r>
            <w:r w:rsidR="0012687C">
              <w:t xml:space="preserve">The client </w:t>
            </w:r>
            <w:r>
              <w:t xml:space="preserve">would normally use one field or the other.  </w:t>
            </w:r>
          </w:p>
        </w:tc>
      </w:tr>
    </w:tbl>
    <w:p w14:paraId="0B996761" w14:textId="06C01EEC" w:rsidR="00916881" w:rsidRDefault="00916881" w:rsidP="00F63174">
      <w:pPr>
        <w:spacing w:after="120"/>
        <w:ind w:left="187" w:hanging="187"/>
        <w:outlineLvl w:val="0"/>
        <w:rPr>
          <w:rFonts w:eastAsia="Times New Roman" w:cs="Arial"/>
          <w:color w:val="76923C"/>
          <w:lang w:bidi="en-US"/>
        </w:rPr>
      </w:pPr>
      <w:r w:rsidRPr="00E846C7">
        <w:rPr>
          <w:color w:val="76923C"/>
        </w:rPr>
        <w:t>R</w:t>
      </w:r>
      <w:r w:rsidRPr="007203C9">
        <w:rPr>
          <w:rFonts w:eastAsia="Times New Roman" w:cs="Arial"/>
          <w:color w:val="76923C"/>
          <w:lang w:bidi="en-US"/>
        </w:rPr>
        <w:t xml:space="preserve">eturn To: </w:t>
      </w:r>
      <w:r w:rsidR="00027408" w:rsidRPr="007203C9">
        <w:rPr>
          <w:rFonts w:eastAsia="Times New Roman" w:cs="Arial"/>
          <w:color w:val="76923C"/>
          <w:lang w:bidi="en-US"/>
        </w:rPr>
        <w:fldChar w:fldCharType="begin"/>
      </w:r>
      <w:r w:rsidRPr="007203C9">
        <w:rPr>
          <w:rFonts w:eastAsia="Times New Roman" w:cs="Arial"/>
          <w:color w:val="76923C"/>
          <w:lang w:bidi="en-US"/>
        </w:rPr>
        <w:instrText xml:space="preserve"> REF _Ref231748114 \h </w:instrText>
      </w:r>
      <w:r w:rsidR="007203C9">
        <w:rPr>
          <w:rFonts w:eastAsia="Times New Roman" w:cs="Arial"/>
          <w:color w:val="76923C"/>
          <w:lang w:bidi="en-US"/>
        </w:rPr>
        <w:instrText xml:space="preserve"> \* MERGEFORMAT </w:instrText>
      </w:r>
      <w:r w:rsidR="00027408" w:rsidRPr="007203C9">
        <w:rPr>
          <w:rFonts w:eastAsia="Times New Roman" w:cs="Arial"/>
          <w:color w:val="76923C"/>
          <w:lang w:bidi="en-US"/>
        </w:rPr>
      </w:r>
      <w:r w:rsidR="00027408" w:rsidRPr="007203C9">
        <w:rPr>
          <w:rFonts w:eastAsia="Times New Roman" w:cs="Arial"/>
          <w:color w:val="76923C"/>
          <w:lang w:bidi="en-US"/>
        </w:rPr>
        <w:fldChar w:fldCharType="separate"/>
      </w:r>
      <w:r w:rsidR="00D57607" w:rsidRPr="007203C9">
        <w:rPr>
          <w:rFonts w:eastAsia="Times New Roman" w:cs="Arial"/>
          <w:color w:val="76923C"/>
          <w:lang w:bidi="en-US"/>
        </w:rPr>
        <w:t>Network Tab</w:t>
      </w:r>
      <w:r w:rsidR="00027408" w:rsidRPr="007203C9">
        <w:rPr>
          <w:rFonts w:eastAsia="Times New Roman" w:cs="Arial"/>
          <w:color w:val="76923C"/>
          <w:lang w:bidi="en-US"/>
        </w:rPr>
        <w:fldChar w:fldCharType="end"/>
      </w:r>
    </w:p>
    <w:p w14:paraId="136F04ED" w14:textId="77777777" w:rsidR="007203C9" w:rsidRDefault="007203C9" w:rsidP="002C5B05">
      <w:pPr>
        <w:pStyle w:val="BodyText"/>
      </w:pPr>
    </w:p>
    <w:p w14:paraId="171FA8D7" w14:textId="77777777" w:rsidR="00916881" w:rsidRPr="00E846C7" w:rsidRDefault="00916881" w:rsidP="00554B69">
      <w:pPr>
        <w:pStyle w:val="Heading3"/>
      </w:pPr>
      <w:bookmarkStart w:id="2537" w:name="_Toc128718695"/>
      <w:r>
        <w:t>Commercials</w:t>
      </w:r>
      <w:r>
        <w:rPr>
          <w:rFonts w:ascii="Wingdings" w:hAnsi="Wingdings"/>
        </w:rPr>
        <w:t></w:t>
      </w:r>
      <w:r w:rsidRPr="00E846C7">
        <w:t>Assign Clients to Branch Page</w:t>
      </w:r>
      <w:bookmarkEnd w:id="2497"/>
      <w:bookmarkEnd w:id="2537"/>
    </w:p>
    <w:p w14:paraId="349D0737" w14:textId="2D6868DC" w:rsidR="00916881" w:rsidRDefault="00916881" w:rsidP="007203C9">
      <w:pPr>
        <w:pStyle w:val="BodyText"/>
      </w:pPr>
      <w:r>
        <w:t xml:space="preserve">The Assign Clients to Branch page allows clients to be mass assigned to Branches. A Branch must first be selected then the list of Clients can be updated with </w:t>
      </w:r>
      <w:r w:rsidR="0012687C">
        <w:t xml:space="preserve">the </w:t>
      </w:r>
      <w:r>
        <w:t>‘Apply Filter’ button to display the list of Clients to Assign.</w:t>
      </w:r>
    </w:p>
    <w:p w14:paraId="198B9BA3" w14:textId="77777777" w:rsidR="007203C9" w:rsidRDefault="007203C9" w:rsidP="007203C9">
      <w:pPr>
        <w:pStyle w:val="BodyText"/>
      </w:pPr>
    </w:p>
    <w:p w14:paraId="072A8AEC" w14:textId="51F93988" w:rsidR="00916881" w:rsidRDefault="00916881" w:rsidP="00F63174">
      <w:pPr>
        <w:pStyle w:val="Caption"/>
        <w:spacing w:before="0" w:after="120"/>
        <w:ind w:left="187" w:hanging="187"/>
        <w:outlineLvl w:val="0"/>
        <w:rPr>
          <w:lang w:val="en-US"/>
        </w:rPr>
      </w:pPr>
      <w:bookmarkStart w:id="2538" w:name="_Toc128632439"/>
      <w:r w:rsidRPr="1E740376">
        <w:rPr>
          <w:lang w:val="en-US"/>
        </w:rPr>
        <w:t xml:space="preserve">Figure </w:t>
      </w:r>
      <w:ins w:id="253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2540" w:author="Robbie Moses" w:date="2023-03-02T06:45:00Z">
        <w:r w:rsidR="00624EA3">
          <w:rPr>
            <w:noProof/>
            <w:lang w:val="en-US"/>
          </w:rPr>
          <w:t>120</w:t>
        </w:r>
        <w:r w:rsidR="00624EA3">
          <w:rPr>
            <w:lang w:val="en-US"/>
          </w:rPr>
          <w:fldChar w:fldCharType="end"/>
        </w:r>
      </w:ins>
      <w:ins w:id="2541" w:author="Moses, Robbie" w:date="2023-02-22T02:39:00Z">
        <w:del w:id="2542" w:author="Robbie Moses" w:date="2023-03-02T06:45:00Z">
          <w:r w:rsidR="003B5D4F" w:rsidDel="00624EA3">
            <w:rPr>
              <w:lang w:val="en-US"/>
            </w:rPr>
            <w:fldChar w:fldCharType="begin"/>
          </w:r>
          <w:r w:rsidR="003B5D4F" w:rsidDel="00624EA3">
            <w:rPr>
              <w:lang w:val="en-US"/>
            </w:rPr>
            <w:delInstrText xml:space="preserve"> SEQ Figure \* ARABIC </w:delInstrText>
          </w:r>
        </w:del>
      </w:ins>
      <w:del w:id="2543" w:author="Robbie Moses" w:date="2023-03-02T06:45:00Z">
        <w:r w:rsidR="003B5D4F" w:rsidDel="00624EA3">
          <w:rPr>
            <w:lang w:val="en-US"/>
          </w:rPr>
          <w:fldChar w:fldCharType="separate"/>
        </w:r>
      </w:del>
      <w:ins w:id="2544" w:author="Moses, Robbie" w:date="2023-02-22T02:39:00Z">
        <w:del w:id="2545" w:author="Robbie Moses" w:date="2023-03-02T06:45:00Z">
          <w:r w:rsidR="003B5D4F" w:rsidDel="00624EA3">
            <w:rPr>
              <w:noProof/>
              <w:lang w:val="en-US"/>
            </w:rPr>
            <w:delText>119</w:delText>
          </w:r>
          <w:r w:rsidR="003B5D4F" w:rsidDel="00624EA3">
            <w:rPr>
              <w:lang w:val="en-US"/>
            </w:rPr>
            <w:fldChar w:fldCharType="end"/>
          </w:r>
        </w:del>
      </w:ins>
      <w:del w:id="2546"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119</w:delText>
        </w:r>
        <w:r w:rsidRPr="1E740376" w:rsidDel="003B5D4F">
          <w:rPr>
            <w:lang w:val="en-US"/>
          </w:rPr>
          <w:fldChar w:fldCharType="end"/>
        </w:r>
      </w:del>
      <w:r w:rsidRPr="1E740376">
        <w:rPr>
          <w:lang w:val="en-US"/>
        </w:rPr>
        <w:t xml:space="preserve">: Assign Clients To </w:t>
      </w:r>
      <w:r w:rsidR="0012687C">
        <w:rPr>
          <w:lang w:val="en-US"/>
        </w:rPr>
        <w:t xml:space="preserve">THE </w:t>
      </w:r>
      <w:r w:rsidRPr="1E740376">
        <w:rPr>
          <w:lang w:val="en-US"/>
        </w:rPr>
        <w:t>Branch Page</w:t>
      </w:r>
      <w:bookmarkEnd w:id="2538"/>
    </w:p>
    <w:p w14:paraId="06202D38" w14:textId="1401E302" w:rsidR="00916881" w:rsidRDefault="09D3F983" w:rsidP="00895FEC">
      <w:pPr>
        <w:pStyle w:val="BodyText"/>
        <w:jc w:val="center"/>
      </w:pPr>
      <w:r>
        <w:rPr>
          <w:noProof/>
        </w:rPr>
        <w:drawing>
          <wp:inline distT="0" distB="0" distL="0" distR="0" wp14:anchorId="0A434D48" wp14:editId="20B4A7FC">
            <wp:extent cx="5486400" cy="3162300"/>
            <wp:effectExtent l="76200" t="76200" r="133350" b="133350"/>
            <wp:docPr id="1038603187" name="Picture 103860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5486400"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737AA3" w14:textId="51882334" w:rsidR="00916881" w:rsidRDefault="00916881" w:rsidP="00F63174">
      <w:pPr>
        <w:pStyle w:val="Caption"/>
        <w:spacing w:before="0" w:after="120"/>
        <w:ind w:left="187" w:hanging="187"/>
        <w:outlineLvl w:val="0"/>
        <w:rPr>
          <w:lang w:val="en-US"/>
        </w:rPr>
      </w:pPr>
      <w:bookmarkStart w:id="2547" w:name="_Toc12863105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99</w:t>
      </w:r>
      <w:r w:rsidR="00027408">
        <w:rPr>
          <w:noProof/>
        </w:rPr>
        <w:fldChar w:fldCharType="end"/>
      </w:r>
      <w:r>
        <w:rPr>
          <w:lang w:val="en-US"/>
        </w:rPr>
        <w:t>: Assign Clients to Branch Description</w:t>
      </w:r>
      <w:bookmarkEnd w:id="254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4B58A4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8348905"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52795B6F" w14:textId="77777777" w:rsidR="00916881" w:rsidRDefault="00916881" w:rsidP="006D3DFB">
            <w:pPr>
              <w:pStyle w:val="TableHeading"/>
            </w:pPr>
            <w:r>
              <w:t>Description</w:t>
            </w:r>
          </w:p>
        </w:tc>
      </w:tr>
      <w:tr w:rsidR="00916881" w14:paraId="2E3EB98F" w14:textId="77777777" w:rsidTr="0009567D">
        <w:trPr>
          <w:cantSplit/>
        </w:trPr>
        <w:tc>
          <w:tcPr>
            <w:tcW w:w="2592" w:type="dxa"/>
            <w:tcBorders>
              <w:left w:val="single" w:sz="4" w:space="0" w:color="000000"/>
              <w:bottom w:val="single" w:sz="4" w:space="0" w:color="000000"/>
            </w:tcBorders>
          </w:tcPr>
          <w:p w14:paraId="13861D7C" w14:textId="77777777" w:rsidR="00916881" w:rsidRPr="006D3DFB" w:rsidRDefault="00916881" w:rsidP="006D3DFB">
            <w:pPr>
              <w:pStyle w:val="TableBody"/>
              <w:rPr>
                <w:b/>
                <w:bCs/>
              </w:rPr>
            </w:pPr>
            <w:r w:rsidRPr="006D3DFB">
              <w:rPr>
                <w:b/>
                <w:bCs/>
              </w:rPr>
              <w:t>Select Button</w:t>
            </w:r>
          </w:p>
        </w:tc>
        <w:tc>
          <w:tcPr>
            <w:tcW w:w="5483" w:type="dxa"/>
            <w:gridSpan w:val="2"/>
            <w:tcBorders>
              <w:left w:val="single" w:sz="4" w:space="0" w:color="000000"/>
              <w:bottom w:val="single" w:sz="4" w:space="0" w:color="000000"/>
              <w:right w:val="single" w:sz="4" w:space="0" w:color="000000"/>
            </w:tcBorders>
          </w:tcPr>
          <w:p w14:paraId="1B25DC2A" w14:textId="77777777" w:rsidR="00916881" w:rsidRDefault="00916881" w:rsidP="006D3DFB">
            <w:pPr>
              <w:pStyle w:val="TableBody"/>
            </w:pPr>
            <w:r>
              <w:t xml:space="preserve">Used to select a single Cashpoint as the target of the Client Assignment. </w:t>
            </w:r>
          </w:p>
          <w:p w14:paraId="167C00FD" w14:textId="77777777" w:rsidR="00916881" w:rsidRDefault="00916881" w:rsidP="006D3DFB">
            <w:pPr>
              <w:pStyle w:val="TableNote"/>
            </w:pPr>
            <w:r w:rsidRPr="003B5D4F">
              <w:rPr>
                <w:b/>
                <w:bCs/>
                <w:rPrChange w:id="2548" w:author="Moses, Robbie" w:date="2023-02-22T02:08:00Z">
                  <w:rPr/>
                </w:rPrChange>
              </w:rPr>
              <w:t>Note</w:t>
            </w:r>
            <w:r>
              <w:t>: Only one Cashpoint ID can be selected at a time. Once the Cashpoint is selected (and the submit button is clicked), the user can see the commercial clients currently assigned to the Cashpoint.</w:t>
            </w:r>
          </w:p>
        </w:tc>
      </w:tr>
      <w:tr w:rsidR="00916881" w14:paraId="5D0A72C6" w14:textId="77777777" w:rsidTr="0009567D">
        <w:trPr>
          <w:cantSplit/>
        </w:trPr>
        <w:tc>
          <w:tcPr>
            <w:tcW w:w="2592" w:type="dxa"/>
            <w:tcBorders>
              <w:left w:val="single" w:sz="4" w:space="0" w:color="000000"/>
              <w:bottom w:val="single" w:sz="4" w:space="0" w:color="000000"/>
            </w:tcBorders>
          </w:tcPr>
          <w:p w14:paraId="37618003" w14:textId="77777777" w:rsidR="00916881" w:rsidRPr="006D3DFB" w:rsidRDefault="00916881" w:rsidP="006D3DFB">
            <w:pPr>
              <w:pStyle w:val="TableBody"/>
              <w:rPr>
                <w:b/>
                <w:bCs/>
              </w:rPr>
            </w:pPr>
            <w:r w:rsidRPr="006D3DFB">
              <w:rPr>
                <w:b/>
                <w:bCs/>
              </w:rPr>
              <w:t>Client ID</w:t>
            </w:r>
          </w:p>
        </w:tc>
        <w:tc>
          <w:tcPr>
            <w:tcW w:w="5483" w:type="dxa"/>
            <w:gridSpan w:val="2"/>
            <w:tcBorders>
              <w:left w:val="single" w:sz="4" w:space="0" w:color="000000"/>
              <w:bottom w:val="single" w:sz="4" w:space="0" w:color="000000"/>
              <w:right w:val="single" w:sz="4" w:space="0" w:color="000000"/>
            </w:tcBorders>
          </w:tcPr>
          <w:p w14:paraId="3278BD7F" w14:textId="77777777" w:rsidR="00916881" w:rsidRDefault="00916881" w:rsidP="006D3DFB">
            <w:pPr>
              <w:pStyle w:val="TableBody"/>
            </w:pPr>
            <w:r>
              <w:t>The ID of the client that is assigned to the Cashpoint</w:t>
            </w:r>
          </w:p>
        </w:tc>
      </w:tr>
      <w:tr w:rsidR="00916881" w14:paraId="7EBA1123" w14:textId="77777777" w:rsidTr="0009567D">
        <w:trPr>
          <w:cantSplit/>
        </w:trPr>
        <w:tc>
          <w:tcPr>
            <w:tcW w:w="2592" w:type="dxa"/>
            <w:tcBorders>
              <w:left w:val="single" w:sz="4" w:space="0" w:color="000000"/>
              <w:bottom w:val="single" w:sz="4" w:space="0" w:color="000000"/>
            </w:tcBorders>
          </w:tcPr>
          <w:p w14:paraId="74E1F443" w14:textId="77777777" w:rsidR="00916881" w:rsidRPr="006D3DFB" w:rsidRDefault="00916881" w:rsidP="006D3DFB">
            <w:pPr>
              <w:pStyle w:val="TableBody"/>
              <w:rPr>
                <w:b/>
                <w:bCs/>
              </w:rPr>
            </w:pPr>
            <w:r w:rsidRPr="006D3DFB">
              <w:rPr>
                <w:b/>
                <w:bCs/>
              </w:rPr>
              <w:t>Corporate Name</w:t>
            </w:r>
          </w:p>
        </w:tc>
        <w:tc>
          <w:tcPr>
            <w:tcW w:w="5483" w:type="dxa"/>
            <w:gridSpan w:val="2"/>
            <w:tcBorders>
              <w:left w:val="single" w:sz="4" w:space="0" w:color="000000"/>
              <w:bottom w:val="single" w:sz="4" w:space="0" w:color="000000"/>
              <w:right w:val="single" w:sz="4" w:space="0" w:color="000000"/>
            </w:tcBorders>
          </w:tcPr>
          <w:p w14:paraId="1B64A27B" w14:textId="77777777" w:rsidR="00916881" w:rsidRDefault="00916881" w:rsidP="006D3DFB">
            <w:pPr>
              <w:pStyle w:val="TableBody"/>
            </w:pPr>
            <w:r>
              <w:t>Name of the Corporation the Client belongs to.</w:t>
            </w:r>
          </w:p>
        </w:tc>
      </w:tr>
      <w:tr w:rsidR="00916881" w14:paraId="7A17A8EA" w14:textId="77777777" w:rsidTr="0009567D">
        <w:trPr>
          <w:cantSplit/>
        </w:trPr>
        <w:tc>
          <w:tcPr>
            <w:tcW w:w="2592" w:type="dxa"/>
            <w:tcBorders>
              <w:left w:val="single" w:sz="4" w:space="0" w:color="000000"/>
              <w:bottom w:val="single" w:sz="4" w:space="0" w:color="000000"/>
            </w:tcBorders>
          </w:tcPr>
          <w:p w14:paraId="43305E5B" w14:textId="77777777" w:rsidR="00916881" w:rsidRPr="006D3DFB" w:rsidRDefault="00916881" w:rsidP="006D3DFB">
            <w:pPr>
              <w:pStyle w:val="TableBody"/>
              <w:rPr>
                <w:b/>
                <w:bCs/>
              </w:rPr>
            </w:pPr>
            <w:r w:rsidRPr="006D3DFB">
              <w:rPr>
                <w:b/>
                <w:bCs/>
              </w:rPr>
              <w:t>Managing Branch</w:t>
            </w:r>
          </w:p>
        </w:tc>
        <w:tc>
          <w:tcPr>
            <w:tcW w:w="5483" w:type="dxa"/>
            <w:gridSpan w:val="2"/>
            <w:tcBorders>
              <w:left w:val="single" w:sz="4" w:space="0" w:color="000000"/>
              <w:bottom w:val="single" w:sz="4" w:space="0" w:color="000000"/>
              <w:right w:val="single" w:sz="4" w:space="0" w:color="000000"/>
            </w:tcBorders>
          </w:tcPr>
          <w:p w14:paraId="31A09F9A" w14:textId="77777777" w:rsidR="00916881" w:rsidRDefault="00916881" w:rsidP="006D3DFB">
            <w:pPr>
              <w:pStyle w:val="TableBody"/>
            </w:pPr>
            <w:r>
              <w:t>Currently assigned Cashpoint as the managing branch for the Client ID.</w:t>
            </w:r>
          </w:p>
        </w:tc>
      </w:tr>
      <w:tr w:rsidR="00916881" w14:paraId="0221B22F" w14:textId="77777777" w:rsidTr="0009567D">
        <w:trPr>
          <w:cantSplit/>
        </w:trPr>
        <w:tc>
          <w:tcPr>
            <w:tcW w:w="2592" w:type="dxa"/>
            <w:tcBorders>
              <w:top w:val="single" w:sz="4" w:space="0" w:color="000000"/>
              <w:left w:val="single" w:sz="4" w:space="0" w:color="000000"/>
              <w:bottom w:val="single" w:sz="4" w:space="0" w:color="000000"/>
            </w:tcBorders>
          </w:tcPr>
          <w:p w14:paraId="78B80E44" w14:textId="77777777" w:rsidR="00916881" w:rsidRPr="006D3DFB" w:rsidRDefault="00916881" w:rsidP="006D3DFB">
            <w:pPr>
              <w:pStyle w:val="TableBody"/>
              <w:rPr>
                <w:b/>
                <w:bCs/>
              </w:rPr>
            </w:pPr>
            <w:r w:rsidRPr="006D3DFB">
              <w:rPr>
                <w:b/>
                <w:bCs/>
              </w:rPr>
              <w:t>Carrier</w:t>
            </w:r>
          </w:p>
        </w:tc>
        <w:tc>
          <w:tcPr>
            <w:tcW w:w="5483" w:type="dxa"/>
            <w:gridSpan w:val="2"/>
            <w:tcBorders>
              <w:top w:val="single" w:sz="4" w:space="0" w:color="000000"/>
              <w:left w:val="single" w:sz="4" w:space="0" w:color="000000"/>
              <w:bottom w:val="single" w:sz="4" w:space="0" w:color="000000"/>
              <w:right w:val="single" w:sz="4" w:space="0" w:color="000000"/>
            </w:tcBorders>
          </w:tcPr>
          <w:p w14:paraId="4808513F" w14:textId="77777777" w:rsidR="00916881" w:rsidRDefault="00916881" w:rsidP="006D3DFB">
            <w:pPr>
              <w:pStyle w:val="TableBody"/>
            </w:pPr>
            <w:r>
              <w:t>The Depot ID of the carrier that will deliver the Commercial Order.</w:t>
            </w:r>
          </w:p>
        </w:tc>
      </w:tr>
      <w:tr w:rsidR="00916881" w14:paraId="6A9E0A3B" w14:textId="77777777" w:rsidTr="0009567D">
        <w:trPr>
          <w:cantSplit/>
        </w:trPr>
        <w:tc>
          <w:tcPr>
            <w:tcW w:w="2592" w:type="dxa"/>
            <w:tcBorders>
              <w:top w:val="single" w:sz="4" w:space="0" w:color="000000"/>
              <w:left w:val="single" w:sz="4" w:space="0" w:color="000000"/>
              <w:bottom w:val="single" w:sz="4" w:space="0" w:color="000000"/>
            </w:tcBorders>
          </w:tcPr>
          <w:p w14:paraId="61BD75CF" w14:textId="77777777" w:rsidR="00916881" w:rsidRPr="006D3DFB" w:rsidRDefault="00916881" w:rsidP="006D3DFB">
            <w:pPr>
              <w:pStyle w:val="TableBody"/>
              <w:rPr>
                <w:b/>
                <w:bCs/>
              </w:rPr>
            </w:pPr>
            <w:r w:rsidRPr="006D3DFB">
              <w:rPr>
                <w:b/>
                <w:bCs/>
              </w:rPr>
              <w:t>Apply Filter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C5D8402" w14:textId="77777777" w:rsidR="00916881" w:rsidRDefault="00916881" w:rsidP="006D3DFB">
            <w:pPr>
              <w:pStyle w:val="TableBody"/>
            </w:pPr>
            <w:r>
              <w:t>Allows the list of clients to be filtered down based on the Filtered By criteria</w:t>
            </w:r>
          </w:p>
        </w:tc>
      </w:tr>
      <w:tr w:rsidR="00916881" w14:paraId="1482CEBD" w14:textId="77777777" w:rsidTr="0009567D">
        <w:trPr>
          <w:cantSplit/>
        </w:trPr>
        <w:tc>
          <w:tcPr>
            <w:tcW w:w="2592" w:type="dxa"/>
            <w:tcBorders>
              <w:top w:val="single" w:sz="4" w:space="0" w:color="000000"/>
              <w:left w:val="single" w:sz="4" w:space="0" w:color="000000"/>
              <w:bottom w:val="single" w:sz="4" w:space="0" w:color="000000"/>
            </w:tcBorders>
          </w:tcPr>
          <w:p w14:paraId="4BFB5A8A" w14:textId="77777777" w:rsidR="00916881" w:rsidRPr="006D3DFB" w:rsidRDefault="00916881" w:rsidP="006D3DFB">
            <w:pPr>
              <w:pStyle w:val="TableBody"/>
              <w:rPr>
                <w:b/>
                <w:bCs/>
              </w:rPr>
            </w:pPr>
            <w:r w:rsidRPr="006D3DFB">
              <w:rPr>
                <w:b/>
                <w:bCs/>
              </w:rPr>
              <w:t>Filtered By:</w:t>
            </w:r>
          </w:p>
        </w:tc>
        <w:tc>
          <w:tcPr>
            <w:tcW w:w="5483" w:type="dxa"/>
            <w:gridSpan w:val="2"/>
            <w:tcBorders>
              <w:top w:val="single" w:sz="4" w:space="0" w:color="000000"/>
              <w:left w:val="single" w:sz="4" w:space="0" w:color="000000"/>
              <w:bottom w:val="single" w:sz="4" w:space="0" w:color="000000"/>
              <w:right w:val="single" w:sz="4" w:space="0" w:color="000000"/>
            </w:tcBorders>
          </w:tcPr>
          <w:p w14:paraId="04CD4990" w14:textId="77777777" w:rsidR="00916881" w:rsidRDefault="00916881" w:rsidP="006D3DFB">
            <w:pPr>
              <w:pStyle w:val="TableBody"/>
            </w:pPr>
            <w:r>
              <w:t>Allows the list of Clients to be filtered based on different criteria.</w:t>
            </w:r>
          </w:p>
          <w:p w14:paraId="528BBC3A" w14:textId="77777777" w:rsidR="00916881" w:rsidRDefault="00916881" w:rsidP="004060B4">
            <w:pPr>
              <w:pStyle w:val="TableListBullet"/>
              <w:tabs>
                <w:tab w:val="num" w:pos="720"/>
              </w:tabs>
              <w:ind w:left="720" w:hanging="360"/>
            </w:pPr>
            <w:r w:rsidRPr="003B5D4F">
              <w:rPr>
                <w:b/>
                <w:bCs/>
                <w:rPrChange w:id="2549" w:author="Moses, Robbie" w:date="2023-02-22T02:08:00Z">
                  <w:rPr/>
                </w:rPrChange>
              </w:rPr>
              <w:t>Branch –</w:t>
            </w:r>
            <w:r>
              <w:t xml:space="preserve"> Filters on a match of the Branch Cashpoint ID. If nothing is indicated, all Clients will be returned</w:t>
            </w:r>
          </w:p>
          <w:p w14:paraId="55C0EFA2" w14:textId="77777777" w:rsidR="00916881" w:rsidRDefault="00916881" w:rsidP="004060B4">
            <w:pPr>
              <w:pStyle w:val="TableListBullet"/>
              <w:tabs>
                <w:tab w:val="num" w:pos="720"/>
              </w:tabs>
              <w:ind w:left="720" w:hanging="360"/>
            </w:pPr>
            <w:r w:rsidRPr="003B5D4F">
              <w:rPr>
                <w:b/>
                <w:bCs/>
                <w:rPrChange w:id="2550" w:author="Moses, Robbie" w:date="2023-02-22T02:08:00Z">
                  <w:rPr/>
                </w:rPrChange>
              </w:rPr>
              <w:t>Corporate –</w:t>
            </w:r>
            <w:r>
              <w:t xml:space="preserve"> Displays a list of Corporate IDs that can be selected to filter the results.</w:t>
            </w:r>
          </w:p>
          <w:p w14:paraId="65B60FA3" w14:textId="77777777" w:rsidR="00916881" w:rsidRDefault="00916881" w:rsidP="004060B4">
            <w:pPr>
              <w:pStyle w:val="TableListBullet"/>
              <w:tabs>
                <w:tab w:val="num" w:pos="720"/>
              </w:tabs>
              <w:ind w:left="720" w:hanging="360"/>
            </w:pPr>
            <w:r w:rsidRPr="003B5D4F">
              <w:rPr>
                <w:b/>
                <w:bCs/>
                <w:rPrChange w:id="2551" w:author="Moses, Robbie" w:date="2023-02-22T02:08:00Z">
                  <w:rPr/>
                </w:rPrChange>
              </w:rPr>
              <w:t>Depot –</w:t>
            </w:r>
            <w:r>
              <w:t xml:space="preserve"> Displays a list of Depots that can be selected to filter the results</w:t>
            </w:r>
          </w:p>
        </w:tc>
      </w:tr>
      <w:tr w:rsidR="00916881" w14:paraId="6DE645E9" w14:textId="77777777" w:rsidTr="0009567D">
        <w:trPr>
          <w:cantSplit/>
        </w:trPr>
        <w:tc>
          <w:tcPr>
            <w:tcW w:w="2592" w:type="dxa"/>
            <w:tcBorders>
              <w:top w:val="single" w:sz="4" w:space="0" w:color="000000"/>
              <w:left w:val="single" w:sz="4" w:space="0" w:color="000000"/>
              <w:bottom w:val="single" w:sz="4" w:space="0" w:color="000000"/>
            </w:tcBorders>
          </w:tcPr>
          <w:p w14:paraId="7941D910" w14:textId="77777777" w:rsidR="00916881" w:rsidRPr="006D3DFB" w:rsidRDefault="00916881" w:rsidP="006D3DFB">
            <w:pPr>
              <w:pStyle w:val="TableBody"/>
              <w:rPr>
                <w:b/>
                <w:bCs/>
              </w:rPr>
            </w:pPr>
            <w:r w:rsidRPr="006D3DFB">
              <w:rPr>
                <w:b/>
                <w:bCs/>
              </w:rPr>
              <w:t>Assign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6E3121B0" w14:textId="77777777" w:rsidR="00916881" w:rsidRDefault="00916881" w:rsidP="006D3DFB">
            <w:pPr>
              <w:pStyle w:val="TableBody"/>
            </w:pPr>
            <w:r>
              <w:t xml:space="preserve">Assigns the selected  Client IDs to the Cashpoint ID selected. </w:t>
            </w:r>
          </w:p>
        </w:tc>
      </w:tr>
      <w:tr w:rsidR="00916881" w14:paraId="58FD5835" w14:textId="77777777" w:rsidTr="0009567D">
        <w:trPr>
          <w:cantSplit/>
        </w:trPr>
        <w:tc>
          <w:tcPr>
            <w:tcW w:w="2592" w:type="dxa"/>
            <w:tcBorders>
              <w:top w:val="single" w:sz="4" w:space="0" w:color="000000"/>
              <w:left w:val="single" w:sz="4" w:space="0" w:color="000000"/>
              <w:bottom w:val="single" w:sz="4" w:space="0" w:color="000000"/>
            </w:tcBorders>
          </w:tcPr>
          <w:p w14:paraId="3614E7EB" w14:textId="77777777" w:rsidR="00916881" w:rsidRPr="006D3DFB" w:rsidRDefault="00916881" w:rsidP="006D3DFB">
            <w:pPr>
              <w:pStyle w:val="TableBody"/>
              <w:rPr>
                <w:b/>
                <w:bCs/>
              </w:rPr>
            </w:pPr>
            <w:r w:rsidRPr="006D3DFB">
              <w:rPr>
                <w:b/>
                <w:bCs/>
              </w:rPr>
              <w:t>Submit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B11E7FA" w14:textId="77777777" w:rsidR="00916881" w:rsidRDefault="00916881" w:rsidP="006D3DFB">
            <w:pPr>
              <w:pStyle w:val="TableBody"/>
            </w:pPr>
            <w:r>
              <w:t>Displays the list of Commercial Clients currently assigned to the Cashpoint ID selected. This shows the list of commercial clients without showing available Client IDs.</w:t>
            </w:r>
          </w:p>
        </w:tc>
      </w:tr>
      <w:tr w:rsidR="00916881" w14:paraId="29138A42" w14:textId="77777777" w:rsidTr="0009567D">
        <w:trPr>
          <w:gridAfter w:val="1"/>
          <w:wAfter w:w="25" w:type="dxa"/>
          <w:cantSplit/>
        </w:trPr>
        <w:tc>
          <w:tcPr>
            <w:tcW w:w="2592" w:type="dxa"/>
            <w:tcBorders>
              <w:top w:val="single" w:sz="4" w:space="0" w:color="000000"/>
            </w:tcBorders>
          </w:tcPr>
          <w:p w14:paraId="1896C1E9" w14:textId="5A1E96C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6A99CB27" w14:textId="77777777" w:rsidR="00916881" w:rsidRDefault="00916881" w:rsidP="00F63174">
            <w:pPr>
              <w:pStyle w:val="CellTextChar"/>
              <w:snapToGrid w:val="0"/>
              <w:spacing w:before="0" w:after="120" w:line="240" w:lineRule="auto"/>
              <w:ind w:left="187" w:hanging="187"/>
              <w:outlineLvl w:val="0"/>
            </w:pPr>
          </w:p>
        </w:tc>
      </w:tr>
    </w:tbl>
    <w:p w14:paraId="6DABDFD0" w14:textId="77777777" w:rsidR="00916881" w:rsidRDefault="00916881" w:rsidP="002C5B05">
      <w:pPr>
        <w:pStyle w:val="BodyText"/>
      </w:pPr>
    </w:p>
    <w:p w14:paraId="75B62698" w14:textId="77777777" w:rsidR="00916881" w:rsidRDefault="00916881" w:rsidP="00627D03">
      <w:pPr>
        <w:pStyle w:val="Heading2"/>
      </w:pPr>
      <w:bookmarkStart w:id="2552" w:name="_NetworkNetwork_Monitoring"/>
      <w:bookmarkStart w:id="2553" w:name="_Ref251837206"/>
      <w:bookmarkStart w:id="2554" w:name="_Toc128718696"/>
      <w:bookmarkEnd w:id="2552"/>
      <w:r>
        <w:t>Network</w:t>
      </w:r>
      <w:r>
        <w:rPr>
          <w:rFonts w:ascii="Wingdings" w:hAnsi="Wingdings"/>
        </w:rPr>
        <w:t></w:t>
      </w:r>
      <w:r>
        <w:t>Network Monitoring</w:t>
      </w:r>
      <w:bookmarkEnd w:id="2484"/>
      <w:bookmarkEnd w:id="2553"/>
      <w:bookmarkEnd w:id="2554"/>
    </w:p>
    <w:p w14:paraId="67F3951F" w14:textId="713768FD" w:rsidR="00916881" w:rsidRDefault="00916881" w:rsidP="006D3DFB">
      <w:pPr>
        <w:pStyle w:val="BodyText"/>
      </w:pPr>
      <w:r>
        <w:t xml:space="preserve">Network Monitoring allows for rules to be set up to automatically exclude Cashpoint History based on the availability of the ATM. The rules work in conjunction with the Downtime report that is loaded into OptiCash </w:t>
      </w:r>
      <w:r w:rsidR="0012687C">
        <w:t>daily</w:t>
      </w:r>
      <w:r>
        <w:t xml:space="preserve">. Based on the data in the </w:t>
      </w:r>
      <w:r>
        <w:lastRenderedPageBreak/>
        <w:t xml:space="preserve">Downtime report, historical data can be excluded based on rules and parameters assigned to the rules. </w:t>
      </w:r>
    </w:p>
    <w:p w14:paraId="06ACA281" w14:textId="1A7A5554" w:rsidR="00916881" w:rsidRDefault="00916881" w:rsidP="006D3DFB">
      <w:pPr>
        <w:pStyle w:val="BodyText"/>
      </w:pPr>
      <w:r>
        <w:t>The process can be run manually, in the batch process when loading downtime file</w:t>
      </w:r>
      <w:r w:rsidR="0012687C">
        <w:t>s</w:t>
      </w:r>
      <w:r>
        <w:t xml:space="preserve">, or in the manual loading process from the </w:t>
      </w:r>
      <w:r w:rsidRPr="000F0CC8">
        <w:rPr>
          <w:i/>
          <w:iCs/>
          <w:rPrChange w:id="2555" w:author="Robbie Moses" w:date="2023-03-03T06:10:00Z">
            <w:rPr/>
          </w:rPrChange>
        </w:rPr>
        <w:t>Processing</w:t>
      </w:r>
      <w:r w:rsidRPr="000F0CC8">
        <w:rPr>
          <w:rFonts w:ascii="Wingdings" w:hAnsi="Wingdings"/>
          <w:i/>
          <w:iCs/>
          <w:rPrChange w:id="2556" w:author="Robbie Moses" w:date="2023-03-03T06:10:00Z">
            <w:rPr>
              <w:rFonts w:ascii="Wingdings" w:hAnsi="Wingdings"/>
            </w:rPr>
          </w:rPrChange>
        </w:rPr>
        <w:t></w:t>
      </w:r>
      <w:r w:rsidRPr="000F0CC8">
        <w:rPr>
          <w:i/>
          <w:iCs/>
          <w:rPrChange w:id="2557" w:author="Robbie Moses" w:date="2023-03-03T06:10:00Z">
            <w:rPr/>
          </w:rPrChange>
        </w:rPr>
        <w:t>Load page</w:t>
      </w:r>
      <w:r>
        <w:t xml:space="preserve">. </w:t>
      </w:r>
    </w:p>
    <w:p w14:paraId="27E2D2FB" w14:textId="5E46524E" w:rsidR="00916881" w:rsidRDefault="00916881" w:rsidP="00F63174">
      <w:pPr>
        <w:pStyle w:val="Caption"/>
        <w:spacing w:before="0" w:after="120"/>
        <w:ind w:left="187" w:hanging="187"/>
        <w:outlineLvl w:val="0"/>
      </w:pPr>
      <w:bookmarkStart w:id="2558" w:name="_Toc128632440"/>
      <w:r>
        <w:t xml:space="preserve">Figure </w:t>
      </w:r>
      <w:ins w:id="2559" w:author="Robbie Moses" w:date="2023-03-02T06:45:00Z">
        <w:r w:rsidR="00624EA3">
          <w:fldChar w:fldCharType="begin"/>
        </w:r>
        <w:r w:rsidR="00624EA3">
          <w:instrText xml:space="preserve"> SEQ Figure \* ARABIC </w:instrText>
        </w:r>
      </w:ins>
      <w:r w:rsidR="00624EA3">
        <w:fldChar w:fldCharType="separate"/>
      </w:r>
      <w:ins w:id="2560" w:author="Robbie Moses" w:date="2023-03-02T06:45:00Z">
        <w:r w:rsidR="00624EA3">
          <w:rPr>
            <w:noProof/>
          </w:rPr>
          <w:t>121</w:t>
        </w:r>
        <w:r w:rsidR="00624EA3">
          <w:fldChar w:fldCharType="end"/>
        </w:r>
      </w:ins>
      <w:ins w:id="2561" w:author="Moses, Robbie" w:date="2023-02-22T02:39:00Z">
        <w:del w:id="2562" w:author="Robbie Moses" w:date="2023-03-02T06:45:00Z">
          <w:r w:rsidR="003B5D4F" w:rsidDel="00624EA3">
            <w:fldChar w:fldCharType="begin"/>
          </w:r>
          <w:r w:rsidR="003B5D4F" w:rsidDel="00624EA3">
            <w:delInstrText xml:space="preserve"> SEQ Figure \* ARABIC </w:delInstrText>
          </w:r>
        </w:del>
      </w:ins>
      <w:del w:id="2563" w:author="Robbie Moses" w:date="2023-03-02T06:45:00Z">
        <w:r w:rsidR="003B5D4F" w:rsidDel="00624EA3">
          <w:fldChar w:fldCharType="separate"/>
        </w:r>
      </w:del>
      <w:ins w:id="2564" w:author="Moses, Robbie" w:date="2023-02-22T02:39:00Z">
        <w:del w:id="2565" w:author="Robbie Moses" w:date="2023-03-02T06:45:00Z">
          <w:r w:rsidR="003B5D4F" w:rsidDel="00624EA3">
            <w:rPr>
              <w:noProof/>
            </w:rPr>
            <w:delText>120</w:delText>
          </w:r>
          <w:r w:rsidR="003B5D4F" w:rsidDel="00624EA3">
            <w:fldChar w:fldCharType="end"/>
          </w:r>
        </w:del>
      </w:ins>
      <w:del w:id="2566"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120</w:delText>
        </w:r>
        <w:r w:rsidRPr="1E740376" w:rsidDel="003B5D4F">
          <w:rPr>
            <w:noProof/>
          </w:rPr>
          <w:fldChar w:fldCharType="end"/>
        </w:r>
      </w:del>
      <w:r>
        <w:t>: Network Monitoring Page</w:t>
      </w:r>
      <w:bookmarkEnd w:id="2558"/>
    </w:p>
    <w:p w14:paraId="43C4AFCA" w14:textId="7F31FD31" w:rsidR="00916881" w:rsidRDefault="57750B02" w:rsidP="00895FEC">
      <w:pPr>
        <w:pStyle w:val="BodyText"/>
        <w:jc w:val="center"/>
      </w:pPr>
      <w:r>
        <w:rPr>
          <w:noProof/>
        </w:rPr>
        <w:drawing>
          <wp:inline distT="0" distB="0" distL="0" distR="0" wp14:anchorId="49E07D23" wp14:editId="2818C839">
            <wp:extent cx="5486400" cy="1933575"/>
            <wp:effectExtent l="76200" t="76200" r="133350" b="142875"/>
            <wp:docPr id="1406430764" name="Picture 140643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5486400" cy="1933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98B298" w14:textId="75C3AA04" w:rsidR="00916881" w:rsidRDefault="00916881" w:rsidP="00F63174">
      <w:pPr>
        <w:pStyle w:val="Caption"/>
        <w:spacing w:before="0" w:after="120"/>
        <w:ind w:left="187" w:hanging="187"/>
        <w:outlineLvl w:val="0"/>
      </w:pPr>
      <w:bookmarkStart w:id="2567" w:name="_Toc128631054"/>
      <w:r>
        <w:t xml:space="preserve">Table </w:t>
      </w:r>
      <w:r w:rsidR="00027408">
        <w:fldChar w:fldCharType="begin"/>
      </w:r>
      <w:r>
        <w:instrText xml:space="preserve"> SEQ "Table" \*Arabic </w:instrText>
      </w:r>
      <w:r w:rsidR="00027408">
        <w:fldChar w:fldCharType="separate"/>
      </w:r>
      <w:r w:rsidR="00D57607">
        <w:rPr>
          <w:noProof/>
        </w:rPr>
        <w:t>100</w:t>
      </w:r>
      <w:r w:rsidR="00027408">
        <w:rPr>
          <w:noProof/>
        </w:rPr>
        <w:fldChar w:fldCharType="end"/>
      </w:r>
      <w:r>
        <w:t>: Network Monitoring Description</w:t>
      </w:r>
      <w:bookmarkEnd w:id="2567"/>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5CE0AF99"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C0865BB" w14:textId="77777777" w:rsidR="00916881" w:rsidRDefault="00916881" w:rsidP="006D3DFB">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4933A228" w14:textId="77777777" w:rsidR="00916881" w:rsidRDefault="00916881" w:rsidP="006D3DFB">
            <w:pPr>
              <w:pStyle w:val="TableHeading"/>
            </w:pPr>
            <w:r>
              <w:t>Description</w:t>
            </w:r>
          </w:p>
        </w:tc>
      </w:tr>
      <w:tr w:rsidR="00916881" w14:paraId="303057F4" w14:textId="77777777" w:rsidTr="0009567D">
        <w:trPr>
          <w:cantSplit/>
        </w:trPr>
        <w:tc>
          <w:tcPr>
            <w:tcW w:w="2592" w:type="dxa"/>
            <w:tcBorders>
              <w:left w:val="single" w:sz="4" w:space="0" w:color="000000"/>
              <w:bottom w:val="single" w:sz="4" w:space="0" w:color="000000"/>
            </w:tcBorders>
          </w:tcPr>
          <w:p w14:paraId="32BD5CF8" w14:textId="77777777" w:rsidR="00916881" w:rsidRPr="00822F11" w:rsidRDefault="00916881" w:rsidP="00822F11">
            <w:pPr>
              <w:pStyle w:val="TableBody"/>
              <w:rPr>
                <w:b/>
                <w:bCs/>
                <w:color w:val="000000" w:themeColor="text1"/>
              </w:rPr>
            </w:pPr>
            <w:r w:rsidRPr="00822F11">
              <w:rPr>
                <w:b/>
                <w:bCs/>
                <w:color w:val="000000" w:themeColor="text1"/>
              </w:rPr>
              <w:t>Rule ID</w:t>
            </w:r>
          </w:p>
        </w:tc>
        <w:tc>
          <w:tcPr>
            <w:tcW w:w="5483" w:type="dxa"/>
            <w:gridSpan w:val="2"/>
            <w:tcBorders>
              <w:left w:val="single" w:sz="4" w:space="0" w:color="000000"/>
              <w:bottom w:val="single" w:sz="4" w:space="0" w:color="000000"/>
              <w:right w:val="single" w:sz="4" w:space="0" w:color="000000"/>
            </w:tcBorders>
          </w:tcPr>
          <w:p w14:paraId="25A46E83" w14:textId="77777777" w:rsidR="00916881" w:rsidRDefault="00916881" w:rsidP="00822F11">
            <w:pPr>
              <w:pStyle w:val="TableBody"/>
            </w:pPr>
            <w:r>
              <w:t>Unique Identifier that is automatically assigned to the Rule</w:t>
            </w:r>
          </w:p>
        </w:tc>
      </w:tr>
      <w:tr w:rsidR="00916881" w14:paraId="6C74E3A6" w14:textId="77777777" w:rsidTr="0009567D">
        <w:trPr>
          <w:cantSplit/>
        </w:trPr>
        <w:tc>
          <w:tcPr>
            <w:tcW w:w="2592" w:type="dxa"/>
            <w:tcBorders>
              <w:left w:val="single" w:sz="4" w:space="0" w:color="000000"/>
              <w:bottom w:val="single" w:sz="4" w:space="0" w:color="000000"/>
            </w:tcBorders>
          </w:tcPr>
          <w:p w14:paraId="49AB069A" w14:textId="77777777" w:rsidR="00916881" w:rsidRPr="00822F11" w:rsidRDefault="00916881" w:rsidP="00822F11">
            <w:pPr>
              <w:pStyle w:val="TableBody"/>
              <w:rPr>
                <w:b/>
                <w:bCs/>
                <w:color w:val="000000" w:themeColor="text1"/>
              </w:rPr>
            </w:pPr>
            <w:r w:rsidRPr="00822F11">
              <w:rPr>
                <w:b/>
                <w:bCs/>
                <w:color w:val="000000" w:themeColor="text1"/>
              </w:rPr>
              <w:t>Rule Type</w:t>
            </w:r>
          </w:p>
        </w:tc>
        <w:tc>
          <w:tcPr>
            <w:tcW w:w="5483" w:type="dxa"/>
            <w:gridSpan w:val="2"/>
            <w:tcBorders>
              <w:left w:val="single" w:sz="4" w:space="0" w:color="000000"/>
              <w:bottom w:val="single" w:sz="4" w:space="0" w:color="000000"/>
              <w:right w:val="single" w:sz="4" w:space="0" w:color="000000"/>
            </w:tcBorders>
          </w:tcPr>
          <w:p w14:paraId="41292F6A" w14:textId="77777777" w:rsidR="00916881" w:rsidRDefault="00916881" w:rsidP="00822F11">
            <w:pPr>
              <w:pStyle w:val="TableBody"/>
            </w:pPr>
            <w:r>
              <w:t>Describes the type of Rule defined:</w:t>
            </w:r>
          </w:p>
          <w:p w14:paraId="640CDDCE" w14:textId="3C422A36" w:rsidR="00916881" w:rsidRDefault="00916881" w:rsidP="00822F11">
            <w:pPr>
              <w:pStyle w:val="TableBody"/>
            </w:pPr>
            <w:r>
              <w:t>Currently</w:t>
            </w:r>
            <w:r w:rsidR="0012687C">
              <w:t>,</w:t>
            </w:r>
            <w:r>
              <w:t xml:space="preserve"> the following Rule Types are allowed:</w:t>
            </w:r>
          </w:p>
          <w:p w14:paraId="5CA6220B" w14:textId="77777777" w:rsidR="00916881" w:rsidRDefault="00916881" w:rsidP="004060B4">
            <w:pPr>
              <w:pStyle w:val="TableListBullet"/>
              <w:tabs>
                <w:tab w:val="num" w:pos="720"/>
              </w:tabs>
              <w:ind w:left="720" w:hanging="360"/>
            </w:pPr>
            <w:r>
              <w:t>Cashpoint Availability</w:t>
            </w:r>
          </w:p>
        </w:tc>
      </w:tr>
      <w:tr w:rsidR="00916881" w14:paraId="02169738" w14:textId="77777777" w:rsidTr="0009567D">
        <w:trPr>
          <w:cantSplit/>
        </w:trPr>
        <w:tc>
          <w:tcPr>
            <w:tcW w:w="2592" w:type="dxa"/>
            <w:tcBorders>
              <w:left w:val="single" w:sz="4" w:space="0" w:color="000000"/>
              <w:bottom w:val="single" w:sz="4" w:space="0" w:color="000000"/>
            </w:tcBorders>
          </w:tcPr>
          <w:p w14:paraId="5B4E4779" w14:textId="77777777" w:rsidR="00916881" w:rsidRPr="00822F11" w:rsidRDefault="00916881" w:rsidP="00822F11">
            <w:pPr>
              <w:pStyle w:val="TableBody"/>
              <w:rPr>
                <w:b/>
                <w:bCs/>
                <w:color w:val="000000" w:themeColor="text1"/>
              </w:rPr>
            </w:pPr>
            <w:r w:rsidRPr="00822F11">
              <w:rPr>
                <w:b/>
                <w:bCs/>
                <w:color w:val="000000" w:themeColor="text1"/>
              </w:rPr>
              <w:t>Rule Name</w:t>
            </w:r>
          </w:p>
        </w:tc>
        <w:tc>
          <w:tcPr>
            <w:tcW w:w="5483" w:type="dxa"/>
            <w:gridSpan w:val="2"/>
            <w:tcBorders>
              <w:left w:val="single" w:sz="4" w:space="0" w:color="000000"/>
              <w:bottom w:val="single" w:sz="4" w:space="0" w:color="000000"/>
              <w:right w:val="single" w:sz="4" w:space="0" w:color="000000"/>
            </w:tcBorders>
          </w:tcPr>
          <w:p w14:paraId="6518C3A6" w14:textId="77777777" w:rsidR="00916881" w:rsidRDefault="00916881" w:rsidP="006D3DFB">
            <w:pPr>
              <w:pStyle w:val="TableBody"/>
            </w:pPr>
            <w:r>
              <w:t>Name of the Rule as defined in the Rule parameters</w:t>
            </w:r>
          </w:p>
        </w:tc>
      </w:tr>
      <w:tr w:rsidR="00916881" w14:paraId="6AA770BF" w14:textId="77777777" w:rsidTr="0009567D">
        <w:trPr>
          <w:cantSplit/>
        </w:trPr>
        <w:tc>
          <w:tcPr>
            <w:tcW w:w="2592" w:type="dxa"/>
            <w:tcBorders>
              <w:top w:val="single" w:sz="4" w:space="0" w:color="000000"/>
              <w:left w:val="single" w:sz="4" w:space="0" w:color="000000"/>
              <w:bottom w:val="single" w:sz="4" w:space="0" w:color="000000"/>
            </w:tcBorders>
          </w:tcPr>
          <w:p w14:paraId="37B3DFA4" w14:textId="77777777" w:rsidR="00916881" w:rsidRPr="00822F11" w:rsidRDefault="00916881" w:rsidP="00822F11">
            <w:pPr>
              <w:pStyle w:val="TableBody"/>
              <w:rPr>
                <w:b/>
                <w:bCs/>
                <w:color w:val="000000" w:themeColor="text1"/>
              </w:rPr>
            </w:pPr>
            <w:r w:rsidRPr="00822F11">
              <w:rPr>
                <w:b/>
                <w:bCs/>
                <w:color w:val="000000" w:themeColor="text1"/>
              </w:rPr>
              <w:t>History Date Filter Defined</w:t>
            </w:r>
          </w:p>
        </w:tc>
        <w:tc>
          <w:tcPr>
            <w:tcW w:w="5483" w:type="dxa"/>
            <w:gridSpan w:val="2"/>
            <w:tcBorders>
              <w:top w:val="single" w:sz="4" w:space="0" w:color="000000"/>
              <w:left w:val="single" w:sz="4" w:space="0" w:color="000000"/>
              <w:bottom w:val="single" w:sz="4" w:space="0" w:color="000000"/>
              <w:right w:val="single" w:sz="4" w:space="0" w:color="000000"/>
            </w:tcBorders>
          </w:tcPr>
          <w:p w14:paraId="0A975513" w14:textId="515A248B" w:rsidR="00916881" w:rsidRDefault="00916881" w:rsidP="006D3DFB">
            <w:pPr>
              <w:pStyle w:val="TableBody"/>
            </w:pPr>
            <w:r>
              <w:t xml:space="preserve">Displays the status of the Date Filter. If no date filter is applied to the rule, the process will execute on all history which can reduce </w:t>
            </w:r>
            <w:r w:rsidR="0012687C">
              <w:t xml:space="preserve">the </w:t>
            </w:r>
            <w:r>
              <w:t>performance of the system while the exclusion process is running.</w:t>
            </w:r>
          </w:p>
        </w:tc>
      </w:tr>
      <w:tr w:rsidR="00916881" w14:paraId="00433FA0" w14:textId="77777777" w:rsidTr="0009567D">
        <w:trPr>
          <w:cantSplit/>
        </w:trPr>
        <w:tc>
          <w:tcPr>
            <w:tcW w:w="2592" w:type="dxa"/>
            <w:tcBorders>
              <w:top w:val="single" w:sz="4" w:space="0" w:color="000000"/>
              <w:left w:val="single" w:sz="4" w:space="0" w:color="000000"/>
              <w:bottom w:val="single" w:sz="4" w:space="0" w:color="000000"/>
            </w:tcBorders>
          </w:tcPr>
          <w:p w14:paraId="349D4E17" w14:textId="77777777" w:rsidR="00916881" w:rsidRPr="00822F11" w:rsidRDefault="00916881" w:rsidP="00822F11">
            <w:pPr>
              <w:pStyle w:val="TableBody"/>
              <w:rPr>
                <w:b/>
                <w:bCs/>
                <w:color w:val="000000" w:themeColor="text1"/>
              </w:rPr>
            </w:pPr>
            <w:r w:rsidRPr="00822F11">
              <w:rPr>
                <w:b/>
                <w:bCs/>
                <w:color w:val="000000" w:themeColor="text1"/>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11C9A81E" w14:textId="77777777" w:rsidR="00916881" w:rsidRDefault="00916881" w:rsidP="006D3DFB">
            <w:pPr>
              <w:pStyle w:val="TableBody"/>
            </w:pPr>
            <w:r>
              <w:t>Indicates if the Rule is active or not.</w:t>
            </w:r>
          </w:p>
        </w:tc>
      </w:tr>
      <w:tr w:rsidR="00916881" w14:paraId="61165C0E" w14:textId="77777777" w:rsidTr="0009567D">
        <w:trPr>
          <w:cantSplit/>
        </w:trPr>
        <w:tc>
          <w:tcPr>
            <w:tcW w:w="2592" w:type="dxa"/>
            <w:tcBorders>
              <w:top w:val="single" w:sz="4" w:space="0" w:color="000000"/>
              <w:left w:val="single" w:sz="4" w:space="0" w:color="000000"/>
              <w:bottom w:val="single" w:sz="4" w:space="0" w:color="000000"/>
            </w:tcBorders>
          </w:tcPr>
          <w:p w14:paraId="2EEC7D7F" w14:textId="77777777" w:rsidR="00916881" w:rsidRPr="00822F11" w:rsidRDefault="00916881" w:rsidP="00822F11">
            <w:pPr>
              <w:pStyle w:val="TableBody"/>
              <w:rPr>
                <w:b/>
                <w:bCs/>
                <w:color w:val="000000" w:themeColor="text1"/>
              </w:rPr>
            </w:pPr>
            <w:r w:rsidRPr="00822F11">
              <w:rPr>
                <w:b/>
                <w:bCs/>
                <w:color w:val="000000" w:themeColor="text1"/>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1973699" w14:textId="77777777" w:rsidR="00916881" w:rsidRDefault="00916881" w:rsidP="006D3DFB">
            <w:pPr>
              <w:pStyle w:val="TableBody"/>
            </w:pPr>
            <w:r>
              <w:t>Deletes the corresponding Rule ID</w:t>
            </w:r>
          </w:p>
        </w:tc>
      </w:tr>
      <w:tr w:rsidR="00916881" w14:paraId="469A6D5D" w14:textId="77777777" w:rsidTr="0009567D">
        <w:trPr>
          <w:cantSplit/>
        </w:trPr>
        <w:tc>
          <w:tcPr>
            <w:tcW w:w="2592" w:type="dxa"/>
            <w:tcBorders>
              <w:top w:val="single" w:sz="4" w:space="0" w:color="000000"/>
              <w:left w:val="single" w:sz="4" w:space="0" w:color="000000"/>
              <w:bottom w:val="single" w:sz="4" w:space="0" w:color="000000"/>
            </w:tcBorders>
          </w:tcPr>
          <w:p w14:paraId="31D66213" w14:textId="77777777" w:rsidR="00916881" w:rsidRPr="00822F11" w:rsidRDefault="00916881" w:rsidP="00822F11">
            <w:pPr>
              <w:pStyle w:val="TableBody"/>
              <w:rPr>
                <w:b/>
                <w:bCs/>
                <w:color w:val="000000" w:themeColor="text1"/>
              </w:rPr>
            </w:pPr>
            <w:r w:rsidRPr="00822F11">
              <w:rPr>
                <w:b/>
                <w:bCs/>
                <w:color w:val="000000" w:themeColor="text1"/>
              </w:rPr>
              <w:t>Execute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87D3657" w14:textId="77777777" w:rsidR="00916881" w:rsidRDefault="00916881" w:rsidP="006D3DFB">
            <w:pPr>
              <w:pStyle w:val="TableBody"/>
            </w:pPr>
            <w:r>
              <w:t>Executes the rules selected in the list of defined rules</w:t>
            </w:r>
          </w:p>
        </w:tc>
      </w:tr>
      <w:tr w:rsidR="00916881" w14:paraId="0164DC7D" w14:textId="77777777" w:rsidTr="0009567D">
        <w:trPr>
          <w:cantSplit/>
        </w:trPr>
        <w:tc>
          <w:tcPr>
            <w:tcW w:w="2592" w:type="dxa"/>
            <w:tcBorders>
              <w:top w:val="single" w:sz="4" w:space="0" w:color="000000"/>
              <w:left w:val="single" w:sz="4" w:space="0" w:color="000000"/>
              <w:bottom w:val="single" w:sz="4" w:space="0" w:color="000000"/>
            </w:tcBorders>
          </w:tcPr>
          <w:p w14:paraId="2D6266BF" w14:textId="77777777" w:rsidR="00916881" w:rsidRPr="00822F11" w:rsidRDefault="00916881" w:rsidP="00822F11">
            <w:pPr>
              <w:pStyle w:val="TableBody"/>
              <w:rPr>
                <w:b/>
                <w:bCs/>
                <w:color w:val="000000" w:themeColor="text1"/>
              </w:rPr>
            </w:pPr>
            <w:r w:rsidRPr="00822F11">
              <w:rPr>
                <w:b/>
                <w:bCs/>
                <w:color w:val="000000" w:themeColor="text1"/>
              </w:rPr>
              <w:t>New Rule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330C7EAF" w14:textId="2ACF817F" w:rsidR="00916881" w:rsidRDefault="00916881" w:rsidP="006D3DFB">
            <w:pPr>
              <w:pStyle w:val="TableBody"/>
            </w:pPr>
            <w:r>
              <w:t xml:space="preserve">Allows the user to define a new Rule.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8972E7C" w14:textId="77777777" w:rsidTr="0009567D">
        <w:trPr>
          <w:cantSplit/>
        </w:trPr>
        <w:tc>
          <w:tcPr>
            <w:tcW w:w="2592" w:type="dxa"/>
            <w:tcBorders>
              <w:top w:val="single" w:sz="4" w:space="0" w:color="000000"/>
              <w:left w:val="single" w:sz="4" w:space="0" w:color="000000"/>
              <w:bottom w:val="single" w:sz="4" w:space="0" w:color="000000"/>
            </w:tcBorders>
          </w:tcPr>
          <w:p w14:paraId="156B63E1" w14:textId="77777777" w:rsidR="00916881" w:rsidRPr="00822F11" w:rsidRDefault="00916881" w:rsidP="00822F11">
            <w:pPr>
              <w:pStyle w:val="TableBody"/>
              <w:rPr>
                <w:b/>
                <w:bCs/>
                <w:color w:val="000000" w:themeColor="text1"/>
              </w:rPr>
            </w:pPr>
            <w:r w:rsidRPr="00822F11">
              <w:rPr>
                <w:b/>
                <w:bCs/>
                <w:color w:val="000000" w:themeColor="text1"/>
              </w:rPr>
              <w:t>Edit Rule</w:t>
            </w:r>
          </w:p>
        </w:tc>
        <w:tc>
          <w:tcPr>
            <w:tcW w:w="5483" w:type="dxa"/>
            <w:gridSpan w:val="2"/>
            <w:tcBorders>
              <w:top w:val="single" w:sz="4" w:space="0" w:color="000000"/>
              <w:left w:val="single" w:sz="4" w:space="0" w:color="000000"/>
              <w:bottom w:val="single" w:sz="4" w:space="0" w:color="000000"/>
              <w:right w:val="single" w:sz="4" w:space="0" w:color="000000"/>
            </w:tcBorders>
          </w:tcPr>
          <w:p w14:paraId="53E3789E" w14:textId="6E5E623F" w:rsidR="00916881" w:rsidRDefault="00916881" w:rsidP="006D3DFB">
            <w:pPr>
              <w:pStyle w:val="TableBody"/>
            </w:pPr>
            <w:r>
              <w:t xml:space="preserve">Click on the hyperlink of the desired Rule to view the details and make changes to the rule criteria. See </w:t>
            </w:r>
            <w:r w:rsidR="00027408" w:rsidRPr="00B350D4">
              <w:rPr>
                <w:color w:val="4F81BD" w:themeColor="accent1"/>
              </w:rPr>
              <w:fldChar w:fldCharType="begin"/>
            </w:r>
            <w:r w:rsidRPr="00B350D4">
              <w:rPr>
                <w:color w:val="4F81BD" w:themeColor="accent1"/>
              </w:rPr>
              <w:instrText xml:space="preserve"> REF _Ref251840703 \h </w:instrText>
            </w:r>
            <w:r w:rsidR="006D3DFB" w:rsidRPr="00B350D4">
              <w:rPr>
                <w:color w:val="4F81BD" w:themeColor="accent1"/>
              </w:rPr>
              <w:instrText xml:space="preserve"> \* MERGEFORMAT </w:instrText>
            </w:r>
            <w:r w:rsidR="00027408" w:rsidRPr="00B350D4">
              <w:rPr>
                <w:color w:val="4F81BD" w:themeColor="accent1"/>
              </w:rPr>
            </w:r>
            <w:r w:rsidR="00027408" w:rsidRPr="00B350D4">
              <w:rPr>
                <w:color w:val="4F81BD" w:themeColor="accent1"/>
              </w:rPr>
              <w:fldChar w:fldCharType="separate"/>
            </w:r>
            <w:r w:rsidR="00D57607" w:rsidRPr="00B350D4">
              <w:rPr>
                <w:color w:val="4F81BD" w:themeColor="accent1"/>
              </w:rPr>
              <w:t>Network Monitoring</w:t>
            </w:r>
            <w:r w:rsidR="00D57607" w:rsidRPr="00B350D4">
              <w:rPr>
                <w:rFonts w:ascii="Wingdings" w:hAnsi="Wingdings"/>
                <w:color w:val="4F81BD" w:themeColor="accent1"/>
              </w:rPr>
              <w:t></w:t>
            </w:r>
            <w:r w:rsidR="00D57607" w:rsidRPr="00B350D4">
              <w:rPr>
                <w:color w:val="4F81BD" w:themeColor="accent1"/>
              </w:rPr>
              <w:t>New Rule</w:t>
            </w:r>
            <w:r w:rsidR="00027408" w:rsidRPr="00B350D4">
              <w:rPr>
                <w:color w:val="4F81BD" w:themeColor="accent1"/>
              </w:rPr>
              <w:fldChar w:fldCharType="end"/>
            </w:r>
          </w:p>
        </w:tc>
      </w:tr>
      <w:tr w:rsidR="00916881" w14:paraId="531C7600" w14:textId="77777777" w:rsidTr="0009567D">
        <w:trPr>
          <w:cantSplit/>
        </w:trPr>
        <w:tc>
          <w:tcPr>
            <w:tcW w:w="2592" w:type="dxa"/>
            <w:tcBorders>
              <w:top w:val="single" w:sz="4" w:space="0" w:color="000000"/>
              <w:left w:val="single" w:sz="4" w:space="0" w:color="000000"/>
              <w:bottom w:val="single" w:sz="4" w:space="0" w:color="000000"/>
            </w:tcBorders>
          </w:tcPr>
          <w:p w14:paraId="3ADF2E8D" w14:textId="77777777" w:rsidR="00916881" w:rsidRPr="00822F11" w:rsidRDefault="00916881" w:rsidP="00822F11">
            <w:pPr>
              <w:pStyle w:val="TableBody"/>
              <w:rPr>
                <w:b/>
                <w:bCs/>
              </w:rPr>
            </w:pPr>
            <w:r w:rsidRPr="00822F11">
              <w:rPr>
                <w:b/>
                <w:bCs/>
              </w:rPr>
              <w:lastRenderedPageBreak/>
              <w:t>Start Date</w:t>
            </w:r>
          </w:p>
        </w:tc>
        <w:tc>
          <w:tcPr>
            <w:tcW w:w="5483" w:type="dxa"/>
            <w:gridSpan w:val="2"/>
            <w:tcBorders>
              <w:top w:val="single" w:sz="4" w:space="0" w:color="000000"/>
              <w:left w:val="single" w:sz="4" w:space="0" w:color="000000"/>
              <w:bottom w:val="single" w:sz="4" w:space="0" w:color="000000"/>
              <w:right w:val="single" w:sz="4" w:space="0" w:color="000000"/>
            </w:tcBorders>
          </w:tcPr>
          <w:p w14:paraId="1F09B975" w14:textId="77777777" w:rsidR="00916881" w:rsidRDefault="00916881" w:rsidP="006D3DFB">
            <w:pPr>
              <w:pStyle w:val="TableBody"/>
            </w:pPr>
            <w:r>
              <w:t>Starting date of the date filter. This is used to determine the starting date of history to begin searching for exclusion information.</w:t>
            </w:r>
          </w:p>
        </w:tc>
      </w:tr>
      <w:tr w:rsidR="00916881" w14:paraId="6DD98616" w14:textId="77777777" w:rsidTr="0009567D">
        <w:trPr>
          <w:cantSplit/>
        </w:trPr>
        <w:tc>
          <w:tcPr>
            <w:tcW w:w="2592" w:type="dxa"/>
            <w:tcBorders>
              <w:top w:val="single" w:sz="4" w:space="0" w:color="000000"/>
              <w:left w:val="single" w:sz="4" w:space="0" w:color="000000"/>
              <w:bottom w:val="single" w:sz="4" w:space="0" w:color="000000"/>
            </w:tcBorders>
          </w:tcPr>
          <w:p w14:paraId="05E7B632" w14:textId="77777777" w:rsidR="00916881" w:rsidRPr="00822F11" w:rsidRDefault="00916881" w:rsidP="00822F11">
            <w:pPr>
              <w:pStyle w:val="TableBody"/>
              <w:rPr>
                <w:b/>
                <w:bCs/>
              </w:rPr>
            </w:pPr>
            <w:r w:rsidRPr="00822F11">
              <w:rPr>
                <w:b/>
                <w:bCs/>
              </w:rPr>
              <w:t>End Date</w:t>
            </w:r>
          </w:p>
        </w:tc>
        <w:tc>
          <w:tcPr>
            <w:tcW w:w="5483" w:type="dxa"/>
            <w:gridSpan w:val="2"/>
            <w:tcBorders>
              <w:top w:val="single" w:sz="4" w:space="0" w:color="000000"/>
              <w:left w:val="single" w:sz="4" w:space="0" w:color="000000"/>
              <w:bottom w:val="single" w:sz="4" w:space="0" w:color="000000"/>
              <w:right w:val="single" w:sz="4" w:space="0" w:color="000000"/>
            </w:tcBorders>
          </w:tcPr>
          <w:p w14:paraId="254547A0" w14:textId="77777777" w:rsidR="00916881" w:rsidRDefault="00916881" w:rsidP="006D3DFB">
            <w:pPr>
              <w:pStyle w:val="TableBody"/>
            </w:pPr>
            <w:r>
              <w:t>Ending date of the date filter. This is used to determine the ending date of the history to be searched for exclusion information.</w:t>
            </w:r>
          </w:p>
        </w:tc>
      </w:tr>
      <w:tr w:rsidR="00916881" w14:paraId="2449FCA0" w14:textId="77777777" w:rsidTr="0009567D">
        <w:trPr>
          <w:gridAfter w:val="1"/>
          <w:wAfter w:w="25" w:type="dxa"/>
          <w:cantSplit/>
        </w:trPr>
        <w:tc>
          <w:tcPr>
            <w:tcW w:w="2592" w:type="dxa"/>
            <w:tcBorders>
              <w:top w:val="single" w:sz="4" w:space="0" w:color="000000"/>
            </w:tcBorders>
          </w:tcPr>
          <w:p w14:paraId="2A066442" w14:textId="1559BD8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52410AD9" w14:textId="77777777" w:rsidR="00916881" w:rsidRDefault="00916881" w:rsidP="00F63174">
            <w:pPr>
              <w:pStyle w:val="CellTextChar"/>
              <w:snapToGrid w:val="0"/>
              <w:spacing w:before="0" w:after="120" w:line="240" w:lineRule="auto"/>
              <w:ind w:left="187" w:hanging="187"/>
              <w:outlineLvl w:val="0"/>
            </w:pPr>
          </w:p>
        </w:tc>
      </w:tr>
    </w:tbl>
    <w:p w14:paraId="456D5F24" w14:textId="77777777" w:rsidR="00916881" w:rsidRDefault="00916881" w:rsidP="002C5B05">
      <w:pPr>
        <w:pStyle w:val="BodyText"/>
      </w:pPr>
    </w:p>
    <w:p w14:paraId="0FE7B9D4" w14:textId="77777777" w:rsidR="00916881" w:rsidRDefault="00916881" w:rsidP="00FD1232">
      <w:pPr>
        <w:pStyle w:val="Heading3"/>
      </w:pPr>
      <w:bookmarkStart w:id="2568" w:name="_Ref251840703"/>
      <w:bookmarkStart w:id="2569" w:name="_Toc128718697"/>
      <w:r>
        <w:t>Network Monitoring</w:t>
      </w:r>
      <w:r>
        <w:rPr>
          <w:rFonts w:ascii="Wingdings" w:hAnsi="Wingdings"/>
        </w:rPr>
        <w:t></w:t>
      </w:r>
      <w:r>
        <w:t>New Rule</w:t>
      </w:r>
      <w:bookmarkEnd w:id="2568"/>
      <w:bookmarkEnd w:id="2569"/>
    </w:p>
    <w:p w14:paraId="47D0B403" w14:textId="579AB7E0" w:rsidR="00916881" w:rsidRDefault="00916881" w:rsidP="00822F11">
      <w:pPr>
        <w:pStyle w:val="BodyText"/>
      </w:pPr>
      <w:r>
        <w:t xml:space="preserve">The following page is used to define new or edit existing Exclusion Rules. This page is used to define the name of the rule, </w:t>
      </w:r>
      <w:r w:rsidR="00537D05">
        <w:t>activate,</w:t>
      </w:r>
      <w:r>
        <w:t xml:space="preserve"> or deactivate the rules, or apply/delete/edit Filter Criteria. The Associated Filters are designed to limit the number of records that get excluded to ensure that only select records that meet specific criteria are excluded.</w:t>
      </w:r>
    </w:p>
    <w:p w14:paraId="455C4F76" w14:textId="77777777" w:rsidR="00822F11" w:rsidRDefault="00822F11" w:rsidP="00822F11">
      <w:pPr>
        <w:pStyle w:val="BodyText"/>
      </w:pPr>
    </w:p>
    <w:p w14:paraId="2C96A132" w14:textId="101780D4" w:rsidR="00916881" w:rsidRDefault="00916881" w:rsidP="00F63174">
      <w:pPr>
        <w:pStyle w:val="Caption"/>
        <w:spacing w:before="0" w:after="120"/>
        <w:ind w:left="187" w:hanging="187"/>
        <w:outlineLvl w:val="0"/>
      </w:pPr>
      <w:bookmarkStart w:id="2570" w:name="_Toc128632441"/>
      <w:r>
        <w:t xml:space="preserve">Figure </w:t>
      </w:r>
      <w:ins w:id="2571" w:author="Robbie Moses" w:date="2023-03-02T06:45:00Z">
        <w:r w:rsidR="00624EA3">
          <w:fldChar w:fldCharType="begin"/>
        </w:r>
        <w:r w:rsidR="00624EA3">
          <w:instrText xml:space="preserve"> SEQ Figure \* ARABIC </w:instrText>
        </w:r>
      </w:ins>
      <w:r w:rsidR="00624EA3">
        <w:fldChar w:fldCharType="separate"/>
      </w:r>
      <w:ins w:id="2572" w:author="Robbie Moses" w:date="2023-03-02T06:45:00Z">
        <w:r w:rsidR="00624EA3">
          <w:rPr>
            <w:noProof/>
          </w:rPr>
          <w:t>122</w:t>
        </w:r>
        <w:r w:rsidR="00624EA3">
          <w:fldChar w:fldCharType="end"/>
        </w:r>
      </w:ins>
      <w:ins w:id="2573" w:author="Moses, Robbie" w:date="2023-02-22T02:39:00Z">
        <w:del w:id="2574" w:author="Robbie Moses" w:date="2023-03-02T06:45:00Z">
          <w:r w:rsidR="003B5D4F" w:rsidDel="00624EA3">
            <w:fldChar w:fldCharType="begin"/>
          </w:r>
          <w:r w:rsidR="003B5D4F" w:rsidDel="00624EA3">
            <w:delInstrText xml:space="preserve"> SEQ Figure \* ARABIC </w:delInstrText>
          </w:r>
        </w:del>
      </w:ins>
      <w:del w:id="2575" w:author="Robbie Moses" w:date="2023-03-02T06:45:00Z">
        <w:r w:rsidR="003B5D4F" w:rsidDel="00624EA3">
          <w:fldChar w:fldCharType="separate"/>
        </w:r>
      </w:del>
      <w:ins w:id="2576" w:author="Moses, Robbie" w:date="2023-02-22T02:39:00Z">
        <w:del w:id="2577" w:author="Robbie Moses" w:date="2023-03-02T06:45:00Z">
          <w:r w:rsidR="003B5D4F" w:rsidDel="00624EA3">
            <w:rPr>
              <w:noProof/>
            </w:rPr>
            <w:delText>121</w:delText>
          </w:r>
          <w:r w:rsidR="003B5D4F" w:rsidDel="00624EA3">
            <w:fldChar w:fldCharType="end"/>
          </w:r>
        </w:del>
      </w:ins>
      <w:del w:id="257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121</w:delText>
        </w:r>
        <w:r w:rsidRPr="1E740376" w:rsidDel="003B5D4F">
          <w:rPr>
            <w:noProof/>
          </w:rPr>
          <w:fldChar w:fldCharType="end"/>
        </w:r>
      </w:del>
      <w:r>
        <w:t>: New/Edit Rule Page</w:t>
      </w:r>
      <w:bookmarkEnd w:id="2570"/>
    </w:p>
    <w:p w14:paraId="29B2C74B" w14:textId="2EF6773C" w:rsidR="00916881" w:rsidRDefault="3D864542" w:rsidP="002C5B05">
      <w:pPr>
        <w:pStyle w:val="BodyText"/>
      </w:pPr>
      <w:r>
        <w:rPr>
          <w:noProof/>
        </w:rPr>
        <w:drawing>
          <wp:inline distT="0" distB="0" distL="0" distR="0" wp14:anchorId="3220B4C1" wp14:editId="0613124E">
            <wp:extent cx="5486400" cy="2219325"/>
            <wp:effectExtent l="76200" t="76200" r="133350" b="142875"/>
            <wp:docPr id="1175494785" name="Picture 117549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9450B4" w14:textId="5977A3A8" w:rsidR="00916881" w:rsidRDefault="00916881" w:rsidP="00F63174">
      <w:pPr>
        <w:pStyle w:val="Caption"/>
        <w:spacing w:before="0" w:after="120"/>
        <w:ind w:left="187" w:hanging="187"/>
        <w:outlineLvl w:val="0"/>
      </w:pPr>
      <w:bookmarkStart w:id="2579" w:name="_Toc128631055"/>
      <w:r>
        <w:t xml:space="preserve">Table </w:t>
      </w:r>
      <w:r w:rsidR="00027408">
        <w:fldChar w:fldCharType="begin"/>
      </w:r>
      <w:r>
        <w:instrText xml:space="preserve"> SEQ "Table" \*Arabic </w:instrText>
      </w:r>
      <w:r w:rsidR="00027408">
        <w:fldChar w:fldCharType="separate"/>
      </w:r>
      <w:r w:rsidR="00D57607">
        <w:rPr>
          <w:noProof/>
        </w:rPr>
        <w:t>101</w:t>
      </w:r>
      <w:r w:rsidR="00027408">
        <w:rPr>
          <w:noProof/>
        </w:rPr>
        <w:fldChar w:fldCharType="end"/>
      </w:r>
      <w:r>
        <w:t>: New/Edit Rule Description</w:t>
      </w:r>
      <w:bookmarkEnd w:id="2579"/>
    </w:p>
    <w:tbl>
      <w:tblPr>
        <w:tblW w:w="0" w:type="auto"/>
        <w:tblInd w:w="467" w:type="dxa"/>
        <w:tblLayout w:type="fixed"/>
        <w:tblCellMar>
          <w:left w:w="79" w:type="dxa"/>
          <w:right w:w="79" w:type="dxa"/>
        </w:tblCellMar>
        <w:tblLook w:val="0000" w:firstRow="0" w:lastRow="0" w:firstColumn="0" w:lastColumn="0" w:noHBand="0" w:noVBand="0"/>
      </w:tblPr>
      <w:tblGrid>
        <w:gridCol w:w="2592"/>
        <w:gridCol w:w="5458"/>
        <w:gridCol w:w="25"/>
      </w:tblGrid>
      <w:tr w:rsidR="00916881" w14:paraId="1AADA6FE" w14:textId="77777777" w:rsidTr="00895FEC">
        <w:trPr>
          <w:tblHeader/>
        </w:trPr>
        <w:tc>
          <w:tcPr>
            <w:tcW w:w="2592" w:type="dxa"/>
            <w:tcBorders>
              <w:top w:val="single" w:sz="4" w:space="0" w:color="000000"/>
              <w:left w:val="single" w:sz="4" w:space="0" w:color="000000"/>
              <w:bottom w:val="double" w:sz="1" w:space="0" w:color="000000"/>
            </w:tcBorders>
            <w:shd w:val="clear" w:color="auto" w:fill="60C03A"/>
          </w:tcPr>
          <w:p w14:paraId="36E8D5AB" w14:textId="77777777" w:rsidR="00916881" w:rsidRDefault="00916881" w:rsidP="00822F11">
            <w:pPr>
              <w:pStyle w:val="TableHeading"/>
            </w:pPr>
            <w:r>
              <w:t>Fields</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1D59D784" w14:textId="77777777" w:rsidR="00916881" w:rsidRDefault="00916881" w:rsidP="00822F11">
            <w:pPr>
              <w:pStyle w:val="TableHeading"/>
            </w:pPr>
            <w:r>
              <w:t>Description</w:t>
            </w:r>
          </w:p>
        </w:tc>
      </w:tr>
      <w:tr w:rsidR="00916881" w14:paraId="3794C32A" w14:textId="77777777" w:rsidTr="00895FEC">
        <w:tc>
          <w:tcPr>
            <w:tcW w:w="2592" w:type="dxa"/>
            <w:tcBorders>
              <w:left w:val="single" w:sz="4" w:space="0" w:color="000000"/>
              <w:bottom w:val="single" w:sz="4" w:space="0" w:color="000000"/>
            </w:tcBorders>
          </w:tcPr>
          <w:p w14:paraId="12EC0F0E" w14:textId="77777777" w:rsidR="00916881" w:rsidRPr="00822F11" w:rsidRDefault="00916881" w:rsidP="00822F11">
            <w:pPr>
              <w:pStyle w:val="TableBody"/>
              <w:rPr>
                <w:b/>
                <w:bCs/>
              </w:rPr>
            </w:pPr>
            <w:r w:rsidRPr="00822F11">
              <w:rPr>
                <w:b/>
                <w:bCs/>
              </w:rPr>
              <w:t>Rule Type</w:t>
            </w:r>
          </w:p>
        </w:tc>
        <w:tc>
          <w:tcPr>
            <w:tcW w:w="5483" w:type="dxa"/>
            <w:gridSpan w:val="2"/>
            <w:tcBorders>
              <w:left w:val="single" w:sz="4" w:space="0" w:color="000000"/>
              <w:bottom w:val="single" w:sz="4" w:space="0" w:color="000000"/>
              <w:right w:val="single" w:sz="4" w:space="0" w:color="000000"/>
            </w:tcBorders>
          </w:tcPr>
          <w:p w14:paraId="050A4915" w14:textId="77777777" w:rsidR="00916881" w:rsidRDefault="00916881" w:rsidP="00822F11">
            <w:pPr>
              <w:pStyle w:val="TableBody"/>
            </w:pPr>
            <w:r>
              <w:t>Describes the type of Rule defined:</w:t>
            </w:r>
          </w:p>
          <w:p w14:paraId="76A2588F" w14:textId="4233047F" w:rsidR="00916881" w:rsidRDefault="00916881" w:rsidP="00822F11">
            <w:pPr>
              <w:pStyle w:val="TableBody"/>
            </w:pPr>
            <w:r>
              <w:t>Currently</w:t>
            </w:r>
            <w:r w:rsidR="0012687C">
              <w:t>,</w:t>
            </w:r>
            <w:r>
              <w:t xml:space="preserve"> the following Rule Types are allowed:</w:t>
            </w:r>
          </w:p>
          <w:p w14:paraId="4D2C4D0D" w14:textId="77777777" w:rsidR="00916881" w:rsidRDefault="00916881" w:rsidP="004060B4">
            <w:pPr>
              <w:pStyle w:val="TableListBullet"/>
              <w:tabs>
                <w:tab w:val="num" w:pos="720"/>
              </w:tabs>
              <w:ind w:left="720" w:hanging="360"/>
            </w:pPr>
            <w:r>
              <w:t>Cashpoint Availability</w:t>
            </w:r>
          </w:p>
        </w:tc>
      </w:tr>
      <w:tr w:rsidR="00916881" w14:paraId="529390EC" w14:textId="77777777" w:rsidTr="00895FEC">
        <w:tc>
          <w:tcPr>
            <w:tcW w:w="2592" w:type="dxa"/>
            <w:tcBorders>
              <w:left w:val="single" w:sz="4" w:space="0" w:color="000000"/>
              <w:bottom w:val="single" w:sz="4" w:space="0" w:color="000000"/>
            </w:tcBorders>
          </w:tcPr>
          <w:p w14:paraId="610FFB1F" w14:textId="77777777" w:rsidR="00916881" w:rsidRPr="00822F11" w:rsidRDefault="00916881" w:rsidP="00822F11">
            <w:pPr>
              <w:pStyle w:val="TableBody"/>
              <w:rPr>
                <w:b/>
                <w:bCs/>
              </w:rPr>
            </w:pPr>
            <w:r w:rsidRPr="00822F11">
              <w:rPr>
                <w:b/>
                <w:bCs/>
              </w:rPr>
              <w:t>Rule Name</w:t>
            </w:r>
          </w:p>
        </w:tc>
        <w:tc>
          <w:tcPr>
            <w:tcW w:w="5483" w:type="dxa"/>
            <w:gridSpan w:val="2"/>
            <w:tcBorders>
              <w:left w:val="single" w:sz="4" w:space="0" w:color="000000"/>
              <w:bottom w:val="single" w:sz="4" w:space="0" w:color="000000"/>
              <w:right w:val="single" w:sz="4" w:space="0" w:color="000000"/>
            </w:tcBorders>
          </w:tcPr>
          <w:p w14:paraId="3D21BE70" w14:textId="77777777" w:rsidR="00916881" w:rsidRDefault="00916881" w:rsidP="00822F11">
            <w:pPr>
              <w:pStyle w:val="TableBody"/>
            </w:pPr>
            <w:r>
              <w:t>Name of the Rule as defined in the Rule parameters</w:t>
            </w:r>
          </w:p>
        </w:tc>
      </w:tr>
      <w:tr w:rsidR="00916881" w14:paraId="7B174E5D" w14:textId="77777777" w:rsidTr="00895FEC">
        <w:tc>
          <w:tcPr>
            <w:tcW w:w="2592" w:type="dxa"/>
            <w:tcBorders>
              <w:top w:val="single" w:sz="4" w:space="0" w:color="000000"/>
              <w:left w:val="single" w:sz="4" w:space="0" w:color="000000"/>
              <w:bottom w:val="single" w:sz="4" w:space="0" w:color="000000"/>
            </w:tcBorders>
          </w:tcPr>
          <w:p w14:paraId="022B9D75" w14:textId="77777777" w:rsidR="00916881" w:rsidRPr="00822F11" w:rsidRDefault="00916881" w:rsidP="00822F11">
            <w:pPr>
              <w:pStyle w:val="TableBody"/>
              <w:rPr>
                <w:b/>
                <w:bCs/>
              </w:rPr>
            </w:pPr>
            <w:r w:rsidRPr="00822F11">
              <w:rPr>
                <w:b/>
                <w:bCs/>
              </w:rPr>
              <w:lastRenderedPageBreak/>
              <w:t>Rule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5E443E4F" w14:textId="35EC0266" w:rsidR="00916881" w:rsidRDefault="00916881" w:rsidP="00822F11">
            <w:pPr>
              <w:pStyle w:val="TableBody"/>
            </w:pPr>
            <w:r>
              <w:t xml:space="preserve">The description of the rule </w:t>
            </w:r>
            <w:r w:rsidR="00D347FF">
              <w:t>helps</w:t>
            </w:r>
            <w:r>
              <w:t xml:space="preserve"> users understand the purpose of the rule.</w:t>
            </w:r>
          </w:p>
        </w:tc>
      </w:tr>
      <w:tr w:rsidR="00916881" w14:paraId="233A9915" w14:textId="77777777" w:rsidTr="00895FEC">
        <w:tc>
          <w:tcPr>
            <w:tcW w:w="2592" w:type="dxa"/>
            <w:tcBorders>
              <w:top w:val="single" w:sz="4" w:space="0" w:color="000000"/>
              <w:left w:val="single" w:sz="4" w:space="0" w:color="000000"/>
              <w:bottom w:val="single" w:sz="4" w:space="0" w:color="000000"/>
            </w:tcBorders>
          </w:tcPr>
          <w:p w14:paraId="48264BAF" w14:textId="77777777" w:rsidR="00916881" w:rsidRPr="00822F11" w:rsidRDefault="00916881" w:rsidP="00822F11">
            <w:pPr>
              <w:pStyle w:val="TableBody"/>
              <w:rPr>
                <w:b/>
                <w:bCs/>
              </w:rPr>
            </w:pPr>
            <w:r w:rsidRPr="00822F11">
              <w:rPr>
                <w:b/>
                <w:bCs/>
              </w:rPr>
              <w:t>Enabled/Disabled</w:t>
            </w:r>
          </w:p>
        </w:tc>
        <w:tc>
          <w:tcPr>
            <w:tcW w:w="5483" w:type="dxa"/>
            <w:gridSpan w:val="2"/>
            <w:tcBorders>
              <w:top w:val="single" w:sz="4" w:space="0" w:color="000000"/>
              <w:left w:val="single" w:sz="4" w:space="0" w:color="000000"/>
              <w:bottom w:val="single" w:sz="4" w:space="0" w:color="000000"/>
              <w:right w:val="single" w:sz="4" w:space="0" w:color="000000"/>
            </w:tcBorders>
          </w:tcPr>
          <w:p w14:paraId="003242D5" w14:textId="77777777" w:rsidR="00916881" w:rsidRDefault="00916881" w:rsidP="00822F11">
            <w:pPr>
              <w:pStyle w:val="TableBody"/>
            </w:pPr>
            <w:r>
              <w:t>Indicates if the Rule is active or not.</w:t>
            </w:r>
          </w:p>
        </w:tc>
      </w:tr>
      <w:tr w:rsidR="00916881" w14:paraId="1A4B27A8" w14:textId="77777777" w:rsidTr="00895FEC">
        <w:tc>
          <w:tcPr>
            <w:tcW w:w="2592" w:type="dxa"/>
            <w:tcBorders>
              <w:top w:val="single" w:sz="4" w:space="0" w:color="000000"/>
              <w:left w:val="single" w:sz="4" w:space="0" w:color="000000"/>
              <w:bottom w:val="single" w:sz="4" w:space="0" w:color="000000"/>
            </w:tcBorders>
          </w:tcPr>
          <w:p w14:paraId="1A0F7AD9" w14:textId="77777777" w:rsidR="00916881" w:rsidRPr="00822F11" w:rsidRDefault="00916881" w:rsidP="00822F11">
            <w:pPr>
              <w:pStyle w:val="TableBody"/>
              <w:rPr>
                <w:b/>
                <w:bCs/>
              </w:rPr>
            </w:pPr>
            <w:r w:rsidRPr="00822F11">
              <w:rPr>
                <w:b/>
                <w:bCs/>
              </w:rPr>
              <w:t>Update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EE88BE1" w14:textId="77777777" w:rsidR="00916881" w:rsidRDefault="00916881" w:rsidP="00822F11">
            <w:pPr>
              <w:pStyle w:val="TableBody"/>
            </w:pPr>
            <w:r>
              <w:t>Updates any changes made to the currently displayed Rule since the last time the Save button was clicked</w:t>
            </w:r>
          </w:p>
        </w:tc>
      </w:tr>
      <w:tr w:rsidR="00916881" w14:paraId="1064ACF2" w14:textId="77777777" w:rsidTr="00895FEC">
        <w:tc>
          <w:tcPr>
            <w:tcW w:w="2592" w:type="dxa"/>
            <w:tcBorders>
              <w:top w:val="single" w:sz="4" w:space="0" w:color="000000"/>
              <w:left w:val="single" w:sz="4" w:space="0" w:color="000000"/>
              <w:bottom w:val="single" w:sz="4" w:space="0" w:color="000000"/>
            </w:tcBorders>
          </w:tcPr>
          <w:p w14:paraId="503D279B" w14:textId="77777777" w:rsidR="00916881" w:rsidRPr="00822F11" w:rsidRDefault="00916881" w:rsidP="00822F11">
            <w:pPr>
              <w:pStyle w:val="TableBody"/>
              <w:rPr>
                <w:b/>
                <w:bCs/>
              </w:rPr>
            </w:pPr>
            <w:r w:rsidRPr="00822F11">
              <w:rPr>
                <w:b/>
                <w:bCs/>
              </w:rPr>
              <w:t>Return To Rules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5253B66" w14:textId="77777777" w:rsidR="00916881" w:rsidRDefault="00916881" w:rsidP="00822F11">
            <w:pPr>
              <w:pStyle w:val="TableBody"/>
            </w:pPr>
            <w:r>
              <w:t>Returns to the Rules page without saving any information on the page.</w:t>
            </w:r>
          </w:p>
        </w:tc>
      </w:tr>
      <w:tr w:rsidR="00916881" w14:paraId="5C7B1645" w14:textId="77777777" w:rsidTr="00895FEC">
        <w:tc>
          <w:tcPr>
            <w:tcW w:w="2592" w:type="dxa"/>
            <w:tcBorders>
              <w:top w:val="single" w:sz="4" w:space="0" w:color="000000"/>
              <w:left w:val="single" w:sz="4" w:space="0" w:color="000000"/>
              <w:bottom w:val="single" w:sz="4" w:space="0" w:color="000000"/>
            </w:tcBorders>
          </w:tcPr>
          <w:p w14:paraId="014B812E" w14:textId="77777777" w:rsidR="00916881" w:rsidRPr="00822F11" w:rsidRDefault="00916881" w:rsidP="00822F11">
            <w:pPr>
              <w:pStyle w:val="TableBody"/>
              <w:rPr>
                <w:b/>
                <w:bCs/>
              </w:rPr>
            </w:pPr>
            <w:r w:rsidRPr="00822F11">
              <w:rPr>
                <w:b/>
                <w:bCs/>
              </w:rPr>
              <w:t>Delete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8A77D34" w14:textId="77777777" w:rsidR="00916881" w:rsidRDefault="00916881" w:rsidP="00822F11">
            <w:pPr>
              <w:pStyle w:val="TableBody"/>
            </w:pPr>
            <w:r>
              <w:t>Deletes the corresponding Filter</w:t>
            </w:r>
          </w:p>
        </w:tc>
      </w:tr>
      <w:tr w:rsidR="00916881" w14:paraId="3C8098A4" w14:textId="77777777" w:rsidTr="00895FEC">
        <w:tc>
          <w:tcPr>
            <w:tcW w:w="2592" w:type="dxa"/>
            <w:tcBorders>
              <w:top w:val="single" w:sz="4" w:space="0" w:color="000000"/>
              <w:left w:val="single" w:sz="4" w:space="0" w:color="000000"/>
              <w:bottom w:val="single" w:sz="4" w:space="0" w:color="000000"/>
            </w:tcBorders>
          </w:tcPr>
          <w:p w14:paraId="79124D53" w14:textId="77777777" w:rsidR="00916881" w:rsidRPr="00822F11" w:rsidRDefault="00916881" w:rsidP="00822F11">
            <w:pPr>
              <w:pStyle w:val="TableBody"/>
              <w:rPr>
                <w:b/>
                <w:bCs/>
              </w:rPr>
            </w:pPr>
            <w:r w:rsidRPr="00822F11">
              <w:rPr>
                <w:b/>
                <w:bCs/>
              </w:rPr>
              <w:t>Edit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4E2D5772" w14:textId="77777777" w:rsidR="00916881" w:rsidRDefault="00916881" w:rsidP="00822F11">
            <w:pPr>
              <w:pStyle w:val="TableBody"/>
            </w:pPr>
            <w:r>
              <w:t>Edits the corresponding Filter</w:t>
            </w:r>
          </w:p>
        </w:tc>
      </w:tr>
      <w:tr w:rsidR="00916881" w14:paraId="6981DDCC" w14:textId="77777777" w:rsidTr="00895FEC">
        <w:tc>
          <w:tcPr>
            <w:tcW w:w="2592" w:type="dxa"/>
            <w:tcBorders>
              <w:top w:val="single" w:sz="4" w:space="0" w:color="000000"/>
              <w:left w:val="single" w:sz="4" w:space="0" w:color="000000"/>
              <w:bottom w:val="single" w:sz="4" w:space="0" w:color="000000"/>
            </w:tcBorders>
          </w:tcPr>
          <w:p w14:paraId="2C6C9875" w14:textId="77777777" w:rsidR="00916881" w:rsidRPr="00822F11" w:rsidRDefault="00916881" w:rsidP="00822F11">
            <w:pPr>
              <w:pStyle w:val="TableBody"/>
              <w:rPr>
                <w:b/>
                <w:bCs/>
              </w:rPr>
            </w:pPr>
            <w:r w:rsidRPr="00822F11">
              <w:rPr>
                <w:b/>
                <w:bCs/>
              </w:rPr>
              <w:t>Save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5D2181EA" w14:textId="77777777" w:rsidR="00916881" w:rsidRDefault="00916881" w:rsidP="00822F11">
            <w:pPr>
              <w:pStyle w:val="TableBody"/>
            </w:pPr>
            <w:r>
              <w:t>Saves the corresponding Filter</w:t>
            </w:r>
          </w:p>
        </w:tc>
      </w:tr>
      <w:tr w:rsidR="00916881" w14:paraId="740A763F" w14:textId="77777777" w:rsidTr="00895FEC">
        <w:tc>
          <w:tcPr>
            <w:tcW w:w="2592" w:type="dxa"/>
            <w:tcBorders>
              <w:top w:val="single" w:sz="4" w:space="0" w:color="000000"/>
              <w:left w:val="single" w:sz="4" w:space="0" w:color="000000"/>
              <w:bottom w:val="single" w:sz="4" w:space="0" w:color="000000"/>
            </w:tcBorders>
          </w:tcPr>
          <w:p w14:paraId="3626DB9D" w14:textId="77777777" w:rsidR="00916881" w:rsidRPr="00822F11" w:rsidRDefault="00916881" w:rsidP="00822F11">
            <w:pPr>
              <w:pStyle w:val="TableBody"/>
              <w:rPr>
                <w:b/>
                <w:bCs/>
              </w:rPr>
            </w:pPr>
            <w:r w:rsidRPr="00822F11">
              <w:rPr>
                <w:b/>
                <w:bCs/>
              </w:rPr>
              <w:t>Cancel Button</w:t>
            </w:r>
          </w:p>
        </w:tc>
        <w:tc>
          <w:tcPr>
            <w:tcW w:w="5483" w:type="dxa"/>
            <w:gridSpan w:val="2"/>
            <w:tcBorders>
              <w:top w:val="single" w:sz="4" w:space="0" w:color="000000"/>
              <w:left w:val="single" w:sz="4" w:space="0" w:color="000000"/>
              <w:bottom w:val="single" w:sz="4" w:space="0" w:color="000000"/>
              <w:right w:val="single" w:sz="4" w:space="0" w:color="000000"/>
            </w:tcBorders>
          </w:tcPr>
          <w:p w14:paraId="0BC3DD38" w14:textId="77777777" w:rsidR="00916881" w:rsidRDefault="00916881" w:rsidP="00822F11">
            <w:pPr>
              <w:pStyle w:val="TableBody"/>
            </w:pPr>
            <w:r>
              <w:t>Cancels the changes made since the last save and refreshes the page</w:t>
            </w:r>
          </w:p>
        </w:tc>
      </w:tr>
      <w:tr w:rsidR="00916881" w14:paraId="0A5CC9B2" w14:textId="77777777" w:rsidTr="00895FEC">
        <w:tc>
          <w:tcPr>
            <w:tcW w:w="2592" w:type="dxa"/>
            <w:tcBorders>
              <w:top w:val="single" w:sz="4" w:space="0" w:color="000000"/>
              <w:left w:val="single" w:sz="4" w:space="0" w:color="000000"/>
              <w:bottom w:val="single" w:sz="4" w:space="0" w:color="000000"/>
            </w:tcBorders>
          </w:tcPr>
          <w:p w14:paraId="506744F9" w14:textId="77777777" w:rsidR="00916881" w:rsidRPr="00822F11" w:rsidRDefault="00916881" w:rsidP="00822F11">
            <w:pPr>
              <w:pStyle w:val="TableBody"/>
              <w:rPr>
                <w:b/>
                <w:bCs/>
              </w:rPr>
            </w:pPr>
            <w:r w:rsidRPr="00822F11">
              <w:rPr>
                <w:b/>
                <w:bCs/>
              </w:rPr>
              <w:t>Filter ID</w:t>
            </w:r>
          </w:p>
        </w:tc>
        <w:tc>
          <w:tcPr>
            <w:tcW w:w="5483" w:type="dxa"/>
            <w:gridSpan w:val="2"/>
            <w:tcBorders>
              <w:top w:val="single" w:sz="4" w:space="0" w:color="000000"/>
              <w:left w:val="single" w:sz="4" w:space="0" w:color="000000"/>
              <w:bottom w:val="single" w:sz="4" w:space="0" w:color="000000"/>
              <w:right w:val="single" w:sz="4" w:space="0" w:color="000000"/>
            </w:tcBorders>
          </w:tcPr>
          <w:p w14:paraId="24CDE87D" w14:textId="77777777" w:rsidR="00916881" w:rsidRDefault="00916881" w:rsidP="00822F11">
            <w:pPr>
              <w:pStyle w:val="TableBody"/>
            </w:pPr>
            <w:r>
              <w:t>Unique Identifier automatically assigned to each new Filter criteria created.</w:t>
            </w:r>
          </w:p>
        </w:tc>
      </w:tr>
      <w:tr w:rsidR="00916881" w14:paraId="4DB01E8D" w14:textId="77777777" w:rsidTr="00895FEC">
        <w:tc>
          <w:tcPr>
            <w:tcW w:w="2592" w:type="dxa"/>
            <w:tcBorders>
              <w:top w:val="single" w:sz="4" w:space="0" w:color="000000"/>
              <w:left w:val="single" w:sz="4" w:space="0" w:color="000000"/>
              <w:bottom w:val="single" w:sz="4" w:space="0" w:color="000000"/>
            </w:tcBorders>
          </w:tcPr>
          <w:p w14:paraId="24B273AE" w14:textId="77777777" w:rsidR="00916881" w:rsidRPr="00822F11" w:rsidRDefault="00916881" w:rsidP="00822F11">
            <w:pPr>
              <w:pStyle w:val="TableBody"/>
              <w:rPr>
                <w:b/>
                <w:bCs/>
              </w:rPr>
            </w:pPr>
            <w:r w:rsidRPr="00822F11">
              <w:rPr>
                <w:b/>
                <w:bCs/>
              </w:rPr>
              <w:t>Filter Name</w:t>
            </w:r>
          </w:p>
        </w:tc>
        <w:tc>
          <w:tcPr>
            <w:tcW w:w="5483" w:type="dxa"/>
            <w:gridSpan w:val="2"/>
            <w:tcBorders>
              <w:top w:val="single" w:sz="4" w:space="0" w:color="000000"/>
              <w:left w:val="single" w:sz="4" w:space="0" w:color="000000"/>
              <w:bottom w:val="single" w:sz="4" w:space="0" w:color="000000"/>
              <w:right w:val="single" w:sz="4" w:space="0" w:color="000000"/>
            </w:tcBorders>
          </w:tcPr>
          <w:p w14:paraId="6D0C8EA9" w14:textId="715720D9" w:rsidR="00916881" w:rsidRDefault="00916881" w:rsidP="00822F11">
            <w:pPr>
              <w:pStyle w:val="TableBody"/>
            </w:pPr>
            <w:r>
              <w:t>The name of the Filter that will be added. The user will ch</w:t>
            </w:r>
            <w:r w:rsidR="00D347FF">
              <w:t>o</w:t>
            </w:r>
            <w:r>
              <w:t>ose from a list of available filters:</w:t>
            </w:r>
          </w:p>
          <w:p w14:paraId="15C9C8EE" w14:textId="77777777" w:rsidR="00916881" w:rsidRDefault="00916881" w:rsidP="004060B4">
            <w:pPr>
              <w:pStyle w:val="TableListBullet"/>
              <w:tabs>
                <w:tab w:val="num" w:pos="720"/>
              </w:tabs>
              <w:ind w:left="720" w:hanging="360"/>
            </w:pPr>
            <w:r w:rsidRPr="003B5D4F">
              <w:rPr>
                <w:b/>
                <w:bCs/>
                <w:rPrChange w:id="2580" w:author="Moses, Robbie" w:date="2023-02-22T02:08:00Z">
                  <w:rPr/>
                </w:rPrChange>
              </w:rPr>
              <w:t>Cashpoint Filter –</w:t>
            </w:r>
            <w:r>
              <w:t xml:space="preserve"> Allows the filter to apply to a range of Cashpoints </w:t>
            </w:r>
          </w:p>
          <w:p w14:paraId="792E1CB6" w14:textId="3A24D21B" w:rsidR="00916881" w:rsidRDefault="00916881" w:rsidP="004060B4">
            <w:pPr>
              <w:pStyle w:val="TableListBullet"/>
              <w:tabs>
                <w:tab w:val="num" w:pos="720"/>
              </w:tabs>
              <w:ind w:left="720" w:hanging="360"/>
            </w:pPr>
            <w:r w:rsidRPr="003B5D4F">
              <w:rPr>
                <w:b/>
                <w:bCs/>
                <w:rPrChange w:id="2581" w:author="Moses, Robbie" w:date="2023-02-22T02:08:00Z">
                  <w:rPr/>
                </w:rPrChange>
              </w:rPr>
              <w:t>History Date Filter –</w:t>
            </w:r>
            <w:r>
              <w:t xml:space="preserve"> allows </w:t>
            </w:r>
            <w:r w:rsidR="00D347FF">
              <w:t>filtering</w:t>
            </w:r>
            <w:r>
              <w:t xml:space="preserve"> the dates</w:t>
            </w:r>
          </w:p>
          <w:p w14:paraId="7910728B" w14:textId="319D217D" w:rsidR="00916881" w:rsidRDefault="00916881" w:rsidP="004060B4">
            <w:pPr>
              <w:pStyle w:val="TableListBullet"/>
              <w:tabs>
                <w:tab w:val="num" w:pos="720"/>
              </w:tabs>
              <w:ind w:left="720" w:hanging="360"/>
            </w:pPr>
            <w:r>
              <w:t xml:space="preserve">Downtime Reasons 01-09 – Allows </w:t>
            </w:r>
            <w:r w:rsidR="00D347FF">
              <w:t>specifying</w:t>
            </w:r>
            <w:r>
              <w:t xml:space="preserve"> a specific downtime reason</w:t>
            </w:r>
          </w:p>
          <w:p w14:paraId="0707253A" w14:textId="77777777" w:rsidR="00916881" w:rsidRDefault="00916881" w:rsidP="004060B4">
            <w:pPr>
              <w:pStyle w:val="TableListBullet"/>
              <w:tabs>
                <w:tab w:val="num" w:pos="720"/>
              </w:tabs>
              <w:ind w:left="720" w:hanging="360"/>
            </w:pPr>
            <w:r w:rsidRPr="003B5D4F">
              <w:rPr>
                <w:b/>
                <w:bCs/>
                <w:rPrChange w:id="2582" w:author="Moses, Robbie" w:date="2023-02-22T02:09:00Z">
                  <w:rPr/>
                </w:rPrChange>
              </w:rPr>
              <w:t>Total Uptime Filter-</w:t>
            </w:r>
            <w:r>
              <w:t xml:space="preserve"> Filters by the total uptime percentage</w:t>
            </w:r>
          </w:p>
          <w:p w14:paraId="382BD6BF" w14:textId="77777777" w:rsidR="00916881" w:rsidRDefault="00916881" w:rsidP="004060B4">
            <w:pPr>
              <w:pStyle w:val="TableListBullet"/>
              <w:tabs>
                <w:tab w:val="num" w:pos="720"/>
              </w:tabs>
              <w:ind w:left="720" w:hanging="360"/>
            </w:pPr>
            <w:r w:rsidRPr="003B5D4F">
              <w:rPr>
                <w:b/>
                <w:bCs/>
                <w:rPrChange w:id="2583" w:author="Moses, Robbie" w:date="2023-02-22T02:09:00Z">
                  <w:rPr/>
                </w:rPrChange>
              </w:rPr>
              <w:t>Closing Balance –</w:t>
            </w:r>
            <w:r>
              <w:t xml:space="preserve"> Filters based on the closing balance</w:t>
            </w:r>
          </w:p>
          <w:p w14:paraId="04DA2B77" w14:textId="77777777" w:rsidR="00916881" w:rsidRDefault="00916881" w:rsidP="004060B4">
            <w:pPr>
              <w:pStyle w:val="TableListBullet"/>
              <w:tabs>
                <w:tab w:val="num" w:pos="720"/>
              </w:tabs>
              <w:ind w:left="720" w:hanging="360"/>
            </w:pPr>
            <w:r w:rsidRPr="003B5D4F">
              <w:rPr>
                <w:b/>
                <w:bCs/>
                <w:rPrChange w:id="2584" w:author="Moses, Robbie" w:date="2023-02-22T02:09:00Z">
                  <w:rPr/>
                </w:rPrChange>
              </w:rPr>
              <w:t>Opening Balance –</w:t>
            </w:r>
            <w:r>
              <w:t xml:space="preserve"> Filters based on the opening balance</w:t>
            </w:r>
          </w:p>
          <w:p w14:paraId="40C2320C" w14:textId="77777777" w:rsidR="00916881" w:rsidRDefault="00916881" w:rsidP="004060B4">
            <w:pPr>
              <w:pStyle w:val="TableListBullet"/>
              <w:tabs>
                <w:tab w:val="num" w:pos="720"/>
              </w:tabs>
              <w:ind w:left="720" w:hanging="360"/>
            </w:pPr>
            <w:r w:rsidRPr="003B5D4F">
              <w:rPr>
                <w:b/>
                <w:bCs/>
                <w:rPrChange w:id="2585" w:author="Moses, Robbie" w:date="2023-02-22T02:09:00Z">
                  <w:rPr/>
                </w:rPrChange>
              </w:rPr>
              <w:t>Normal Delivery –</w:t>
            </w:r>
            <w:r>
              <w:t xml:space="preserve"> Filters based on Normal deliveries</w:t>
            </w:r>
          </w:p>
          <w:p w14:paraId="7506CA93" w14:textId="77777777" w:rsidR="00916881" w:rsidRDefault="00916881" w:rsidP="004060B4">
            <w:pPr>
              <w:pStyle w:val="TableListBullet"/>
              <w:tabs>
                <w:tab w:val="num" w:pos="720"/>
              </w:tabs>
              <w:ind w:left="720" w:hanging="360"/>
            </w:pPr>
            <w:r w:rsidRPr="003B5D4F">
              <w:rPr>
                <w:b/>
                <w:bCs/>
                <w:rPrChange w:id="2586" w:author="Moses, Robbie" w:date="2023-02-22T02:09:00Z">
                  <w:rPr/>
                </w:rPrChange>
              </w:rPr>
              <w:t>Normal Return –</w:t>
            </w:r>
            <w:r>
              <w:t xml:space="preserve"> Filters based on Normal Returns</w:t>
            </w:r>
          </w:p>
          <w:p w14:paraId="20966FE7" w14:textId="77777777" w:rsidR="00916881" w:rsidRDefault="00916881" w:rsidP="004060B4">
            <w:pPr>
              <w:pStyle w:val="TableListBullet"/>
              <w:tabs>
                <w:tab w:val="num" w:pos="720"/>
              </w:tabs>
              <w:ind w:left="720" w:hanging="360"/>
            </w:pPr>
            <w:r w:rsidRPr="003B5D4F">
              <w:rPr>
                <w:b/>
                <w:bCs/>
                <w:rPrChange w:id="2587" w:author="Moses, Robbie" w:date="2023-02-22T02:09:00Z">
                  <w:rPr/>
                </w:rPrChange>
              </w:rPr>
              <w:t>Unplanned Delivery –</w:t>
            </w:r>
            <w:r>
              <w:t xml:space="preserve"> Filters based on Unplanned Deliveries</w:t>
            </w:r>
          </w:p>
          <w:p w14:paraId="464FA631" w14:textId="77777777" w:rsidR="00916881" w:rsidRDefault="00916881" w:rsidP="004060B4">
            <w:pPr>
              <w:pStyle w:val="TableListBullet"/>
              <w:tabs>
                <w:tab w:val="num" w:pos="720"/>
              </w:tabs>
              <w:ind w:left="720" w:hanging="360"/>
            </w:pPr>
            <w:r w:rsidRPr="003B5D4F">
              <w:rPr>
                <w:b/>
                <w:bCs/>
                <w:rPrChange w:id="2588" w:author="Moses, Robbie" w:date="2023-02-22T02:09:00Z">
                  <w:rPr/>
                </w:rPrChange>
              </w:rPr>
              <w:t>Pre-Withdrawal –</w:t>
            </w:r>
            <w:r>
              <w:t xml:space="preserve"> Filters based on Pre-Withdrawal amounts</w:t>
            </w:r>
          </w:p>
          <w:p w14:paraId="78A78542" w14:textId="77777777" w:rsidR="00916881" w:rsidRDefault="00916881" w:rsidP="004060B4">
            <w:pPr>
              <w:pStyle w:val="TableListBullet"/>
              <w:tabs>
                <w:tab w:val="num" w:pos="720"/>
              </w:tabs>
              <w:ind w:left="720" w:hanging="360"/>
            </w:pPr>
            <w:r w:rsidRPr="003B5D4F">
              <w:rPr>
                <w:b/>
                <w:bCs/>
                <w:rPrChange w:id="2589" w:author="Moses, Robbie" w:date="2023-02-22T02:09:00Z">
                  <w:rPr/>
                </w:rPrChange>
              </w:rPr>
              <w:t>Withdrawal –</w:t>
            </w:r>
            <w:r>
              <w:t xml:space="preserve"> Filters based on Withdrawal amounts.</w:t>
            </w:r>
          </w:p>
        </w:tc>
      </w:tr>
      <w:tr w:rsidR="00916881" w14:paraId="0B540228" w14:textId="77777777" w:rsidTr="00895FEC">
        <w:tc>
          <w:tcPr>
            <w:tcW w:w="2592" w:type="dxa"/>
            <w:tcBorders>
              <w:top w:val="single" w:sz="4" w:space="0" w:color="000000"/>
              <w:left w:val="single" w:sz="4" w:space="0" w:color="000000"/>
              <w:bottom w:val="single" w:sz="4" w:space="0" w:color="000000"/>
            </w:tcBorders>
          </w:tcPr>
          <w:p w14:paraId="7890DE83" w14:textId="77777777" w:rsidR="00916881" w:rsidRPr="00822F11" w:rsidRDefault="00916881" w:rsidP="00822F11">
            <w:pPr>
              <w:pStyle w:val="TableBody"/>
              <w:rPr>
                <w:b/>
                <w:bCs/>
              </w:rPr>
            </w:pPr>
            <w:r w:rsidRPr="00822F11">
              <w:rPr>
                <w:b/>
                <w:bCs/>
              </w:rPr>
              <w:t>Filter Description</w:t>
            </w:r>
          </w:p>
        </w:tc>
        <w:tc>
          <w:tcPr>
            <w:tcW w:w="5483" w:type="dxa"/>
            <w:gridSpan w:val="2"/>
            <w:tcBorders>
              <w:top w:val="single" w:sz="4" w:space="0" w:color="000000"/>
              <w:left w:val="single" w:sz="4" w:space="0" w:color="000000"/>
              <w:bottom w:val="single" w:sz="4" w:space="0" w:color="000000"/>
              <w:right w:val="single" w:sz="4" w:space="0" w:color="000000"/>
            </w:tcBorders>
          </w:tcPr>
          <w:p w14:paraId="68B538E1" w14:textId="77777777" w:rsidR="00916881" w:rsidRDefault="00916881" w:rsidP="006754F4">
            <w:pPr>
              <w:pStyle w:val="TableBody"/>
            </w:pPr>
            <w:r>
              <w:t>Description of the Filter</w:t>
            </w:r>
          </w:p>
        </w:tc>
      </w:tr>
      <w:tr w:rsidR="00916881" w14:paraId="2205D594" w14:textId="77777777" w:rsidTr="00895FEC">
        <w:tc>
          <w:tcPr>
            <w:tcW w:w="2592" w:type="dxa"/>
            <w:tcBorders>
              <w:top w:val="single" w:sz="4" w:space="0" w:color="000000"/>
              <w:left w:val="single" w:sz="4" w:space="0" w:color="000000"/>
              <w:bottom w:val="single" w:sz="4" w:space="0" w:color="000000"/>
            </w:tcBorders>
          </w:tcPr>
          <w:p w14:paraId="30E37A05" w14:textId="77777777" w:rsidR="00916881" w:rsidRPr="006754F4" w:rsidRDefault="00916881" w:rsidP="006754F4">
            <w:pPr>
              <w:pStyle w:val="TableBody"/>
              <w:rPr>
                <w:b/>
                <w:bCs/>
              </w:rPr>
            </w:pPr>
            <w:r w:rsidRPr="006754F4">
              <w:rPr>
                <w:b/>
                <w:bCs/>
              </w:rPr>
              <w:lastRenderedPageBreak/>
              <w:t>Filter Operator</w:t>
            </w:r>
          </w:p>
        </w:tc>
        <w:tc>
          <w:tcPr>
            <w:tcW w:w="5483" w:type="dxa"/>
            <w:gridSpan w:val="2"/>
            <w:tcBorders>
              <w:top w:val="single" w:sz="4" w:space="0" w:color="000000"/>
              <w:left w:val="single" w:sz="4" w:space="0" w:color="000000"/>
              <w:bottom w:val="single" w:sz="4" w:space="0" w:color="000000"/>
              <w:right w:val="single" w:sz="4" w:space="0" w:color="000000"/>
            </w:tcBorders>
          </w:tcPr>
          <w:p w14:paraId="21CCE237" w14:textId="77777777" w:rsidR="00916881" w:rsidRDefault="00916881" w:rsidP="006754F4">
            <w:pPr>
              <w:pStyle w:val="TableBody"/>
            </w:pPr>
            <w:r>
              <w:t>Defines the operator that will be used to compare the Filter Name’s value. For all Filter Names except for Cashpoint Filter, the following Filter Operators apply:</w:t>
            </w:r>
          </w:p>
          <w:p w14:paraId="4C0F2DFF" w14:textId="77777777" w:rsidR="00916881" w:rsidRDefault="00916881" w:rsidP="004060B4">
            <w:pPr>
              <w:pStyle w:val="TableListBullet"/>
              <w:tabs>
                <w:tab w:val="num" w:pos="720"/>
              </w:tabs>
              <w:ind w:left="720" w:hanging="360"/>
            </w:pPr>
            <w:r>
              <w:t>= - Equals the Filter Name Value</w:t>
            </w:r>
          </w:p>
          <w:p w14:paraId="7D647D8E" w14:textId="77777777" w:rsidR="00916881" w:rsidRDefault="00916881" w:rsidP="004060B4">
            <w:pPr>
              <w:pStyle w:val="TableListBullet"/>
              <w:tabs>
                <w:tab w:val="num" w:pos="720"/>
              </w:tabs>
              <w:ind w:left="720" w:hanging="360"/>
            </w:pPr>
            <w:r>
              <w:t>!= - Does NOT equal the Filter Name Value</w:t>
            </w:r>
          </w:p>
          <w:p w14:paraId="13319C56" w14:textId="77777777" w:rsidR="00916881" w:rsidRDefault="00916881" w:rsidP="004060B4">
            <w:pPr>
              <w:pStyle w:val="TableListBullet"/>
              <w:tabs>
                <w:tab w:val="num" w:pos="720"/>
              </w:tabs>
              <w:ind w:left="720" w:hanging="360"/>
            </w:pPr>
            <w:r>
              <w:t>&lt; - Is less than the Filter Name Value</w:t>
            </w:r>
          </w:p>
          <w:p w14:paraId="71474A82" w14:textId="77777777" w:rsidR="00916881" w:rsidRDefault="00916881" w:rsidP="004060B4">
            <w:pPr>
              <w:pStyle w:val="TableListBullet"/>
              <w:tabs>
                <w:tab w:val="num" w:pos="720"/>
              </w:tabs>
              <w:ind w:left="720" w:hanging="360"/>
            </w:pPr>
            <w:r>
              <w:t>&gt; - Is greater than the Filter Name Value</w:t>
            </w:r>
          </w:p>
          <w:p w14:paraId="57025111" w14:textId="77777777" w:rsidR="00916881" w:rsidRDefault="00916881" w:rsidP="004060B4">
            <w:pPr>
              <w:pStyle w:val="TableListBullet"/>
              <w:tabs>
                <w:tab w:val="num" w:pos="720"/>
              </w:tabs>
              <w:ind w:left="720" w:hanging="360"/>
            </w:pPr>
            <w:r>
              <w:t>&lt;= - is less than or equal to the Filter Name Value</w:t>
            </w:r>
          </w:p>
          <w:p w14:paraId="0EECCC20" w14:textId="77777777" w:rsidR="00916881" w:rsidRDefault="00916881" w:rsidP="004060B4">
            <w:pPr>
              <w:pStyle w:val="TableListBullet"/>
              <w:tabs>
                <w:tab w:val="num" w:pos="720"/>
              </w:tabs>
              <w:ind w:left="720" w:hanging="360"/>
            </w:pPr>
            <w:r>
              <w:t>&gt;= - Is greater than or equal to the Filter Name Value</w:t>
            </w:r>
          </w:p>
          <w:p w14:paraId="2D5F9E06" w14:textId="77777777" w:rsidR="00916881" w:rsidRDefault="00916881" w:rsidP="004060B4">
            <w:pPr>
              <w:pStyle w:val="TableListBullet"/>
              <w:tabs>
                <w:tab w:val="num" w:pos="720"/>
              </w:tabs>
              <w:ind w:left="720" w:hanging="360"/>
            </w:pPr>
            <w:r>
              <w:t>For Cashpoint Filters the following Operators apply:</w:t>
            </w:r>
          </w:p>
          <w:p w14:paraId="483E2113" w14:textId="77777777" w:rsidR="00916881" w:rsidRDefault="00916881" w:rsidP="004060B4">
            <w:pPr>
              <w:pStyle w:val="TableListBullet"/>
              <w:tabs>
                <w:tab w:val="num" w:pos="720"/>
              </w:tabs>
              <w:ind w:left="720" w:hanging="360"/>
            </w:pPr>
            <w:r>
              <w:t>= - Equals a single Cashpoint ID</w:t>
            </w:r>
          </w:p>
          <w:p w14:paraId="1287A807" w14:textId="77777777" w:rsidR="00916881" w:rsidRDefault="00916881" w:rsidP="004060B4">
            <w:pPr>
              <w:pStyle w:val="TableListBullet"/>
              <w:tabs>
                <w:tab w:val="num" w:pos="720"/>
              </w:tabs>
              <w:ind w:left="720" w:hanging="360"/>
            </w:pPr>
            <w:r>
              <w:t>! = - Does NOT equal a single Cashpoint ID</w:t>
            </w:r>
          </w:p>
          <w:p w14:paraId="7945CB03" w14:textId="77777777" w:rsidR="00916881" w:rsidRDefault="00916881" w:rsidP="004060B4">
            <w:pPr>
              <w:pStyle w:val="TableListBullet"/>
              <w:tabs>
                <w:tab w:val="num" w:pos="720"/>
              </w:tabs>
              <w:ind w:left="720" w:hanging="360"/>
            </w:pPr>
            <w:r>
              <w:t>IN – Is in the following list of Cashpoints (Multiple Cashpoints may be selected)</w:t>
            </w:r>
          </w:p>
          <w:p w14:paraId="058A3452" w14:textId="77777777" w:rsidR="00916881" w:rsidRDefault="00916881" w:rsidP="004060B4">
            <w:pPr>
              <w:pStyle w:val="TableListBullet"/>
              <w:tabs>
                <w:tab w:val="num" w:pos="720"/>
              </w:tabs>
              <w:ind w:left="720" w:hanging="360"/>
            </w:pPr>
            <w:r>
              <w:t>NOT IN – Is not in the following list of Cashpoints  (Multiple Cashpoints may be selected)</w:t>
            </w:r>
          </w:p>
        </w:tc>
      </w:tr>
      <w:tr w:rsidR="00916881" w14:paraId="70D2E24B" w14:textId="77777777" w:rsidTr="00895FEC">
        <w:tc>
          <w:tcPr>
            <w:tcW w:w="2592" w:type="dxa"/>
            <w:tcBorders>
              <w:top w:val="single" w:sz="4" w:space="0" w:color="000000"/>
              <w:left w:val="single" w:sz="4" w:space="0" w:color="000000"/>
              <w:bottom w:val="single" w:sz="4" w:space="0" w:color="000000"/>
            </w:tcBorders>
          </w:tcPr>
          <w:p w14:paraId="54DF538D" w14:textId="77777777" w:rsidR="00916881" w:rsidRPr="006754F4" w:rsidRDefault="00916881" w:rsidP="006754F4">
            <w:pPr>
              <w:pStyle w:val="TableBody"/>
              <w:rPr>
                <w:b/>
                <w:bCs/>
              </w:rPr>
            </w:pPr>
            <w:r w:rsidRPr="006754F4">
              <w:rPr>
                <w:b/>
                <w:bCs/>
              </w:rPr>
              <w:t>Filter Value</w:t>
            </w:r>
          </w:p>
        </w:tc>
        <w:tc>
          <w:tcPr>
            <w:tcW w:w="5483" w:type="dxa"/>
            <w:gridSpan w:val="2"/>
            <w:tcBorders>
              <w:top w:val="single" w:sz="4" w:space="0" w:color="000000"/>
              <w:left w:val="single" w:sz="4" w:space="0" w:color="000000"/>
              <w:bottom w:val="single" w:sz="4" w:space="0" w:color="000000"/>
              <w:right w:val="single" w:sz="4" w:space="0" w:color="000000"/>
            </w:tcBorders>
          </w:tcPr>
          <w:p w14:paraId="16951853" w14:textId="77777777" w:rsidR="00916881" w:rsidRDefault="00916881" w:rsidP="006754F4">
            <w:pPr>
              <w:pStyle w:val="TableBody"/>
            </w:pPr>
            <w:r>
              <w:t>The Value that will be evaluated against the Selected Filter Name value.</w:t>
            </w:r>
          </w:p>
        </w:tc>
      </w:tr>
      <w:tr w:rsidR="00916881" w14:paraId="2BA8AE06" w14:textId="77777777" w:rsidTr="00895FEC">
        <w:trPr>
          <w:gridAfter w:val="1"/>
          <w:wAfter w:w="25" w:type="dxa"/>
        </w:trPr>
        <w:tc>
          <w:tcPr>
            <w:tcW w:w="2592" w:type="dxa"/>
            <w:tcBorders>
              <w:top w:val="single" w:sz="4" w:space="0" w:color="000000"/>
            </w:tcBorders>
          </w:tcPr>
          <w:p w14:paraId="7022ABA0" w14:textId="3ECCA8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_Ref231748114 \h </w:instrText>
            </w:r>
            <w:r w:rsidR="00027408">
              <w:fldChar w:fldCharType="separate"/>
            </w:r>
            <w:r w:rsidR="00D57607">
              <w:t>Network Tab</w:t>
            </w:r>
            <w:r w:rsidR="00027408">
              <w:fldChar w:fldCharType="end"/>
            </w:r>
          </w:p>
        </w:tc>
        <w:tc>
          <w:tcPr>
            <w:tcW w:w="5458" w:type="dxa"/>
            <w:tcBorders>
              <w:top w:val="single" w:sz="4" w:space="0" w:color="000000"/>
            </w:tcBorders>
          </w:tcPr>
          <w:p w14:paraId="7D1F0FA8" w14:textId="77777777" w:rsidR="00916881" w:rsidRDefault="00916881" w:rsidP="00F63174">
            <w:pPr>
              <w:pStyle w:val="CellTextChar"/>
              <w:snapToGrid w:val="0"/>
              <w:spacing w:before="0" w:after="120" w:line="240" w:lineRule="auto"/>
              <w:ind w:left="187" w:hanging="187"/>
              <w:outlineLvl w:val="0"/>
            </w:pPr>
          </w:p>
        </w:tc>
      </w:tr>
    </w:tbl>
    <w:p w14:paraId="0128D7C0" w14:textId="77777777" w:rsidR="00916881" w:rsidRPr="002C5B05" w:rsidRDefault="00916881" w:rsidP="002C5B05">
      <w:pPr>
        <w:pStyle w:val="BodyText"/>
      </w:pPr>
    </w:p>
    <w:p w14:paraId="16E9A3BD" w14:textId="77777777" w:rsidR="00916881" w:rsidRDefault="00916881" w:rsidP="00B77C89">
      <w:pPr>
        <w:pStyle w:val="TOCHeading"/>
      </w:pPr>
      <w:bookmarkStart w:id="2590" w:name="_Ref251840278"/>
      <w:bookmarkStart w:id="2591" w:name="_Toc128718698"/>
      <w:r>
        <w:lastRenderedPageBreak/>
        <w:t>Events Tab</w:t>
      </w:r>
      <w:bookmarkEnd w:id="2442"/>
      <w:bookmarkEnd w:id="2443"/>
      <w:bookmarkEnd w:id="2444"/>
      <w:bookmarkEnd w:id="2445"/>
      <w:bookmarkEnd w:id="2590"/>
      <w:bookmarkEnd w:id="2591"/>
    </w:p>
    <w:p w14:paraId="1C3B4BFA" w14:textId="77777777" w:rsidR="00916881" w:rsidRDefault="00916881" w:rsidP="006754F4">
      <w:pPr>
        <w:pStyle w:val="BodyText"/>
      </w:pPr>
      <w:r>
        <w:t>Events can be national or local holidays as well as non-holiday occurrences.  Events are important because they typically impact the demand for cash in an ATM or branch, although the actual impact could have a similar effect or be quite different when comparing an ATM with a branch.</w:t>
      </w:r>
    </w:p>
    <w:p w14:paraId="29DE6B49" w14:textId="77777777" w:rsidR="00916881" w:rsidRDefault="00916881" w:rsidP="006754F4">
      <w:pPr>
        <w:pStyle w:val="BodyText"/>
      </w:pPr>
      <w:r>
        <w:t xml:space="preserve">The following is a summary of the information that will be covered along with hyperlinks to each topic. </w:t>
      </w:r>
    </w:p>
    <w:p w14:paraId="54C686DA" w14:textId="4F8DBBBF" w:rsidR="00916881" w:rsidRPr="00A71A13" w:rsidRDefault="00027408" w:rsidP="006754F4">
      <w:pPr>
        <w:pStyle w:val="ListBullet"/>
        <w:rPr>
          <w:color w:val="4F81BD" w:themeColor="accent1"/>
          <w:lang w:val="fr-FR"/>
          <w:rPrChange w:id="2592" w:author="Robbie Moses" w:date="2023-03-03T06:11:00Z">
            <w:rPr>
              <w:lang w:val="fr-FR"/>
            </w:rPr>
          </w:rPrChange>
        </w:rPr>
      </w:pPr>
      <w:r w:rsidRPr="00A71A13">
        <w:rPr>
          <w:color w:val="4F81BD" w:themeColor="accent1"/>
          <w:rPrChange w:id="2593" w:author="Robbie Moses" w:date="2023-03-03T06:11:00Z">
            <w:rPr/>
          </w:rPrChange>
        </w:rPr>
        <w:fldChar w:fldCharType="begin"/>
      </w:r>
      <w:r w:rsidR="00916881" w:rsidRPr="00A71A13">
        <w:rPr>
          <w:color w:val="4F81BD" w:themeColor="accent1"/>
          <w:lang w:val="fr-FR"/>
          <w:rPrChange w:id="2594" w:author="Robbie Moses" w:date="2023-03-03T06:11:00Z">
            <w:rPr>
              <w:lang w:val="fr-FR"/>
            </w:rPr>
          </w:rPrChange>
        </w:rPr>
        <w:instrText xml:space="preserve"> REF _Ref236112013 \h </w:instrText>
      </w:r>
      <w:r w:rsidR="006754F4" w:rsidRPr="00A71A13">
        <w:rPr>
          <w:color w:val="4F81BD" w:themeColor="accent1"/>
          <w:rPrChange w:id="2595" w:author="Robbie Moses" w:date="2023-03-03T06:11:00Z">
            <w:rPr/>
          </w:rPrChange>
        </w:rPr>
        <w:instrText xml:space="preserve"> \* MERGEFORMAT </w:instrText>
      </w:r>
      <w:r w:rsidRPr="00A71A13">
        <w:rPr>
          <w:color w:val="4F81BD" w:themeColor="accent1"/>
          <w:rPrChange w:id="2596" w:author="Robbie Moses" w:date="2023-03-03T06:11:00Z">
            <w:rPr/>
          </w:rPrChange>
        </w:rPr>
      </w:r>
      <w:r w:rsidRPr="00A71A13">
        <w:rPr>
          <w:color w:val="4F81BD" w:themeColor="accent1"/>
          <w:rPrChange w:id="2597" w:author="Robbie Moses" w:date="2023-03-03T06:11:00Z">
            <w:rPr/>
          </w:rPrChange>
        </w:rPr>
        <w:fldChar w:fldCharType="separate"/>
      </w:r>
      <w:r w:rsidR="00D57607" w:rsidRPr="00A71A13">
        <w:rPr>
          <w:color w:val="4F81BD" w:themeColor="accent1"/>
          <w:rPrChange w:id="2598" w:author="Robbie Moses" w:date="2023-03-03T06:11:00Z">
            <w:rPr/>
          </w:rPrChange>
        </w:rPr>
        <w:t>Events</w:t>
      </w:r>
      <w:r w:rsidR="00D57607" w:rsidRPr="00A71A13">
        <w:rPr>
          <w:rFonts w:ascii="Wingdings" w:hAnsi="Wingdings"/>
          <w:color w:val="4F81BD" w:themeColor="accent1"/>
          <w:rPrChange w:id="2599" w:author="Robbie Moses" w:date="2023-03-03T06:11:00Z">
            <w:rPr>
              <w:rFonts w:ascii="Wingdings" w:hAnsi="Wingdings"/>
            </w:rPr>
          </w:rPrChange>
        </w:rPr>
        <w:t></w:t>
      </w:r>
      <w:r w:rsidR="00D57607" w:rsidRPr="00A71A13">
        <w:rPr>
          <w:color w:val="4F81BD" w:themeColor="accent1"/>
          <w:rPrChange w:id="2600" w:author="Robbie Moses" w:date="2023-03-03T06:11:00Z">
            <w:rPr/>
          </w:rPrChange>
        </w:rPr>
        <w:t>Calendar Page</w:t>
      </w:r>
      <w:r w:rsidRPr="00A71A13">
        <w:rPr>
          <w:color w:val="4F81BD" w:themeColor="accent1"/>
          <w:rPrChange w:id="2601" w:author="Robbie Moses" w:date="2023-03-03T06:11:00Z">
            <w:rPr/>
          </w:rPrChange>
        </w:rPr>
        <w:fldChar w:fldCharType="end"/>
      </w:r>
    </w:p>
    <w:p w14:paraId="5F304BA6" w14:textId="0B6878DD" w:rsidR="00916881" w:rsidRPr="00A71A13" w:rsidRDefault="00027408" w:rsidP="006754F4">
      <w:pPr>
        <w:pStyle w:val="ListBullet"/>
        <w:rPr>
          <w:color w:val="4F81BD" w:themeColor="accent1"/>
          <w:lang w:val="fr-FR"/>
          <w:rPrChange w:id="2602" w:author="Robbie Moses" w:date="2023-03-03T06:11:00Z">
            <w:rPr>
              <w:lang w:val="fr-FR"/>
            </w:rPr>
          </w:rPrChange>
        </w:rPr>
      </w:pPr>
      <w:r w:rsidRPr="00A71A13">
        <w:rPr>
          <w:color w:val="4F81BD" w:themeColor="accent1"/>
          <w:rPrChange w:id="2603" w:author="Robbie Moses" w:date="2023-03-03T06:11:00Z">
            <w:rPr/>
          </w:rPrChange>
        </w:rPr>
        <w:fldChar w:fldCharType="begin"/>
      </w:r>
      <w:r w:rsidR="00916881" w:rsidRPr="00A71A13">
        <w:rPr>
          <w:color w:val="4F81BD" w:themeColor="accent1"/>
          <w:lang w:val="fr-FR"/>
          <w:rPrChange w:id="2604" w:author="Robbie Moses" w:date="2023-03-03T06:11:00Z">
            <w:rPr>
              <w:lang w:val="fr-FR"/>
            </w:rPr>
          </w:rPrChange>
        </w:rPr>
        <w:instrText xml:space="preserve"> REF _Ref236112016 \h </w:instrText>
      </w:r>
      <w:r w:rsidR="006754F4" w:rsidRPr="00A71A13">
        <w:rPr>
          <w:color w:val="4F81BD" w:themeColor="accent1"/>
          <w:rPrChange w:id="2605" w:author="Robbie Moses" w:date="2023-03-03T06:11:00Z">
            <w:rPr/>
          </w:rPrChange>
        </w:rPr>
        <w:instrText xml:space="preserve"> \* MERGEFORMAT </w:instrText>
      </w:r>
      <w:r w:rsidRPr="00A71A13">
        <w:rPr>
          <w:color w:val="4F81BD" w:themeColor="accent1"/>
          <w:rPrChange w:id="2606" w:author="Robbie Moses" w:date="2023-03-03T06:11:00Z">
            <w:rPr/>
          </w:rPrChange>
        </w:rPr>
      </w:r>
      <w:r w:rsidRPr="00A71A13">
        <w:rPr>
          <w:color w:val="4F81BD" w:themeColor="accent1"/>
          <w:rPrChange w:id="2607" w:author="Robbie Moses" w:date="2023-03-03T06:11:00Z">
            <w:rPr/>
          </w:rPrChange>
        </w:rPr>
        <w:fldChar w:fldCharType="separate"/>
      </w:r>
      <w:r w:rsidR="00D57607" w:rsidRPr="00A71A13">
        <w:rPr>
          <w:color w:val="4F81BD" w:themeColor="accent1"/>
          <w:rPrChange w:id="2608" w:author="Robbie Moses" w:date="2023-03-03T06:11:00Z">
            <w:rPr/>
          </w:rPrChange>
        </w:rPr>
        <w:t>Events</w:t>
      </w:r>
      <w:r w:rsidR="00D57607" w:rsidRPr="00A71A13">
        <w:rPr>
          <w:rFonts w:ascii="Wingdings" w:hAnsi="Wingdings"/>
          <w:color w:val="4F81BD" w:themeColor="accent1"/>
          <w:rPrChange w:id="2609" w:author="Robbie Moses" w:date="2023-03-03T06:11:00Z">
            <w:rPr>
              <w:rFonts w:ascii="Wingdings" w:hAnsi="Wingdings"/>
            </w:rPr>
          </w:rPrChange>
        </w:rPr>
        <w:t></w:t>
      </w:r>
      <w:r w:rsidR="00D57607" w:rsidRPr="00A71A13">
        <w:rPr>
          <w:color w:val="4F81BD" w:themeColor="accent1"/>
          <w:rPrChange w:id="2610" w:author="Robbie Moses" w:date="2023-03-03T06:11:00Z">
            <w:rPr/>
          </w:rPrChange>
        </w:rPr>
        <w:t>Events Page</w:t>
      </w:r>
      <w:r w:rsidRPr="00A71A13">
        <w:rPr>
          <w:color w:val="4F81BD" w:themeColor="accent1"/>
          <w:rPrChange w:id="2611" w:author="Robbie Moses" w:date="2023-03-03T06:11:00Z">
            <w:rPr/>
          </w:rPrChange>
        </w:rPr>
        <w:fldChar w:fldCharType="end"/>
      </w:r>
    </w:p>
    <w:p w14:paraId="5AD2F76B" w14:textId="41F16E08" w:rsidR="00916881" w:rsidRPr="00A71A13" w:rsidRDefault="00027408" w:rsidP="006754F4">
      <w:pPr>
        <w:pStyle w:val="ListBullet"/>
        <w:rPr>
          <w:color w:val="4F81BD" w:themeColor="accent1"/>
          <w:rPrChange w:id="2612" w:author="Robbie Moses" w:date="2023-03-03T06:11:00Z">
            <w:rPr/>
          </w:rPrChange>
        </w:rPr>
      </w:pPr>
      <w:r w:rsidRPr="00A71A13">
        <w:rPr>
          <w:color w:val="4F81BD" w:themeColor="accent1"/>
          <w:rPrChange w:id="2613" w:author="Robbie Moses" w:date="2023-03-03T06:11:00Z">
            <w:rPr/>
          </w:rPrChange>
        </w:rPr>
        <w:fldChar w:fldCharType="begin"/>
      </w:r>
      <w:r w:rsidR="00916881" w:rsidRPr="00A71A13">
        <w:rPr>
          <w:color w:val="4F81BD" w:themeColor="accent1"/>
          <w:rPrChange w:id="2614" w:author="Robbie Moses" w:date="2023-03-03T06:11:00Z">
            <w:rPr/>
          </w:rPrChange>
        </w:rPr>
        <w:instrText xml:space="preserve"> REF _Ref236112020 \h </w:instrText>
      </w:r>
      <w:r w:rsidR="006754F4" w:rsidRPr="00A71A13">
        <w:rPr>
          <w:color w:val="4F81BD" w:themeColor="accent1"/>
          <w:rPrChange w:id="2615" w:author="Robbie Moses" w:date="2023-03-03T06:11:00Z">
            <w:rPr/>
          </w:rPrChange>
        </w:rPr>
        <w:instrText xml:space="preserve"> \* MERGEFORMAT </w:instrText>
      </w:r>
      <w:r w:rsidRPr="00A71A13">
        <w:rPr>
          <w:color w:val="4F81BD" w:themeColor="accent1"/>
          <w:rPrChange w:id="2616" w:author="Robbie Moses" w:date="2023-03-03T06:11:00Z">
            <w:rPr/>
          </w:rPrChange>
        </w:rPr>
      </w:r>
      <w:r w:rsidRPr="00A71A13">
        <w:rPr>
          <w:color w:val="4F81BD" w:themeColor="accent1"/>
          <w:rPrChange w:id="2617" w:author="Robbie Moses" w:date="2023-03-03T06:11:00Z">
            <w:rPr/>
          </w:rPrChange>
        </w:rPr>
        <w:fldChar w:fldCharType="separate"/>
      </w:r>
      <w:r w:rsidR="00D57607" w:rsidRPr="00A71A13">
        <w:rPr>
          <w:color w:val="4F81BD" w:themeColor="accent1"/>
          <w:rPrChange w:id="2618" w:author="Robbie Moses" w:date="2023-03-03T06:11:00Z">
            <w:rPr/>
          </w:rPrChange>
        </w:rPr>
        <w:t>Events</w:t>
      </w:r>
      <w:r w:rsidR="00D57607" w:rsidRPr="00A71A13">
        <w:rPr>
          <w:rFonts w:ascii="Wingdings" w:hAnsi="Wingdings"/>
          <w:color w:val="4F81BD" w:themeColor="accent1"/>
          <w:rPrChange w:id="2619" w:author="Robbie Moses" w:date="2023-03-03T06:11:00Z">
            <w:rPr>
              <w:rFonts w:ascii="Wingdings" w:hAnsi="Wingdings"/>
            </w:rPr>
          </w:rPrChange>
        </w:rPr>
        <w:t></w:t>
      </w:r>
      <w:r w:rsidR="00D57607" w:rsidRPr="00A71A13">
        <w:rPr>
          <w:color w:val="4F81BD" w:themeColor="accent1"/>
          <w:rPrChange w:id="2620" w:author="Robbie Moses" w:date="2023-03-03T06:11:00Z">
            <w:rPr/>
          </w:rPrChange>
        </w:rPr>
        <w:t>Year Type Page</w:t>
      </w:r>
      <w:r w:rsidRPr="00A71A13">
        <w:rPr>
          <w:color w:val="4F81BD" w:themeColor="accent1"/>
          <w:rPrChange w:id="2621" w:author="Robbie Moses" w:date="2023-03-03T06:11:00Z">
            <w:rPr/>
          </w:rPrChange>
        </w:rPr>
        <w:fldChar w:fldCharType="end"/>
      </w:r>
    </w:p>
    <w:p w14:paraId="6A6AB516" w14:textId="203D60C8" w:rsidR="00916881" w:rsidDel="003B5D4F" w:rsidRDefault="00027408" w:rsidP="006754F4">
      <w:pPr>
        <w:pStyle w:val="ListBullet"/>
        <w:rPr>
          <w:del w:id="2622" w:author="Moses, Robbie" w:date="2023-02-22T02:10:00Z"/>
        </w:rPr>
      </w:pPr>
      <w:del w:id="2623" w:author="Moses, Robbie" w:date="2023-02-22T02:10:00Z">
        <w:r w:rsidDel="003B5D4F">
          <w:fldChar w:fldCharType="begin"/>
        </w:r>
        <w:r w:rsidR="00916881" w:rsidDel="003B5D4F">
          <w:delInstrText xml:space="preserve"> REF _Ref236112021 \h </w:delInstrText>
        </w:r>
        <w:r w:rsidR="006754F4" w:rsidDel="003B5D4F">
          <w:delInstrText xml:space="preserve"> \* MERGEFORMAT </w:delInstrText>
        </w:r>
        <w:r w:rsidDel="003B5D4F">
          <w:fldChar w:fldCharType="separate"/>
        </w:r>
      </w:del>
      <w:del w:id="2624" w:author="Moses, Robbie" w:date="2023-02-22T02:09:00Z">
        <w:r w:rsidR="00D57607" w:rsidDel="003B5D4F">
          <w:rPr>
            <w:b/>
            <w:bCs/>
          </w:rPr>
          <w:delText>Error! Reference source not found.</w:delText>
        </w:r>
      </w:del>
      <w:del w:id="2625" w:author="Moses, Robbie" w:date="2023-02-22T02:10:00Z">
        <w:r w:rsidDel="003B5D4F">
          <w:fldChar w:fldCharType="end"/>
        </w:r>
      </w:del>
    </w:p>
    <w:p w14:paraId="1AB1F871" w14:textId="72874EF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3894CCA9" w14:textId="77777777" w:rsidR="00916881" w:rsidRDefault="00916881" w:rsidP="002C5B05">
      <w:pPr>
        <w:pStyle w:val="BodyText"/>
      </w:pPr>
    </w:p>
    <w:p w14:paraId="1C99C56A" w14:textId="77777777" w:rsidR="00916881" w:rsidRDefault="00916881" w:rsidP="00B608BF">
      <w:pPr>
        <w:pStyle w:val="Heading2"/>
      </w:pPr>
      <w:bookmarkStart w:id="2626" w:name="_Ref221892554"/>
      <w:bookmarkStart w:id="2627" w:name="_Ref236112013"/>
      <w:bookmarkStart w:id="2628" w:name="_Toc128718699"/>
      <w:r>
        <w:t>Events</w:t>
      </w:r>
      <w:r>
        <w:rPr>
          <w:rFonts w:ascii="Wingdings" w:hAnsi="Wingdings"/>
        </w:rPr>
        <w:t></w:t>
      </w:r>
      <w:r>
        <w:t>Calendar Page</w:t>
      </w:r>
      <w:bookmarkEnd w:id="2626"/>
      <w:bookmarkEnd w:id="2627"/>
      <w:bookmarkEnd w:id="2628"/>
    </w:p>
    <w:p w14:paraId="5237294E" w14:textId="741A7D6B" w:rsidR="00916881" w:rsidRDefault="00916881" w:rsidP="006754F4">
      <w:pPr>
        <w:pStyle w:val="BodyText"/>
      </w:pPr>
      <w:r>
        <w:t>Calendars are used in OptiCash to group similar Holidays and Events that relate to a group of Cashpoints. These Calendars can then be assigned to Cashpoints who will use the Events to make appropriate adjustme</w:t>
      </w:r>
      <w:r w:rsidR="00795CB1">
        <w:t>nts during the Forecast process.</w:t>
      </w:r>
    </w:p>
    <w:p w14:paraId="29387F36" w14:textId="39F3A385" w:rsidR="00795CB1" w:rsidRDefault="00795CB1" w:rsidP="006754F4">
      <w:pPr>
        <w:pStyle w:val="BodyText"/>
      </w:pPr>
      <w:r>
        <w:t xml:space="preserve">Users can also define whether a Calendar </w:t>
      </w:r>
      <w:r w:rsidR="00B07DBE">
        <w:t>applies</w:t>
      </w:r>
      <w:r>
        <w:t xml:space="preserve"> to all currencies or only one or a smaller population of currencies.  When creating a new Calendar users will provide the Calendar ID, Calendar name, and they will select which currencies are to be affected by the calendar. </w:t>
      </w:r>
    </w:p>
    <w:p w14:paraId="77750757" w14:textId="7EDA69CD" w:rsidR="00916881" w:rsidRDefault="00916881" w:rsidP="00F63174">
      <w:pPr>
        <w:pStyle w:val="Caption"/>
        <w:spacing w:before="0" w:after="120"/>
        <w:ind w:left="187" w:hanging="187"/>
        <w:outlineLvl w:val="0"/>
      </w:pPr>
      <w:bookmarkStart w:id="2629" w:name="_Toc128632442"/>
      <w:r>
        <w:lastRenderedPageBreak/>
        <w:t xml:space="preserve">Figure </w:t>
      </w:r>
      <w:ins w:id="2630" w:author="Robbie Moses" w:date="2023-03-02T06:45:00Z">
        <w:r w:rsidR="00624EA3">
          <w:fldChar w:fldCharType="begin"/>
        </w:r>
        <w:r w:rsidR="00624EA3">
          <w:instrText xml:space="preserve"> SEQ Figure \* ARABIC </w:instrText>
        </w:r>
      </w:ins>
      <w:r w:rsidR="00624EA3">
        <w:fldChar w:fldCharType="separate"/>
      </w:r>
      <w:ins w:id="2631" w:author="Robbie Moses" w:date="2023-03-02T06:45:00Z">
        <w:r w:rsidR="00624EA3">
          <w:rPr>
            <w:noProof/>
          </w:rPr>
          <w:t>123</w:t>
        </w:r>
        <w:r w:rsidR="00624EA3">
          <w:fldChar w:fldCharType="end"/>
        </w:r>
      </w:ins>
      <w:ins w:id="2632" w:author="Moses, Robbie" w:date="2023-02-22T02:39:00Z">
        <w:del w:id="2633" w:author="Robbie Moses" w:date="2023-03-02T06:45:00Z">
          <w:r w:rsidR="003B5D4F" w:rsidDel="00624EA3">
            <w:fldChar w:fldCharType="begin"/>
          </w:r>
          <w:r w:rsidR="003B5D4F" w:rsidDel="00624EA3">
            <w:delInstrText xml:space="preserve"> SEQ Figure \* ARABIC </w:delInstrText>
          </w:r>
        </w:del>
      </w:ins>
      <w:del w:id="2634" w:author="Robbie Moses" w:date="2023-03-02T06:45:00Z">
        <w:r w:rsidR="003B5D4F" w:rsidDel="00624EA3">
          <w:fldChar w:fldCharType="separate"/>
        </w:r>
      </w:del>
      <w:ins w:id="2635" w:author="Moses, Robbie" w:date="2023-02-22T02:39:00Z">
        <w:del w:id="2636" w:author="Robbie Moses" w:date="2023-03-02T06:45:00Z">
          <w:r w:rsidR="003B5D4F" w:rsidDel="00624EA3">
            <w:rPr>
              <w:noProof/>
            </w:rPr>
            <w:delText>122</w:delText>
          </w:r>
          <w:r w:rsidR="003B5D4F" w:rsidDel="00624EA3">
            <w:fldChar w:fldCharType="end"/>
          </w:r>
        </w:del>
      </w:ins>
      <w:del w:id="2637"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122</w:delText>
        </w:r>
        <w:r w:rsidRPr="1E740376" w:rsidDel="003B5D4F">
          <w:rPr>
            <w:noProof/>
          </w:rPr>
          <w:fldChar w:fldCharType="end"/>
        </w:r>
      </w:del>
      <w:r>
        <w:t>: Calendar Page</w:t>
      </w:r>
      <w:bookmarkEnd w:id="2629"/>
    </w:p>
    <w:p w14:paraId="5FA794CE" w14:textId="142E83DA" w:rsidR="00916881" w:rsidRDefault="5E02FF8F" w:rsidP="002C5B05">
      <w:pPr>
        <w:pStyle w:val="BodyText"/>
      </w:pPr>
      <w:r>
        <w:rPr>
          <w:noProof/>
        </w:rPr>
        <w:drawing>
          <wp:inline distT="0" distB="0" distL="0" distR="0" wp14:anchorId="2F4F128B" wp14:editId="6EA5F0CE">
            <wp:extent cx="5486400" cy="3352800"/>
            <wp:effectExtent l="76200" t="76200" r="133350" b="133350"/>
            <wp:docPr id="607901097" name="Picture 60790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5486400" cy="3352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049AF2" w14:textId="7674043F" w:rsidR="00916881" w:rsidRDefault="00916881" w:rsidP="00F63174">
      <w:pPr>
        <w:pStyle w:val="Caption"/>
        <w:spacing w:before="0" w:after="120"/>
        <w:ind w:left="187" w:hanging="187"/>
        <w:outlineLvl w:val="0"/>
      </w:pPr>
      <w:bookmarkStart w:id="2638" w:name="_Toc128631056"/>
      <w:r>
        <w:t xml:space="preserve">Table </w:t>
      </w:r>
      <w:r w:rsidR="00027408">
        <w:fldChar w:fldCharType="begin"/>
      </w:r>
      <w:r>
        <w:instrText xml:space="preserve"> SEQ "Table" \*Arabic </w:instrText>
      </w:r>
      <w:r w:rsidR="00027408">
        <w:fldChar w:fldCharType="separate"/>
      </w:r>
      <w:r w:rsidR="00D57607">
        <w:rPr>
          <w:noProof/>
        </w:rPr>
        <w:t>102</w:t>
      </w:r>
      <w:r w:rsidR="00027408">
        <w:rPr>
          <w:noProof/>
        </w:rPr>
        <w:fldChar w:fldCharType="end"/>
      </w:r>
      <w:r>
        <w:t>: Calendar Description</w:t>
      </w:r>
      <w:bookmarkEnd w:id="26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1B064E6" w14:textId="77777777" w:rsidTr="006754F4">
        <w:trPr>
          <w:tblHeader/>
        </w:trPr>
        <w:tc>
          <w:tcPr>
            <w:tcW w:w="2592" w:type="dxa"/>
            <w:tcBorders>
              <w:top w:val="single" w:sz="4" w:space="0" w:color="000000"/>
              <w:left w:val="single" w:sz="4" w:space="0" w:color="000000"/>
              <w:bottom w:val="double" w:sz="1" w:space="0" w:color="000000"/>
            </w:tcBorders>
            <w:shd w:val="clear" w:color="auto" w:fill="60C03A"/>
          </w:tcPr>
          <w:p w14:paraId="3AB91646"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9984588" w14:textId="77777777" w:rsidR="00916881" w:rsidRDefault="00916881" w:rsidP="006754F4">
            <w:pPr>
              <w:pStyle w:val="TableHeading"/>
            </w:pPr>
            <w:r>
              <w:t>Description</w:t>
            </w:r>
          </w:p>
        </w:tc>
      </w:tr>
      <w:tr w:rsidR="00916881" w14:paraId="7330038A" w14:textId="77777777" w:rsidTr="006754F4">
        <w:tc>
          <w:tcPr>
            <w:tcW w:w="2592" w:type="dxa"/>
            <w:tcBorders>
              <w:left w:val="single" w:sz="4" w:space="0" w:color="000000"/>
              <w:bottom w:val="single" w:sz="4" w:space="0" w:color="000000"/>
            </w:tcBorders>
          </w:tcPr>
          <w:p w14:paraId="371B9403"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380A035E" w14:textId="77777777" w:rsidR="00916881" w:rsidRDefault="00916881" w:rsidP="006754F4">
            <w:pPr>
              <w:pStyle w:val="TableBody"/>
            </w:pPr>
            <w:r>
              <w:t>Allows the user to create a new Calendar by setting a Calendar ID and Description. Once created, the Calendar can have Events and Cashpoints assigned to it.</w:t>
            </w:r>
          </w:p>
        </w:tc>
      </w:tr>
      <w:tr w:rsidR="00916881" w14:paraId="22639D37" w14:textId="77777777" w:rsidTr="006754F4">
        <w:tc>
          <w:tcPr>
            <w:tcW w:w="2592" w:type="dxa"/>
            <w:tcBorders>
              <w:left w:val="single" w:sz="4" w:space="0" w:color="000000"/>
              <w:bottom w:val="single" w:sz="4" w:space="0" w:color="000000"/>
            </w:tcBorders>
          </w:tcPr>
          <w:p w14:paraId="1404AF89" w14:textId="77777777" w:rsidR="00916881" w:rsidRPr="006754F4" w:rsidRDefault="00916881" w:rsidP="006754F4">
            <w:pPr>
              <w:pStyle w:val="TableBody"/>
              <w:rPr>
                <w:b/>
                <w:bCs/>
              </w:rPr>
            </w:pPr>
            <w:r w:rsidRPr="006754F4">
              <w:rPr>
                <w:b/>
                <w:bCs/>
              </w:rPr>
              <w:t>Access Type</w:t>
            </w:r>
          </w:p>
        </w:tc>
        <w:tc>
          <w:tcPr>
            <w:tcW w:w="5483" w:type="dxa"/>
            <w:tcBorders>
              <w:left w:val="single" w:sz="4" w:space="0" w:color="000000"/>
              <w:bottom w:val="single" w:sz="4" w:space="0" w:color="000000"/>
              <w:right w:val="single" w:sz="4" w:space="0" w:color="000000"/>
            </w:tcBorders>
          </w:tcPr>
          <w:p w14:paraId="12CECB8D" w14:textId="512E30F3" w:rsidR="00916881" w:rsidRDefault="00916881" w:rsidP="006754F4">
            <w:pPr>
              <w:pStyle w:val="TableBody"/>
            </w:pPr>
            <w:r>
              <w:t xml:space="preserve">Administrators or users with applicable privileges can set access to </w:t>
            </w:r>
            <w:r w:rsidR="009931A7">
              <w:t>Global</w:t>
            </w:r>
            <w:r>
              <w:t xml:space="preserve"> where all users with privileges can edit this forecast setup.  </w:t>
            </w:r>
            <w:r w:rsidR="009931A7">
              <w:t>Or</w:t>
            </w:r>
            <w:r>
              <w:t xml:space="preserve"> access can be set to “</w:t>
            </w:r>
            <w:r w:rsidRPr="007F3BBF">
              <w:rPr>
                <w:b/>
                <w:bCs/>
                <w:rPrChange w:id="2639" w:author="Robbie Moses" w:date="2023-03-03T06:12:00Z">
                  <w:rPr/>
                </w:rPrChange>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10E7BFDA" w14:textId="77777777" w:rsidTr="006754F4">
        <w:tc>
          <w:tcPr>
            <w:tcW w:w="2592" w:type="dxa"/>
            <w:tcBorders>
              <w:left w:val="single" w:sz="4" w:space="0" w:color="000000"/>
              <w:bottom w:val="single" w:sz="4" w:space="0" w:color="000000"/>
            </w:tcBorders>
          </w:tcPr>
          <w:p w14:paraId="62931B46" w14:textId="77777777" w:rsidR="00916881" w:rsidRPr="006754F4" w:rsidRDefault="00916881" w:rsidP="006754F4">
            <w:pPr>
              <w:pStyle w:val="TableBody"/>
              <w:rPr>
                <w:b/>
                <w:bCs/>
              </w:rPr>
            </w:pPr>
            <w:r w:rsidRPr="006754F4">
              <w:rPr>
                <w:b/>
                <w:bCs/>
              </w:rPr>
              <w:t>Associate</w:t>
            </w:r>
          </w:p>
        </w:tc>
        <w:tc>
          <w:tcPr>
            <w:tcW w:w="5483" w:type="dxa"/>
            <w:tcBorders>
              <w:left w:val="single" w:sz="4" w:space="0" w:color="000000"/>
              <w:bottom w:val="single" w:sz="4" w:space="0" w:color="000000"/>
              <w:right w:val="single" w:sz="4" w:space="0" w:color="000000"/>
            </w:tcBorders>
          </w:tcPr>
          <w:p w14:paraId="408A3388" w14:textId="77777777" w:rsidR="00916881" w:rsidRDefault="00916881" w:rsidP="006754F4">
            <w:pPr>
              <w:pStyle w:val="TableBody"/>
            </w:pPr>
            <w:r>
              <w:t xml:space="preserve">Allows the user to associate Events to the current calendar. </w:t>
            </w:r>
          </w:p>
        </w:tc>
      </w:tr>
      <w:tr w:rsidR="00916881" w14:paraId="5ED83857" w14:textId="77777777" w:rsidTr="006754F4">
        <w:tc>
          <w:tcPr>
            <w:tcW w:w="2592" w:type="dxa"/>
            <w:tcBorders>
              <w:left w:val="single" w:sz="4" w:space="0" w:color="000000"/>
              <w:bottom w:val="single" w:sz="4" w:space="0" w:color="000000"/>
            </w:tcBorders>
          </w:tcPr>
          <w:p w14:paraId="25B7C0B3" w14:textId="77777777" w:rsidR="00916881" w:rsidRPr="006754F4" w:rsidRDefault="00916881" w:rsidP="006754F4">
            <w:pPr>
              <w:pStyle w:val="TableBody"/>
              <w:rPr>
                <w:b/>
                <w:bCs/>
              </w:rPr>
            </w:pPr>
            <w:r w:rsidRPr="006754F4">
              <w:rPr>
                <w:b/>
                <w:bCs/>
              </w:rPr>
              <w:t>Disassociate</w:t>
            </w:r>
          </w:p>
        </w:tc>
        <w:tc>
          <w:tcPr>
            <w:tcW w:w="5483" w:type="dxa"/>
            <w:tcBorders>
              <w:left w:val="single" w:sz="4" w:space="0" w:color="000000"/>
              <w:bottom w:val="single" w:sz="4" w:space="0" w:color="000000"/>
              <w:right w:val="single" w:sz="4" w:space="0" w:color="000000"/>
            </w:tcBorders>
          </w:tcPr>
          <w:p w14:paraId="156856D7" w14:textId="77777777" w:rsidR="00916881" w:rsidRDefault="00916881" w:rsidP="006754F4">
            <w:pPr>
              <w:pStyle w:val="TableBody"/>
            </w:pPr>
            <w:r>
              <w:t>Allows users to select Events from the Calendar list and remove them from the current Calendar.</w:t>
            </w:r>
          </w:p>
        </w:tc>
      </w:tr>
      <w:tr w:rsidR="00916881" w14:paraId="5C6B2B74" w14:textId="77777777" w:rsidTr="006754F4">
        <w:tc>
          <w:tcPr>
            <w:tcW w:w="2592" w:type="dxa"/>
            <w:tcBorders>
              <w:top w:val="single" w:sz="4" w:space="0" w:color="000000"/>
              <w:left w:val="single" w:sz="4" w:space="0" w:color="000000"/>
              <w:bottom w:val="single" w:sz="4" w:space="0" w:color="000000"/>
            </w:tcBorders>
          </w:tcPr>
          <w:p w14:paraId="27F65153" w14:textId="77777777" w:rsidR="00916881" w:rsidRPr="006754F4" w:rsidRDefault="00916881" w:rsidP="006754F4">
            <w:pPr>
              <w:pStyle w:val="TableBody"/>
              <w:rPr>
                <w:b/>
                <w:bCs/>
              </w:rPr>
            </w:pPr>
            <w:r w:rsidRPr="006754F4">
              <w:rPr>
                <w:b/>
                <w:bCs/>
              </w:rPr>
              <w:t>Cashpoints Tab</w:t>
            </w:r>
          </w:p>
        </w:tc>
        <w:tc>
          <w:tcPr>
            <w:tcW w:w="5483" w:type="dxa"/>
            <w:tcBorders>
              <w:top w:val="single" w:sz="4" w:space="0" w:color="000000"/>
              <w:left w:val="single" w:sz="4" w:space="0" w:color="000000"/>
              <w:bottom w:val="single" w:sz="4" w:space="0" w:color="000000"/>
              <w:right w:val="single" w:sz="4" w:space="0" w:color="000000"/>
            </w:tcBorders>
          </w:tcPr>
          <w:p w14:paraId="2F9AB053" w14:textId="13B2C9E0" w:rsidR="00916881" w:rsidRDefault="00916881" w:rsidP="006754F4">
            <w:pPr>
              <w:pStyle w:val="TableBody"/>
            </w:pPr>
            <w:r>
              <w:t xml:space="preserve">Allows users to review, add, or remove Cashpoints from the calendar. See: </w:t>
            </w:r>
            <w:r w:rsidR="00027408" w:rsidRPr="007F3BBF">
              <w:rPr>
                <w:color w:val="4F81BD" w:themeColor="accent1"/>
                <w:rPrChange w:id="2640" w:author="Robbie Moses" w:date="2023-03-03T06:12:00Z">
                  <w:rPr/>
                </w:rPrChange>
              </w:rPr>
              <w:fldChar w:fldCharType="begin"/>
            </w:r>
            <w:r w:rsidRPr="007F3BBF">
              <w:rPr>
                <w:color w:val="4F81BD" w:themeColor="accent1"/>
                <w:rPrChange w:id="2641" w:author="Robbie Moses" w:date="2023-03-03T06:12:00Z">
                  <w:rPr/>
                </w:rPrChange>
              </w:rPr>
              <w:instrText xml:space="preserve"> REF _Ref221892249 \h </w:instrText>
            </w:r>
            <w:r w:rsidR="006754F4" w:rsidRPr="007F3BBF">
              <w:rPr>
                <w:color w:val="4F81BD" w:themeColor="accent1"/>
                <w:rPrChange w:id="2642" w:author="Robbie Moses" w:date="2023-03-03T06:12:00Z">
                  <w:rPr/>
                </w:rPrChange>
              </w:rPr>
              <w:instrText xml:space="preserve"> \* MERGEFORMAT </w:instrText>
            </w:r>
            <w:r w:rsidR="00027408" w:rsidRPr="007F3BBF">
              <w:rPr>
                <w:color w:val="4F81BD" w:themeColor="accent1"/>
                <w:rPrChange w:id="2643" w:author="Robbie Moses" w:date="2023-03-03T06:12:00Z">
                  <w:rPr/>
                </w:rPrChange>
              </w:rPr>
            </w:r>
            <w:r w:rsidR="00027408" w:rsidRPr="007F3BBF">
              <w:rPr>
                <w:color w:val="4F81BD" w:themeColor="accent1"/>
                <w:rPrChange w:id="2644" w:author="Robbie Moses" w:date="2023-03-03T06:12:00Z">
                  <w:rPr/>
                </w:rPrChange>
              </w:rPr>
              <w:fldChar w:fldCharType="separate"/>
            </w:r>
            <w:r w:rsidR="00D57607" w:rsidRPr="007F3BBF">
              <w:rPr>
                <w:color w:val="4F81BD" w:themeColor="accent1"/>
                <w:rPrChange w:id="2645" w:author="Robbie Moses" w:date="2023-03-03T06:12:00Z">
                  <w:rPr/>
                </w:rPrChange>
              </w:rPr>
              <w:t>Calendars</w:t>
            </w:r>
            <w:r w:rsidR="00D57607" w:rsidRPr="007F3BBF">
              <w:rPr>
                <w:rFonts w:ascii="Wingdings" w:hAnsi="Wingdings"/>
                <w:color w:val="4F81BD" w:themeColor="accent1"/>
                <w:rPrChange w:id="2646" w:author="Robbie Moses" w:date="2023-03-03T06:12:00Z">
                  <w:rPr>
                    <w:rFonts w:ascii="Wingdings" w:hAnsi="Wingdings"/>
                  </w:rPr>
                </w:rPrChange>
              </w:rPr>
              <w:t></w:t>
            </w:r>
            <w:r w:rsidR="00D57607" w:rsidRPr="007F3BBF">
              <w:rPr>
                <w:color w:val="4F81BD" w:themeColor="accent1"/>
                <w:rPrChange w:id="2647" w:author="Robbie Moses" w:date="2023-03-03T06:12:00Z">
                  <w:rPr/>
                </w:rPrChange>
              </w:rPr>
              <w:t>Cashpoints</w:t>
            </w:r>
            <w:r w:rsidR="00027408" w:rsidRPr="007F3BBF">
              <w:rPr>
                <w:color w:val="4F81BD" w:themeColor="accent1"/>
                <w:rPrChange w:id="2648" w:author="Robbie Moses" w:date="2023-03-03T06:12:00Z">
                  <w:rPr/>
                </w:rPrChange>
              </w:rPr>
              <w:fldChar w:fldCharType="end"/>
            </w:r>
          </w:p>
        </w:tc>
      </w:tr>
      <w:tr w:rsidR="00916881" w14:paraId="1E19063A" w14:textId="77777777" w:rsidTr="006754F4">
        <w:tc>
          <w:tcPr>
            <w:tcW w:w="2592" w:type="dxa"/>
            <w:tcBorders>
              <w:top w:val="single" w:sz="4" w:space="0" w:color="000000"/>
              <w:left w:val="single" w:sz="4" w:space="0" w:color="000000"/>
              <w:bottom w:val="single" w:sz="4" w:space="0" w:color="000000"/>
            </w:tcBorders>
          </w:tcPr>
          <w:p w14:paraId="166EF00A" w14:textId="77777777" w:rsidR="00916881" w:rsidRPr="006754F4" w:rsidRDefault="00916881" w:rsidP="006754F4">
            <w:pPr>
              <w:pStyle w:val="TableBody"/>
              <w:rPr>
                <w:b/>
                <w:bCs/>
              </w:rPr>
            </w:pPr>
            <w:r w:rsidRPr="006754F4">
              <w:rPr>
                <w:b/>
                <w:bCs/>
              </w:rPr>
              <w:t>View Year</w:t>
            </w:r>
          </w:p>
        </w:tc>
        <w:tc>
          <w:tcPr>
            <w:tcW w:w="5483" w:type="dxa"/>
            <w:tcBorders>
              <w:top w:val="single" w:sz="4" w:space="0" w:color="000000"/>
              <w:left w:val="single" w:sz="4" w:space="0" w:color="000000"/>
              <w:bottom w:val="single" w:sz="4" w:space="0" w:color="000000"/>
              <w:right w:val="single" w:sz="4" w:space="0" w:color="000000"/>
            </w:tcBorders>
          </w:tcPr>
          <w:p w14:paraId="38FB5C84" w14:textId="77777777" w:rsidR="00916881" w:rsidRDefault="00916881" w:rsidP="006754F4">
            <w:pPr>
              <w:pStyle w:val="TableBody"/>
            </w:pPr>
            <w:r>
              <w:t>This section of the Calendar Page shows a graphical view of the current Events assigned to this Calendar. This is for informational purposes only</w:t>
            </w:r>
          </w:p>
        </w:tc>
      </w:tr>
      <w:tr w:rsidR="00916881" w14:paraId="14A67417" w14:textId="77777777" w:rsidTr="006754F4">
        <w:tc>
          <w:tcPr>
            <w:tcW w:w="2592" w:type="dxa"/>
            <w:tcBorders>
              <w:top w:val="single" w:sz="4" w:space="0" w:color="000000"/>
              <w:left w:val="single" w:sz="4" w:space="0" w:color="000000"/>
              <w:bottom w:val="single" w:sz="4" w:space="0" w:color="000000"/>
            </w:tcBorders>
          </w:tcPr>
          <w:p w14:paraId="4110A37B" w14:textId="77777777" w:rsidR="00916881" w:rsidRPr="006754F4" w:rsidRDefault="00916881" w:rsidP="006754F4">
            <w:pPr>
              <w:pStyle w:val="TableBody"/>
              <w:rPr>
                <w:b/>
                <w:bCs/>
              </w:rPr>
            </w:pPr>
            <w:r w:rsidRPr="006754F4">
              <w:rPr>
                <w:b/>
                <w:bCs/>
              </w:rPr>
              <w:lastRenderedPageBreak/>
              <w:t>Check Event Collisions Link</w:t>
            </w:r>
          </w:p>
        </w:tc>
        <w:tc>
          <w:tcPr>
            <w:tcW w:w="5483" w:type="dxa"/>
            <w:tcBorders>
              <w:top w:val="single" w:sz="4" w:space="0" w:color="000000"/>
              <w:left w:val="single" w:sz="4" w:space="0" w:color="000000"/>
              <w:bottom w:val="single" w:sz="4" w:space="0" w:color="000000"/>
              <w:right w:val="single" w:sz="4" w:space="0" w:color="000000"/>
            </w:tcBorders>
          </w:tcPr>
          <w:p w14:paraId="365C794E" w14:textId="52D4FE7B" w:rsidR="00916881" w:rsidRDefault="00B40D98" w:rsidP="006754F4">
            <w:pPr>
              <w:pStyle w:val="TableBody"/>
            </w:pPr>
            <w:r>
              <w:t xml:space="preserve">Checking Event Collisions is now on the main Reports tab. </w:t>
            </w:r>
            <w:r w:rsidR="00B07DBE">
              <w:t xml:space="preserve">The </w:t>
            </w:r>
            <w:r>
              <w:t>“</w:t>
            </w:r>
            <w:r w:rsidRPr="007F3BBF">
              <w:rPr>
                <w:b/>
                <w:bCs/>
                <w:rPrChange w:id="2649" w:author="Robbie Moses" w:date="2023-03-03T06:12:00Z">
                  <w:rPr/>
                </w:rPrChange>
              </w:rPr>
              <w:t>Cashpoint Event Collisions</w:t>
            </w:r>
            <w:r>
              <w:t>” report is found under the System Settings Report heading on the OptiCash Reports</w:t>
            </w:r>
            <w:r w:rsidR="00795CB1">
              <w:t xml:space="preserve"> tab.</w:t>
            </w:r>
          </w:p>
        </w:tc>
      </w:tr>
    </w:tbl>
    <w:p w14:paraId="50C04629" w14:textId="2DE61E8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bookmarkStart w:id="2650" w:name="_Ref221892221"/>
    </w:p>
    <w:p w14:paraId="702ECF00" w14:textId="77777777" w:rsidR="006754F4" w:rsidRDefault="006754F4" w:rsidP="002C5B05">
      <w:pPr>
        <w:pStyle w:val="BodyText"/>
      </w:pPr>
    </w:p>
    <w:p w14:paraId="7B506862" w14:textId="77777777" w:rsidR="00916881" w:rsidRDefault="00916881" w:rsidP="00EC4D39">
      <w:pPr>
        <w:pStyle w:val="Heading3"/>
      </w:pPr>
      <w:bookmarkStart w:id="2651" w:name="_Ref221892249"/>
      <w:bookmarkStart w:id="2652" w:name="_Toc128718700"/>
      <w:bookmarkEnd w:id="2650"/>
      <w:r>
        <w:t>Calendars</w:t>
      </w:r>
      <w:r>
        <w:rPr>
          <w:rFonts w:ascii="Wingdings" w:hAnsi="Wingdings"/>
        </w:rPr>
        <w:t></w:t>
      </w:r>
      <w:r>
        <w:t>Cashpoints</w:t>
      </w:r>
      <w:bookmarkEnd w:id="2651"/>
      <w:bookmarkEnd w:id="2652"/>
    </w:p>
    <w:p w14:paraId="56C18178" w14:textId="6B5D05E4" w:rsidR="00916881" w:rsidRDefault="00916881" w:rsidP="00F63174">
      <w:pPr>
        <w:pStyle w:val="Caption"/>
        <w:spacing w:before="0" w:after="120"/>
        <w:ind w:left="187" w:hanging="187"/>
        <w:outlineLvl w:val="0"/>
      </w:pPr>
      <w:bookmarkStart w:id="2653" w:name="_Toc128632443"/>
      <w:r>
        <w:t xml:space="preserve">Figure </w:t>
      </w:r>
      <w:ins w:id="2654" w:author="Robbie Moses" w:date="2023-03-02T06:45:00Z">
        <w:r w:rsidR="00624EA3">
          <w:fldChar w:fldCharType="begin"/>
        </w:r>
        <w:r w:rsidR="00624EA3">
          <w:instrText xml:space="preserve"> SEQ Figure \* ARABIC </w:instrText>
        </w:r>
      </w:ins>
      <w:r w:rsidR="00624EA3">
        <w:fldChar w:fldCharType="separate"/>
      </w:r>
      <w:ins w:id="2655" w:author="Robbie Moses" w:date="2023-03-02T06:45:00Z">
        <w:r w:rsidR="00624EA3">
          <w:rPr>
            <w:noProof/>
          </w:rPr>
          <w:t>124</w:t>
        </w:r>
        <w:r w:rsidR="00624EA3">
          <w:fldChar w:fldCharType="end"/>
        </w:r>
      </w:ins>
      <w:ins w:id="2656" w:author="Moses, Robbie" w:date="2023-02-22T02:39:00Z">
        <w:del w:id="2657" w:author="Robbie Moses" w:date="2023-03-02T06:45:00Z">
          <w:r w:rsidR="003B5D4F" w:rsidDel="00624EA3">
            <w:fldChar w:fldCharType="begin"/>
          </w:r>
          <w:r w:rsidR="003B5D4F" w:rsidDel="00624EA3">
            <w:delInstrText xml:space="preserve"> SEQ Figure \* ARABIC </w:delInstrText>
          </w:r>
        </w:del>
      </w:ins>
      <w:del w:id="2658" w:author="Robbie Moses" w:date="2023-03-02T06:45:00Z">
        <w:r w:rsidR="003B5D4F" w:rsidDel="00624EA3">
          <w:fldChar w:fldCharType="separate"/>
        </w:r>
      </w:del>
      <w:ins w:id="2659" w:author="Moses, Robbie" w:date="2023-02-22T02:39:00Z">
        <w:del w:id="2660" w:author="Robbie Moses" w:date="2023-03-02T06:45:00Z">
          <w:r w:rsidR="003B5D4F" w:rsidDel="00624EA3">
            <w:rPr>
              <w:noProof/>
            </w:rPr>
            <w:delText>123</w:delText>
          </w:r>
          <w:r w:rsidR="003B5D4F" w:rsidDel="00624EA3">
            <w:fldChar w:fldCharType="end"/>
          </w:r>
        </w:del>
      </w:ins>
      <w:del w:id="266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123</w:delText>
        </w:r>
        <w:r w:rsidRPr="1E740376" w:rsidDel="003B5D4F">
          <w:rPr>
            <w:noProof/>
          </w:rPr>
          <w:fldChar w:fldCharType="end"/>
        </w:r>
      </w:del>
      <w:r>
        <w:t>: Calendar Cashpoints Page</w:t>
      </w:r>
      <w:bookmarkEnd w:id="2653"/>
    </w:p>
    <w:p w14:paraId="5890BAD3" w14:textId="7E102C6A" w:rsidR="00916881" w:rsidRDefault="0153175F" w:rsidP="002C5B05">
      <w:pPr>
        <w:pStyle w:val="BodyText"/>
      </w:pPr>
      <w:r>
        <w:rPr>
          <w:noProof/>
        </w:rPr>
        <w:drawing>
          <wp:inline distT="0" distB="0" distL="0" distR="0" wp14:anchorId="59B30905" wp14:editId="09F16492">
            <wp:extent cx="4800600" cy="3225403"/>
            <wp:effectExtent l="76200" t="76200" r="133350" b="127635"/>
            <wp:docPr id="1331452115" name="Picture 133145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4801471" cy="3225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5C0F83" w14:textId="4D21349A" w:rsidR="00916881" w:rsidRDefault="00916881" w:rsidP="00F63174">
      <w:pPr>
        <w:pStyle w:val="Caption"/>
        <w:spacing w:before="0" w:after="120"/>
        <w:ind w:left="187" w:hanging="187"/>
        <w:outlineLvl w:val="0"/>
      </w:pPr>
      <w:bookmarkStart w:id="2662" w:name="_Toc128631057"/>
      <w:r>
        <w:t xml:space="preserve">Table </w:t>
      </w:r>
      <w:r w:rsidR="00027408">
        <w:fldChar w:fldCharType="begin"/>
      </w:r>
      <w:r>
        <w:instrText xml:space="preserve"> SEQ "Table" \*Arabic </w:instrText>
      </w:r>
      <w:r w:rsidR="00027408">
        <w:fldChar w:fldCharType="separate"/>
      </w:r>
      <w:r w:rsidR="00D57607">
        <w:rPr>
          <w:noProof/>
        </w:rPr>
        <w:t>103</w:t>
      </w:r>
      <w:r w:rsidR="00027408">
        <w:rPr>
          <w:noProof/>
        </w:rPr>
        <w:fldChar w:fldCharType="end"/>
      </w:r>
      <w:r>
        <w:t>: Calendar Cashpoints Page</w:t>
      </w:r>
      <w:bookmarkEnd w:id="266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FEDDA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DCBECC8" w14:textId="77777777" w:rsidR="00916881" w:rsidRDefault="00916881" w:rsidP="006754F4">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347867A" w14:textId="77777777" w:rsidR="00916881" w:rsidRDefault="00916881" w:rsidP="006754F4">
            <w:pPr>
              <w:pStyle w:val="TableHeading"/>
            </w:pPr>
            <w:r>
              <w:t>Description</w:t>
            </w:r>
          </w:p>
        </w:tc>
      </w:tr>
      <w:tr w:rsidR="00916881" w14:paraId="1A4078A5" w14:textId="77777777" w:rsidTr="0009567D">
        <w:trPr>
          <w:cantSplit/>
        </w:trPr>
        <w:tc>
          <w:tcPr>
            <w:tcW w:w="2592" w:type="dxa"/>
            <w:tcBorders>
              <w:left w:val="single" w:sz="4" w:space="0" w:color="000000"/>
              <w:bottom w:val="single" w:sz="4" w:space="0" w:color="000000"/>
            </w:tcBorders>
          </w:tcPr>
          <w:p w14:paraId="4189EF4A" w14:textId="77777777" w:rsidR="00916881" w:rsidRPr="006754F4" w:rsidRDefault="00916881" w:rsidP="006754F4">
            <w:pPr>
              <w:pStyle w:val="TableBody"/>
              <w:rPr>
                <w:b/>
                <w:bCs/>
              </w:rPr>
            </w:pPr>
            <w:r w:rsidRPr="006754F4">
              <w:rPr>
                <w:b/>
                <w:bCs/>
              </w:rPr>
              <w:t>Create Button</w:t>
            </w:r>
          </w:p>
        </w:tc>
        <w:tc>
          <w:tcPr>
            <w:tcW w:w="5483" w:type="dxa"/>
            <w:tcBorders>
              <w:left w:val="single" w:sz="4" w:space="0" w:color="000000"/>
              <w:bottom w:val="single" w:sz="4" w:space="0" w:color="000000"/>
              <w:right w:val="single" w:sz="4" w:space="0" w:color="000000"/>
            </w:tcBorders>
          </w:tcPr>
          <w:p w14:paraId="63ADB688" w14:textId="77777777" w:rsidR="00916881" w:rsidRDefault="00916881" w:rsidP="006754F4">
            <w:pPr>
              <w:pStyle w:val="TableBody"/>
            </w:pPr>
            <w:r>
              <w:t>Allows the user to create a new Group by setting a Group ID, Description, and Cashpoints.</w:t>
            </w:r>
          </w:p>
        </w:tc>
      </w:tr>
      <w:tr w:rsidR="00916881" w14:paraId="07FC76CB" w14:textId="77777777" w:rsidTr="0009567D">
        <w:trPr>
          <w:cantSplit/>
        </w:trPr>
        <w:tc>
          <w:tcPr>
            <w:tcW w:w="2592" w:type="dxa"/>
            <w:tcBorders>
              <w:left w:val="single" w:sz="4" w:space="0" w:color="000000"/>
              <w:bottom w:val="single" w:sz="4" w:space="0" w:color="000000"/>
            </w:tcBorders>
          </w:tcPr>
          <w:p w14:paraId="3661015F" w14:textId="77777777" w:rsidR="00916881" w:rsidRPr="006754F4" w:rsidRDefault="00916881" w:rsidP="006754F4">
            <w:pPr>
              <w:pStyle w:val="TableBody"/>
              <w:rPr>
                <w:b/>
                <w:bCs/>
              </w:rPr>
            </w:pPr>
            <w:r w:rsidRPr="006754F4">
              <w:rPr>
                <w:b/>
                <w:bCs/>
              </w:rPr>
              <w:t>Group ID</w:t>
            </w:r>
          </w:p>
        </w:tc>
        <w:tc>
          <w:tcPr>
            <w:tcW w:w="5483" w:type="dxa"/>
            <w:tcBorders>
              <w:left w:val="single" w:sz="4" w:space="0" w:color="000000"/>
              <w:bottom w:val="single" w:sz="4" w:space="0" w:color="000000"/>
              <w:right w:val="single" w:sz="4" w:space="0" w:color="000000"/>
            </w:tcBorders>
          </w:tcPr>
          <w:p w14:paraId="427E7287" w14:textId="77777777" w:rsidR="00916881" w:rsidRDefault="00916881" w:rsidP="006754F4">
            <w:pPr>
              <w:pStyle w:val="TableBody"/>
            </w:pPr>
            <w:r>
              <w:t>Unique alphanumeric code that identifies the Group. The Group ID can be a maximum of 12 digits and should not contain any spaces or special characters.</w:t>
            </w:r>
          </w:p>
        </w:tc>
      </w:tr>
      <w:tr w:rsidR="00916881" w14:paraId="09507032" w14:textId="77777777" w:rsidTr="0009567D">
        <w:trPr>
          <w:cantSplit/>
        </w:trPr>
        <w:tc>
          <w:tcPr>
            <w:tcW w:w="2592" w:type="dxa"/>
            <w:tcBorders>
              <w:left w:val="single" w:sz="4" w:space="0" w:color="000000"/>
              <w:bottom w:val="single" w:sz="4" w:space="0" w:color="000000"/>
            </w:tcBorders>
          </w:tcPr>
          <w:p w14:paraId="7B6603BD" w14:textId="77777777" w:rsidR="00916881" w:rsidRPr="006754F4" w:rsidRDefault="00916881" w:rsidP="006754F4">
            <w:pPr>
              <w:pStyle w:val="TableBody"/>
              <w:rPr>
                <w:b/>
                <w:bCs/>
              </w:rPr>
            </w:pPr>
            <w:r w:rsidRPr="006754F4">
              <w:rPr>
                <w:b/>
                <w:bCs/>
              </w:rPr>
              <w:lastRenderedPageBreak/>
              <w:t>Access Type</w:t>
            </w:r>
          </w:p>
        </w:tc>
        <w:tc>
          <w:tcPr>
            <w:tcW w:w="5483" w:type="dxa"/>
            <w:tcBorders>
              <w:left w:val="single" w:sz="4" w:space="0" w:color="000000"/>
              <w:bottom w:val="single" w:sz="4" w:space="0" w:color="000000"/>
              <w:right w:val="single" w:sz="4" w:space="0" w:color="000000"/>
            </w:tcBorders>
          </w:tcPr>
          <w:p w14:paraId="13AA5A21" w14:textId="6210883E" w:rsidR="00916881" w:rsidRDefault="00916881" w:rsidP="006754F4">
            <w:pPr>
              <w:pStyle w:val="TableBody"/>
            </w:pPr>
            <w:r>
              <w:t xml:space="preserve">Administrators or users with applicable privileges can set access to </w:t>
            </w:r>
            <w:r w:rsidR="006754F4">
              <w:t>Global</w:t>
            </w:r>
            <w:r>
              <w:t xml:space="preserve"> where all users with privileges can edit this forecast setup. Or access can be set to “</w:t>
            </w:r>
            <w:r w:rsidRPr="007F3BBF">
              <w:rPr>
                <w:b/>
                <w:bCs/>
                <w:rPrChange w:id="2663" w:author="Robbie Moses" w:date="2023-03-03T06:12:00Z">
                  <w:rPr/>
                </w:rPrChange>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FC049B">
                <w:rPr>
                  <w:rStyle w:val="Hyperlink"/>
                  <w:color w:val="4F81BD" w:themeColor="accent1"/>
                </w:rPr>
                <w:t>)</w:t>
              </w:r>
            </w:hyperlink>
            <w:r w:rsidRPr="00916881">
              <w:rPr>
                <w:color w:val="000000"/>
              </w:rPr>
              <w:t xml:space="preserve"> </w:t>
            </w:r>
            <w:r>
              <w:t>for more information on Access Type</w:t>
            </w:r>
          </w:p>
        </w:tc>
      </w:tr>
      <w:tr w:rsidR="00916881" w14:paraId="34884BEA" w14:textId="77777777" w:rsidTr="0009567D">
        <w:trPr>
          <w:cantSplit/>
        </w:trPr>
        <w:tc>
          <w:tcPr>
            <w:tcW w:w="2592" w:type="dxa"/>
            <w:tcBorders>
              <w:left w:val="single" w:sz="4" w:space="0" w:color="000000"/>
              <w:bottom w:val="single" w:sz="4" w:space="0" w:color="000000"/>
            </w:tcBorders>
          </w:tcPr>
          <w:p w14:paraId="6DECD739" w14:textId="77777777" w:rsidR="00916881" w:rsidRPr="006754F4" w:rsidRDefault="00916881" w:rsidP="006754F4">
            <w:pPr>
              <w:pStyle w:val="TableBody"/>
              <w:rPr>
                <w:b/>
                <w:bCs/>
              </w:rPr>
            </w:pPr>
            <w:r w:rsidRPr="006754F4">
              <w:rPr>
                <w:b/>
                <w:bCs/>
              </w:rPr>
              <w:t>Group Name</w:t>
            </w:r>
          </w:p>
        </w:tc>
        <w:tc>
          <w:tcPr>
            <w:tcW w:w="5483" w:type="dxa"/>
            <w:tcBorders>
              <w:left w:val="single" w:sz="4" w:space="0" w:color="000000"/>
              <w:bottom w:val="single" w:sz="4" w:space="0" w:color="000000"/>
              <w:right w:val="single" w:sz="4" w:space="0" w:color="000000"/>
            </w:tcBorders>
          </w:tcPr>
          <w:p w14:paraId="3209943A" w14:textId="3AC270F4" w:rsidR="00916881" w:rsidRDefault="00916881" w:rsidP="006754F4">
            <w:pPr>
              <w:pStyle w:val="TableBody"/>
            </w:pPr>
            <w:r>
              <w:t>A name used to identify the contents of the group. (</w:t>
            </w:r>
            <w:r w:rsidR="009931A7">
              <w:t>I.e.,</w:t>
            </w:r>
            <w:r>
              <w:t xml:space="preserve"> Offsite_ATMs)</w:t>
            </w:r>
          </w:p>
        </w:tc>
      </w:tr>
      <w:tr w:rsidR="00916881" w14:paraId="4C9B461D" w14:textId="77777777" w:rsidTr="0009567D">
        <w:trPr>
          <w:cantSplit/>
        </w:trPr>
        <w:tc>
          <w:tcPr>
            <w:tcW w:w="2592" w:type="dxa"/>
            <w:tcBorders>
              <w:top w:val="single" w:sz="4" w:space="0" w:color="000000"/>
              <w:left w:val="single" w:sz="4" w:space="0" w:color="000000"/>
              <w:bottom w:val="single" w:sz="4" w:space="0" w:color="000000"/>
            </w:tcBorders>
          </w:tcPr>
          <w:p w14:paraId="6BD5177D" w14:textId="77777777" w:rsidR="00916881" w:rsidRPr="006754F4" w:rsidRDefault="00916881" w:rsidP="006754F4">
            <w:pPr>
              <w:pStyle w:val="TableBody"/>
              <w:rPr>
                <w:b/>
                <w:bCs/>
              </w:rPr>
            </w:pPr>
            <w:r w:rsidRPr="006754F4">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68F2FB30" w14:textId="77777777" w:rsidR="00916881" w:rsidRDefault="00916881" w:rsidP="006754F4">
            <w:pPr>
              <w:pStyle w:val="TableBody"/>
            </w:pPr>
            <w:r>
              <w:t>Saves a New Group or changes to an existing Group.</w:t>
            </w:r>
          </w:p>
        </w:tc>
      </w:tr>
      <w:tr w:rsidR="00916881" w14:paraId="4B293FD6" w14:textId="77777777" w:rsidTr="0009567D">
        <w:trPr>
          <w:cantSplit/>
        </w:trPr>
        <w:tc>
          <w:tcPr>
            <w:tcW w:w="2592" w:type="dxa"/>
            <w:tcBorders>
              <w:top w:val="single" w:sz="4" w:space="0" w:color="000000"/>
              <w:left w:val="single" w:sz="4" w:space="0" w:color="000000"/>
              <w:bottom w:val="single" w:sz="4" w:space="0" w:color="000000"/>
            </w:tcBorders>
          </w:tcPr>
          <w:p w14:paraId="7BDDB307" w14:textId="77777777" w:rsidR="00916881" w:rsidRPr="006754F4" w:rsidRDefault="00916881" w:rsidP="006754F4">
            <w:pPr>
              <w:pStyle w:val="TableBody"/>
              <w:rPr>
                <w:b/>
                <w:bCs/>
              </w:rPr>
            </w:pPr>
            <w:r w:rsidRPr="006754F4">
              <w:rPr>
                <w:b/>
                <w:bCs/>
              </w:rPr>
              <w:t>Delete Button</w:t>
            </w:r>
          </w:p>
        </w:tc>
        <w:tc>
          <w:tcPr>
            <w:tcW w:w="5483" w:type="dxa"/>
            <w:tcBorders>
              <w:top w:val="single" w:sz="4" w:space="0" w:color="000000"/>
              <w:left w:val="single" w:sz="4" w:space="0" w:color="000000"/>
              <w:bottom w:val="single" w:sz="4" w:space="0" w:color="000000"/>
              <w:right w:val="single" w:sz="4" w:space="0" w:color="000000"/>
            </w:tcBorders>
          </w:tcPr>
          <w:p w14:paraId="032A1459" w14:textId="77777777" w:rsidR="00916881" w:rsidRDefault="00916881" w:rsidP="006754F4">
            <w:pPr>
              <w:pStyle w:val="TableBody"/>
            </w:pPr>
            <w:r>
              <w:t>Deletes the Group ID.</w:t>
            </w:r>
          </w:p>
          <w:p w14:paraId="005B571A" w14:textId="5033945E" w:rsidR="00916881" w:rsidRDefault="00916881">
            <w:pPr>
              <w:pStyle w:val="TableNote"/>
              <w:pPrChange w:id="2664" w:author="Moses, Robbie" w:date="2023-02-22T02:11:00Z">
                <w:pPr>
                  <w:pStyle w:val="TableBody"/>
                </w:pPr>
              </w:pPrChange>
            </w:pPr>
            <w:r w:rsidRPr="003B5D4F">
              <w:rPr>
                <w:b/>
                <w:bCs/>
                <w:rPrChange w:id="2665" w:author="Moses, Robbie" w:date="2023-02-22T02:11:00Z">
                  <w:rPr/>
                </w:rPrChange>
              </w:rPr>
              <w:t>Note</w:t>
            </w:r>
            <w:r>
              <w:t xml:space="preserve">: The delete feature only deletes the Group ID, it </w:t>
            </w:r>
            <w:r w:rsidR="00B07DBE">
              <w:t>does not affect</w:t>
            </w:r>
            <w:r>
              <w:t xml:space="preserve"> the Cashpoints themselves.</w:t>
            </w:r>
          </w:p>
        </w:tc>
      </w:tr>
      <w:tr w:rsidR="00916881" w14:paraId="1CB6EA2A" w14:textId="77777777" w:rsidTr="0009567D">
        <w:trPr>
          <w:cantSplit/>
        </w:trPr>
        <w:tc>
          <w:tcPr>
            <w:tcW w:w="2592" w:type="dxa"/>
            <w:tcBorders>
              <w:top w:val="single" w:sz="4" w:space="0" w:color="000000"/>
              <w:left w:val="single" w:sz="4" w:space="0" w:color="000000"/>
              <w:bottom w:val="single" w:sz="4" w:space="0" w:color="000000"/>
            </w:tcBorders>
          </w:tcPr>
          <w:p w14:paraId="0882D8D8" w14:textId="77777777" w:rsidR="00916881" w:rsidRPr="006754F4" w:rsidRDefault="00916881" w:rsidP="006754F4">
            <w:pPr>
              <w:pStyle w:val="TableBody"/>
              <w:rPr>
                <w:b/>
                <w:bCs/>
              </w:rPr>
            </w:pPr>
            <w:r w:rsidRPr="006754F4">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1EC59376" w14:textId="77777777" w:rsidR="00916881" w:rsidRDefault="00916881" w:rsidP="006754F4">
            <w:pPr>
              <w:pStyle w:val="TableBody"/>
            </w:pPr>
            <w:r>
              <w:t>Allows the user to select Cashpoints that will be added to the Group.</w:t>
            </w:r>
          </w:p>
        </w:tc>
      </w:tr>
      <w:tr w:rsidR="00916881" w14:paraId="0AC19351" w14:textId="77777777" w:rsidTr="0009567D">
        <w:trPr>
          <w:cantSplit/>
        </w:trPr>
        <w:tc>
          <w:tcPr>
            <w:tcW w:w="2592" w:type="dxa"/>
            <w:tcBorders>
              <w:top w:val="single" w:sz="4" w:space="0" w:color="000000"/>
              <w:left w:val="single" w:sz="4" w:space="0" w:color="000000"/>
              <w:bottom w:val="single" w:sz="4" w:space="0" w:color="000000"/>
            </w:tcBorders>
          </w:tcPr>
          <w:p w14:paraId="30420DFF" w14:textId="77777777" w:rsidR="00916881" w:rsidRPr="006754F4" w:rsidRDefault="00916881" w:rsidP="006754F4">
            <w:pPr>
              <w:pStyle w:val="TableBody"/>
              <w:rPr>
                <w:b/>
                <w:bCs/>
              </w:rPr>
            </w:pPr>
            <w:r w:rsidRPr="006754F4">
              <w:rPr>
                <w:b/>
                <w:bCs/>
              </w:rPr>
              <w:t>Remove Button</w:t>
            </w:r>
          </w:p>
        </w:tc>
        <w:tc>
          <w:tcPr>
            <w:tcW w:w="5483" w:type="dxa"/>
            <w:tcBorders>
              <w:top w:val="single" w:sz="4" w:space="0" w:color="000000"/>
              <w:left w:val="single" w:sz="4" w:space="0" w:color="000000"/>
              <w:bottom w:val="single" w:sz="4" w:space="0" w:color="000000"/>
              <w:right w:val="single" w:sz="4" w:space="0" w:color="000000"/>
            </w:tcBorders>
          </w:tcPr>
          <w:p w14:paraId="711FC713" w14:textId="77777777" w:rsidR="00916881" w:rsidRDefault="00916881" w:rsidP="006754F4">
            <w:pPr>
              <w:pStyle w:val="TableBody"/>
            </w:pPr>
            <w:r>
              <w:t>Allows the user to remove selected Cashpoints from the group. This is done by checking the Cashpoints that are to be removed and clicking the Remove button.</w:t>
            </w:r>
          </w:p>
          <w:p w14:paraId="6B252321" w14:textId="77777777" w:rsidR="00916881" w:rsidRDefault="00916881">
            <w:pPr>
              <w:pStyle w:val="TableNote"/>
              <w:pPrChange w:id="2666" w:author="Moses, Robbie" w:date="2023-02-22T02:11:00Z">
                <w:pPr>
                  <w:pStyle w:val="TableBody"/>
                </w:pPr>
              </w:pPrChange>
            </w:pPr>
            <w:r w:rsidRPr="003B5D4F">
              <w:rPr>
                <w:b/>
                <w:bCs/>
                <w:rPrChange w:id="2667" w:author="Moses, Robbie" w:date="2023-02-22T02:11:00Z">
                  <w:rPr/>
                </w:rPrChange>
              </w:rPr>
              <w:t>Note</w:t>
            </w:r>
            <w:r>
              <w:t>: There is no undo function for Removing Cashpoints from Groups; take caution when removing Cashpoints.</w:t>
            </w:r>
          </w:p>
        </w:tc>
      </w:tr>
      <w:tr w:rsidR="00916881" w14:paraId="42C1C03D" w14:textId="77777777" w:rsidTr="0009567D">
        <w:trPr>
          <w:cantSplit/>
        </w:trPr>
        <w:tc>
          <w:tcPr>
            <w:tcW w:w="2592" w:type="dxa"/>
            <w:tcBorders>
              <w:top w:val="single" w:sz="4" w:space="0" w:color="000000"/>
              <w:left w:val="single" w:sz="4" w:space="0" w:color="000000"/>
              <w:bottom w:val="single" w:sz="4" w:space="0" w:color="000000"/>
            </w:tcBorders>
          </w:tcPr>
          <w:p w14:paraId="3F3D3450" w14:textId="77777777" w:rsidR="00916881" w:rsidRPr="006754F4" w:rsidRDefault="00916881" w:rsidP="006754F4">
            <w:pPr>
              <w:pStyle w:val="TableBody"/>
              <w:rPr>
                <w:b/>
                <w:bCs/>
              </w:rPr>
            </w:pPr>
            <w:r w:rsidRPr="006754F4">
              <w:rPr>
                <w:b/>
                <w:bCs/>
              </w:rPr>
              <w:t>Linked Cashpoints Within Your Business Unit(s)</w:t>
            </w:r>
          </w:p>
        </w:tc>
        <w:tc>
          <w:tcPr>
            <w:tcW w:w="5483" w:type="dxa"/>
            <w:tcBorders>
              <w:top w:val="single" w:sz="4" w:space="0" w:color="000000"/>
              <w:left w:val="single" w:sz="4" w:space="0" w:color="000000"/>
              <w:bottom w:val="single" w:sz="4" w:space="0" w:color="000000"/>
              <w:right w:val="single" w:sz="4" w:space="0" w:color="000000"/>
            </w:tcBorders>
          </w:tcPr>
          <w:p w14:paraId="2A0CA925" w14:textId="77777777" w:rsidR="00916881" w:rsidRDefault="00916881" w:rsidP="006754F4">
            <w:pPr>
              <w:pStyle w:val="TableBody"/>
            </w:pPr>
            <w:r>
              <w:t>Whether access is set to Global or Restricted, this count is the number of cashpoints linked to this Forecast Model.</w:t>
            </w:r>
          </w:p>
        </w:tc>
      </w:tr>
      <w:tr w:rsidR="00916881" w14:paraId="696473D5" w14:textId="77777777" w:rsidTr="0009567D">
        <w:trPr>
          <w:cantSplit/>
        </w:trPr>
        <w:tc>
          <w:tcPr>
            <w:tcW w:w="2592" w:type="dxa"/>
            <w:tcBorders>
              <w:top w:val="single" w:sz="4" w:space="0" w:color="000000"/>
              <w:left w:val="single" w:sz="4" w:space="0" w:color="000000"/>
              <w:bottom w:val="single" w:sz="4" w:space="0" w:color="000000"/>
            </w:tcBorders>
          </w:tcPr>
          <w:p w14:paraId="1DF8CF29" w14:textId="77777777" w:rsidR="00916881" w:rsidRPr="006754F4" w:rsidRDefault="00916881" w:rsidP="006754F4">
            <w:pPr>
              <w:pStyle w:val="TableBody"/>
              <w:rPr>
                <w:b/>
                <w:bCs/>
              </w:rPr>
            </w:pPr>
            <w:r w:rsidRPr="006754F4">
              <w:rPr>
                <w:b/>
                <w:bCs/>
              </w:rPr>
              <w:t>Linked Cashpoints Outside Your Business Unit(s)</w:t>
            </w:r>
          </w:p>
        </w:tc>
        <w:tc>
          <w:tcPr>
            <w:tcW w:w="5483" w:type="dxa"/>
            <w:tcBorders>
              <w:top w:val="single" w:sz="4" w:space="0" w:color="000000"/>
              <w:left w:val="single" w:sz="4" w:space="0" w:color="000000"/>
              <w:bottom w:val="single" w:sz="4" w:space="0" w:color="000000"/>
              <w:right w:val="single" w:sz="4" w:space="0" w:color="000000"/>
            </w:tcBorders>
          </w:tcPr>
          <w:p w14:paraId="6D301A0E" w14:textId="77777777" w:rsidR="00916881" w:rsidRDefault="00916881" w:rsidP="006754F4">
            <w:pPr>
              <w:pStyle w:val="TableBody"/>
            </w:pPr>
            <w:r>
              <w:t>Whether access is set to Global or Restricted, this count is the number of cashpoints not linked to this Forecast Model.</w:t>
            </w:r>
          </w:p>
        </w:tc>
      </w:tr>
    </w:tbl>
    <w:p w14:paraId="4DBCB02F" w14:textId="2F47947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19147751" w14:textId="77777777" w:rsidR="006754F4" w:rsidRDefault="006754F4">
      <w:pPr>
        <w:rPr>
          <w:rFonts w:eastAsia="Times New Roman" w:cs="Calibri"/>
          <w:b/>
          <w:sz w:val="28"/>
          <w:szCs w:val="24"/>
          <w:lang w:val="en-GB"/>
        </w:rPr>
      </w:pPr>
      <w:bookmarkStart w:id="2668" w:name="_Ref221892560"/>
      <w:bookmarkStart w:id="2669" w:name="_Ref236112016"/>
      <w:r>
        <w:br w:type="page"/>
      </w:r>
    </w:p>
    <w:p w14:paraId="5ABFD3F0" w14:textId="57BA1715" w:rsidR="00916881" w:rsidRDefault="00916881" w:rsidP="002C2368">
      <w:pPr>
        <w:pStyle w:val="Heading2"/>
      </w:pPr>
      <w:bookmarkStart w:id="2670" w:name="_Toc128718701"/>
      <w:r>
        <w:lastRenderedPageBreak/>
        <w:t>Events</w:t>
      </w:r>
      <w:r>
        <w:rPr>
          <w:rFonts w:ascii="Wingdings" w:hAnsi="Wingdings"/>
        </w:rPr>
        <w:t></w:t>
      </w:r>
      <w:r>
        <w:t>Events Page</w:t>
      </w:r>
      <w:bookmarkEnd w:id="2668"/>
      <w:bookmarkEnd w:id="2669"/>
      <w:bookmarkEnd w:id="2670"/>
    </w:p>
    <w:p w14:paraId="0C32885D" w14:textId="77777777" w:rsidR="00916881" w:rsidRDefault="00916881" w:rsidP="006754F4">
      <w:pPr>
        <w:pStyle w:val="BodyText"/>
      </w:pPr>
      <w:r>
        <w:t>Events are defined in OptiCash to bring special attention to certain days such as paydays or holidays. The Events are assigned to Calendars which are then assigned to Cashpoints for use in the Forecasting and Recommendation processes.</w:t>
      </w:r>
    </w:p>
    <w:p w14:paraId="09A61A07" w14:textId="204E7A20" w:rsidR="00916881" w:rsidRDefault="00916881" w:rsidP="00F63174">
      <w:pPr>
        <w:pStyle w:val="Caption"/>
        <w:spacing w:before="0" w:after="120"/>
        <w:ind w:left="187" w:hanging="187"/>
        <w:outlineLvl w:val="0"/>
      </w:pPr>
      <w:bookmarkStart w:id="2671" w:name="_Toc128632444"/>
      <w:r>
        <w:t xml:space="preserve">Figure </w:t>
      </w:r>
      <w:ins w:id="2672" w:author="Robbie Moses" w:date="2023-03-02T06:45:00Z">
        <w:r w:rsidR="00624EA3">
          <w:fldChar w:fldCharType="begin"/>
        </w:r>
        <w:r w:rsidR="00624EA3">
          <w:instrText xml:space="preserve"> SEQ Figure \* ARABIC </w:instrText>
        </w:r>
      </w:ins>
      <w:r w:rsidR="00624EA3">
        <w:fldChar w:fldCharType="separate"/>
      </w:r>
      <w:ins w:id="2673" w:author="Robbie Moses" w:date="2023-03-02T06:45:00Z">
        <w:r w:rsidR="00624EA3">
          <w:rPr>
            <w:noProof/>
          </w:rPr>
          <w:t>125</w:t>
        </w:r>
        <w:r w:rsidR="00624EA3">
          <w:fldChar w:fldCharType="end"/>
        </w:r>
      </w:ins>
      <w:ins w:id="2674" w:author="Moses, Robbie" w:date="2023-02-22T02:39:00Z">
        <w:del w:id="2675" w:author="Robbie Moses" w:date="2023-03-02T06:45:00Z">
          <w:r w:rsidR="003B5D4F" w:rsidDel="00624EA3">
            <w:fldChar w:fldCharType="begin"/>
          </w:r>
          <w:r w:rsidR="003B5D4F" w:rsidDel="00624EA3">
            <w:delInstrText xml:space="preserve"> SEQ Figure \* ARABIC </w:delInstrText>
          </w:r>
        </w:del>
      </w:ins>
      <w:del w:id="2676" w:author="Robbie Moses" w:date="2023-03-02T06:45:00Z">
        <w:r w:rsidR="003B5D4F" w:rsidDel="00624EA3">
          <w:fldChar w:fldCharType="separate"/>
        </w:r>
      </w:del>
      <w:ins w:id="2677" w:author="Moses, Robbie" w:date="2023-02-22T02:39:00Z">
        <w:del w:id="2678" w:author="Robbie Moses" w:date="2023-03-02T06:45:00Z">
          <w:r w:rsidR="003B5D4F" w:rsidDel="00624EA3">
            <w:rPr>
              <w:noProof/>
            </w:rPr>
            <w:delText>124</w:delText>
          </w:r>
          <w:r w:rsidR="003B5D4F" w:rsidDel="00624EA3">
            <w:fldChar w:fldCharType="end"/>
          </w:r>
        </w:del>
      </w:ins>
      <w:del w:id="2679"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124</w:delText>
        </w:r>
        <w:r w:rsidRPr="1E740376" w:rsidDel="003B5D4F">
          <w:rPr>
            <w:noProof/>
          </w:rPr>
          <w:fldChar w:fldCharType="end"/>
        </w:r>
      </w:del>
      <w:r>
        <w:t>: Events Page</w:t>
      </w:r>
      <w:bookmarkEnd w:id="2671"/>
    </w:p>
    <w:p w14:paraId="44412189" w14:textId="38731B5B" w:rsidR="00916881" w:rsidRDefault="697E6DF4" w:rsidP="002C5B05">
      <w:pPr>
        <w:pStyle w:val="BodyText"/>
      </w:pPr>
      <w:r>
        <w:rPr>
          <w:noProof/>
        </w:rPr>
        <w:drawing>
          <wp:inline distT="0" distB="0" distL="0" distR="0" wp14:anchorId="5F1BCAB3" wp14:editId="39D07C89">
            <wp:extent cx="5486400" cy="2209800"/>
            <wp:effectExtent l="76200" t="76200" r="133350" b="133350"/>
            <wp:docPr id="41930375" name="Picture 4193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486400" cy="2209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B057F1" w14:textId="09AE75B7" w:rsidR="00916881" w:rsidRDefault="00916881" w:rsidP="00F63174">
      <w:pPr>
        <w:pStyle w:val="Caption"/>
        <w:spacing w:before="0" w:after="120"/>
        <w:ind w:left="187" w:hanging="187"/>
        <w:outlineLvl w:val="0"/>
      </w:pPr>
      <w:bookmarkStart w:id="2680" w:name="_Toc128631058"/>
      <w:r>
        <w:t xml:space="preserve">Table </w:t>
      </w:r>
      <w:r w:rsidR="00027408">
        <w:fldChar w:fldCharType="begin"/>
      </w:r>
      <w:r>
        <w:instrText xml:space="preserve"> SEQ "Table" \*Arabic </w:instrText>
      </w:r>
      <w:r w:rsidR="00027408">
        <w:fldChar w:fldCharType="separate"/>
      </w:r>
      <w:r w:rsidR="00D57607">
        <w:rPr>
          <w:noProof/>
        </w:rPr>
        <w:t>104</w:t>
      </w:r>
      <w:r w:rsidR="00027408">
        <w:rPr>
          <w:noProof/>
        </w:rPr>
        <w:fldChar w:fldCharType="end"/>
      </w:r>
      <w:r>
        <w:t>: Events Page Description</w:t>
      </w:r>
      <w:bookmarkEnd w:id="26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D95129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352A83DB" w14:textId="77777777" w:rsidR="00916881" w:rsidRDefault="00916881" w:rsidP="005E5E65">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B113117" w14:textId="77777777" w:rsidR="00916881" w:rsidRDefault="00916881" w:rsidP="005E5E65">
            <w:pPr>
              <w:pStyle w:val="TableHeading"/>
            </w:pPr>
            <w:r>
              <w:t>Description</w:t>
            </w:r>
          </w:p>
        </w:tc>
      </w:tr>
      <w:tr w:rsidR="00916881" w14:paraId="5FC037CE" w14:textId="77777777" w:rsidTr="0009567D">
        <w:trPr>
          <w:cantSplit/>
        </w:trPr>
        <w:tc>
          <w:tcPr>
            <w:tcW w:w="2592" w:type="dxa"/>
            <w:tcBorders>
              <w:left w:val="single" w:sz="4" w:space="0" w:color="000000"/>
              <w:bottom w:val="single" w:sz="4" w:space="0" w:color="000000"/>
            </w:tcBorders>
          </w:tcPr>
          <w:p w14:paraId="7AF77037" w14:textId="77777777" w:rsidR="00916881" w:rsidRPr="005E5E65" w:rsidRDefault="00916881" w:rsidP="005E5E65">
            <w:pPr>
              <w:pStyle w:val="TableBody"/>
              <w:rPr>
                <w:b/>
                <w:bCs/>
              </w:rPr>
            </w:pPr>
            <w:r w:rsidRPr="005E5E65">
              <w:rPr>
                <w:b/>
                <w:bCs/>
              </w:rPr>
              <w:t>Add Button</w:t>
            </w:r>
          </w:p>
        </w:tc>
        <w:tc>
          <w:tcPr>
            <w:tcW w:w="5483" w:type="dxa"/>
            <w:tcBorders>
              <w:left w:val="single" w:sz="4" w:space="0" w:color="000000"/>
              <w:bottom w:val="single" w:sz="4" w:space="0" w:color="000000"/>
              <w:right w:val="single" w:sz="4" w:space="0" w:color="000000"/>
            </w:tcBorders>
          </w:tcPr>
          <w:p w14:paraId="0198D8C2" w14:textId="77777777" w:rsidR="00916881" w:rsidRDefault="00916881" w:rsidP="005E5E65">
            <w:pPr>
              <w:pStyle w:val="TableBody"/>
            </w:pPr>
            <w:r>
              <w:t>Allows the user to create a new Event.</w:t>
            </w:r>
          </w:p>
        </w:tc>
      </w:tr>
      <w:tr w:rsidR="00916881" w14:paraId="58B72CF3" w14:textId="77777777" w:rsidTr="0009567D">
        <w:trPr>
          <w:cantSplit/>
        </w:trPr>
        <w:tc>
          <w:tcPr>
            <w:tcW w:w="2592" w:type="dxa"/>
            <w:tcBorders>
              <w:left w:val="single" w:sz="4" w:space="0" w:color="000000"/>
              <w:bottom w:val="single" w:sz="4" w:space="0" w:color="000000"/>
            </w:tcBorders>
          </w:tcPr>
          <w:p w14:paraId="6C29D5EA" w14:textId="77777777" w:rsidR="00916881" w:rsidRPr="005E5E65" w:rsidRDefault="00916881" w:rsidP="005E5E65">
            <w:pPr>
              <w:pStyle w:val="TableBody"/>
              <w:rPr>
                <w:b/>
                <w:bCs/>
              </w:rPr>
            </w:pPr>
            <w:r w:rsidRPr="005E5E65">
              <w:rPr>
                <w:b/>
                <w:bCs/>
              </w:rPr>
              <w:t>Update Button</w:t>
            </w:r>
          </w:p>
        </w:tc>
        <w:tc>
          <w:tcPr>
            <w:tcW w:w="5483" w:type="dxa"/>
            <w:tcBorders>
              <w:left w:val="single" w:sz="4" w:space="0" w:color="000000"/>
              <w:bottom w:val="single" w:sz="4" w:space="0" w:color="000000"/>
              <w:right w:val="single" w:sz="4" w:space="0" w:color="000000"/>
            </w:tcBorders>
          </w:tcPr>
          <w:p w14:paraId="1C0075E2" w14:textId="77777777" w:rsidR="00916881" w:rsidRDefault="00916881" w:rsidP="005E5E65">
            <w:pPr>
              <w:pStyle w:val="TableBody"/>
            </w:pPr>
            <w:r>
              <w:t>The user can select one of the events from the event list and click the Update button the change dates or Event definitions.</w:t>
            </w:r>
          </w:p>
        </w:tc>
      </w:tr>
      <w:tr w:rsidR="00916881" w14:paraId="4FEC2769" w14:textId="77777777" w:rsidTr="0009567D">
        <w:trPr>
          <w:cantSplit/>
        </w:trPr>
        <w:tc>
          <w:tcPr>
            <w:tcW w:w="2592" w:type="dxa"/>
            <w:tcBorders>
              <w:left w:val="single" w:sz="4" w:space="0" w:color="000000"/>
              <w:bottom w:val="single" w:sz="4" w:space="0" w:color="000000"/>
            </w:tcBorders>
          </w:tcPr>
          <w:p w14:paraId="06445BEB" w14:textId="77777777" w:rsidR="00916881" w:rsidRPr="005E5E65" w:rsidRDefault="00916881" w:rsidP="005E5E65">
            <w:pPr>
              <w:pStyle w:val="TableBody"/>
              <w:rPr>
                <w:b/>
                <w:bCs/>
              </w:rPr>
            </w:pPr>
            <w:r w:rsidRPr="005E5E65">
              <w:rPr>
                <w:b/>
                <w:bCs/>
              </w:rPr>
              <w:t>Delete Button</w:t>
            </w:r>
          </w:p>
        </w:tc>
        <w:tc>
          <w:tcPr>
            <w:tcW w:w="5483" w:type="dxa"/>
            <w:tcBorders>
              <w:left w:val="single" w:sz="4" w:space="0" w:color="000000"/>
              <w:bottom w:val="single" w:sz="4" w:space="0" w:color="000000"/>
              <w:right w:val="single" w:sz="4" w:space="0" w:color="000000"/>
            </w:tcBorders>
          </w:tcPr>
          <w:p w14:paraId="07870098" w14:textId="77777777" w:rsidR="00916881" w:rsidRDefault="00916881" w:rsidP="005E5E65">
            <w:pPr>
              <w:pStyle w:val="TableBody"/>
            </w:pPr>
            <w:r>
              <w:t>The user can select one of the events from the event list and click the Delete button to delete it from the system.</w:t>
            </w:r>
          </w:p>
          <w:p w14:paraId="612E7FDD" w14:textId="77777777" w:rsidR="00916881" w:rsidRDefault="00916881" w:rsidP="005E5E65">
            <w:pPr>
              <w:pStyle w:val="TableNote"/>
            </w:pPr>
            <w:r>
              <w:rPr>
                <w:b/>
              </w:rPr>
              <w:t>Note:</w:t>
            </w:r>
            <w:r>
              <w:t xml:space="preserve"> Events cannot be deleted if they are assigned to a Calendar.</w:t>
            </w:r>
          </w:p>
        </w:tc>
      </w:tr>
    </w:tbl>
    <w:p w14:paraId="68384F11" w14:textId="2D273E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33E247A" w14:textId="77777777" w:rsidR="00916881" w:rsidRDefault="00916881" w:rsidP="002C5B05">
      <w:pPr>
        <w:pStyle w:val="BodyText"/>
      </w:pPr>
    </w:p>
    <w:p w14:paraId="58D1C58D" w14:textId="77777777" w:rsidR="005E5E65" w:rsidRDefault="005E5E65">
      <w:pPr>
        <w:rPr>
          <w:rFonts w:eastAsia="Times New Roman" w:cs="Calibri"/>
          <w:b/>
          <w:sz w:val="24"/>
          <w:szCs w:val="24"/>
          <w:lang w:val="en-GB"/>
        </w:rPr>
      </w:pPr>
      <w:bookmarkStart w:id="2681" w:name="_Ref221892563"/>
      <w:r>
        <w:br w:type="page"/>
      </w:r>
    </w:p>
    <w:p w14:paraId="120A4C57" w14:textId="6C9CDCDC" w:rsidR="00916881" w:rsidRDefault="00916881" w:rsidP="002C2368">
      <w:pPr>
        <w:pStyle w:val="Heading3"/>
      </w:pPr>
      <w:bookmarkStart w:id="2682" w:name="_Toc128718702"/>
      <w:r>
        <w:lastRenderedPageBreak/>
        <w:t>Events</w:t>
      </w:r>
      <w:r>
        <w:rPr>
          <w:rFonts w:ascii="Wingdings" w:hAnsi="Wingdings"/>
        </w:rPr>
        <w:t></w:t>
      </w:r>
      <w:r>
        <w:t>Add/Edit Event</w:t>
      </w:r>
      <w:bookmarkEnd w:id="2681"/>
      <w:bookmarkEnd w:id="2682"/>
    </w:p>
    <w:p w14:paraId="301F6E4A" w14:textId="77777777" w:rsidR="00916881" w:rsidRDefault="00916881" w:rsidP="008A63C7">
      <w:pPr>
        <w:pStyle w:val="BodyText"/>
        <w:pPrChange w:id="2683" w:author="Robbie Moses" w:date="2023-03-03T06:13:00Z">
          <w:pPr>
            <w:spacing w:after="120"/>
            <w:ind w:left="187" w:hanging="187"/>
            <w:outlineLvl w:val="0"/>
          </w:pPr>
        </w:pPrChange>
      </w:pPr>
      <w:r w:rsidRPr="005E5E65">
        <w:rPr>
          <w:rStyle w:val="BodyTextChar"/>
          <w:rFonts w:eastAsia="MS Mincho"/>
        </w:rPr>
        <w:t>The Add/Edit Event Page allows the user to define new or modify existing Events</w:t>
      </w:r>
      <w:r>
        <w:t>.</w:t>
      </w:r>
    </w:p>
    <w:p w14:paraId="1D6D957B" w14:textId="77777777" w:rsidR="005E5E65" w:rsidRDefault="005E5E65" w:rsidP="002C5B05">
      <w:pPr>
        <w:pStyle w:val="BodyText"/>
      </w:pPr>
    </w:p>
    <w:p w14:paraId="40D6C7B4" w14:textId="6DFF3023" w:rsidR="00916881" w:rsidRDefault="00916881" w:rsidP="00F63174">
      <w:pPr>
        <w:pStyle w:val="Caption"/>
        <w:spacing w:before="0" w:after="120"/>
        <w:ind w:left="187" w:hanging="187"/>
        <w:outlineLvl w:val="0"/>
        <w:rPr>
          <w:lang w:val="en-US"/>
        </w:rPr>
      </w:pPr>
      <w:bookmarkStart w:id="2684" w:name="_Toc128632445"/>
      <w:r>
        <w:t xml:space="preserve">Figure </w:t>
      </w:r>
      <w:ins w:id="2685" w:author="Robbie Moses" w:date="2023-03-02T06:45:00Z">
        <w:r w:rsidR="00624EA3">
          <w:fldChar w:fldCharType="begin"/>
        </w:r>
        <w:r w:rsidR="00624EA3">
          <w:instrText xml:space="preserve"> SEQ Figure \* ARABIC </w:instrText>
        </w:r>
      </w:ins>
      <w:r w:rsidR="00624EA3">
        <w:fldChar w:fldCharType="separate"/>
      </w:r>
      <w:ins w:id="2686" w:author="Robbie Moses" w:date="2023-03-02T06:45:00Z">
        <w:r w:rsidR="00624EA3">
          <w:rPr>
            <w:noProof/>
          </w:rPr>
          <w:t>126</w:t>
        </w:r>
        <w:r w:rsidR="00624EA3">
          <w:fldChar w:fldCharType="end"/>
        </w:r>
      </w:ins>
      <w:ins w:id="2687" w:author="Moses, Robbie" w:date="2023-02-22T02:39:00Z">
        <w:del w:id="2688" w:author="Robbie Moses" w:date="2023-03-02T06:45:00Z">
          <w:r w:rsidR="003B5D4F" w:rsidDel="00624EA3">
            <w:fldChar w:fldCharType="begin"/>
          </w:r>
          <w:r w:rsidR="003B5D4F" w:rsidDel="00624EA3">
            <w:delInstrText xml:space="preserve"> SEQ Figure \* ARABIC </w:delInstrText>
          </w:r>
        </w:del>
      </w:ins>
      <w:del w:id="2689" w:author="Robbie Moses" w:date="2023-03-02T06:45:00Z">
        <w:r w:rsidR="003B5D4F" w:rsidDel="00624EA3">
          <w:fldChar w:fldCharType="separate"/>
        </w:r>
      </w:del>
      <w:ins w:id="2690" w:author="Moses, Robbie" w:date="2023-02-22T02:39:00Z">
        <w:del w:id="2691" w:author="Robbie Moses" w:date="2023-03-02T06:45:00Z">
          <w:r w:rsidR="003B5D4F" w:rsidDel="00624EA3">
            <w:rPr>
              <w:noProof/>
            </w:rPr>
            <w:delText>125</w:delText>
          </w:r>
          <w:r w:rsidR="003B5D4F" w:rsidDel="00624EA3">
            <w:fldChar w:fldCharType="end"/>
          </w:r>
        </w:del>
      </w:ins>
      <w:del w:id="2692"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125</w:delText>
        </w:r>
        <w:r w:rsidRPr="1E740376" w:rsidDel="003B5D4F">
          <w:rPr>
            <w:noProof/>
          </w:rPr>
          <w:fldChar w:fldCharType="end"/>
        </w:r>
      </w:del>
      <w:r>
        <w:t xml:space="preserve">: Add/Edit </w:t>
      </w:r>
      <w:r w:rsidRPr="1E740376">
        <w:rPr>
          <w:lang w:val="en-US"/>
        </w:rPr>
        <w:t>Event Page</w:t>
      </w:r>
      <w:bookmarkEnd w:id="2684"/>
    </w:p>
    <w:p w14:paraId="0AB80E6C" w14:textId="5F94872B" w:rsidR="00916881" w:rsidRDefault="091E40E5" w:rsidP="002C5B05">
      <w:pPr>
        <w:pStyle w:val="BodyText"/>
      </w:pPr>
      <w:r>
        <w:rPr>
          <w:noProof/>
        </w:rPr>
        <w:drawing>
          <wp:inline distT="0" distB="0" distL="0" distR="0" wp14:anchorId="1B4D0AF5" wp14:editId="672B19CE">
            <wp:extent cx="4572000" cy="2619375"/>
            <wp:effectExtent l="76200" t="76200" r="133350" b="142875"/>
            <wp:docPr id="1537334837" name="Picture 153733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457200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E0A64" w14:textId="5EE23E07" w:rsidR="00916881" w:rsidRDefault="00916881" w:rsidP="00F63174">
      <w:pPr>
        <w:pStyle w:val="Caption"/>
        <w:spacing w:before="0" w:after="120"/>
        <w:ind w:left="187" w:hanging="187"/>
        <w:outlineLvl w:val="0"/>
      </w:pPr>
      <w:bookmarkStart w:id="2693" w:name="_Toc128631059"/>
      <w:r>
        <w:t xml:space="preserve">Table </w:t>
      </w:r>
      <w:r w:rsidR="00027408">
        <w:fldChar w:fldCharType="begin"/>
      </w:r>
      <w:r>
        <w:instrText xml:space="preserve"> SEQ "Table" \*Arabic </w:instrText>
      </w:r>
      <w:r w:rsidR="00027408">
        <w:fldChar w:fldCharType="separate"/>
      </w:r>
      <w:r w:rsidR="00D57607">
        <w:rPr>
          <w:noProof/>
        </w:rPr>
        <w:t>105</w:t>
      </w:r>
      <w:r w:rsidR="00027408">
        <w:rPr>
          <w:noProof/>
        </w:rPr>
        <w:fldChar w:fldCharType="end"/>
      </w:r>
      <w:r>
        <w:t>: Add/Edit Event Description</w:t>
      </w:r>
      <w:bookmarkEnd w:id="269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B1D3715"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FB19144" w14:textId="77777777" w:rsidR="00916881" w:rsidRDefault="00916881" w:rsidP="00CE7C0C">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A1ECFF8" w14:textId="77777777" w:rsidR="00916881" w:rsidRDefault="00916881" w:rsidP="00CE7C0C">
            <w:pPr>
              <w:pStyle w:val="TableHeading"/>
            </w:pPr>
            <w:r>
              <w:t>Description</w:t>
            </w:r>
          </w:p>
        </w:tc>
      </w:tr>
      <w:tr w:rsidR="00916881" w14:paraId="423FA6AD" w14:textId="77777777" w:rsidTr="0009567D">
        <w:trPr>
          <w:cantSplit/>
        </w:trPr>
        <w:tc>
          <w:tcPr>
            <w:tcW w:w="2592" w:type="dxa"/>
            <w:tcBorders>
              <w:left w:val="single" w:sz="4" w:space="0" w:color="000000"/>
              <w:bottom w:val="single" w:sz="4" w:space="0" w:color="000000"/>
            </w:tcBorders>
          </w:tcPr>
          <w:p w14:paraId="5AD7003C" w14:textId="77777777" w:rsidR="00916881" w:rsidRPr="00CE7C0C" w:rsidRDefault="00916881" w:rsidP="00CE7C0C">
            <w:pPr>
              <w:pStyle w:val="TableBody"/>
              <w:rPr>
                <w:b/>
                <w:bCs/>
              </w:rPr>
            </w:pPr>
            <w:r w:rsidRPr="00CE7C0C">
              <w:rPr>
                <w:b/>
                <w:bCs/>
              </w:rPr>
              <w:t xml:space="preserve">Event ID </w:t>
            </w:r>
          </w:p>
        </w:tc>
        <w:tc>
          <w:tcPr>
            <w:tcW w:w="5483" w:type="dxa"/>
            <w:tcBorders>
              <w:left w:val="single" w:sz="4" w:space="0" w:color="000000"/>
              <w:bottom w:val="single" w:sz="4" w:space="0" w:color="000000"/>
              <w:right w:val="single" w:sz="4" w:space="0" w:color="000000"/>
            </w:tcBorders>
          </w:tcPr>
          <w:p w14:paraId="0530F550" w14:textId="77777777" w:rsidR="00916881" w:rsidRDefault="00916881" w:rsidP="00CE7C0C">
            <w:pPr>
              <w:pStyle w:val="TableBody"/>
            </w:pPr>
            <w:r>
              <w:t xml:space="preserve">Unique alphanumeric code that identifies the Event. </w:t>
            </w:r>
          </w:p>
        </w:tc>
      </w:tr>
      <w:tr w:rsidR="00916881" w14:paraId="52A415E5" w14:textId="77777777" w:rsidTr="0009567D">
        <w:trPr>
          <w:cantSplit/>
        </w:trPr>
        <w:tc>
          <w:tcPr>
            <w:tcW w:w="2592" w:type="dxa"/>
            <w:tcBorders>
              <w:top w:val="single" w:sz="4" w:space="0" w:color="000000"/>
              <w:left w:val="single" w:sz="4" w:space="0" w:color="000000"/>
              <w:bottom w:val="single" w:sz="4" w:space="0" w:color="000000"/>
            </w:tcBorders>
          </w:tcPr>
          <w:p w14:paraId="1EE9FF8F" w14:textId="77777777" w:rsidR="00916881" w:rsidRPr="00CE7C0C" w:rsidRDefault="00916881" w:rsidP="00CE7C0C">
            <w:pPr>
              <w:pStyle w:val="TableBody"/>
              <w:rPr>
                <w:b/>
                <w:bCs/>
              </w:rPr>
            </w:pPr>
            <w:r w:rsidRPr="00CE7C0C">
              <w:rPr>
                <w:b/>
                <w:bCs/>
              </w:rPr>
              <w:t>Month</w:t>
            </w:r>
          </w:p>
        </w:tc>
        <w:tc>
          <w:tcPr>
            <w:tcW w:w="5483" w:type="dxa"/>
            <w:tcBorders>
              <w:top w:val="single" w:sz="4" w:space="0" w:color="000000"/>
              <w:left w:val="single" w:sz="4" w:space="0" w:color="000000"/>
              <w:bottom w:val="single" w:sz="4" w:space="0" w:color="000000"/>
              <w:right w:val="single" w:sz="4" w:space="0" w:color="000000"/>
            </w:tcBorders>
          </w:tcPr>
          <w:p w14:paraId="11FDDA15" w14:textId="77777777" w:rsidR="00916881" w:rsidRDefault="00916881" w:rsidP="00CE7C0C">
            <w:pPr>
              <w:pStyle w:val="TableBody"/>
            </w:pPr>
            <w:r>
              <w:t>Specify the month in which this event occurs.  If the event occurs every month, select “</w:t>
            </w:r>
            <w:r w:rsidRPr="008A63C7">
              <w:rPr>
                <w:b/>
                <w:bCs/>
                <w:rPrChange w:id="2694" w:author="Robbie Moses" w:date="2023-03-03T06:13:00Z">
                  <w:rPr/>
                </w:rPrChange>
              </w:rPr>
              <w:t>All</w:t>
            </w:r>
            <w:r>
              <w:t>”.</w:t>
            </w:r>
          </w:p>
        </w:tc>
      </w:tr>
      <w:tr w:rsidR="00916881" w14:paraId="623CA866" w14:textId="77777777" w:rsidTr="0009567D">
        <w:trPr>
          <w:cantSplit/>
        </w:trPr>
        <w:tc>
          <w:tcPr>
            <w:tcW w:w="2592" w:type="dxa"/>
            <w:tcBorders>
              <w:top w:val="single" w:sz="4" w:space="0" w:color="000000"/>
              <w:left w:val="single" w:sz="4" w:space="0" w:color="000000"/>
              <w:bottom w:val="single" w:sz="4" w:space="0" w:color="000000"/>
            </w:tcBorders>
          </w:tcPr>
          <w:p w14:paraId="7BE8C9DB" w14:textId="77777777" w:rsidR="00916881" w:rsidRPr="00CE7C0C" w:rsidRDefault="00916881" w:rsidP="00CE7C0C">
            <w:pPr>
              <w:pStyle w:val="TableBody"/>
              <w:rPr>
                <w:b/>
                <w:bCs/>
              </w:rPr>
            </w:pPr>
            <w:r w:rsidRPr="00CE7C0C">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C94C454" w14:textId="0FC72244" w:rsidR="00916881" w:rsidRDefault="00916881" w:rsidP="00CE7C0C">
            <w:pPr>
              <w:pStyle w:val="TableBody"/>
            </w:pPr>
            <w:r>
              <w:t xml:space="preserve">Administrators or users with applicable privileges can set access to </w:t>
            </w:r>
            <w:r w:rsidR="00CE7C0C">
              <w:t>Global</w:t>
            </w:r>
            <w:r>
              <w:t xml:space="preserve"> where all users with privileges can edit this forecast setup.  </w:t>
            </w:r>
            <w:r w:rsidR="009931A7">
              <w:t>Or</w:t>
            </w:r>
            <w:r>
              <w:t xml:space="preserve"> access can be set to “</w:t>
            </w:r>
            <w:r w:rsidRPr="008A63C7">
              <w:rPr>
                <w:b/>
                <w:bCs/>
                <w:rPrChange w:id="2695" w:author="Robbie Moses" w:date="2023-03-03T06:13:00Z">
                  <w:rPr/>
                </w:rPrChange>
              </w:rPr>
              <w:t>Restricted</w:t>
            </w:r>
            <w:r>
              <w:t xml:space="preserve">”.  Please see </w:t>
            </w:r>
            <w:hyperlink w:anchor="_PrivilegesBusiness_Units_(Restrict" w:history="1">
              <w:r w:rsidRPr="00243CC3">
                <w:rPr>
                  <w:rStyle w:val="Hyperlink"/>
                  <w:color w:val="4F81BD" w:themeColor="accent1"/>
                  <w:u w:val="none"/>
                </w:rPr>
                <w:t>System</w:t>
              </w:r>
              <w:r w:rsidRPr="00243CC3">
                <w:rPr>
                  <w:rStyle w:val="Hyperlink"/>
                  <w:rFonts w:ascii="Wingdings" w:hAnsi="Wingdings"/>
                  <w:color w:val="4F81BD" w:themeColor="accent1"/>
                  <w:u w:val="none"/>
                </w:rPr>
                <w:t></w:t>
              </w:r>
              <w:r w:rsidRPr="00243CC3">
                <w:rPr>
                  <w:rStyle w:val="Hyperlink"/>
                  <w:color w:val="4F81BD" w:themeColor="accent1"/>
                  <w:u w:val="none"/>
                </w:rPr>
                <w:t>Privileges</w:t>
              </w:r>
              <w:r w:rsidRPr="00243CC3">
                <w:rPr>
                  <w:rStyle w:val="Hyperlink"/>
                  <w:rFonts w:ascii="Wingdings" w:hAnsi="Wingdings"/>
                  <w:color w:val="4F81BD" w:themeColor="accent1"/>
                  <w:u w:val="none"/>
                </w:rPr>
                <w:t></w:t>
              </w:r>
              <w:r w:rsidRPr="00243CC3">
                <w:rPr>
                  <w:rStyle w:val="Hyperlink"/>
                  <w:color w:val="4F81BD" w:themeColor="accent1"/>
                  <w:u w:val="none"/>
                </w:rPr>
                <w:t>Business Units (Restricted and Global Privileges</w:t>
              </w:r>
              <w:r w:rsidRPr="00916881">
                <w:rPr>
                  <w:rStyle w:val="Hyperlink"/>
                  <w:color w:val="000000"/>
                </w:rPr>
                <w:t>)</w:t>
              </w:r>
            </w:hyperlink>
            <w:r w:rsidRPr="00916881">
              <w:rPr>
                <w:color w:val="000000"/>
              </w:rPr>
              <w:t xml:space="preserve"> </w:t>
            </w:r>
            <w:r>
              <w:t>for more information on Access Type</w:t>
            </w:r>
          </w:p>
        </w:tc>
      </w:tr>
      <w:tr w:rsidR="00916881" w14:paraId="60C487EA" w14:textId="77777777" w:rsidTr="0009567D">
        <w:trPr>
          <w:cantSplit/>
        </w:trPr>
        <w:tc>
          <w:tcPr>
            <w:tcW w:w="2592" w:type="dxa"/>
            <w:tcBorders>
              <w:top w:val="single" w:sz="4" w:space="0" w:color="000000"/>
              <w:left w:val="single" w:sz="4" w:space="0" w:color="000000"/>
              <w:bottom w:val="single" w:sz="4" w:space="0" w:color="000000"/>
            </w:tcBorders>
          </w:tcPr>
          <w:p w14:paraId="4C1541BF" w14:textId="77777777" w:rsidR="00916881" w:rsidRPr="00CE7C0C" w:rsidRDefault="00916881" w:rsidP="00CE7C0C">
            <w:pPr>
              <w:pStyle w:val="TableBody"/>
              <w:rPr>
                <w:b/>
                <w:bCs/>
              </w:rPr>
            </w:pPr>
          </w:p>
          <w:p w14:paraId="66881D6B" w14:textId="77777777" w:rsidR="00916881" w:rsidRPr="00CE7C0C" w:rsidRDefault="00916881" w:rsidP="00CE7C0C">
            <w:pPr>
              <w:pStyle w:val="TableBody"/>
              <w:rPr>
                <w:b/>
                <w:bCs/>
              </w:rPr>
            </w:pPr>
            <w:r w:rsidRPr="00CE7C0C">
              <w:rPr>
                <w:b/>
                <w:bCs/>
              </w:rPr>
              <w:t>Day of Month</w:t>
            </w:r>
          </w:p>
        </w:tc>
        <w:tc>
          <w:tcPr>
            <w:tcW w:w="5483" w:type="dxa"/>
            <w:tcBorders>
              <w:top w:val="single" w:sz="4" w:space="0" w:color="000000"/>
              <w:left w:val="single" w:sz="4" w:space="0" w:color="000000"/>
              <w:bottom w:val="single" w:sz="4" w:space="0" w:color="000000"/>
              <w:right w:val="single" w:sz="4" w:space="0" w:color="000000"/>
            </w:tcBorders>
          </w:tcPr>
          <w:p w14:paraId="0EDD7455" w14:textId="77777777" w:rsidR="00916881" w:rsidRDefault="00916881" w:rsidP="00CE7C0C">
            <w:pPr>
              <w:pStyle w:val="TableBody"/>
            </w:pPr>
            <w:r>
              <w:t>Enter the number of the day of the month on which this event occurs.  Note: the event must always fall on the same day of the month each year.  If the day varies from one month/year to the next, then do not use this field.  Instead, use the next field called “</w:t>
            </w:r>
            <w:r w:rsidRPr="008A63C7">
              <w:rPr>
                <w:b/>
                <w:bCs/>
                <w:rPrChange w:id="2696" w:author="Robbie Moses" w:date="2023-03-03T06:13:00Z">
                  <w:rPr/>
                </w:rPrChange>
              </w:rPr>
              <w:t>Week of Month</w:t>
            </w:r>
            <w:r>
              <w:t xml:space="preserve">” (see below). </w:t>
            </w:r>
          </w:p>
        </w:tc>
      </w:tr>
      <w:tr w:rsidR="00916881" w14:paraId="2D19429C" w14:textId="77777777" w:rsidTr="0009567D">
        <w:trPr>
          <w:cantSplit/>
        </w:trPr>
        <w:tc>
          <w:tcPr>
            <w:tcW w:w="2592" w:type="dxa"/>
            <w:tcBorders>
              <w:top w:val="single" w:sz="4" w:space="0" w:color="000000"/>
              <w:left w:val="single" w:sz="4" w:space="0" w:color="000000"/>
              <w:bottom w:val="single" w:sz="4" w:space="0" w:color="000000"/>
            </w:tcBorders>
          </w:tcPr>
          <w:p w14:paraId="6E9F0E32" w14:textId="77777777" w:rsidR="00916881" w:rsidRPr="00CE7C0C" w:rsidRDefault="00916881" w:rsidP="00CE7C0C">
            <w:pPr>
              <w:pStyle w:val="TableBody"/>
              <w:rPr>
                <w:b/>
                <w:bCs/>
              </w:rPr>
            </w:pPr>
          </w:p>
          <w:p w14:paraId="66F08D79" w14:textId="77777777" w:rsidR="00916881" w:rsidRPr="00CE7C0C" w:rsidRDefault="00916881" w:rsidP="00CE7C0C">
            <w:pPr>
              <w:pStyle w:val="TableBody"/>
              <w:rPr>
                <w:b/>
                <w:bCs/>
              </w:rPr>
            </w:pPr>
            <w:r w:rsidRPr="00CE7C0C">
              <w:rPr>
                <w:b/>
                <w:bCs/>
              </w:rPr>
              <w:t>Week of Month</w:t>
            </w:r>
          </w:p>
        </w:tc>
        <w:tc>
          <w:tcPr>
            <w:tcW w:w="5483" w:type="dxa"/>
            <w:tcBorders>
              <w:top w:val="single" w:sz="4" w:space="0" w:color="000000"/>
              <w:left w:val="single" w:sz="4" w:space="0" w:color="000000"/>
              <w:bottom w:val="single" w:sz="4" w:space="0" w:color="000000"/>
              <w:right w:val="single" w:sz="4" w:space="0" w:color="000000"/>
            </w:tcBorders>
          </w:tcPr>
          <w:p w14:paraId="357037CB" w14:textId="328AE800" w:rsidR="00916881" w:rsidRDefault="00916881" w:rsidP="00CE7C0C">
            <w:pPr>
              <w:pStyle w:val="TableBody"/>
            </w:pPr>
            <w:r>
              <w:t xml:space="preserve">The week of the month on which the event occurs (i.e., enter “1” if the event always falls in the first week of the month, “2” if the event always falls in the second week of the month, “5” for last week of month). If a value in this field is entered, you must also specify a day of the week on which the event occurs (see below). This feature will help to define those events that do not occur </w:t>
            </w:r>
            <w:r w:rsidR="00B07DBE">
              <w:t xml:space="preserve">on </w:t>
            </w:r>
            <w:r>
              <w:t xml:space="preserve">the same day each year; for instance, Mother’s Day will occur second Sunday of May each year. </w:t>
            </w:r>
          </w:p>
        </w:tc>
      </w:tr>
      <w:tr w:rsidR="00916881" w14:paraId="0ECF2402" w14:textId="77777777" w:rsidTr="0009567D">
        <w:trPr>
          <w:cantSplit/>
        </w:trPr>
        <w:tc>
          <w:tcPr>
            <w:tcW w:w="2592" w:type="dxa"/>
            <w:tcBorders>
              <w:top w:val="single" w:sz="4" w:space="0" w:color="000000"/>
              <w:left w:val="single" w:sz="4" w:space="0" w:color="000000"/>
              <w:bottom w:val="single" w:sz="4" w:space="0" w:color="000000"/>
            </w:tcBorders>
          </w:tcPr>
          <w:p w14:paraId="3D1D28AC" w14:textId="77777777" w:rsidR="00916881" w:rsidRPr="00CE7C0C" w:rsidRDefault="00916881" w:rsidP="00CE7C0C">
            <w:pPr>
              <w:pStyle w:val="TableBody"/>
              <w:rPr>
                <w:b/>
                <w:bCs/>
              </w:rPr>
            </w:pPr>
            <w:r w:rsidRPr="00CE7C0C">
              <w:rPr>
                <w:b/>
                <w:bCs/>
              </w:rPr>
              <w:t>Day of Week</w:t>
            </w:r>
          </w:p>
        </w:tc>
        <w:tc>
          <w:tcPr>
            <w:tcW w:w="5483" w:type="dxa"/>
            <w:tcBorders>
              <w:top w:val="single" w:sz="4" w:space="0" w:color="000000"/>
              <w:left w:val="single" w:sz="4" w:space="0" w:color="000000"/>
              <w:bottom w:val="single" w:sz="4" w:space="0" w:color="000000"/>
              <w:right w:val="single" w:sz="4" w:space="0" w:color="000000"/>
            </w:tcBorders>
          </w:tcPr>
          <w:p w14:paraId="22AE2BB3" w14:textId="2B6606C7" w:rsidR="00916881" w:rsidRDefault="00916881" w:rsidP="00CE7C0C">
            <w:pPr>
              <w:pStyle w:val="TableBody"/>
            </w:pPr>
            <w:r>
              <w:t xml:space="preserve">If </w:t>
            </w:r>
            <w:r w:rsidR="00B07DBE">
              <w:t xml:space="preserve">the </w:t>
            </w:r>
            <w:r>
              <w:t xml:space="preserve">Week of </w:t>
            </w:r>
            <w:r w:rsidR="00B07DBE">
              <w:t xml:space="preserve">the </w:t>
            </w:r>
            <w:r>
              <w:t xml:space="preserve">month is selected, a new field </w:t>
            </w:r>
            <w:r>
              <w:rPr>
                <w:b/>
                <w:bCs/>
              </w:rPr>
              <w:t>Day of Week</w:t>
            </w:r>
            <w:r>
              <w:t xml:space="preserve"> will occur. Click on the </w:t>
            </w:r>
            <w:r>
              <w:rPr>
                <w:b/>
                <w:bCs/>
              </w:rPr>
              <w:t>Down</w:t>
            </w:r>
            <w:r>
              <w:t xml:space="preserve"> arrow and select the day of the week on which this event falls. </w:t>
            </w:r>
          </w:p>
        </w:tc>
      </w:tr>
      <w:tr w:rsidR="00916881" w14:paraId="139800A3" w14:textId="77777777" w:rsidTr="0009567D">
        <w:trPr>
          <w:cantSplit/>
        </w:trPr>
        <w:tc>
          <w:tcPr>
            <w:tcW w:w="2592" w:type="dxa"/>
            <w:tcBorders>
              <w:top w:val="single" w:sz="4" w:space="0" w:color="000000"/>
              <w:left w:val="single" w:sz="4" w:space="0" w:color="000000"/>
              <w:bottom w:val="single" w:sz="4" w:space="0" w:color="000000"/>
            </w:tcBorders>
          </w:tcPr>
          <w:p w14:paraId="3BA51A1F" w14:textId="77777777" w:rsidR="00916881" w:rsidRPr="00CE7C0C" w:rsidRDefault="00916881" w:rsidP="00CE7C0C">
            <w:pPr>
              <w:pStyle w:val="TableBody"/>
              <w:rPr>
                <w:b/>
                <w:bCs/>
              </w:rPr>
            </w:pPr>
          </w:p>
          <w:p w14:paraId="47E7F658" w14:textId="77777777" w:rsidR="00916881" w:rsidRPr="00CE7C0C" w:rsidRDefault="00916881" w:rsidP="00CE7C0C">
            <w:pPr>
              <w:pStyle w:val="TableBody"/>
              <w:rPr>
                <w:b/>
                <w:bCs/>
              </w:rPr>
            </w:pPr>
            <w:r w:rsidRPr="00CE7C0C">
              <w:rPr>
                <w:b/>
                <w:bCs/>
              </w:rPr>
              <w:t>Pre-effect /</w:t>
            </w:r>
            <w:r w:rsidRPr="00CE7C0C">
              <w:rPr>
                <w:b/>
                <w:bCs/>
              </w:rPr>
              <w:br/>
              <w:t>Post-effect</w:t>
            </w:r>
          </w:p>
        </w:tc>
        <w:tc>
          <w:tcPr>
            <w:tcW w:w="5483" w:type="dxa"/>
            <w:tcBorders>
              <w:top w:val="single" w:sz="4" w:space="0" w:color="000000"/>
              <w:left w:val="single" w:sz="4" w:space="0" w:color="000000"/>
              <w:bottom w:val="single" w:sz="4" w:space="0" w:color="000000"/>
              <w:right w:val="single" w:sz="4" w:space="0" w:color="000000"/>
            </w:tcBorders>
          </w:tcPr>
          <w:p w14:paraId="28E27B11" w14:textId="77777777" w:rsidR="00916881" w:rsidRDefault="00916881" w:rsidP="00CE7C0C">
            <w:pPr>
              <w:pStyle w:val="TableBody"/>
            </w:pPr>
            <w:r>
              <w:t>The anticipated “</w:t>
            </w:r>
            <w:r w:rsidRPr="001D2915">
              <w:rPr>
                <w:b/>
                <w:bCs/>
                <w:rPrChange w:id="2697" w:author="Robbie Moses" w:date="2023-03-03T06:13:00Z">
                  <w:rPr/>
                </w:rPrChange>
              </w:rPr>
              <w:t>ripple effect</w:t>
            </w:r>
            <w:r>
              <w:t>” from a major event or holiday on cash demand.  This is the anticipated days both before (pre-effect) and after (post-effect) that an event will have on cash demand.  For example, a major holiday like December 25 (Christmas) will likely have significant effects both before and after the actual holiday.  Enter the actual number of days when the “</w:t>
            </w:r>
            <w:r w:rsidRPr="001D2915">
              <w:rPr>
                <w:b/>
                <w:bCs/>
                <w:rPrChange w:id="2698" w:author="Robbie Moses" w:date="2023-03-03T06:13:00Z">
                  <w:rPr/>
                </w:rPrChange>
              </w:rPr>
              <w:t>ripple effect</w:t>
            </w:r>
            <w:r>
              <w:t>” is expected to extend out from the event.</w:t>
            </w:r>
          </w:p>
        </w:tc>
      </w:tr>
      <w:tr w:rsidR="00916881" w14:paraId="10A74329" w14:textId="77777777" w:rsidTr="0009567D">
        <w:trPr>
          <w:cantSplit/>
        </w:trPr>
        <w:tc>
          <w:tcPr>
            <w:tcW w:w="2592" w:type="dxa"/>
            <w:tcBorders>
              <w:top w:val="single" w:sz="4" w:space="0" w:color="000000"/>
              <w:left w:val="single" w:sz="4" w:space="0" w:color="000000"/>
              <w:bottom w:val="single" w:sz="4" w:space="0" w:color="000000"/>
            </w:tcBorders>
          </w:tcPr>
          <w:p w14:paraId="495D2F4D" w14:textId="77777777" w:rsidR="00916881" w:rsidRPr="00CE7C0C" w:rsidRDefault="00916881" w:rsidP="00CE7C0C">
            <w:pPr>
              <w:pStyle w:val="TableBody"/>
              <w:rPr>
                <w:b/>
                <w:bCs/>
              </w:rPr>
            </w:pPr>
          </w:p>
          <w:p w14:paraId="16EC7EC2" w14:textId="77777777" w:rsidR="00916881" w:rsidRPr="00CE7C0C" w:rsidRDefault="00916881" w:rsidP="00CE7C0C">
            <w:pPr>
              <w:pStyle w:val="TableBody"/>
              <w:rPr>
                <w:b/>
                <w:bCs/>
              </w:rPr>
            </w:pPr>
          </w:p>
          <w:p w14:paraId="09C78D88" w14:textId="77777777" w:rsidR="00916881" w:rsidRPr="00CE7C0C" w:rsidRDefault="00916881" w:rsidP="00CE7C0C">
            <w:pPr>
              <w:pStyle w:val="TableBody"/>
              <w:rPr>
                <w:b/>
                <w:bCs/>
              </w:rPr>
            </w:pPr>
            <w:r w:rsidRPr="00CE7C0C">
              <w:rPr>
                <w:b/>
                <w:bCs/>
              </w:rPr>
              <w:t>Holiday</w:t>
            </w:r>
          </w:p>
        </w:tc>
        <w:tc>
          <w:tcPr>
            <w:tcW w:w="5483" w:type="dxa"/>
            <w:tcBorders>
              <w:top w:val="single" w:sz="4" w:space="0" w:color="000000"/>
              <w:left w:val="single" w:sz="4" w:space="0" w:color="000000"/>
              <w:bottom w:val="single" w:sz="4" w:space="0" w:color="000000"/>
              <w:right w:val="single" w:sz="4" w:space="0" w:color="000000"/>
            </w:tcBorders>
          </w:tcPr>
          <w:p w14:paraId="478D3E99" w14:textId="1BEA686A" w:rsidR="00916881" w:rsidRDefault="00916881" w:rsidP="00CE7C0C">
            <w:pPr>
              <w:pStyle w:val="TableBody"/>
            </w:pPr>
            <w:r>
              <w:t xml:space="preserve">Optional selection.  Click in the check box next to holiday to indicate that an event is also a holiday.  Note: an event is not necessarily a holiday.  </w:t>
            </w:r>
            <w:r w:rsidRPr="001D2915">
              <w:rPr>
                <w:b/>
                <w:bCs/>
                <w:u w:val="single"/>
                <w:rPrChange w:id="2699" w:author="Robbie Moses" w:date="2023-03-03T06:14:00Z">
                  <w:rPr/>
                </w:rPrChange>
              </w:rPr>
              <w:t>For example</w:t>
            </w:r>
            <w:r>
              <w:t xml:space="preserve">, an event could be payday every other Wednesday.  A holiday is a national or regional event that could affect </w:t>
            </w:r>
            <w:r w:rsidR="00A75E2E">
              <w:t xml:space="preserve">the </w:t>
            </w:r>
            <w:r>
              <w:t>delivery of cash to a Cashpoint if the carrier does not deliver on that holiday.  In this case, if the check box is selected, OptiCash will plan for this contingency and forecast for cash to be delivered before the holiday, if necessary.</w:t>
            </w:r>
          </w:p>
        </w:tc>
      </w:tr>
      <w:tr w:rsidR="00916881" w14:paraId="0BB73020" w14:textId="77777777" w:rsidTr="0009567D">
        <w:trPr>
          <w:cantSplit/>
        </w:trPr>
        <w:tc>
          <w:tcPr>
            <w:tcW w:w="2592" w:type="dxa"/>
            <w:tcBorders>
              <w:top w:val="single" w:sz="4" w:space="0" w:color="000000"/>
              <w:left w:val="single" w:sz="4" w:space="0" w:color="000000"/>
              <w:bottom w:val="single" w:sz="4" w:space="0" w:color="000000"/>
            </w:tcBorders>
          </w:tcPr>
          <w:p w14:paraId="7BC82B9F" w14:textId="77777777" w:rsidR="00916881" w:rsidRPr="00CE7C0C" w:rsidRDefault="00916881" w:rsidP="00CE7C0C">
            <w:pPr>
              <w:pStyle w:val="TableBody"/>
              <w:rPr>
                <w:b/>
                <w:bCs/>
              </w:rPr>
            </w:pPr>
            <w:r w:rsidRPr="00CE7C0C">
              <w:rPr>
                <w:b/>
                <w:bCs/>
              </w:rPr>
              <w:t>Weekend Shift</w:t>
            </w:r>
          </w:p>
        </w:tc>
        <w:tc>
          <w:tcPr>
            <w:tcW w:w="5483" w:type="dxa"/>
            <w:tcBorders>
              <w:top w:val="single" w:sz="4" w:space="0" w:color="000000"/>
              <w:left w:val="single" w:sz="4" w:space="0" w:color="000000"/>
              <w:bottom w:val="single" w:sz="4" w:space="0" w:color="000000"/>
              <w:right w:val="single" w:sz="4" w:space="0" w:color="000000"/>
            </w:tcBorders>
          </w:tcPr>
          <w:p w14:paraId="493E67A6" w14:textId="77777777" w:rsidR="00916881" w:rsidRDefault="00916881" w:rsidP="00CE7C0C">
            <w:pPr>
              <w:pStyle w:val="TableBody"/>
            </w:pPr>
            <w:r>
              <w:t xml:space="preserve">Click the </w:t>
            </w:r>
            <w:r>
              <w:rPr>
                <w:b/>
                <w:bCs/>
              </w:rPr>
              <w:t xml:space="preserve">Down </w:t>
            </w:r>
            <w:r>
              <w:t>arrow to select the expected shift in cash demand when an event falls on the weekend (Saturday or Sunday).  The possible choices are:</w:t>
            </w:r>
          </w:p>
          <w:p w14:paraId="7A1B32ED" w14:textId="77777777" w:rsidR="00916881" w:rsidRDefault="00916881" w:rsidP="00CE7C0C">
            <w:pPr>
              <w:pStyle w:val="TableBody"/>
            </w:pPr>
            <w:r>
              <w:rPr>
                <w:b/>
                <w:bCs/>
              </w:rPr>
              <w:t xml:space="preserve">Backward:  </w:t>
            </w:r>
            <w:r>
              <w:t>shifts demand to the Friday before the weekend.</w:t>
            </w:r>
          </w:p>
          <w:p w14:paraId="007DB652" w14:textId="77777777" w:rsidR="00916881" w:rsidRDefault="00916881" w:rsidP="00CE7C0C">
            <w:pPr>
              <w:pStyle w:val="TableBody"/>
            </w:pPr>
            <w:r>
              <w:rPr>
                <w:b/>
                <w:bCs/>
              </w:rPr>
              <w:t>Forward:</w:t>
            </w:r>
            <w:r>
              <w:t xml:space="preserve">  shifts demand to the following Monday.</w:t>
            </w:r>
          </w:p>
          <w:p w14:paraId="71C823F4" w14:textId="77777777" w:rsidR="00916881" w:rsidRDefault="00916881" w:rsidP="00CE7C0C">
            <w:pPr>
              <w:pStyle w:val="TableBody"/>
            </w:pPr>
            <w:r>
              <w:rPr>
                <w:b/>
                <w:bCs/>
              </w:rPr>
              <w:t xml:space="preserve">None:  </w:t>
            </w:r>
            <w:r>
              <w:t>indicates no anticipated shift in demand and keeps the original event date.</w:t>
            </w:r>
          </w:p>
          <w:p w14:paraId="26184260" w14:textId="13C06238" w:rsidR="00916881" w:rsidRDefault="00916881" w:rsidP="009D4D28">
            <w:pPr>
              <w:pStyle w:val="TableNote"/>
            </w:pPr>
            <w:r w:rsidRPr="00677A9D">
              <w:rPr>
                <w:b/>
                <w:bCs/>
              </w:rPr>
              <w:t>Note</w:t>
            </w:r>
            <w:r>
              <w:t xml:space="preserve">:  </w:t>
            </w:r>
            <w:r w:rsidR="009D4D28">
              <w:t>T</w:t>
            </w:r>
            <w:r>
              <w:t>his field is only active when the Day of Month field is populated with a value greater than zero (0).</w:t>
            </w:r>
          </w:p>
        </w:tc>
      </w:tr>
      <w:tr w:rsidR="00916881" w14:paraId="3E19B355" w14:textId="77777777" w:rsidTr="0009567D">
        <w:trPr>
          <w:cantSplit/>
        </w:trPr>
        <w:tc>
          <w:tcPr>
            <w:tcW w:w="2592" w:type="dxa"/>
            <w:tcBorders>
              <w:top w:val="single" w:sz="4" w:space="0" w:color="000000"/>
              <w:left w:val="single" w:sz="4" w:space="0" w:color="000000"/>
              <w:bottom w:val="single" w:sz="4" w:space="0" w:color="000000"/>
            </w:tcBorders>
          </w:tcPr>
          <w:p w14:paraId="0DBDE789" w14:textId="77777777" w:rsidR="00916881" w:rsidRPr="00CE7C0C" w:rsidRDefault="00916881" w:rsidP="00CE7C0C">
            <w:pPr>
              <w:pStyle w:val="TableBody"/>
              <w:rPr>
                <w:b/>
                <w:bCs/>
                <w:color w:val="000000" w:themeColor="text1"/>
              </w:rPr>
            </w:pPr>
            <w:r w:rsidRPr="00CE7C0C">
              <w:rPr>
                <w:b/>
                <w:bCs/>
                <w:color w:val="000000" w:themeColor="text1"/>
              </w:rPr>
              <w:lastRenderedPageBreak/>
              <w:t>Generate Dates Button</w:t>
            </w:r>
          </w:p>
        </w:tc>
        <w:tc>
          <w:tcPr>
            <w:tcW w:w="5483" w:type="dxa"/>
            <w:tcBorders>
              <w:top w:val="single" w:sz="4" w:space="0" w:color="000000"/>
              <w:left w:val="single" w:sz="4" w:space="0" w:color="000000"/>
              <w:bottom w:val="single" w:sz="4" w:space="0" w:color="000000"/>
              <w:right w:val="single" w:sz="4" w:space="0" w:color="000000"/>
            </w:tcBorders>
          </w:tcPr>
          <w:p w14:paraId="4968372E" w14:textId="65CFB243" w:rsidR="00916881" w:rsidRPr="00CE7C0C" w:rsidRDefault="00916881" w:rsidP="00CE7C0C">
            <w:pPr>
              <w:pStyle w:val="TableBody"/>
            </w:pPr>
            <w:r w:rsidRPr="00CE7C0C">
              <w:t>Generates Event Dates based on the definition of the Event (present year plus 2 years in the past and 2 years into the future). The dates can then be selected and individually updated if needed.</w:t>
            </w:r>
          </w:p>
        </w:tc>
      </w:tr>
      <w:tr w:rsidR="00916881" w14:paraId="1F1D02AD" w14:textId="77777777" w:rsidTr="0009567D">
        <w:trPr>
          <w:cantSplit/>
        </w:trPr>
        <w:tc>
          <w:tcPr>
            <w:tcW w:w="2592" w:type="dxa"/>
            <w:tcBorders>
              <w:top w:val="single" w:sz="4" w:space="0" w:color="000000"/>
              <w:left w:val="single" w:sz="4" w:space="0" w:color="000000"/>
              <w:bottom w:val="single" w:sz="4" w:space="0" w:color="000000"/>
            </w:tcBorders>
          </w:tcPr>
          <w:p w14:paraId="7B0192A0" w14:textId="77777777" w:rsidR="00916881" w:rsidRPr="00CE7C0C" w:rsidRDefault="00916881" w:rsidP="00CE7C0C">
            <w:pPr>
              <w:pStyle w:val="TableBody"/>
              <w:rPr>
                <w:b/>
                <w:bCs/>
                <w:color w:val="000000" w:themeColor="text1"/>
              </w:rPr>
            </w:pPr>
            <w:r w:rsidRPr="00CE7C0C">
              <w:rPr>
                <w:b/>
                <w:bCs/>
                <w:color w:val="000000" w:themeColor="text1"/>
              </w:rPr>
              <w:t>Add Button</w:t>
            </w:r>
          </w:p>
        </w:tc>
        <w:tc>
          <w:tcPr>
            <w:tcW w:w="5483" w:type="dxa"/>
            <w:tcBorders>
              <w:top w:val="single" w:sz="4" w:space="0" w:color="000000"/>
              <w:left w:val="single" w:sz="4" w:space="0" w:color="000000"/>
              <w:bottom w:val="single" w:sz="4" w:space="0" w:color="000000"/>
              <w:right w:val="single" w:sz="4" w:space="0" w:color="000000"/>
            </w:tcBorders>
          </w:tcPr>
          <w:p w14:paraId="066300A9" w14:textId="77777777" w:rsidR="00916881" w:rsidRPr="00CE7C0C" w:rsidRDefault="00916881" w:rsidP="00CE7C0C">
            <w:pPr>
              <w:pStyle w:val="TableBody"/>
            </w:pPr>
            <w:r w:rsidRPr="00CE7C0C">
              <w:t>Allows Users to manually enter dates. This is an alternative to Generating dates.</w:t>
            </w:r>
          </w:p>
        </w:tc>
      </w:tr>
      <w:tr w:rsidR="00916881" w14:paraId="04380A9B" w14:textId="77777777" w:rsidTr="0009567D">
        <w:trPr>
          <w:cantSplit/>
        </w:trPr>
        <w:tc>
          <w:tcPr>
            <w:tcW w:w="2592" w:type="dxa"/>
            <w:tcBorders>
              <w:top w:val="single" w:sz="4" w:space="0" w:color="000000"/>
              <w:left w:val="single" w:sz="4" w:space="0" w:color="000000"/>
              <w:bottom w:val="single" w:sz="4" w:space="0" w:color="000000"/>
            </w:tcBorders>
          </w:tcPr>
          <w:p w14:paraId="36FC71ED" w14:textId="77777777" w:rsidR="00916881" w:rsidRPr="00CE7C0C" w:rsidRDefault="00916881" w:rsidP="00CE7C0C">
            <w:pPr>
              <w:pStyle w:val="TableBody"/>
              <w:rPr>
                <w:b/>
                <w:bCs/>
                <w:color w:val="000000" w:themeColor="text1"/>
              </w:rPr>
            </w:pPr>
            <w:r w:rsidRPr="00CE7C0C">
              <w:rPr>
                <w:b/>
                <w:bCs/>
                <w:color w:val="000000" w:themeColor="text1"/>
              </w:rPr>
              <w:t>Update Button</w:t>
            </w:r>
          </w:p>
        </w:tc>
        <w:tc>
          <w:tcPr>
            <w:tcW w:w="5483" w:type="dxa"/>
            <w:tcBorders>
              <w:top w:val="single" w:sz="4" w:space="0" w:color="000000"/>
              <w:left w:val="single" w:sz="4" w:space="0" w:color="000000"/>
              <w:bottom w:val="single" w:sz="4" w:space="0" w:color="000000"/>
              <w:right w:val="single" w:sz="4" w:space="0" w:color="000000"/>
            </w:tcBorders>
          </w:tcPr>
          <w:p w14:paraId="0DAB6B17" w14:textId="77777777" w:rsidR="00916881" w:rsidRPr="00CE7C0C" w:rsidRDefault="00916881" w:rsidP="00CE7C0C">
            <w:pPr>
              <w:pStyle w:val="TableBody"/>
            </w:pPr>
            <w:r w:rsidRPr="00CE7C0C">
              <w:t>Updates the select date.</w:t>
            </w:r>
          </w:p>
        </w:tc>
      </w:tr>
      <w:tr w:rsidR="00916881" w14:paraId="248EDB86" w14:textId="77777777" w:rsidTr="0009567D">
        <w:trPr>
          <w:cantSplit/>
        </w:trPr>
        <w:tc>
          <w:tcPr>
            <w:tcW w:w="2592" w:type="dxa"/>
            <w:tcBorders>
              <w:top w:val="single" w:sz="4" w:space="0" w:color="000000"/>
              <w:left w:val="single" w:sz="4" w:space="0" w:color="000000"/>
              <w:bottom w:val="single" w:sz="4" w:space="0" w:color="000000"/>
            </w:tcBorders>
          </w:tcPr>
          <w:p w14:paraId="74FB8717" w14:textId="77777777" w:rsidR="00916881" w:rsidRPr="00CE7C0C" w:rsidRDefault="00916881" w:rsidP="00CE7C0C">
            <w:pPr>
              <w:pStyle w:val="TableBody"/>
              <w:rPr>
                <w:b/>
                <w:bCs/>
                <w:color w:val="000000" w:themeColor="text1"/>
              </w:rPr>
            </w:pPr>
            <w:r w:rsidRPr="00CE7C0C">
              <w:rPr>
                <w:b/>
                <w:bCs/>
                <w:color w:val="000000" w:themeColor="text1"/>
              </w:rPr>
              <w:t>Delete Button</w:t>
            </w:r>
          </w:p>
        </w:tc>
        <w:tc>
          <w:tcPr>
            <w:tcW w:w="5483" w:type="dxa"/>
            <w:tcBorders>
              <w:top w:val="single" w:sz="4" w:space="0" w:color="000000"/>
              <w:left w:val="single" w:sz="4" w:space="0" w:color="000000"/>
              <w:bottom w:val="single" w:sz="4" w:space="0" w:color="000000"/>
              <w:right w:val="single" w:sz="4" w:space="0" w:color="000000"/>
            </w:tcBorders>
          </w:tcPr>
          <w:p w14:paraId="707A72B1" w14:textId="77777777" w:rsidR="00916881" w:rsidRPr="00CE7C0C" w:rsidRDefault="00916881" w:rsidP="00CE7C0C">
            <w:pPr>
              <w:pStyle w:val="TableBody"/>
            </w:pPr>
            <w:r w:rsidRPr="00CE7C0C">
              <w:t>Deletes the selected date.</w:t>
            </w:r>
          </w:p>
        </w:tc>
      </w:tr>
    </w:tbl>
    <w:p w14:paraId="69DCADA4" w14:textId="55424ED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405C0162" w14:textId="77777777" w:rsidR="009D4D28" w:rsidRDefault="009D4D28" w:rsidP="002C5B05">
      <w:pPr>
        <w:pStyle w:val="BodyText"/>
      </w:pPr>
      <w:bookmarkStart w:id="2700" w:name="_Ref221892566"/>
      <w:bookmarkStart w:id="2701" w:name="_Ref236112020"/>
    </w:p>
    <w:p w14:paraId="3DC501FF" w14:textId="50D96DF4" w:rsidR="00916881" w:rsidRDefault="00916881" w:rsidP="00CF5142">
      <w:pPr>
        <w:pStyle w:val="Heading2"/>
      </w:pPr>
      <w:bookmarkStart w:id="2702" w:name="_Toc128718703"/>
      <w:r>
        <w:t>Events</w:t>
      </w:r>
      <w:r>
        <w:rPr>
          <w:rFonts w:ascii="Wingdings" w:hAnsi="Wingdings"/>
        </w:rPr>
        <w:t></w:t>
      </w:r>
      <w:r>
        <w:t>Year Type Page</w:t>
      </w:r>
      <w:bookmarkEnd w:id="2700"/>
      <w:bookmarkEnd w:id="2701"/>
      <w:bookmarkEnd w:id="2702"/>
    </w:p>
    <w:p w14:paraId="49EA6C80" w14:textId="77777777" w:rsidR="00916881" w:rsidRDefault="00916881" w:rsidP="009D4D28">
      <w:pPr>
        <w:pStyle w:val="BodyText"/>
      </w:pPr>
      <w:r>
        <w:t>Choosing a Year Type in OptiCash determines the basis for time-sensitive cash demand pattern detection in the forecast process. Two options are offered: Gregorian Calendar (Solar), and Islamic Calendar (Lunar).</w:t>
      </w:r>
    </w:p>
    <w:p w14:paraId="415154AC" w14:textId="23CB7A24" w:rsidR="00916881" w:rsidRDefault="00916881" w:rsidP="00F63174">
      <w:pPr>
        <w:pStyle w:val="Caption"/>
        <w:spacing w:before="0" w:after="120"/>
        <w:ind w:left="187" w:hanging="187"/>
        <w:outlineLvl w:val="0"/>
      </w:pPr>
      <w:bookmarkStart w:id="2703" w:name="_Toc128632446"/>
      <w:r>
        <w:t xml:space="preserve">Figure </w:t>
      </w:r>
      <w:ins w:id="2704" w:author="Robbie Moses" w:date="2023-03-02T06:45:00Z">
        <w:r w:rsidR="00624EA3">
          <w:fldChar w:fldCharType="begin"/>
        </w:r>
        <w:r w:rsidR="00624EA3">
          <w:instrText xml:space="preserve"> SEQ Figure \* ARABIC </w:instrText>
        </w:r>
      </w:ins>
      <w:r w:rsidR="00624EA3">
        <w:fldChar w:fldCharType="separate"/>
      </w:r>
      <w:ins w:id="2705" w:author="Robbie Moses" w:date="2023-03-02T06:45:00Z">
        <w:r w:rsidR="00624EA3">
          <w:rPr>
            <w:noProof/>
          </w:rPr>
          <w:t>127</w:t>
        </w:r>
        <w:r w:rsidR="00624EA3">
          <w:fldChar w:fldCharType="end"/>
        </w:r>
      </w:ins>
      <w:ins w:id="2706" w:author="Moses, Robbie" w:date="2023-02-22T02:39:00Z">
        <w:del w:id="2707" w:author="Robbie Moses" w:date="2023-03-02T06:45:00Z">
          <w:r w:rsidR="003B5D4F" w:rsidDel="00624EA3">
            <w:fldChar w:fldCharType="begin"/>
          </w:r>
          <w:r w:rsidR="003B5D4F" w:rsidDel="00624EA3">
            <w:delInstrText xml:space="preserve"> SEQ Figure \* ARABIC </w:delInstrText>
          </w:r>
        </w:del>
      </w:ins>
      <w:del w:id="2708" w:author="Robbie Moses" w:date="2023-03-02T06:45:00Z">
        <w:r w:rsidR="003B5D4F" w:rsidDel="00624EA3">
          <w:fldChar w:fldCharType="separate"/>
        </w:r>
      </w:del>
      <w:ins w:id="2709" w:author="Moses, Robbie" w:date="2023-02-22T02:39:00Z">
        <w:del w:id="2710" w:author="Robbie Moses" w:date="2023-03-02T06:45:00Z">
          <w:r w:rsidR="003B5D4F" w:rsidDel="00624EA3">
            <w:rPr>
              <w:noProof/>
            </w:rPr>
            <w:delText>126</w:delText>
          </w:r>
          <w:r w:rsidR="003B5D4F" w:rsidDel="00624EA3">
            <w:fldChar w:fldCharType="end"/>
          </w:r>
        </w:del>
      </w:ins>
      <w:del w:id="271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126</w:delText>
        </w:r>
        <w:r w:rsidRPr="1E740376" w:rsidDel="003B5D4F">
          <w:rPr>
            <w:noProof/>
          </w:rPr>
          <w:fldChar w:fldCharType="end"/>
        </w:r>
      </w:del>
      <w:r>
        <w:t xml:space="preserve">: </w:t>
      </w:r>
      <w:r w:rsidR="00133875">
        <w:t>Year-</w:t>
      </w:r>
      <w:r>
        <w:t>Type Page</w:t>
      </w:r>
      <w:bookmarkEnd w:id="2703"/>
    </w:p>
    <w:p w14:paraId="682A3315" w14:textId="0433A8A3" w:rsidR="00916881" w:rsidRDefault="78FC0F14" w:rsidP="002C5B05">
      <w:pPr>
        <w:pStyle w:val="BodyText"/>
      </w:pPr>
      <w:r>
        <w:rPr>
          <w:noProof/>
        </w:rPr>
        <w:drawing>
          <wp:inline distT="0" distB="0" distL="0" distR="0" wp14:anchorId="701B26AF" wp14:editId="0AAA37BD">
            <wp:extent cx="5486400" cy="3619500"/>
            <wp:effectExtent l="76200" t="76200" r="133350" b="133350"/>
            <wp:docPr id="1756815324" name="Picture 175681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5486400"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F69C59" w14:textId="703A2408" w:rsidR="00916881" w:rsidRDefault="00916881" w:rsidP="00F63174">
      <w:pPr>
        <w:pStyle w:val="Caption"/>
        <w:spacing w:before="0" w:after="120"/>
        <w:ind w:left="187" w:hanging="187"/>
        <w:outlineLvl w:val="0"/>
      </w:pPr>
      <w:bookmarkStart w:id="2712" w:name="_Toc128631060"/>
      <w:r>
        <w:lastRenderedPageBreak/>
        <w:t xml:space="preserve">Table </w:t>
      </w:r>
      <w:r w:rsidR="00027408">
        <w:fldChar w:fldCharType="begin"/>
      </w:r>
      <w:r>
        <w:instrText xml:space="preserve"> SEQ "Table" \*Arabic </w:instrText>
      </w:r>
      <w:r w:rsidR="00027408">
        <w:fldChar w:fldCharType="separate"/>
      </w:r>
      <w:r w:rsidR="00D57607">
        <w:rPr>
          <w:noProof/>
        </w:rPr>
        <w:t>106</w:t>
      </w:r>
      <w:r w:rsidR="00027408">
        <w:rPr>
          <w:noProof/>
        </w:rPr>
        <w:fldChar w:fldCharType="end"/>
      </w:r>
      <w:r>
        <w:t xml:space="preserve">: </w:t>
      </w:r>
      <w:r w:rsidR="00133875">
        <w:t>Year-</w:t>
      </w:r>
      <w:r>
        <w:t>Type Description</w:t>
      </w:r>
      <w:bookmarkEnd w:id="271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4FF172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0D8D580" w14:textId="77777777" w:rsidR="00916881" w:rsidRDefault="00916881" w:rsidP="009D4D28">
            <w:pPr>
              <w:pStyle w:val="TableHeading"/>
            </w:pPr>
            <w:r>
              <w:t>Fields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83812B" w14:textId="77777777" w:rsidR="00916881" w:rsidRDefault="00916881" w:rsidP="009D4D28">
            <w:pPr>
              <w:pStyle w:val="TableHeading"/>
            </w:pPr>
            <w:r>
              <w:t>Description</w:t>
            </w:r>
          </w:p>
        </w:tc>
      </w:tr>
      <w:tr w:rsidR="00916881" w14:paraId="1E2AD711" w14:textId="77777777" w:rsidTr="0009567D">
        <w:trPr>
          <w:cantSplit/>
        </w:trPr>
        <w:tc>
          <w:tcPr>
            <w:tcW w:w="2592" w:type="dxa"/>
            <w:tcBorders>
              <w:left w:val="single" w:sz="4" w:space="0" w:color="000000"/>
              <w:bottom w:val="single" w:sz="4" w:space="0" w:color="000000"/>
            </w:tcBorders>
          </w:tcPr>
          <w:p w14:paraId="3928066A" w14:textId="77777777" w:rsidR="00916881" w:rsidRPr="00FF06E8" w:rsidRDefault="00916881" w:rsidP="00FF06E8">
            <w:pPr>
              <w:pStyle w:val="TableBody"/>
              <w:rPr>
                <w:b/>
                <w:bCs/>
              </w:rPr>
            </w:pPr>
            <w:r w:rsidRPr="00FF06E8">
              <w:rPr>
                <w:b/>
                <w:bCs/>
              </w:rPr>
              <w:t>Active Year Type</w:t>
            </w:r>
          </w:p>
        </w:tc>
        <w:tc>
          <w:tcPr>
            <w:tcW w:w="5483" w:type="dxa"/>
            <w:tcBorders>
              <w:left w:val="single" w:sz="4" w:space="0" w:color="000000"/>
              <w:bottom w:val="single" w:sz="4" w:space="0" w:color="000000"/>
              <w:right w:val="single" w:sz="4" w:space="0" w:color="000000"/>
            </w:tcBorders>
          </w:tcPr>
          <w:p w14:paraId="4F8AE2C7" w14:textId="77777777" w:rsidR="00916881" w:rsidRDefault="00916881" w:rsidP="009D4D28">
            <w:pPr>
              <w:pStyle w:val="TableBody"/>
            </w:pPr>
            <w:r>
              <w:t>The Year Type currently in effect for the system</w:t>
            </w:r>
          </w:p>
        </w:tc>
      </w:tr>
      <w:tr w:rsidR="00916881" w14:paraId="5A22B519" w14:textId="77777777" w:rsidTr="0009567D">
        <w:trPr>
          <w:cantSplit/>
        </w:trPr>
        <w:tc>
          <w:tcPr>
            <w:tcW w:w="2592" w:type="dxa"/>
            <w:tcBorders>
              <w:left w:val="single" w:sz="4" w:space="0" w:color="000000"/>
              <w:bottom w:val="single" w:sz="4" w:space="0" w:color="000000"/>
            </w:tcBorders>
          </w:tcPr>
          <w:p w14:paraId="6C897ACB" w14:textId="77777777" w:rsidR="00916881" w:rsidRPr="00FF06E8" w:rsidRDefault="00916881" w:rsidP="00FF06E8">
            <w:pPr>
              <w:pStyle w:val="TableBody"/>
              <w:rPr>
                <w:b/>
                <w:bCs/>
              </w:rPr>
            </w:pPr>
            <w:r w:rsidRPr="00FF06E8">
              <w:rPr>
                <w:b/>
                <w:bCs/>
              </w:rPr>
              <w:t>Calendar Type</w:t>
            </w:r>
          </w:p>
        </w:tc>
        <w:tc>
          <w:tcPr>
            <w:tcW w:w="5483" w:type="dxa"/>
            <w:tcBorders>
              <w:left w:val="single" w:sz="4" w:space="0" w:color="000000"/>
              <w:bottom w:val="single" w:sz="4" w:space="0" w:color="000000"/>
              <w:right w:val="single" w:sz="4" w:space="0" w:color="000000"/>
            </w:tcBorders>
          </w:tcPr>
          <w:p w14:paraId="7138B2DB" w14:textId="77777777" w:rsidR="00916881" w:rsidRDefault="00916881" w:rsidP="009D4D28">
            <w:pPr>
              <w:pStyle w:val="TableBody"/>
            </w:pPr>
            <w:r>
              <w:t xml:space="preserve">Allows the user to select the Calendar type from the Dropdown list. Click </w:t>
            </w:r>
            <w:r w:rsidRPr="00C56B2D">
              <w:rPr>
                <w:b/>
                <w:bCs/>
                <w:rPrChange w:id="2713" w:author="Robbie Moses" w:date="2023-03-03T06:14:00Z">
                  <w:rPr/>
                </w:rPrChange>
              </w:rPr>
              <w:t>Save</w:t>
            </w:r>
            <w:r>
              <w:t xml:space="preserve"> to assign the Year Type.</w:t>
            </w:r>
          </w:p>
          <w:p w14:paraId="2732782B" w14:textId="77777777" w:rsidR="00916881" w:rsidRDefault="00916881" w:rsidP="009D4D28">
            <w:pPr>
              <w:pStyle w:val="TableBody"/>
            </w:pPr>
            <w:r>
              <w:t>Gregorian (Solar Calendar)</w:t>
            </w:r>
          </w:p>
          <w:p w14:paraId="5638BFCB" w14:textId="77777777" w:rsidR="00916881" w:rsidRDefault="00916881" w:rsidP="009D4D28">
            <w:pPr>
              <w:pStyle w:val="TableBody"/>
            </w:pPr>
            <w:r>
              <w:t>Islamic (Lunar Calendar)</w:t>
            </w:r>
          </w:p>
        </w:tc>
      </w:tr>
      <w:tr w:rsidR="00916881" w14:paraId="4EFA0864" w14:textId="77777777" w:rsidTr="0009567D">
        <w:trPr>
          <w:cantSplit/>
        </w:trPr>
        <w:tc>
          <w:tcPr>
            <w:tcW w:w="2592" w:type="dxa"/>
            <w:tcBorders>
              <w:left w:val="single" w:sz="4" w:space="0" w:color="000000"/>
              <w:bottom w:val="single" w:sz="4" w:space="0" w:color="000000"/>
            </w:tcBorders>
          </w:tcPr>
          <w:p w14:paraId="008A5E92" w14:textId="77777777" w:rsidR="00916881" w:rsidRPr="00FF06E8" w:rsidRDefault="00916881" w:rsidP="00FF06E8">
            <w:pPr>
              <w:pStyle w:val="TableBody"/>
              <w:rPr>
                <w:b/>
                <w:bCs/>
              </w:rPr>
            </w:pPr>
            <w:r w:rsidRPr="00FF06E8">
              <w:rPr>
                <w:b/>
                <w:bCs/>
              </w:rPr>
              <w:t>Islamic Year</w:t>
            </w:r>
          </w:p>
        </w:tc>
        <w:tc>
          <w:tcPr>
            <w:tcW w:w="5483" w:type="dxa"/>
            <w:tcBorders>
              <w:left w:val="single" w:sz="4" w:space="0" w:color="000000"/>
              <w:bottom w:val="single" w:sz="4" w:space="0" w:color="000000"/>
              <w:right w:val="single" w:sz="4" w:space="0" w:color="000000"/>
            </w:tcBorders>
          </w:tcPr>
          <w:p w14:paraId="575ABC63" w14:textId="77777777" w:rsidR="00916881" w:rsidRDefault="00916881" w:rsidP="009D4D28">
            <w:pPr>
              <w:pStyle w:val="TableBody"/>
            </w:pPr>
            <w:r>
              <w:t>Specifies the Islamic Year and allows the user to enter the Solar Date equivalents to the Islamic Months</w:t>
            </w:r>
          </w:p>
        </w:tc>
      </w:tr>
      <w:tr w:rsidR="00916881" w14:paraId="72BC01F5" w14:textId="77777777" w:rsidTr="0009567D">
        <w:trPr>
          <w:cantSplit/>
        </w:trPr>
        <w:tc>
          <w:tcPr>
            <w:tcW w:w="2592" w:type="dxa"/>
            <w:tcBorders>
              <w:top w:val="single" w:sz="4" w:space="0" w:color="000000"/>
              <w:left w:val="single" w:sz="4" w:space="0" w:color="000000"/>
              <w:bottom w:val="single" w:sz="4" w:space="0" w:color="000000"/>
            </w:tcBorders>
          </w:tcPr>
          <w:p w14:paraId="6920D53E" w14:textId="77777777" w:rsidR="00916881" w:rsidRPr="00FF06E8" w:rsidRDefault="00916881" w:rsidP="00FF06E8">
            <w:pPr>
              <w:pStyle w:val="TableBody"/>
              <w:rPr>
                <w:b/>
                <w:bCs/>
              </w:rPr>
            </w:pPr>
            <w:r w:rsidRPr="00FF06E8">
              <w:rPr>
                <w:b/>
                <w:bCs/>
              </w:rPr>
              <w:t>Islamic Month</w:t>
            </w:r>
          </w:p>
        </w:tc>
        <w:tc>
          <w:tcPr>
            <w:tcW w:w="5483" w:type="dxa"/>
            <w:tcBorders>
              <w:top w:val="single" w:sz="4" w:space="0" w:color="000000"/>
              <w:left w:val="single" w:sz="4" w:space="0" w:color="000000"/>
              <w:bottom w:val="single" w:sz="4" w:space="0" w:color="000000"/>
              <w:right w:val="single" w:sz="4" w:space="0" w:color="000000"/>
            </w:tcBorders>
          </w:tcPr>
          <w:p w14:paraId="2BA1A176" w14:textId="77777777" w:rsidR="00916881" w:rsidRDefault="00916881" w:rsidP="009D4D28">
            <w:pPr>
              <w:pStyle w:val="TableBody"/>
            </w:pPr>
            <w:r>
              <w:t>Breakdown of the Islamic months and allows the user to select the Solar date equivalents for the Lunar Month</w:t>
            </w:r>
          </w:p>
        </w:tc>
      </w:tr>
      <w:tr w:rsidR="00916881" w14:paraId="03961600" w14:textId="77777777" w:rsidTr="0009567D">
        <w:trPr>
          <w:cantSplit/>
        </w:trPr>
        <w:tc>
          <w:tcPr>
            <w:tcW w:w="2592" w:type="dxa"/>
            <w:tcBorders>
              <w:top w:val="single" w:sz="4" w:space="0" w:color="000000"/>
              <w:left w:val="single" w:sz="4" w:space="0" w:color="000000"/>
              <w:bottom w:val="single" w:sz="4" w:space="0" w:color="000000"/>
            </w:tcBorders>
          </w:tcPr>
          <w:p w14:paraId="31A408E5" w14:textId="77777777" w:rsidR="00916881" w:rsidRPr="00FF06E8" w:rsidRDefault="00916881" w:rsidP="00FF06E8">
            <w:pPr>
              <w:pStyle w:val="TableBody"/>
              <w:rPr>
                <w:b/>
                <w:bCs/>
              </w:rPr>
            </w:pPr>
            <w:r w:rsidRPr="00FF06E8">
              <w:rPr>
                <w:b/>
                <w:bCs/>
              </w:rPr>
              <w:t>Save</w:t>
            </w:r>
          </w:p>
        </w:tc>
        <w:tc>
          <w:tcPr>
            <w:tcW w:w="5483" w:type="dxa"/>
            <w:tcBorders>
              <w:top w:val="single" w:sz="4" w:space="0" w:color="000000"/>
              <w:left w:val="single" w:sz="4" w:space="0" w:color="000000"/>
              <w:bottom w:val="single" w:sz="4" w:space="0" w:color="000000"/>
              <w:right w:val="single" w:sz="4" w:space="0" w:color="000000"/>
            </w:tcBorders>
          </w:tcPr>
          <w:p w14:paraId="7CF5FA73" w14:textId="77777777" w:rsidR="00916881" w:rsidRDefault="00916881" w:rsidP="009D4D28">
            <w:pPr>
              <w:pStyle w:val="TableBody"/>
            </w:pPr>
            <w:r>
              <w:t>Saves the Selection and assigns the new settings to the system.</w:t>
            </w:r>
          </w:p>
        </w:tc>
      </w:tr>
      <w:tr w:rsidR="00916881" w14:paraId="2A5AF2FB" w14:textId="77777777" w:rsidTr="0009567D">
        <w:trPr>
          <w:cantSplit/>
        </w:trPr>
        <w:tc>
          <w:tcPr>
            <w:tcW w:w="2592" w:type="dxa"/>
            <w:tcBorders>
              <w:top w:val="single" w:sz="4" w:space="0" w:color="000000"/>
              <w:left w:val="single" w:sz="4" w:space="0" w:color="000000"/>
              <w:bottom w:val="single" w:sz="4" w:space="0" w:color="000000"/>
            </w:tcBorders>
          </w:tcPr>
          <w:p w14:paraId="2FD6BA2B" w14:textId="77777777" w:rsidR="00916881" w:rsidRPr="00FF06E8" w:rsidRDefault="00916881" w:rsidP="00FF06E8">
            <w:pPr>
              <w:pStyle w:val="TableBody"/>
              <w:rPr>
                <w:b/>
                <w:bCs/>
              </w:rPr>
            </w:pPr>
            <w:r w:rsidRPr="00FF06E8">
              <w:rPr>
                <w:b/>
                <w:bCs/>
              </w:rPr>
              <w:t>Cancel</w:t>
            </w:r>
          </w:p>
        </w:tc>
        <w:tc>
          <w:tcPr>
            <w:tcW w:w="5483" w:type="dxa"/>
            <w:tcBorders>
              <w:top w:val="single" w:sz="4" w:space="0" w:color="000000"/>
              <w:left w:val="single" w:sz="4" w:space="0" w:color="000000"/>
              <w:bottom w:val="single" w:sz="4" w:space="0" w:color="000000"/>
              <w:right w:val="single" w:sz="4" w:space="0" w:color="000000"/>
            </w:tcBorders>
          </w:tcPr>
          <w:p w14:paraId="5BB0D7FD" w14:textId="77777777" w:rsidR="00916881" w:rsidRDefault="00916881" w:rsidP="009D4D28">
            <w:pPr>
              <w:pStyle w:val="TableBody"/>
            </w:pPr>
            <w:r>
              <w:t>Closes the window without saving any information.</w:t>
            </w:r>
          </w:p>
        </w:tc>
      </w:tr>
    </w:tbl>
    <w:p w14:paraId="6D24E01A" w14:textId="43A62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_Ref251840278 \h </w:instrText>
      </w:r>
      <w:r w:rsidR="00027408">
        <w:fldChar w:fldCharType="separate"/>
      </w:r>
      <w:r w:rsidR="00D57607">
        <w:t>Events Tab</w:t>
      </w:r>
      <w:r w:rsidR="00027408">
        <w:fldChar w:fldCharType="end"/>
      </w:r>
    </w:p>
    <w:p w14:paraId="58DCB8DB" w14:textId="77777777" w:rsidR="00FF06E8" w:rsidRDefault="00FF06E8" w:rsidP="002C5B05">
      <w:pPr>
        <w:pStyle w:val="BodyText"/>
      </w:pPr>
    </w:p>
    <w:p w14:paraId="3AB62C2C" w14:textId="77777777" w:rsidR="00916881" w:rsidRDefault="00916881" w:rsidP="00BE24DE">
      <w:pPr>
        <w:pStyle w:val="TOCHeading"/>
      </w:pPr>
      <w:bookmarkStart w:id="2714" w:name="_Ref221779307"/>
      <w:bookmarkStart w:id="2715" w:name="_Ref231748126"/>
      <w:bookmarkStart w:id="2716" w:name="_Toc128718704"/>
      <w:r>
        <w:lastRenderedPageBreak/>
        <w:t>System Tab</w:t>
      </w:r>
      <w:bookmarkEnd w:id="2714"/>
      <w:bookmarkEnd w:id="2715"/>
      <w:bookmarkEnd w:id="2716"/>
    </w:p>
    <w:p w14:paraId="79C96F05" w14:textId="77777777" w:rsidR="00916881" w:rsidRPr="00FF06E8" w:rsidRDefault="00916881" w:rsidP="00FF06E8">
      <w:pPr>
        <w:pStyle w:val="BodyText"/>
      </w:pPr>
      <w:r w:rsidRPr="00FF06E8">
        <w:t>The System Tab contains tools normally used by administrators to set up the system or perform maintenance functions.</w:t>
      </w:r>
    </w:p>
    <w:p w14:paraId="3FB50741" w14:textId="77777777" w:rsidR="00916881" w:rsidRPr="00FF06E8" w:rsidRDefault="00916881" w:rsidP="00FF06E8">
      <w:pPr>
        <w:pStyle w:val="BodyText"/>
      </w:pPr>
      <w:r w:rsidRPr="00FF06E8">
        <w:t xml:space="preserve">The following is a summary of the information that will be covered along with hyperlinks to each topic: </w:t>
      </w:r>
    </w:p>
    <w:p w14:paraId="1EE42CF2" w14:textId="33E6A29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lang w:val="fr-FR"/>
        </w:rPr>
        <w:t>System</w:t>
      </w:r>
      <w:r w:rsidR="00D57607" w:rsidRPr="00FF06E8">
        <w:rPr>
          <w:rFonts w:ascii="Wingdings" w:hAnsi="Wingdings"/>
          <w:color w:val="1F497D" w:themeColor="text2"/>
        </w:rPr>
        <w:t></w:t>
      </w:r>
      <w:r w:rsidR="00D57607" w:rsidRPr="00FF06E8">
        <w:rPr>
          <w:color w:val="1F497D" w:themeColor="text2"/>
          <w:lang w:val="fr-FR"/>
        </w:rPr>
        <w:t>Institution Page</w:t>
      </w:r>
      <w:r w:rsidRPr="00FF06E8">
        <w:rPr>
          <w:color w:val="1F497D" w:themeColor="text2"/>
        </w:rPr>
        <w:fldChar w:fldCharType="end"/>
      </w:r>
    </w:p>
    <w:p w14:paraId="329CFBB5" w14:textId="31F878A9"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_Ref236112230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Privileges Page</w:t>
      </w:r>
      <w:r w:rsidRPr="00FF06E8">
        <w:rPr>
          <w:color w:val="1F497D" w:themeColor="text2"/>
        </w:rPr>
        <w:fldChar w:fldCharType="end"/>
      </w:r>
    </w:p>
    <w:p w14:paraId="4B7126A5" w14:textId="2439C443"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_Ref272392428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Order Settings Page</w:t>
      </w:r>
      <w:r w:rsidRPr="00FF06E8">
        <w:rPr>
          <w:color w:val="1F497D" w:themeColor="text2"/>
        </w:rPr>
        <w:fldChar w:fldCharType="end"/>
      </w:r>
    </w:p>
    <w:p w14:paraId="4EE46441" w14:textId="572B0226"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_Ref236112235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Maintenance Page</w:t>
      </w:r>
      <w:r w:rsidRPr="00FF06E8">
        <w:rPr>
          <w:color w:val="1F497D" w:themeColor="text2"/>
        </w:rPr>
        <w:fldChar w:fldCharType="end"/>
      </w:r>
    </w:p>
    <w:p w14:paraId="2AE6E310" w14:textId="27FE5468"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_Ref236112247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View Logs</w:t>
      </w:r>
      <w:r w:rsidRPr="00FF06E8">
        <w:rPr>
          <w:color w:val="1F497D" w:themeColor="text2"/>
        </w:rPr>
        <w:fldChar w:fldCharType="end"/>
      </w:r>
    </w:p>
    <w:p w14:paraId="76A1A14B" w14:textId="62F8E322"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_Ref231730863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Audit Log Browser</w:t>
      </w:r>
      <w:r w:rsidRPr="00FF06E8">
        <w:rPr>
          <w:color w:val="1F497D" w:themeColor="text2"/>
        </w:rPr>
        <w:fldChar w:fldCharType="end"/>
      </w:r>
    </w:p>
    <w:p w14:paraId="31B5BB33" w14:textId="012E88E4" w:rsidR="00916881" w:rsidRPr="00FF06E8" w:rsidRDefault="00027408" w:rsidP="00FF06E8">
      <w:pPr>
        <w:pStyle w:val="ListBullet"/>
        <w:rPr>
          <w:color w:val="1F497D" w:themeColor="text2"/>
        </w:rPr>
      </w:pPr>
      <w:r w:rsidRPr="00FF06E8">
        <w:rPr>
          <w:color w:val="1F497D" w:themeColor="text2"/>
        </w:rPr>
        <w:fldChar w:fldCharType="begin"/>
      </w:r>
      <w:r w:rsidR="00916881" w:rsidRPr="00FF06E8">
        <w:rPr>
          <w:color w:val="1F497D" w:themeColor="text2"/>
        </w:rPr>
        <w:instrText xml:space="preserve"> REF _Ref236112251 \h </w:instrText>
      </w:r>
      <w:r w:rsidR="00FF06E8" w:rsidRPr="00FF06E8">
        <w:rPr>
          <w:color w:val="1F497D" w:themeColor="text2"/>
        </w:rPr>
        <w:instrText xml:space="preserve"> \* MERGEFORMAT </w:instrText>
      </w:r>
      <w:r w:rsidRPr="00FF06E8">
        <w:rPr>
          <w:color w:val="1F497D" w:themeColor="text2"/>
        </w:rPr>
      </w:r>
      <w:r w:rsidRPr="00FF06E8">
        <w:rPr>
          <w:color w:val="1F497D" w:themeColor="text2"/>
        </w:rPr>
        <w:fldChar w:fldCharType="separate"/>
      </w:r>
      <w:r w:rsidR="00D57607" w:rsidRPr="00FF06E8">
        <w:rPr>
          <w:color w:val="1F497D" w:themeColor="text2"/>
        </w:rPr>
        <w:t>System</w:t>
      </w:r>
      <w:r w:rsidR="00D57607" w:rsidRPr="00FF06E8">
        <w:rPr>
          <w:rFonts w:ascii="Wingdings" w:hAnsi="Wingdings"/>
          <w:color w:val="1F497D" w:themeColor="text2"/>
        </w:rPr>
        <w:t></w:t>
      </w:r>
      <w:r w:rsidR="00D57607" w:rsidRPr="00FF06E8">
        <w:rPr>
          <w:color w:val="1F497D" w:themeColor="text2"/>
        </w:rPr>
        <w:t>About Page</w:t>
      </w:r>
      <w:r w:rsidRPr="00FF06E8">
        <w:rPr>
          <w:color w:val="1F497D" w:themeColor="text2"/>
        </w:rPr>
        <w:fldChar w:fldCharType="end"/>
      </w:r>
    </w:p>
    <w:p w14:paraId="23DB5E3C" w14:textId="3A5D36E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31BADAF2" w14:textId="77777777" w:rsidR="00916881" w:rsidRDefault="00916881" w:rsidP="002C5B05">
      <w:pPr>
        <w:pStyle w:val="BodyText"/>
      </w:pPr>
    </w:p>
    <w:p w14:paraId="692A857A" w14:textId="77777777" w:rsidR="00916881" w:rsidRDefault="00916881" w:rsidP="00514277">
      <w:pPr>
        <w:pStyle w:val="Heading2"/>
      </w:pPr>
      <w:bookmarkStart w:id="2717" w:name="_Ref231730380"/>
      <w:bookmarkStart w:id="2718" w:name="_Ref236112228"/>
      <w:bookmarkStart w:id="2719" w:name="_Toc128718705"/>
      <w:r>
        <w:t>System</w:t>
      </w:r>
      <w:r>
        <w:rPr>
          <w:rFonts w:ascii="Wingdings" w:hAnsi="Wingdings"/>
        </w:rPr>
        <w:t></w:t>
      </w:r>
      <w:r>
        <w:t>Institution Page</w:t>
      </w:r>
      <w:bookmarkEnd w:id="2717"/>
      <w:bookmarkEnd w:id="2718"/>
      <w:bookmarkEnd w:id="2719"/>
    </w:p>
    <w:p w14:paraId="1F4F79E8" w14:textId="77777777" w:rsidR="00916881" w:rsidRDefault="00916881" w:rsidP="002C5B05">
      <w:pPr>
        <w:pStyle w:val="BodyText"/>
      </w:pPr>
    </w:p>
    <w:p w14:paraId="470471ED" w14:textId="1B253891" w:rsidR="00916881" w:rsidRDefault="00916881" w:rsidP="00F63174">
      <w:pPr>
        <w:pStyle w:val="Caption"/>
        <w:spacing w:before="0" w:after="120"/>
        <w:ind w:left="187" w:hanging="187"/>
        <w:outlineLvl w:val="0"/>
      </w:pPr>
      <w:bookmarkStart w:id="2720" w:name="_Toc128632447"/>
      <w:r>
        <w:t xml:space="preserve">Figure </w:t>
      </w:r>
      <w:ins w:id="2721" w:author="Robbie Moses" w:date="2023-03-02T06:45:00Z">
        <w:r w:rsidR="00624EA3">
          <w:fldChar w:fldCharType="begin"/>
        </w:r>
        <w:r w:rsidR="00624EA3">
          <w:instrText xml:space="preserve"> SEQ Figure \* ARABIC </w:instrText>
        </w:r>
      </w:ins>
      <w:r w:rsidR="00624EA3">
        <w:fldChar w:fldCharType="separate"/>
      </w:r>
      <w:ins w:id="2722" w:author="Robbie Moses" w:date="2023-03-02T06:45:00Z">
        <w:r w:rsidR="00624EA3">
          <w:rPr>
            <w:noProof/>
          </w:rPr>
          <w:t>128</w:t>
        </w:r>
        <w:r w:rsidR="00624EA3">
          <w:fldChar w:fldCharType="end"/>
        </w:r>
      </w:ins>
      <w:ins w:id="2723" w:author="Moses, Robbie" w:date="2023-02-22T02:39:00Z">
        <w:del w:id="2724" w:author="Robbie Moses" w:date="2023-03-02T06:45:00Z">
          <w:r w:rsidR="003B5D4F" w:rsidDel="00624EA3">
            <w:fldChar w:fldCharType="begin"/>
          </w:r>
          <w:r w:rsidR="003B5D4F" w:rsidDel="00624EA3">
            <w:delInstrText xml:space="preserve"> SEQ Figure \* ARABIC </w:delInstrText>
          </w:r>
        </w:del>
      </w:ins>
      <w:del w:id="2725" w:author="Robbie Moses" w:date="2023-03-02T06:45:00Z">
        <w:r w:rsidR="003B5D4F" w:rsidDel="00624EA3">
          <w:fldChar w:fldCharType="separate"/>
        </w:r>
      </w:del>
      <w:ins w:id="2726" w:author="Moses, Robbie" w:date="2023-02-22T02:39:00Z">
        <w:del w:id="2727" w:author="Robbie Moses" w:date="2023-03-02T06:45:00Z">
          <w:r w:rsidR="003B5D4F" w:rsidDel="00624EA3">
            <w:rPr>
              <w:noProof/>
            </w:rPr>
            <w:delText>127</w:delText>
          </w:r>
          <w:r w:rsidR="003B5D4F" w:rsidDel="00624EA3">
            <w:fldChar w:fldCharType="end"/>
          </w:r>
        </w:del>
      </w:ins>
      <w:del w:id="272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127</w:delText>
        </w:r>
        <w:r w:rsidRPr="1E740376" w:rsidDel="003B5D4F">
          <w:rPr>
            <w:noProof/>
          </w:rPr>
          <w:fldChar w:fldCharType="end"/>
        </w:r>
      </w:del>
      <w:r>
        <w:t>: Institution Page</w:t>
      </w:r>
      <w:bookmarkEnd w:id="2720"/>
    </w:p>
    <w:p w14:paraId="1093773A" w14:textId="11E96BAD" w:rsidR="00916881" w:rsidRDefault="7A08A8F2" w:rsidP="002C5B05">
      <w:pPr>
        <w:pStyle w:val="BodyText"/>
      </w:pPr>
      <w:r>
        <w:rPr>
          <w:noProof/>
        </w:rPr>
        <w:drawing>
          <wp:inline distT="0" distB="0" distL="0" distR="0" wp14:anchorId="47F7F7A9" wp14:editId="0AC2456C">
            <wp:extent cx="5486400" cy="2771775"/>
            <wp:effectExtent l="76200" t="76200" r="133350" b="142875"/>
            <wp:docPr id="1164103836" name="Picture 11641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5486400" cy="2771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1B5A7" w14:textId="77777777" w:rsidR="00916881" w:rsidRDefault="00916881" w:rsidP="002C5B05">
      <w:pPr>
        <w:pStyle w:val="BodyText"/>
      </w:pPr>
    </w:p>
    <w:p w14:paraId="4DB28961" w14:textId="69ECF29E" w:rsidR="00916881" w:rsidRDefault="00916881" w:rsidP="00F63174">
      <w:pPr>
        <w:pStyle w:val="Caption"/>
        <w:spacing w:before="0" w:after="120"/>
        <w:ind w:left="187" w:hanging="187"/>
        <w:outlineLvl w:val="0"/>
      </w:pPr>
      <w:bookmarkStart w:id="2729" w:name="_Toc128631061"/>
      <w:r>
        <w:lastRenderedPageBreak/>
        <w:t xml:space="preserve">Table </w:t>
      </w:r>
      <w:r w:rsidR="00027408">
        <w:fldChar w:fldCharType="begin"/>
      </w:r>
      <w:r>
        <w:instrText xml:space="preserve"> SEQ "Table" \*Arabic </w:instrText>
      </w:r>
      <w:r w:rsidR="00027408">
        <w:fldChar w:fldCharType="separate"/>
      </w:r>
      <w:r w:rsidR="00D57607">
        <w:rPr>
          <w:noProof/>
        </w:rPr>
        <w:t>107</w:t>
      </w:r>
      <w:r w:rsidR="00027408">
        <w:rPr>
          <w:noProof/>
        </w:rPr>
        <w:fldChar w:fldCharType="end"/>
      </w:r>
      <w:r>
        <w:t>: Institution Description</w:t>
      </w:r>
      <w:bookmarkEnd w:id="272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0111D8" w14:textId="77777777" w:rsidTr="00D52CBB">
        <w:trPr>
          <w:cantSplit/>
          <w:tblHeader/>
        </w:trPr>
        <w:tc>
          <w:tcPr>
            <w:tcW w:w="2592" w:type="dxa"/>
            <w:tcBorders>
              <w:top w:val="single" w:sz="4" w:space="0" w:color="000000"/>
              <w:left w:val="single" w:sz="4" w:space="0" w:color="000000"/>
              <w:bottom w:val="single" w:sz="4" w:space="0" w:color="000000"/>
            </w:tcBorders>
            <w:shd w:val="clear" w:color="auto" w:fill="60C03A"/>
          </w:tcPr>
          <w:p w14:paraId="554D338A" w14:textId="77777777" w:rsidR="00916881" w:rsidRDefault="00916881" w:rsidP="001725F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0DBF2527" w14:textId="77777777" w:rsidR="00916881" w:rsidRDefault="00916881" w:rsidP="001725F0">
            <w:pPr>
              <w:pStyle w:val="TableHeading"/>
            </w:pPr>
            <w:r>
              <w:t>Description</w:t>
            </w:r>
          </w:p>
        </w:tc>
      </w:tr>
      <w:tr w:rsidR="00916881" w14:paraId="15F19C14" w14:textId="77777777" w:rsidTr="0009567D">
        <w:trPr>
          <w:cantSplit/>
        </w:trPr>
        <w:tc>
          <w:tcPr>
            <w:tcW w:w="2592" w:type="dxa"/>
            <w:tcBorders>
              <w:top w:val="single" w:sz="4" w:space="0" w:color="000000"/>
              <w:left w:val="single" w:sz="4" w:space="0" w:color="000000"/>
              <w:bottom w:val="single" w:sz="4" w:space="0" w:color="000000"/>
            </w:tcBorders>
          </w:tcPr>
          <w:p w14:paraId="39169304" w14:textId="77777777" w:rsidR="00916881" w:rsidRPr="00E3392C" w:rsidRDefault="00916881" w:rsidP="00E3392C">
            <w:pPr>
              <w:pStyle w:val="TableBody"/>
              <w:rPr>
                <w:b/>
                <w:bCs/>
              </w:rPr>
            </w:pPr>
            <w:r w:rsidRPr="00E3392C">
              <w:rPr>
                <w:b/>
                <w:bCs/>
              </w:rPr>
              <w:t>Institution Name</w:t>
            </w:r>
          </w:p>
        </w:tc>
        <w:tc>
          <w:tcPr>
            <w:tcW w:w="5478" w:type="dxa"/>
            <w:tcBorders>
              <w:top w:val="single" w:sz="4" w:space="0" w:color="000000"/>
              <w:left w:val="single" w:sz="4" w:space="0" w:color="000000"/>
              <w:bottom w:val="single" w:sz="4" w:space="0" w:color="000000"/>
              <w:right w:val="single" w:sz="4" w:space="0" w:color="000000"/>
            </w:tcBorders>
          </w:tcPr>
          <w:p w14:paraId="3212CA8F" w14:textId="77777777" w:rsidR="00916881" w:rsidRDefault="00916881" w:rsidP="001725F0">
            <w:pPr>
              <w:pStyle w:val="TableBody"/>
            </w:pPr>
            <w:r>
              <w:t>Name of the institution to which the software is licensed. This information cannot be changed.</w:t>
            </w:r>
          </w:p>
        </w:tc>
      </w:tr>
      <w:tr w:rsidR="00916881" w14:paraId="1E7C0797" w14:textId="77777777" w:rsidTr="0009567D">
        <w:trPr>
          <w:cantSplit/>
        </w:trPr>
        <w:tc>
          <w:tcPr>
            <w:tcW w:w="2592" w:type="dxa"/>
            <w:tcBorders>
              <w:top w:val="single" w:sz="4" w:space="0" w:color="000000"/>
              <w:left w:val="single" w:sz="4" w:space="0" w:color="000000"/>
              <w:bottom w:val="single" w:sz="4" w:space="0" w:color="000000"/>
            </w:tcBorders>
          </w:tcPr>
          <w:p w14:paraId="70FD73B8" w14:textId="77777777" w:rsidR="00916881" w:rsidRPr="00E3392C" w:rsidRDefault="00916881" w:rsidP="00E3392C">
            <w:pPr>
              <w:pStyle w:val="TableBody"/>
              <w:rPr>
                <w:b/>
                <w:bCs/>
              </w:rPr>
            </w:pPr>
            <w:r w:rsidRPr="00E3392C">
              <w:rPr>
                <w:b/>
                <w:bCs/>
              </w:rPr>
              <w:t>Institution ID</w:t>
            </w:r>
          </w:p>
        </w:tc>
        <w:tc>
          <w:tcPr>
            <w:tcW w:w="5478" w:type="dxa"/>
            <w:tcBorders>
              <w:top w:val="single" w:sz="4" w:space="0" w:color="000000"/>
              <w:left w:val="single" w:sz="4" w:space="0" w:color="000000"/>
              <w:bottom w:val="single" w:sz="4" w:space="0" w:color="000000"/>
              <w:right w:val="single" w:sz="4" w:space="0" w:color="000000"/>
            </w:tcBorders>
          </w:tcPr>
          <w:p w14:paraId="464D4C7C" w14:textId="77777777" w:rsidR="00916881" w:rsidRDefault="00916881" w:rsidP="001725F0">
            <w:pPr>
              <w:pStyle w:val="TableBody"/>
            </w:pPr>
            <w:r>
              <w:t>Identifier of the institution to which the software is licensed. This information cannot be changed.</w:t>
            </w:r>
          </w:p>
        </w:tc>
      </w:tr>
      <w:tr w:rsidR="00916881" w14:paraId="45E73D46" w14:textId="77777777" w:rsidTr="0009567D">
        <w:trPr>
          <w:cantSplit/>
        </w:trPr>
        <w:tc>
          <w:tcPr>
            <w:tcW w:w="2592" w:type="dxa"/>
            <w:tcBorders>
              <w:top w:val="single" w:sz="4" w:space="0" w:color="000000"/>
              <w:left w:val="single" w:sz="4" w:space="0" w:color="000000"/>
              <w:bottom w:val="single" w:sz="4" w:space="0" w:color="000000"/>
            </w:tcBorders>
          </w:tcPr>
          <w:p w14:paraId="173BFDD4" w14:textId="77777777" w:rsidR="00916881" w:rsidRPr="00E3392C" w:rsidRDefault="00916881" w:rsidP="00E3392C">
            <w:pPr>
              <w:pStyle w:val="TableBody"/>
              <w:rPr>
                <w:b/>
                <w:bCs/>
              </w:rPr>
            </w:pPr>
            <w:r w:rsidRPr="00E3392C">
              <w:rPr>
                <w:b/>
                <w:bCs/>
              </w:rPr>
              <w:t>Cashpoints Allotted</w:t>
            </w:r>
          </w:p>
        </w:tc>
        <w:tc>
          <w:tcPr>
            <w:tcW w:w="5478" w:type="dxa"/>
            <w:tcBorders>
              <w:top w:val="single" w:sz="4" w:space="0" w:color="000000"/>
              <w:left w:val="single" w:sz="4" w:space="0" w:color="000000"/>
              <w:bottom w:val="single" w:sz="4" w:space="0" w:color="000000"/>
              <w:right w:val="single" w:sz="4" w:space="0" w:color="000000"/>
            </w:tcBorders>
          </w:tcPr>
          <w:p w14:paraId="73857CEA" w14:textId="77777777" w:rsidR="00916881" w:rsidRDefault="00916881" w:rsidP="001725F0">
            <w:pPr>
              <w:pStyle w:val="TableBody"/>
            </w:pPr>
            <w:r>
              <w:t>Number of Cashpoints the institution is licensed for. This information can only be changed by purchasing licenses for additional Cashpoints.</w:t>
            </w:r>
          </w:p>
          <w:p w14:paraId="5E3582C9" w14:textId="77777777" w:rsidR="00916881" w:rsidRDefault="00916881" w:rsidP="00525B3F">
            <w:pPr>
              <w:pStyle w:val="TableNote"/>
            </w:pPr>
            <w:r w:rsidRPr="003B5D4F">
              <w:rPr>
                <w:b/>
                <w:bCs/>
                <w:rPrChange w:id="2730" w:author="Moses, Robbie" w:date="2023-02-22T02:11:00Z">
                  <w:rPr/>
                </w:rPrChange>
              </w:rPr>
              <w:t>Note</w:t>
            </w:r>
            <w:r>
              <w:t>: This is broken out by cashpoint license types which are ATM, Advanced Devices, and Branches</w:t>
            </w:r>
          </w:p>
        </w:tc>
      </w:tr>
      <w:tr w:rsidR="00916881" w14:paraId="1ACDEEAD" w14:textId="77777777" w:rsidTr="0009567D">
        <w:trPr>
          <w:cantSplit/>
        </w:trPr>
        <w:tc>
          <w:tcPr>
            <w:tcW w:w="2592" w:type="dxa"/>
            <w:tcBorders>
              <w:top w:val="single" w:sz="4" w:space="0" w:color="000000"/>
              <w:left w:val="single" w:sz="4" w:space="0" w:color="000000"/>
              <w:bottom w:val="single" w:sz="4" w:space="0" w:color="000000"/>
            </w:tcBorders>
          </w:tcPr>
          <w:p w14:paraId="5326819E" w14:textId="77777777" w:rsidR="00916881" w:rsidRPr="00E3392C" w:rsidRDefault="00916881" w:rsidP="00E3392C">
            <w:pPr>
              <w:pStyle w:val="TableBody"/>
              <w:rPr>
                <w:b/>
                <w:bCs/>
              </w:rPr>
            </w:pPr>
            <w:r w:rsidRPr="00E3392C">
              <w:rPr>
                <w:b/>
                <w:bCs/>
              </w:rPr>
              <w:t>Cashpoints Defined</w:t>
            </w:r>
          </w:p>
        </w:tc>
        <w:tc>
          <w:tcPr>
            <w:tcW w:w="5478" w:type="dxa"/>
            <w:tcBorders>
              <w:top w:val="single" w:sz="4" w:space="0" w:color="000000"/>
              <w:left w:val="single" w:sz="4" w:space="0" w:color="000000"/>
              <w:bottom w:val="single" w:sz="4" w:space="0" w:color="000000"/>
              <w:right w:val="single" w:sz="4" w:space="0" w:color="000000"/>
            </w:tcBorders>
          </w:tcPr>
          <w:p w14:paraId="0747666A" w14:textId="77777777" w:rsidR="00916881" w:rsidRDefault="00916881" w:rsidP="001725F0">
            <w:pPr>
              <w:pStyle w:val="TableBody"/>
            </w:pPr>
            <w:r>
              <w:t xml:space="preserve">Number of Cashpoints that are defined on the system. </w:t>
            </w:r>
            <w:r w:rsidRPr="00050E5B">
              <w:rPr>
                <w:b/>
              </w:rPr>
              <w:t>If the number of Cashpoints defined (both inactive and active) exceeds the number allotted, the system will not allow users to log into the system or use any functionality.</w:t>
            </w:r>
            <w:r>
              <w:t xml:space="preserve"> </w:t>
            </w:r>
          </w:p>
          <w:p w14:paraId="3A604899" w14:textId="77777777" w:rsidR="00916881" w:rsidRDefault="00916881" w:rsidP="00525B3F">
            <w:pPr>
              <w:pStyle w:val="TableNote"/>
            </w:pPr>
            <w:r w:rsidRPr="003B5D4F">
              <w:rPr>
                <w:b/>
                <w:bCs/>
                <w:rPrChange w:id="2731" w:author="Moses, Robbie" w:date="2023-02-22T02:11:00Z">
                  <w:rPr/>
                </w:rPrChange>
              </w:rPr>
              <w:t>Note</w:t>
            </w:r>
            <w:r>
              <w:t>: This is broken out by cashpoint license types which are ATM, Advanced Devices, and Branches</w:t>
            </w:r>
          </w:p>
        </w:tc>
      </w:tr>
      <w:tr w:rsidR="00916881" w14:paraId="044826B0" w14:textId="77777777" w:rsidTr="0009567D">
        <w:trPr>
          <w:cantSplit/>
        </w:trPr>
        <w:tc>
          <w:tcPr>
            <w:tcW w:w="2592" w:type="dxa"/>
            <w:tcBorders>
              <w:top w:val="single" w:sz="4" w:space="0" w:color="000000"/>
              <w:left w:val="single" w:sz="4" w:space="0" w:color="000000"/>
              <w:bottom w:val="single" w:sz="4" w:space="0" w:color="000000"/>
            </w:tcBorders>
          </w:tcPr>
          <w:p w14:paraId="694A1533" w14:textId="77777777" w:rsidR="00916881" w:rsidRPr="00E3392C" w:rsidRDefault="00916881" w:rsidP="00E3392C">
            <w:pPr>
              <w:pStyle w:val="TableBody"/>
              <w:rPr>
                <w:b/>
                <w:bCs/>
              </w:rPr>
            </w:pPr>
            <w:r w:rsidRPr="00E3392C">
              <w:rPr>
                <w:b/>
                <w:bCs/>
              </w:rPr>
              <w:t>Cashpoints Active</w:t>
            </w:r>
          </w:p>
        </w:tc>
        <w:tc>
          <w:tcPr>
            <w:tcW w:w="5478" w:type="dxa"/>
            <w:tcBorders>
              <w:top w:val="single" w:sz="4" w:space="0" w:color="000000"/>
              <w:left w:val="single" w:sz="4" w:space="0" w:color="000000"/>
              <w:bottom w:val="single" w:sz="4" w:space="0" w:color="000000"/>
              <w:right w:val="single" w:sz="4" w:space="0" w:color="000000"/>
            </w:tcBorders>
          </w:tcPr>
          <w:p w14:paraId="5A1C21C3" w14:textId="77777777" w:rsidR="00916881" w:rsidRDefault="00916881" w:rsidP="001725F0">
            <w:pPr>
              <w:pStyle w:val="TableBody"/>
            </w:pPr>
            <w:r>
              <w:t>Number of Cashpoints currently active in the system.</w:t>
            </w:r>
          </w:p>
        </w:tc>
      </w:tr>
      <w:tr w:rsidR="00916881" w14:paraId="40C3A840" w14:textId="77777777" w:rsidTr="0009567D">
        <w:trPr>
          <w:cantSplit/>
        </w:trPr>
        <w:tc>
          <w:tcPr>
            <w:tcW w:w="2592" w:type="dxa"/>
            <w:tcBorders>
              <w:top w:val="single" w:sz="4" w:space="0" w:color="000000"/>
              <w:left w:val="single" w:sz="4" w:space="0" w:color="000000"/>
              <w:bottom w:val="single" w:sz="4" w:space="0" w:color="000000"/>
            </w:tcBorders>
          </w:tcPr>
          <w:p w14:paraId="5F00D02E" w14:textId="77777777" w:rsidR="00916881" w:rsidRPr="00E3392C" w:rsidRDefault="00916881" w:rsidP="00E3392C">
            <w:pPr>
              <w:pStyle w:val="TableBody"/>
              <w:rPr>
                <w:b/>
                <w:bCs/>
              </w:rPr>
            </w:pPr>
            <w:r w:rsidRPr="00E3392C">
              <w:rPr>
                <w:b/>
                <w:bCs/>
              </w:rPr>
              <w:t>Expiration Date</w:t>
            </w:r>
          </w:p>
        </w:tc>
        <w:tc>
          <w:tcPr>
            <w:tcW w:w="5478" w:type="dxa"/>
            <w:tcBorders>
              <w:top w:val="single" w:sz="4" w:space="0" w:color="000000"/>
              <w:left w:val="single" w:sz="4" w:space="0" w:color="000000"/>
              <w:bottom w:val="single" w:sz="4" w:space="0" w:color="000000"/>
              <w:right w:val="single" w:sz="4" w:space="0" w:color="000000"/>
            </w:tcBorders>
          </w:tcPr>
          <w:p w14:paraId="3D3F4EED" w14:textId="77777777" w:rsidR="00916881" w:rsidRDefault="00916881" w:rsidP="00E3392C">
            <w:pPr>
              <w:pStyle w:val="TableBody"/>
            </w:pPr>
            <w:r>
              <w:t>Expiration date of the current licenses</w:t>
            </w:r>
          </w:p>
        </w:tc>
      </w:tr>
      <w:tr w:rsidR="00916881" w14:paraId="0AE25FA9" w14:textId="77777777" w:rsidTr="0009567D">
        <w:trPr>
          <w:cantSplit/>
        </w:trPr>
        <w:tc>
          <w:tcPr>
            <w:tcW w:w="2592" w:type="dxa"/>
            <w:tcBorders>
              <w:top w:val="single" w:sz="4" w:space="0" w:color="000000"/>
              <w:left w:val="single" w:sz="4" w:space="0" w:color="000000"/>
              <w:bottom w:val="single" w:sz="4" w:space="0" w:color="000000"/>
            </w:tcBorders>
          </w:tcPr>
          <w:p w14:paraId="2D1A6409" w14:textId="77777777" w:rsidR="00916881" w:rsidRPr="00E3392C" w:rsidRDefault="00916881" w:rsidP="00E3392C">
            <w:pPr>
              <w:pStyle w:val="TableBody"/>
              <w:rPr>
                <w:b/>
                <w:bCs/>
              </w:rPr>
            </w:pPr>
            <w:r w:rsidRPr="00E3392C">
              <w:rPr>
                <w:b/>
                <w:bCs/>
              </w:rPr>
              <w:t>Contact name</w:t>
            </w:r>
          </w:p>
        </w:tc>
        <w:tc>
          <w:tcPr>
            <w:tcW w:w="5478" w:type="dxa"/>
            <w:tcBorders>
              <w:top w:val="single" w:sz="4" w:space="0" w:color="000000"/>
              <w:left w:val="single" w:sz="4" w:space="0" w:color="000000"/>
              <w:bottom w:val="single" w:sz="4" w:space="0" w:color="000000"/>
              <w:right w:val="single" w:sz="4" w:space="0" w:color="000000"/>
            </w:tcBorders>
          </w:tcPr>
          <w:p w14:paraId="687C7D5E" w14:textId="77777777" w:rsidR="00916881" w:rsidRDefault="00916881" w:rsidP="00E3392C">
            <w:pPr>
              <w:pStyle w:val="TableBody"/>
            </w:pPr>
            <w:r>
              <w:t>Contact name for the institution. This information can be changed by the user</w:t>
            </w:r>
          </w:p>
        </w:tc>
      </w:tr>
      <w:tr w:rsidR="00916881" w14:paraId="3C2D8297" w14:textId="77777777" w:rsidTr="0009567D">
        <w:trPr>
          <w:cantSplit/>
        </w:trPr>
        <w:tc>
          <w:tcPr>
            <w:tcW w:w="2592" w:type="dxa"/>
            <w:tcBorders>
              <w:top w:val="single" w:sz="4" w:space="0" w:color="000000"/>
              <w:left w:val="single" w:sz="4" w:space="0" w:color="000000"/>
              <w:bottom w:val="single" w:sz="4" w:space="0" w:color="000000"/>
            </w:tcBorders>
          </w:tcPr>
          <w:p w14:paraId="297C8813" w14:textId="77777777" w:rsidR="00916881" w:rsidRPr="00E3392C" w:rsidRDefault="00916881" w:rsidP="00E3392C">
            <w:pPr>
              <w:pStyle w:val="TableBody"/>
              <w:rPr>
                <w:b/>
                <w:bCs/>
              </w:rPr>
            </w:pPr>
            <w:r w:rsidRPr="00E3392C">
              <w:rPr>
                <w:b/>
                <w:bCs/>
              </w:rPr>
              <w:t>Contact Address</w:t>
            </w:r>
          </w:p>
        </w:tc>
        <w:tc>
          <w:tcPr>
            <w:tcW w:w="5478" w:type="dxa"/>
            <w:tcBorders>
              <w:top w:val="single" w:sz="4" w:space="0" w:color="000000"/>
              <w:left w:val="single" w:sz="4" w:space="0" w:color="000000"/>
              <w:bottom w:val="single" w:sz="4" w:space="0" w:color="000000"/>
              <w:right w:val="single" w:sz="4" w:space="0" w:color="000000"/>
            </w:tcBorders>
          </w:tcPr>
          <w:p w14:paraId="297D04CA" w14:textId="77777777" w:rsidR="00916881" w:rsidRDefault="00916881" w:rsidP="00E3392C">
            <w:pPr>
              <w:pStyle w:val="TableBody"/>
            </w:pPr>
            <w:r>
              <w:t>Contact address for the institution. This information can be changed by the user</w:t>
            </w:r>
          </w:p>
        </w:tc>
      </w:tr>
      <w:tr w:rsidR="00916881" w14:paraId="45E316B3" w14:textId="77777777" w:rsidTr="0009567D">
        <w:trPr>
          <w:cantSplit/>
        </w:trPr>
        <w:tc>
          <w:tcPr>
            <w:tcW w:w="2592" w:type="dxa"/>
            <w:tcBorders>
              <w:top w:val="single" w:sz="4" w:space="0" w:color="000000"/>
              <w:left w:val="single" w:sz="4" w:space="0" w:color="000000"/>
              <w:bottom w:val="single" w:sz="4" w:space="0" w:color="000000"/>
            </w:tcBorders>
          </w:tcPr>
          <w:p w14:paraId="38F7A017" w14:textId="77777777" w:rsidR="00916881" w:rsidRPr="00E3392C" w:rsidRDefault="00916881" w:rsidP="00E3392C">
            <w:pPr>
              <w:pStyle w:val="TableBody"/>
              <w:rPr>
                <w:b/>
                <w:bCs/>
              </w:rPr>
            </w:pPr>
            <w:r w:rsidRPr="00E3392C">
              <w:rPr>
                <w:b/>
                <w:bCs/>
              </w:rPr>
              <w:t>Business Days</w:t>
            </w:r>
          </w:p>
        </w:tc>
        <w:tc>
          <w:tcPr>
            <w:tcW w:w="5478" w:type="dxa"/>
            <w:tcBorders>
              <w:top w:val="single" w:sz="4" w:space="0" w:color="000000"/>
              <w:left w:val="single" w:sz="4" w:space="0" w:color="000000"/>
              <w:bottom w:val="single" w:sz="4" w:space="0" w:color="000000"/>
              <w:right w:val="single" w:sz="4" w:space="0" w:color="000000"/>
            </w:tcBorders>
          </w:tcPr>
          <w:p w14:paraId="2ADCEEB1" w14:textId="77777777" w:rsidR="000934B8" w:rsidRDefault="00B971EA" w:rsidP="00E3392C">
            <w:pPr>
              <w:pStyle w:val="TableBody"/>
              <w:rPr>
                <w:ins w:id="2732" w:author="Robbie Moses" w:date="2023-03-03T06:14:00Z"/>
              </w:rPr>
            </w:pPr>
            <w:r>
              <w:t>The general business days for your</w:t>
            </w:r>
            <w:r w:rsidR="00916881">
              <w:t xml:space="preserve"> institution</w:t>
            </w:r>
            <w:r>
              <w:t xml:space="preserve">. </w:t>
            </w:r>
          </w:p>
          <w:p w14:paraId="0EC565E7" w14:textId="13D58FB7" w:rsidR="00916881" w:rsidRDefault="00B971EA" w:rsidP="000934B8">
            <w:pPr>
              <w:pStyle w:val="TableNote"/>
              <w:pPrChange w:id="2733" w:author="Robbie Moses" w:date="2023-03-03T06:15:00Z">
                <w:pPr>
                  <w:pStyle w:val="TableBody"/>
                </w:pPr>
              </w:pPrChange>
            </w:pPr>
            <w:del w:id="2734" w:author="Robbie Moses" w:date="2023-03-03T06:15:00Z">
              <w:r w:rsidRPr="000934B8" w:rsidDel="000934B8">
                <w:rPr>
                  <w:b/>
                  <w:bCs/>
                  <w:rPrChange w:id="2735" w:author="Robbie Moses" w:date="2023-03-03T06:15:00Z">
                    <w:rPr/>
                  </w:rPrChange>
                </w:rPr>
                <w:delText>Please n</w:delText>
              </w:r>
            </w:del>
            <w:ins w:id="2736" w:author="Robbie Moses" w:date="2023-03-03T06:15:00Z">
              <w:r w:rsidR="000934B8" w:rsidRPr="000934B8">
                <w:rPr>
                  <w:b/>
                  <w:bCs/>
                  <w:rPrChange w:id="2737" w:author="Robbie Moses" w:date="2023-03-03T06:15:00Z">
                    <w:rPr/>
                  </w:rPrChange>
                </w:rPr>
                <w:t>N</w:t>
              </w:r>
            </w:ins>
            <w:r w:rsidRPr="000934B8">
              <w:rPr>
                <w:b/>
                <w:bCs/>
                <w:rPrChange w:id="2738" w:author="Robbie Moses" w:date="2023-03-03T06:15:00Z">
                  <w:rPr/>
                </w:rPrChange>
              </w:rPr>
              <w:t>ote</w:t>
            </w:r>
            <w:ins w:id="2739" w:author="Robbie Moses" w:date="2023-03-03T06:15:00Z">
              <w:r w:rsidR="000934B8" w:rsidRPr="000934B8">
                <w:rPr>
                  <w:b/>
                  <w:bCs/>
                  <w:rPrChange w:id="2740" w:author="Robbie Moses" w:date="2023-03-03T06:15:00Z">
                    <w:rPr/>
                  </w:rPrChange>
                </w:rPr>
                <w:t>:</w:t>
              </w:r>
              <w:r w:rsidR="000934B8">
                <w:t xml:space="preserve"> </w:t>
              </w:r>
            </w:ins>
            <w:del w:id="2741" w:author="Robbie Moses" w:date="2023-03-03T06:15:00Z">
              <w:r w:rsidDel="000934B8">
                <w:delText xml:space="preserve"> that t</w:delText>
              </w:r>
            </w:del>
            <w:ins w:id="2742" w:author="Robbie Moses" w:date="2023-03-03T06:15:00Z">
              <w:r w:rsidR="000934B8">
                <w:t>T</w:t>
              </w:r>
            </w:ins>
            <w:r>
              <w:t>hese are used as default Processing Days for new cashpoints. Each cashpoint has its Processing Days which inform Lead Time calculations (</w:t>
            </w:r>
            <w:r w:rsidR="009931A7">
              <w:t>i.e.,</w:t>
            </w:r>
            <w:r>
              <w:t xml:space="preserve"> how many days </w:t>
            </w:r>
            <w:r w:rsidR="00364DF9">
              <w:t>before</w:t>
            </w:r>
            <w:r>
              <w:t xml:space="preserve"> </w:t>
            </w:r>
            <w:r w:rsidR="00364DF9">
              <w:t xml:space="preserve">the </w:t>
            </w:r>
            <w:r>
              <w:t xml:space="preserve">service due date that a Recommendation will be presented to </w:t>
            </w:r>
            <w:r w:rsidR="00364DF9">
              <w:t xml:space="preserve">the </w:t>
            </w:r>
            <w:r>
              <w:t>user)</w:t>
            </w:r>
          </w:p>
        </w:tc>
      </w:tr>
    </w:tbl>
    <w:p w14:paraId="4CBB178B" w14:textId="2F27724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758C3B3" w14:textId="77777777" w:rsidR="00E3392C" w:rsidRDefault="00E3392C" w:rsidP="002C5B05">
      <w:pPr>
        <w:pStyle w:val="BodyText"/>
      </w:pPr>
    </w:p>
    <w:p w14:paraId="40831686" w14:textId="77777777" w:rsidR="00916881" w:rsidRDefault="00916881" w:rsidP="002D17F4">
      <w:pPr>
        <w:pStyle w:val="Heading2"/>
      </w:pPr>
      <w:bookmarkStart w:id="2743" w:name="_Ref231730381"/>
      <w:bookmarkStart w:id="2744" w:name="_Ref236112230"/>
      <w:bookmarkStart w:id="2745" w:name="_Toc128718706"/>
      <w:r>
        <w:t>System</w:t>
      </w:r>
      <w:r>
        <w:rPr>
          <w:rFonts w:ascii="Wingdings" w:hAnsi="Wingdings"/>
        </w:rPr>
        <w:t></w:t>
      </w:r>
      <w:r>
        <w:t>Privileges Page</w:t>
      </w:r>
      <w:bookmarkEnd w:id="2743"/>
      <w:bookmarkEnd w:id="2744"/>
      <w:bookmarkEnd w:id="2745"/>
    </w:p>
    <w:p w14:paraId="0003E328" w14:textId="15291309" w:rsidR="00916881" w:rsidRDefault="00B971EA" w:rsidP="00E3392C">
      <w:pPr>
        <w:pStyle w:val="BodyText"/>
      </w:pPr>
      <w:r>
        <w:t>The Privileges pages allow</w:t>
      </w:r>
      <w:r w:rsidR="00916881">
        <w:t xml:space="preserve"> the administrator to set up users and user groups called Business Units. Users </w:t>
      </w:r>
      <w:r w:rsidR="00364DF9">
        <w:t>can</w:t>
      </w:r>
      <w:r w:rsidR="00916881">
        <w:t xml:space="preserve"> access the system only if they are a member of a Business Unit. The Business Units have Users assigned to them as well as Cashpoints and Rights. </w:t>
      </w:r>
    </w:p>
    <w:p w14:paraId="6EDE8587" w14:textId="77777777" w:rsidR="00E3392C" w:rsidRDefault="00E3392C" w:rsidP="00E3392C">
      <w:pPr>
        <w:pStyle w:val="BodyText"/>
      </w:pPr>
    </w:p>
    <w:p w14:paraId="302E2C28" w14:textId="74BC5F72" w:rsidR="00916881" w:rsidRDefault="00916881" w:rsidP="00F63174">
      <w:pPr>
        <w:pStyle w:val="Caption"/>
        <w:spacing w:before="0" w:after="120"/>
        <w:ind w:left="187" w:hanging="187"/>
        <w:outlineLvl w:val="0"/>
      </w:pPr>
      <w:bookmarkStart w:id="2746" w:name="_Toc128632448"/>
      <w:r>
        <w:t xml:space="preserve">Figure </w:t>
      </w:r>
      <w:ins w:id="2747" w:author="Robbie Moses" w:date="2023-03-02T06:45:00Z">
        <w:r w:rsidR="00624EA3">
          <w:fldChar w:fldCharType="begin"/>
        </w:r>
        <w:r w:rsidR="00624EA3">
          <w:instrText xml:space="preserve"> SEQ Figure \* ARABIC </w:instrText>
        </w:r>
      </w:ins>
      <w:r w:rsidR="00624EA3">
        <w:fldChar w:fldCharType="separate"/>
      </w:r>
      <w:ins w:id="2748" w:author="Robbie Moses" w:date="2023-03-02T06:45:00Z">
        <w:r w:rsidR="00624EA3">
          <w:rPr>
            <w:noProof/>
          </w:rPr>
          <w:t>129</w:t>
        </w:r>
        <w:r w:rsidR="00624EA3">
          <w:fldChar w:fldCharType="end"/>
        </w:r>
      </w:ins>
      <w:ins w:id="2749" w:author="Moses, Robbie" w:date="2023-02-22T02:39:00Z">
        <w:del w:id="2750" w:author="Robbie Moses" w:date="2023-03-02T06:45:00Z">
          <w:r w:rsidR="003B5D4F" w:rsidDel="00624EA3">
            <w:fldChar w:fldCharType="begin"/>
          </w:r>
          <w:r w:rsidR="003B5D4F" w:rsidDel="00624EA3">
            <w:delInstrText xml:space="preserve"> SEQ Figure \* ARABIC </w:delInstrText>
          </w:r>
        </w:del>
      </w:ins>
      <w:del w:id="2751" w:author="Robbie Moses" w:date="2023-03-02T06:45:00Z">
        <w:r w:rsidR="003B5D4F" w:rsidDel="00624EA3">
          <w:fldChar w:fldCharType="separate"/>
        </w:r>
      </w:del>
      <w:ins w:id="2752" w:author="Moses, Robbie" w:date="2023-02-22T02:39:00Z">
        <w:del w:id="2753" w:author="Robbie Moses" w:date="2023-03-02T06:45:00Z">
          <w:r w:rsidR="003B5D4F" w:rsidDel="00624EA3">
            <w:rPr>
              <w:noProof/>
            </w:rPr>
            <w:delText>128</w:delText>
          </w:r>
          <w:r w:rsidR="003B5D4F" w:rsidDel="00624EA3">
            <w:fldChar w:fldCharType="end"/>
          </w:r>
        </w:del>
      </w:ins>
      <w:del w:id="275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128</w:delText>
        </w:r>
        <w:r w:rsidRPr="1E740376" w:rsidDel="003B5D4F">
          <w:rPr>
            <w:noProof/>
          </w:rPr>
          <w:fldChar w:fldCharType="end"/>
        </w:r>
      </w:del>
      <w:r>
        <w:t>: Privileges Page</w:t>
      </w:r>
      <w:bookmarkEnd w:id="2746"/>
    </w:p>
    <w:p w14:paraId="7660BDF7" w14:textId="165402BB" w:rsidR="00916881" w:rsidRDefault="53017A78" w:rsidP="002C5B05">
      <w:pPr>
        <w:pStyle w:val="BodyText"/>
      </w:pPr>
      <w:r>
        <w:rPr>
          <w:noProof/>
        </w:rPr>
        <w:drawing>
          <wp:inline distT="0" distB="0" distL="0" distR="0" wp14:anchorId="14AC2367" wp14:editId="7206772E">
            <wp:extent cx="5486400" cy="1152525"/>
            <wp:effectExtent l="76200" t="76200" r="133350" b="142875"/>
            <wp:docPr id="1134166713" name="Picture 1134166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5486400" cy="1152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4A6AC" w14:textId="7D172634"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7C219AE3" w14:textId="77777777" w:rsidR="00E3392C" w:rsidRDefault="00E3392C" w:rsidP="002C5B05">
      <w:pPr>
        <w:pStyle w:val="BodyText"/>
      </w:pPr>
    </w:p>
    <w:p w14:paraId="485B1955" w14:textId="77777777" w:rsidR="00916881" w:rsidRDefault="00916881" w:rsidP="00ED3BB1">
      <w:pPr>
        <w:pStyle w:val="Heading3"/>
      </w:pPr>
      <w:bookmarkStart w:id="2755" w:name="_Toc128718707"/>
      <w:r>
        <w:t>Privileges</w:t>
      </w:r>
      <w:r>
        <w:rPr>
          <w:rFonts w:ascii="Wingdings" w:hAnsi="Wingdings"/>
        </w:rPr>
        <w:t></w:t>
      </w:r>
      <w:r>
        <w:t>Users</w:t>
      </w:r>
      <w:bookmarkEnd w:id="2755"/>
    </w:p>
    <w:p w14:paraId="69E7ADAA" w14:textId="63CBFE3C" w:rsidR="00916881" w:rsidRDefault="00364DF9" w:rsidP="00E3392C">
      <w:pPr>
        <w:pStyle w:val="BodyText"/>
      </w:pPr>
      <w:r>
        <w:t>T</w:t>
      </w:r>
      <w:r w:rsidR="00916881">
        <w:t xml:space="preserve">o access OptiCash, users must have a User ID and password pre-defined by a system administrator. </w:t>
      </w:r>
    </w:p>
    <w:p w14:paraId="05EFE505" w14:textId="0122A607" w:rsidR="00E3392C" w:rsidRDefault="00E3392C">
      <w:pPr>
        <w:rPr>
          <w:rFonts w:eastAsia="Times New Roman" w:cs="Cambria"/>
          <w:caps/>
          <w:spacing w:val="10"/>
          <w:sz w:val="18"/>
          <w:szCs w:val="18"/>
          <w:lang w:val="fr-FR" w:bidi="en-US"/>
        </w:rPr>
      </w:pPr>
    </w:p>
    <w:p w14:paraId="6FEFF97F" w14:textId="1B6163B6" w:rsidR="00916881" w:rsidRDefault="00916881" w:rsidP="00F63174">
      <w:pPr>
        <w:pStyle w:val="Caption"/>
        <w:spacing w:before="0" w:after="120"/>
        <w:ind w:left="187" w:hanging="187"/>
        <w:outlineLvl w:val="0"/>
      </w:pPr>
      <w:bookmarkStart w:id="2756" w:name="_Toc128632449"/>
      <w:r>
        <w:t xml:space="preserve">Figure </w:t>
      </w:r>
      <w:ins w:id="2757" w:author="Robbie Moses" w:date="2023-03-02T06:45:00Z">
        <w:r w:rsidR="00624EA3">
          <w:fldChar w:fldCharType="begin"/>
        </w:r>
        <w:r w:rsidR="00624EA3">
          <w:instrText xml:space="preserve"> SEQ Figure \* ARABIC </w:instrText>
        </w:r>
      </w:ins>
      <w:r w:rsidR="00624EA3">
        <w:fldChar w:fldCharType="separate"/>
      </w:r>
      <w:ins w:id="2758" w:author="Robbie Moses" w:date="2023-03-02T06:45:00Z">
        <w:r w:rsidR="00624EA3">
          <w:rPr>
            <w:noProof/>
          </w:rPr>
          <w:t>130</w:t>
        </w:r>
        <w:r w:rsidR="00624EA3">
          <w:fldChar w:fldCharType="end"/>
        </w:r>
      </w:ins>
      <w:ins w:id="2759" w:author="Moses, Robbie" w:date="2023-02-22T02:39:00Z">
        <w:del w:id="2760" w:author="Robbie Moses" w:date="2023-03-02T06:45:00Z">
          <w:r w:rsidR="003B5D4F" w:rsidDel="00624EA3">
            <w:fldChar w:fldCharType="begin"/>
          </w:r>
          <w:r w:rsidR="003B5D4F" w:rsidDel="00624EA3">
            <w:delInstrText xml:space="preserve"> SEQ Figure \* ARABIC </w:delInstrText>
          </w:r>
        </w:del>
      </w:ins>
      <w:del w:id="2761" w:author="Robbie Moses" w:date="2023-03-02T06:45:00Z">
        <w:r w:rsidR="003B5D4F" w:rsidDel="00624EA3">
          <w:fldChar w:fldCharType="separate"/>
        </w:r>
      </w:del>
      <w:ins w:id="2762" w:author="Moses, Robbie" w:date="2023-02-22T02:39:00Z">
        <w:del w:id="2763" w:author="Robbie Moses" w:date="2023-03-02T06:45:00Z">
          <w:r w:rsidR="003B5D4F" w:rsidDel="00624EA3">
            <w:rPr>
              <w:noProof/>
            </w:rPr>
            <w:delText>129</w:delText>
          </w:r>
          <w:r w:rsidR="003B5D4F" w:rsidDel="00624EA3">
            <w:fldChar w:fldCharType="end"/>
          </w:r>
        </w:del>
      </w:ins>
      <w:del w:id="2764" w:author="Moses, Robbie" w:date="2023-02-22T02:39:00Z">
        <w:r w:rsidRPr="1E5D1400" w:rsidDel="003B5D4F">
          <w:fldChar w:fldCharType="begin"/>
        </w:r>
        <w:r w:rsidDel="003B5D4F">
          <w:delInstrText xml:space="preserve"> SEQ "Figure" \*Arabic </w:delInstrText>
        </w:r>
        <w:r w:rsidRPr="1E5D1400" w:rsidDel="003B5D4F">
          <w:fldChar w:fldCharType="separate"/>
        </w:r>
        <w:r w:rsidR="00D57607" w:rsidDel="003B5D4F">
          <w:rPr>
            <w:noProof/>
          </w:rPr>
          <w:delText>129</w:delText>
        </w:r>
        <w:r w:rsidRPr="1E5D1400" w:rsidDel="003B5D4F">
          <w:rPr>
            <w:noProof/>
          </w:rPr>
          <w:fldChar w:fldCharType="end"/>
        </w:r>
      </w:del>
      <w:r>
        <w:t>: User Information Page</w:t>
      </w:r>
      <w:bookmarkEnd w:id="2756"/>
    </w:p>
    <w:p w14:paraId="5B924527" w14:textId="347FF763" w:rsidR="6CC93F78" w:rsidRDefault="005B4E1A" w:rsidP="000934B8">
      <w:pPr>
        <w:pStyle w:val="BodyText"/>
        <w:jc w:val="center"/>
        <w:pPrChange w:id="2765" w:author="Robbie Moses" w:date="2023-03-03T06:15:00Z">
          <w:pPr>
            <w:pStyle w:val="BodyText"/>
          </w:pPr>
        </w:pPrChange>
      </w:pPr>
      <w:r>
        <w:rPr>
          <w:noProof/>
        </w:rPr>
        <w:drawing>
          <wp:inline distT="0" distB="0" distL="0" distR="0" wp14:anchorId="68B05208" wp14:editId="64AE7F11">
            <wp:extent cx="5943600" cy="3877310"/>
            <wp:effectExtent l="76200" t="76200" r="133350" b="142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8773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0F7429" w14:textId="77777777" w:rsidR="00916881" w:rsidRDefault="00916881" w:rsidP="002C5B05">
      <w:pPr>
        <w:pStyle w:val="BodyText"/>
      </w:pPr>
    </w:p>
    <w:p w14:paraId="65998767" w14:textId="77777777" w:rsidR="00677A9D" w:rsidRDefault="00677A9D">
      <w:pPr>
        <w:rPr>
          <w:rFonts w:eastAsia="Times New Roman" w:cs="Cambria"/>
          <w:caps/>
          <w:spacing w:val="10"/>
          <w:sz w:val="18"/>
          <w:szCs w:val="18"/>
          <w:lang w:val="fr-FR" w:bidi="en-US"/>
        </w:rPr>
      </w:pPr>
      <w:r>
        <w:lastRenderedPageBreak/>
        <w:br w:type="page"/>
      </w:r>
    </w:p>
    <w:p w14:paraId="7343D88A" w14:textId="767B0562" w:rsidR="00916881" w:rsidRDefault="00916881" w:rsidP="00F63174">
      <w:pPr>
        <w:pStyle w:val="Caption"/>
        <w:spacing w:before="0" w:after="120"/>
        <w:ind w:left="187" w:hanging="187"/>
        <w:outlineLvl w:val="0"/>
      </w:pPr>
      <w:bookmarkStart w:id="2766" w:name="_Toc128632450"/>
      <w:r>
        <w:lastRenderedPageBreak/>
        <w:t xml:space="preserve">Figure </w:t>
      </w:r>
      <w:ins w:id="2767" w:author="Robbie Moses" w:date="2023-03-02T06:45:00Z">
        <w:r w:rsidR="00624EA3">
          <w:fldChar w:fldCharType="begin"/>
        </w:r>
        <w:r w:rsidR="00624EA3">
          <w:instrText xml:space="preserve"> SEQ Figure \* ARABIC </w:instrText>
        </w:r>
      </w:ins>
      <w:r w:rsidR="00624EA3">
        <w:fldChar w:fldCharType="separate"/>
      </w:r>
      <w:ins w:id="2768" w:author="Robbie Moses" w:date="2023-03-02T06:45:00Z">
        <w:r w:rsidR="00624EA3">
          <w:rPr>
            <w:noProof/>
          </w:rPr>
          <w:t>131</w:t>
        </w:r>
        <w:r w:rsidR="00624EA3">
          <w:fldChar w:fldCharType="end"/>
        </w:r>
      </w:ins>
      <w:ins w:id="2769" w:author="Moses, Robbie" w:date="2023-02-22T02:39:00Z">
        <w:del w:id="2770" w:author="Robbie Moses" w:date="2023-03-02T06:45:00Z">
          <w:r w:rsidR="003B5D4F" w:rsidDel="00624EA3">
            <w:fldChar w:fldCharType="begin"/>
          </w:r>
          <w:r w:rsidR="003B5D4F" w:rsidDel="00624EA3">
            <w:delInstrText xml:space="preserve"> SEQ Figure \* ARABIC </w:delInstrText>
          </w:r>
        </w:del>
      </w:ins>
      <w:del w:id="2771" w:author="Robbie Moses" w:date="2023-03-02T06:45:00Z">
        <w:r w:rsidR="003B5D4F" w:rsidDel="00624EA3">
          <w:fldChar w:fldCharType="separate"/>
        </w:r>
      </w:del>
      <w:ins w:id="2772" w:author="Moses, Robbie" w:date="2023-02-22T02:39:00Z">
        <w:del w:id="2773" w:author="Robbie Moses" w:date="2023-03-02T06:45:00Z">
          <w:r w:rsidR="003B5D4F" w:rsidDel="00624EA3">
            <w:rPr>
              <w:noProof/>
            </w:rPr>
            <w:delText>130</w:delText>
          </w:r>
          <w:r w:rsidR="003B5D4F" w:rsidDel="00624EA3">
            <w:fldChar w:fldCharType="end"/>
          </w:r>
        </w:del>
      </w:ins>
      <w:del w:id="2774" w:author="Moses, Robbie" w:date="2023-02-22T02:39:00Z">
        <w:r w:rsidRPr="530F5F30" w:rsidDel="003B5D4F">
          <w:fldChar w:fldCharType="begin"/>
        </w:r>
        <w:r w:rsidDel="003B5D4F">
          <w:delInstrText xml:space="preserve"> SEQ "Figure" \*Arabic </w:delInstrText>
        </w:r>
        <w:r w:rsidRPr="530F5F30" w:rsidDel="003B5D4F">
          <w:fldChar w:fldCharType="separate"/>
        </w:r>
        <w:r w:rsidR="00D57607" w:rsidDel="003B5D4F">
          <w:rPr>
            <w:noProof/>
          </w:rPr>
          <w:delText>130</w:delText>
        </w:r>
        <w:r w:rsidRPr="530F5F30" w:rsidDel="003B5D4F">
          <w:rPr>
            <w:noProof/>
          </w:rPr>
          <w:fldChar w:fldCharType="end"/>
        </w:r>
      </w:del>
      <w:r>
        <w:t>: user Information Page (OptiNet Branch Users)</w:t>
      </w:r>
      <w:bookmarkEnd w:id="2766"/>
    </w:p>
    <w:p w14:paraId="1A71EEB4" w14:textId="69CB22B6" w:rsidR="10BD3393" w:rsidRDefault="00666228" w:rsidP="000934B8">
      <w:pPr>
        <w:pStyle w:val="BodyText"/>
        <w:jc w:val="center"/>
        <w:pPrChange w:id="2775" w:author="Robbie Moses" w:date="2023-03-03T06:15:00Z">
          <w:pPr>
            <w:pStyle w:val="BodyText"/>
          </w:pPr>
        </w:pPrChange>
      </w:pPr>
      <w:r>
        <w:rPr>
          <w:noProof/>
        </w:rPr>
        <w:drawing>
          <wp:inline distT="0" distB="0" distL="0" distR="0" wp14:anchorId="30FF862C" wp14:editId="782B94B4">
            <wp:extent cx="3705225" cy="6605188"/>
            <wp:effectExtent l="76200" t="76200" r="123825" b="139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705672" cy="66059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D721FE" w14:textId="77777777" w:rsidR="00916881" w:rsidRDefault="00916881" w:rsidP="002C5B05">
      <w:pPr>
        <w:pStyle w:val="BodyText"/>
      </w:pPr>
    </w:p>
    <w:p w14:paraId="343FCA7E" w14:textId="3F760D22" w:rsidR="00916881" w:rsidRDefault="00916881" w:rsidP="00F63174">
      <w:pPr>
        <w:pStyle w:val="Caption"/>
        <w:spacing w:before="0" w:after="120"/>
        <w:ind w:left="187" w:hanging="187"/>
        <w:outlineLvl w:val="0"/>
      </w:pPr>
      <w:bookmarkStart w:id="2776" w:name="_Toc128631062"/>
      <w:r>
        <w:t xml:space="preserve">Table </w:t>
      </w:r>
      <w:r w:rsidR="00027408">
        <w:fldChar w:fldCharType="begin"/>
      </w:r>
      <w:r>
        <w:instrText xml:space="preserve"> SEQ "Table" \*Arabic </w:instrText>
      </w:r>
      <w:r w:rsidR="00027408">
        <w:fldChar w:fldCharType="separate"/>
      </w:r>
      <w:r w:rsidR="00D57607">
        <w:rPr>
          <w:noProof/>
        </w:rPr>
        <w:t>108</w:t>
      </w:r>
      <w:r w:rsidR="00027408">
        <w:rPr>
          <w:noProof/>
        </w:rPr>
        <w:fldChar w:fldCharType="end"/>
      </w:r>
      <w:r>
        <w:t>: User Description</w:t>
      </w:r>
      <w:bookmarkEnd w:id="2776"/>
    </w:p>
    <w:tbl>
      <w:tblPr>
        <w:tblW w:w="0" w:type="auto"/>
        <w:tblInd w:w="467" w:type="dxa"/>
        <w:tblLayout w:type="fixed"/>
        <w:tblCellMar>
          <w:left w:w="79" w:type="dxa"/>
          <w:right w:w="79" w:type="dxa"/>
        </w:tblCellMar>
        <w:tblLook w:val="0000" w:firstRow="0" w:lastRow="0" w:firstColumn="0" w:lastColumn="0" w:noHBand="0" w:noVBand="0"/>
      </w:tblPr>
      <w:tblGrid>
        <w:gridCol w:w="1224"/>
        <w:gridCol w:w="1368"/>
        <w:gridCol w:w="5468"/>
        <w:gridCol w:w="15"/>
      </w:tblGrid>
      <w:tr w:rsidR="00916881" w14:paraId="3502B9B6" w14:textId="77777777" w:rsidTr="003A45DF">
        <w:trPr>
          <w:tblHeader/>
        </w:trPr>
        <w:tc>
          <w:tcPr>
            <w:tcW w:w="2592" w:type="dxa"/>
            <w:gridSpan w:val="2"/>
            <w:tcBorders>
              <w:top w:val="single" w:sz="4" w:space="0" w:color="000000"/>
              <w:left w:val="single" w:sz="4" w:space="0" w:color="000000"/>
              <w:bottom w:val="double" w:sz="1" w:space="0" w:color="000000"/>
            </w:tcBorders>
            <w:shd w:val="clear" w:color="auto" w:fill="60C03A"/>
          </w:tcPr>
          <w:p w14:paraId="0E48069D" w14:textId="77777777" w:rsidR="00916881" w:rsidRDefault="00916881" w:rsidP="00B54E34">
            <w:pPr>
              <w:pStyle w:val="TableHeading"/>
            </w:pPr>
            <w:r>
              <w:t>Field</w:t>
            </w:r>
          </w:p>
        </w:tc>
        <w:tc>
          <w:tcPr>
            <w:tcW w:w="5483" w:type="dxa"/>
            <w:gridSpan w:val="2"/>
            <w:tcBorders>
              <w:top w:val="single" w:sz="4" w:space="0" w:color="000000"/>
              <w:left w:val="single" w:sz="4" w:space="0" w:color="000000"/>
              <w:bottom w:val="double" w:sz="1" w:space="0" w:color="000000"/>
              <w:right w:val="single" w:sz="4" w:space="0" w:color="000000"/>
            </w:tcBorders>
            <w:shd w:val="clear" w:color="auto" w:fill="60C03A"/>
          </w:tcPr>
          <w:p w14:paraId="7C326968" w14:textId="77777777" w:rsidR="00916881" w:rsidRDefault="00916881" w:rsidP="00B54E34">
            <w:pPr>
              <w:pStyle w:val="TableHeading"/>
            </w:pPr>
            <w:r>
              <w:t>Description</w:t>
            </w:r>
          </w:p>
        </w:tc>
      </w:tr>
      <w:tr w:rsidR="00916881" w14:paraId="137F42DC" w14:textId="77777777" w:rsidTr="003A45DF">
        <w:tc>
          <w:tcPr>
            <w:tcW w:w="2592" w:type="dxa"/>
            <w:gridSpan w:val="2"/>
            <w:tcBorders>
              <w:left w:val="single" w:sz="4" w:space="0" w:color="000000"/>
              <w:bottom w:val="single" w:sz="4" w:space="0" w:color="000000"/>
            </w:tcBorders>
          </w:tcPr>
          <w:p w14:paraId="449B4991" w14:textId="77777777" w:rsidR="00916881" w:rsidRPr="003A45DF" w:rsidRDefault="00916881" w:rsidP="00B54E34">
            <w:pPr>
              <w:pStyle w:val="TableBody"/>
              <w:rPr>
                <w:b/>
                <w:bCs/>
              </w:rPr>
            </w:pPr>
            <w:r w:rsidRPr="003A45DF">
              <w:rPr>
                <w:b/>
                <w:bCs/>
              </w:rPr>
              <w:t>User</w:t>
            </w:r>
          </w:p>
        </w:tc>
        <w:tc>
          <w:tcPr>
            <w:tcW w:w="5483" w:type="dxa"/>
            <w:gridSpan w:val="2"/>
            <w:tcBorders>
              <w:left w:val="single" w:sz="4" w:space="0" w:color="000000"/>
              <w:bottom w:val="single" w:sz="4" w:space="0" w:color="000000"/>
              <w:right w:val="single" w:sz="4" w:space="0" w:color="000000"/>
            </w:tcBorders>
          </w:tcPr>
          <w:p w14:paraId="14622056" w14:textId="77777777" w:rsidR="00916881" w:rsidRDefault="00916881" w:rsidP="00B54E34">
            <w:pPr>
              <w:pStyle w:val="TableBody"/>
            </w:pPr>
            <w:r>
              <w:t xml:space="preserve">Enter a unique alphanumeric value for this user. </w:t>
            </w:r>
          </w:p>
        </w:tc>
      </w:tr>
      <w:tr w:rsidR="00916881" w14:paraId="6A5BCE0A" w14:textId="77777777" w:rsidTr="003A45DF">
        <w:trPr>
          <w:gridAfter w:val="1"/>
          <w:wAfter w:w="15" w:type="dxa"/>
          <w:trHeight w:val="840"/>
        </w:trPr>
        <w:tc>
          <w:tcPr>
            <w:tcW w:w="1224" w:type="dxa"/>
            <w:tcBorders>
              <w:left w:val="single" w:sz="4" w:space="0" w:color="000000"/>
            </w:tcBorders>
            <w:vAlign w:val="center"/>
          </w:tcPr>
          <w:p w14:paraId="1434AD91"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4184FAF5" wp14:editId="259C6F48">
                      <wp:extent cx="496570" cy="504190"/>
                      <wp:effectExtent l="1270" t="6985" r="6985" b="3175"/>
                      <wp:docPr id="42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24" name="Rectangle 4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5" name="Freeform 4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6" name="Freeform 4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8A54BD5" id="Group 4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Pqh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">
                      <v:rect id="Rectangle 4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" filled="f" stroked="f">
                        <v:stroke joinstyle="round"/>
                      </v:rect>
                      <v:shape id="Freeform 4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4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43F35DA1" w14:textId="77777777" w:rsidR="00916881" w:rsidRDefault="00916881" w:rsidP="00B54E34">
            <w:pPr>
              <w:pStyle w:val="TableNote"/>
            </w:pPr>
            <w:r>
              <w:rPr>
                <w:b/>
                <w:bCs/>
              </w:rPr>
              <w:t>Note:</w:t>
            </w:r>
            <w:r>
              <w:t xml:space="preserve">  There should be no special characters and spaces in the User ID. </w:t>
            </w:r>
          </w:p>
        </w:tc>
      </w:tr>
      <w:tr w:rsidR="00916881" w14:paraId="606E793C" w14:textId="77777777" w:rsidTr="003A45DF">
        <w:trPr>
          <w:trHeight w:val="237"/>
        </w:trPr>
        <w:tc>
          <w:tcPr>
            <w:tcW w:w="2592" w:type="dxa"/>
            <w:gridSpan w:val="2"/>
            <w:tcBorders>
              <w:top w:val="single" w:sz="4" w:space="0" w:color="000000"/>
              <w:left w:val="single" w:sz="4" w:space="0" w:color="000000"/>
              <w:bottom w:val="single" w:sz="4" w:space="0" w:color="000000"/>
            </w:tcBorders>
          </w:tcPr>
          <w:p w14:paraId="5EFC4CB1" w14:textId="77777777" w:rsidR="00916881" w:rsidRPr="003A45DF" w:rsidRDefault="00916881" w:rsidP="003A45DF">
            <w:pPr>
              <w:pStyle w:val="TableBody"/>
              <w:rPr>
                <w:b/>
                <w:bCs/>
              </w:rPr>
            </w:pPr>
            <w:r w:rsidRPr="003A45DF">
              <w:rPr>
                <w:b/>
                <w:bCs/>
              </w:rPr>
              <w:t>Password</w:t>
            </w:r>
          </w:p>
        </w:tc>
        <w:tc>
          <w:tcPr>
            <w:tcW w:w="5483" w:type="dxa"/>
            <w:gridSpan w:val="2"/>
            <w:tcBorders>
              <w:top w:val="single" w:sz="4" w:space="0" w:color="000000"/>
              <w:left w:val="single" w:sz="4" w:space="0" w:color="000000"/>
              <w:bottom w:val="single" w:sz="4" w:space="0" w:color="000000"/>
              <w:right w:val="single" w:sz="4" w:space="0" w:color="000000"/>
            </w:tcBorders>
          </w:tcPr>
          <w:p w14:paraId="10171432" w14:textId="77777777" w:rsidR="00916881" w:rsidRDefault="00916881" w:rsidP="003A45DF">
            <w:pPr>
              <w:pStyle w:val="TableBody"/>
            </w:pPr>
            <w:r>
              <w:t>Enter a unique alphanumeric password for this user.</w:t>
            </w:r>
          </w:p>
        </w:tc>
      </w:tr>
      <w:tr w:rsidR="00916881" w14:paraId="707FB74C" w14:textId="77777777" w:rsidTr="003A45DF">
        <w:tc>
          <w:tcPr>
            <w:tcW w:w="2592" w:type="dxa"/>
            <w:gridSpan w:val="2"/>
            <w:tcBorders>
              <w:top w:val="single" w:sz="4" w:space="0" w:color="000000"/>
              <w:left w:val="single" w:sz="4" w:space="0" w:color="000000"/>
              <w:bottom w:val="single" w:sz="4" w:space="0" w:color="000000"/>
            </w:tcBorders>
          </w:tcPr>
          <w:p w14:paraId="092DE00C" w14:textId="77777777" w:rsidR="00916881" w:rsidRPr="003A45DF" w:rsidRDefault="00916881" w:rsidP="003A45DF">
            <w:pPr>
              <w:pStyle w:val="TableBody"/>
              <w:rPr>
                <w:b/>
                <w:bCs/>
              </w:rPr>
            </w:pPr>
            <w:r w:rsidRPr="003A45DF">
              <w:rPr>
                <w:b/>
                <w:bCs/>
              </w:rPr>
              <w:t>External Authentication User</w:t>
            </w:r>
          </w:p>
        </w:tc>
        <w:tc>
          <w:tcPr>
            <w:tcW w:w="5483" w:type="dxa"/>
            <w:gridSpan w:val="2"/>
            <w:tcBorders>
              <w:top w:val="single" w:sz="4" w:space="0" w:color="000000"/>
              <w:left w:val="single" w:sz="4" w:space="0" w:color="000000"/>
              <w:bottom w:val="single" w:sz="4" w:space="0" w:color="000000"/>
              <w:right w:val="single" w:sz="4" w:space="0" w:color="000000"/>
            </w:tcBorders>
          </w:tcPr>
          <w:p w14:paraId="3FF8D964" w14:textId="77777777" w:rsidR="00916881" w:rsidRDefault="00916881" w:rsidP="003A45DF">
            <w:pPr>
              <w:pStyle w:val="TableBody"/>
            </w:pPr>
            <w:r>
              <w:t>Enter external authentication if available.</w:t>
            </w:r>
          </w:p>
          <w:p w14:paraId="48B8B189" w14:textId="23E525F4" w:rsidR="00916881" w:rsidRDefault="00916881">
            <w:pPr>
              <w:pStyle w:val="TableNote"/>
              <w:pPrChange w:id="2777" w:author="Moses, Robbie" w:date="2023-02-22T02:12:00Z">
                <w:pPr>
                  <w:pStyle w:val="TableBody"/>
                </w:pPr>
              </w:pPrChange>
            </w:pPr>
            <w:r w:rsidRPr="003B5D4F">
              <w:rPr>
                <w:b/>
                <w:bCs/>
                <w:rPrChange w:id="2778" w:author="Moses, Robbie" w:date="2023-02-22T02:12:00Z">
                  <w:rPr/>
                </w:rPrChange>
              </w:rPr>
              <w:t>Note</w:t>
            </w:r>
            <w:r>
              <w:t xml:space="preserve"> with external authentication administrator should NOT provide a username or password to the application.  Instead, user identification information is acquired from the application server.  Typically, users have already signed on through an appropriately secure method for the portal or set of services they are given access.  This method is compatible with standard single sign-on schemes for web-based applications.</w:t>
            </w:r>
          </w:p>
        </w:tc>
      </w:tr>
      <w:tr w:rsidR="00916881" w14:paraId="6345D4C2" w14:textId="77777777" w:rsidTr="003A45DF">
        <w:tc>
          <w:tcPr>
            <w:tcW w:w="2592" w:type="dxa"/>
            <w:gridSpan w:val="2"/>
            <w:tcBorders>
              <w:top w:val="single" w:sz="4" w:space="0" w:color="000000"/>
              <w:left w:val="single" w:sz="4" w:space="0" w:color="000000"/>
              <w:bottom w:val="single" w:sz="4" w:space="0" w:color="000000"/>
            </w:tcBorders>
          </w:tcPr>
          <w:p w14:paraId="6EA7D957" w14:textId="77777777" w:rsidR="00916881" w:rsidRPr="003A45DF" w:rsidRDefault="00916881" w:rsidP="003A45DF">
            <w:pPr>
              <w:pStyle w:val="TableBody"/>
              <w:rPr>
                <w:b/>
                <w:bCs/>
              </w:rPr>
            </w:pPr>
            <w:r w:rsidRPr="003A45DF">
              <w:rPr>
                <w:b/>
                <w:bCs/>
              </w:rPr>
              <w:t>OptiNet User Type</w:t>
            </w:r>
          </w:p>
        </w:tc>
        <w:tc>
          <w:tcPr>
            <w:tcW w:w="5483" w:type="dxa"/>
            <w:gridSpan w:val="2"/>
            <w:tcBorders>
              <w:top w:val="single" w:sz="4" w:space="0" w:color="000000"/>
              <w:left w:val="single" w:sz="4" w:space="0" w:color="000000"/>
              <w:bottom w:val="single" w:sz="4" w:space="0" w:color="000000"/>
              <w:right w:val="single" w:sz="4" w:space="0" w:color="000000"/>
            </w:tcBorders>
          </w:tcPr>
          <w:p w14:paraId="3849CCD3" w14:textId="28EDD989" w:rsidR="00916881" w:rsidRDefault="00916881" w:rsidP="003A45DF">
            <w:pPr>
              <w:pStyle w:val="TableBody"/>
            </w:pPr>
            <w:r>
              <w:t xml:space="preserve">Select the user type from the options available in the </w:t>
            </w:r>
            <w:r w:rsidR="00965389">
              <w:t>drop-</w:t>
            </w:r>
            <w:r>
              <w:t xml:space="preserve">down list: Administrator, Analyst User, Branch User and Depot User. </w:t>
            </w:r>
          </w:p>
          <w:p w14:paraId="76C3EA82" w14:textId="594A2656" w:rsidR="00916881" w:rsidRDefault="00916881" w:rsidP="003A45DF">
            <w:pPr>
              <w:pStyle w:val="TableBody"/>
            </w:pPr>
            <w:r>
              <w:t xml:space="preserve">When </w:t>
            </w:r>
            <w:r w:rsidR="00965389">
              <w:t xml:space="preserve">the </w:t>
            </w:r>
            <w:r w:rsidRPr="009F425E">
              <w:rPr>
                <w:b/>
              </w:rPr>
              <w:t>Branch User</w:t>
            </w:r>
            <w:r>
              <w:t xml:space="preserve"> type is selected, OptiCash Administrators will be able to assign OptiNet Workflow Profiles to each user thus allowing only the specified ordering Tasks to be possible for each user.  Additionally, access to specific cashpoints in OptiNet can be assigned from the user profile in OptiCash via the OptiCash Cashpoint Selector.</w:t>
            </w:r>
          </w:p>
          <w:p w14:paraId="432AFD57" w14:textId="0CAD93BD" w:rsidR="00916881" w:rsidRPr="009F425E" w:rsidRDefault="00916881" w:rsidP="003A45DF">
            <w:pPr>
              <w:pStyle w:val="TableBody"/>
            </w:pPr>
            <w:r>
              <w:t xml:space="preserve">When </w:t>
            </w:r>
            <w:r w:rsidR="00965389">
              <w:t xml:space="preserve">the </w:t>
            </w:r>
            <w:r>
              <w:rPr>
                <w:b/>
              </w:rPr>
              <w:t>Depot User</w:t>
            </w:r>
            <w:r>
              <w:t xml:space="preserve"> type is selected, OptiCash Administrators will be able to assign one or more Depots to the user when logged into OptiNet.</w:t>
            </w:r>
          </w:p>
        </w:tc>
      </w:tr>
      <w:tr w:rsidR="00916881" w14:paraId="16501056" w14:textId="77777777" w:rsidTr="003A45DF">
        <w:tc>
          <w:tcPr>
            <w:tcW w:w="2592" w:type="dxa"/>
            <w:gridSpan w:val="2"/>
            <w:tcBorders>
              <w:top w:val="single" w:sz="4" w:space="0" w:color="000000"/>
              <w:left w:val="single" w:sz="4" w:space="0" w:color="000000"/>
              <w:bottom w:val="single" w:sz="4" w:space="0" w:color="000000"/>
            </w:tcBorders>
          </w:tcPr>
          <w:p w14:paraId="090014BC" w14:textId="77777777" w:rsidR="00916881" w:rsidRPr="003A45DF" w:rsidRDefault="00916881" w:rsidP="003A45DF">
            <w:pPr>
              <w:pStyle w:val="TableBody"/>
              <w:rPr>
                <w:b/>
                <w:bCs/>
              </w:rPr>
            </w:pPr>
            <w:r w:rsidRPr="003A45DF">
              <w:rPr>
                <w:b/>
                <w:bCs/>
              </w:rPr>
              <w:t>Locked</w:t>
            </w:r>
          </w:p>
        </w:tc>
        <w:tc>
          <w:tcPr>
            <w:tcW w:w="5483" w:type="dxa"/>
            <w:gridSpan w:val="2"/>
            <w:tcBorders>
              <w:top w:val="single" w:sz="4" w:space="0" w:color="000000"/>
              <w:left w:val="single" w:sz="4" w:space="0" w:color="000000"/>
              <w:bottom w:val="single" w:sz="4" w:space="0" w:color="000000"/>
              <w:right w:val="single" w:sz="4" w:space="0" w:color="000000"/>
            </w:tcBorders>
          </w:tcPr>
          <w:p w14:paraId="6328263E" w14:textId="47BF12B8" w:rsidR="00916881" w:rsidRDefault="00916881" w:rsidP="003A45DF">
            <w:pPr>
              <w:pStyle w:val="TableBody"/>
            </w:pPr>
            <w:r>
              <w:t xml:space="preserve">Locked Flag </w:t>
            </w:r>
            <w:r w:rsidR="00965389">
              <w:t xml:space="preserve">indicates </w:t>
            </w:r>
            <w:r>
              <w:t>that the user’s account has been locked and the user is not able to log onto the system. A user’s account can be locked due to an administrator’s intervention or by the user failing to successfully log</w:t>
            </w:r>
            <w:r w:rsidR="00965389">
              <w:t xml:space="preserve"> </w:t>
            </w:r>
            <w:r>
              <w:t>in within the system</w:t>
            </w:r>
            <w:r w:rsidR="00186E1D">
              <w:t>'</w:t>
            </w:r>
            <w:r>
              <w:t xml:space="preserve">s defined limit of failed logins. </w:t>
            </w:r>
          </w:p>
        </w:tc>
      </w:tr>
      <w:tr w:rsidR="00916881" w14:paraId="00F9F087" w14:textId="77777777" w:rsidTr="003A45DF">
        <w:tc>
          <w:tcPr>
            <w:tcW w:w="2592" w:type="dxa"/>
            <w:gridSpan w:val="2"/>
            <w:tcBorders>
              <w:top w:val="single" w:sz="4" w:space="0" w:color="000000"/>
              <w:left w:val="single" w:sz="4" w:space="0" w:color="000000"/>
              <w:bottom w:val="single" w:sz="4" w:space="0" w:color="000000"/>
            </w:tcBorders>
          </w:tcPr>
          <w:p w14:paraId="188F77BB" w14:textId="77777777" w:rsidR="00916881" w:rsidRPr="003A45DF" w:rsidRDefault="00916881" w:rsidP="003A45DF">
            <w:pPr>
              <w:pStyle w:val="TableBody"/>
              <w:rPr>
                <w:b/>
                <w:bCs/>
              </w:rPr>
            </w:pPr>
            <w:r w:rsidRPr="003A45DF">
              <w:rPr>
                <w:b/>
                <w:bCs/>
              </w:rPr>
              <w:t>Maximum Order Amount</w:t>
            </w:r>
          </w:p>
        </w:tc>
        <w:tc>
          <w:tcPr>
            <w:tcW w:w="5483" w:type="dxa"/>
            <w:gridSpan w:val="2"/>
            <w:tcBorders>
              <w:top w:val="single" w:sz="4" w:space="0" w:color="000000"/>
              <w:left w:val="single" w:sz="4" w:space="0" w:color="000000"/>
              <w:bottom w:val="single" w:sz="4" w:space="0" w:color="000000"/>
              <w:right w:val="single" w:sz="4" w:space="0" w:color="000000"/>
            </w:tcBorders>
          </w:tcPr>
          <w:p w14:paraId="2DB9562D" w14:textId="77777777" w:rsidR="003B5D4F" w:rsidRDefault="00916881" w:rsidP="003A45DF">
            <w:pPr>
              <w:pStyle w:val="TableBody"/>
              <w:rPr>
                <w:ins w:id="2779" w:author="Moses, Robbie" w:date="2023-02-22T02:12:00Z"/>
              </w:rPr>
            </w:pPr>
            <w:r>
              <w:t>Maximum threshold</w:t>
            </w:r>
            <w:r w:rsidR="00186E1D">
              <w:t xml:space="preserve"> is</w:t>
            </w:r>
            <w:r>
              <w:t xml:space="preserve"> unique to each user.  Users cannot order </w:t>
            </w:r>
            <w:r w:rsidR="00186E1D">
              <w:t>more than</w:t>
            </w:r>
            <w:r>
              <w:t xml:space="preserve"> the limit. </w:t>
            </w:r>
          </w:p>
          <w:p w14:paraId="52F0F528" w14:textId="1AFA7A07" w:rsidR="00916881" w:rsidRDefault="00916881">
            <w:pPr>
              <w:pStyle w:val="TableNote"/>
              <w:pPrChange w:id="2780" w:author="Moses, Robbie" w:date="2023-02-22T02:13:00Z">
                <w:pPr>
                  <w:pStyle w:val="TableBody"/>
                </w:pPr>
              </w:pPrChange>
            </w:pPr>
            <w:r w:rsidRPr="008F017B">
              <w:rPr>
                <w:b/>
                <w:bCs/>
                <w:rPrChange w:id="2781" w:author="Robbie Moses" w:date="2023-03-03T06:15:00Z">
                  <w:rPr/>
                </w:rPrChange>
              </w:rPr>
              <w:t>NOTE</w:t>
            </w:r>
            <w:r>
              <w:t xml:space="preserve">:  </w:t>
            </w:r>
            <w:ins w:id="2782" w:author="Robbie Moses" w:date="2023-03-03T06:16:00Z">
              <w:r w:rsidR="008F017B">
                <w:t xml:space="preserve">It </w:t>
              </w:r>
            </w:ins>
            <w:del w:id="2783" w:author="Robbie Moses" w:date="2023-03-03T06:16:00Z">
              <w:r w:rsidDel="008F017B">
                <w:delText>O</w:delText>
              </w:r>
            </w:del>
            <w:ins w:id="2784" w:author="Robbie Moses" w:date="2023-03-03T06:16:00Z">
              <w:r w:rsidR="008F017B">
                <w:t>o</w:t>
              </w:r>
            </w:ins>
            <w:r>
              <w:t>nly applies in OptiNet</w:t>
            </w:r>
            <w:r w:rsidR="00B32F93">
              <w:t>. There are also OptiNet Maximum Order Amount settings for individual cashpoints. When both could apply, the smaller will take effect.</w:t>
            </w:r>
          </w:p>
        </w:tc>
      </w:tr>
      <w:tr w:rsidR="00916881" w14:paraId="254A8C9D" w14:textId="77777777" w:rsidTr="003A45DF">
        <w:tc>
          <w:tcPr>
            <w:tcW w:w="2592" w:type="dxa"/>
            <w:gridSpan w:val="2"/>
            <w:tcBorders>
              <w:top w:val="single" w:sz="4" w:space="0" w:color="000000"/>
              <w:left w:val="single" w:sz="4" w:space="0" w:color="000000"/>
              <w:bottom w:val="single" w:sz="4" w:space="0" w:color="000000"/>
            </w:tcBorders>
          </w:tcPr>
          <w:p w14:paraId="0F8D1B3A" w14:textId="77777777" w:rsidR="00916881" w:rsidRPr="003A45DF" w:rsidRDefault="00916881" w:rsidP="003A45DF">
            <w:pPr>
              <w:pStyle w:val="TableBody"/>
              <w:rPr>
                <w:b/>
                <w:bCs/>
              </w:rPr>
            </w:pPr>
            <w:r w:rsidRPr="003A45DF">
              <w:rPr>
                <w:b/>
                <w:bCs/>
              </w:rPr>
              <w:t>Email</w:t>
            </w:r>
          </w:p>
        </w:tc>
        <w:tc>
          <w:tcPr>
            <w:tcW w:w="5483" w:type="dxa"/>
            <w:gridSpan w:val="2"/>
            <w:tcBorders>
              <w:top w:val="single" w:sz="4" w:space="0" w:color="000000"/>
              <w:left w:val="single" w:sz="4" w:space="0" w:color="000000"/>
              <w:bottom w:val="single" w:sz="4" w:space="0" w:color="000000"/>
              <w:right w:val="single" w:sz="4" w:space="0" w:color="000000"/>
            </w:tcBorders>
          </w:tcPr>
          <w:p w14:paraId="335A2BAE" w14:textId="465D1B86" w:rsidR="00916881" w:rsidRDefault="00916881" w:rsidP="003A45DF">
            <w:pPr>
              <w:pStyle w:val="TableBody"/>
            </w:pPr>
            <w:r>
              <w:t>User’s email address. Presently only for informational purposes, but may be used  for future functionality additions</w:t>
            </w:r>
          </w:p>
        </w:tc>
      </w:tr>
      <w:tr w:rsidR="00916881" w14:paraId="317F796A" w14:textId="77777777" w:rsidTr="003A45DF">
        <w:tc>
          <w:tcPr>
            <w:tcW w:w="2592" w:type="dxa"/>
            <w:gridSpan w:val="2"/>
            <w:tcBorders>
              <w:top w:val="single" w:sz="4" w:space="0" w:color="000000"/>
              <w:left w:val="single" w:sz="4" w:space="0" w:color="000000"/>
              <w:bottom w:val="single" w:sz="4" w:space="0" w:color="000000"/>
            </w:tcBorders>
          </w:tcPr>
          <w:p w14:paraId="38012F6D" w14:textId="77777777" w:rsidR="00916881" w:rsidRPr="003A45DF" w:rsidRDefault="00916881" w:rsidP="003A45DF">
            <w:pPr>
              <w:pStyle w:val="TableBody"/>
              <w:rPr>
                <w:b/>
                <w:bCs/>
              </w:rPr>
            </w:pPr>
            <w:r w:rsidRPr="003A45DF">
              <w:rPr>
                <w:b/>
                <w:bCs/>
              </w:rPr>
              <w:lastRenderedPageBreak/>
              <w:t>Location</w:t>
            </w:r>
          </w:p>
        </w:tc>
        <w:tc>
          <w:tcPr>
            <w:tcW w:w="5483" w:type="dxa"/>
            <w:gridSpan w:val="2"/>
            <w:tcBorders>
              <w:top w:val="single" w:sz="4" w:space="0" w:color="000000"/>
              <w:left w:val="single" w:sz="4" w:space="0" w:color="000000"/>
              <w:bottom w:val="single" w:sz="4" w:space="0" w:color="000000"/>
              <w:right w:val="single" w:sz="4" w:space="0" w:color="000000"/>
            </w:tcBorders>
          </w:tcPr>
          <w:p w14:paraId="20853643" w14:textId="77777777" w:rsidR="00916881" w:rsidRDefault="00916881" w:rsidP="003A45DF">
            <w:pPr>
              <w:pStyle w:val="TableBody"/>
            </w:pPr>
            <w:r>
              <w:t>User’s location. Presently only for informational purposes, but may be used  for future functionality additions</w:t>
            </w:r>
          </w:p>
        </w:tc>
      </w:tr>
      <w:tr w:rsidR="00916881" w14:paraId="5D680EC7" w14:textId="77777777" w:rsidTr="003A45DF">
        <w:tc>
          <w:tcPr>
            <w:tcW w:w="2592" w:type="dxa"/>
            <w:gridSpan w:val="2"/>
            <w:tcBorders>
              <w:top w:val="single" w:sz="4" w:space="0" w:color="000000"/>
              <w:left w:val="single" w:sz="4" w:space="0" w:color="000000"/>
              <w:bottom w:val="single" w:sz="4" w:space="0" w:color="000000"/>
            </w:tcBorders>
          </w:tcPr>
          <w:p w14:paraId="02619F85" w14:textId="77777777" w:rsidR="00916881" w:rsidRPr="003A45DF" w:rsidRDefault="00916881" w:rsidP="003A45DF">
            <w:pPr>
              <w:pStyle w:val="TableBody"/>
              <w:rPr>
                <w:b/>
                <w:bCs/>
              </w:rPr>
            </w:pPr>
            <w:r w:rsidRPr="003A45DF">
              <w:rPr>
                <w:b/>
                <w:bCs/>
              </w:rPr>
              <w:t>Time Zone</w:t>
            </w:r>
          </w:p>
        </w:tc>
        <w:tc>
          <w:tcPr>
            <w:tcW w:w="5483" w:type="dxa"/>
            <w:gridSpan w:val="2"/>
            <w:tcBorders>
              <w:top w:val="single" w:sz="4" w:space="0" w:color="000000"/>
              <w:left w:val="single" w:sz="4" w:space="0" w:color="000000"/>
              <w:bottom w:val="single" w:sz="4" w:space="0" w:color="000000"/>
              <w:right w:val="single" w:sz="4" w:space="0" w:color="000000"/>
            </w:tcBorders>
          </w:tcPr>
          <w:p w14:paraId="763153C8" w14:textId="77777777" w:rsidR="00916881" w:rsidRDefault="00916881" w:rsidP="003A45DF">
            <w:pPr>
              <w:pStyle w:val="TableBody"/>
            </w:pPr>
            <w:r>
              <w:t>User’s timezone. Presently only for informational purposes, but may be used  for future functionality additions</w:t>
            </w:r>
          </w:p>
        </w:tc>
      </w:tr>
      <w:tr w:rsidR="00916881" w14:paraId="62E74919" w14:textId="77777777" w:rsidTr="003A45DF">
        <w:tc>
          <w:tcPr>
            <w:tcW w:w="2592" w:type="dxa"/>
            <w:gridSpan w:val="2"/>
            <w:tcBorders>
              <w:top w:val="single" w:sz="4" w:space="0" w:color="000000"/>
              <w:left w:val="single" w:sz="4" w:space="0" w:color="000000"/>
              <w:bottom w:val="single" w:sz="4" w:space="0" w:color="000000"/>
            </w:tcBorders>
          </w:tcPr>
          <w:p w14:paraId="7C0BC114" w14:textId="77777777" w:rsidR="00916881" w:rsidRPr="003A45DF" w:rsidRDefault="00916881" w:rsidP="003A45DF">
            <w:pPr>
              <w:pStyle w:val="TableBody"/>
              <w:rPr>
                <w:b/>
                <w:bCs/>
              </w:rPr>
            </w:pPr>
            <w:r w:rsidRPr="003A45DF">
              <w:rPr>
                <w:b/>
                <w:bCs/>
              </w:rPr>
              <w:t>Language</w:t>
            </w:r>
          </w:p>
        </w:tc>
        <w:tc>
          <w:tcPr>
            <w:tcW w:w="5483" w:type="dxa"/>
            <w:gridSpan w:val="2"/>
            <w:tcBorders>
              <w:top w:val="single" w:sz="4" w:space="0" w:color="000000"/>
              <w:left w:val="single" w:sz="4" w:space="0" w:color="000000"/>
              <w:bottom w:val="single" w:sz="4" w:space="0" w:color="000000"/>
              <w:right w:val="single" w:sz="4" w:space="0" w:color="000000"/>
            </w:tcBorders>
          </w:tcPr>
          <w:p w14:paraId="69FB25D5" w14:textId="77777777" w:rsidR="00916881" w:rsidRDefault="00916881" w:rsidP="003A45DF">
            <w:pPr>
              <w:pStyle w:val="TableBody"/>
            </w:pPr>
            <w:r>
              <w:t>User’s Language. Can select from English,  French, Spanish, and Russian. Presently only for informational purposes, but may be used  for future functionality additions</w:t>
            </w:r>
          </w:p>
        </w:tc>
      </w:tr>
    </w:tbl>
    <w:p w14:paraId="5DEC336D" w14:textId="5E3093FE" w:rsidR="00916881" w:rsidRDefault="00916881" w:rsidP="00F63174">
      <w:pPr>
        <w:pStyle w:val="TopofSection"/>
        <w:spacing w:before="0" w:after="120" w:line="240" w:lineRule="auto"/>
        <w:ind w:left="187" w:hanging="187"/>
        <w:outlineLvl w:val="0"/>
        <w:rPr>
          <w:ins w:id="2785" w:author="Robbie Moses" w:date="2023-03-03T06:16:00Z"/>
          <w:caps/>
          <w:color w:val="622423"/>
          <w:spacing w:val="10"/>
        </w:rPr>
      </w:pPr>
      <w:bookmarkStart w:id="2786" w:name="_Ref22631647"/>
      <w:bookmarkStart w:id="2787" w:name="_Ref231730384"/>
      <w:r>
        <w:t xml:space="preserve">Return To: </w:t>
      </w:r>
      <w:r w:rsidR="00027408">
        <w:rPr>
          <w:caps/>
          <w:color w:val="622423"/>
          <w:spacing w:val="10"/>
        </w:rPr>
        <w:fldChar w:fldCharType="begin"/>
      </w:r>
      <w:r>
        <w:rPr>
          <w:caps/>
          <w:color w:val="622423"/>
          <w:spacing w:val="10"/>
        </w:rPr>
        <w:instrText xml:space="preserve"> REF _Ref231748126 \h </w:instrText>
      </w:r>
      <w:r w:rsidR="00027408">
        <w:rPr>
          <w:caps/>
          <w:color w:val="622423"/>
          <w:spacing w:val="10"/>
        </w:rPr>
      </w:r>
      <w:r w:rsidR="00027408">
        <w:rPr>
          <w:caps/>
          <w:color w:val="622423"/>
          <w:spacing w:val="10"/>
        </w:rPr>
        <w:fldChar w:fldCharType="separate"/>
      </w:r>
      <w:r w:rsidR="00D57607">
        <w:t>System Tab</w:t>
      </w:r>
      <w:r w:rsidR="00027408">
        <w:rPr>
          <w:caps/>
          <w:color w:val="622423"/>
          <w:spacing w:val="10"/>
        </w:rPr>
        <w:fldChar w:fldCharType="end"/>
      </w:r>
    </w:p>
    <w:p w14:paraId="08AA6BDE" w14:textId="77777777" w:rsidR="008F017B" w:rsidRDefault="008F017B" w:rsidP="00F63174">
      <w:pPr>
        <w:pStyle w:val="TopofSection"/>
        <w:spacing w:before="0" w:after="120" w:line="240" w:lineRule="auto"/>
        <w:ind w:left="187" w:hanging="187"/>
        <w:outlineLvl w:val="0"/>
        <w:rPr>
          <w:caps/>
          <w:color w:val="622423"/>
          <w:spacing w:val="10"/>
        </w:rPr>
      </w:pPr>
    </w:p>
    <w:p w14:paraId="497DB34A" w14:textId="77777777" w:rsidR="00916881" w:rsidRDefault="00916881" w:rsidP="003C273E">
      <w:pPr>
        <w:pStyle w:val="Heading3"/>
      </w:pPr>
      <w:bookmarkStart w:id="2788" w:name="_Toc128718708"/>
      <w:r>
        <w:t>Privileges</w:t>
      </w:r>
      <w:bookmarkEnd w:id="2786"/>
      <w:r>
        <w:rPr>
          <w:rFonts w:ascii="Wingdings" w:hAnsi="Wingdings"/>
        </w:rPr>
        <w:t></w:t>
      </w:r>
      <w:bookmarkEnd w:id="2787"/>
      <w:r>
        <w:t>Business Units</w:t>
      </w:r>
      <w:bookmarkEnd w:id="2788"/>
    </w:p>
    <w:p w14:paraId="7653FDCA" w14:textId="7CF5AE4E" w:rsidR="00916881" w:rsidRDefault="00916881" w:rsidP="0020528B">
      <w:pPr>
        <w:pStyle w:val="BodyText"/>
      </w:pPr>
      <w:r>
        <w:t>Business Units (formerly User Groups) are assigned specific privileges and users are then assigned to the Business Unit. All users in OptiCash must be assigned to a Business Unit and privileges are most easily managed by assigning them at the Business Unit level.  Additional customized Business Units can be added to the database, but there are two by default in OptiCash:</w:t>
      </w:r>
    </w:p>
    <w:p w14:paraId="0F3C1B68" w14:textId="7688A246" w:rsidR="00916881" w:rsidRDefault="00916881" w:rsidP="0020528B">
      <w:pPr>
        <w:pStyle w:val="ListBullet"/>
      </w:pPr>
      <w:r w:rsidRPr="003B5D4F">
        <w:rPr>
          <w:b/>
          <w:bCs/>
          <w:rPrChange w:id="2789" w:author="Moses, Robbie" w:date="2023-02-22T02:13:00Z">
            <w:rPr/>
          </w:rPrChange>
        </w:rPr>
        <w:t>Admin:</w:t>
      </w:r>
      <w:r>
        <w:t xml:space="preserve">  </w:t>
      </w:r>
      <w:r w:rsidR="00677A9D">
        <w:t>The</w:t>
      </w:r>
      <w:r>
        <w:t xml:space="preserve"> Admin or System Administrator has complete administrative access to all functions in OptiCash.  The ADMIN creates and maintains users, </w:t>
      </w:r>
      <w:r w:rsidR="00935D99">
        <w:t>Business Unit</w:t>
      </w:r>
      <w:r>
        <w:t xml:space="preserve"> and assigns access privileges from within User Administration.</w:t>
      </w:r>
    </w:p>
    <w:p w14:paraId="0FF4235A" w14:textId="136FFE41" w:rsidR="00916881" w:rsidRDefault="00916881" w:rsidP="0020528B">
      <w:pPr>
        <w:pStyle w:val="ListBullet"/>
      </w:pPr>
      <w:r w:rsidRPr="003B5D4F">
        <w:rPr>
          <w:b/>
          <w:bCs/>
          <w:rPrChange w:id="2790" w:author="Moses, Robbie" w:date="2023-02-22T02:13:00Z">
            <w:rPr/>
          </w:rPrChange>
        </w:rPr>
        <w:t xml:space="preserve">Users: </w:t>
      </w:r>
      <w:r>
        <w:t xml:space="preserve"> </w:t>
      </w:r>
      <w:r w:rsidR="00677A9D">
        <w:t>The</w:t>
      </w:r>
      <w:r>
        <w:t xml:space="preserve"> User has, by default, access to most areas of OptiCash, but cannot access the Setup module.  However, the System Administrator can customize the privileges for the USERS group to allow for any level of access to application functionality. </w:t>
      </w:r>
    </w:p>
    <w:p w14:paraId="23FCDA83" w14:textId="16281DFC" w:rsidR="00916881" w:rsidRDefault="00916881">
      <w:pPr>
        <w:pStyle w:val="Note"/>
        <w:pPrChange w:id="2791" w:author="Moses, Robbie" w:date="2023-02-22T02:13:00Z">
          <w:pPr>
            <w:pStyle w:val="ListBullet"/>
          </w:pPr>
        </w:pPrChange>
      </w:pPr>
      <w:r w:rsidRPr="003B5D4F">
        <w:rPr>
          <w:b/>
          <w:bCs/>
          <w:rPrChange w:id="2792" w:author="Moses, Robbie" w:date="2023-02-22T02:13:00Z">
            <w:rPr/>
          </w:rPrChange>
        </w:rPr>
        <w:t>Note</w:t>
      </w:r>
      <w:r>
        <w:t xml:space="preserve">: If OptiCash is setup to restrict privileges to User and Business Units, then new Business Units will need to be created to accommodate this system restriction. The reason </w:t>
      </w:r>
      <w:r w:rsidR="00E83051">
        <w:t xml:space="preserve">is </w:t>
      </w:r>
      <w:r>
        <w:t>that the default users/Business Units have all system permissions available and therefore enabling the restriction does not automatically change the Business Unit permissions.</w:t>
      </w:r>
    </w:p>
    <w:p w14:paraId="36578A83" w14:textId="5D380D37" w:rsidR="00916881" w:rsidRPr="0020528B" w:rsidRDefault="00916881" w:rsidP="0020528B">
      <w:pPr>
        <w:pStyle w:val="BodyText"/>
      </w:pPr>
      <w:bookmarkStart w:id="2793" w:name="_Ref22631657"/>
      <w:r w:rsidRPr="0020528B">
        <w:t xml:space="preserve">Privilege levels are highly </w:t>
      </w:r>
      <w:r w:rsidR="00677A9D" w:rsidRPr="0020528B">
        <w:t>customizable,</w:t>
      </w:r>
      <w:r w:rsidRPr="0020528B">
        <w:t xml:space="preserve"> and the System Administrator can assign privileges to any part of OptiCash at the following levels:</w:t>
      </w:r>
    </w:p>
    <w:p w14:paraId="5769A2E6" w14:textId="77777777" w:rsidR="00916881" w:rsidRDefault="00916881" w:rsidP="0020528B">
      <w:pPr>
        <w:pStyle w:val="ListBullet"/>
      </w:pPr>
      <w:r w:rsidRPr="00D232B1">
        <w:rPr>
          <w:b/>
        </w:rPr>
        <w:t>View</w:t>
      </w:r>
      <w:r>
        <w:t>:  users can only view limited data</w:t>
      </w:r>
    </w:p>
    <w:p w14:paraId="0A9B2D32" w14:textId="77777777" w:rsidR="00916881" w:rsidRDefault="00916881" w:rsidP="0020528B">
      <w:pPr>
        <w:pStyle w:val="ListBullet"/>
      </w:pPr>
      <w:r w:rsidRPr="00D232B1">
        <w:rPr>
          <w:b/>
        </w:rPr>
        <w:t>Edit</w:t>
      </w:r>
      <w:r>
        <w:t>:  users can add and edit data</w:t>
      </w:r>
    </w:p>
    <w:p w14:paraId="7E219042" w14:textId="77777777" w:rsidR="00916881" w:rsidRDefault="00916881" w:rsidP="0020528B">
      <w:pPr>
        <w:pStyle w:val="ListBullet"/>
      </w:pPr>
      <w:r w:rsidRPr="00D232B1">
        <w:rPr>
          <w:b/>
        </w:rPr>
        <w:t>Administer</w:t>
      </w:r>
      <w:r>
        <w:t>:  users have administrative rights to the data</w:t>
      </w:r>
    </w:p>
    <w:p w14:paraId="68A81D8C" w14:textId="78C69463" w:rsidR="00916881" w:rsidRDefault="00916881" w:rsidP="0020528B">
      <w:pPr>
        <w:pStyle w:val="ListBullet"/>
      </w:pPr>
      <w:r w:rsidRPr="00D232B1">
        <w:rPr>
          <w:b/>
        </w:rPr>
        <w:lastRenderedPageBreak/>
        <w:t>Override/Accept Recommendations</w:t>
      </w:r>
      <w:r>
        <w:t xml:space="preserve">:  </w:t>
      </w:r>
      <w:ins w:id="2794" w:author="Robbie Moses" w:date="2023-03-03T06:16:00Z">
        <w:r w:rsidR="007921EF">
          <w:t>U</w:t>
        </w:r>
      </w:ins>
      <w:del w:id="2795" w:author="Robbie Moses" w:date="2023-03-03T06:16:00Z">
        <w:r w:rsidDel="007921EF">
          <w:delText>u</w:delText>
        </w:r>
      </w:del>
      <w:r>
        <w:t>sers can override or accept recommendations</w:t>
      </w:r>
    </w:p>
    <w:p w14:paraId="14828184" w14:textId="5F573B4C" w:rsidR="00916881" w:rsidRDefault="00916881" w:rsidP="0020528B">
      <w:pPr>
        <w:pStyle w:val="ListBullet"/>
      </w:pPr>
      <w:r w:rsidRPr="00D232B1">
        <w:rPr>
          <w:b/>
        </w:rPr>
        <w:t>Enter/Import Balances</w:t>
      </w:r>
      <w:r>
        <w:t xml:space="preserve">:  </w:t>
      </w:r>
      <w:ins w:id="2796" w:author="Robbie Moses" w:date="2023-03-03T06:16:00Z">
        <w:r w:rsidR="007921EF">
          <w:t>U</w:t>
        </w:r>
      </w:ins>
      <w:del w:id="2797" w:author="Robbie Moses" w:date="2023-03-03T06:16:00Z">
        <w:r w:rsidDel="007921EF">
          <w:delText>u</w:delText>
        </w:r>
      </w:del>
      <w:r>
        <w:t>sers can import or enter balances</w:t>
      </w:r>
    </w:p>
    <w:p w14:paraId="6DAF6FE1" w14:textId="77777777" w:rsidR="00916881" w:rsidRDefault="00916881" w:rsidP="0020528B">
      <w:pPr>
        <w:pStyle w:val="ListBullet"/>
      </w:pPr>
      <w:r w:rsidRPr="00D232B1">
        <w:rPr>
          <w:b/>
        </w:rPr>
        <w:t>Network Monitor</w:t>
      </w:r>
      <w:r>
        <w:t>: Allows the user to enter the Network Monitoring Pages</w:t>
      </w:r>
    </w:p>
    <w:p w14:paraId="7E63FD26" w14:textId="77777777" w:rsidR="00916881" w:rsidRDefault="00916881" w:rsidP="0020528B">
      <w:pPr>
        <w:pStyle w:val="ListBullet"/>
      </w:pPr>
      <w:r w:rsidRPr="00D232B1">
        <w:rPr>
          <w:b/>
        </w:rPr>
        <w:t>Order Task</w:t>
      </w:r>
      <w:r>
        <w:t>: Gives the user access to the applicable Order Task for Ordering Workflow</w:t>
      </w:r>
    </w:p>
    <w:p w14:paraId="0AAAD52A" w14:textId="45A78E01" w:rsidR="00916881" w:rsidRDefault="0035152A" w:rsidP="0020528B">
      <w:pPr>
        <w:pStyle w:val="ListBullet"/>
      </w:pPr>
      <w:r>
        <w:rPr>
          <w:b/>
        </w:rPr>
        <w:t>Menu</w:t>
      </w:r>
      <w:r w:rsidR="00E33AE3">
        <w:rPr>
          <w:b/>
        </w:rPr>
        <w:t xml:space="preserve"> group access: </w:t>
      </w:r>
      <w:r w:rsidR="00E33AE3">
        <w:rPr>
          <w:bCs/>
        </w:rPr>
        <w:t>Gives the</w:t>
      </w:r>
      <w:r>
        <w:rPr>
          <w:bCs/>
        </w:rPr>
        <w:t xml:space="preserve"> user access to all functions under a particular menu. </w:t>
      </w:r>
      <w:r w:rsidR="00D45835">
        <w:rPr>
          <w:bCs/>
        </w:rPr>
        <w:t xml:space="preserve">Processing, </w:t>
      </w:r>
      <w:r w:rsidR="003014E1">
        <w:rPr>
          <w:bCs/>
        </w:rPr>
        <w:t>Network, Events, System, Models, Virtual Analyst.</w:t>
      </w:r>
    </w:p>
    <w:p w14:paraId="56C05EC2" w14:textId="1C130D36" w:rsidR="00916881" w:rsidRDefault="00916881" w:rsidP="0020528B">
      <w:pPr>
        <w:pStyle w:val="BodyText"/>
      </w:pPr>
      <w:r>
        <w:t xml:space="preserve">Every user in OptiCash must be assigned to a Business Unit and privileges are easily assigned to groups so that all users in a group will have the same access and privileges. </w:t>
      </w:r>
    </w:p>
    <w:p w14:paraId="2D0022A7" w14:textId="16CF766E" w:rsidR="00916881" w:rsidRDefault="00916881" w:rsidP="0020528B">
      <w:pPr>
        <w:pStyle w:val="BodyText"/>
      </w:pPr>
      <w:r>
        <w:t xml:space="preserve">To establish data privileges for </w:t>
      </w:r>
      <w:r w:rsidR="00363674">
        <w:t xml:space="preserve">Business Unit </w:t>
      </w:r>
      <w:r w:rsidR="0020528B">
        <w:t>groups,</w:t>
      </w:r>
      <w:r>
        <w:t xml:space="preserve"> follow the steps described below:</w:t>
      </w:r>
    </w:p>
    <w:p w14:paraId="793E22E7" w14:textId="2B0399F0" w:rsidR="00916881" w:rsidRDefault="00916881" w:rsidP="00F63174">
      <w:pPr>
        <w:pStyle w:val="Caption"/>
        <w:spacing w:before="0" w:after="120"/>
        <w:ind w:left="187" w:hanging="187"/>
        <w:outlineLvl w:val="0"/>
      </w:pPr>
      <w:bookmarkStart w:id="2798" w:name="_Toc128631063"/>
      <w:r>
        <w:t xml:space="preserve">Table </w:t>
      </w:r>
      <w:r w:rsidR="00027408">
        <w:fldChar w:fldCharType="begin"/>
      </w:r>
      <w:r>
        <w:instrText xml:space="preserve"> SEQ "Table" \*Arabic </w:instrText>
      </w:r>
      <w:r w:rsidR="00027408">
        <w:fldChar w:fldCharType="separate"/>
      </w:r>
      <w:r w:rsidR="00D57607">
        <w:rPr>
          <w:noProof/>
        </w:rPr>
        <w:t>109</w:t>
      </w:r>
      <w:r w:rsidR="00027408">
        <w:rPr>
          <w:noProof/>
        </w:rPr>
        <w:fldChar w:fldCharType="end"/>
      </w:r>
      <w:r>
        <w:t>:  Group Details Window</w:t>
      </w:r>
      <w:bookmarkEnd w:id="279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45C2024"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5FCDE7A2" w14:textId="77777777" w:rsidR="00916881" w:rsidRDefault="00916881" w:rsidP="0020528B">
            <w:pPr>
              <w:pStyle w:val="TableHeading"/>
            </w:pPr>
            <w:r>
              <w:t>Tabs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93C2B75" w14:textId="77777777" w:rsidR="00916881" w:rsidRDefault="00916881" w:rsidP="0020528B">
            <w:pPr>
              <w:pStyle w:val="TableHeading"/>
            </w:pPr>
            <w:r>
              <w:t>Description</w:t>
            </w:r>
          </w:p>
        </w:tc>
      </w:tr>
      <w:tr w:rsidR="00916881" w14:paraId="05CE349C" w14:textId="77777777" w:rsidTr="0009567D">
        <w:trPr>
          <w:cantSplit/>
        </w:trPr>
        <w:tc>
          <w:tcPr>
            <w:tcW w:w="2592" w:type="dxa"/>
            <w:tcBorders>
              <w:left w:val="single" w:sz="4" w:space="0" w:color="000000"/>
              <w:bottom w:val="single" w:sz="4" w:space="0" w:color="000000"/>
            </w:tcBorders>
          </w:tcPr>
          <w:p w14:paraId="2D49C9A4" w14:textId="77777777" w:rsidR="00916881" w:rsidRPr="0020528B" w:rsidRDefault="00916881" w:rsidP="0020528B">
            <w:pPr>
              <w:pStyle w:val="TableBody"/>
              <w:rPr>
                <w:b/>
                <w:bCs/>
                <w:color w:val="000000" w:themeColor="text1"/>
              </w:rPr>
            </w:pPr>
            <w:r w:rsidRPr="0020528B">
              <w:rPr>
                <w:b/>
                <w:bCs/>
                <w:color w:val="000000" w:themeColor="text1"/>
              </w:rPr>
              <w:t>Members</w:t>
            </w:r>
          </w:p>
        </w:tc>
        <w:tc>
          <w:tcPr>
            <w:tcW w:w="5483" w:type="dxa"/>
            <w:tcBorders>
              <w:left w:val="single" w:sz="4" w:space="0" w:color="000000"/>
              <w:bottom w:val="single" w:sz="4" w:space="0" w:color="000000"/>
              <w:right w:val="single" w:sz="4" w:space="0" w:color="000000"/>
            </w:tcBorders>
          </w:tcPr>
          <w:p w14:paraId="02C953C7" w14:textId="77777777" w:rsidR="00916881" w:rsidRDefault="00916881" w:rsidP="0020528B">
            <w:pPr>
              <w:pStyle w:val="TableBody"/>
            </w:pPr>
            <w:r>
              <w:t>Members are users in the Business Unit that have all the privileges that are assigned to that Business Unit under the Rights tab.</w:t>
            </w:r>
          </w:p>
          <w:p w14:paraId="009F9971" w14:textId="77777777" w:rsidR="00916881" w:rsidRDefault="00916881" w:rsidP="0020528B">
            <w:pPr>
              <w:pStyle w:val="TableBody"/>
            </w:pPr>
            <w:r>
              <w:t>To remove/add members to this group follow the button functions described in the next table.</w:t>
            </w:r>
          </w:p>
        </w:tc>
      </w:tr>
      <w:tr w:rsidR="00916881" w14:paraId="298288A8" w14:textId="77777777" w:rsidTr="0009567D">
        <w:trPr>
          <w:cantSplit/>
          <w:trHeight w:val="237"/>
        </w:trPr>
        <w:tc>
          <w:tcPr>
            <w:tcW w:w="2592" w:type="dxa"/>
            <w:tcBorders>
              <w:top w:val="single" w:sz="4" w:space="0" w:color="000000"/>
              <w:left w:val="single" w:sz="4" w:space="0" w:color="000000"/>
              <w:bottom w:val="single" w:sz="4" w:space="0" w:color="000000"/>
            </w:tcBorders>
          </w:tcPr>
          <w:p w14:paraId="52C503C1" w14:textId="77777777" w:rsidR="00916881" w:rsidRPr="0020528B" w:rsidRDefault="00916881" w:rsidP="0020528B">
            <w:pPr>
              <w:pStyle w:val="TableBody"/>
              <w:rPr>
                <w:b/>
                <w:bCs/>
                <w:color w:val="000000" w:themeColor="text1"/>
              </w:rPr>
            </w:pPr>
            <w:r w:rsidRPr="0020528B">
              <w:rPr>
                <w:b/>
                <w:bCs/>
                <w:color w:val="000000" w:themeColor="text1"/>
              </w:rPr>
              <w:t>Users</w:t>
            </w:r>
          </w:p>
        </w:tc>
        <w:tc>
          <w:tcPr>
            <w:tcW w:w="5483" w:type="dxa"/>
            <w:tcBorders>
              <w:top w:val="single" w:sz="4" w:space="0" w:color="000000"/>
              <w:left w:val="single" w:sz="4" w:space="0" w:color="000000"/>
              <w:bottom w:val="single" w:sz="4" w:space="0" w:color="000000"/>
              <w:right w:val="single" w:sz="4" w:space="0" w:color="000000"/>
            </w:tcBorders>
          </w:tcPr>
          <w:p w14:paraId="373C908F" w14:textId="21EEA118" w:rsidR="00916881" w:rsidRDefault="00F067B7" w:rsidP="0020528B">
            <w:pPr>
              <w:pStyle w:val="TableBody"/>
            </w:pPr>
            <w:r>
              <w:t xml:space="preserve">The users </w:t>
            </w:r>
            <w:r w:rsidR="00363674">
              <w:t>tab is deprecated</w:t>
            </w:r>
            <w:r w:rsidR="00024D05">
              <w:t xml:space="preserve"> and non-functional.</w:t>
            </w:r>
          </w:p>
        </w:tc>
      </w:tr>
      <w:tr w:rsidR="00916881" w14:paraId="225A9014" w14:textId="77777777" w:rsidTr="0009567D">
        <w:trPr>
          <w:cantSplit/>
          <w:trHeight w:val="237"/>
        </w:trPr>
        <w:tc>
          <w:tcPr>
            <w:tcW w:w="2592" w:type="dxa"/>
            <w:tcBorders>
              <w:top w:val="single" w:sz="4" w:space="0" w:color="000000"/>
              <w:left w:val="single" w:sz="4" w:space="0" w:color="000000"/>
              <w:bottom w:val="single" w:sz="4" w:space="0" w:color="000000"/>
            </w:tcBorders>
          </w:tcPr>
          <w:p w14:paraId="0FC14C2F" w14:textId="77777777" w:rsidR="00916881" w:rsidRPr="0020528B" w:rsidRDefault="00916881" w:rsidP="0020528B">
            <w:pPr>
              <w:pStyle w:val="TableBody"/>
              <w:rPr>
                <w:b/>
                <w:bCs/>
                <w:color w:val="000000" w:themeColor="text1"/>
              </w:rPr>
            </w:pPr>
            <w:r w:rsidRPr="0020528B">
              <w:rPr>
                <w:b/>
                <w:bCs/>
                <w:color w:val="000000" w:themeColor="text1"/>
              </w:rPr>
              <w:t>Cashpoints</w:t>
            </w:r>
          </w:p>
        </w:tc>
        <w:tc>
          <w:tcPr>
            <w:tcW w:w="5483" w:type="dxa"/>
            <w:tcBorders>
              <w:top w:val="single" w:sz="4" w:space="0" w:color="000000"/>
              <w:left w:val="single" w:sz="4" w:space="0" w:color="000000"/>
              <w:bottom w:val="single" w:sz="4" w:space="0" w:color="000000"/>
              <w:right w:val="single" w:sz="4" w:space="0" w:color="000000"/>
            </w:tcBorders>
          </w:tcPr>
          <w:p w14:paraId="05944E91" w14:textId="77777777" w:rsidR="00916881" w:rsidRDefault="00916881" w:rsidP="0020528B">
            <w:pPr>
              <w:pStyle w:val="TableBody"/>
            </w:pPr>
            <w:r>
              <w:t xml:space="preserve">Members of the Business Unit, who have rights to view, edit and administer certain Cashpoints, will have those Cashpoints assigned to them under the Cashpoints tab. </w:t>
            </w:r>
          </w:p>
          <w:p w14:paraId="2596B997" w14:textId="3B51275B" w:rsidR="00916881" w:rsidRDefault="00916881" w:rsidP="0020528B">
            <w:pPr>
              <w:pStyle w:val="TableBody"/>
            </w:pPr>
            <w:r>
              <w:t xml:space="preserve">Follow </w:t>
            </w:r>
            <w:r w:rsidR="00F067B7">
              <w:t xml:space="preserve">the </w:t>
            </w:r>
            <w:r>
              <w:t>steps described in the next table to assign Cashpoints to the Business Unit.</w:t>
            </w:r>
          </w:p>
        </w:tc>
      </w:tr>
      <w:tr w:rsidR="00916881" w14:paraId="131F8483" w14:textId="77777777" w:rsidTr="0009567D">
        <w:trPr>
          <w:cantSplit/>
          <w:trHeight w:val="237"/>
        </w:trPr>
        <w:tc>
          <w:tcPr>
            <w:tcW w:w="2592" w:type="dxa"/>
            <w:tcBorders>
              <w:top w:val="single" w:sz="4" w:space="0" w:color="000000"/>
              <w:left w:val="single" w:sz="4" w:space="0" w:color="000000"/>
              <w:bottom w:val="single" w:sz="4" w:space="0" w:color="000000"/>
            </w:tcBorders>
          </w:tcPr>
          <w:p w14:paraId="075607EA" w14:textId="77777777" w:rsidR="00916881" w:rsidRPr="0020528B" w:rsidRDefault="00916881" w:rsidP="0020528B">
            <w:pPr>
              <w:pStyle w:val="TableBody"/>
              <w:rPr>
                <w:b/>
                <w:bCs/>
                <w:color w:val="000000" w:themeColor="text1"/>
              </w:rPr>
            </w:pPr>
            <w:r w:rsidRPr="0020528B">
              <w:rPr>
                <w:b/>
                <w:bCs/>
                <w:color w:val="000000" w:themeColor="text1"/>
              </w:rPr>
              <w:t>Rights</w:t>
            </w:r>
          </w:p>
        </w:tc>
        <w:tc>
          <w:tcPr>
            <w:tcW w:w="5483" w:type="dxa"/>
            <w:tcBorders>
              <w:top w:val="single" w:sz="4" w:space="0" w:color="000000"/>
              <w:left w:val="single" w:sz="4" w:space="0" w:color="000000"/>
              <w:bottom w:val="single" w:sz="4" w:space="0" w:color="000000"/>
              <w:right w:val="single" w:sz="4" w:space="0" w:color="000000"/>
            </w:tcBorders>
          </w:tcPr>
          <w:p w14:paraId="0A7A5BC6" w14:textId="77777777" w:rsidR="00916881" w:rsidRDefault="00916881" w:rsidP="0020528B">
            <w:pPr>
              <w:pStyle w:val="TableBody"/>
            </w:pPr>
            <w:r>
              <w:t>For a full review and definition of available rights, please see Table 99 Business Unit Rights</w:t>
            </w:r>
          </w:p>
        </w:tc>
      </w:tr>
    </w:tbl>
    <w:p w14:paraId="3B2B574D" w14:textId="77777777" w:rsidR="00916881" w:rsidRDefault="00916881" w:rsidP="002C5B05">
      <w:pPr>
        <w:pStyle w:val="BodyText"/>
      </w:pPr>
    </w:p>
    <w:p w14:paraId="08C10A48" w14:textId="5AA6CC57" w:rsidR="00916881" w:rsidRDefault="00916881" w:rsidP="00F63174">
      <w:pPr>
        <w:pStyle w:val="Caption"/>
        <w:spacing w:before="0" w:after="120"/>
        <w:ind w:left="187" w:hanging="187"/>
        <w:outlineLvl w:val="0"/>
      </w:pPr>
      <w:bookmarkStart w:id="2799" w:name="_Toc128631064"/>
      <w:r>
        <w:t xml:space="preserve">Table </w:t>
      </w:r>
      <w:r w:rsidR="00027408">
        <w:fldChar w:fldCharType="begin"/>
      </w:r>
      <w:r>
        <w:instrText xml:space="preserve"> SEQ "Table" \*Arabic </w:instrText>
      </w:r>
      <w:r w:rsidR="00027408">
        <w:fldChar w:fldCharType="separate"/>
      </w:r>
      <w:r w:rsidR="00D57607">
        <w:rPr>
          <w:noProof/>
        </w:rPr>
        <w:t>110</w:t>
      </w:r>
      <w:r w:rsidR="00027408">
        <w:rPr>
          <w:noProof/>
        </w:rPr>
        <w:fldChar w:fldCharType="end"/>
      </w:r>
      <w:r>
        <w:t>:  Button Functions</w:t>
      </w:r>
      <w:bookmarkEnd w:id="279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710A4D7"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0B40F72" w14:textId="77777777" w:rsidR="00916881" w:rsidRDefault="00916881" w:rsidP="0020528B">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6C17775" w14:textId="77777777" w:rsidR="00916881" w:rsidRDefault="00916881" w:rsidP="0020528B">
            <w:pPr>
              <w:pStyle w:val="TableHeading"/>
            </w:pPr>
            <w:r>
              <w:t>Follow these steps:</w:t>
            </w:r>
          </w:p>
        </w:tc>
      </w:tr>
      <w:tr w:rsidR="00916881" w14:paraId="2D0C621E" w14:textId="77777777" w:rsidTr="0009567D">
        <w:trPr>
          <w:cantSplit/>
        </w:trPr>
        <w:tc>
          <w:tcPr>
            <w:tcW w:w="2592" w:type="dxa"/>
            <w:tcBorders>
              <w:left w:val="single" w:sz="4" w:space="0" w:color="000000"/>
              <w:bottom w:val="single" w:sz="4" w:space="0" w:color="000000"/>
            </w:tcBorders>
          </w:tcPr>
          <w:p w14:paraId="24907DB6" w14:textId="279D18D4" w:rsidR="00916881" w:rsidRDefault="00916881" w:rsidP="0020528B">
            <w:pPr>
              <w:pStyle w:val="TableBody"/>
            </w:pPr>
            <w:r>
              <w:t xml:space="preserve">Remove (members, users, </w:t>
            </w:r>
            <w:r w:rsidR="009931A7">
              <w:t>Cashpoints,</w:t>
            </w:r>
            <w:r>
              <w:t xml:space="preserve"> or rights).</w:t>
            </w:r>
          </w:p>
        </w:tc>
        <w:tc>
          <w:tcPr>
            <w:tcW w:w="5483" w:type="dxa"/>
            <w:tcBorders>
              <w:left w:val="single" w:sz="4" w:space="0" w:color="000000"/>
              <w:bottom w:val="single" w:sz="4" w:space="0" w:color="000000"/>
              <w:right w:val="single" w:sz="4" w:space="0" w:color="000000"/>
            </w:tcBorders>
          </w:tcPr>
          <w:p w14:paraId="56336C08" w14:textId="77777777" w:rsidR="00916881" w:rsidRDefault="00916881" w:rsidP="0020528B">
            <w:pPr>
              <w:pStyle w:val="TableListContinue"/>
            </w:pPr>
            <w:r>
              <w:t xml:space="preserve">1. Select the item to remove from the left panel. </w:t>
            </w:r>
          </w:p>
          <w:p w14:paraId="0DC46299" w14:textId="77777777" w:rsidR="00916881" w:rsidRDefault="00916881" w:rsidP="0020528B">
            <w:pPr>
              <w:pStyle w:val="TableListContinue"/>
            </w:pPr>
            <w:r>
              <w:t>2. Click Remove.</w:t>
            </w:r>
          </w:p>
          <w:p w14:paraId="42074C71" w14:textId="77777777" w:rsidR="00916881" w:rsidRDefault="00916881" w:rsidP="0020528B">
            <w:pPr>
              <w:pStyle w:val="TableListContinue"/>
            </w:pPr>
            <w:r>
              <w:t xml:space="preserve">3. Click OK to confirm this action. </w:t>
            </w:r>
          </w:p>
        </w:tc>
      </w:tr>
      <w:tr w:rsidR="00916881" w14:paraId="2C1D208C" w14:textId="77777777" w:rsidTr="0009567D">
        <w:trPr>
          <w:cantSplit/>
          <w:trHeight w:val="237"/>
        </w:trPr>
        <w:tc>
          <w:tcPr>
            <w:tcW w:w="2592" w:type="dxa"/>
            <w:tcBorders>
              <w:top w:val="single" w:sz="4" w:space="0" w:color="000000"/>
              <w:left w:val="single" w:sz="4" w:space="0" w:color="000000"/>
              <w:bottom w:val="single" w:sz="4" w:space="0" w:color="000000"/>
            </w:tcBorders>
          </w:tcPr>
          <w:p w14:paraId="4F1CF549" w14:textId="44EECFAE" w:rsidR="00916881" w:rsidRDefault="00916881" w:rsidP="0020528B">
            <w:pPr>
              <w:pStyle w:val="TableBody"/>
            </w:pPr>
            <w:r>
              <w:lastRenderedPageBreak/>
              <w:t xml:space="preserve">Add (members, users, </w:t>
            </w:r>
            <w:r w:rsidR="009931A7">
              <w:t>Cashpoints,</w:t>
            </w:r>
            <w:r>
              <w:t xml:space="preserve"> or rights).</w:t>
            </w:r>
          </w:p>
        </w:tc>
        <w:tc>
          <w:tcPr>
            <w:tcW w:w="5483" w:type="dxa"/>
            <w:tcBorders>
              <w:top w:val="single" w:sz="4" w:space="0" w:color="000000"/>
              <w:left w:val="single" w:sz="4" w:space="0" w:color="000000"/>
              <w:bottom w:val="single" w:sz="4" w:space="0" w:color="000000"/>
              <w:right w:val="single" w:sz="4" w:space="0" w:color="000000"/>
            </w:tcBorders>
          </w:tcPr>
          <w:p w14:paraId="24FAC9F0" w14:textId="77777777" w:rsidR="00916881" w:rsidRDefault="00916881" w:rsidP="0020528B">
            <w:pPr>
              <w:pStyle w:val="TableListContinue"/>
            </w:pPr>
            <w:r>
              <w:t xml:space="preserve">1. Select the item to add from the right panel. </w:t>
            </w:r>
          </w:p>
          <w:p w14:paraId="4421BC8D" w14:textId="77777777" w:rsidR="00916881" w:rsidRDefault="00916881" w:rsidP="0020528B">
            <w:pPr>
              <w:pStyle w:val="TableListContinue"/>
            </w:pPr>
            <w:r>
              <w:t>2. Click Add.</w:t>
            </w:r>
          </w:p>
          <w:p w14:paraId="5D4B482F" w14:textId="77777777" w:rsidR="00916881" w:rsidRDefault="00916881" w:rsidP="0020528B">
            <w:pPr>
              <w:pStyle w:val="TableListContinue"/>
            </w:pPr>
            <w:r>
              <w:t>3. Click OK to confirm this action.</w:t>
            </w:r>
          </w:p>
        </w:tc>
      </w:tr>
    </w:tbl>
    <w:p w14:paraId="74765CCB" w14:textId="77777777" w:rsidR="00916881" w:rsidRDefault="00916881" w:rsidP="002C5B05">
      <w:pPr>
        <w:pStyle w:val="BodyText"/>
      </w:pPr>
      <w:bookmarkStart w:id="2800" w:name="_Ref221795000"/>
      <w:bookmarkStart w:id="2801" w:name="_Ref231730396"/>
      <w:bookmarkEnd w:id="2793"/>
    </w:p>
    <w:p w14:paraId="7BD2D1F3" w14:textId="4BFA0F67" w:rsidR="00916881" w:rsidRDefault="00916881" w:rsidP="00F63174">
      <w:pPr>
        <w:pStyle w:val="Caption"/>
        <w:spacing w:before="0" w:after="120"/>
        <w:ind w:left="187" w:hanging="187"/>
        <w:outlineLvl w:val="0"/>
      </w:pPr>
      <w:bookmarkStart w:id="2802" w:name="_Toc128631065"/>
      <w:r>
        <w:t xml:space="preserve">Table </w:t>
      </w:r>
      <w:r w:rsidR="00027408">
        <w:fldChar w:fldCharType="begin"/>
      </w:r>
      <w:r>
        <w:instrText xml:space="preserve"> SEQ "Table" \*Arabic </w:instrText>
      </w:r>
      <w:r w:rsidR="00027408">
        <w:fldChar w:fldCharType="separate"/>
      </w:r>
      <w:r w:rsidR="00D57607">
        <w:rPr>
          <w:noProof/>
        </w:rPr>
        <w:t>111</w:t>
      </w:r>
      <w:r w:rsidR="00027408">
        <w:rPr>
          <w:noProof/>
        </w:rPr>
        <w:fldChar w:fldCharType="end"/>
      </w:r>
      <w:r>
        <w:t>:  Business Unit Rights</w:t>
      </w:r>
      <w:bookmarkEnd w:id="280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BA84E3" w14:textId="77777777" w:rsidTr="0020528B">
        <w:trPr>
          <w:tblHeader/>
        </w:trPr>
        <w:tc>
          <w:tcPr>
            <w:tcW w:w="2592" w:type="dxa"/>
            <w:tcBorders>
              <w:top w:val="single" w:sz="4" w:space="0" w:color="000000"/>
              <w:left w:val="single" w:sz="4" w:space="0" w:color="000000"/>
              <w:bottom w:val="double" w:sz="1" w:space="0" w:color="000000"/>
            </w:tcBorders>
            <w:shd w:val="clear" w:color="auto" w:fill="60C03A"/>
          </w:tcPr>
          <w:p w14:paraId="61CD615E" w14:textId="77777777" w:rsidR="00916881" w:rsidRDefault="00916881" w:rsidP="0020528B">
            <w:pPr>
              <w:pStyle w:val="TableHeading"/>
            </w:pPr>
            <w:r>
              <w:t>Rights</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F1D4A5D" w14:textId="77777777" w:rsidR="00916881" w:rsidRDefault="00916881" w:rsidP="0020528B">
            <w:pPr>
              <w:pStyle w:val="TableHeading"/>
            </w:pPr>
            <w:r>
              <w:t>Description</w:t>
            </w:r>
          </w:p>
        </w:tc>
      </w:tr>
      <w:tr w:rsidR="00916881" w14:paraId="40A99CE5" w14:textId="77777777" w:rsidTr="0020528B">
        <w:tc>
          <w:tcPr>
            <w:tcW w:w="2592" w:type="dxa"/>
            <w:tcBorders>
              <w:left w:val="single" w:sz="4" w:space="0" w:color="000000"/>
              <w:bottom w:val="single" w:sz="4" w:space="0" w:color="000000"/>
            </w:tcBorders>
          </w:tcPr>
          <w:p w14:paraId="2B88CDA9" w14:textId="77777777" w:rsidR="00916881" w:rsidRPr="0020528B" w:rsidRDefault="00916881" w:rsidP="0020528B">
            <w:pPr>
              <w:pStyle w:val="TableBody"/>
              <w:rPr>
                <w:b/>
                <w:bCs/>
              </w:rPr>
            </w:pPr>
            <w:r w:rsidRPr="0020528B">
              <w:rPr>
                <w:b/>
                <w:bCs/>
              </w:rPr>
              <w:t>Administer System</w:t>
            </w:r>
          </w:p>
        </w:tc>
        <w:tc>
          <w:tcPr>
            <w:tcW w:w="5483" w:type="dxa"/>
            <w:tcBorders>
              <w:left w:val="single" w:sz="4" w:space="0" w:color="000000"/>
              <w:bottom w:val="single" w:sz="4" w:space="0" w:color="000000"/>
              <w:right w:val="single" w:sz="4" w:space="0" w:color="000000"/>
            </w:tcBorders>
          </w:tcPr>
          <w:p w14:paraId="3A469407" w14:textId="77777777" w:rsidR="00916881" w:rsidRPr="00916881" w:rsidRDefault="00916881" w:rsidP="0020528B">
            <w:pPr>
              <w:pStyle w:val="TableBody"/>
            </w:pPr>
            <w:r w:rsidRPr="00916881">
              <w:t>Grants all privileges</w:t>
            </w:r>
          </w:p>
        </w:tc>
      </w:tr>
      <w:tr w:rsidR="00916881" w14:paraId="5BB7BB04" w14:textId="77777777" w:rsidTr="0020528B">
        <w:tc>
          <w:tcPr>
            <w:tcW w:w="2592" w:type="dxa"/>
            <w:tcBorders>
              <w:left w:val="single" w:sz="4" w:space="0" w:color="000000"/>
              <w:bottom w:val="single" w:sz="4" w:space="0" w:color="000000"/>
            </w:tcBorders>
          </w:tcPr>
          <w:p w14:paraId="45F4DA8D" w14:textId="561B2A5A"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View</w:t>
            </w:r>
          </w:p>
        </w:tc>
        <w:tc>
          <w:tcPr>
            <w:tcW w:w="5483" w:type="dxa"/>
            <w:tcBorders>
              <w:left w:val="single" w:sz="4" w:space="0" w:color="000000"/>
              <w:bottom w:val="single" w:sz="4" w:space="0" w:color="000000"/>
              <w:right w:val="single" w:sz="4" w:space="0" w:color="000000"/>
            </w:tcBorders>
          </w:tcPr>
          <w:p w14:paraId="5D713980" w14:textId="11A860AA" w:rsidR="00916881" w:rsidRPr="00916881" w:rsidRDefault="00916881" w:rsidP="0020528B">
            <w:pPr>
              <w:pStyle w:val="TableBody"/>
            </w:pPr>
            <w:r w:rsidRPr="00916881">
              <w:t xml:space="preserve">May view </w:t>
            </w:r>
            <w:r w:rsidR="001D44B9">
              <w:t xml:space="preserve">a </w:t>
            </w:r>
            <w:r w:rsidRPr="00916881">
              <w:t>list of users and their basic info</w:t>
            </w:r>
          </w:p>
        </w:tc>
      </w:tr>
      <w:tr w:rsidR="00916881" w14:paraId="69273003" w14:textId="77777777" w:rsidTr="0020528B">
        <w:tc>
          <w:tcPr>
            <w:tcW w:w="2592" w:type="dxa"/>
            <w:tcBorders>
              <w:left w:val="single" w:sz="4" w:space="0" w:color="000000"/>
              <w:bottom w:val="single" w:sz="4" w:space="0" w:color="000000"/>
            </w:tcBorders>
          </w:tcPr>
          <w:p w14:paraId="328E684A" w14:textId="5BD810EC"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Edit</w:t>
            </w:r>
          </w:p>
        </w:tc>
        <w:tc>
          <w:tcPr>
            <w:tcW w:w="5483" w:type="dxa"/>
            <w:tcBorders>
              <w:left w:val="single" w:sz="4" w:space="0" w:color="000000"/>
              <w:bottom w:val="single" w:sz="4" w:space="0" w:color="000000"/>
              <w:right w:val="single" w:sz="4" w:space="0" w:color="000000"/>
            </w:tcBorders>
          </w:tcPr>
          <w:p w14:paraId="1C439E93" w14:textId="77777777" w:rsidR="00916881" w:rsidRPr="00916881" w:rsidRDefault="00916881" w:rsidP="0020528B">
            <w:pPr>
              <w:pStyle w:val="TableBody"/>
            </w:pPr>
            <w:r w:rsidRPr="00916881">
              <w:t>May add/remove users and reset passwords for specified users</w:t>
            </w:r>
          </w:p>
        </w:tc>
      </w:tr>
      <w:tr w:rsidR="00916881" w14:paraId="170A9DEE" w14:textId="77777777" w:rsidTr="0020528B">
        <w:tc>
          <w:tcPr>
            <w:tcW w:w="2592" w:type="dxa"/>
            <w:tcBorders>
              <w:left w:val="single" w:sz="4" w:space="0" w:color="000000"/>
              <w:bottom w:val="single" w:sz="4" w:space="0" w:color="000000"/>
            </w:tcBorders>
          </w:tcPr>
          <w:p w14:paraId="1F69CF4A" w14:textId="37813ED4" w:rsidR="00916881" w:rsidRPr="0020528B" w:rsidRDefault="00916881" w:rsidP="0020528B">
            <w:pPr>
              <w:pStyle w:val="TableBody"/>
              <w:rPr>
                <w:b/>
                <w:bCs/>
              </w:rPr>
            </w:pPr>
            <w:r w:rsidRPr="0020528B">
              <w:rPr>
                <w:b/>
                <w:bCs/>
              </w:rPr>
              <w:t xml:space="preserve">Users </w:t>
            </w:r>
            <w:r w:rsidR="00EC71B0" w:rsidRPr="0020528B">
              <w:rPr>
                <w:b/>
                <w:bCs/>
              </w:rPr>
              <w:t>–</w:t>
            </w:r>
            <w:r w:rsidRPr="0020528B">
              <w:rPr>
                <w:b/>
                <w:bCs/>
              </w:rPr>
              <w:t xml:space="preserve"> Administer</w:t>
            </w:r>
          </w:p>
        </w:tc>
        <w:tc>
          <w:tcPr>
            <w:tcW w:w="5483" w:type="dxa"/>
            <w:tcBorders>
              <w:left w:val="single" w:sz="4" w:space="0" w:color="000000"/>
              <w:bottom w:val="single" w:sz="4" w:space="0" w:color="000000"/>
              <w:right w:val="single" w:sz="4" w:space="0" w:color="000000"/>
            </w:tcBorders>
          </w:tcPr>
          <w:p w14:paraId="39420873" w14:textId="77777777" w:rsidR="00916881" w:rsidRPr="00916881" w:rsidRDefault="00916881" w:rsidP="0020528B">
            <w:pPr>
              <w:pStyle w:val="TableBody"/>
            </w:pPr>
            <w:r w:rsidRPr="00916881">
              <w:t>May add/remove users and reset passwords for all users.</w:t>
            </w:r>
          </w:p>
          <w:p w14:paraId="354AF0F4" w14:textId="5B6173DE" w:rsidR="00916881" w:rsidRPr="00916881" w:rsidRDefault="00916881">
            <w:pPr>
              <w:pStyle w:val="TableNote"/>
              <w:pPrChange w:id="2803" w:author="Moses, Robbie" w:date="2023-02-22T02:14:00Z">
                <w:pPr>
                  <w:pStyle w:val="TableBody"/>
                </w:pPr>
              </w:pPrChange>
            </w:pPr>
            <w:r w:rsidRPr="003B5D4F">
              <w:rPr>
                <w:b/>
                <w:bCs/>
                <w:rPrChange w:id="2804" w:author="Moses, Robbie" w:date="2023-02-22T02:14:00Z">
                  <w:rPr/>
                </w:rPrChange>
              </w:rPr>
              <w:t>Note</w:t>
            </w:r>
            <w:r w:rsidRPr="00916881">
              <w:t xml:space="preserve">: Consider combining with the Business Units </w:t>
            </w:r>
            <w:r w:rsidR="00EC71B0">
              <w:t>–</w:t>
            </w:r>
            <w:r w:rsidRPr="00916881">
              <w:t xml:space="preserve"> Administer privilege. New users without the rights granted through Business Units aren’t much use.</w:t>
            </w:r>
          </w:p>
        </w:tc>
      </w:tr>
      <w:tr w:rsidR="00916881" w14:paraId="4129C154" w14:textId="77777777" w:rsidTr="0020528B">
        <w:tc>
          <w:tcPr>
            <w:tcW w:w="2592" w:type="dxa"/>
            <w:tcBorders>
              <w:left w:val="single" w:sz="4" w:space="0" w:color="000000"/>
              <w:bottom w:val="single" w:sz="4" w:space="0" w:color="000000"/>
            </w:tcBorders>
          </w:tcPr>
          <w:p w14:paraId="0D596C69" w14:textId="52DE3126" w:rsidR="00916881" w:rsidRPr="0020528B" w:rsidRDefault="00916881" w:rsidP="0020528B">
            <w:pPr>
              <w:pStyle w:val="TableBody"/>
              <w:rPr>
                <w:b/>
                <w:bCs/>
                <w:color w:val="000000" w:themeColor="text1"/>
              </w:rPr>
            </w:pPr>
            <w:r w:rsidRPr="0020528B">
              <w:rPr>
                <w:b/>
                <w:bCs/>
                <w:color w:val="000000" w:themeColor="text1"/>
              </w:rPr>
              <w:t xml:space="preserve">Business Units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3AA0AD6B" w14:textId="77777777" w:rsidR="00916881" w:rsidRPr="00916881" w:rsidRDefault="00916881" w:rsidP="0020528B">
            <w:pPr>
              <w:pStyle w:val="TableBody"/>
            </w:pPr>
            <w:r w:rsidRPr="00916881">
              <w:t>May assign rights to groups of users.</w:t>
            </w:r>
          </w:p>
        </w:tc>
      </w:tr>
      <w:tr w:rsidR="00916881" w14:paraId="6D01955C" w14:textId="77777777" w:rsidTr="0020528B">
        <w:tc>
          <w:tcPr>
            <w:tcW w:w="2592" w:type="dxa"/>
            <w:tcBorders>
              <w:left w:val="single" w:sz="4" w:space="0" w:color="000000"/>
              <w:bottom w:val="single" w:sz="4" w:space="0" w:color="000000"/>
            </w:tcBorders>
          </w:tcPr>
          <w:p w14:paraId="79EA9D16" w14:textId="5C8FB351"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38995293" w14:textId="77777777" w:rsidR="00916881" w:rsidRPr="00916881" w:rsidRDefault="00916881" w:rsidP="0020528B">
            <w:pPr>
              <w:pStyle w:val="TableBody"/>
            </w:pPr>
            <w:r w:rsidRPr="00916881">
              <w:t>May view data and parameters related to specific cashpoints.</w:t>
            </w:r>
          </w:p>
        </w:tc>
      </w:tr>
      <w:tr w:rsidR="00916881" w14:paraId="0E12486C" w14:textId="77777777" w:rsidTr="0020528B">
        <w:tc>
          <w:tcPr>
            <w:tcW w:w="2592" w:type="dxa"/>
            <w:tcBorders>
              <w:left w:val="single" w:sz="4" w:space="0" w:color="000000"/>
              <w:bottom w:val="single" w:sz="4" w:space="0" w:color="000000"/>
            </w:tcBorders>
          </w:tcPr>
          <w:p w14:paraId="70CBE0F5" w14:textId="7C4E585E"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Accept Recommendations</w:t>
            </w:r>
          </w:p>
        </w:tc>
        <w:tc>
          <w:tcPr>
            <w:tcW w:w="5483" w:type="dxa"/>
            <w:tcBorders>
              <w:left w:val="single" w:sz="4" w:space="0" w:color="000000"/>
              <w:bottom w:val="single" w:sz="4" w:space="0" w:color="000000"/>
              <w:right w:val="single" w:sz="4" w:space="0" w:color="000000"/>
            </w:tcBorders>
          </w:tcPr>
          <w:p w14:paraId="5881FEA1" w14:textId="77777777" w:rsidR="00916881" w:rsidRPr="00916881" w:rsidRDefault="00916881" w:rsidP="0020528B">
            <w:pPr>
              <w:pStyle w:val="TableBody"/>
            </w:pPr>
            <w:r w:rsidRPr="00916881">
              <w:t>May accept recommendations causing them to become orders. Limited to yes/no on OptiCash recommendations.</w:t>
            </w:r>
          </w:p>
        </w:tc>
      </w:tr>
      <w:tr w:rsidR="00916881" w14:paraId="3837F337" w14:textId="77777777" w:rsidTr="0020528B">
        <w:tc>
          <w:tcPr>
            <w:tcW w:w="2592" w:type="dxa"/>
            <w:tcBorders>
              <w:left w:val="single" w:sz="4" w:space="0" w:color="000000"/>
              <w:bottom w:val="single" w:sz="4" w:space="0" w:color="000000"/>
            </w:tcBorders>
          </w:tcPr>
          <w:p w14:paraId="6E711A38" w14:textId="1212200C"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Override Recommendations</w:t>
            </w:r>
          </w:p>
        </w:tc>
        <w:tc>
          <w:tcPr>
            <w:tcW w:w="5483" w:type="dxa"/>
            <w:tcBorders>
              <w:left w:val="single" w:sz="4" w:space="0" w:color="000000"/>
              <w:bottom w:val="single" w:sz="4" w:space="0" w:color="000000"/>
              <w:right w:val="single" w:sz="4" w:space="0" w:color="000000"/>
            </w:tcBorders>
          </w:tcPr>
          <w:p w14:paraId="0407BF06" w14:textId="77777777" w:rsidR="00916881" w:rsidRPr="00916881" w:rsidRDefault="00916881" w:rsidP="0020528B">
            <w:pPr>
              <w:pStyle w:val="TableBody"/>
            </w:pPr>
            <w:r w:rsidRPr="00916881">
              <w:t>May create orders by modifying OptiCash recommendations.</w:t>
            </w:r>
          </w:p>
        </w:tc>
      </w:tr>
      <w:tr w:rsidR="00916881" w14:paraId="2B90F156" w14:textId="77777777" w:rsidTr="0020528B">
        <w:tc>
          <w:tcPr>
            <w:tcW w:w="2592" w:type="dxa"/>
            <w:tcBorders>
              <w:left w:val="single" w:sz="4" w:space="0" w:color="000000"/>
              <w:bottom w:val="single" w:sz="4" w:space="0" w:color="000000"/>
            </w:tcBorders>
          </w:tcPr>
          <w:p w14:paraId="557A5AFF" w14:textId="0B1FE42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Enter Balances</w:t>
            </w:r>
          </w:p>
        </w:tc>
        <w:tc>
          <w:tcPr>
            <w:tcW w:w="5483" w:type="dxa"/>
            <w:tcBorders>
              <w:left w:val="single" w:sz="4" w:space="0" w:color="000000"/>
              <w:bottom w:val="single" w:sz="4" w:space="0" w:color="000000"/>
              <w:right w:val="single" w:sz="4" w:space="0" w:color="000000"/>
            </w:tcBorders>
          </w:tcPr>
          <w:p w14:paraId="5201D68E" w14:textId="77777777" w:rsidR="00916881" w:rsidRPr="00916881" w:rsidRDefault="00916881" w:rsidP="0020528B">
            <w:pPr>
              <w:pStyle w:val="TableBody"/>
            </w:pPr>
            <w:r w:rsidRPr="00916881">
              <w:t>May input history information for specified cashpoints</w:t>
            </w:r>
          </w:p>
        </w:tc>
      </w:tr>
      <w:tr w:rsidR="00916881" w14:paraId="35A4A131" w14:textId="77777777" w:rsidTr="0020528B">
        <w:tc>
          <w:tcPr>
            <w:tcW w:w="2592" w:type="dxa"/>
            <w:tcBorders>
              <w:left w:val="single" w:sz="4" w:space="0" w:color="000000"/>
              <w:bottom w:val="single" w:sz="4" w:space="0" w:color="000000"/>
            </w:tcBorders>
          </w:tcPr>
          <w:p w14:paraId="72872B5C" w14:textId="0C62108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Edit</w:t>
            </w:r>
          </w:p>
        </w:tc>
        <w:tc>
          <w:tcPr>
            <w:tcW w:w="5483" w:type="dxa"/>
            <w:tcBorders>
              <w:left w:val="single" w:sz="4" w:space="0" w:color="000000"/>
              <w:bottom w:val="single" w:sz="4" w:space="0" w:color="000000"/>
              <w:right w:val="single" w:sz="4" w:space="0" w:color="000000"/>
            </w:tcBorders>
          </w:tcPr>
          <w:p w14:paraId="46974E53" w14:textId="77777777" w:rsidR="00916881" w:rsidRPr="00916881" w:rsidRDefault="00916881" w:rsidP="0020528B">
            <w:pPr>
              <w:pStyle w:val="TableBody"/>
            </w:pPr>
            <w:r w:rsidRPr="00916881">
              <w:t>May view and modify parameters and data for specified cashpoints.</w:t>
            </w:r>
          </w:p>
        </w:tc>
      </w:tr>
      <w:tr w:rsidR="00916881" w14:paraId="7A81CECD" w14:textId="77777777" w:rsidTr="0020528B">
        <w:tc>
          <w:tcPr>
            <w:tcW w:w="2592" w:type="dxa"/>
            <w:tcBorders>
              <w:left w:val="single" w:sz="4" w:space="0" w:color="000000"/>
              <w:bottom w:val="single" w:sz="4" w:space="0" w:color="000000"/>
            </w:tcBorders>
          </w:tcPr>
          <w:p w14:paraId="07C8A2E1" w14:textId="58BDD854"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Import Balances</w:t>
            </w:r>
          </w:p>
        </w:tc>
        <w:tc>
          <w:tcPr>
            <w:tcW w:w="5483" w:type="dxa"/>
            <w:tcBorders>
              <w:left w:val="single" w:sz="4" w:space="0" w:color="000000"/>
              <w:bottom w:val="single" w:sz="4" w:space="0" w:color="000000"/>
              <w:right w:val="single" w:sz="4" w:space="0" w:color="000000"/>
            </w:tcBorders>
          </w:tcPr>
          <w:p w14:paraId="371D4F8E" w14:textId="77777777" w:rsidR="00916881" w:rsidRPr="00916881" w:rsidRDefault="00916881" w:rsidP="0020528B">
            <w:pPr>
              <w:pStyle w:val="TableBody"/>
            </w:pPr>
            <w:r w:rsidRPr="00916881">
              <w:t>May load history information using file import processes.</w:t>
            </w:r>
          </w:p>
        </w:tc>
      </w:tr>
      <w:tr w:rsidR="00916881" w14:paraId="6329EA64" w14:textId="77777777" w:rsidTr="0020528B">
        <w:tc>
          <w:tcPr>
            <w:tcW w:w="2592" w:type="dxa"/>
            <w:tcBorders>
              <w:left w:val="single" w:sz="4" w:space="0" w:color="000000"/>
              <w:bottom w:val="single" w:sz="4" w:space="0" w:color="000000"/>
            </w:tcBorders>
          </w:tcPr>
          <w:p w14:paraId="60E794F8" w14:textId="3833D495" w:rsidR="00916881" w:rsidRPr="0020528B" w:rsidRDefault="00916881" w:rsidP="0020528B">
            <w:pPr>
              <w:pStyle w:val="TableBody"/>
              <w:rPr>
                <w:b/>
                <w:bCs/>
                <w:color w:val="000000" w:themeColor="text1"/>
              </w:rPr>
            </w:pPr>
            <w:r w:rsidRPr="0020528B">
              <w:rPr>
                <w:b/>
                <w:bCs/>
                <w:color w:val="000000" w:themeColor="text1"/>
              </w:rPr>
              <w:t xml:space="preserve">Cashpoints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2F4AC9BB" w14:textId="77777777" w:rsidR="00916881" w:rsidRPr="00916881" w:rsidRDefault="00916881" w:rsidP="0020528B">
            <w:pPr>
              <w:pStyle w:val="TableBody"/>
            </w:pPr>
            <w:r w:rsidRPr="00916881">
              <w:t>May view and modify parameters and data for cashpoints. Includes function to change large numbers of cashpoints at once.</w:t>
            </w:r>
          </w:p>
        </w:tc>
      </w:tr>
      <w:tr w:rsidR="00916881" w14:paraId="4F46E2AD" w14:textId="77777777" w:rsidTr="0020528B">
        <w:tc>
          <w:tcPr>
            <w:tcW w:w="2592" w:type="dxa"/>
            <w:tcBorders>
              <w:left w:val="single" w:sz="4" w:space="0" w:color="000000"/>
              <w:bottom w:val="single" w:sz="4" w:space="0" w:color="000000"/>
            </w:tcBorders>
          </w:tcPr>
          <w:p w14:paraId="5A11E7E7" w14:textId="41219A27" w:rsidR="00916881" w:rsidRPr="0020528B" w:rsidRDefault="00916881" w:rsidP="0020528B">
            <w:pPr>
              <w:pStyle w:val="TableBody"/>
              <w:rPr>
                <w:b/>
                <w:bCs/>
                <w:color w:val="000000" w:themeColor="text1"/>
              </w:rPr>
            </w:pPr>
            <w:r w:rsidRPr="0020528B">
              <w:rPr>
                <w:b/>
                <w:bCs/>
                <w:color w:val="000000" w:themeColor="text1"/>
              </w:rPr>
              <w:t xml:space="preserve">Carriers </w:t>
            </w:r>
            <w:r w:rsidR="00EC71B0" w:rsidRPr="0020528B">
              <w:rPr>
                <w:b/>
                <w:bCs/>
                <w:color w:val="000000" w:themeColor="text1"/>
              </w:rPr>
              <w:t>–</w:t>
            </w:r>
            <w:r w:rsidRPr="0020528B">
              <w:rPr>
                <w:b/>
                <w:bCs/>
                <w:color w:val="000000" w:themeColor="text1"/>
              </w:rPr>
              <w:t xml:space="preserve"> View</w:t>
            </w:r>
          </w:p>
        </w:tc>
        <w:tc>
          <w:tcPr>
            <w:tcW w:w="5483" w:type="dxa"/>
            <w:tcBorders>
              <w:left w:val="single" w:sz="4" w:space="0" w:color="000000"/>
              <w:bottom w:val="single" w:sz="4" w:space="0" w:color="000000"/>
              <w:right w:val="single" w:sz="4" w:space="0" w:color="000000"/>
            </w:tcBorders>
          </w:tcPr>
          <w:p w14:paraId="7BFA6022" w14:textId="77777777" w:rsidR="00916881" w:rsidRPr="00916881" w:rsidRDefault="00916881" w:rsidP="0020528B">
            <w:pPr>
              <w:pStyle w:val="TableBody"/>
            </w:pPr>
            <w:r w:rsidRPr="00916881">
              <w:t>May view data and parameters for carrier entities such as Depots, Servicers, and Centers.</w:t>
            </w:r>
          </w:p>
        </w:tc>
      </w:tr>
      <w:tr w:rsidR="00916881" w14:paraId="0503F536" w14:textId="77777777" w:rsidTr="0020528B">
        <w:tc>
          <w:tcPr>
            <w:tcW w:w="2592" w:type="dxa"/>
            <w:tcBorders>
              <w:left w:val="single" w:sz="4" w:space="0" w:color="000000"/>
              <w:bottom w:val="single" w:sz="4" w:space="0" w:color="000000"/>
            </w:tcBorders>
          </w:tcPr>
          <w:p w14:paraId="6D72D718" w14:textId="0E7A5C5C" w:rsidR="00916881" w:rsidRPr="0020528B" w:rsidRDefault="00916881" w:rsidP="0020528B">
            <w:pPr>
              <w:pStyle w:val="TableBody"/>
              <w:rPr>
                <w:b/>
                <w:bCs/>
                <w:color w:val="000000" w:themeColor="text1"/>
              </w:rPr>
            </w:pPr>
            <w:r w:rsidRPr="0020528B">
              <w:rPr>
                <w:b/>
                <w:bCs/>
                <w:color w:val="000000" w:themeColor="text1"/>
              </w:rPr>
              <w:lastRenderedPageBreak/>
              <w:t xml:space="preserve">Carriers </w:t>
            </w:r>
            <w:r w:rsidR="00EC71B0" w:rsidRPr="0020528B">
              <w:rPr>
                <w:b/>
                <w:bCs/>
                <w:color w:val="000000" w:themeColor="text1"/>
              </w:rPr>
              <w:t>–</w:t>
            </w:r>
            <w:r w:rsidRPr="0020528B">
              <w:rPr>
                <w:b/>
                <w:bCs/>
                <w:color w:val="000000" w:themeColor="text1"/>
              </w:rPr>
              <w:t xml:space="preserve"> Administer</w:t>
            </w:r>
          </w:p>
        </w:tc>
        <w:tc>
          <w:tcPr>
            <w:tcW w:w="5483" w:type="dxa"/>
            <w:tcBorders>
              <w:left w:val="single" w:sz="4" w:space="0" w:color="000000"/>
              <w:bottom w:val="single" w:sz="4" w:space="0" w:color="000000"/>
              <w:right w:val="single" w:sz="4" w:space="0" w:color="000000"/>
            </w:tcBorders>
          </w:tcPr>
          <w:p w14:paraId="69B2A229" w14:textId="77777777" w:rsidR="00916881" w:rsidRPr="00916881" w:rsidRDefault="00916881" w:rsidP="0020528B">
            <w:pPr>
              <w:pStyle w:val="TableBody"/>
            </w:pPr>
            <w:r w:rsidRPr="00916881">
              <w:t>May view and modify data and parameters for carrier entities such as Depots, Servicers, and Centers.</w:t>
            </w:r>
          </w:p>
        </w:tc>
      </w:tr>
      <w:tr w:rsidR="00916881" w14:paraId="48CE6453" w14:textId="77777777" w:rsidTr="0020528B">
        <w:tc>
          <w:tcPr>
            <w:tcW w:w="2592" w:type="dxa"/>
            <w:tcBorders>
              <w:left w:val="single" w:sz="4" w:space="0" w:color="000000"/>
              <w:bottom w:val="single" w:sz="4" w:space="0" w:color="000000"/>
            </w:tcBorders>
          </w:tcPr>
          <w:p w14:paraId="03E2C4D4" w14:textId="77777777" w:rsidR="00916881" w:rsidRPr="0020528B" w:rsidRDefault="00916881" w:rsidP="0020528B">
            <w:pPr>
              <w:pStyle w:val="TableBody"/>
              <w:rPr>
                <w:b/>
                <w:bCs/>
                <w:color w:val="000000" w:themeColor="text1"/>
              </w:rPr>
            </w:pPr>
            <w:r w:rsidRPr="0020528B">
              <w:rPr>
                <w:b/>
                <w:bCs/>
                <w:color w:val="000000" w:themeColor="text1"/>
              </w:rPr>
              <w:t>Network Monitor</w:t>
            </w:r>
          </w:p>
        </w:tc>
        <w:tc>
          <w:tcPr>
            <w:tcW w:w="5483" w:type="dxa"/>
            <w:tcBorders>
              <w:left w:val="single" w:sz="4" w:space="0" w:color="000000"/>
              <w:bottom w:val="single" w:sz="4" w:space="0" w:color="000000"/>
              <w:right w:val="single" w:sz="4" w:space="0" w:color="000000"/>
            </w:tcBorders>
          </w:tcPr>
          <w:p w14:paraId="2DA5B2F0" w14:textId="7213E1AB" w:rsidR="00916881" w:rsidRPr="00916881" w:rsidRDefault="00916881" w:rsidP="0020528B">
            <w:pPr>
              <w:pStyle w:val="TableBody"/>
            </w:pPr>
            <w:r w:rsidRPr="00916881">
              <w:t xml:space="preserve">May use the Network Monitoring feature (if licensed). This feature allows </w:t>
            </w:r>
            <w:r w:rsidR="001D44B9">
              <w:t xml:space="preserve">the </w:t>
            </w:r>
            <w:r w:rsidRPr="00916881">
              <w:t xml:space="preserve">recording of ATM up or down time and uses that data to improve </w:t>
            </w:r>
            <w:r w:rsidR="001D44B9">
              <w:t xml:space="preserve">the </w:t>
            </w:r>
            <w:r w:rsidRPr="00916881">
              <w:t>forecast.</w:t>
            </w:r>
          </w:p>
        </w:tc>
      </w:tr>
      <w:tr w:rsidR="00916881" w14:paraId="65C52D4C" w14:textId="77777777" w:rsidTr="0020528B">
        <w:tc>
          <w:tcPr>
            <w:tcW w:w="2592" w:type="dxa"/>
            <w:tcBorders>
              <w:left w:val="single" w:sz="4" w:space="0" w:color="000000"/>
              <w:bottom w:val="single" w:sz="4" w:space="0" w:color="000000"/>
            </w:tcBorders>
          </w:tcPr>
          <w:p w14:paraId="30EB9467" w14:textId="77777777" w:rsidR="00916881" w:rsidRPr="0020528B" w:rsidRDefault="00916881" w:rsidP="0020528B">
            <w:pPr>
              <w:pStyle w:val="TableBody"/>
              <w:rPr>
                <w:b/>
                <w:bCs/>
                <w:color w:val="000000" w:themeColor="text1"/>
              </w:rPr>
            </w:pPr>
            <w:r w:rsidRPr="0020528B">
              <w:rPr>
                <w:b/>
                <w:bCs/>
                <w:color w:val="000000" w:themeColor="text1"/>
              </w:rPr>
              <w:t>Processing</w:t>
            </w:r>
          </w:p>
        </w:tc>
        <w:tc>
          <w:tcPr>
            <w:tcW w:w="5483" w:type="dxa"/>
            <w:tcBorders>
              <w:left w:val="single" w:sz="4" w:space="0" w:color="000000"/>
              <w:bottom w:val="single" w:sz="4" w:space="0" w:color="000000"/>
              <w:right w:val="single" w:sz="4" w:space="0" w:color="000000"/>
            </w:tcBorders>
          </w:tcPr>
          <w:p w14:paraId="58A8FB7F" w14:textId="77777777" w:rsidR="00916881" w:rsidRPr="00916881" w:rsidRDefault="00916881" w:rsidP="0020528B">
            <w:pPr>
              <w:pStyle w:val="TableBody"/>
            </w:pPr>
            <w:r w:rsidRPr="00916881">
              <w:t>Allows access to all functions under the Processing tab.</w:t>
            </w:r>
          </w:p>
        </w:tc>
      </w:tr>
      <w:tr w:rsidR="00916881" w14:paraId="5D064D21" w14:textId="77777777" w:rsidTr="0020528B">
        <w:tc>
          <w:tcPr>
            <w:tcW w:w="2592" w:type="dxa"/>
            <w:tcBorders>
              <w:left w:val="single" w:sz="4" w:space="0" w:color="000000"/>
              <w:bottom w:val="single" w:sz="4" w:space="0" w:color="000000"/>
            </w:tcBorders>
          </w:tcPr>
          <w:p w14:paraId="5867A79B" w14:textId="77777777" w:rsidR="00916881" w:rsidRPr="0020528B" w:rsidRDefault="00916881" w:rsidP="0020528B">
            <w:pPr>
              <w:pStyle w:val="TableBody"/>
              <w:rPr>
                <w:b/>
                <w:bCs/>
                <w:color w:val="000000" w:themeColor="text1"/>
              </w:rPr>
            </w:pPr>
            <w:r w:rsidRPr="0020528B">
              <w:rPr>
                <w:b/>
                <w:bCs/>
                <w:color w:val="000000" w:themeColor="text1"/>
              </w:rPr>
              <w:t>Processing Status</w:t>
            </w:r>
          </w:p>
        </w:tc>
        <w:tc>
          <w:tcPr>
            <w:tcW w:w="5483" w:type="dxa"/>
            <w:tcBorders>
              <w:left w:val="single" w:sz="4" w:space="0" w:color="000000"/>
              <w:bottom w:val="single" w:sz="4" w:space="0" w:color="000000"/>
              <w:right w:val="single" w:sz="4" w:space="0" w:color="000000"/>
            </w:tcBorders>
          </w:tcPr>
          <w:p w14:paraId="1B95CDD6" w14:textId="532DCE8A" w:rsidR="00916881" w:rsidRPr="00916881" w:rsidRDefault="00916881" w:rsidP="0020528B">
            <w:pPr>
              <w:pStyle w:val="TableBody"/>
            </w:pPr>
            <w:r w:rsidRPr="00916881">
              <w:t xml:space="preserve">May view the status of </w:t>
            </w:r>
            <w:r w:rsidR="00915809" w:rsidRPr="00916881">
              <w:t>in</w:t>
            </w:r>
            <w:r w:rsidR="00915809">
              <w:t>-</w:t>
            </w:r>
            <w:r w:rsidRPr="00916881">
              <w:t>progress processes</w:t>
            </w:r>
          </w:p>
        </w:tc>
      </w:tr>
      <w:tr w:rsidR="00916881" w14:paraId="00628B0C" w14:textId="77777777" w:rsidTr="0020528B">
        <w:tc>
          <w:tcPr>
            <w:tcW w:w="2592" w:type="dxa"/>
            <w:tcBorders>
              <w:left w:val="single" w:sz="4" w:space="0" w:color="000000"/>
              <w:bottom w:val="single" w:sz="4" w:space="0" w:color="000000"/>
            </w:tcBorders>
          </w:tcPr>
          <w:p w14:paraId="55C9C247" w14:textId="77777777" w:rsidR="00916881" w:rsidRPr="0020528B" w:rsidRDefault="00916881" w:rsidP="0020528B">
            <w:pPr>
              <w:pStyle w:val="TableBody"/>
              <w:rPr>
                <w:b/>
                <w:bCs/>
                <w:color w:val="000000" w:themeColor="text1"/>
              </w:rPr>
            </w:pPr>
            <w:r w:rsidRPr="0020528B">
              <w:rPr>
                <w:b/>
                <w:bCs/>
                <w:color w:val="000000" w:themeColor="text1"/>
              </w:rPr>
              <w:t>Processing Load</w:t>
            </w:r>
          </w:p>
        </w:tc>
        <w:tc>
          <w:tcPr>
            <w:tcW w:w="5483" w:type="dxa"/>
            <w:tcBorders>
              <w:left w:val="single" w:sz="4" w:space="0" w:color="000000"/>
              <w:bottom w:val="single" w:sz="4" w:space="0" w:color="000000"/>
              <w:right w:val="single" w:sz="4" w:space="0" w:color="000000"/>
            </w:tcBorders>
          </w:tcPr>
          <w:p w14:paraId="382F0F16" w14:textId="77777777" w:rsidR="00916881" w:rsidRPr="00916881" w:rsidRDefault="00916881" w:rsidP="0020528B">
            <w:pPr>
              <w:pStyle w:val="TableBody"/>
            </w:pPr>
            <w:r w:rsidRPr="00916881">
              <w:t>May run import processes to load data into OptiCash.</w:t>
            </w:r>
          </w:p>
        </w:tc>
      </w:tr>
      <w:tr w:rsidR="00916881" w14:paraId="743608D6" w14:textId="77777777" w:rsidTr="0020528B">
        <w:tc>
          <w:tcPr>
            <w:tcW w:w="2592" w:type="dxa"/>
            <w:tcBorders>
              <w:left w:val="single" w:sz="4" w:space="0" w:color="000000"/>
              <w:bottom w:val="single" w:sz="4" w:space="0" w:color="000000"/>
            </w:tcBorders>
          </w:tcPr>
          <w:p w14:paraId="5F7D0CD8" w14:textId="77777777" w:rsidR="00916881" w:rsidRPr="0020528B" w:rsidRDefault="00916881" w:rsidP="0020528B">
            <w:pPr>
              <w:pStyle w:val="TableBody"/>
              <w:rPr>
                <w:b/>
                <w:bCs/>
                <w:color w:val="000000" w:themeColor="text1"/>
              </w:rPr>
            </w:pPr>
            <w:r w:rsidRPr="0020528B">
              <w:rPr>
                <w:b/>
                <w:bCs/>
                <w:color w:val="000000" w:themeColor="text1"/>
              </w:rPr>
              <w:t>Processing Recommendation</w:t>
            </w:r>
          </w:p>
        </w:tc>
        <w:tc>
          <w:tcPr>
            <w:tcW w:w="5483" w:type="dxa"/>
            <w:tcBorders>
              <w:left w:val="single" w:sz="4" w:space="0" w:color="000000"/>
              <w:bottom w:val="single" w:sz="4" w:space="0" w:color="000000"/>
              <w:right w:val="single" w:sz="4" w:space="0" w:color="000000"/>
            </w:tcBorders>
          </w:tcPr>
          <w:p w14:paraId="5B62B13B" w14:textId="12415577" w:rsidR="00916881" w:rsidRPr="00916881" w:rsidRDefault="00916881" w:rsidP="0020528B">
            <w:pPr>
              <w:pStyle w:val="TableBody"/>
            </w:pPr>
            <w:r w:rsidRPr="00916881">
              <w:t xml:space="preserve">May modify recommendation settings and run </w:t>
            </w:r>
            <w:r w:rsidR="00915809">
              <w:t xml:space="preserve">the </w:t>
            </w:r>
            <w:r w:rsidRPr="00916881">
              <w:t>recommendation creation process.</w:t>
            </w:r>
          </w:p>
        </w:tc>
      </w:tr>
      <w:tr w:rsidR="00916881" w14:paraId="769EEF6D" w14:textId="77777777" w:rsidTr="0020528B">
        <w:tc>
          <w:tcPr>
            <w:tcW w:w="2592" w:type="dxa"/>
            <w:tcBorders>
              <w:left w:val="single" w:sz="4" w:space="0" w:color="000000"/>
              <w:bottom w:val="single" w:sz="4" w:space="0" w:color="000000"/>
            </w:tcBorders>
          </w:tcPr>
          <w:p w14:paraId="57FDE2DE" w14:textId="77777777" w:rsidR="00916881" w:rsidRPr="0020528B" w:rsidRDefault="00916881" w:rsidP="0020528B">
            <w:pPr>
              <w:pStyle w:val="TableBody"/>
              <w:rPr>
                <w:b/>
                <w:bCs/>
                <w:color w:val="000000" w:themeColor="text1"/>
              </w:rPr>
            </w:pPr>
            <w:r w:rsidRPr="0020528B">
              <w:rPr>
                <w:b/>
                <w:bCs/>
                <w:color w:val="000000" w:themeColor="text1"/>
              </w:rPr>
              <w:t>Processing Forecast</w:t>
            </w:r>
          </w:p>
        </w:tc>
        <w:tc>
          <w:tcPr>
            <w:tcW w:w="5483" w:type="dxa"/>
            <w:tcBorders>
              <w:left w:val="single" w:sz="4" w:space="0" w:color="000000"/>
              <w:bottom w:val="single" w:sz="4" w:space="0" w:color="000000"/>
              <w:right w:val="single" w:sz="4" w:space="0" w:color="000000"/>
            </w:tcBorders>
          </w:tcPr>
          <w:p w14:paraId="41F5327E" w14:textId="77777777" w:rsidR="00916881" w:rsidRPr="00916881" w:rsidRDefault="00916881" w:rsidP="0020528B">
            <w:pPr>
              <w:pStyle w:val="TableBody"/>
            </w:pPr>
            <w:r w:rsidRPr="00916881">
              <w:t>May modify forecast settings and run forecast creation process.</w:t>
            </w:r>
          </w:p>
        </w:tc>
      </w:tr>
      <w:tr w:rsidR="00916881" w14:paraId="17214A1A" w14:textId="77777777" w:rsidTr="0020528B">
        <w:tc>
          <w:tcPr>
            <w:tcW w:w="2592" w:type="dxa"/>
            <w:tcBorders>
              <w:left w:val="single" w:sz="4" w:space="0" w:color="000000"/>
              <w:bottom w:val="single" w:sz="4" w:space="0" w:color="000000"/>
            </w:tcBorders>
          </w:tcPr>
          <w:p w14:paraId="4A5418C4" w14:textId="77777777" w:rsidR="00916881" w:rsidRPr="0020528B" w:rsidRDefault="00916881" w:rsidP="0020528B">
            <w:pPr>
              <w:pStyle w:val="TableBody"/>
              <w:rPr>
                <w:b/>
                <w:bCs/>
                <w:color w:val="000000" w:themeColor="text1"/>
              </w:rPr>
            </w:pPr>
            <w:r w:rsidRPr="0020528B">
              <w:rPr>
                <w:b/>
                <w:bCs/>
                <w:color w:val="000000" w:themeColor="text1"/>
              </w:rPr>
              <w:t>Processing Order Output</w:t>
            </w:r>
          </w:p>
        </w:tc>
        <w:tc>
          <w:tcPr>
            <w:tcW w:w="5483" w:type="dxa"/>
            <w:tcBorders>
              <w:left w:val="single" w:sz="4" w:space="0" w:color="000000"/>
              <w:bottom w:val="single" w:sz="4" w:space="0" w:color="000000"/>
              <w:right w:val="single" w:sz="4" w:space="0" w:color="000000"/>
            </w:tcBorders>
          </w:tcPr>
          <w:p w14:paraId="1746EDE6" w14:textId="1F596218" w:rsidR="00916881" w:rsidRPr="00916881" w:rsidRDefault="00916881" w:rsidP="0020528B">
            <w:pPr>
              <w:pStyle w:val="TableBody"/>
            </w:pPr>
            <w:r w:rsidRPr="00916881">
              <w:t>May generate order output.</w:t>
            </w:r>
          </w:p>
        </w:tc>
      </w:tr>
      <w:tr w:rsidR="00916881" w14:paraId="44B73055" w14:textId="77777777" w:rsidTr="0020528B">
        <w:tc>
          <w:tcPr>
            <w:tcW w:w="2592" w:type="dxa"/>
            <w:tcBorders>
              <w:left w:val="single" w:sz="4" w:space="0" w:color="000000"/>
              <w:bottom w:val="single" w:sz="4" w:space="0" w:color="000000"/>
            </w:tcBorders>
          </w:tcPr>
          <w:p w14:paraId="73248E1A" w14:textId="77777777" w:rsidR="00916881" w:rsidRPr="0020528B" w:rsidRDefault="00916881" w:rsidP="0020528B">
            <w:pPr>
              <w:pStyle w:val="TableBody"/>
              <w:rPr>
                <w:b/>
                <w:bCs/>
              </w:rPr>
            </w:pPr>
            <w:r w:rsidRPr="0020528B">
              <w:rPr>
                <w:b/>
                <w:bCs/>
              </w:rPr>
              <w:t>Processing Cost Calculation</w:t>
            </w:r>
          </w:p>
        </w:tc>
        <w:tc>
          <w:tcPr>
            <w:tcW w:w="5483" w:type="dxa"/>
            <w:tcBorders>
              <w:left w:val="single" w:sz="4" w:space="0" w:color="000000"/>
              <w:bottom w:val="single" w:sz="4" w:space="0" w:color="000000"/>
              <w:right w:val="single" w:sz="4" w:space="0" w:color="000000"/>
            </w:tcBorders>
          </w:tcPr>
          <w:p w14:paraId="5C6C604C" w14:textId="7C9292DC" w:rsidR="00916881" w:rsidRPr="00916881" w:rsidRDefault="00916881" w:rsidP="0020528B">
            <w:pPr>
              <w:pStyle w:val="TableBody"/>
            </w:pPr>
            <w:r w:rsidRPr="00916881">
              <w:t xml:space="preserve">May run </w:t>
            </w:r>
            <w:r w:rsidR="00915809">
              <w:t xml:space="preserve">the </w:t>
            </w:r>
            <w:r w:rsidRPr="00916881">
              <w:t>process to calculate projected &amp; actual costs (used in reporting).</w:t>
            </w:r>
          </w:p>
        </w:tc>
      </w:tr>
      <w:tr w:rsidR="00916881" w14:paraId="25AA99F2" w14:textId="77777777" w:rsidTr="0020528B">
        <w:tc>
          <w:tcPr>
            <w:tcW w:w="2592" w:type="dxa"/>
            <w:tcBorders>
              <w:left w:val="single" w:sz="4" w:space="0" w:color="000000"/>
              <w:bottom w:val="single" w:sz="4" w:space="0" w:color="000000"/>
            </w:tcBorders>
          </w:tcPr>
          <w:p w14:paraId="42C5F5DC" w14:textId="77777777" w:rsidR="00916881" w:rsidRPr="0020528B" w:rsidRDefault="00916881" w:rsidP="0020528B">
            <w:pPr>
              <w:pStyle w:val="TableBody"/>
              <w:rPr>
                <w:b/>
                <w:bCs/>
              </w:rPr>
            </w:pPr>
            <w:r w:rsidRPr="0020528B">
              <w:rPr>
                <w:b/>
                <w:bCs/>
              </w:rPr>
              <w:t>Processing Custom Jobs</w:t>
            </w:r>
          </w:p>
        </w:tc>
        <w:tc>
          <w:tcPr>
            <w:tcW w:w="5483" w:type="dxa"/>
            <w:tcBorders>
              <w:left w:val="single" w:sz="4" w:space="0" w:color="000000"/>
              <w:bottom w:val="single" w:sz="4" w:space="0" w:color="000000"/>
              <w:right w:val="single" w:sz="4" w:space="0" w:color="000000"/>
            </w:tcBorders>
          </w:tcPr>
          <w:p w14:paraId="3F75CF9D" w14:textId="77777777" w:rsidR="00916881" w:rsidRPr="00916881" w:rsidRDefault="00916881" w:rsidP="0020528B">
            <w:pPr>
              <w:pStyle w:val="TableBody"/>
            </w:pPr>
            <w:r w:rsidRPr="00916881">
              <w:t>May run jobs under Processing &gt; Custom Jobs tab (specific to your institution).</w:t>
            </w:r>
          </w:p>
        </w:tc>
      </w:tr>
      <w:tr w:rsidR="00916881" w14:paraId="42CE7F66" w14:textId="77777777" w:rsidTr="0020528B">
        <w:tc>
          <w:tcPr>
            <w:tcW w:w="2592" w:type="dxa"/>
            <w:tcBorders>
              <w:left w:val="single" w:sz="4" w:space="0" w:color="000000"/>
              <w:bottom w:val="single" w:sz="4" w:space="0" w:color="000000"/>
            </w:tcBorders>
          </w:tcPr>
          <w:p w14:paraId="1CE09F93" w14:textId="77777777" w:rsidR="00916881" w:rsidRPr="0020528B" w:rsidRDefault="00916881" w:rsidP="0020528B">
            <w:pPr>
              <w:pStyle w:val="TableBody"/>
              <w:rPr>
                <w:b/>
                <w:bCs/>
              </w:rPr>
            </w:pPr>
            <w:r w:rsidRPr="0020528B">
              <w:rPr>
                <w:b/>
                <w:bCs/>
              </w:rPr>
              <w:t>Network</w:t>
            </w:r>
          </w:p>
        </w:tc>
        <w:tc>
          <w:tcPr>
            <w:tcW w:w="5483" w:type="dxa"/>
            <w:tcBorders>
              <w:left w:val="single" w:sz="4" w:space="0" w:color="000000"/>
              <w:bottom w:val="single" w:sz="4" w:space="0" w:color="000000"/>
              <w:right w:val="single" w:sz="4" w:space="0" w:color="000000"/>
            </w:tcBorders>
          </w:tcPr>
          <w:p w14:paraId="705688E4" w14:textId="1E18ECFF" w:rsidR="00916881" w:rsidRPr="00916881" w:rsidRDefault="00916881" w:rsidP="0020528B">
            <w:pPr>
              <w:pStyle w:val="TableBody"/>
            </w:pPr>
            <w:r w:rsidRPr="00916881">
              <w:t xml:space="preserve">Allows access to all functions under </w:t>
            </w:r>
            <w:r w:rsidR="00915809">
              <w:t xml:space="preserve">the </w:t>
            </w:r>
            <w:r w:rsidRPr="00916881">
              <w:t>Network tab.</w:t>
            </w:r>
          </w:p>
        </w:tc>
      </w:tr>
      <w:tr w:rsidR="00916881" w14:paraId="24D8AF86" w14:textId="77777777" w:rsidTr="0020528B">
        <w:tc>
          <w:tcPr>
            <w:tcW w:w="2592" w:type="dxa"/>
            <w:tcBorders>
              <w:left w:val="single" w:sz="4" w:space="0" w:color="000000"/>
              <w:bottom w:val="single" w:sz="4" w:space="0" w:color="000000"/>
            </w:tcBorders>
          </w:tcPr>
          <w:p w14:paraId="06FA4D8A" w14:textId="77777777" w:rsidR="00916881" w:rsidRPr="0020528B" w:rsidRDefault="00916881" w:rsidP="0020528B">
            <w:pPr>
              <w:pStyle w:val="TableBody"/>
              <w:rPr>
                <w:b/>
                <w:bCs/>
              </w:rPr>
            </w:pPr>
            <w:r w:rsidRPr="0020528B">
              <w:rPr>
                <w:b/>
                <w:bCs/>
              </w:rPr>
              <w:t>Network Regions</w:t>
            </w:r>
          </w:p>
        </w:tc>
        <w:tc>
          <w:tcPr>
            <w:tcW w:w="5483" w:type="dxa"/>
            <w:tcBorders>
              <w:left w:val="single" w:sz="4" w:space="0" w:color="000000"/>
              <w:bottom w:val="single" w:sz="4" w:space="0" w:color="000000"/>
              <w:right w:val="single" w:sz="4" w:space="0" w:color="000000"/>
            </w:tcBorders>
          </w:tcPr>
          <w:p w14:paraId="4B7D66AC" w14:textId="77777777" w:rsidR="00916881" w:rsidRPr="00916881" w:rsidRDefault="00916881" w:rsidP="0020528B">
            <w:pPr>
              <w:pStyle w:val="TableBody"/>
            </w:pPr>
            <w:r w:rsidRPr="00916881">
              <w:t>May view and modify Region settings.</w:t>
            </w:r>
          </w:p>
        </w:tc>
      </w:tr>
      <w:tr w:rsidR="00916881" w14:paraId="1DC77E78" w14:textId="77777777" w:rsidTr="0020528B">
        <w:tc>
          <w:tcPr>
            <w:tcW w:w="2592" w:type="dxa"/>
            <w:tcBorders>
              <w:left w:val="single" w:sz="4" w:space="0" w:color="000000"/>
              <w:bottom w:val="single" w:sz="4" w:space="0" w:color="000000"/>
            </w:tcBorders>
          </w:tcPr>
          <w:p w14:paraId="27D275C2" w14:textId="77777777" w:rsidR="00916881" w:rsidRPr="0020528B" w:rsidRDefault="00916881" w:rsidP="0020528B">
            <w:pPr>
              <w:pStyle w:val="TableBody"/>
              <w:rPr>
                <w:b/>
                <w:bCs/>
              </w:rPr>
            </w:pPr>
            <w:r w:rsidRPr="0020528B">
              <w:rPr>
                <w:b/>
                <w:bCs/>
              </w:rPr>
              <w:t>Network Groups</w:t>
            </w:r>
          </w:p>
        </w:tc>
        <w:tc>
          <w:tcPr>
            <w:tcW w:w="5483" w:type="dxa"/>
            <w:tcBorders>
              <w:left w:val="single" w:sz="4" w:space="0" w:color="000000"/>
              <w:bottom w:val="single" w:sz="4" w:space="0" w:color="000000"/>
              <w:right w:val="single" w:sz="4" w:space="0" w:color="000000"/>
            </w:tcBorders>
          </w:tcPr>
          <w:p w14:paraId="4FFC514B" w14:textId="77777777" w:rsidR="00916881" w:rsidRPr="00916881" w:rsidRDefault="00916881" w:rsidP="0020528B">
            <w:pPr>
              <w:pStyle w:val="TableBody"/>
            </w:pPr>
            <w:r w:rsidRPr="00916881">
              <w:t>May view and modify cashpoint Groups.</w:t>
            </w:r>
          </w:p>
        </w:tc>
      </w:tr>
      <w:tr w:rsidR="00916881" w14:paraId="390A80D3" w14:textId="77777777" w:rsidTr="0020528B">
        <w:tc>
          <w:tcPr>
            <w:tcW w:w="2592" w:type="dxa"/>
            <w:tcBorders>
              <w:left w:val="single" w:sz="4" w:space="0" w:color="000000"/>
              <w:bottom w:val="single" w:sz="4" w:space="0" w:color="000000"/>
            </w:tcBorders>
          </w:tcPr>
          <w:p w14:paraId="094B7B5E" w14:textId="77777777" w:rsidR="00916881" w:rsidRPr="0020528B" w:rsidRDefault="00916881" w:rsidP="0020528B">
            <w:pPr>
              <w:pStyle w:val="TableBody"/>
              <w:rPr>
                <w:b/>
                <w:bCs/>
              </w:rPr>
            </w:pPr>
            <w:r w:rsidRPr="0020528B">
              <w:rPr>
                <w:b/>
                <w:bCs/>
              </w:rPr>
              <w:t>Network Balance Types</w:t>
            </w:r>
          </w:p>
        </w:tc>
        <w:tc>
          <w:tcPr>
            <w:tcW w:w="5483" w:type="dxa"/>
            <w:tcBorders>
              <w:left w:val="single" w:sz="4" w:space="0" w:color="000000"/>
              <w:bottom w:val="single" w:sz="4" w:space="0" w:color="000000"/>
              <w:right w:val="single" w:sz="4" w:space="0" w:color="000000"/>
            </w:tcBorders>
          </w:tcPr>
          <w:p w14:paraId="2FC87A59" w14:textId="77777777" w:rsidR="00916881" w:rsidRPr="00916881" w:rsidRDefault="00916881" w:rsidP="0020528B">
            <w:pPr>
              <w:pStyle w:val="TableBody"/>
            </w:pPr>
            <w:r w:rsidRPr="00916881">
              <w:t>May view and modify the types of balances kept at branches.</w:t>
            </w:r>
          </w:p>
        </w:tc>
      </w:tr>
      <w:tr w:rsidR="00916881" w14:paraId="47FA82CF" w14:textId="77777777" w:rsidTr="0020528B">
        <w:tc>
          <w:tcPr>
            <w:tcW w:w="2592" w:type="dxa"/>
            <w:tcBorders>
              <w:left w:val="single" w:sz="4" w:space="0" w:color="000000"/>
              <w:bottom w:val="single" w:sz="4" w:space="0" w:color="000000"/>
            </w:tcBorders>
          </w:tcPr>
          <w:p w14:paraId="62FCE5FB" w14:textId="77777777" w:rsidR="00916881" w:rsidRPr="0020528B" w:rsidRDefault="00916881" w:rsidP="0020528B">
            <w:pPr>
              <w:pStyle w:val="TableBody"/>
              <w:rPr>
                <w:b/>
                <w:bCs/>
              </w:rPr>
            </w:pPr>
            <w:r w:rsidRPr="0020528B">
              <w:rPr>
                <w:b/>
                <w:bCs/>
              </w:rPr>
              <w:t>Network Commercials</w:t>
            </w:r>
          </w:p>
        </w:tc>
        <w:tc>
          <w:tcPr>
            <w:tcW w:w="5483" w:type="dxa"/>
            <w:tcBorders>
              <w:left w:val="single" w:sz="4" w:space="0" w:color="000000"/>
              <w:bottom w:val="single" w:sz="4" w:space="0" w:color="000000"/>
              <w:right w:val="single" w:sz="4" w:space="0" w:color="000000"/>
            </w:tcBorders>
          </w:tcPr>
          <w:p w14:paraId="1B0FCB64" w14:textId="77777777" w:rsidR="00916881" w:rsidRPr="00916881" w:rsidRDefault="00916881" w:rsidP="0020528B">
            <w:pPr>
              <w:pStyle w:val="TableBody"/>
            </w:pPr>
            <w:r w:rsidRPr="00916881">
              <w:t>May view and modify commercial client entities and the branches assigned to serve them.</w:t>
            </w:r>
          </w:p>
        </w:tc>
      </w:tr>
      <w:tr w:rsidR="00916881" w14:paraId="5103FBC3" w14:textId="77777777" w:rsidTr="0020528B">
        <w:tc>
          <w:tcPr>
            <w:tcW w:w="2592" w:type="dxa"/>
            <w:tcBorders>
              <w:left w:val="single" w:sz="4" w:space="0" w:color="000000"/>
              <w:bottom w:val="single" w:sz="4" w:space="0" w:color="000000"/>
            </w:tcBorders>
          </w:tcPr>
          <w:p w14:paraId="707923FA" w14:textId="77777777" w:rsidR="00916881" w:rsidRPr="0020528B" w:rsidRDefault="00916881" w:rsidP="0020528B">
            <w:pPr>
              <w:pStyle w:val="TableBody"/>
              <w:rPr>
                <w:b/>
                <w:bCs/>
              </w:rPr>
            </w:pPr>
            <w:r w:rsidRPr="0020528B">
              <w:rPr>
                <w:b/>
                <w:bCs/>
              </w:rPr>
              <w:t>Calendar Administration</w:t>
            </w:r>
          </w:p>
        </w:tc>
        <w:tc>
          <w:tcPr>
            <w:tcW w:w="5483" w:type="dxa"/>
            <w:tcBorders>
              <w:left w:val="single" w:sz="4" w:space="0" w:color="000000"/>
              <w:bottom w:val="single" w:sz="4" w:space="0" w:color="000000"/>
              <w:right w:val="single" w:sz="4" w:space="0" w:color="000000"/>
            </w:tcBorders>
          </w:tcPr>
          <w:p w14:paraId="7266136C" w14:textId="77777777" w:rsidR="00916881" w:rsidRPr="00916881" w:rsidRDefault="00916881" w:rsidP="0020528B">
            <w:pPr>
              <w:pStyle w:val="TableBody"/>
            </w:pPr>
            <w:r w:rsidRPr="00916881">
              <w:t>May view and modify calendars shared between cashpoints.</w:t>
            </w:r>
          </w:p>
        </w:tc>
      </w:tr>
      <w:tr w:rsidR="00916881" w14:paraId="33400D7F" w14:textId="77777777" w:rsidTr="0020528B">
        <w:tc>
          <w:tcPr>
            <w:tcW w:w="2592" w:type="dxa"/>
            <w:tcBorders>
              <w:left w:val="single" w:sz="4" w:space="0" w:color="000000"/>
              <w:bottom w:val="single" w:sz="4" w:space="0" w:color="000000"/>
            </w:tcBorders>
          </w:tcPr>
          <w:p w14:paraId="20DE467A" w14:textId="77777777" w:rsidR="00916881" w:rsidRPr="0020528B" w:rsidRDefault="00916881" w:rsidP="0020528B">
            <w:pPr>
              <w:pStyle w:val="TableBody"/>
              <w:rPr>
                <w:b/>
                <w:bCs/>
              </w:rPr>
            </w:pPr>
            <w:r w:rsidRPr="0020528B">
              <w:rPr>
                <w:b/>
                <w:bCs/>
              </w:rPr>
              <w:t>Events Administration</w:t>
            </w:r>
          </w:p>
        </w:tc>
        <w:tc>
          <w:tcPr>
            <w:tcW w:w="5483" w:type="dxa"/>
            <w:tcBorders>
              <w:left w:val="single" w:sz="4" w:space="0" w:color="000000"/>
              <w:bottom w:val="single" w:sz="4" w:space="0" w:color="000000"/>
              <w:right w:val="single" w:sz="4" w:space="0" w:color="000000"/>
            </w:tcBorders>
          </w:tcPr>
          <w:p w14:paraId="0A42799C" w14:textId="77777777" w:rsidR="00916881" w:rsidRPr="00916881" w:rsidRDefault="00916881" w:rsidP="0020528B">
            <w:pPr>
              <w:pStyle w:val="TableBody"/>
            </w:pPr>
            <w:r w:rsidRPr="00916881">
              <w:t>May view and modify events shared between calendars.</w:t>
            </w:r>
          </w:p>
        </w:tc>
      </w:tr>
      <w:tr w:rsidR="00916881" w14:paraId="6F2F451A" w14:textId="77777777" w:rsidTr="0020528B">
        <w:tc>
          <w:tcPr>
            <w:tcW w:w="2592" w:type="dxa"/>
            <w:tcBorders>
              <w:left w:val="single" w:sz="4" w:space="0" w:color="000000"/>
              <w:bottom w:val="single" w:sz="4" w:space="0" w:color="000000"/>
            </w:tcBorders>
          </w:tcPr>
          <w:p w14:paraId="3B5280FA" w14:textId="77777777" w:rsidR="00916881" w:rsidRPr="0020528B" w:rsidRDefault="00916881" w:rsidP="0020528B">
            <w:pPr>
              <w:pStyle w:val="TableBody"/>
              <w:rPr>
                <w:b/>
                <w:bCs/>
              </w:rPr>
            </w:pPr>
            <w:r w:rsidRPr="0020528B">
              <w:rPr>
                <w:b/>
                <w:bCs/>
              </w:rPr>
              <w:t>Events</w:t>
            </w:r>
          </w:p>
        </w:tc>
        <w:tc>
          <w:tcPr>
            <w:tcW w:w="5483" w:type="dxa"/>
            <w:tcBorders>
              <w:left w:val="single" w:sz="4" w:space="0" w:color="000000"/>
              <w:bottom w:val="single" w:sz="4" w:space="0" w:color="000000"/>
              <w:right w:val="single" w:sz="4" w:space="0" w:color="000000"/>
            </w:tcBorders>
          </w:tcPr>
          <w:p w14:paraId="672AC75E" w14:textId="3D48BBD8" w:rsidR="00916881" w:rsidRPr="0020528B" w:rsidRDefault="00916881" w:rsidP="0020528B">
            <w:pPr>
              <w:pStyle w:val="TableBody"/>
            </w:pPr>
            <w:r w:rsidRPr="0020528B">
              <w:t xml:space="preserve">Allows access to all functions under </w:t>
            </w:r>
            <w:r w:rsidR="00915809" w:rsidRPr="0020528B">
              <w:t xml:space="preserve">the </w:t>
            </w:r>
            <w:r w:rsidRPr="0020528B">
              <w:t>Events tab.</w:t>
            </w:r>
          </w:p>
        </w:tc>
      </w:tr>
      <w:tr w:rsidR="00916881" w14:paraId="69D73EF4" w14:textId="77777777" w:rsidTr="0020528B">
        <w:tc>
          <w:tcPr>
            <w:tcW w:w="2592" w:type="dxa"/>
            <w:tcBorders>
              <w:left w:val="single" w:sz="4" w:space="0" w:color="000000"/>
              <w:bottom w:val="single" w:sz="4" w:space="0" w:color="000000"/>
            </w:tcBorders>
          </w:tcPr>
          <w:p w14:paraId="037ADC21" w14:textId="77777777" w:rsidR="00916881" w:rsidRPr="0020528B" w:rsidRDefault="00916881" w:rsidP="0020528B">
            <w:pPr>
              <w:pStyle w:val="TableBody"/>
              <w:rPr>
                <w:b/>
                <w:bCs/>
              </w:rPr>
            </w:pPr>
            <w:r w:rsidRPr="0020528B">
              <w:rPr>
                <w:b/>
                <w:bCs/>
              </w:rPr>
              <w:t>System</w:t>
            </w:r>
          </w:p>
        </w:tc>
        <w:tc>
          <w:tcPr>
            <w:tcW w:w="5483" w:type="dxa"/>
            <w:tcBorders>
              <w:left w:val="single" w:sz="4" w:space="0" w:color="000000"/>
              <w:bottom w:val="single" w:sz="4" w:space="0" w:color="000000"/>
              <w:right w:val="single" w:sz="4" w:space="0" w:color="000000"/>
            </w:tcBorders>
          </w:tcPr>
          <w:p w14:paraId="1B5B7DD6" w14:textId="77777777" w:rsidR="00916881" w:rsidRPr="0020528B" w:rsidRDefault="00916881" w:rsidP="0020528B">
            <w:pPr>
              <w:pStyle w:val="TableBody"/>
            </w:pPr>
            <w:r w:rsidRPr="0020528B">
              <w:t>Allows access to all functions found under the System tab.</w:t>
            </w:r>
          </w:p>
          <w:p w14:paraId="1FF735CA" w14:textId="77777777" w:rsidR="00916881" w:rsidRPr="00916881" w:rsidRDefault="00916881" w:rsidP="0020528B">
            <w:pPr>
              <w:pStyle w:val="TableNote"/>
              <w:rPr>
                <w:rFonts w:cs="Calibri"/>
              </w:rPr>
            </w:pPr>
            <w:r w:rsidRPr="00677A9D">
              <w:rPr>
                <w:b/>
                <w:bCs/>
              </w:rPr>
              <w:t>Note</w:t>
            </w:r>
            <w:r w:rsidRPr="00E25A9B">
              <w:t>: This includes access to the privilege controls and should be used with care.</w:t>
            </w:r>
          </w:p>
        </w:tc>
      </w:tr>
      <w:tr w:rsidR="00B64518" w14:paraId="0B05494C" w14:textId="77777777" w:rsidTr="0020528B">
        <w:tc>
          <w:tcPr>
            <w:tcW w:w="2592" w:type="dxa"/>
            <w:tcBorders>
              <w:left w:val="single" w:sz="4" w:space="0" w:color="000000"/>
              <w:bottom w:val="single" w:sz="4" w:space="0" w:color="000000"/>
            </w:tcBorders>
          </w:tcPr>
          <w:p w14:paraId="6C7AB354" w14:textId="0839E23A" w:rsidR="00B64518" w:rsidRPr="0020528B" w:rsidRDefault="00EC71B0" w:rsidP="0020528B">
            <w:pPr>
              <w:pStyle w:val="TableBody"/>
              <w:rPr>
                <w:b/>
                <w:bCs/>
              </w:rPr>
            </w:pPr>
            <w:r w:rsidRPr="0020528B">
              <w:rPr>
                <w:b/>
                <w:bCs/>
              </w:rPr>
              <w:t xml:space="preserve">System </w:t>
            </w:r>
            <w:r w:rsidR="00C03A60" w:rsidRPr="0020528B">
              <w:rPr>
                <w:b/>
                <w:bCs/>
              </w:rPr>
              <w:t>-</w:t>
            </w:r>
            <w:r w:rsidRPr="0020528B">
              <w:rPr>
                <w:b/>
                <w:bCs/>
              </w:rPr>
              <w:t xml:space="preserve"> Institution</w:t>
            </w:r>
          </w:p>
        </w:tc>
        <w:tc>
          <w:tcPr>
            <w:tcW w:w="5483" w:type="dxa"/>
            <w:tcBorders>
              <w:left w:val="single" w:sz="4" w:space="0" w:color="000000"/>
              <w:bottom w:val="single" w:sz="4" w:space="0" w:color="000000"/>
              <w:right w:val="single" w:sz="4" w:space="0" w:color="000000"/>
            </w:tcBorders>
          </w:tcPr>
          <w:p w14:paraId="3A3E81C6" w14:textId="2A5B12B4" w:rsidR="00B64518" w:rsidRPr="0020528B" w:rsidRDefault="00E63401" w:rsidP="0020528B">
            <w:pPr>
              <w:pStyle w:val="TableBody"/>
            </w:pPr>
            <w:r w:rsidRPr="0020528B">
              <w:t xml:space="preserve">May view and modify </w:t>
            </w:r>
            <w:r w:rsidR="00915809" w:rsidRPr="0020528B">
              <w:t xml:space="preserve">the </w:t>
            </w:r>
            <w:r w:rsidRPr="0020528B">
              <w:t>Institution page</w:t>
            </w:r>
          </w:p>
        </w:tc>
      </w:tr>
      <w:tr w:rsidR="00E63401" w14:paraId="3295A666" w14:textId="77777777" w:rsidTr="0020528B">
        <w:tc>
          <w:tcPr>
            <w:tcW w:w="2592" w:type="dxa"/>
            <w:tcBorders>
              <w:left w:val="single" w:sz="4" w:space="0" w:color="000000"/>
              <w:bottom w:val="single" w:sz="4" w:space="0" w:color="000000"/>
            </w:tcBorders>
          </w:tcPr>
          <w:p w14:paraId="4B85A845" w14:textId="40D67134" w:rsidR="00E63401" w:rsidRPr="0020528B" w:rsidRDefault="00C03A60" w:rsidP="0020528B">
            <w:pPr>
              <w:pStyle w:val="TableBody"/>
              <w:rPr>
                <w:b/>
                <w:bCs/>
              </w:rPr>
            </w:pPr>
            <w:r w:rsidRPr="0020528B">
              <w:rPr>
                <w:b/>
                <w:bCs/>
              </w:rPr>
              <w:lastRenderedPageBreak/>
              <w:t>System - Currencies/Denominations</w:t>
            </w:r>
          </w:p>
        </w:tc>
        <w:tc>
          <w:tcPr>
            <w:tcW w:w="5483" w:type="dxa"/>
            <w:tcBorders>
              <w:left w:val="single" w:sz="4" w:space="0" w:color="000000"/>
              <w:bottom w:val="single" w:sz="4" w:space="0" w:color="000000"/>
              <w:right w:val="single" w:sz="4" w:space="0" w:color="000000"/>
            </w:tcBorders>
          </w:tcPr>
          <w:p w14:paraId="61952ABE" w14:textId="090B36FF" w:rsidR="00E63401" w:rsidRPr="0020528B" w:rsidRDefault="00C03A60" w:rsidP="0020528B">
            <w:pPr>
              <w:pStyle w:val="TableBody"/>
            </w:pPr>
            <w:r w:rsidRPr="0020528B">
              <w:t>May view and modify Currencies/Denominations setup functions.</w:t>
            </w:r>
          </w:p>
        </w:tc>
      </w:tr>
      <w:tr w:rsidR="00F315DE" w14:paraId="40F8E882" w14:textId="77777777" w:rsidTr="0020528B">
        <w:tc>
          <w:tcPr>
            <w:tcW w:w="2592" w:type="dxa"/>
            <w:tcBorders>
              <w:left w:val="single" w:sz="4" w:space="0" w:color="000000"/>
              <w:bottom w:val="single" w:sz="4" w:space="0" w:color="000000"/>
            </w:tcBorders>
          </w:tcPr>
          <w:p w14:paraId="65F1AD10" w14:textId="5426C86C" w:rsidR="00F315DE" w:rsidRPr="0020528B" w:rsidRDefault="00F315DE" w:rsidP="0020528B">
            <w:pPr>
              <w:pStyle w:val="TableBody"/>
              <w:rPr>
                <w:b/>
                <w:bCs/>
              </w:rPr>
            </w:pPr>
            <w:r w:rsidRPr="0020528B">
              <w:rPr>
                <w:b/>
                <w:bCs/>
              </w:rPr>
              <w:t>System - Order Settings</w:t>
            </w:r>
          </w:p>
        </w:tc>
        <w:tc>
          <w:tcPr>
            <w:tcW w:w="5483" w:type="dxa"/>
            <w:tcBorders>
              <w:left w:val="single" w:sz="4" w:space="0" w:color="000000"/>
              <w:bottom w:val="single" w:sz="4" w:space="0" w:color="000000"/>
              <w:right w:val="single" w:sz="4" w:space="0" w:color="000000"/>
            </w:tcBorders>
          </w:tcPr>
          <w:p w14:paraId="03892FBC" w14:textId="5DDE1A42" w:rsidR="00F315DE" w:rsidRPr="0020528B" w:rsidRDefault="00F315DE" w:rsidP="0020528B">
            <w:pPr>
              <w:pStyle w:val="TableBody"/>
            </w:pPr>
            <w:r w:rsidRPr="0020528B">
              <w:t>May view and modify Order Settings.</w:t>
            </w:r>
          </w:p>
        </w:tc>
      </w:tr>
      <w:tr w:rsidR="00F315DE" w14:paraId="61CF57A3" w14:textId="77777777" w:rsidTr="0020528B">
        <w:tc>
          <w:tcPr>
            <w:tcW w:w="2592" w:type="dxa"/>
            <w:tcBorders>
              <w:left w:val="single" w:sz="4" w:space="0" w:color="000000"/>
              <w:bottom w:val="single" w:sz="4" w:space="0" w:color="000000"/>
            </w:tcBorders>
          </w:tcPr>
          <w:p w14:paraId="1F179B9F" w14:textId="5CA0B1E5" w:rsidR="00F315DE" w:rsidRPr="0020528B" w:rsidRDefault="00D754BF" w:rsidP="0020528B">
            <w:pPr>
              <w:pStyle w:val="TableBody"/>
              <w:rPr>
                <w:b/>
                <w:bCs/>
              </w:rPr>
            </w:pPr>
            <w:r w:rsidRPr="0020528B">
              <w:rPr>
                <w:b/>
                <w:bCs/>
              </w:rPr>
              <w:t>System - Maintenance</w:t>
            </w:r>
          </w:p>
        </w:tc>
        <w:tc>
          <w:tcPr>
            <w:tcW w:w="5483" w:type="dxa"/>
            <w:tcBorders>
              <w:left w:val="single" w:sz="4" w:space="0" w:color="000000"/>
              <w:bottom w:val="single" w:sz="4" w:space="0" w:color="000000"/>
              <w:right w:val="single" w:sz="4" w:space="0" w:color="000000"/>
            </w:tcBorders>
          </w:tcPr>
          <w:p w14:paraId="67B9E692" w14:textId="45596972" w:rsidR="00F315DE" w:rsidRPr="0020528B" w:rsidRDefault="00D754BF" w:rsidP="0020528B">
            <w:pPr>
              <w:pStyle w:val="TableBody"/>
            </w:pPr>
            <w:r w:rsidRPr="0020528B">
              <w:t>May view and execute Maintenance functions.</w:t>
            </w:r>
          </w:p>
        </w:tc>
      </w:tr>
      <w:tr w:rsidR="00D754BF" w14:paraId="6E00D5A3" w14:textId="77777777" w:rsidTr="0020528B">
        <w:tc>
          <w:tcPr>
            <w:tcW w:w="2592" w:type="dxa"/>
            <w:tcBorders>
              <w:left w:val="single" w:sz="4" w:space="0" w:color="000000"/>
              <w:bottom w:val="single" w:sz="4" w:space="0" w:color="000000"/>
            </w:tcBorders>
          </w:tcPr>
          <w:p w14:paraId="67DCBC93" w14:textId="41E85639" w:rsidR="00D754BF" w:rsidRPr="0020528B" w:rsidRDefault="00D754BF" w:rsidP="0020528B">
            <w:pPr>
              <w:pStyle w:val="TableBody"/>
              <w:rPr>
                <w:b/>
                <w:bCs/>
              </w:rPr>
            </w:pPr>
            <w:r w:rsidRPr="0020528B">
              <w:rPr>
                <w:b/>
                <w:bCs/>
              </w:rPr>
              <w:t>System - View Logs</w:t>
            </w:r>
          </w:p>
        </w:tc>
        <w:tc>
          <w:tcPr>
            <w:tcW w:w="5483" w:type="dxa"/>
            <w:tcBorders>
              <w:left w:val="single" w:sz="4" w:space="0" w:color="000000"/>
              <w:bottom w:val="single" w:sz="4" w:space="0" w:color="000000"/>
              <w:right w:val="single" w:sz="4" w:space="0" w:color="000000"/>
            </w:tcBorders>
          </w:tcPr>
          <w:p w14:paraId="1A3B3F87" w14:textId="2A2A781D" w:rsidR="00D754BF" w:rsidRPr="0020528B" w:rsidRDefault="00D754BF" w:rsidP="0020528B">
            <w:pPr>
              <w:pStyle w:val="TableBody"/>
            </w:pPr>
            <w:r w:rsidRPr="0020528B">
              <w:t>May view logs</w:t>
            </w:r>
            <w:r w:rsidR="00E30526" w:rsidRPr="0020528B">
              <w:t>.</w:t>
            </w:r>
          </w:p>
        </w:tc>
      </w:tr>
      <w:tr w:rsidR="00E30526" w14:paraId="3058A3CC" w14:textId="77777777" w:rsidTr="0020528B">
        <w:tc>
          <w:tcPr>
            <w:tcW w:w="2592" w:type="dxa"/>
            <w:tcBorders>
              <w:left w:val="single" w:sz="4" w:space="0" w:color="000000"/>
              <w:bottom w:val="single" w:sz="4" w:space="0" w:color="000000"/>
            </w:tcBorders>
          </w:tcPr>
          <w:p w14:paraId="7C08ED18" w14:textId="24CA7E4A" w:rsidR="00E30526" w:rsidRPr="0020528B" w:rsidRDefault="00E30526" w:rsidP="0020528B">
            <w:pPr>
              <w:pStyle w:val="TableBody"/>
              <w:rPr>
                <w:b/>
                <w:bCs/>
              </w:rPr>
            </w:pPr>
            <w:r w:rsidRPr="0020528B">
              <w:rPr>
                <w:b/>
                <w:bCs/>
              </w:rPr>
              <w:t>System - Audit Browser</w:t>
            </w:r>
          </w:p>
        </w:tc>
        <w:tc>
          <w:tcPr>
            <w:tcW w:w="5483" w:type="dxa"/>
            <w:tcBorders>
              <w:left w:val="single" w:sz="4" w:space="0" w:color="000000"/>
              <w:bottom w:val="single" w:sz="4" w:space="0" w:color="000000"/>
              <w:right w:val="single" w:sz="4" w:space="0" w:color="000000"/>
            </w:tcBorders>
          </w:tcPr>
          <w:p w14:paraId="7D7C9B24" w14:textId="21A4C7A4" w:rsidR="00E30526" w:rsidRPr="0020528B" w:rsidRDefault="00E30526" w:rsidP="0020528B">
            <w:pPr>
              <w:pStyle w:val="TableBody"/>
            </w:pPr>
            <w:r w:rsidRPr="0020528B">
              <w:t>May view audit records.</w:t>
            </w:r>
          </w:p>
        </w:tc>
      </w:tr>
      <w:tr w:rsidR="00916881" w14:paraId="6D2E8AAF" w14:textId="77777777" w:rsidTr="0020528B">
        <w:tc>
          <w:tcPr>
            <w:tcW w:w="2592" w:type="dxa"/>
            <w:tcBorders>
              <w:left w:val="single" w:sz="4" w:space="0" w:color="000000"/>
              <w:bottom w:val="single" w:sz="4" w:space="0" w:color="000000"/>
            </w:tcBorders>
          </w:tcPr>
          <w:p w14:paraId="0196F5CE" w14:textId="77777777" w:rsidR="00916881" w:rsidRPr="0020528B" w:rsidRDefault="00916881" w:rsidP="0020528B">
            <w:pPr>
              <w:pStyle w:val="TableBody"/>
              <w:rPr>
                <w:b/>
                <w:bCs/>
              </w:rPr>
            </w:pPr>
            <w:r w:rsidRPr="0020528B">
              <w:rPr>
                <w:b/>
                <w:bCs/>
              </w:rPr>
              <w:t>Models</w:t>
            </w:r>
          </w:p>
        </w:tc>
        <w:tc>
          <w:tcPr>
            <w:tcW w:w="5483" w:type="dxa"/>
            <w:tcBorders>
              <w:left w:val="single" w:sz="4" w:space="0" w:color="000000"/>
              <w:bottom w:val="single" w:sz="4" w:space="0" w:color="000000"/>
              <w:right w:val="single" w:sz="4" w:space="0" w:color="000000"/>
            </w:tcBorders>
          </w:tcPr>
          <w:p w14:paraId="1760872D" w14:textId="77777777" w:rsidR="00916881" w:rsidRPr="0020528B" w:rsidRDefault="00916881" w:rsidP="0020528B">
            <w:pPr>
              <w:pStyle w:val="TableBody"/>
            </w:pPr>
            <w:r w:rsidRPr="0020528B">
              <w:t>Allows access to the simulation functions.</w:t>
            </w:r>
          </w:p>
        </w:tc>
      </w:tr>
      <w:tr w:rsidR="00916881" w14:paraId="10E64742" w14:textId="77777777" w:rsidTr="0020528B">
        <w:tc>
          <w:tcPr>
            <w:tcW w:w="2592" w:type="dxa"/>
            <w:tcBorders>
              <w:left w:val="single" w:sz="4" w:space="0" w:color="000000"/>
              <w:bottom w:val="single" w:sz="4" w:space="0" w:color="000000"/>
            </w:tcBorders>
          </w:tcPr>
          <w:p w14:paraId="2D8B4FE7" w14:textId="77777777" w:rsidR="00916881" w:rsidRPr="0020528B" w:rsidRDefault="00916881" w:rsidP="0020528B">
            <w:pPr>
              <w:pStyle w:val="TableBody"/>
              <w:rPr>
                <w:b/>
                <w:bCs/>
              </w:rPr>
            </w:pPr>
            <w:r w:rsidRPr="0020528B">
              <w:rPr>
                <w:b/>
                <w:bCs/>
              </w:rPr>
              <w:t>Virtual Analyst</w:t>
            </w:r>
          </w:p>
        </w:tc>
        <w:tc>
          <w:tcPr>
            <w:tcW w:w="5483" w:type="dxa"/>
            <w:tcBorders>
              <w:left w:val="single" w:sz="4" w:space="0" w:color="000000"/>
              <w:bottom w:val="single" w:sz="4" w:space="0" w:color="000000"/>
              <w:right w:val="single" w:sz="4" w:space="0" w:color="000000"/>
            </w:tcBorders>
          </w:tcPr>
          <w:p w14:paraId="54851793" w14:textId="15CFE1A8" w:rsidR="00916881" w:rsidRPr="0020528B" w:rsidRDefault="00916881" w:rsidP="0020528B">
            <w:pPr>
              <w:pStyle w:val="TableBody"/>
            </w:pPr>
            <w:r w:rsidRPr="0020528B">
              <w:t>Allows access to Virtual Analyst functions (if licensed). These functions primarily improve forecast</w:t>
            </w:r>
            <w:r w:rsidR="00D25014" w:rsidRPr="0020528B">
              <w:t>s</w:t>
            </w:r>
            <w:r w:rsidRPr="0020528B">
              <w:t xml:space="preserve"> by automatically selecting optimal history period</w:t>
            </w:r>
            <w:r w:rsidR="00D25014" w:rsidRPr="0020528B">
              <w:t>s</w:t>
            </w:r>
            <w:r w:rsidRPr="0020528B">
              <w:t>, auto exclusion of data anomalies, and breaking into multiple forecast processes by time constraints.</w:t>
            </w:r>
          </w:p>
        </w:tc>
      </w:tr>
    </w:tbl>
    <w:p w14:paraId="6D48752F" w14:textId="78849B19" w:rsidR="00916881" w:rsidRDefault="00916881" w:rsidP="00F63174">
      <w:pPr>
        <w:pStyle w:val="TopofSection"/>
        <w:spacing w:before="0" w:after="120" w:line="240" w:lineRule="auto"/>
        <w:ind w:left="187" w:hanging="187"/>
        <w:outlineLvl w:val="0"/>
        <w:rPr>
          <w:ins w:id="2805" w:author="Moses, Robbie" w:date="2023-02-22T02:14:00Z"/>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23EF85F" w14:textId="77777777" w:rsidR="003B5D4F" w:rsidRDefault="003B5D4F" w:rsidP="00F63174">
      <w:pPr>
        <w:pStyle w:val="TopofSection"/>
        <w:spacing w:before="0" w:after="120" w:line="240" w:lineRule="auto"/>
        <w:ind w:left="187" w:hanging="187"/>
        <w:outlineLvl w:val="0"/>
        <w:rPr>
          <w:caps/>
          <w:color w:val="622423"/>
          <w:sz w:val="24"/>
          <w:szCs w:val="24"/>
        </w:rPr>
      </w:pPr>
    </w:p>
    <w:p w14:paraId="0FC46D7C" w14:textId="77777777" w:rsidR="00916881" w:rsidRPr="00567D37" w:rsidRDefault="00916881" w:rsidP="00EF1C7B">
      <w:pPr>
        <w:pStyle w:val="Heading3"/>
      </w:pPr>
      <w:bookmarkStart w:id="2806" w:name="_PrivilegesBusiness_Units_(Restrict"/>
      <w:bookmarkStart w:id="2807" w:name="_Ref236106735"/>
      <w:bookmarkStart w:id="2808" w:name="_Ref236112231"/>
      <w:bookmarkStart w:id="2809" w:name="_Toc128718709"/>
      <w:bookmarkEnd w:id="2806"/>
      <w:r w:rsidRPr="00567D37">
        <w:t>Privileges</w:t>
      </w:r>
      <w:r w:rsidRPr="00567D37">
        <w:rPr>
          <w:rFonts w:ascii="Wingdings" w:hAnsi="Wingdings"/>
        </w:rPr>
        <w:t></w:t>
      </w:r>
      <w:r w:rsidRPr="00567D37">
        <w:t>Business Units (Restricted and Global Privileges)</w:t>
      </w:r>
      <w:bookmarkEnd w:id="2809"/>
    </w:p>
    <w:p w14:paraId="7DA8E69D" w14:textId="77777777" w:rsidR="00916881" w:rsidRDefault="00916881" w:rsidP="00567D37">
      <w:pPr>
        <w:pStyle w:val="BodyText"/>
      </w:pPr>
      <w:r>
        <w:t>In prior releases of OptiCash, access rights were granted to User Groups which are now Business Units. That functionality continues with the current release, but certain functionalities now have additional access restrictions available to them. Forecasts, Recommendations, Events, and Calendars can now either be:</w:t>
      </w:r>
    </w:p>
    <w:p w14:paraId="53A41A8E" w14:textId="77777777" w:rsidR="00916881" w:rsidRPr="003B5D4F" w:rsidRDefault="00916881" w:rsidP="003B5D4F">
      <w:pPr>
        <w:pStyle w:val="BodyText"/>
        <w:rPr>
          <w:rPrChange w:id="2810" w:author="Moses, Robbie" w:date="2023-02-22T02:14:00Z">
            <w:rPr>
              <w:rFonts w:ascii="Calibri" w:hAnsi="Calibri" w:cs="Calibri"/>
              <w:szCs w:val="22"/>
            </w:rPr>
          </w:rPrChange>
        </w:rPr>
      </w:pPr>
      <w:r w:rsidRPr="003B5D4F">
        <w:rPr>
          <w:b/>
          <w:bCs/>
          <w:rPrChange w:id="2811" w:author="Moses, Robbie" w:date="2023-02-22T02:14:00Z">
            <w:rPr>
              <w:rFonts w:ascii="Calibri" w:hAnsi="Calibri" w:cs="Calibri"/>
              <w:b/>
              <w:szCs w:val="22"/>
            </w:rPr>
          </w:rPrChange>
        </w:rPr>
        <w:t>Global:</w:t>
      </w:r>
      <w:r w:rsidRPr="003B5D4F">
        <w:rPr>
          <w:rPrChange w:id="2812" w:author="Moses, Robbie" w:date="2023-02-22T02:14:00Z">
            <w:rPr>
              <w:rFonts w:ascii="Calibri" w:hAnsi="Calibri" w:cs="Calibri"/>
              <w:szCs w:val="22"/>
            </w:rPr>
          </w:rPrChange>
        </w:rPr>
        <w:t xml:space="preserve">  If a user belongs to a Business Unit that has the applicable privilege(s), the user can edit/modify/delete the given Forecast model, Recommendation model, Event, or Calendar.  (By default, all pre-existing settings/events/calendars will be considered “</w:t>
      </w:r>
      <w:r w:rsidRPr="00891C35">
        <w:rPr>
          <w:b/>
          <w:bCs/>
          <w:rPrChange w:id="2813" w:author="Robbie Moses" w:date="2023-03-03T06:17:00Z">
            <w:rPr>
              <w:rFonts w:ascii="Calibri" w:hAnsi="Calibri" w:cs="Calibri"/>
              <w:szCs w:val="22"/>
            </w:rPr>
          </w:rPrChange>
        </w:rPr>
        <w:t>Global</w:t>
      </w:r>
      <w:r w:rsidRPr="003B5D4F">
        <w:rPr>
          <w:rPrChange w:id="2814" w:author="Moses, Robbie" w:date="2023-02-22T02:14:00Z">
            <w:rPr>
              <w:rFonts w:ascii="Calibri" w:hAnsi="Calibri" w:cs="Calibri"/>
              <w:szCs w:val="22"/>
            </w:rPr>
          </w:rPrChange>
        </w:rPr>
        <w:t>”.)</w:t>
      </w:r>
    </w:p>
    <w:p w14:paraId="599BADCC" w14:textId="77777777" w:rsidR="00916881" w:rsidRPr="003B5D4F" w:rsidRDefault="00916881" w:rsidP="003B5D4F">
      <w:pPr>
        <w:pStyle w:val="BodyText"/>
        <w:rPr>
          <w:rPrChange w:id="2815" w:author="Moses, Robbie" w:date="2023-02-22T02:14:00Z">
            <w:rPr>
              <w:rFonts w:ascii="Calibri" w:hAnsi="Calibri" w:cs="Calibri"/>
              <w:szCs w:val="22"/>
            </w:rPr>
          </w:rPrChange>
        </w:rPr>
      </w:pPr>
      <w:r w:rsidRPr="003B5D4F">
        <w:rPr>
          <w:b/>
          <w:bCs/>
          <w:rPrChange w:id="2816" w:author="Moses, Robbie" w:date="2023-02-22T02:14:00Z">
            <w:rPr>
              <w:rFonts w:ascii="Calibri" w:hAnsi="Calibri" w:cs="Calibri"/>
              <w:b/>
              <w:szCs w:val="22"/>
            </w:rPr>
          </w:rPrChange>
        </w:rPr>
        <w:t>Restricted:</w:t>
      </w:r>
      <w:r w:rsidRPr="003B5D4F">
        <w:rPr>
          <w:rPrChange w:id="2817" w:author="Moses, Robbie" w:date="2023-02-22T02:14:00Z">
            <w:rPr>
              <w:rFonts w:ascii="Calibri" w:hAnsi="Calibri" w:cs="Calibri"/>
              <w:szCs w:val="22"/>
            </w:rPr>
          </w:rPrChange>
        </w:rPr>
        <w:t xml:space="preserve"> If a user belongs to a Business Unit for which proper access has been granted to the Forecast/Recommendation/Calendar/Event, that user (assuming the proper Business Unit privileges) will be able to edit, modify, or delete the item in question.</w:t>
      </w:r>
    </w:p>
    <w:p w14:paraId="446760BF" w14:textId="61DE0469" w:rsidR="00916881" w:rsidRPr="003B5D4F" w:rsidRDefault="00916881" w:rsidP="003B5D4F">
      <w:pPr>
        <w:pStyle w:val="BodyText"/>
        <w:rPr>
          <w:rPrChange w:id="2818" w:author="Moses, Robbie" w:date="2023-02-22T02:14:00Z">
            <w:rPr>
              <w:rFonts w:ascii="Calibri" w:hAnsi="Calibri" w:cs="Calibri"/>
              <w:szCs w:val="22"/>
            </w:rPr>
          </w:rPrChange>
        </w:rPr>
      </w:pPr>
      <w:r w:rsidRPr="003B5D4F">
        <w:rPr>
          <w:rPrChange w:id="2819" w:author="Moses, Robbie" w:date="2023-02-22T02:14:00Z">
            <w:rPr>
              <w:rFonts w:ascii="Calibri" w:hAnsi="Calibri" w:cs="Calibri"/>
              <w:szCs w:val="22"/>
            </w:rPr>
          </w:rPrChange>
        </w:rPr>
        <w:t xml:space="preserve">If the user belongs to a Business Unit that has not been given </w:t>
      </w:r>
      <w:r w:rsidR="009931A7" w:rsidRPr="003B5D4F">
        <w:rPr>
          <w:rPrChange w:id="2820" w:author="Moses, Robbie" w:date="2023-02-22T02:14:00Z">
            <w:rPr>
              <w:rFonts w:ascii="Calibri" w:hAnsi="Calibri" w:cs="Calibri"/>
              <w:szCs w:val="22"/>
            </w:rPr>
          </w:rPrChange>
        </w:rPr>
        <w:t>access,</w:t>
      </w:r>
      <w:r w:rsidRPr="003B5D4F">
        <w:rPr>
          <w:rPrChange w:id="2821" w:author="Moses, Robbie" w:date="2023-02-22T02:14:00Z">
            <w:rPr>
              <w:rFonts w:ascii="Calibri" w:hAnsi="Calibri" w:cs="Calibri"/>
              <w:szCs w:val="22"/>
            </w:rPr>
          </w:rPrChange>
        </w:rPr>
        <w:t xml:space="preserve"> then the user will have “</w:t>
      </w:r>
      <w:r w:rsidRPr="00891C35">
        <w:rPr>
          <w:b/>
          <w:bCs/>
          <w:rPrChange w:id="2822" w:author="Robbie Moses" w:date="2023-03-03T06:17:00Z">
            <w:rPr>
              <w:rFonts w:ascii="Calibri" w:hAnsi="Calibri" w:cs="Calibri"/>
              <w:szCs w:val="22"/>
            </w:rPr>
          </w:rPrChange>
        </w:rPr>
        <w:t>Read Only</w:t>
      </w:r>
      <w:r w:rsidRPr="003B5D4F">
        <w:rPr>
          <w:rPrChange w:id="2823" w:author="Moses, Robbie" w:date="2023-02-22T02:14:00Z">
            <w:rPr>
              <w:rFonts w:ascii="Calibri" w:hAnsi="Calibri" w:cs="Calibri"/>
              <w:szCs w:val="22"/>
            </w:rPr>
          </w:rPrChange>
        </w:rPr>
        <w:t>” or “</w:t>
      </w:r>
      <w:r w:rsidRPr="00891C35">
        <w:rPr>
          <w:b/>
          <w:bCs/>
          <w:rPrChange w:id="2824" w:author="Robbie Moses" w:date="2023-03-03T06:17:00Z">
            <w:rPr>
              <w:rFonts w:ascii="Calibri" w:hAnsi="Calibri" w:cs="Calibri"/>
              <w:szCs w:val="22"/>
            </w:rPr>
          </w:rPrChange>
        </w:rPr>
        <w:t>Use Only</w:t>
      </w:r>
      <w:r w:rsidRPr="003B5D4F">
        <w:rPr>
          <w:rPrChange w:id="2825" w:author="Moses, Robbie" w:date="2023-02-22T02:14:00Z">
            <w:rPr>
              <w:rFonts w:ascii="Calibri" w:hAnsi="Calibri" w:cs="Calibri"/>
              <w:szCs w:val="22"/>
            </w:rPr>
          </w:rPrChange>
        </w:rPr>
        <w:t xml:space="preserve">” rights. </w:t>
      </w:r>
      <w:r w:rsidRPr="00891C35">
        <w:rPr>
          <w:b/>
          <w:bCs/>
          <w:u w:val="single"/>
          <w:rPrChange w:id="2826" w:author="Robbie Moses" w:date="2023-03-03T06:18:00Z">
            <w:rPr>
              <w:rFonts w:ascii="Calibri" w:hAnsi="Calibri" w:cs="Calibri"/>
              <w:szCs w:val="22"/>
            </w:rPr>
          </w:rPrChange>
        </w:rPr>
        <w:t>For example</w:t>
      </w:r>
      <w:r w:rsidRPr="003B5D4F">
        <w:rPr>
          <w:rPrChange w:id="2827" w:author="Moses, Robbie" w:date="2023-02-22T02:14:00Z">
            <w:rPr>
              <w:rFonts w:ascii="Calibri" w:hAnsi="Calibri" w:cs="Calibri"/>
              <w:szCs w:val="22"/>
            </w:rPr>
          </w:rPrChange>
        </w:rPr>
        <w:t>, users would be able to use the Forecast Model for their cashpoints, but they would be unable to edit, modify, or delete.</w:t>
      </w:r>
    </w:p>
    <w:p w14:paraId="49298C1A" w14:textId="4A5FEAF8" w:rsidR="00916881" w:rsidRDefault="00916881" w:rsidP="00567D37">
      <w:pPr>
        <w:pStyle w:val="BodyText"/>
      </w:pPr>
      <w:r w:rsidRPr="00916881">
        <w:t xml:space="preserve">Access type can be edited from the Forecast, Recommendation, Event, or Calendar by following the Global/Restricted hyperlink. </w:t>
      </w:r>
    </w:p>
    <w:p w14:paraId="5FACE897" w14:textId="04C103E1" w:rsidR="00767BE4" w:rsidRDefault="00767BE4" w:rsidP="00567D37">
      <w:pPr>
        <w:pStyle w:val="BodyText"/>
      </w:pPr>
      <w:r>
        <w:t xml:space="preserve">Business Unit creation is moved into EPSS portal </w:t>
      </w:r>
      <w:r w:rsidR="009F2D5A">
        <w:t>starting from 10.0 version.</w:t>
      </w:r>
    </w:p>
    <w:p w14:paraId="6EBFC247" w14:textId="7F77DF04" w:rsidR="00471D5B" w:rsidRDefault="00135C3E" w:rsidP="00567D37">
      <w:pPr>
        <w:pStyle w:val="BodyText"/>
      </w:pPr>
      <w:r>
        <w:lastRenderedPageBreak/>
        <w:t xml:space="preserve">OptiCash user can edit the Business Unit </w:t>
      </w:r>
      <w:r w:rsidR="00FC012D">
        <w:t>except Members and Rights.</w:t>
      </w:r>
    </w:p>
    <w:p w14:paraId="02305712" w14:textId="4F7E0CBC" w:rsidR="008C56B1" w:rsidRPr="003E5ABA" w:rsidRDefault="005A2746" w:rsidP="003E5ABA">
      <w:pPr>
        <w:numPr>
          <w:ilvl w:val="0"/>
          <w:numId w:val="23"/>
        </w:numPr>
        <w:shd w:val="clear" w:color="auto" w:fill="FFFFFF"/>
        <w:spacing w:before="100" w:beforeAutospacing="1" w:after="100" w:afterAutospacing="1"/>
        <w:rPr>
          <w:rFonts w:ascii="Segoe UI" w:eastAsia="Times New Roman" w:hAnsi="Segoe UI" w:cs="Segoe UI"/>
          <w:color w:val="172B4D"/>
          <w:sz w:val="21"/>
          <w:szCs w:val="21"/>
        </w:rPr>
      </w:pPr>
      <w:r>
        <w:t xml:space="preserve">Refer </w:t>
      </w:r>
      <w:r w:rsidR="00C234EA">
        <w:t>‘</w:t>
      </w:r>
      <w:hyperlink r:id="rId205" w:history="1">
        <w:r w:rsidR="00C15575" w:rsidRPr="003E5ABA">
          <w:rPr>
            <w:rFonts w:eastAsia="Times New Roman"/>
            <w:b/>
            <w:bCs/>
            <w:lang w:val="en-GB"/>
          </w:rPr>
          <w:t>CM apps Installation and EPSS Integration guide10.0.pdf</w:t>
        </w:r>
      </w:hyperlink>
      <w:r w:rsidR="00C234EA">
        <w:t>’</w:t>
      </w:r>
      <w:r w:rsidR="007C5762">
        <w:t xml:space="preserve"> for creating and managing Business Units and Rights.</w:t>
      </w:r>
    </w:p>
    <w:p w14:paraId="5CC60CD3" w14:textId="77777777" w:rsidR="00677A9D" w:rsidRPr="00916881" w:rsidRDefault="00677A9D" w:rsidP="00567D37">
      <w:pPr>
        <w:pStyle w:val="BodyText"/>
      </w:pPr>
    </w:p>
    <w:p w14:paraId="59F0A792" w14:textId="16C85276" w:rsidR="00916881" w:rsidRDefault="00916881" w:rsidP="00F63174">
      <w:pPr>
        <w:pStyle w:val="Caption"/>
        <w:spacing w:before="0" w:after="120"/>
        <w:ind w:left="187" w:hanging="187"/>
        <w:outlineLvl w:val="0"/>
      </w:pPr>
      <w:bookmarkStart w:id="2828" w:name="_Toc128632451"/>
      <w:r>
        <w:t xml:space="preserve">Figure </w:t>
      </w:r>
      <w:ins w:id="2829" w:author="Robbie Moses" w:date="2023-03-02T06:45:00Z">
        <w:r w:rsidR="00624EA3">
          <w:fldChar w:fldCharType="begin"/>
        </w:r>
        <w:r w:rsidR="00624EA3">
          <w:instrText xml:space="preserve"> SEQ Figure \* ARABIC </w:instrText>
        </w:r>
      </w:ins>
      <w:r w:rsidR="00624EA3">
        <w:fldChar w:fldCharType="separate"/>
      </w:r>
      <w:ins w:id="2830" w:author="Robbie Moses" w:date="2023-03-02T06:45:00Z">
        <w:r w:rsidR="00624EA3">
          <w:rPr>
            <w:noProof/>
          </w:rPr>
          <w:t>132</w:t>
        </w:r>
        <w:r w:rsidR="00624EA3">
          <w:fldChar w:fldCharType="end"/>
        </w:r>
      </w:ins>
      <w:ins w:id="2831" w:author="Moses, Robbie" w:date="2023-02-22T02:39:00Z">
        <w:del w:id="2832" w:author="Robbie Moses" w:date="2023-03-02T06:45:00Z">
          <w:r w:rsidR="003B5D4F" w:rsidDel="00624EA3">
            <w:fldChar w:fldCharType="begin"/>
          </w:r>
          <w:r w:rsidR="003B5D4F" w:rsidDel="00624EA3">
            <w:delInstrText xml:space="preserve"> SEQ Figure \* ARABIC </w:delInstrText>
          </w:r>
        </w:del>
      </w:ins>
      <w:del w:id="2833" w:author="Robbie Moses" w:date="2023-03-02T06:45:00Z">
        <w:r w:rsidR="003B5D4F" w:rsidDel="00624EA3">
          <w:fldChar w:fldCharType="separate"/>
        </w:r>
      </w:del>
      <w:ins w:id="2834" w:author="Moses, Robbie" w:date="2023-02-22T02:39:00Z">
        <w:del w:id="2835" w:author="Robbie Moses" w:date="2023-03-02T06:45:00Z">
          <w:r w:rsidR="003B5D4F" w:rsidDel="00624EA3">
            <w:rPr>
              <w:noProof/>
            </w:rPr>
            <w:delText>131</w:delText>
          </w:r>
          <w:r w:rsidR="003B5D4F" w:rsidDel="00624EA3">
            <w:fldChar w:fldCharType="end"/>
          </w:r>
        </w:del>
      </w:ins>
      <w:del w:id="2836"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131</w:delText>
        </w:r>
        <w:r w:rsidRPr="1E740376" w:rsidDel="003B5D4F">
          <w:rPr>
            <w:noProof/>
          </w:rPr>
          <w:fldChar w:fldCharType="end"/>
        </w:r>
      </w:del>
      <w:r>
        <w:t>: Business Unit Editing Page</w:t>
      </w:r>
      <w:bookmarkEnd w:id="2828"/>
    </w:p>
    <w:p w14:paraId="00597BFC" w14:textId="132F163F" w:rsidR="00916881" w:rsidRDefault="0061148F" w:rsidP="002C5B05">
      <w:pPr>
        <w:pStyle w:val="BodyText"/>
      </w:pPr>
      <w:r>
        <w:rPr>
          <w:noProof/>
        </w:rPr>
        <w:drawing>
          <wp:inline distT="0" distB="0" distL="0" distR="0" wp14:anchorId="10752B95" wp14:editId="0C7E0612">
            <wp:extent cx="5943600" cy="1427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427480"/>
                    </a:xfrm>
                    <a:prstGeom prst="rect">
                      <a:avLst/>
                    </a:prstGeom>
                  </pic:spPr>
                </pic:pic>
              </a:graphicData>
            </a:graphic>
          </wp:inline>
        </w:drawing>
      </w:r>
    </w:p>
    <w:p w14:paraId="15C4FC1F" w14:textId="72243FE9" w:rsidR="0029528A" w:rsidRPr="00916881" w:rsidRDefault="00024FE9" w:rsidP="002C5B05">
      <w:pPr>
        <w:pStyle w:val="BodyText"/>
      </w:pPr>
      <w:r>
        <w:rPr>
          <w:noProof/>
        </w:rPr>
        <w:drawing>
          <wp:inline distT="0" distB="0" distL="0" distR="0" wp14:anchorId="73B4D1E4" wp14:editId="062C6542">
            <wp:extent cx="5943600" cy="1297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1297305"/>
                    </a:xfrm>
                    <a:prstGeom prst="rect">
                      <a:avLst/>
                    </a:prstGeom>
                  </pic:spPr>
                </pic:pic>
              </a:graphicData>
            </a:graphic>
          </wp:inline>
        </w:drawing>
      </w:r>
    </w:p>
    <w:p w14:paraId="03F63443" w14:textId="3CCCCC77"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173FAD49" w14:textId="77777777" w:rsidR="00916881" w:rsidRDefault="00916881" w:rsidP="002C5B05">
      <w:pPr>
        <w:pStyle w:val="BodyText"/>
      </w:pPr>
    </w:p>
    <w:p w14:paraId="00E77B30" w14:textId="37A2D5A0" w:rsidR="00916881" w:rsidRPr="001E5400" w:rsidRDefault="00916881" w:rsidP="00F63174">
      <w:pPr>
        <w:pStyle w:val="Caption"/>
        <w:spacing w:before="0" w:after="120"/>
        <w:ind w:left="187" w:hanging="187"/>
        <w:outlineLvl w:val="0"/>
        <w:rPr>
          <w:lang w:val="en-US"/>
        </w:rPr>
      </w:pPr>
      <w:bookmarkStart w:id="2837" w:name="_Toc128631066"/>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112</w:t>
      </w:r>
      <w:r w:rsidR="00027408">
        <w:rPr>
          <w:noProof/>
        </w:rPr>
        <w:fldChar w:fldCharType="end"/>
      </w:r>
      <w:r w:rsidRPr="001E5400">
        <w:rPr>
          <w:lang w:val="en-US"/>
        </w:rPr>
        <w:t>:  Business Units Field Descriptions</w:t>
      </w:r>
      <w:bookmarkEnd w:id="283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FDCB590"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B6D8D6E" w14:textId="77777777" w:rsidR="00916881" w:rsidRDefault="00916881" w:rsidP="007005D0">
            <w:pPr>
              <w:pStyle w:val="TableHeading"/>
            </w:pPr>
            <w:r>
              <w:t>In order to:</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4D7A4DE" w14:textId="77777777" w:rsidR="00916881" w:rsidRDefault="00916881" w:rsidP="007005D0">
            <w:pPr>
              <w:pStyle w:val="TableHeading"/>
            </w:pPr>
            <w:r>
              <w:t>Follow these steps:</w:t>
            </w:r>
          </w:p>
        </w:tc>
      </w:tr>
      <w:tr w:rsidR="00916881" w14:paraId="612E3881" w14:textId="77777777" w:rsidTr="0009567D">
        <w:trPr>
          <w:cantSplit/>
        </w:trPr>
        <w:tc>
          <w:tcPr>
            <w:tcW w:w="2592" w:type="dxa"/>
            <w:tcBorders>
              <w:left w:val="single" w:sz="4" w:space="0" w:color="000000"/>
              <w:bottom w:val="single" w:sz="4" w:space="0" w:color="000000"/>
            </w:tcBorders>
          </w:tcPr>
          <w:p w14:paraId="712E11C7" w14:textId="77777777" w:rsidR="00916881" w:rsidRPr="007005D0" w:rsidRDefault="00916881" w:rsidP="007005D0">
            <w:pPr>
              <w:pStyle w:val="TableBody"/>
              <w:rPr>
                <w:b/>
                <w:bCs/>
              </w:rPr>
            </w:pPr>
            <w:r w:rsidRPr="007005D0">
              <w:rPr>
                <w:b/>
                <w:bCs/>
              </w:rPr>
              <w:t>Global Access/Restricted to Business Unit</w:t>
            </w:r>
          </w:p>
        </w:tc>
        <w:tc>
          <w:tcPr>
            <w:tcW w:w="5483" w:type="dxa"/>
            <w:tcBorders>
              <w:left w:val="single" w:sz="4" w:space="0" w:color="000000"/>
              <w:bottom w:val="single" w:sz="4" w:space="0" w:color="000000"/>
              <w:right w:val="single" w:sz="4" w:space="0" w:color="000000"/>
            </w:tcBorders>
          </w:tcPr>
          <w:p w14:paraId="0F6CEF8A" w14:textId="77777777" w:rsidR="00916881" w:rsidRDefault="00916881" w:rsidP="007005D0">
            <w:pPr>
              <w:pStyle w:val="TableBody"/>
            </w:pPr>
            <w:r>
              <w:t>Select either. Global will give full access and privileges to all users. Restricted will limit to only the Associated Business Units.</w:t>
            </w:r>
          </w:p>
        </w:tc>
      </w:tr>
      <w:tr w:rsidR="00916881" w14:paraId="2D426D31" w14:textId="77777777" w:rsidTr="0009567D">
        <w:trPr>
          <w:cantSplit/>
          <w:trHeight w:val="237"/>
        </w:trPr>
        <w:tc>
          <w:tcPr>
            <w:tcW w:w="2592" w:type="dxa"/>
            <w:tcBorders>
              <w:top w:val="single" w:sz="4" w:space="0" w:color="000000"/>
              <w:left w:val="single" w:sz="4" w:space="0" w:color="000000"/>
              <w:bottom w:val="single" w:sz="4" w:space="0" w:color="000000"/>
            </w:tcBorders>
          </w:tcPr>
          <w:p w14:paraId="453A8F9E" w14:textId="77777777" w:rsidR="00916881" w:rsidRPr="007005D0" w:rsidRDefault="00916881" w:rsidP="007005D0">
            <w:pPr>
              <w:pStyle w:val="TableBody"/>
              <w:rPr>
                <w:b/>
                <w:bCs/>
              </w:rPr>
            </w:pPr>
            <w:r w:rsidRPr="007005D0">
              <w:rPr>
                <w:b/>
                <w:bCs/>
              </w:rPr>
              <w:t>Assigned Business Units List</w:t>
            </w:r>
          </w:p>
        </w:tc>
        <w:tc>
          <w:tcPr>
            <w:tcW w:w="5483" w:type="dxa"/>
            <w:tcBorders>
              <w:top w:val="single" w:sz="4" w:space="0" w:color="000000"/>
              <w:left w:val="single" w:sz="4" w:space="0" w:color="000000"/>
              <w:bottom w:val="single" w:sz="4" w:space="0" w:color="000000"/>
              <w:right w:val="single" w:sz="4" w:space="0" w:color="000000"/>
            </w:tcBorders>
          </w:tcPr>
          <w:p w14:paraId="72A489AB" w14:textId="77777777" w:rsidR="00916881" w:rsidRDefault="00916881" w:rsidP="007005D0">
            <w:pPr>
              <w:pStyle w:val="TableBody"/>
            </w:pPr>
            <w:r>
              <w:t>Shows the Business Units given access if the administrator has selected “Restricted” access</w:t>
            </w:r>
          </w:p>
        </w:tc>
      </w:tr>
      <w:tr w:rsidR="00916881" w14:paraId="5957F383" w14:textId="77777777" w:rsidTr="0009567D">
        <w:trPr>
          <w:cantSplit/>
          <w:trHeight w:val="237"/>
        </w:trPr>
        <w:tc>
          <w:tcPr>
            <w:tcW w:w="2592" w:type="dxa"/>
            <w:tcBorders>
              <w:top w:val="single" w:sz="4" w:space="0" w:color="000000"/>
              <w:left w:val="single" w:sz="4" w:space="0" w:color="000000"/>
              <w:bottom w:val="single" w:sz="4" w:space="0" w:color="000000"/>
            </w:tcBorders>
          </w:tcPr>
          <w:p w14:paraId="6863C53E" w14:textId="77777777" w:rsidR="00916881" w:rsidRPr="007005D0" w:rsidRDefault="00916881" w:rsidP="007005D0">
            <w:pPr>
              <w:pStyle w:val="TableBody"/>
              <w:rPr>
                <w:b/>
                <w:bCs/>
              </w:rPr>
            </w:pPr>
            <w:r w:rsidRPr="007005D0">
              <w:rPr>
                <w:b/>
                <w:bCs/>
              </w:rPr>
              <w:t>Available Business Units List</w:t>
            </w:r>
          </w:p>
        </w:tc>
        <w:tc>
          <w:tcPr>
            <w:tcW w:w="5483" w:type="dxa"/>
            <w:tcBorders>
              <w:top w:val="single" w:sz="4" w:space="0" w:color="000000"/>
              <w:left w:val="single" w:sz="4" w:space="0" w:color="000000"/>
              <w:bottom w:val="single" w:sz="4" w:space="0" w:color="000000"/>
              <w:right w:val="single" w:sz="4" w:space="0" w:color="000000"/>
            </w:tcBorders>
          </w:tcPr>
          <w:p w14:paraId="5692D08F" w14:textId="77777777" w:rsidR="00916881" w:rsidRDefault="00916881" w:rsidP="007005D0">
            <w:pPr>
              <w:pStyle w:val="TableBody"/>
            </w:pPr>
            <w:r>
              <w:t>Shows the Business Units not given access.</w:t>
            </w:r>
          </w:p>
        </w:tc>
      </w:tr>
      <w:tr w:rsidR="00916881" w14:paraId="4D442D92" w14:textId="77777777" w:rsidTr="0009567D">
        <w:trPr>
          <w:cantSplit/>
          <w:trHeight w:val="237"/>
        </w:trPr>
        <w:tc>
          <w:tcPr>
            <w:tcW w:w="2592" w:type="dxa"/>
            <w:tcBorders>
              <w:top w:val="single" w:sz="4" w:space="0" w:color="000000"/>
              <w:left w:val="single" w:sz="4" w:space="0" w:color="000000"/>
              <w:bottom w:val="single" w:sz="4" w:space="0" w:color="000000"/>
            </w:tcBorders>
          </w:tcPr>
          <w:p w14:paraId="1E25C235" w14:textId="77777777" w:rsidR="00916881" w:rsidRPr="007005D0" w:rsidRDefault="00916881" w:rsidP="007005D0">
            <w:pPr>
              <w:pStyle w:val="TableBody"/>
              <w:rPr>
                <w:b/>
                <w:bCs/>
              </w:rPr>
            </w:pPr>
            <w:r w:rsidRPr="007005D0">
              <w:rPr>
                <w:b/>
                <w:bCs/>
              </w:rPr>
              <w:t>Access Type</w:t>
            </w:r>
          </w:p>
        </w:tc>
        <w:tc>
          <w:tcPr>
            <w:tcW w:w="5483" w:type="dxa"/>
            <w:tcBorders>
              <w:top w:val="single" w:sz="4" w:space="0" w:color="000000"/>
              <w:left w:val="single" w:sz="4" w:space="0" w:color="000000"/>
              <w:bottom w:val="single" w:sz="4" w:space="0" w:color="000000"/>
              <w:right w:val="single" w:sz="4" w:space="0" w:color="000000"/>
            </w:tcBorders>
          </w:tcPr>
          <w:p w14:paraId="29982806" w14:textId="43150404" w:rsidR="00916881" w:rsidRDefault="00916881" w:rsidP="007005D0">
            <w:pPr>
              <w:pStyle w:val="TableBody"/>
            </w:pPr>
            <w:r>
              <w:t>Administrator</w:t>
            </w:r>
            <w:r w:rsidR="00D25014">
              <w:t>s</w:t>
            </w:r>
            <w:r>
              <w:t xml:space="preserve"> can select either “</w:t>
            </w:r>
            <w:r w:rsidRPr="00F94358">
              <w:rPr>
                <w:b/>
                <w:bCs/>
                <w:rPrChange w:id="2838" w:author="Robbie Moses" w:date="2023-03-03T06:18:00Z">
                  <w:rPr/>
                </w:rPrChange>
              </w:rPr>
              <w:t>Edit</w:t>
            </w:r>
            <w:r>
              <w:t>” access for full privileges or “</w:t>
            </w:r>
            <w:r w:rsidRPr="00F94358">
              <w:rPr>
                <w:b/>
                <w:bCs/>
                <w:rPrChange w:id="2839" w:author="Robbie Moses" w:date="2023-03-03T06:18:00Z">
                  <w:rPr/>
                </w:rPrChange>
              </w:rPr>
              <w:t>Use Only</w:t>
            </w:r>
            <w:r>
              <w:t xml:space="preserve">” </w:t>
            </w:r>
            <w:r w:rsidR="00D25014">
              <w:t xml:space="preserve">which </w:t>
            </w:r>
            <w:r>
              <w:t>grants Units the ability to utilize the functionality but not be able to edit or delete.</w:t>
            </w:r>
          </w:p>
        </w:tc>
      </w:tr>
      <w:tr w:rsidR="00916881" w14:paraId="3CAAF41F" w14:textId="77777777" w:rsidTr="0009567D">
        <w:trPr>
          <w:cantSplit/>
          <w:trHeight w:val="237"/>
        </w:trPr>
        <w:tc>
          <w:tcPr>
            <w:tcW w:w="2592" w:type="dxa"/>
            <w:tcBorders>
              <w:top w:val="single" w:sz="4" w:space="0" w:color="000000"/>
              <w:left w:val="single" w:sz="4" w:space="0" w:color="000000"/>
              <w:bottom w:val="single" w:sz="4" w:space="0" w:color="000000"/>
            </w:tcBorders>
          </w:tcPr>
          <w:p w14:paraId="4B950724" w14:textId="77777777" w:rsidR="00916881" w:rsidRPr="007005D0" w:rsidRDefault="00916881" w:rsidP="007005D0">
            <w:pPr>
              <w:pStyle w:val="TableBody"/>
              <w:rPr>
                <w:b/>
                <w:bCs/>
              </w:rPr>
            </w:pPr>
            <w:r w:rsidRPr="007005D0">
              <w:rPr>
                <w:b/>
                <w:bCs/>
              </w:rPr>
              <w:t>Add</w:t>
            </w:r>
          </w:p>
        </w:tc>
        <w:tc>
          <w:tcPr>
            <w:tcW w:w="5483" w:type="dxa"/>
            <w:tcBorders>
              <w:top w:val="single" w:sz="4" w:space="0" w:color="000000"/>
              <w:left w:val="single" w:sz="4" w:space="0" w:color="000000"/>
              <w:bottom w:val="single" w:sz="4" w:space="0" w:color="000000"/>
              <w:right w:val="single" w:sz="4" w:space="0" w:color="000000"/>
            </w:tcBorders>
          </w:tcPr>
          <w:p w14:paraId="2F3FC666" w14:textId="77777777" w:rsidR="00916881" w:rsidRDefault="00916881" w:rsidP="007005D0">
            <w:pPr>
              <w:pStyle w:val="TableBody"/>
            </w:pPr>
            <w:r>
              <w:t>When assigning Available Units, the user will check the box next to the Business Unit and then select “Add” to place the Unit in the Associated list.</w:t>
            </w:r>
          </w:p>
        </w:tc>
      </w:tr>
      <w:tr w:rsidR="00916881" w14:paraId="60FE2A35" w14:textId="77777777" w:rsidTr="0009567D">
        <w:trPr>
          <w:cantSplit/>
          <w:trHeight w:val="237"/>
        </w:trPr>
        <w:tc>
          <w:tcPr>
            <w:tcW w:w="2592" w:type="dxa"/>
            <w:tcBorders>
              <w:top w:val="single" w:sz="4" w:space="0" w:color="000000"/>
              <w:left w:val="single" w:sz="4" w:space="0" w:color="000000"/>
              <w:bottom w:val="single" w:sz="4" w:space="0" w:color="000000"/>
            </w:tcBorders>
          </w:tcPr>
          <w:p w14:paraId="05642487" w14:textId="77777777" w:rsidR="00916881" w:rsidRPr="007005D0" w:rsidRDefault="00916881" w:rsidP="007005D0">
            <w:pPr>
              <w:pStyle w:val="TableBody"/>
              <w:rPr>
                <w:b/>
                <w:bCs/>
              </w:rPr>
            </w:pPr>
            <w:r w:rsidRPr="007005D0">
              <w:rPr>
                <w:b/>
                <w:bCs/>
              </w:rPr>
              <w:lastRenderedPageBreak/>
              <w:t>Close</w:t>
            </w:r>
          </w:p>
        </w:tc>
        <w:tc>
          <w:tcPr>
            <w:tcW w:w="5483" w:type="dxa"/>
            <w:tcBorders>
              <w:top w:val="single" w:sz="4" w:space="0" w:color="000000"/>
              <w:left w:val="single" w:sz="4" w:space="0" w:color="000000"/>
              <w:bottom w:val="single" w:sz="4" w:space="0" w:color="000000"/>
              <w:right w:val="single" w:sz="4" w:space="0" w:color="000000"/>
            </w:tcBorders>
          </w:tcPr>
          <w:p w14:paraId="6DDA0BA8" w14:textId="77EE8829" w:rsidR="00916881" w:rsidRDefault="00916881" w:rsidP="007005D0">
            <w:pPr>
              <w:pStyle w:val="TableBody"/>
            </w:pPr>
            <w:r>
              <w:t xml:space="preserve">When all actions are </w:t>
            </w:r>
            <w:r w:rsidR="007005D0">
              <w:t>completed,</w:t>
            </w:r>
            <w:r>
              <w:t xml:space="preserve"> the User can select “</w:t>
            </w:r>
            <w:r w:rsidRPr="00F94358">
              <w:rPr>
                <w:b/>
                <w:bCs/>
                <w:rPrChange w:id="2840" w:author="Robbie Moses" w:date="2023-03-03T06:18:00Z">
                  <w:rPr/>
                </w:rPrChange>
              </w:rPr>
              <w:t>Close</w:t>
            </w:r>
            <w:r>
              <w:t>” to close the window.</w:t>
            </w:r>
          </w:p>
        </w:tc>
      </w:tr>
    </w:tbl>
    <w:p w14:paraId="11A62EF7" w14:textId="1FD6B858"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2F6468F0" w14:textId="25288DDA" w:rsidR="00916881" w:rsidRDefault="00916881" w:rsidP="002C5B05">
      <w:pPr>
        <w:pStyle w:val="BodyText"/>
      </w:pPr>
    </w:p>
    <w:p w14:paraId="3A1A834C" w14:textId="77777777" w:rsidR="00916881" w:rsidRDefault="00916881" w:rsidP="00800D8E">
      <w:pPr>
        <w:pStyle w:val="Heading3"/>
      </w:pPr>
      <w:bookmarkStart w:id="2841" w:name="_Toc128718710"/>
      <w:r>
        <w:t>Privileges</w:t>
      </w:r>
      <w:r>
        <w:rPr>
          <w:rFonts w:ascii="Wingdings" w:hAnsi="Wingdings"/>
        </w:rPr>
        <w:t></w:t>
      </w:r>
      <w:r>
        <w:t>OptiNet Workflow Profiles</w:t>
      </w:r>
      <w:bookmarkEnd w:id="2841"/>
    </w:p>
    <w:p w14:paraId="262BD8B9" w14:textId="01C7DF90" w:rsidR="00916881" w:rsidRDefault="00916881" w:rsidP="007005D0">
      <w:pPr>
        <w:pStyle w:val="BodyText"/>
      </w:pPr>
      <w:r>
        <w:t xml:space="preserve">User Administrators can create Workflow Profiles for OptiNet Branch Users. Each profile can have 1 or more Workflow Tasks associated with it. See </w:t>
      </w:r>
      <w:r w:rsidR="00D25014">
        <w:t xml:space="preserve">the </w:t>
      </w:r>
      <w:hyperlink w:anchor="_Order_Workflow_Editing" w:history="1">
        <w:r w:rsidRPr="00243CC3">
          <w:rPr>
            <w:rStyle w:val="Hyperlink"/>
            <w:color w:val="4F81BD" w:themeColor="accent1"/>
            <w:u w:val="none"/>
          </w:rPr>
          <w:t>Order Workflow Editing Description</w:t>
        </w:r>
      </w:hyperlink>
      <w:r>
        <w:t xml:space="preserve"> table for a complete listing of workflow tasks.</w:t>
      </w:r>
    </w:p>
    <w:p w14:paraId="7B25EA13" w14:textId="1847EA5E" w:rsidR="00916881" w:rsidRDefault="00916881" w:rsidP="007005D0">
      <w:pPr>
        <w:pStyle w:val="BodyText"/>
      </w:pPr>
      <w:r>
        <w:t xml:space="preserve">OptiNet Branch users are assigned a Workflow Profile and </w:t>
      </w:r>
      <w:r w:rsidR="00D25014">
        <w:t>can</w:t>
      </w:r>
      <w:r>
        <w:t xml:space="preserve"> perform only those Order Tasks defined in the profile. There is no limit to the number of OptiNet Workflow Profiles that can be created, and they can be edited from OptiCash as business needs change.</w:t>
      </w:r>
    </w:p>
    <w:p w14:paraId="7891D5EE" w14:textId="51177788" w:rsidR="00916881" w:rsidRDefault="00916881" w:rsidP="007005D0">
      <w:pPr>
        <w:pStyle w:val="BodyText"/>
      </w:pPr>
      <w:r>
        <w:t>When reviewing or assigning Tasks to a profile, the associated tasks are listed on the left-side table of the Profiles page and the Available (unassociated) tasks are listed on the right</w:t>
      </w:r>
      <w:r w:rsidR="00D25014">
        <w:t xml:space="preserve"> </w:t>
      </w:r>
      <w:r>
        <w:t>side. Administrators can select individual or multiple tasks and Remove or Add them to update the profile.</w:t>
      </w:r>
      <w:r w:rsidR="000345CF">
        <w:t xml:space="preserve"> </w:t>
      </w:r>
    </w:p>
    <w:p w14:paraId="2C79FD54" w14:textId="25A2EF3B" w:rsidR="000345CF" w:rsidRPr="000345CF" w:rsidRDefault="000345CF">
      <w:pPr>
        <w:pStyle w:val="Note2"/>
        <w:rPr>
          <w:b/>
          <w:bCs/>
        </w:rPr>
        <w:pPrChange w:id="2842" w:author="Moses, Robbie" w:date="2023-02-22T02:15:00Z">
          <w:pPr>
            <w:pStyle w:val="BodyText"/>
          </w:pPr>
        </w:pPrChange>
      </w:pPr>
      <w:r w:rsidRPr="000345CF">
        <w:rPr>
          <w:b/>
          <w:bCs/>
        </w:rPr>
        <w:t xml:space="preserve">Note: </w:t>
      </w:r>
      <w:r w:rsidRPr="00481211">
        <w:t xml:space="preserve">This functionality is removed in opticash and this </w:t>
      </w:r>
      <w:r w:rsidR="00481211" w:rsidRPr="00481211">
        <w:t>is configured in EPSS.</w:t>
      </w:r>
    </w:p>
    <w:p w14:paraId="0DC9158F" w14:textId="646BC05D" w:rsidR="00916881" w:rsidRPr="00550C4D" w:rsidRDefault="00916881" w:rsidP="00F63174">
      <w:pPr>
        <w:pStyle w:val="Caption"/>
        <w:spacing w:before="0" w:after="120"/>
        <w:ind w:left="187" w:hanging="187"/>
        <w:outlineLvl w:val="0"/>
        <w:rPr>
          <w:lang w:val="en-US"/>
        </w:rPr>
      </w:pPr>
      <w:bookmarkStart w:id="2843" w:name="_Toc128632452"/>
      <w:r w:rsidRPr="1E740376">
        <w:rPr>
          <w:lang w:val="en-US"/>
        </w:rPr>
        <w:t xml:space="preserve">Figure </w:t>
      </w:r>
      <w:ins w:id="2844"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2845" w:author="Robbie Moses" w:date="2023-03-02T06:45:00Z">
        <w:r w:rsidR="00624EA3">
          <w:rPr>
            <w:noProof/>
            <w:lang w:val="en-US"/>
          </w:rPr>
          <w:t>133</w:t>
        </w:r>
        <w:r w:rsidR="00624EA3">
          <w:rPr>
            <w:lang w:val="en-US"/>
          </w:rPr>
          <w:fldChar w:fldCharType="end"/>
        </w:r>
      </w:ins>
      <w:ins w:id="2846" w:author="Moses, Robbie" w:date="2023-02-22T02:39:00Z">
        <w:del w:id="2847" w:author="Robbie Moses" w:date="2023-03-02T06:45:00Z">
          <w:r w:rsidR="003B5D4F" w:rsidDel="00624EA3">
            <w:rPr>
              <w:lang w:val="en-US"/>
            </w:rPr>
            <w:fldChar w:fldCharType="begin"/>
          </w:r>
          <w:r w:rsidR="003B5D4F" w:rsidDel="00624EA3">
            <w:rPr>
              <w:lang w:val="en-US"/>
            </w:rPr>
            <w:delInstrText xml:space="preserve"> SEQ Figure \* ARABIC </w:delInstrText>
          </w:r>
        </w:del>
      </w:ins>
      <w:del w:id="2848" w:author="Robbie Moses" w:date="2023-03-02T06:45:00Z">
        <w:r w:rsidR="003B5D4F" w:rsidDel="00624EA3">
          <w:rPr>
            <w:lang w:val="en-US"/>
          </w:rPr>
          <w:fldChar w:fldCharType="separate"/>
        </w:r>
      </w:del>
      <w:ins w:id="2849" w:author="Moses, Robbie" w:date="2023-02-22T02:39:00Z">
        <w:del w:id="2850" w:author="Robbie Moses" w:date="2023-03-02T06:45:00Z">
          <w:r w:rsidR="003B5D4F" w:rsidDel="00624EA3">
            <w:rPr>
              <w:noProof/>
              <w:lang w:val="en-US"/>
            </w:rPr>
            <w:delText>132</w:delText>
          </w:r>
          <w:r w:rsidR="003B5D4F" w:rsidDel="00624EA3">
            <w:rPr>
              <w:lang w:val="en-US"/>
            </w:rPr>
            <w:fldChar w:fldCharType="end"/>
          </w:r>
        </w:del>
      </w:ins>
      <w:del w:id="2851" w:author="Moses, Robbie" w:date="2023-02-22T02:39:00Z">
        <w:r w:rsidRPr="1E740376" w:rsidDel="003B5D4F">
          <w:fldChar w:fldCharType="begin"/>
        </w:r>
        <w:r w:rsidRPr="1E740376" w:rsidDel="003B5D4F">
          <w:rPr>
            <w:lang w:val="en-US"/>
          </w:rPr>
          <w:delInstrText xml:space="preserve"> SEQ "Figure" \*Arabic </w:delInstrText>
        </w:r>
        <w:r w:rsidRPr="1E740376" w:rsidDel="003B5D4F">
          <w:fldChar w:fldCharType="separate"/>
        </w:r>
        <w:r w:rsidR="00D57607" w:rsidDel="003B5D4F">
          <w:rPr>
            <w:noProof/>
            <w:lang w:val="en-US"/>
          </w:rPr>
          <w:delText>132</w:delText>
        </w:r>
        <w:r w:rsidRPr="1E740376" w:rsidDel="003B5D4F">
          <w:rPr>
            <w:noProof/>
          </w:rPr>
          <w:fldChar w:fldCharType="end"/>
        </w:r>
      </w:del>
      <w:r w:rsidRPr="1E740376">
        <w:rPr>
          <w:lang w:val="en-US"/>
        </w:rPr>
        <w:t>: Edit OptiNet Workflow Profiles Page</w:t>
      </w:r>
      <w:bookmarkEnd w:id="2843"/>
    </w:p>
    <w:p w14:paraId="764CB96E" w14:textId="1394BD51" w:rsidR="00916881" w:rsidRDefault="76551380" w:rsidP="002C5B05">
      <w:pPr>
        <w:pStyle w:val="BodyText"/>
      </w:pPr>
      <w:r>
        <w:rPr>
          <w:noProof/>
        </w:rPr>
        <w:drawing>
          <wp:inline distT="0" distB="0" distL="0" distR="0" wp14:anchorId="0AE3691F" wp14:editId="7F7AA272">
            <wp:extent cx="5486400" cy="3457575"/>
            <wp:effectExtent l="76200" t="76200" r="133350" b="142875"/>
            <wp:docPr id="1445210621" name="Picture 144521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548640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72B0C9" w14:textId="34FD710E" w:rsidR="00916881" w:rsidRDefault="00916881" w:rsidP="00F63174">
      <w:pPr>
        <w:pStyle w:val="TopofSection"/>
        <w:spacing w:before="0" w:after="120" w:line="240" w:lineRule="auto"/>
        <w:ind w:left="187" w:hanging="187"/>
        <w:outlineLvl w:val="0"/>
        <w:rPr>
          <w:caps/>
          <w:color w:val="622423"/>
          <w:sz w:val="24"/>
          <w:szCs w:val="24"/>
        </w:rPr>
      </w:pPr>
      <w:r>
        <w:lastRenderedPageBreak/>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62F50AB9" w14:textId="77777777" w:rsidR="00916881" w:rsidRDefault="00916881" w:rsidP="002C5B05">
      <w:pPr>
        <w:pStyle w:val="BodyText"/>
      </w:pPr>
    </w:p>
    <w:p w14:paraId="6DA95736" w14:textId="77777777" w:rsidR="00916881" w:rsidRDefault="00916881" w:rsidP="006E7B6C">
      <w:pPr>
        <w:pStyle w:val="Heading2"/>
      </w:pPr>
      <w:bookmarkStart w:id="2852" w:name="_Toc128718711"/>
      <w:r>
        <w:t>System</w:t>
      </w:r>
      <w:r>
        <w:rPr>
          <w:rFonts w:ascii="Wingdings" w:hAnsi="Wingdings"/>
        </w:rPr>
        <w:t></w:t>
      </w:r>
      <w:r>
        <w:t>Currencies/Denominations Page</w:t>
      </w:r>
      <w:bookmarkEnd w:id="2800"/>
      <w:bookmarkEnd w:id="2801"/>
      <w:bookmarkEnd w:id="2807"/>
      <w:bookmarkEnd w:id="2808"/>
      <w:bookmarkEnd w:id="2852"/>
    </w:p>
    <w:p w14:paraId="1483A410" w14:textId="2A513061" w:rsidR="00916881" w:rsidRDefault="00916881" w:rsidP="007005D0">
      <w:pPr>
        <w:pStyle w:val="BodyText"/>
      </w:pPr>
      <w:r>
        <w:t xml:space="preserve">The Currencies/Denomination Tab allows the user to define the currencies and denominations that users will assign to Cashpoints so they </w:t>
      </w:r>
      <w:r w:rsidR="009742A1">
        <w:t xml:space="preserve">are </w:t>
      </w:r>
      <w:r>
        <w:t>ordered an</w:t>
      </w:r>
      <w:r w:rsidR="009742A1">
        <w:t>d</w:t>
      </w:r>
      <w:r>
        <w:t xml:space="preserve"> managed. The user has the option to configure Currencies, Denominations, Non-Cash Media, Foreign Exchange Rates, and Non-Optimized Currencies from this page by selecting the appropriate function from the dropdown box.</w:t>
      </w:r>
    </w:p>
    <w:p w14:paraId="1939AD97" w14:textId="77777777" w:rsidR="00916881" w:rsidRDefault="00916881" w:rsidP="007005D0">
      <w:pPr>
        <w:pStyle w:val="BodyText"/>
      </w:pPr>
      <w:r>
        <w:t>The following functions are covered in this section:</w:t>
      </w:r>
    </w:p>
    <w:p w14:paraId="54C54109" w14:textId="386E5B3E"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_Ref223422725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Currencies Page</w:t>
      </w:r>
      <w:r w:rsidRPr="00433098">
        <w:rPr>
          <w:color w:val="1F497D" w:themeColor="text2"/>
        </w:rPr>
        <w:fldChar w:fldCharType="end"/>
      </w:r>
    </w:p>
    <w:p w14:paraId="2E5CE58A" w14:textId="304F7B46" w:rsidR="00916881" w:rsidDel="003B5D4F" w:rsidRDefault="00027408" w:rsidP="00433098">
      <w:pPr>
        <w:pStyle w:val="ListBullet"/>
        <w:rPr>
          <w:del w:id="2853" w:author="Moses, Robbie" w:date="2023-02-22T02:17:00Z"/>
          <w:color w:val="1F497D" w:themeColor="text2"/>
        </w:rPr>
      </w:pPr>
      <w:r w:rsidRPr="00433098">
        <w:rPr>
          <w:color w:val="1F497D" w:themeColor="text2"/>
        </w:rPr>
        <w:fldChar w:fldCharType="begin"/>
      </w:r>
      <w:r w:rsidR="00916881" w:rsidRPr="00433098">
        <w:rPr>
          <w:color w:val="1F497D" w:themeColor="text2"/>
        </w:rPr>
        <w:instrText xml:space="preserve"> REF _Ref236112337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433098">
        <w:rPr>
          <w:rFonts w:ascii="Wingdings" w:hAnsi="Wingdings"/>
          <w:color w:val="1F497D" w:themeColor="text2"/>
        </w:rPr>
        <w:t></w:t>
      </w:r>
      <w:r w:rsidR="00D57607" w:rsidRPr="00433098">
        <w:rPr>
          <w:color w:val="1F497D" w:themeColor="text2"/>
        </w:rPr>
        <w:t>Denominations Page</w:t>
      </w:r>
      <w:r w:rsidRPr="00433098">
        <w:rPr>
          <w:color w:val="1F497D" w:themeColor="text2"/>
        </w:rPr>
        <w:fldChar w:fldCharType="end"/>
      </w:r>
    </w:p>
    <w:p w14:paraId="74390631" w14:textId="77777777" w:rsidR="003B5D4F" w:rsidRPr="00433098" w:rsidRDefault="003B5D4F" w:rsidP="00433098">
      <w:pPr>
        <w:pStyle w:val="ListBullet"/>
        <w:rPr>
          <w:ins w:id="2854" w:author="Moses, Robbie" w:date="2023-02-22T02:17:00Z"/>
          <w:color w:val="1F497D" w:themeColor="text2"/>
        </w:rPr>
      </w:pPr>
    </w:p>
    <w:p w14:paraId="3DB57DF2" w14:textId="74059163" w:rsidR="003B5D4F" w:rsidRDefault="003B5D4F" w:rsidP="00433098">
      <w:pPr>
        <w:pStyle w:val="ListBullet"/>
        <w:rPr>
          <w:ins w:id="2855" w:author="Moses, Robbie" w:date="2023-02-22T02:21:00Z"/>
          <w:color w:val="1F497D" w:themeColor="text2"/>
        </w:rPr>
      </w:pPr>
      <w:ins w:id="2856" w:author="Moses, Robbie" w:date="2023-02-22T02:20:00Z">
        <w:r>
          <w:rPr>
            <w:color w:val="1F497D" w:themeColor="text2"/>
          </w:rPr>
          <w:fldChar w:fldCharType="begin"/>
        </w:r>
        <w:r>
          <w:rPr>
            <w:color w:val="1F497D" w:themeColor="text2"/>
          </w:rPr>
          <w:instrText xml:space="preserve"> REF _Ref127924869 \h </w:instrText>
        </w:r>
      </w:ins>
      <w:r>
        <w:rPr>
          <w:color w:val="1F497D" w:themeColor="text2"/>
        </w:rPr>
        <w:instrText xml:space="preserve"> \* MERGEFORMAT </w:instrText>
      </w:r>
      <w:r>
        <w:rPr>
          <w:color w:val="1F497D" w:themeColor="text2"/>
        </w:rPr>
      </w:r>
      <w:r>
        <w:rPr>
          <w:color w:val="1F497D" w:themeColor="text2"/>
        </w:rPr>
        <w:fldChar w:fldCharType="separate"/>
      </w:r>
      <w:ins w:id="2857" w:author="Moses, Robbie" w:date="2023-02-22T02:20:00Z">
        <w:r w:rsidRPr="003B5D4F">
          <w:rPr>
            <w:color w:val="1F497D" w:themeColor="text2"/>
            <w:rPrChange w:id="2858" w:author="Moses, Robbie" w:date="2023-02-22T02:21:00Z">
              <w:rPr/>
            </w:rPrChange>
          </w:rPr>
          <w:t>Currencies/Denominations</w:t>
        </w:r>
        <w:r w:rsidRPr="003B5D4F">
          <w:rPr>
            <w:color w:val="1F497D" w:themeColor="text2"/>
            <w:rPrChange w:id="2859" w:author="Moses, Robbie" w:date="2023-02-22T02:21:00Z">
              <w:rPr>
                <w:rFonts w:ascii="Wingdings" w:hAnsi="Wingdings"/>
              </w:rPr>
            </w:rPrChange>
          </w:rPr>
          <w:t></w:t>
        </w:r>
        <w:r w:rsidRPr="003B5D4F">
          <w:rPr>
            <w:color w:val="1F497D" w:themeColor="text2"/>
            <w:rPrChange w:id="2860" w:author="Moses, Robbie" w:date="2023-02-22T02:21:00Z">
              <w:rPr/>
            </w:rPrChange>
          </w:rPr>
          <w:t>Cash Qualities Page</w:t>
        </w:r>
        <w:r>
          <w:rPr>
            <w:color w:val="1F497D" w:themeColor="text2"/>
          </w:rPr>
          <w:fldChar w:fldCharType="end"/>
        </w:r>
      </w:ins>
    </w:p>
    <w:p w14:paraId="0E11CD9D" w14:textId="14A7760F" w:rsidR="00433098" w:rsidDel="003B5D4F" w:rsidRDefault="003B5D4F" w:rsidP="00433098">
      <w:pPr>
        <w:pStyle w:val="ListBullet"/>
        <w:rPr>
          <w:del w:id="2861" w:author="Moses, Robbie" w:date="2023-02-22T02:17:00Z"/>
          <w:color w:val="1F497D" w:themeColor="text2"/>
        </w:rPr>
      </w:pPr>
      <w:ins w:id="2862" w:author="Moses, Robbie" w:date="2023-02-22T02:20:00Z">
        <w:r>
          <w:rPr>
            <w:color w:val="1F497D" w:themeColor="text2"/>
          </w:rPr>
          <w:fldChar w:fldCharType="begin"/>
        </w:r>
        <w:r>
          <w:rPr>
            <w:color w:val="1F497D" w:themeColor="text2"/>
          </w:rPr>
          <w:instrText xml:space="preserve"> REF _Ref127924875 \h </w:instrText>
        </w:r>
      </w:ins>
      <w:r>
        <w:rPr>
          <w:color w:val="1F497D" w:themeColor="text2"/>
        </w:rPr>
        <w:instrText xml:space="preserve"> \* MERGEFORMAT </w:instrText>
      </w:r>
      <w:r>
        <w:rPr>
          <w:color w:val="1F497D" w:themeColor="text2"/>
        </w:rPr>
      </w:r>
      <w:r>
        <w:rPr>
          <w:color w:val="1F497D" w:themeColor="text2"/>
        </w:rPr>
        <w:fldChar w:fldCharType="separate"/>
      </w:r>
      <w:ins w:id="2863" w:author="Moses, Robbie" w:date="2023-02-22T02:20:00Z">
        <w:r w:rsidRPr="003B5D4F">
          <w:rPr>
            <w:color w:val="1F497D" w:themeColor="text2"/>
            <w:rPrChange w:id="2864" w:author="Moses, Robbie" w:date="2023-02-22T02:21:00Z">
              <w:rPr/>
            </w:rPrChange>
          </w:rPr>
          <w:t>Currencies/Denominations</w:t>
        </w:r>
        <w:r w:rsidRPr="003B5D4F">
          <w:rPr>
            <w:color w:val="1F497D" w:themeColor="text2"/>
            <w:rPrChange w:id="2865" w:author="Moses, Robbie" w:date="2023-02-22T02:21:00Z">
              <w:rPr>
                <w:rFonts w:ascii="Wingdings" w:hAnsi="Wingdings"/>
              </w:rPr>
            </w:rPrChange>
          </w:rPr>
          <w:t></w:t>
        </w:r>
        <w:r w:rsidRPr="003B5D4F">
          <w:rPr>
            <w:color w:val="1F497D" w:themeColor="text2"/>
            <w:rPrChange w:id="2866" w:author="Moses, Robbie" w:date="2023-02-22T02:21:00Z">
              <w:rPr/>
            </w:rPrChange>
          </w:rPr>
          <w:t>Foreign Currency Denominations Page</w:t>
        </w:r>
        <w:r>
          <w:rPr>
            <w:color w:val="1F497D" w:themeColor="text2"/>
          </w:rPr>
          <w:fldChar w:fldCharType="end"/>
        </w:r>
      </w:ins>
      <w:del w:id="2867" w:author="Moses, Robbie" w:date="2023-02-22T02:17:00Z">
        <w:r w:rsidR="00027408" w:rsidRPr="00433098" w:rsidDel="003B5D4F">
          <w:rPr>
            <w:color w:val="1F497D" w:themeColor="text2"/>
          </w:rPr>
          <w:fldChar w:fldCharType="begin"/>
        </w:r>
        <w:r w:rsidR="00916881" w:rsidRPr="00433098" w:rsidDel="003B5D4F">
          <w:rPr>
            <w:color w:val="1F497D" w:themeColor="text2"/>
          </w:rPr>
          <w:delInstrText xml:space="preserve"> REF _Ref256525065 \h </w:delInstrText>
        </w:r>
        <w:r w:rsidR="00433098" w:rsidRPr="00433098" w:rsidDel="003B5D4F">
          <w:rPr>
            <w:color w:val="1F497D" w:themeColor="text2"/>
          </w:rPr>
          <w:delInstrText xml:space="preserve"> \* MERGEFORMAT </w:delInstrText>
        </w:r>
        <w:r w:rsidR="00027408" w:rsidRPr="00433098" w:rsidDel="003B5D4F">
          <w:rPr>
            <w:color w:val="1F497D" w:themeColor="text2"/>
          </w:rPr>
        </w:r>
        <w:r w:rsidR="00027408" w:rsidRPr="00433098" w:rsidDel="003B5D4F">
          <w:rPr>
            <w:color w:val="1F497D" w:themeColor="text2"/>
          </w:rPr>
          <w:fldChar w:fldCharType="separate"/>
        </w:r>
        <w:r w:rsidR="00D57607" w:rsidRPr="003B5D4F" w:rsidDel="003B5D4F">
          <w:rPr>
            <w:color w:val="1F497D" w:themeColor="text2"/>
            <w:rPrChange w:id="2868" w:author="Moses, Robbie" w:date="2023-02-22T02:21:00Z">
              <w:rPr>
                <w:b/>
                <w:bCs/>
                <w:color w:val="1F497D" w:themeColor="text2"/>
              </w:rPr>
            </w:rPrChange>
          </w:rPr>
          <w:delText>Error! Reference source not found.</w:delText>
        </w:r>
        <w:r w:rsidR="00027408" w:rsidRPr="00433098" w:rsidDel="003B5D4F">
          <w:rPr>
            <w:color w:val="1F497D" w:themeColor="text2"/>
          </w:rPr>
          <w:fldChar w:fldCharType="end"/>
        </w:r>
      </w:del>
    </w:p>
    <w:p w14:paraId="78DB3A02" w14:textId="77777777" w:rsidR="003B5D4F" w:rsidRPr="00433098" w:rsidRDefault="003B5D4F" w:rsidP="00433098">
      <w:pPr>
        <w:pStyle w:val="ListBullet"/>
        <w:rPr>
          <w:ins w:id="2869" w:author="Moses, Robbie" w:date="2023-02-22T02:21:00Z"/>
          <w:color w:val="1F497D" w:themeColor="text2"/>
        </w:rPr>
      </w:pPr>
    </w:p>
    <w:p w14:paraId="45E6EB96" w14:textId="60585980"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_Ref236107844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3B5D4F">
        <w:rPr>
          <w:color w:val="1F497D" w:themeColor="text2"/>
          <w:rPrChange w:id="2870" w:author="Moses, Robbie" w:date="2023-02-22T02:21:00Z">
            <w:rPr>
              <w:rFonts w:ascii="Wingdings" w:hAnsi="Wingdings"/>
              <w:color w:val="1F497D" w:themeColor="text2"/>
            </w:rPr>
          </w:rPrChange>
        </w:rPr>
        <w:t></w:t>
      </w:r>
      <w:r w:rsidR="00D57607" w:rsidRPr="00433098">
        <w:rPr>
          <w:color w:val="1F497D" w:themeColor="text2"/>
        </w:rPr>
        <w:t>Non-Cash Media Page</w:t>
      </w:r>
      <w:r w:rsidRPr="00433098">
        <w:rPr>
          <w:color w:val="1F497D" w:themeColor="text2"/>
        </w:rPr>
        <w:fldChar w:fldCharType="end"/>
      </w:r>
    </w:p>
    <w:p w14:paraId="46E8C623" w14:textId="7A1A5C6A" w:rsidR="00916881" w:rsidRPr="00433098" w:rsidRDefault="00027408" w:rsidP="00433098">
      <w:pPr>
        <w:pStyle w:val="ListBullet"/>
        <w:rPr>
          <w:color w:val="1F497D" w:themeColor="text2"/>
        </w:rPr>
      </w:pPr>
      <w:r w:rsidRPr="00433098">
        <w:rPr>
          <w:color w:val="1F497D" w:themeColor="text2"/>
        </w:rPr>
        <w:fldChar w:fldCharType="begin"/>
      </w:r>
      <w:r w:rsidR="00916881" w:rsidRPr="00433098">
        <w:rPr>
          <w:color w:val="1F497D" w:themeColor="text2"/>
        </w:rPr>
        <w:instrText xml:space="preserve"> REF _Ref223422732 \h </w:instrText>
      </w:r>
      <w:r w:rsidR="00433098" w:rsidRPr="00433098">
        <w:rPr>
          <w:color w:val="1F497D" w:themeColor="text2"/>
        </w:rPr>
        <w:instrText xml:space="preserve"> \* MERGEFORMAT </w:instrText>
      </w:r>
      <w:r w:rsidRPr="00433098">
        <w:rPr>
          <w:color w:val="1F497D" w:themeColor="text2"/>
        </w:rPr>
      </w:r>
      <w:r w:rsidRPr="00433098">
        <w:rPr>
          <w:color w:val="1F497D" w:themeColor="text2"/>
        </w:rPr>
        <w:fldChar w:fldCharType="separate"/>
      </w:r>
      <w:r w:rsidR="00D57607" w:rsidRPr="00433098">
        <w:rPr>
          <w:color w:val="1F497D" w:themeColor="text2"/>
        </w:rPr>
        <w:t>Currencies/Denominations</w:t>
      </w:r>
      <w:r w:rsidR="00D57607" w:rsidRPr="003B5D4F">
        <w:rPr>
          <w:color w:val="1F497D" w:themeColor="text2"/>
          <w:rPrChange w:id="2871" w:author="Moses, Robbie" w:date="2023-02-22T02:21:00Z">
            <w:rPr>
              <w:rFonts w:ascii="Wingdings" w:hAnsi="Wingdings"/>
              <w:color w:val="1F497D" w:themeColor="text2"/>
            </w:rPr>
          </w:rPrChange>
        </w:rPr>
        <w:t></w:t>
      </w:r>
      <w:r w:rsidR="00D57607" w:rsidRPr="00433098">
        <w:rPr>
          <w:color w:val="1F497D" w:themeColor="text2"/>
        </w:rPr>
        <w:t>Exchange Rate Page</w:t>
      </w:r>
      <w:r w:rsidRPr="00433098">
        <w:rPr>
          <w:color w:val="1F497D" w:themeColor="text2"/>
        </w:rPr>
        <w:fldChar w:fldCharType="end"/>
      </w:r>
    </w:p>
    <w:p w14:paraId="6363EE2B" w14:textId="38265A47" w:rsidR="00916881" w:rsidRDefault="00916881" w:rsidP="00F63174">
      <w:pPr>
        <w:pStyle w:val="TopofSection"/>
        <w:spacing w:before="0" w:after="120" w:line="240" w:lineRule="auto"/>
        <w:ind w:left="187" w:hanging="187"/>
        <w:outlineLvl w:val="0"/>
        <w:rPr>
          <w:ins w:id="2872" w:author="Moses, Robbie" w:date="2023-02-22T02:15:00Z"/>
        </w:rPr>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262181B" w14:textId="77777777" w:rsidR="003B5D4F" w:rsidRDefault="003B5D4F" w:rsidP="00F63174">
      <w:pPr>
        <w:pStyle w:val="TopofSection"/>
        <w:spacing w:before="0" w:after="120" w:line="240" w:lineRule="auto"/>
        <w:ind w:left="187" w:hanging="187"/>
        <w:outlineLvl w:val="0"/>
      </w:pPr>
    </w:p>
    <w:p w14:paraId="0BB4C728" w14:textId="77777777" w:rsidR="00916881" w:rsidRDefault="00916881" w:rsidP="00CA695D">
      <w:pPr>
        <w:pStyle w:val="Heading3"/>
      </w:pPr>
      <w:bookmarkStart w:id="2873" w:name="_Ref223422725"/>
      <w:bookmarkStart w:id="2874" w:name="_Toc128718712"/>
      <w:r>
        <w:t>Currencies/Denominations</w:t>
      </w:r>
      <w:r>
        <w:rPr>
          <w:rFonts w:ascii="Wingdings" w:hAnsi="Wingdings"/>
        </w:rPr>
        <w:t></w:t>
      </w:r>
      <w:r>
        <w:t>Currencies Page</w:t>
      </w:r>
      <w:bookmarkEnd w:id="2873"/>
      <w:bookmarkEnd w:id="2874"/>
    </w:p>
    <w:p w14:paraId="314913B6" w14:textId="65F291D1" w:rsidR="00916881" w:rsidRDefault="00916881" w:rsidP="00A0401B">
      <w:pPr>
        <w:pStyle w:val="BodyText"/>
      </w:pPr>
      <w:r>
        <w:t>OptiCash is a multi-currency system. It allows the users to create different currencies and denomination</w:t>
      </w:r>
      <w:r w:rsidR="009742A1">
        <w:t>s</w:t>
      </w:r>
      <w:r>
        <w:t xml:space="preserve"> for each one of the currencies so it can be managed for OptiCash at the Cashpoint level. OptiCash engine cased the recommendation process in preliminary historical analysis of the split, so the correct and precise definition of the currency will allow the user to manage Cashpoints from the process and reporting point of view. </w:t>
      </w:r>
    </w:p>
    <w:p w14:paraId="5B860036" w14:textId="3B94CA46" w:rsidR="00916881" w:rsidRDefault="00916881" w:rsidP="00F63174">
      <w:pPr>
        <w:pStyle w:val="Caption"/>
        <w:spacing w:before="0" w:after="120"/>
        <w:ind w:left="187" w:hanging="187"/>
        <w:outlineLvl w:val="0"/>
      </w:pPr>
      <w:bookmarkStart w:id="2875" w:name="_Toc128632453"/>
      <w:r>
        <w:lastRenderedPageBreak/>
        <w:t xml:space="preserve">Figure </w:t>
      </w:r>
      <w:ins w:id="2876" w:author="Robbie Moses" w:date="2023-03-02T06:45:00Z">
        <w:r w:rsidR="00624EA3">
          <w:fldChar w:fldCharType="begin"/>
        </w:r>
        <w:r w:rsidR="00624EA3">
          <w:instrText xml:space="preserve"> SEQ Figure \* ARABIC </w:instrText>
        </w:r>
      </w:ins>
      <w:r w:rsidR="00624EA3">
        <w:fldChar w:fldCharType="separate"/>
      </w:r>
      <w:ins w:id="2877" w:author="Robbie Moses" w:date="2023-03-02T06:45:00Z">
        <w:r w:rsidR="00624EA3">
          <w:rPr>
            <w:noProof/>
          </w:rPr>
          <w:t>134</w:t>
        </w:r>
        <w:r w:rsidR="00624EA3">
          <w:fldChar w:fldCharType="end"/>
        </w:r>
      </w:ins>
      <w:ins w:id="2878" w:author="Moses, Robbie" w:date="2023-02-22T02:39:00Z">
        <w:del w:id="2879" w:author="Robbie Moses" w:date="2023-03-02T06:45:00Z">
          <w:r w:rsidR="003B5D4F" w:rsidDel="00624EA3">
            <w:fldChar w:fldCharType="begin"/>
          </w:r>
          <w:r w:rsidR="003B5D4F" w:rsidDel="00624EA3">
            <w:delInstrText xml:space="preserve"> SEQ Figure \* ARABIC </w:delInstrText>
          </w:r>
        </w:del>
      </w:ins>
      <w:del w:id="2880" w:author="Robbie Moses" w:date="2023-03-02T06:45:00Z">
        <w:r w:rsidR="003B5D4F" w:rsidDel="00624EA3">
          <w:fldChar w:fldCharType="separate"/>
        </w:r>
      </w:del>
      <w:ins w:id="2881" w:author="Moses, Robbie" w:date="2023-02-22T02:39:00Z">
        <w:del w:id="2882" w:author="Robbie Moses" w:date="2023-03-02T06:45:00Z">
          <w:r w:rsidR="003B5D4F" w:rsidDel="00624EA3">
            <w:rPr>
              <w:noProof/>
            </w:rPr>
            <w:delText>133</w:delText>
          </w:r>
          <w:r w:rsidR="003B5D4F" w:rsidDel="00624EA3">
            <w:fldChar w:fldCharType="end"/>
          </w:r>
        </w:del>
      </w:ins>
      <w:del w:id="2883"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133</w:delText>
        </w:r>
        <w:r w:rsidRPr="1E740376" w:rsidDel="003B5D4F">
          <w:rPr>
            <w:noProof/>
          </w:rPr>
          <w:fldChar w:fldCharType="end"/>
        </w:r>
      </w:del>
      <w:r>
        <w:t>: Currencies Page</w:t>
      </w:r>
      <w:bookmarkEnd w:id="2875"/>
    </w:p>
    <w:p w14:paraId="3EC30251" w14:textId="5A52D03B" w:rsidR="00916881" w:rsidRDefault="62084D71" w:rsidP="002C5B05">
      <w:pPr>
        <w:pStyle w:val="BodyText"/>
      </w:pPr>
      <w:r>
        <w:rPr>
          <w:noProof/>
        </w:rPr>
        <w:drawing>
          <wp:inline distT="0" distB="0" distL="0" distR="0" wp14:anchorId="679DC6B8" wp14:editId="15991CE7">
            <wp:extent cx="5486400" cy="4057650"/>
            <wp:effectExtent l="76200" t="76200" r="133350" b="133350"/>
            <wp:docPr id="1684511264" name="Picture 16845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5486400" cy="405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CAA13" w14:textId="72935A94" w:rsidR="00916881" w:rsidRDefault="00916881" w:rsidP="00F63174">
      <w:pPr>
        <w:pStyle w:val="Caption"/>
        <w:spacing w:before="0" w:after="120"/>
        <w:ind w:left="187" w:hanging="187"/>
        <w:outlineLvl w:val="0"/>
      </w:pPr>
      <w:bookmarkStart w:id="2884" w:name="_Toc128631067"/>
      <w:r>
        <w:t xml:space="preserve">Table </w:t>
      </w:r>
      <w:r w:rsidR="00027408">
        <w:fldChar w:fldCharType="begin"/>
      </w:r>
      <w:r>
        <w:instrText xml:space="preserve"> SEQ "Table" \*Arabic </w:instrText>
      </w:r>
      <w:r w:rsidR="00027408">
        <w:fldChar w:fldCharType="separate"/>
      </w:r>
      <w:r w:rsidR="00D57607">
        <w:rPr>
          <w:noProof/>
        </w:rPr>
        <w:t>113</w:t>
      </w:r>
      <w:r w:rsidR="00027408">
        <w:rPr>
          <w:noProof/>
        </w:rPr>
        <w:fldChar w:fldCharType="end"/>
      </w:r>
      <w:r>
        <w:t>: Currencies Description</w:t>
      </w:r>
      <w:bookmarkEnd w:id="288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11ECC3F" w14:textId="77777777" w:rsidTr="00A0401B">
        <w:trPr>
          <w:tblHeader/>
        </w:trPr>
        <w:tc>
          <w:tcPr>
            <w:tcW w:w="2592" w:type="dxa"/>
            <w:tcBorders>
              <w:top w:val="single" w:sz="4" w:space="0" w:color="000000"/>
              <w:left w:val="single" w:sz="4" w:space="0" w:color="000000"/>
              <w:bottom w:val="double" w:sz="1" w:space="0" w:color="000000"/>
            </w:tcBorders>
            <w:shd w:val="clear" w:color="auto" w:fill="60C03A"/>
          </w:tcPr>
          <w:p w14:paraId="64559422" w14:textId="77777777" w:rsidR="00916881" w:rsidRDefault="00916881" w:rsidP="00A0401B">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220D882" w14:textId="77777777" w:rsidR="00916881" w:rsidRDefault="00916881" w:rsidP="00A0401B">
            <w:pPr>
              <w:pStyle w:val="TableHeading"/>
            </w:pPr>
            <w:r>
              <w:t>Description</w:t>
            </w:r>
          </w:p>
        </w:tc>
      </w:tr>
      <w:tr w:rsidR="00916881" w14:paraId="18B81E35" w14:textId="77777777" w:rsidTr="00A0401B">
        <w:tc>
          <w:tcPr>
            <w:tcW w:w="2592" w:type="dxa"/>
            <w:tcBorders>
              <w:left w:val="single" w:sz="4" w:space="0" w:color="000000"/>
              <w:bottom w:val="single" w:sz="4" w:space="0" w:color="000000"/>
            </w:tcBorders>
          </w:tcPr>
          <w:p w14:paraId="158E3846" w14:textId="77777777" w:rsidR="00916881" w:rsidRPr="00A0401B" w:rsidRDefault="00916881" w:rsidP="00A0401B">
            <w:pPr>
              <w:pStyle w:val="TableBody"/>
              <w:rPr>
                <w:b/>
                <w:bCs/>
              </w:rPr>
            </w:pPr>
            <w:r w:rsidRPr="00A0401B">
              <w:rPr>
                <w:b/>
                <w:bCs/>
              </w:rPr>
              <w:t>Display Name</w:t>
            </w:r>
          </w:p>
        </w:tc>
        <w:tc>
          <w:tcPr>
            <w:tcW w:w="5483" w:type="dxa"/>
            <w:tcBorders>
              <w:left w:val="single" w:sz="4" w:space="0" w:color="000000"/>
              <w:bottom w:val="single" w:sz="4" w:space="0" w:color="000000"/>
              <w:right w:val="single" w:sz="4" w:space="0" w:color="000000"/>
            </w:tcBorders>
          </w:tcPr>
          <w:p w14:paraId="0C118F6E" w14:textId="07B9CE10" w:rsidR="00916881" w:rsidRDefault="00916881" w:rsidP="00A0401B">
            <w:pPr>
              <w:pStyle w:val="TableBody"/>
            </w:pPr>
            <w:r>
              <w:t xml:space="preserve">The display name will be used on all screens. </w:t>
            </w:r>
          </w:p>
        </w:tc>
      </w:tr>
      <w:tr w:rsidR="00916881" w14:paraId="54A5B45E" w14:textId="77777777" w:rsidTr="00A0401B">
        <w:tc>
          <w:tcPr>
            <w:tcW w:w="2592" w:type="dxa"/>
            <w:tcBorders>
              <w:left w:val="single" w:sz="4" w:space="0" w:color="000000"/>
              <w:bottom w:val="single" w:sz="4" w:space="0" w:color="000000"/>
            </w:tcBorders>
          </w:tcPr>
          <w:p w14:paraId="6A6B8BAA" w14:textId="77777777" w:rsidR="00916881" w:rsidRPr="00A0401B" w:rsidRDefault="00916881" w:rsidP="00A0401B">
            <w:pPr>
              <w:pStyle w:val="TableBody"/>
              <w:rPr>
                <w:b/>
                <w:bCs/>
              </w:rPr>
            </w:pPr>
            <w:r w:rsidRPr="00A0401B">
              <w:rPr>
                <w:b/>
                <w:bCs/>
              </w:rPr>
              <w:t>Description</w:t>
            </w:r>
          </w:p>
        </w:tc>
        <w:tc>
          <w:tcPr>
            <w:tcW w:w="5483" w:type="dxa"/>
            <w:tcBorders>
              <w:left w:val="single" w:sz="4" w:space="0" w:color="000000"/>
              <w:bottom w:val="single" w:sz="4" w:space="0" w:color="000000"/>
              <w:right w:val="single" w:sz="4" w:space="0" w:color="000000"/>
            </w:tcBorders>
          </w:tcPr>
          <w:p w14:paraId="3AD9E7FD" w14:textId="77777777" w:rsidR="00916881" w:rsidRDefault="00916881" w:rsidP="00A0401B">
            <w:pPr>
              <w:pStyle w:val="TableBody"/>
            </w:pPr>
            <w:r>
              <w:t>Description of the currency.</w:t>
            </w:r>
          </w:p>
        </w:tc>
      </w:tr>
      <w:tr w:rsidR="00916881" w14:paraId="6D8B248E" w14:textId="77777777" w:rsidTr="00A0401B">
        <w:tc>
          <w:tcPr>
            <w:tcW w:w="2592" w:type="dxa"/>
            <w:tcBorders>
              <w:top w:val="single" w:sz="4" w:space="0" w:color="000000"/>
              <w:left w:val="single" w:sz="4" w:space="0" w:color="000000"/>
              <w:bottom w:val="single" w:sz="4" w:space="0" w:color="000000"/>
            </w:tcBorders>
          </w:tcPr>
          <w:p w14:paraId="740563B8" w14:textId="77777777" w:rsidR="00916881" w:rsidRPr="00A0401B" w:rsidRDefault="00916881" w:rsidP="00A0401B">
            <w:pPr>
              <w:pStyle w:val="TableBody"/>
              <w:rPr>
                <w:b/>
                <w:bCs/>
              </w:rPr>
            </w:pPr>
            <w:r w:rsidRPr="00A0401B">
              <w:rPr>
                <w:b/>
                <w:bCs/>
              </w:rPr>
              <w:t>Priority</w:t>
            </w:r>
          </w:p>
        </w:tc>
        <w:tc>
          <w:tcPr>
            <w:tcW w:w="5483" w:type="dxa"/>
            <w:tcBorders>
              <w:top w:val="single" w:sz="4" w:space="0" w:color="000000"/>
              <w:left w:val="single" w:sz="4" w:space="0" w:color="000000"/>
              <w:bottom w:val="single" w:sz="4" w:space="0" w:color="000000"/>
              <w:right w:val="single" w:sz="4" w:space="0" w:color="000000"/>
            </w:tcBorders>
          </w:tcPr>
          <w:p w14:paraId="0DCF876D" w14:textId="1B0F54E8" w:rsidR="00916881" w:rsidRDefault="00916881" w:rsidP="00A0401B">
            <w:pPr>
              <w:pStyle w:val="TableBody"/>
            </w:pPr>
            <w:r>
              <w:t xml:space="preserve">A unique priority for the currency. The priority of the currencies defines the master/slave relationship for the currencies dispensed at the Cashpoint. </w:t>
            </w:r>
            <w:r w:rsidR="00EB042C">
              <w:t xml:space="preserve">The priority </w:t>
            </w:r>
            <w:r>
              <w:t xml:space="preserve">of the currency decreases as the numeric value of the priority increases. </w:t>
            </w:r>
            <w:r w:rsidR="005B1C1E">
              <w:t>So,</w:t>
            </w:r>
            <w:r>
              <w:t xml:space="preserve"> priority value of 1 is the highest and will be defined for the master currency. For any given Cashpoint recommendation process, its master currency drives the optimization/delivery parameters (refer to the example below for more on multi-currency synchronization).</w:t>
            </w:r>
          </w:p>
        </w:tc>
      </w:tr>
      <w:tr w:rsidR="00916881" w14:paraId="43AD3ED2" w14:textId="77777777" w:rsidTr="00A0401B">
        <w:tc>
          <w:tcPr>
            <w:tcW w:w="2592" w:type="dxa"/>
            <w:tcBorders>
              <w:top w:val="single" w:sz="4" w:space="0" w:color="000000"/>
              <w:left w:val="single" w:sz="4" w:space="0" w:color="000000"/>
              <w:bottom w:val="single" w:sz="4" w:space="0" w:color="000000"/>
            </w:tcBorders>
          </w:tcPr>
          <w:p w14:paraId="0E065220" w14:textId="77777777" w:rsidR="00916881" w:rsidRPr="00BF3E43" w:rsidRDefault="00916881" w:rsidP="00BF3E43">
            <w:pPr>
              <w:pStyle w:val="TableBody"/>
              <w:rPr>
                <w:b/>
                <w:bCs/>
              </w:rPr>
            </w:pPr>
            <w:r w:rsidRPr="00BF3E43">
              <w:rPr>
                <w:b/>
                <w:bCs/>
              </w:rPr>
              <w:t>Multi-Currency Synchronization</w:t>
            </w:r>
          </w:p>
        </w:tc>
        <w:tc>
          <w:tcPr>
            <w:tcW w:w="5483" w:type="dxa"/>
            <w:tcBorders>
              <w:top w:val="single" w:sz="4" w:space="0" w:color="000000"/>
              <w:left w:val="single" w:sz="4" w:space="0" w:color="000000"/>
              <w:bottom w:val="single" w:sz="4" w:space="0" w:color="000000"/>
              <w:right w:val="single" w:sz="4" w:space="0" w:color="000000"/>
            </w:tcBorders>
          </w:tcPr>
          <w:p w14:paraId="238956E4" w14:textId="77777777" w:rsidR="00916881" w:rsidRDefault="00916881" w:rsidP="00A0401B">
            <w:pPr>
              <w:pStyle w:val="TableBody"/>
            </w:pPr>
            <w:r>
              <w:t xml:space="preserve">Currency priority identifies which currency is more important: master/ local/ dominant versus slave/ foreign/ recessive currencies. For example, in Switzerland, Swiss Franc (CHF, priority=1) may have a </w:t>
            </w:r>
            <w:r>
              <w:lastRenderedPageBreak/>
              <w:t xml:space="preserve">higher priority than Euro (EUR, priority=2). Therefore, CHF drives the delivery optimization, and any subsequent EUR deliveries should fall on the same service days of the CHF. </w:t>
            </w:r>
          </w:p>
          <w:p w14:paraId="66D72452" w14:textId="3638FD8E" w:rsidR="00916881" w:rsidRDefault="00916881" w:rsidP="00A0401B">
            <w:pPr>
              <w:pStyle w:val="TableBody"/>
            </w:pPr>
            <w:r>
              <w:t>The currency priorities are defined by the bank institution and are applied across all Cashpoints in the network. However, sometimes there could be a case (</w:t>
            </w:r>
            <w:r w:rsidR="005B1C1E">
              <w:t>e.g.,</w:t>
            </w:r>
            <w:r>
              <w:t xml:space="preserve"> an ATM along the border), where the demand for the slave currency (</w:t>
            </w:r>
            <w:r w:rsidR="005B1C1E">
              <w:t>e.g.,</w:t>
            </w:r>
            <w:r>
              <w:t xml:space="preserve"> EUR) is greater than the master currency (</w:t>
            </w:r>
            <w:r w:rsidR="005B1C1E">
              <w:t>e.g.,</w:t>
            </w:r>
            <w:r>
              <w:t xml:space="preserve"> CHF). In this case, the slave currency must drive optimization instead of the master (CHF) to avoid cash-out situations. This means that there may be days where EUR has a delivery but not CHF because the demand for the slave (EUR) is greater than the master (CHF) on a localized level. </w:t>
            </w:r>
          </w:p>
          <w:p w14:paraId="6699402B" w14:textId="0D638AEB" w:rsidR="00916881" w:rsidRDefault="00916881" w:rsidP="00A0401B">
            <w:pPr>
              <w:pStyle w:val="TableBody"/>
            </w:pPr>
            <w:r>
              <w:t xml:space="preserve">Therefore, OptiCash will process recommendations </w:t>
            </w:r>
            <w:r w:rsidR="005B1C1E">
              <w:t>considering</w:t>
            </w:r>
            <w:r>
              <w:t xml:space="preserve"> the demand of both currencies and synchronize the priorities accordingly. </w:t>
            </w:r>
          </w:p>
          <w:p w14:paraId="203F9E6B" w14:textId="1D102C2E" w:rsidR="00916881" w:rsidRDefault="00916881" w:rsidP="00A0401B">
            <w:pPr>
              <w:pStyle w:val="TableBody"/>
            </w:pPr>
            <w:r>
              <w:t xml:space="preserve">From a cost perspective, delivery costs are always associated with the master currency assuming that the delivery costs of a master and slave currency are </w:t>
            </w:r>
            <w:r w:rsidR="00627550">
              <w:t xml:space="preserve">the </w:t>
            </w:r>
            <w:r>
              <w:t xml:space="preserve">same and these costs are always reflected in </w:t>
            </w:r>
            <w:r w:rsidR="00627550">
              <w:t xml:space="preserve">the </w:t>
            </w:r>
            <w:r>
              <w:t>master currency for accounting/reporting purposes.</w:t>
            </w:r>
          </w:p>
        </w:tc>
      </w:tr>
    </w:tbl>
    <w:p w14:paraId="684FD0DC" w14:textId="77777777" w:rsidR="00916881" w:rsidRDefault="00916881" w:rsidP="002C5B05">
      <w:pPr>
        <w:pStyle w:val="BodyText"/>
      </w:pPr>
    </w:p>
    <w:p w14:paraId="590C6834" w14:textId="77777777" w:rsidR="00916881" w:rsidRDefault="00916881" w:rsidP="00CA695D">
      <w:pPr>
        <w:pStyle w:val="Heading3"/>
      </w:pPr>
      <w:bookmarkStart w:id="2885" w:name="_Ref221872650"/>
      <w:bookmarkStart w:id="2886" w:name="_Ref236112337"/>
      <w:bookmarkStart w:id="2887" w:name="_Toc128718713"/>
      <w:r>
        <w:t>Currencies/Denominations</w:t>
      </w:r>
      <w:r>
        <w:rPr>
          <w:rFonts w:ascii="Wingdings" w:hAnsi="Wingdings"/>
        </w:rPr>
        <w:t></w:t>
      </w:r>
      <w:r>
        <w:t>Denominations Page</w:t>
      </w:r>
      <w:bookmarkEnd w:id="2885"/>
      <w:bookmarkEnd w:id="2886"/>
      <w:bookmarkEnd w:id="2887"/>
    </w:p>
    <w:p w14:paraId="4C067C64" w14:textId="4364100B" w:rsidR="00916881" w:rsidRDefault="00916881" w:rsidP="00BF3E43">
      <w:pPr>
        <w:pStyle w:val="BodyText"/>
      </w:pPr>
      <w:r>
        <w:t xml:space="preserve">The Denominations Page allows the user to setup the denominations that can be assigned to a Cashpoint for optimization purposes. </w:t>
      </w:r>
      <w:r w:rsidR="003A1598">
        <w:t>T</w:t>
      </w:r>
      <w:r>
        <w:t xml:space="preserve">o add a denomination, the base currency must first be defined. For additional information on currencies, see: </w:t>
      </w:r>
      <w:r w:rsidR="00027408" w:rsidRPr="00243CC3">
        <w:rPr>
          <w:color w:val="4F81BD" w:themeColor="accent1"/>
        </w:rPr>
        <w:fldChar w:fldCharType="begin"/>
      </w:r>
      <w:r w:rsidRPr="00243CC3">
        <w:rPr>
          <w:color w:val="4F81BD" w:themeColor="accent1"/>
        </w:rPr>
        <w:instrText xml:space="preserve"> REF _Ref223422725 \h </w:instrText>
      </w:r>
      <w:r w:rsidR="00BF3E43" w:rsidRPr="00243CC3">
        <w:rPr>
          <w:color w:val="4F81BD" w:themeColor="accent1"/>
        </w:rPr>
        <w:instrText xml:space="preserve"> \* MERGEFORMAT </w:instrText>
      </w:r>
      <w:r w:rsidR="00027408" w:rsidRPr="00243CC3">
        <w:rPr>
          <w:color w:val="4F81BD" w:themeColor="accent1"/>
        </w:rPr>
      </w:r>
      <w:r w:rsidR="00027408" w:rsidRPr="00243CC3">
        <w:rPr>
          <w:color w:val="4F81BD" w:themeColor="accent1"/>
        </w:rPr>
        <w:fldChar w:fldCharType="separate"/>
      </w:r>
      <w:r w:rsidR="00D57607" w:rsidRPr="00243CC3">
        <w:rPr>
          <w:color w:val="4F81BD" w:themeColor="accent1"/>
        </w:rPr>
        <w:t>Currencies/Denominations</w:t>
      </w:r>
      <w:r w:rsidR="00D57607" w:rsidRPr="00243CC3">
        <w:rPr>
          <w:rFonts w:ascii="Wingdings" w:hAnsi="Wingdings"/>
          <w:color w:val="4F81BD" w:themeColor="accent1"/>
        </w:rPr>
        <w:t></w:t>
      </w:r>
      <w:r w:rsidR="00D57607" w:rsidRPr="00243CC3">
        <w:rPr>
          <w:color w:val="4F81BD" w:themeColor="accent1"/>
        </w:rPr>
        <w:t>Currencies Page</w:t>
      </w:r>
      <w:r w:rsidR="00027408" w:rsidRPr="00243CC3">
        <w:rPr>
          <w:color w:val="4F81BD" w:themeColor="accent1"/>
        </w:rPr>
        <w:fldChar w:fldCharType="end"/>
      </w:r>
      <w:r w:rsidRPr="00243CC3">
        <w:rPr>
          <w:color w:val="4F81BD" w:themeColor="accent1"/>
        </w:rPr>
        <w:t xml:space="preserve"> </w:t>
      </w:r>
    </w:p>
    <w:p w14:paraId="2FDED894" w14:textId="28478EFA" w:rsidR="00916881" w:rsidRDefault="00916881" w:rsidP="00F63174">
      <w:pPr>
        <w:pStyle w:val="Caption"/>
        <w:spacing w:before="0" w:after="120"/>
        <w:ind w:left="187" w:hanging="187"/>
        <w:outlineLvl w:val="0"/>
      </w:pPr>
      <w:bookmarkStart w:id="2888" w:name="_Toc128632454"/>
      <w:r>
        <w:lastRenderedPageBreak/>
        <w:t xml:space="preserve">Figure </w:t>
      </w:r>
      <w:ins w:id="2889" w:author="Robbie Moses" w:date="2023-03-02T06:45:00Z">
        <w:r w:rsidR="00624EA3">
          <w:fldChar w:fldCharType="begin"/>
        </w:r>
        <w:r w:rsidR="00624EA3">
          <w:instrText xml:space="preserve"> SEQ Figure \* ARABIC </w:instrText>
        </w:r>
      </w:ins>
      <w:r w:rsidR="00624EA3">
        <w:fldChar w:fldCharType="separate"/>
      </w:r>
      <w:ins w:id="2890" w:author="Robbie Moses" w:date="2023-03-02T06:45:00Z">
        <w:r w:rsidR="00624EA3">
          <w:rPr>
            <w:noProof/>
          </w:rPr>
          <w:t>135</w:t>
        </w:r>
        <w:r w:rsidR="00624EA3">
          <w:fldChar w:fldCharType="end"/>
        </w:r>
      </w:ins>
      <w:ins w:id="2891" w:author="Moses, Robbie" w:date="2023-02-22T02:39:00Z">
        <w:del w:id="2892" w:author="Robbie Moses" w:date="2023-03-02T06:45:00Z">
          <w:r w:rsidR="003B5D4F" w:rsidDel="00624EA3">
            <w:fldChar w:fldCharType="begin"/>
          </w:r>
          <w:r w:rsidR="003B5D4F" w:rsidDel="00624EA3">
            <w:delInstrText xml:space="preserve"> SEQ Figure \* ARABIC </w:delInstrText>
          </w:r>
        </w:del>
      </w:ins>
      <w:del w:id="2893" w:author="Robbie Moses" w:date="2023-03-02T06:45:00Z">
        <w:r w:rsidR="003B5D4F" w:rsidDel="00624EA3">
          <w:fldChar w:fldCharType="separate"/>
        </w:r>
      </w:del>
      <w:ins w:id="2894" w:author="Moses, Robbie" w:date="2023-02-22T02:39:00Z">
        <w:del w:id="2895" w:author="Robbie Moses" w:date="2023-03-02T06:45:00Z">
          <w:r w:rsidR="003B5D4F" w:rsidDel="00624EA3">
            <w:rPr>
              <w:noProof/>
            </w:rPr>
            <w:delText>134</w:delText>
          </w:r>
          <w:r w:rsidR="003B5D4F" w:rsidDel="00624EA3">
            <w:fldChar w:fldCharType="end"/>
          </w:r>
        </w:del>
      </w:ins>
      <w:del w:id="2896"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134</w:delText>
        </w:r>
        <w:r w:rsidRPr="1E740376" w:rsidDel="003B5D4F">
          <w:rPr>
            <w:noProof/>
          </w:rPr>
          <w:fldChar w:fldCharType="end"/>
        </w:r>
      </w:del>
      <w:r>
        <w:t>: Denominations Page</w:t>
      </w:r>
      <w:bookmarkEnd w:id="2888"/>
    </w:p>
    <w:p w14:paraId="13276DDA" w14:textId="5E3BB5BA" w:rsidR="00916881" w:rsidRDefault="69D5A443" w:rsidP="002C5B05">
      <w:pPr>
        <w:pStyle w:val="BodyText"/>
      </w:pPr>
      <w:r>
        <w:rPr>
          <w:noProof/>
        </w:rPr>
        <w:drawing>
          <wp:inline distT="0" distB="0" distL="0" distR="0" wp14:anchorId="05F2F291" wp14:editId="28513A51">
            <wp:extent cx="5486400" cy="2990850"/>
            <wp:effectExtent l="76200" t="76200" r="133350" b="133350"/>
            <wp:docPr id="769078268" name="Picture 76907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5486400" cy="2990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ADEDA1" w14:textId="162DA681" w:rsidR="00916881" w:rsidRDefault="00916881" w:rsidP="00F63174">
      <w:pPr>
        <w:pStyle w:val="Caption"/>
        <w:spacing w:before="0" w:after="120"/>
        <w:ind w:left="187" w:hanging="187"/>
        <w:outlineLvl w:val="0"/>
      </w:pPr>
      <w:bookmarkStart w:id="2897" w:name="_Toc128631068"/>
      <w:r>
        <w:t xml:space="preserve">Table </w:t>
      </w:r>
      <w:r w:rsidR="00027408">
        <w:fldChar w:fldCharType="begin"/>
      </w:r>
      <w:r>
        <w:instrText xml:space="preserve"> SEQ "Table" \*Arabic </w:instrText>
      </w:r>
      <w:r w:rsidR="00027408">
        <w:fldChar w:fldCharType="separate"/>
      </w:r>
      <w:r w:rsidR="00D57607">
        <w:rPr>
          <w:noProof/>
        </w:rPr>
        <w:t>114</w:t>
      </w:r>
      <w:r w:rsidR="00027408">
        <w:rPr>
          <w:noProof/>
        </w:rPr>
        <w:fldChar w:fldCharType="end"/>
      </w:r>
      <w:r>
        <w:t>: Denominations Description</w:t>
      </w:r>
      <w:bookmarkEnd w:id="289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DE376CA"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2D82247D" w14:textId="77777777" w:rsidR="00916881" w:rsidRDefault="00916881" w:rsidP="00BF3E4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4BE9192" w14:textId="77777777" w:rsidR="00916881" w:rsidRDefault="00916881" w:rsidP="00BF3E43">
            <w:pPr>
              <w:pStyle w:val="TableHeading"/>
            </w:pPr>
            <w:r>
              <w:t>Description</w:t>
            </w:r>
          </w:p>
        </w:tc>
      </w:tr>
      <w:tr w:rsidR="00916881" w14:paraId="1C183721" w14:textId="77777777" w:rsidTr="0009567D">
        <w:trPr>
          <w:cantSplit/>
        </w:trPr>
        <w:tc>
          <w:tcPr>
            <w:tcW w:w="2592" w:type="dxa"/>
            <w:tcBorders>
              <w:left w:val="single" w:sz="4" w:space="0" w:color="000000"/>
              <w:bottom w:val="single" w:sz="4" w:space="0" w:color="000000"/>
            </w:tcBorders>
          </w:tcPr>
          <w:p w14:paraId="2A50FAD3" w14:textId="77777777" w:rsidR="00916881" w:rsidRPr="00325E22" w:rsidRDefault="00916881" w:rsidP="00BF3E43">
            <w:pPr>
              <w:pStyle w:val="TableBody"/>
              <w:rPr>
                <w:b/>
                <w:bCs/>
                <w:color w:val="000000" w:themeColor="text1"/>
              </w:rPr>
            </w:pPr>
            <w:r w:rsidRPr="00325E22">
              <w:rPr>
                <w:b/>
                <w:bCs/>
                <w:color w:val="000000" w:themeColor="text1"/>
              </w:rPr>
              <w:t>Currency</w:t>
            </w:r>
          </w:p>
        </w:tc>
        <w:tc>
          <w:tcPr>
            <w:tcW w:w="5483" w:type="dxa"/>
            <w:tcBorders>
              <w:left w:val="single" w:sz="4" w:space="0" w:color="000000"/>
              <w:bottom w:val="single" w:sz="4" w:space="0" w:color="000000"/>
              <w:right w:val="single" w:sz="4" w:space="0" w:color="000000"/>
            </w:tcBorders>
          </w:tcPr>
          <w:p w14:paraId="7FB34984" w14:textId="70C85F91" w:rsidR="00916881" w:rsidRDefault="00916881" w:rsidP="00BF3E43">
            <w:pPr>
              <w:pStyle w:val="TableBody"/>
            </w:pPr>
            <w:r>
              <w:t xml:space="preserve">Select currency from the </w:t>
            </w:r>
            <w:r w:rsidR="00627550">
              <w:t>drop-</w:t>
            </w:r>
            <w:r>
              <w:t>down list.</w:t>
            </w:r>
          </w:p>
        </w:tc>
      </w:tr>
      <w:tr w:rsidR="00916881" w14:paraId="7B884BA8" w14:textId="77777777" w:rsidTr="0009567D">
        <w:trPr>
          <w:cantSplit/>
        </w:trPr>
        <w:tc>
          <w:tcPr>
            <w:tcW w:w="2592" w:type="dxa"/>
            <w:tcBorders>
              <w:left w:val="single" w:sz="4" w:space="0" w:color="000000"/>
              <w:bottom w:val="single" w:sz="4" w:space="0" w:color="000000"/>
            </w:tcBorders>
          </w:tcPr>
          <w:p w14:paraId="6807AF4C" w14:textId="77777777" w:rsidR="00916881" w:rsidRPr="00325E22" w:rsidRDefault="00916881" w:rsidP="00BF3E43">
            <w:pPr>
              <w:pStyle w:val="TableBody"/>
              <w:rPr>
                <w:b/>
                <w:bCs/>
                <w:color w:val="000000" w:themeColor="text1"/>
              </w:rPr>
            </w:pPr>
            <w:r w:rsidRPr="00325E22">
              <w:rPr>
                <w:b/>
                <w:bCs/>
                <w:color w:val="000000" w:themeColor="text1"/>
              </w:rPr>
              <w:t>Denomination ID</w:t>
            </w:r>
          </w:p>
        </w:tc>
        <w:tc>
          <w:tcPr>
            <w:tcW w:w="5483" w:type="dxa"/>
            <w:tcBorders>
              <w:left w:val="single" w:sz="4" w:space="0" w:color="000000"/>
              <w:bottom w:val="single" w:sz="4" w:space="0" w:color="000000"/>
              <w:right w:val="single" w:sz="4" w:space="0" w:color="000000"/>
            </w:tcBorders>
          </w:tcPr>
          <w:p w14:paraId="09DCED4D" w14:textId="77777777" w:rsidR="00916881" w:rsidRDefault="00916881" w:rsidP="00BF3E43">
            <w:pPr>
              <w:pStyle w:val="TableBody"/>
            </w:pPr>
            <w:r>
              <w:t>Unique alphanumeric value for this denomination.</w:t>
            </w:r>
          </w:p>
        </w:tc>
      </w:tr>
      <w:tr w:rsidR="00AA083A" w14:paraId="0D426665" w14:textId="77777777" w:rsidTr="0009567D">
        <w:trPr>
          <w:cantSplit/>
        </w:trPr>
        <w:tc>
          <w:tcPr>
            <w:tcW w:w="2592" w:type="dxa"/>
            <w:tcBorders>
              <w:left w:val="single" w:sz="4" w:space="0" w:color="000000"/>
              <w:bottom w:val="single" w:sz="4" w:space="0" w:color="000000"/>
            </w:tcBorders>
          </w:tcPr>
          <w:p w14:paraId="36CB5E13" w14:textId="77777777" w:rsidR="00AA083A" w:rsidRPr="00325E22" w:rsidRDefault="00AA083A" w:rsidP="00BF3E43">
            <w:pPr>
              <w:pStyle w:val="TableBody"/>
              <w:rPr>
                <w:b/>
                <w:bCs/>
                <w:color w:val="000000" w:themeColor="text1"/>
              </w:rPr>
            </w:pPr>
            <w:r w:rsidRPr="00325E22">
              <w:rPr>
                <w:b/>
                <w:bCs/>
                <w:color w:val="000000" w:themeColor="text1"/>
              </w:rPr>
              <w:t>External Feed ID</w:t>
            </w:r>
          </w:p>
        </w:tc>
        <w:tc>
          <w:tcPr>
            <w:tcW w:w="5483" w:type="dxa"/>
            <w:tcBorders>
              <w:left w:val="single" w:sz="4" w:space="0" w:color="000000"/>
              <w:bottom w:val="single" w:sz="4" w:space="0" w:color="000000"/>
              <w:right w:val="single" w:sz="4" w:space="0" w:color="000000"/>
            </w:tcBorders>
          </w:tcPr>
          <w:p w14:paraId="32E4C410" w14:textId="77777777" w:rsidR="00AA083A" w:rsidRDefault="00AA083A" w:rsidP="00BF3E43">
            <w:pPr>
              <w:pStyle w:val="TableBody"/>
            </w:pPr>
            <w:r>
              <w:t>The APTRA VISION Hourly ATM Data Feed process may refer in its input to this denomination by a different identifier. Enter that identifier here.</w:t>
            </w:r>
          </w:p>
        </w:tc>
      </w:tr>
      <w:tr w:rsidR="00916881" w14:paraId="61B581F8" w14:textId="77777777" w:rsidTr="0009567D">
        <w:trPr>
          <w:cantSplit/>
        </w:trPr>
        <w:tc>
          <w:tcPr>
            <w:tcW w:w="2592" w:type="dxa"/>
            <w:tcBorders>
              <w:top w:val="single" w:sz="4" w:space="0" w:color="000000"/>
              <w:left w:val="single" w:sz="4" w:space="0" w:color="000000"/>
              <w:bottom w:val="single" w:sz="4" w:space="0" w:color="000000"/>
            </w:tcBorders>
          </w:tcPr>
          <w:p w14:paraId="475ED63B" w14:textId="77777777" w:rsidR="00916881" w:rsidRPr="00325E22" w:rsidRDefault="00916881" w:rsidP="00BF3E43">
            <w:pPr>
              <w:pStyle w:val="TableBody"/>
              <w:rPr>
                <w:b/>
                <w:bCs/>
                <w:color w:val="000000" w:themeColor="text1"/>
              </w:rPr>
            </w:pPr>
            <w:r w:rsidRPr="00325E22">
              <w:rPr>
                <w:b/>
                <w:bCs/>
                <w:color w:val="000000" w:themeColor="text1"/>
              </w:rPr>
              <w:t>Short name</w:t>
            </w:r>
          </w:p>
        </w:tc>
        <w:tc>
          <w:tcPr>
            <w:tcW w:w="5483" w:type="dxa"/>
            <w:tcBorders>
              <w:top w:val="single" w:sz="4" w:space="0" w:color="000000"/>
              <w:left w:val="single" w:sz="4" w:space="0" w:color="000000"/>
              <w:bottom w:val="single" w:sz="4" w:space="0" w:color="000000"/>
              <w:right w:val="single" w:sz="4" w:space="0" w:color="000000"/>
            </w:tcBorders>
          </w:tcPr>
          <w:p w14:paraId="1C4D6F5A" w14:textId="77777777" w:rsidR="00916881" w:rsidRDefault="00916881" w:rsidP="00BF3E43">
            <w:pPr>
              <w:pStyle w:val="TableBody"/>
            </w:pPr>
            <w:r>
              <w:t>Alternate short description for this denomination.</w:t>
            </w:r>
          </w:p>
        </w:tc>
      </w:tr>
      <w:tr w:rsidR="00916881" w14:paraId="05B22838" w14:textId="77777777" w:rsidTr="0009567D">
        <w:trPr>
          <w:cantSplit/>
        </w:trPr>
        <w:tc>
          <w:tcPr>
            <w:tcW w:w="2592" w:type="dxa"/>
            <w:tcBorders>
              <w:top w:val="single" w:sz="4" w:space="0" w:color="000000"/>
              <w:left w:val="single" w:sz="4" w:space="0" w:color="000000"/>
              <w:bottom w:val="single" w:sz="4" w:space="0" w:color="000000"/>
            </w:tcBorders>
          </w:tcPr>
          <w:p w14:paraId="0B4802BB" w14:textId="77777777" w:rsidR="00916881" w:rsidRPr="00325E22" w:rsidRDefault="00916881" w:rsidP="00BF3E43">
            <w:pPr>
              <w:pStyle w:val="TableBody"/>
              <w:rPr>
                <w:b/>
                <w:bCs/>
                <w:color w:val="000000" w:themeColor="text1"/>
              </w:rPr>
            </w:pPr>
            <w:r w:rsidRPr="00325E22">
              <w:rPr>
                <w:b/>
                <w:bCs/>
                <w:color w:val="000000" w:themeColor="text1"/>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49D682B" w14:textId="77777777" w:rsidR="00916881" w:rsidRDefault="00916881" w:rsidP="00BF3E43">
            <w:pPr>
              <w:pStyle w:val="TableBody"/>
            </w:pPr>
            <w:r>
              <w:t>Select either Note or Coin.</w:t>
            </w:r>
          </w:p>
        </w:tc>
      </w:tr>
      <w:tr w:rsidR="00916881" w14:paraId="35B09512" w14:textId="77777777" w:rsidTr="0009567D">
        <w:trPr>
          <w:cantSplit/>
        </w:trPr>
        <w:tc>
          <w:tcPr>
            <w:tcW w:w="2592" w:type="dxa"/>
            <w:tcBorders>
              <w:top w:val="single" w:sz="4" w:space="0" w:color="000000"/>
              <w:left w:val="single" w:sz="4" w:space="0" w:color="000000"/>
              <w:bottom w:val="single" w:sz="4" w:space="0" w:color="000000"/>
            </w:tcBorders>
          </w:tcPr>
          <w:p w14:paraId="1EBDA3B8" w14:textId="77777777" w:rsidR="00916881" w:rsidRPr="00325E22" w:rsidRDefault="00916881" w:rsidP="00BF3E43">
            <w:pPr>
              <w:pStyle w:val="TableBody"/>
              <w:rPr>
                <w:b/>
                <w:bCs/>
                <w:color w:val="000000" w:themeColor="text1"/>
              </w:rPr>
            </w:pPr>
            <w:r w:rsidRPr="00325E22">
              <w:rPr>
                <w:b/>
                <w:bCs/>
                <w:color w:val="000000" w:themeColor="text1"/>
              </w:rPr>
              <w:t>Description</w:t>
            </w:r>
          </w:p>
        </w:tc>
        <w:tc>
          <w:tcPr>
            <w:tcW w:w="5483" w:type="dxa"/>
            <w:tcBorders>
              <w:top w:val="single" w:sz="4" w:space="0" w:color="000000"/>
              <w:left w:val="single" w:sz="4" w:space="0" w:color="000000"/>
              <w:bottom w:val="single" w:sz="4" w:space="0" w:color="000000"/>
              <w:right w:val="single" w:sz="4" w:space="0" w:color="000000"/>
            </w:tcBorders>
          </w:tcPr>
          <w:p w14:paraId="6C3E863C" w14:textId="77777777" w:rsidR="00916881" w:rsidRDefault="00916881" w:rsidP="00BF3E43">
            <w:pPr>
              <w:pStyle w:val="TableBody"/>
            </w:pPr>
            <w:r>
              <w:t>Complete description to uniquely identify this denomination.</w:t>
            </w:r>
          </w:p>
        </w:tc>
      </w:tr>
      <w:tr w:rsidR="00916881" w14:paraId="2A0F2372" w14:textId="77777777" w:rsidTr="0009567D">
        <w:trPr>
          <w:cantSplit/>
        </w:trPr>
        <w:tc>
          <w:tcPr>
            <w:tcW w:w="2592" w:type="dxa"/>
            <w:tcBorders>
              <w:top w:val="single" w:sz="4" w:space="0" w:color="000000"/>
              <w:left w:val="single" w:sz="4" w:space="0" w:color="000000"/>
              <w:bottom w:val="single" w:sz="4" w:space="0" w:color="000000"/>
            </w:tcBorders>
          </w:tcPr>
          <w:p w14:paraId="5253B552" w14:textId="77777777" w:rsidR="00916881" w:rsidRPr="00325E22" w:rsidRDefault="00916881" w:rsidP="00BF3E43">
            <w:pPr>
              <w:pStyle w:val="TableBody"/>
              <w:rPr>
                <w:b/>
                <w:bCs/>
                <w:color w:val="000000" w:themeColor="text1"/>
              </w:rPr>
            </w:pPr>
            <w:r w:rsidRPr="00325E22">
              <w:rPr>
                <w:b/>
                <w:bCs/>
                <w:color w:val="000000" w:themeColor="text1"/>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05FE633" w14:textId="7A7916EF" w:rsidR="00916881" w:rsidRDefault="00B32B9D" w:rsidP="00BF3E43">
            <w:pPr>
              <w:pStyle w:val="TableBody"/>
            </w:pPr>
            <w:r>
              <w:t xml:space="preserve">The numeric </w:t>
            </w:r>
            <w:r w:rsidR="00916881">
              <w:t>value for the denomination. Please note for coins, numbers with greater decimal points than 2 cannot be entered. Only 2 maximum decimal points are allowed (</w:t>
            </w:r>
            <w:r w:rsidR="00325E22">
              <w:t>e.g.,</w:t>
            </w:r>
            <w:r w:rsidR="00916881">
              <w:t xml:space="preserve"> the US </w:t>
            </w:r>
            <w:r>
              <w:t>1-</w:t>
            </w:r>
            <w:r w:rsidR="00916881">
              <w:t xml:space="preserve">cent coin with </w:t>
            </w:r>
            <w:r>
              <w:t xml:space="preserve">the </w:t>
            </w:r>
            <w:r w:rsidR="00916881">
              <w:t>value of $0.01 can be entered).</w:t>
            </w:r>
          </w:p>
        </w:tc>
      </w:tr>
      <w:tr w:rsidR="00916881" w14:paraId="69B2D1C7" w14:textId="77777777" w:rsidTr="0009567D">
        <w:trPr>
          <w:cantSplit/>
        </w:trPr>
        <w:tc>
          <w:tcPr>
            <w:tcW w:w="2592" w:type="dxa"/>
            <w:tcBorders>
              <w:top w:val="single" w:sz="4" w:space="0" w:color="000000"/>
              <w:left w:val="single" w:sz="4" w:space="0" w:color="000000"/>
              <w:bottom w:val="single" w:sz="4" w:space="0" w:color="000000"/>
            </w:tcBorders>
          </w:tcPr>
          <w:p w14:paraId="21CF9C11" w14:textId="77777777" w:rsidR="00916881" w:rsidRPr="00325E22" w:rsidRDefault="00916881" w:rsidP="00BF3E43">
            <w:pPr>
              <w:pStyle w:val="TableBody"/>
              <w:rPr>
                <w:b/>
                <w:bCs/>
                <w:color w:val="000000" w:themeColor="text1"/>
              </w:rPr>
            </w:pPr>
            <w:r w:rsidRPr="00325E22">
              <w:rPr>
                <w:b/>
                <w:bCs/>
                <w:color w:val="000000" w:themeColor="text1"/>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34A2EEE0" w14:textId="77777777" w:rsidR="00916881" w:rsidRDefault="00916881" w:rsidP="00BF3E43">
            <w:pPr>
              <w:pStyle w:val="TableBody"/>
            </w:pPr>
            <w:r>
              <w:t xml:space="preserve">The large size value for the denomination. Found by multiplying the number of notes or coins in a specific package presentation by the value of the denomination. </w:t>
            </w:r>
          </w:p>
        </w:tc>
      </w:tr>
      <w:tr w:rsidR="00916881" w14:paraId="338B0FE8" w14:textId="77777777" w:rsidTr="0009567D">
        <w:trPr>
          <w:cantSplit/>
        </w:trPr>
        <w:tc>
          <w:tcPr>
            <w:tcW w:w="2592" w:type="dxa"/>
            <w:tcBorders>
              <w:top w:val="single" w:sz="4" w:space="0" w:color="000000"/>
              <w:left w:val="single" w:sz="4" w:space="0" w:color="000000"/>
              <w:bottom w:val="single" w:sz="4" w:space="0" w:color="000000"/>
            </w:tcBorders>
          </w:tcPr>
          <w:p w14:paraId="0C26A74C" w14:textId="77777777" w:rsidR="00916881" w:rsidRPr="00325E22" w:rsidRDefault="00916881" w:rsidP="00BF3E43">
            <w:pPr>
              <w:pStyle w:val="TableBody"/>
              <w:rPr>
                <w:b/>
                <w:bCs/>
                <w:color w:val="000000" w:themeColor="text1"/>
              </w:rPr>
            </w:pPr>
            <w:r w:rsidRPr="00325E22">
              <w:rPr>
                <w:b/>
                <w:bCs/>
                <w:color w:val="000000" w:themeColor="text1"/>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41ECC695" w14:textId="77777777" w:rsidR="00916881" w:rsidRDefault="00916881" w:rsidP="00BF3E43">
            <w:pPr>
              <w:pStyle w:val="TableBody"/>
            </w:pPr>
            <w:r>
              <w:t>The small size value for the denomination. Found by multiplying the number of notes or coins in a specific package presentation by the value of the denomination.</w:t>
            </w:r>
          </w:p>
        </w:tc>
      </w:tr>
      <w:tr w:rsidR="00916881" w14:paraId="202816CD" w14:textId="77777777" w:rsidTr="0009567D">
        <w:trPr>
          <w:cantSplit/>
          <w:trHeight w:val="390"/>
        </w:trPr>
        <w:tc>
          <w:tcPr>
            <w:tcW w:w="2592" w:type="dxa"/>
            <w:tcBorders>
              <w:top w:val="single" w:sz="4" w:space="0" w:color="000000"/>
              <w:left w:val="single" w:sz="4" w:space="0" w:color="000000"/>
              <w:bottom w:val="single" w:sz="4" w:space="0" w:color="000000"/>
            </w:tcBorders>
          </w:tcPr>
          <w:p w14:paraId="78EDFF95" w14:textId="77777777" w:rsidR="00916881" w:rsidRPr="00635C32" w:rsidRDefault="00916881" w:rsidP="00635C32">
            <w:pPr>
              <w:pStyle w:val="TableBody"/>
              <w:rPr>
                <w:b/>
                <w:bCs/>
              </w:rPr>
            </w:pPr>
            <w:r w:rsidRPr="00635C32">
              <w:rPr>
                <w:b/>
                <w:bCs/>
              </w:rPr>
              <w:lastRenderedPageBreak/>
              <w:t>Available for ATMs</w:t>
            </w:r>
          </w:p>
        </w:tc>
        <w:tc>
          <w:tcPr>
            <w:tcW w:w="5483" w:type="dxa"/>
            <w:tcBorders>
              <w:top w:val="single" w:sz="4" w:space="0" w:color="000000"/>
              <w:left w:val="single" w:sz="4" w:space="0" w:color="000000"/>
              <w:bottom w:val="single" w:sz="4" w:space="0" w:color="000000"/>
              <w:right w:val="single" w:sz="4" w:space="0" w:color="000000"/>
            </w:tcBorders>
          </w:tcPr>
          <w:p w14:paraId="5D730232" w14:textId="77777777" w:rsidR="00916881" w:rsidRDefault="00916881" w:rsidP="00635C32">
            <w:pPr>
              <w:pStyle w:val="TableBody"/>
            </w:pPr>
            <w:r>
              <w:t xml:space="preserve">Select Yes or No depending on whether the corresponding denomination is available in the ATMs.   </w:t>
            </w:r>
          </w:p>
        </w:tc>
      </w:tr>
      <w:tr w:rsidR="00916881" w14:paraId="3679A6F6" w14:textId="77777777" w:rsidTr="0009567D">
        <w:trPr>
          <w:cantSplit/>
          <w:trHeight w:val="390"/>
        </w:trPr>
        <w:tc>
          <w:tcPr>
            <w:tcW w:w="2592" w:type="dxa"/>
            <w:tcBorders>
              <w:top w:val="single" w:sz="4" w:space="0" w:color="000000"/>
              <w:left w:val="single" w:sz="4" w:space="0" w:color="000000"/>
              <w:bottom w:val="single" w:sz="4" w:space="0" w:color="000000"/>
            </w:tcBorders>
          </w:tcPr>
          <w:p w14:paraId="3CFF79C2" w14:textId="77777777" w:rsidR="00916881" w:rsidRPr="00635C32" w:rsidRDefault="00916881" w:rsidP="00635C32">
            <w:pPr>
              <w:pStyle w:val="TableBody"/>
              <w:rPr>
                <w:b/>
                <w:bCs/>
              </w:rPr>
            </w:pPr>
            <w:r w:rsidRPr="00635C32">
              <w:rPr>
                <w:b/>
                <w:bCs/>
              </w:rPr>
              <w:t>Recycling ATMs:</w:t>
            </w:r>
          </w:p>
          <w:p w14:paraId="2FEEE5AA" w14:textId="77777777" w:rsidR="00916881" w:rsidRPr="00635C32" w:rsidRDefault="00916881" w:rsidP="00635C32">
            <w:pPr>
              <w:pStyle w:val="TableBody"/>
              <w:rPr>
                <w:b/>
                <w:bCs/>
              </w:rPr>
            </w:pPr>
            <w:r w:rsidRPr="00635C32">
              <w:rPr>
                <w:b/>
                <w:bCs/>
              </w:rPr>
              <w:t>Capacity (in Notes)</w:t>
            </w:r>
          </w:p>
        </w:tc>
        <w:tc>
          <w:tcPr>
            <w:tcW w:w="5483" w:type="dxa"/>
            <w:tcBorders>
              <w:top w:val="single" w:sz="4" w:space="0" w:color="000000"/>
              <w:left w:val="single" w:sz="4" w:space="0" w:color="000000"/>
              <w:bottom w:val="single" w:sz="4" w:space="0" w:color="000000"/>
              <w:right w:val="single" w:sz="4" w:space="0" w:color="000000"/>
            </w:tcBorders>
          </w:tcPr>
          <w:p w14:paraId="7AED6A98" w14:textId="77777777" w:rsidR="00916881" w:rsidRDefault="00916881" w:rsidP="00635C32">
            <w:pPr>
              <w:pStyle w:val="TableBody"/>
            </w:pPr>
            <w:r>
              <w:t>The number of notes that can fit in each cassette for the denominations:</w:t>
            </w:r>
          </w:p>
          <w:p w14:paraId="011F4022" w14:textId="77777777" w:rsidR="00916881" w:rsidRDefault="00916881" w:rsidP="00635C32">
            <w:pPr>
              <w:pStyle w:val="TableBody"/>
            </w:pPr>
            <w:r w:rsidRPr="003B5D4F">
              <w:rPr>
                <w:b/>
                <w:bCs/>
                <w:rPrChange w:id="2898" w:author="Moses, Robbie" w:date="2023-02-22T02:22:00Z">
                  <w:rPr/>
                </w:rPrChange>
              </w:rPr>
              <w:t>Dispense –</w:t>
            </w:r>
            <w:r>
              <w:t xml:space="preserve"> The cassette that dispenses cash that is delivered by the carrier</w:t>
            </w:r>
          </w:p>
          <w:p w14:paraId="26EC1605" w14:textId="77777777" w:rsidR="00916881" w:rsidRDefault="00916881" w:rsidP="00635C32">
            <w:pPr>
              <w:pStyle w:val="TableBody"/>
            </w:pPr>
            <w:r w:rsidRPr="003B5D4F">
              <w:rPr>
                <w:b/>
                <w:bCs/>
                <w:rPrChange w:id="2899" w:author="Moses, Robbie" w:date="2023-02-22T02:22:00Z">
                  <w:rPr/>
                </w:rPrChange>
              </w:rPr>
              <w:t>Recycler –</w:t>
            </w:r>
            <w:r>
              <w:t xml:space="preserve"> The cassette that dispenses cash that was previously deposited by customers</w:t>
            </w:r>
          </w:p>
          <w:p w14:paraId="4A15841A" w14:textId="77777777" w:rsidR="00916881" w:rsidRDefault="00916881" w:rsidP="00635C32">
            <w:pPr>
              <w:pStyle w:val="TableBody"/>
            </w:pPr>
            <w:r w:rsidRPr="003B5D4F">
              <w:rPr>
                <w:b/>
                <w:bCs/>
                <w:rPrChange w:id="2900" w:author="Moses, Robbie" w:date="2023-02-22T02:22:00Z">
                  <w:rPr/>
                </w:rPrChange>
              </w:rPr>
              <w:t>Cash-In –</w:t>
            </w:r>
            <w:r>
              <w:t xml:space="preserve"> The cassette for notes that cannot be recycled.</w:t>
            </w:r>
          </w:p>
        </w:tc>
      </w:tr>
    </w:tbl>
    <w:p w14:paraId="7406EE8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5C0B011"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8F89B1C"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1" behindDoc="0" locked="0" layoutInCell="1" allowOverlap="1" wp14:anchorId="04DCB1BE" wp14:editId="219B6798">
                  <wp:simplePos x="0" y="0"/>
                  <wp:positionH relativeFrom="margin">
                    <wp:posOffset>6350</wp:posOffset>
                  </wp:positionH>
                  <wp:positionV relativeFrom="margin">
                    <wp:posOffset>16510</wp:posOffset>
                  </wp:positionV>
                  <wp:extent cx="482600" cy="480695"/>
                  <wp:effectExtent l="19050" t="19050" r="12700" b="14605"/>
                  <wp:wrapSquare wrapText="bothSides"/>
                  <wp:docPr id="1077"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636FB2" w14:textId="6B2A30CB" w:rsidR="00916881" w:rsidRDefault="00916881" w:rsidP="00635C32">
            <w:pPr>
              <w:pStyle w:val="TableCaution"/>
            </w:pPr>
            <w:r>
              <w:rPr>
                <w:b/>
                <w:bCs/>
              </w:rPr>
              <w:t>Caution:</w:t>
            </w:r>
            <w:r>
              <w:t xml:space="preserve">  If a denomination is already assigned to a Cashpoint, it is not possible to delete it.  If you attempt to do this, you will receive a warning message.  To proceed with the deletion, first</w:t>
            </w:r>
            <w:r w:rsidR="00B32B9D">
              <w:t>,</w:t>
            </w:r>
            <w:r>
              <w:t xml:space="preserve"> remove the denomination from the Cashpoint.</w:t>
            </w:r>
          </w:p>
        </w:tc>
      </w:tr>
    </w:tbl>
    <w:p w14:paraId="7C2F630D" w14:textId="19E2534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1AA24AFA" w14:textId="77777777" w:rsidR="00635C32" w:rsidRDefault="00635C32" w:rsidP="002C5B05">
      <w:pPr>
        <w:pStyle w:val="BodyText"/>
      </w:pPr>
    </w:p>
    <w:p w14:paraId="40F7D2B3" w14:textId="77777777" w:rsidR="00916881" w:rsidRDefault="00916881" w:rsidP="00CA695D">
      <w:pPr>
        <w:pStyle w:val="Heading3"/>
      </w:pPr>
      <w:bookmarkStart w:id="2901" w:name="_Currencies/DenominationsCash_Quali"/>
      <w:bookmarkStart w:id="2902" w:name="_Ref127924869"/>
      <w:bookmarkStart w:id="2903" w:name="_Ref223422729"/>
      <w:bookmarkStart w:id="2904" w:name="_Toc128718714"/>
      <w:bookmarkEnd w:id="2901"/>
      <w:r>
        <w:t>Currencies/Denominations</w:t>
      </w:r>
      <w:r>
        <w:rPr>
          <w:rFonts w:ascii="Wingdings" w:hAnsi="Wingdings"/>
        </w:rPr>
        <w:t></w:t>
      </w:r>
      <w:r>
        <w:t>Cash Qualities Page</w:t>
      </w:r>
      <w:bookmarkEnd w:id="2902"/>
      <w:bookmarkEnd w:id="2904"/>
    </w:p>
    <w:p w14:paraId="7E5AE2EF" w14:textId="5ECBA837" w:rsidR="00916881" w:rsidRDefault="00916881" w:rsidP="00635C32">
      <w:pPr>
        <w:pStyle w:val="BodyText"/>
      </w:pPr>
      <w:r>
        <w:t xml:space="preserve">OptiCash allows for System-level definitions of note quality. By defining cash quality branches </w:t>
      </w:r>
      <w:r w:rsidR="00B32B9D">
        <w:t>can</w:t>
      </w:r>
      <w:r>
        <w:t xml:space="preserve"> supply more detailed information to the vault network.  Cash Quality designation is possible for all cashpoint Order types.</w:t>
      </w:r>
    </w:p>
    <w:p w14:paraId="7FC0D6B8" w14:textId="35763E38" w:rsidR="00916881" w:rsidRDefault="00916881" w:rsidP="00635C32">
      <w:pPr>
        <w:pStyle w:val="BodyText"/>
      </w:pPr>
      <w:r>
        <w:t>Quality is defined at the system level meaning that different note qualities cannot be assigned on an individual cashpoint level. Users can load any denomination quality in a cashpoint’s balance as long as that denomination is assigned to the cashpoint and the quality exists at the institution</w:t>
      </w:r>
      <w:r w:rsidR="00B32B9D">
        <w:t xml:space="preserve"> </w:t>
      </w:r>
      <w:r>
        <w:t>level.</w:t>
      </w:r>
    </w:p>
    <w:p w14:paraId="23FA4044" w14:textId="4B585627" w:rsidR="00916881" w:rsidRDefault="00916881" w:rsidP="00F63174">
      <w:pPr>
        <w:pStyle w:val="Caption"/>
        <w:spacing w:before="0" w:after="120"/>
        <w:ind w:left="187" w:hanging="187"/>
        <w:outlineLvl w:val="0"/>
      </w:pPr>
      <w:bookmarkStart w:id="2905" w:name="_Toc128632455"/>
      <w:r>
        <w:lastRenderedPageBreak/>
        <w:t xml:space="preserve">Figure </w:t>
      </w:r>
      <w:ins w:id="2906" w:author="Robbie Moses" w:date="2023-03-02T06:45:00Z">
        <w:r w:rsidR="00624EA3">
          <w:fldChar w:fldCharType="begin"/>
        </w:r>
        <w:r w:rsidR="00624EA3">
          <w:instrText xml:space="preserve"> SEQ Figure \* ARABIC </w:instrText>
        </w:r>
      </w:ins>
      <w:r w:rsidR="00624EA3">
        <w:fldChar w:fldCharType="separate"/>
      </w:r>
      <w:ins w:id="2907" w:author="Robbie Moses" w:date="2023-03-02T06:45:00Z">
        <w:r w:rsidR="00624EA3">
          <w:rPr>
            <w:noProof/>
          </w:rPr>
          <w:t>136</w:t>
        </w:r>
        <w:r w:rsidR="00624EA3">
          <w:fldChar w:fldCharType="end"/>
        </w:r>
      </w:ins>
      <w:ins w:id="2908" w:author="Moses, Robbie" w:date="2023-02-22T02:39:00Z">
        <w:del w:id="2909" w:author="Robbie Moses" w:date="2023-03-02T06:45:00Z">
          <w:r w:rsidR="003B5D4F" w:rsidDel="00624EA3">
            <w:fldChar w:fldCharType="begin"/>
          </w:r>
          <w:r w:rsidR="003B5D4F" w:rsidDel="00624EA3">
            <w:delInstrText xml:space="preserve"> SEQ Figure \* ARABIC </w:delInstrText>
          </w:r>
        </w:del>
      </w:ins>
      <w:del w:id="2910" w:author="Robbie Moses" w:date="2023-03-02T06:45:00Z">
        <w:r w:rsidR="003B5D4F" w:rsidDel="00624EA3">
          <w:fldChar w:fldCharType="separate"/>
        </w:r>
      </w:del>
      <w:ins w:id="2911" w:author="Moses, Robbie" w:date="2023-02-22T02:39:00Z">
        <w:del w:id="2912" w:author="Robbie Moses" w:date="2023-03-02T06:45:00Z">
          <w:r w:rsidR="003B5D4F" w:rsidDel="00624EA3">
            <w:rPr>
              <w:noProof/>
            </w:rPr>
            <w:delText>135</w:delText>
          </w:r>
          <w:r w:rsidR="003B5D4F" w:rsidDel="00624EA3">
            <w:fldChar w:fldCharType="end"/>
          </w:r>
        </w:del>
      </w:ins>
      <w:del w:id="2913"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135</w:delText>
        </w:r>
        <w:r w:rsidRPr="1E740376" w:rsidDel="003B5D4F">
          <w:rPr>
            <w:noProof/>
          </w:rPr>
          <w:fldChar w:fldCharType="end"/>
        </w:r>
      </w:del>
      <w:r>
        <w:t>: Cash Quality Page</w:t>
      </w:r>
      <w:bookmarkEnd w:id="2905"/>
    </w:p>
    <w:p w14:paraId="52802813" w14:textId="30E86A6F" w:rsidR="00916881" w:rsidRDefault="14BCB85E" w:rsidP="002C5B05">
      <w:pPr>
        <w:pStyle w:val="BodyText"/>
      </w:pPr>
      <w:r>
        <w:rPr>
          <w:noProof/>
        </w:rPr>
        <w:drawing>
          <wp:inline distT="0" distB="0" distL="0" distR="0" wp14:anchorId="7F76A88F" wp14:editId="051DB29D">
            <wp:extent cx="5486400" cy="2962275"/>
            <wp:effectExtent l="76200" t="76200" r="133350" b="142875"/>
            <wp:docPr id="1713071086" name="Picture 17130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486400" cy="2962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8E43A9" w14:textId="19419E5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1C66D4F" w14:textId="77777777" w:rsidR="00916881" w:rsidRDefault="00916881" w:rsidP="002C5B05">
      <w:pPr>
        <w:pStyle w:val="BodyText"/>
      </w:pPr>
    </w:p>
    <w:p w14:paraId="345C2B0B" w14:textId="5F7885ED" w:rsidR="00916881" w:rsidRPr="001E5400" w:rsidRDefault="00916881" w:rsidP="00F63174">
      <w:pPr>
        <w:pStyle w:val="Caption"/>
        <w:spacing w:before="0" w:after="120"/>
        <w:ind w:left="187" w:hanging="187"/>
        <w:outlineLvl w:val="0"/>
        <w:rPr>
          <w:lang w:val="en-US"/>
        </w:rPr>
      </w:pPr>
      <w:bookmarkStart w:id="2914" w:name="_Toc128631069"/>
      <w:r w:rsidRPr="001E5400">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115</w:t>
      </w:r>
      <w:r w:rsidR="00027408">
        <w:rPr>
          <w:noProof/>
        </w:rPr>
        <w:fldChar w:fldCharType="end"/>
      </w:r>
      <w:r w:rsidRPr="001E5400">
        <w:rPr>
          <w:lang w:val="en-US"/>
        </w:rPr>
        <w:t xml:space="preserve">: Cash Quality </w:t>
      </w:r>
      <w:r>
        <w:rPr>
          <w:lang w:val="en-US"/>
        </w:rPr>
        <w:t xml:space="preserve">Definitions Field </w:t>
      </w:r>
      <w:r w:rsidRPr="001E5400">
        <w:rPr>
          <w:lang w:val="en-US"/>
        </w:rPr>
        <w:t>Description</w:t>
      </w:r>
      <w:r>
        <w:rPr>
          <w:lang w:val="en-US"/>
        </w:rPr>
        <w:t>s</w:t>
      </w:r>
      <w:bookmarkEnd w:id="291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F4B711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4EEC1971"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298E9BA" w14:textId="77777777" w:rsidR="00916881" w:rsidRDefault="00916881" w:rsidP="00910159">
            <w:pPr>
              <w:pStyle w:val="TableHeading"/>
            </w:pPr>
            <w:r>
              <w:t>Description</w:t>
            </w:r>
          </w:p>
        </w:tc>
      </w:tr>
      <w:tr w:rsidR="00916881" w14:paraId="362D1E24" w14:textId="77777777" w:rsidTr="0009567D">
        <w:trPr>
          <w:cantSplit/>
        </w:trPr>
        <w:tc>
          <w:tcPr>
            <w:tcW w:w="2592" w:type="dxa"/>
            <w:tcBorders>
              <w:left w:val="single" w:sz="4" w:space="0" w:color="000000"/>
              <w:bottom w:val="single" w:sz="4" w:space="0" w:color="000000"/>
            </w:tcBorders>
          </w:tcPr>
          <w:p w14:paraId="1C3D739E" w14:textId="77777777" w:rsidR="00916881" w:rsidRPr="00910159" w:rsidRDefault="00916881" w:rsidP="00910159">
            <w:pPr>
              <w:pStyle w:val="TableBody"/>
              <w:rPr>
                <w:b/>
                <w:bCs/>
              </w:rPr>
            </w:pPr>
            <w:r w:rsidRPr="00910159">
              <w:rPr>
                <w:b/>
                <w:bCs/>
              </w:rPr>
              <w:t>Name</w:t>
            </w:r>
          </w:p>
        </w:tc>
        <w:tc>
          <w:tcPr>
            <w:tcW w:w="5483" w:type="dxa"/>
            <w:tcBorders>
              <w:left w:val="single" w:sz="4" w:space="0" w:color="000000"/>
              <w:bottom w:val="single" w:sz="4" w:space="0" w:color="000000"/>
              <w:right w:val="single" w:sz="4" w:space="0" w:color="000000"/>
            </w:tcBorders>
          </w:tcPr>
          <w:p w14:paraId="7C893116" w14:textId="0C003BD8" w:rsidR="00916881" w:rsidRDefault="00916881" w:rsidP="00910159">
            <w:pPr>
              <w:pStyle w:val="TableBody"/>
            </w:pPr>
            <w:r>
              <w:t xml:space="preserve">Name assigned by OptiCash Analysts for each note quality required. (Values in </w:t>
            </w:r>
            <w:r w:rsidR="00B32B9D">
              <w:t xml:space="preserve">the </w:t>
            </w:r>
            <w:r>
              <w:t xml:space="preserve">field are hyperlinked to be able </w:t>
            </w:r>
            <w:r w:rsidR="00B32B9D">
              <w:t xml:space="preserve">to </w:t>
            </w:r>
            <w:r>
              <w:t>access and edit the existing defin</w:t>
            </w:r>
            <w:r w:rsidR="00147826">
              <w:t>i</w:t>
            </w:r>
            <w:r>
              <w:t>tions).</w:t>
            </w:r>
          </w:p>
        </w:tc>
      </w:tr>
      <w:tr w:rsidR="00916881" w14:paraId="04E6E0DB" w14:textId="77777777" w:rsidTr="0009567D">
        <w:trPr>
          <w:cantSplit/>
        </w:trPr>
        <w:tc>
          <w:tcPr>
            <w:tcW w:w="2592" w:type="dxa"/>
            <w:tcBorders>
              <w:left w:val="single" w:sz="4" w:space="0" w:color="000000"/>
              <w:bottom w:val="single" w:sz="4" w:space="0" w:color="000000"/>
            </w:tcBorders>
          </w:tcPr>
          <w:p w14:paraId="7BEA1C5F" w14:textId="77777777" w:rsidR="00916881" w:rsidRPr="00910159" w:rsidRDefault="00916881" w:rsidP="00910159">
            <w:pPr>
              <w:pStyle w:val="TableBody"/>
              <w:rPr>
                <w:b/>
                <w:bCs/>
              </w:rPr>
            </w:pPr>
            <w:r w:rsidRPr="00910159">
              <w:rPr>
                <w:b/>
                <w:bCs/>
              </w:rPr>
              <w:t>Description</w:t>
            </w:r>
          </w:p>
        </w:tc>
        <w:tc>
          <w:tcPr>
            <w:tcW w:w="5483" w:type="dxa"/>
            <w:tcBorders>
              <w:left w:val="single" w:sz="4" w:space="0" w:color="000000"/>
              <w:bottom w:val="single" w:sz="4" w:space="0" w:color="000000"/>
              <w:right w:val="single" w:sz="4" w:space="0" w:color="000000"/>
            </w:tcBorders>
          </w:tcPr>
          <w:p w14:paraId="5F4F6BC9" w14:textId="143DBA4C" w:rsidR="00916881" w:rsidRDefault="00147826" w:rsidP="00910159">
            <w:pPr>
              <w:pStyle w:val="TableBody"/>
            </w:pPr>
            <w:r>
              <w:t xml:space="preserve">A detailed </w:t>
            </w:r>
            <w:r w:rsidR="00916881">
              <w:t>description of each note</w:t>
            </w:r>
            <w:r>
              <w:t>'s</w:t>
            </w:r>
            <w:r w:rsidR="00916881">
              <w:t xml:space="preserve"> quality</w:t>
            </w:r>
          </w:p>
        </w:tc>
      </w:tr>
      <w:tr w:rsidR="00916881" w14:paraId="0D6CEB3B" w14:textId="77777777" w:rsidTr="0009567D">
        <w:trPr>
          <w:cantSplit/>
        </w:trPr>
        <w:tc>
          <w:tcPr>
            <w:tcW w:w="2592" w:type="dxa"/>
            <w:tcBorders>
              <w:top w:val="single" w:sz="4" w:space="0" w:color="000000"/>
              <w:left w:val="single" w:sz="4" w:space="0" w:color="000000"/>
              <w:bottom w:val="single" w:sz="4" w:space="0" w:color="000000"/>
            </w:tcBorders>
          </w:tcPr>
          <w:p w14:paraId="284CD514" w14:textId="77777777" w:rsidR="00916881" w:rsidRPr="00910159" w:rsidRDefault="00916881" w:rsidP="00910159">
            <w:pPr>
              <w:pStyle w:val="TableBody"/>
              <w:rPr>
                <w:b/>
                <w:bCs/>
              </w:rPr>
            </w:pPr>
            <w:r w:rsidRPr="00910159">
              <w:rPr>
                <w:b/>
                <w:bCs/>
              </w:rPr>
              <w:t>Balance Used  to  Fund Demand</w:t>
            </w:r>
          </w:p>
        </w:tc>
        <w:tc>
          <w:tcPr>
            <w:tcW w:w="5483" w:type="dxa"/>
            <w:tcBorders>
              <w:top w:val="single" w:sz="4" w:space="0" w:color="000000"/>
              <w:left w:val="single" w:sz="4" w:space="0" w:color="000000"/>
              <w:bottom w:val="single" w:sz="4" w:space="0" w:color="000000"/>
              <w:right w:val="single" w:sz="4" w:space="0" w:color="000000"/>
            </w:tcBorders>
          </w:tcPr>
          <w:p w14:paraId="2697177D" w14:textId="08E2EB16" w:rsidR="00916881" w:rsidRDefault="00916881" w:rsidP="00910159">
            <w:pPr>
              <w:pStyle w:val="TableBody"/>
            </w:pPr>
            <w:del w:id="2915" w:author="Moses, Robbie" w:date="2023-02-22T02:22:00Z">
              <w:r w:rsidDel="003B5D4F">
                <w:delText>Preset</w:delText>
              </w:r>
            </w:del>
            <w:ins w:id="2916" w:author="Moses, Robbie" w:date="2023-02-22T02:22:00Z">
              <w:r w:rsidR="003B5D4F">
                <w:t>Pre-set</w:t>
              </w:r>
            </w:ins>
            <w:r>
              <w:t xml:space="preserve"> selection of Yes or No.  When Yes is selected, notes of this quality can be used to fulfil customer demand. This means that the cashpoint’s Horizon balances will include only qualities where this is yes</w:t>
            </w:r>
          </w:p>
        </w:tc>
      </w:tr>
      <w:tr w:rsidR="00916881" w14:paraId="5CC6EF43" w14:textId="77777777" w:rsidTr="0009567D">
        <w:trPr>
          <w:cantSplit/>
        </w:trPr>
        <w:tc>
          <w:tcPr>
            <w:tcW w:w="2592" w:type="dxa"/>
            <w:tcBorders>
              <w:top w:val="single" w:sz="4" w:space="0" w:color="000000"/>
              <w:left w:val="single" w:sz="4" w:space="0" w:color="000000"/>
              <w:bottom w:val="single" w:sz="4" w:space="0" w:color="000000"/>
            </w:tcBorders>
          </w:tcPr>
          <w:p w14:paraId="26890197" w14:textId="77777777" w:rsidR="00916881" w:rsidRPr="00910159" w:rsidRDefault="00916881" w:rsidP="00910159">
            <w:pPr>
              <w:pStyle w:val="TableBody"/>
              <w:rPr>
                <w:b/>
                <w:bCs/>
              </w:rPr>
            </w:pPr>
            <w:r w:rsidRPr="00910159">
              <w:rPr>
                <w:b/>
                <w:bCs/>
              </w:rPr>
              <w:t>Available for ATM Deliveries</w:t>
            </w:r>
          </w:p>
        </w:tc>
        <w:tc>
          <w:tcPr>
            <w:tcW w:w="5483" w:type="dxa"/>
            <w:tcBorders>
              <w:top w:val="single" w:sz="4" w:space="0" w:color="000000"/>
              <w:left w:val="single" w:sz="4" w:space="0" w:color="000000"/>
              <w:bottom w:val="single" w:sz="4" w:space="0" w:color="000000"/>
              <w:right w:val="single" w:sz="4" w:space="0" w:color="000000"/>
            </w:tcBorders>
          </w:tcPr>
          <w:p w14:paraId="710EB872" w14:textId="7B4869F4" w:rsidR="00916881" w:rsidRDefault="00916881" w:rsidP="00910159">
            <w:pPr>
              <w:pStyle w:val="TableBody"/>
            </w:pPr>
            <w:r>
              <w:t xml:space="preserve">Global setting for all ATMs. This field designates where </w:t>
            </w:r>
            <w:r w:rsidR="00147826">
              <w:t xml:space="preserve">the </w:t>
            </w:r>
            <w:r>
              <w:t>cash of this quality can be specified when ordering cash deliveries for ATMs</w:t>
            </w:r>
          </w:p>
        </w:tc>
      </w:tr>
      <w:tr w:rsidR="00916881" w14:paraId="07C29E0B" w14:textId="77777777" w:rsidTr="0009567D">
        <w:trPr>
          <w:cantSplit/>
        </w:trPr>
        <w:tc>
          <w:tcPr>
            <w:tcW w:w="2592" w:type="dxa"/>
            <w:tcBorders>
              <w:top w:val="single" w:sz="4" w:space="0" w:color="000000"/>
              <w:left w:val="single" w:sz="4" w:space="0" w:color="000000"/>
              <w:bottom w:val="single" w:sz="4" w:space="0" w:color="000000"/>
            </w:tcBorders>
          </w:tcPr>
          <w:p w14:paraId="56D5D54D" w14:textId="77777777" w:rsidR="00916881" w:rsidRPr="00910159" w:rsidRDefault="00916881" w:rsidP="00910159">
            <w:pPr>
              <w:pStyle w:val="TableBody"/>
              <w:rPr>
                <w:b/>
                <w:bCs/>
              </w:rPr>
            </w:pPr>
            <w:r w:rsidRPr="00910159">
              <w:rPr>
                <w:b/>
                <w:bCs/>
              </w:rPr>
              <w:t>Available for Branch Deliveries</w:t>
            </w:r>
          </w:p>
        </w:tc>
        <w:tc>
          <w:tcPr>
            <w:tcW w:w="5483" w:type="dxa"/>
            <w:tcBorders>
              <w:top w:val="single" w:sz="4" w:space="0" w:color="000000"/>
              <w:left w:val="single" w:sz="4" w:space="0" w:color="000000"/>
              <w:bottom w:val="single" w:sz="4" w:space="0" w:color="000000"/>
              <w:right w:val="single" w:sz="4" w:space="0" w:color="000000"/>
            </w:tcBorders>
          </w:tcPr>
          <w:p w14:paraId="6464BD64" w14:textId="2415BBC4" w:rsidR="00916881" w:rsidRDefault="00916881" w:rsidP="00910159">
            <w:pPr>
              <w:pStyle w:val="TableBody"/>
            </w:pPr>
            <w:r>
              <w:t xml:space="preserve">Global setting for all Branches. This field designates where </w:t>
            </w:r>
            <w:r w:rsidR="00147826">
              <w:t xml:space="preserve">the </w:t>
            </w:r>
            <w:r>
              <w:t>cash of this quality can be specified when ordering cash deliveries for Branches.</w:t>
            </w:r>
          </w:p>
        </w:tc>
      </w:tr>
      <w:tr w:rsidR="00916881" w14:paraId="139562FC" w14:textId="77777777" w:rsidTr="0009567D">
        <w:trPr>
          <w:cantSplit/>
        </w:trPr>
        <w:tc>
          <w:tcPr>
            <w:tcW w:w="2592" w:type="dxa"/>
            <w:tcBorders>
              <w:top w:val="single" w:sz="4" w:space="0" w:color="000000"/>
              <w:left w:val="single" w:sz="4" w:space="0" w:color="000000"/>
              <w:bottom w:val="single" w:sz="4" w:space="0" w:color="000000"/>
            </w:tcBorders>
          </w:tcPr>
          <w:p w14:paraId="5035B103" w14:textId="77777777" w:rsidR="00916881" w:rsidRPr="00910159" w:rsidRDefault="00916881" w:rsidP="00910159">
            <w:pPr>
              <w:pStyle w:val="TableBody"/>
              <w:rPr>
                <w:b/>
                <w:bCs/>
              </w:rPr>
            </w:pPr>
            <w:r w:rsidRPr="00910159">
              <w:rPr>
                <w:b/>
                <w:bCs/>
              </w:rPr>
              <w:lastRenderedPageBreak/>
              <w:t>Available for Branch Returns</w:t>
            </w:r>
          </w:p>
        </w:tc>
        <w:tc>
          <w:tcPr>
            <w:tcW w:w="5483" w:type="dxa"/>
            <w:tcBorders>
              <w:top w:val="single" w:sz="4" w:space="0" w:color="000000"/>
              <w:left w:val="single" w:sz="4" w:space="0" w:color="000000"/>
              <w:bottom w:val="single" w:sz="4" w:space="0" w:color="000000"/>
              <w:right w:val="single" w:sz="4" w:space="0" w:color="000000"/>
            </w:tcBorders>
          </w:tcPr>
          <w:p w14:paraId="36D48F97" w14:textId="70D10712" w:rsidR="00916881" w:rsidRPr="003B5D4F" w:rsidRDefault="00916881" w:rsidP="003B5D4F">
            <w:pPr>
              <w:pStyle w:val="TableBody"/>
            </w:pPr>
            <w:r w:rsidRPr="003B5D4F">
              <w:t xml:space="preserve">Global setting for all Branches.  This field designates if the cash quality type can be specified for branch currency returns (from branch to vault/funding source). This setting has three options: Yes, No, </w:t>
            </w:r>
            <w:r w:rsidR="00147826" w:rsidRPr="003B5D4F">
              <w:t xml:space="preserve">and </w:t>
            </w:r>
            <w:r w:rsidRPr="003B5D4F">
              <w:t>Recommend for Branch Returns.  When the 3</w:t>
            </w:r>
            <w:r w:rsidRPr="003B5D4F">
              <w:rPr>
                <w:rPrChange w:id="2917" w:author="Moses, Robbie" w:date="2023-02-22T02:23:00Z">
                  <w:rPr>
                    <w:vertAlign w:val="superscript"/>
                  </w:rPr>
                </w:rPrChange>
              </w:rPr>
              <w:t>rd</w:t>
            </w:r>
            <w:r w:rsidRPr="003B5D4F">
              <w:t xml:space="preserve"> option “Recommend for Branch Returns” is selected, OptiCash will make every attempt to get rid of this balance of cash when recommending a return.</w:t>
            </w:r>
          </w:p>
        </w:tc>
      </w:tr>
      <w:tr w:rsidR="00916881" w14:paraId="5FE0A314" w14:textId="77777777" w:rsidTr="0009567D">
        <w:trPr>
          <w:cantSplit/>
        </w:trPr>
        <w:tc>
          <w:tcPr>
            <w:tcW w:w="2592" w:type="dxa"/>
            <w:tcBorders>
              <w:top w:val="single" w:sz="4" w:space="0" w:color="000000"/>
              <w:left w:val="single" w:sz="4" w:space="0" w:color="000000"/>
              <w:bottom w:val="single" w:sz="4" w:space="0" w:color="000000"/>
            </w:tcBorders>
          </w:tcPr>
          <w:p w14:paraId="650309D4" w14:textId="77777777" w:rsidR="00916881" w:rsidRPr="00910159" w:rsidRDefault="00916881" w:rsidP="00910159">
            <w:pPr>
              <w:pStyle w:val="TableBody"/>
              <w:rPr>
                <w:b/>
                <w:bCs/>
              </w:rPr>
            </w:pPr>
            <w:r w:rsidRPr="00910159">
              <w:rPr>
                <w:b/>
                <w:bCs/>
              </w:rPr>
              <w:t>Quality ID</w:t>
            </w:r>
          </w:p>
        </w:tc>
        <w:tc>
          <w:tcPr>
            <w:tcW w:w="5483" w:type="dxa"/>
            <w:tcBorders>
              <w:top w:val="single" w:sz="4" w:space="0" w:color="000000"/>
              <w:left w:val="single" w:sz="4" w:space="0" w:color="000000"/>
              <w:bottom w:val="single" w:sz="4" w:space="0" w:color="000000"/>
              <w:right w:val="single" w:sz="4" w:space="0" w:color="000000"/>
            </w:tcBorders>
          </w:tcPr>
          <w:p w14:paraId="409CF144" w14:textId="41ECAF35" w:rsidR="00916881" w:rsidRPr="003B5D4F" w:rsidRDefault="00916881" w:rsidP="003B5D4F">
            <w:pPr>
              <w:pStyle w:val="TableBody"/>
            </w:pPr>
            <w:r w:rsidRPr="003B5D4F">
              <w:t>This is a unique identifier of quality.</w:t>
            </w:r>
          </w:p>
        </w:tc>
      </w:tr>
      <w:tr w:rsidR="00916881" w14:paraId="136E088B" w14:textId="77777777" w:rsidTr="0009567D">
        <w:trPr>
          <w:cantSplit/>
        </w:trPr>
        <w:tc>
          <w:tcPr>
            <w:tcW w:w="2592" w:type="dxa"/>
            <w:tcBorders>
              <w:top w:val="single" w:sz="4" w:space="0" w:color="000000"/>
              <w:left w:val="single" w:sz="4" w:space="0" w:color="000000"/>
              <w:bottom w:val="single" w:sz="4" w:space="0" w:color="000000"/>
            </w:tcBorders>
          </w:tcPr>
          <w:p w14:paraId="47DD2D40" w14:textId="77777777" w:rsidR="00916881" w:rsidRPr="00910159" w:rsidRDefault="00916881" w:rsidP="00910159">
            <w:pPr>
              <w:pStyle w:val="TableBody"/>
              <w:rPr>
                <w:b/>
                <w:bCs/>
              </w:rPr>
            </w:pPr>
            <w:r w:rsidRPr="00910159">
              <w:rPr>
                <w:b/>
                <w:bCs/>
              </w:rPr>
              <w:t>OptiVault Quality ID</w:t>
            </w:r>
          </w:p>
        </w:tc>
        <w:tc>
          <w:tcPr>
            <w:tcW w:w="5483" w:type="dxa"/>
            <w:tcBorders>
              <w:top w:val="single" w:sz="4" w:space="0" w:color="000000"/>
              <w:left w:val="single" w:sz="4" w:space="0" w:color="000000"/>
              <w:bottom w:val="single" w:sz="4" w:space="0" w:color="000000"/>
              <w:right w:val="single" w:sz="4" w:space="0" w:color="000000"/>
            </w:tcBorders>
          </w:tcPr>
          <w:p w14:paraId="0B1DDB2D" w14:textId="77777777" w:rsidR="00916881" w:rsidRPr="003B5D4F" w:rsidRDefault="00916881" w:rsidP="003B5D4F">
            <w:pPr>
              <w:pStyle w:val="TableBody"/>
            </w:pPr>
            <w:r w:rsidRPr="003B5D4F">
              <w:t>When used, OptiVault is limited to 4 pre-determined qualities.  OptiCash will allow the assignment of as many qualities as required. If OptiVault is used and utilizing reports from OptiCash this field allows for the mapping of OptiCash qualities to one of the 4 OptiVault qualities.</w:t>
            </w:r>
          </w:p>
        </w:tc>
      </w:tr>
    </w:tbl>
    <w:p w14:paraId="7F4A8300" w14:textId="4468CEB6" w:rsidR="00916881" w:rsidRDefault="00916881" w:rsidP="00910159">
      <w:pPr>
        <w:pStyle w:val="BodyText"/>
      </w:pPr>
      <w:r>
        <w:t>New qualities can be added by selecting “</w:t>
      </w:r>
      <w:r w:rsidRPr="008D0112">
        <w:rPr>
          <w:b/>
          <w:bCs/>
          <w:rPrChange w:id="2918" w:author="Robbie Moses" w:date="2023-03-03T06:20:00Z">
            <w:rPr/>
          </w:rPrChange>
        </w:rPr>
        <w:t>Add New</w:t>
      </w:r>
      <w:r>
        <w:t>” at the bottom of the Cash Qualities screen. Users simply complete each field and select “</w:t>
      </w:r>
      <w:r w:rsidRPr="008D0112">
        <w:rPr>
          <w:b/>
          <w:bCs/>
          <w:rPrChange w:id="2919" w:author="Robbie Moses" w:date="2023-03-03T06:20:00Z">
            <w:rPr/>
          </w:rPrChange>
        </w:rPr>
        <w:t>Save</w:t>
      </w:r>
      <w:del w:id="2920" w:author="Robbie Moses" w:date="2023-03-03T06:20:00Z">
        <w:r w:rsidDel="008D0112">
          <w:delText>.</w:delText>
        </w:r>
      </w:del>
      <w:r>
        <w:t>”</w:t>
      </w:r>
      <w:ins w:id="2921" w:author="Robbie Moses" w:date="2023-03-03T06:20:00Z">
        <w:r w:rsidR="008D0112">
          <w:t>.</w:t>
        </w:r>
      </w:ins>
    </w:p>
    <w:p w14:paraId="68909447" w14:textId="57AB19AD" w:rsidR="00916881" w:rsidRDefault="00916881" w:rsidP="00910159">
      <w:pPr>
        <w:pStyle w:val="BodyText"/>
      </w:pPr>
      <w:r>
        <w:t>Users can also edit existing qualities by selecting the hyperlinked Quality Name, making the edit(s), and selecting “</w:t>
      </w:r>
      <w:r w:rsidRPr="008D0112">
        <w:rPr>
          <w:b/>
          <w:bCs/>
          <w:rPrChange w:id="2922" w:author="Robbie Moses" w:date="2023-03-03T06:20:00Z">
            <w:rPr/>
          </w:rPrChange>
        </w:rPr>
        <w:t>Save</w:t>
      </w:r>
      <w:del w:id="2923" w:author="Robbie Moses" w:date="2023-03-03T06:20:00Z">
        <w:r w:rsidDel="008D0112">
          <w:delText>.</w:delText>
        </w:r>
      </w:del>
      <w:r>
        <w:t>”</w:t>
      </w:r>
      <w:ins w:id="2924" w:author="Robbie Moses" w:date="2023-03-03T06:20:00Z">
        <w:r w:rsidR="008D0112">
          <w:t>.</w:t>
        </w:r>
      </w:ins>
      <w:r>
        <w:t xml:space="preserve">  For details regarding fields on the New/Edit screen see the Cash Quality Description table.</w:t>
      </w:r>
    </w:p>
    <w:p w14:paraId="2546AC2E" w14:textId="77777777" w:rsidR="00910159" w:rsidRDefault="00910159" w:rsidP="00910159">
      <w:pPr>
        <w:pStyle w:val="BodyText"/>
      </w:pPr>
    </w:p>
    <w:p w14:paraId="0D955C9C" w14:textId="516F0962" w:rsidR="00916881" w:rsidRPr="001E5400" w:rsidRDefault="00916881" w:rsidP="00F63174">
      <w:pPr>
        <w:pStyle w:val="Caption"/>
        <w:spacing w:before="0" w:after="120"/>
        <w:ind w:left="187" w:hanging="187"/>
        <w:outlineLvl w:val="0"/>
        <w:rPr>
          <w:lang w:val="en-US"/>
        </w:rPr>
      </w:pPr>
      <w:bookmarkStart w:id="2925" w:name="_Toc128632456"/>
      <w:r w:rsidRPr="1E740376">
        <w:rPr>
          <w:lang w:val="en-US"/>
        </w:rPr>
        <w:t xml:space="preserve">Figure </w:t>
      </w:r>
      <w:ins w:id="292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2927" w:author="Robbie Moses" w:date="2023-03-02T06:45:00Z">
        <w:r w:rsidR="00624EA3">
          <w:rPr>
            <w:noProof/>
            <w:lang w:val="en-US"/>
          </w:rPr>
          <w:t>137</w:t>
        </w:r>
        <w:r w:rsidR="00624EA3">
          <w:rPr>
            <w:lang w:val="en-US"/>
          </w:rPr>
          <w:fldChar w:fldCharType="end"/>
        </w:r>
      </w:ins>
      <w:ins w:id="2928" w:author="Moses, Robbie" w:date="2023-02-22T02:39:00Z">
        <w:del w:id="2929" w:author="Robbie Moses" w:date="2023-03-02T06:45:00Z">
          <w:r w:rsidR="003B5D4F" w:rsidDel="00624EA3">
            <w:rPr>
              <w:lang w:val="en-US"/>
            </w:rPr>
            <w:fldChar w:fldCharType="begin"/>
          </w:r>
          <w:r w:rsidR="003B5D4F" w:rsidDel="00624EA3">
            <w:rPr>
              <w:lang w:val="en-US"/>
            </w:rPr>
            <w:delInstrText xml:space="preserve"> SEQ Figure \* ARABIC </w:delInstrText>
          </w:r>
        </w:del>
      </w:ins>
      <w:del w:id="2930" w:author="Robbie Moses" w:date="2023-03-02T06:45:00Z">
        <w:r w:rsidR="003B5D4F" w:rsidDel="00624EA3">
          <w:rPr>
            <w:lang w:val="en-US"/>
          </w:rPr>
          <w:fldChar w:fldCharType="separate"/>
        </w:r>
      </w:del>
      <w:ins w:id="2931" w:author="Moses, Robbie" w:date="2023-02-22T02:39:00Z">
        <w:del w:id="2932" w:author="Robbie Moses" w:date="2023-03-02T06:45:00Z">
          <w:r w:rsidR="003B5D4F" w:rsidDel="00624EA3">
            <w:rPr>
              <w:noProof/>
              <w:lang w:val="en-US"/>
            </w:rPr>
            <w:delText>136</w:delText>
          </w:r>
          <w:r w:rsidR="003B5D4F" w:rsidDel="00624EA3">
            <w:rPr>
              <w:lang w:val="en-US"/>
            </w:rPr>
            <w:fldChar w:fldCharType="end"/>
          </w:r>
        </w:del>
      </w:ins>
      <w:del w:id="2933" w:author="Moses, Robbie" w:date="2023-02-22T02:39:00Z">
        <w:r w:rsidRPr="1E740376" w:rsidDel="003B5D4F">
          <w:fldChar w:fldCharType="begin"/>
        </w:r>
        <w:r w:rsidRPr="1E740376" w:rsidDel="003B5D4F">
          <w:rPr>
            <w:lang w:val="en-US"/>
          </w:rPr>
          <w:delInstrText xml:space="preserve"> SEQ "Figure" \*Arabic </w:delInstrText>
        </w:r>
        <w:r w:rsidRPr="1E740376" w:rsidDel="003B5D4F">
          <w:fldChar w:fldCharType="separate"/>
        </w:r>
        <w:r w:rsidR="00D57607" w:rsidDel="003B5D4F">
          <w:rPr>
            <w:noProof/>
            <w:lang w:val="en-US"/>
          </w:rPr>
          <w:delText>136</w:delText>
        </w:r>
        <w:r w:rsidRPr="1E740376" w:rsidDel="003B5D4F">
          <w:rPr>
            <w:noProof/>
          </w:rPr>
          <w:fldChar w:fldCharType="end"/>
        </w:r>
      </w:del>
      <w:r w:rsidRPr="1E740376">
        <w:rPr>
          <w:lang w:val="en-US"/>
        </w:rPr>
        <w:t>: Cash Quality Add/Edit Page</w:t>
      </w:r>
      <w:bookmarkEnd w:id="2925"/>
    </w:p>
    <w:p w14:paraId="360E86F8" w14:textId="76EADD6F" w:rsidR="00916881" w:rsidRDefault="49D74069" w:rsidP="00677A9D">
      <w:pPr>
        <w:pStyle w:val="BodyText"/>
        <w:jc w:val="center"/>
      </w:pPr>
      <w:r>
        <w:rPr>
          <w:noProof/>
        </w:rPr>
        <w:drawing>
          <wp:inline distT="0" distB="0" distL="0" distR="0" wp14:anchorId="41A2BB52" wp14:editId="5D4EC902">
            <wp:extent cx="5486400" cy="495300"/>
            <wp:effectExtent l="76200" t="76200" r="133350" b="133350"/>
            <wp:docPr id="1046978148" name="Picture 104697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48640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C97B5" w14:textId="078B405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0934DCC4" w14:textId="77777777" w:rsidR="00916881" w:rsidRDefault="00916881" w:rsidP="002C5B05">
      <w:pPr>
        <w:pStyle w:val="BodyText"/>
      </w:pPr>
    </w:p>
    <w:p w14:paraId="4C05EECB" w14:textId="77777777" w:rsidR="00916881" w:rsidRDefault="00916881" w:rsidP="00CA695D">
      <w:pPr>
        <w:pStyle w:val="Heading3"/>
      </w:pPr>
      <w:bookmarkStart w:id="2934" w:name="_Ref127924875"/>
      <w:bookmarkStart w:id="2935" w:name="_Toc128718715"/>
      <w:r>
        <w:t>Currencies/Denominations</w:t>
      </w:r>
      <w:r>
        <w:rPr>
          <w:rFonts w:ascii="Wingdings" w:hAnsi="Wingdings"/>
        </w:rPr>
        <w:t></w:t>
      </w:r>
      <w:r>
        <w:t>Foreign Currency Denominations Page</w:t>
      </w:r>
      <w:bookmarkEnd w:id="2903"/>
      <w:bookmarkEnd w:id="2934"/>
      <w:bookmarkEnd w:id="2935"/>
    </w:p>
    <w:p w14:paraId="1AA6C64D" w14:textId="77777777" w:rsidR="00916881" w:rsidRDefault="00916881" w:rsidP="00910159">
      <w:pPr>
        <w:pStyle w:val="BodyText"/>
      </w:pPr>
      <w:r>
        <w:t>This feature is only visible when licensed. For more information, or to license this feature, please contact your local NCR Cash Management representative.</w:t>
      </w:r>
    </w:p>
    <w:p w14:paraId="0B1248AD" w14:textId="132DEED1" w:rsidR="00916881" w:rsidRDefault="00916881" w:rsidP="00910159">
      <w:pPr>
        <w:pStyle w:val="BodyText"/>
      </w:pPr>
      <w:r>
        <w:t xml:space="preserve">OptiCash is a multi-currency system. It allows the users to create different currencies and denominations to be managed at the Cashpoint level. Usually, </w:t>
      </w:r>
      <w:r w:rsidR="00784E7E">
        <w:t xml:space="preserve">the </w:t>
      </w:r>
      <w:r>
        <w:t xml:space="preserve">main local currency and, in some instances, foreign currencies that represent enough volume in history are included in </w:t>
      </w:r>
      <w:r w:rsidR="00784E7E">
        <w:t xml:space="preserve">the </w:t>
      </w:r>
      <w:r>
        <w:t xml:space="preserve">OptiCash optimization process. Such currencies are optimized currencies, for which history is loaded, definitions are maintained and processes such as forecasting, </w:t>
      </w:r>
      <w:r w:rsidR="00784E7E">
        <w:t xml:space="preserve">and </w:t>
      </w:r>
      <w:r>
        <w:t xml:space="preserve">recommendation are run. </w:t>
      </w:r>
    </w:p>
    <w:p w14:paraId="577ABA03" w14:textId="1B21555D" w:rsidR="00916881" w:rsidRDefault="00916881" w:rsidP="00910159">
      <w:pPr>
        <w:pStyle w:val="BodyText"/>
      </w:pPr>
      <w:r>
        <w:lastRenderedPageBreak/>
        <w:t xml:space="preserve">However, some banks may be ordering foreign currencies that are not included in the optimization process due to their low volume and orders for such currencies are placed based on </w:t>
      </w:r>
      <w:r w:rsidR="00784E7E">
        <w:t xml:space="preserve">the </w:t>
      </w:r>
      <w:r>
        <w:t xml:space="preserve">specific needs of each branch. The foreign currency ordering module allows branches to decide how </w:t>
      </w:r>
      <w:r w:rsidR="003A0CC9">
        <w:t xml:space="preserve">many </w:t>
      </w:r>
      <w:r>
        <w:t>foreign currency denominations to order and place such orders via OptiCash and/or OptiNet.</w:t>
      </w:r>
    </w:p>
    <w:p w14:paraId="1A3EE287" w14:textId="00AE6B06" w:rsidR="00916881" w:rsidRDefault="00916881" w:rsidP="00F63174">
      <w:pPr>
        <w:pStyle w:val="Caption"/>
        <w:spacing w:before="0" w:after="120"/>
        <w:ind w:left="187" w:hanging="187"/>
        <w:outlineLvl w:val="0"/>
      </w:pPr>
      <w:bookmarkStart w:id="2936" w:name="_Toc128632457"/>
      <w:r>
        <w:t xml:space="preserve">Figure </w:t>
      </w:r>
      <w:ins w:id="2937" w:author="Robbie Moses" w:date="2023-03-02T06:45:00Z">
        <w:r w:rsidR="00624EA3">
          <w:fldChar w:fldCharType="begin"/>
        </w:r>
        <w:r w:rsidR="00624EA3">
          <w:instrText xml:space="preserve"> SEQ Figure \* ARABIC </w:instrText>
        </w:r>
      </w:ins>
      <w:r w:rsidR="00624EA3">
        <w:fldChar w:fldCharType="separate"/>
      </w:r>
      <w:ins w:id="2938" w:author="Robbie Moses" w:date="2023-03-02T06:45:00Z">
        <w:r w:rsidR="00624EA3">
          <w:rPr>
            <w:noProof/>
          </w:rPr>
          <w:t>138</w:t>
        </w:r>
        <w:r w:rsidR="00624EA3">
          <w:fldChar w:fldCharType="end"/>
        </w:r>
      </w:ins>
      <w:ins w:id="2939" w:author="Moses, Robbie" w:date="2023-02-22T02:39:00Z">
        <w:del w:id="2940" w:author="Robbie Moses" w:date="2023-03-02T06:45:00Z">
          <w:r w:rsidR="003B5D4F" w:rsidDel="00624EA3">
            <w:fldChar w:fldCharType="begin"/>
          </w:r>
          <w:r w:rsidR="003B5D4F" w:rsidDel="00624EA3">
            <w:delInstrText xml:space="preserve"> SEQ Figure \* ARABIC </w:delInstrText>
          </w:r>
        </w:del>
      </w:ins>
      <w:del w:id="2941" w:author="Robbie Moses" w:date="2023-03-02T06:45:00Z">
        <w:r w:rsidR="003B5D4F" w:rsidDel="00624EA3">
          <w:fldChar w:fldCharType="separate"/>
        </w:r>
      </w:del>
      <w:ins w:id="2942" w:author="Moses, Robbie" w:date="2023-02-22T02:39:00Z">
        <w:del w:id="2943" w:author="Robbie Moses" w:date="2023-03-02T06:45:00Z">
          <w:r w:rsidR="003B5D4F" w:rsidDel="00624EA3">
            <w:rPr>
              <w:noProof/>
            </w:rPr>
            <w:delText>137</w:delText>
          </w:r>
          <w:r w:rsidR="003B5D4F" w:rsidDel="00624EA3">
            <w:fldChar w:fldCharType="end"/>
          </w:r>
        </w:del>
      </w:ins>
      <w:del w:id="294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137</w:delText>
        </w:r>
        <w:r w:rsidRPr="1E740376" w:rsidDel="003B5D4F">
          <w:rPr>
            <w:noProof/>
          </w:rPr>
          <w:fldChar w:fldCharType="end"/>
        </w:r>
      </w:del>
      <w:r>
        <w:t>: Foreign Currency Description</w:t>
      </w:r>
      <w:bookmarkEnd w:id="2936"/>
    </w:p>
    <w:p w14:paraId="79851BEC" w14:textId="07D5B950" w:rsidR="00916881" w:rsidRDefault="2A378B39" w:rsidP="002C5B05">
      <w:pPr>
        <w:pStyle w:val="BodyText"/>
      </w:pPr>
      <w:r>
        <w:rPr>
          <w:noProof/>
        </w:rPr>
        <w:drawing>
          <wp:inline distT="0" distB="0" distL="0" distR="0" wp14:anchorId="09623BEC" wp14:editId="2C826C99">
            <wp:extent cx="5486400" cy="2847975"/>
            <wp:effectExtent l="76200" t="76200" r="133350" b="142875"/>
            <wp:docPr id="997013980" name="Picture 99701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486400" cy="2847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D267F" w14:textId="6950DA98" w:rsidR="00916881" w:rsidRDefault="00916881" w:rsidP="00F63174">
      <w:pPr>
        <w:pStyle w:val="Caption"/>
        <w:spacing w:before="0" w:after="120"/>
        <w:ind w:left="187" w:hanging="187"/>
        <w:outlineLvl w:val="0"/>
      </w:pPr>
      <w:bookmarkStart w:id="2945" w:name="_Toc128631070"/>
      <w:r>
        <w:t xml:space="preserve">Table </w:t>
      </w:r>
      <w:r w:rsidR="00027408">
        <w:fldChar w:fldCharType="begin"/>
      </w:r>
      <w:r>
        <w:instrText xml:space="preserve"> SEQ "Table" \*Arabic </w:instrText>
      </w:r>
      <w:r w:rsidR="00027408">
        <w:fldChar w:fldCharType="separate"/>
      </w:r>
      <w:r w:rsidR="00D57607">
        <w:rPr>
          <w:noProof/>
        </w:rPr>
        <w:t>116</w:t>
      </w:r>
      <w:r w:rsidR="00027408">
        <w:rPr>
          <w:noProof/>
        </w:rPr>
        <w:fldChar w:fldCharType="end"/>
      </w:r>
      <w:r>
        <w:t>: Foreign Currency Description</w:t>
      </w:r>
      <w:bookmarkEnd w:id="294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A7E2BD1" w14:textId="77777777" w:rsidTr="00D52CBB">
        <w:trPr>
          <w:cantSplit/>
          <w:tblHeader/>
        </w:trPr>
        <w:tc>
          <w:tcPr>
            <w:tcW w:w="2592" w:type="dxa"/>
            <w:tcBorders>
              <w:top w:val="single" w:sz="4" w:space="0" w:color="000000"/>
              <w:left w:val="single" w:sz="4" w:space="0" w:color="000000"/>
              <w:bottom w:val="double" w:sz="1" w:space="0" w:color="000000"/>
            </w:tcBorders>
            <w:shd w:val="clear" w:color="auto" w:fill="60C03A"/>
          </w:tcPr>
          <w:p w14:paraId="7C0A900E" w14:textId="77777777" w:rsidR="00916881" w:rsidRDefault="00916881" w:rsidP="00910159">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3C455296" w14:textId="77777777" w:rsidR="00916881" w:rsidRDefault="00916881" w:rsidP="00910159">
            <w:pPr>
              <w:pStyle w:val="TableHeading"/>
            </w:pPr>
            <w:r>
              <w:t>Description</w:t>
            </w:r>
          </w:p>
        </w:tc>
      </w:tr>
      <w:tr w:rsidR="00916881" w14:paraId="200D9FC3" w14:textId="77777777" w:rsidTr="0009567D">
        <w:trPr>
          <w:cantSplit/>
        </w:trPr>
        <w:tc>
          <w:tcPr>
            <w:tcW w:w="2592" w:type="dxa"/>
            <w:tcBorders>
              <w:left w:val="single" w:sz="4" w:space="0" w:color="000000"/>
              <w:bottom w:val="single" w:sz="4" w:space="0" w:color="000000"/>
            </w:tcBorders>
          </w:tcPr>
          <w:p w14:paraId="6563DD45" w14:textId="77777777" w:rsidR="00916881" w:rsidRPr="00910159" w:rsidRDefault="00916881" w:rsidP="00910159">
            <w:pPr>
              <w:pStyle w:val="TableBody"/>
              <w:rPr>
                <w:b/>
                <w:bCs/>
              </w:rPr>
            </w:pPr>
            <w:r w:rsidRPr="00910159">
              <w:rPr>
                <w:b/>
                <w:bCs/>
              </w:rPr>
              <w:t>Currency</w:t>
            </w:r>
          </w:p>
        </w:tc>
        <w:tc>
          <w:tcPr>
            <w:tcW w:w="5483" w:type="dxa"/>
            <w:tcBorders>
              <w:left w:val="single" w:sz="4" w:space="0" w:color="000000"/>
              <w:bottom w:val="single" w:sz="4" w:space="0" w:color="000000"/>
              <w:right w:val="single" w:sz="4" w:space="0" w:color="000000"/>
            </w:tcBorders>
          </w:tcPr>
          <w:p w14:paraId="432C92EE" w14:textId="68D498DD" w:rsidR="00916881" w:rsidRDefault="00916881" w:rsidP="00910159">
            <w:pPr>
              <w:pStyle w:val="TableBody"/>
            </w:pPr>
            <w:r>
              <w:t xml:space="preserve">Select currency from the </w:t>
            </w:r>
            <w:r w:rsidR="003A0CC9">
              <w:t>drop-</w:t>
            </w:r>
            <w:r>
              <w:t>down list.</w:t>
            </w:r>
          </w:p>
        </w:tc>
      </w:tr>
      <w:tr w:rsidR="00916881" w14:paraId="73892A59" w14:textId="77777777" w:rsidTr="0009567D">
        <w:trPr>
          <w:cantSplit/>
        </w:trPr>
        <w:tc>
          <w:tcPr>
            <w:tcW w:w="2592" w:type="dxa"/>
            <w:tcBorders>
              <w:left w:val="single" w:sz="4" w:space="0" w:color="000000"/>
              <w:bottom w:val="single" w:sz="4" w:space="0" w:color="000000"/>
            </w:tcBorders>
          </w:tcPr>
          <w:p w14:paraId="45B6B383" w14:textId="77777777" w:rsidR="00916881" w:rsidRPr="00910159" w:rsidRDefault="00916881" w:rsidP="00910159">
            <w:pPr>
              <w:pStyle w:val="TableBody"/>
              <w:rPr>
                <w:b/>
                <w:bCs/>
              </w:rPr>
            </w:pPr>
            <w:r w:rsidRPr="00910159">
              <w:rPr>
                <w:b/>
                <w:bCs/>
              </w:rPr>
              <w:t>Denomination ID</w:t>
            </w:r>
          </w:p>
        </w:tc>
        <w:tc>
          <w:tcPr>
            <w:tcW w:w="5483" w:type="dxa"/>
            <w:tcBorders>
              <w:left w:val="single" w:sz="4" w:space="0" w:color="000000"/>
              <w:bottom w:val="single" w:sz="4" w:space="0" w:color="000000"/>
              <w:right w:val="single" w:sz="4" w:space="0" w:color="000000"/>
            </w:tcBorders>
          </w:tcPr>
          <w:p w14:paraId="0D1180DC" w14:textId="77777777" w:rsidR="00916881" w:rsidRDefault="00916881" w:rsidP="00910159">
            <w:pPr>
              <w:pStyle w:val="TableBody"/>
            </w:pPr>
            <w:r>
              <w:t>Unique alphanumeric value for this denomination.</w:t>
            </w:r>
          </w:p>
        </w:tc>
      </w:tr>
      <w:tr w:rsidR="00916881" w14:paraId="20A861D5" w14:textId="77777777" w:rsidTr="0009567D">
        <w:trPr>
          <w:cantSplit/>
        </w:trPr>
        <w:tc>
          <w:tcPr>
            <w:tcW w:w="2592" w:type="dxa"/>
            <w:tcBorders>
              <w:top w:val="single" w:sz="4" w:space="0" w:color="000000"/>
              <w:left w:val="single" w:sz="4" w:space="0" w:color="000000"/>
              <w:bottom w:val="single" w:sz="4" w:space="0" w:color="000000"/>
            </w:tcBorders>
          </w:tcPr>
          <w:p w14:paraId="702A7B89" w14:textId="77777777" w:rsidR="00916881" w:rsidRPr="00910159" w:rsidRDefault="00916881" w:rsidP="00910159">
            <w:pPr>
              <w:pStyle w:val="TableBody"/>
              <w:rPr>
                <w:b/>
                <w:bCs/>
              </w:rPr>
            </w:pPr>
            <w:r w:rsidRPr="00910159">
              <w:rPr>
                <w:b/>
                <w:bCs/>
              </w:rPr>
              <w:t>Short name</w:t>
            </w:r>
          </w:p>
        </w:tc>
        <w:tc>
          <w:tcPr>
            <w:tcW w:w="5483" w:type="dxa"/>
            <w:tcBorders>
              <w:top w:val="single" w:sz="4" w:space="0" w:color="000000"/>
              <w:left w:val="single" w:sz="4" w:space="0" w:color="000000"/>
              <w:bottom w:val="single" w:sz="4" w:space="0" w:color="000000"/>
              <w:right w:val="single" w:sz="4" w:space="0" w:color="000000"/>
            </w:tcBorders>
          </w:tcPr>
          <w:p w14:paraId="28D2237E" w14:textId="77777777" w:rsidR="00916881" w:rsidRDefault="00916881" w:rsidP="00910159">
            <w:pPr>
              <w:pStyle w:val="TableBody"/>
            </w:pPr>
            <w:r>
              <w:t>Alternate short description for this denomination.</w:t>
            </w:r>
          </w:p>
        </w:tc>
      </w:tr>
      <w:tr w:rsidR="00916881" w14:paraId="03A2F353" w14:textId="77777777" w:rsidTr="0009567D">
        <w:trPr>
          <w:cantSplit/>
        </w:trPr>
        <w:tc>
          <w:tcPr>
            <w:tcW w:w="2592" w:type="dxa"/>
            <w:tcBorders>
              <w:top w:val="single" w:sz="4" w:space="0" w:color="000000"/>
              <w:left w:val="single" w:sz="4" w:space="0" w:color="000000"/>
              <w:bottom w:val="single" w:sz="4" w:space="0" w:color="000000"/>
            </w:tcBorders>
          </w:tcPr>
          <w:p w14:paraId="76BDDFAC" w14:textId="77777777" w:rsidR="00916881" w:rsidRPr="00910159" w:rsidRDefault="00916881" w:rsidP="00910159">
            <w:pPr>
              <w:pStyle w:val="TableBody"/>
              <w:rPr>
                <w:b/>
                <w:bCs/>
              </w:rPr>
            </w:pPr>
            <w:r w:rsidRPr="00910159">
              <w:rPr>
                <w:b/>
                <w:bCs/>
              </w:rPr>
              <w:t xml:space="preserve">Type </w:t>
            </w:r>
          </w:p>
        </w:tc>
        <w:tc>
          <w:tcPr>
            <w:tcW w:w="5483" w:type="dxa"/>
            <w:tcBorders>
              <w:top w:val="single" w:sz="4" w:space="0" w:color="000000"/>
              <w:left w:val="single" w:sz="4" w:space="0" w:color="000000"/>
              <w:bottom w:val="single" w:sz="4" w:space="0" w:color="000000"/>
              <w:right w:val="single" w:sz="4" w:space="0" w:color="000000"/>
            </w:tcBorders>
          </w:tcPr>
          <w:p w14:paraId="6D3ACBA2" w14:textId="77777777" w:rsidR="00916881" w:rsidRDefault="00916881" w:rsidP="00910159">
            <w:pPr>
              <w:pStyle w:val="TableBody"/>
            </w:pPr>
            <w:r>
              <w:t>Select either Note or Coin.</w:t>
            </w:r>
          </w:p>
        </w:tc>
      </w:tr>
      <w:tr w:rsidR="00916881" w14:paraId="20616113" w14:textId="77777777" w:rsidTr="0009567D">
        <w:trPr>
          <w:cantSplit/>
        </w:trPr>
        <w:tc>
          <w:tcPr>
            <w:tcW w:w="2592" w:type="dxa"/>
            <w:tcBorders>
              <w:top w:val="single" w:sz="4" w:space="0" w:color="000000"/>
              <w:left w:val="single" w:sz="4" w:space="0" w:color="000000"/>
              <w:bottom w:val="single" w:sz="4" w:space="0" w:color="000000"/>
            </w:tcBorders>
          </w:tcPr>
          <w:p w14:paraId="1D5D792B" w14:textId="77777777" w:rsidR="00916881" w:rsidRPr="00910159" w:rsidRDefault="00916881" w:rsidP="00910159">
            <w:pPr>
              <w:pStyle w:val="TableBody"/>
              <w:rPr>
                <w:b/>
                <w:bCs/>
              </w:rPr>
            </w:pPr>
            <w:r w:rsidRPr="00910159">
              <w:rPr>
                <w:b/>
                <w:bCs/>
              </w:rPr>
              <w:t>Description</w:t>
            </w:r>
          </w:p>
        </w:tc>
        <w:tc>
          <w:tcPr>
            <w:tcW w:w="5483" w:type="dxa"/>
            <w:tcBorders>
              <w:top w:val="single" w:sz="4" w:space="0" w:color="000000"/>
              <w:left w:val="single" w:sz="4" w:space="0" w:color="000000"/>
              <w:bottom w:val="single" w:sz="4" w:space="0" w:color="000000"/>
              <w:right w:val="single" w:sz="4" w:space="0" w:color="000000"/>
            </w:tcBorders>
          </w:tcPr>
          <w:p w14:paraId="25FE1B13" w14:textId="77777777" w:rsidR="00916881" w:rsidRDefault="00916881" w:rsidP="00910159">
            <w:pPr>
              <w:pStyle w:val="TableBody"/>
            </w:pPr>
            <w:r>
              <w:t>Complete description to uniquely identify this denomination.</w:t>
            </w:r>
          </w:p>
        </w:tc>
      </w:tr>
      <w:tr w:rsidR="00916881" w14:paraId="5F129BE7" w14:textId="77777777" w:rsidTr="0009567D">
        <w:trPr>
          <w:cantSplit/>
        </w:trPr>
        <w:tc>
          <w:tcPr>
            <w:tcW w:w="2592" w:type="dxa"/>
            <w:tcBorders>
              <w:top w:val="single" w:sz="4" w:space="0" w:color="000000"/>
              <w:left w:val="single" w:sz="4" w:space="0" w:color="000000"/>
              <w:bottom w:val="single" w:sz="4" w:space="0" w:color="000000"/>
            </w:tcBorders>
          </w:tcPr>
          <w:p w14:paraId="52D5E015" w14:textId="77777777" w:rsidR="00916881" w:rsidRPr="00910159" w:rsidRDefault="00916881" w:rsidP="00910159">
            <w:pPr>
              <w:pStyle w:val="TableBody"/>
              <w:rPr>
                <w:b/>
                <w:bCs/>
              </w:rPr>
            </w:pPr>
            <w:r w:rsidRPr="00910159">
              <w:rPr>
                <w:b/>
                <w:bCs/>
              </w:rPr>
              <w:t xml:space="preserve">Value </w:t>
            </w:r>
          </w:p>
        </w:tc>
        <w:tc>
          <w:tcPr>
            <w:tcW w:w="5483" w:type="dxa"/>
            <w:tcBorders>
              <w:top w:val="single" w:sz="4" w:space="0" w:color="000000"/>
              <w:left w:val="single" w:sz="4" w:space="0" w:color="000000"/>
              <w:bottom w:val="single" w:sz="4" w:space="0" w:color="000000"/>
              <w:right w:val="single" w:sz="4" w:space="0" w:color="000000"/>
            </w:tcBorders>
          </w:tcPr>
          <w:p w14:paraId="720258B9" w14:textId="3EF94C73" w:rsidR="00916881" w:rsidRDefault="003A0CC9" w:rsidP="00910159">
            <w:pPr>
              <w:pStyle w:val="TableBody"/>
            </w:pPr>
            <w:r>
              <w:t xml:space="preserve">The numeric </w:t>
            </w:r>
            <w:r w:rsidR="00916881">
              <w:t>value for the denomination.</w:t>
            </w:r>
          </w:p>
        </w:tc>
      </w:tr>
      <w:tr w:rsidR="00916881" w14:paraId="3F21D075" w14:textId="77777777" w:rsidTr="0009567D">
        <w:trPr>
          <w:cantSplit/>
        </w:trPr>
        <w:tc>
          <w:tcPr>
            <w:tcW w:w="2592" w:type="dxa"/>
            <w:tcBorders>
              <w:top w:val="single" w:sz="4" w:space="0" w:color="000000"/>
              <w:left w:val="single" w:sz="4" w:space="0" w:color="000000"/>
              <w:bottom w:val="single" w:sz="4" w:space="0" w:color="000000"/>
            </w:tcBorders>
          </w:tcPr>
          <w:p w14:paraId="67F3DFEE" w14:textId="77777777" w:rsidR="00916881" w:rsidRPr="00910159" w:rsidRDefault="00916881" w:rsidP="00910159">
            <w:pPr>
              <w:pStyle w:val="TableBody"/>
              <w:rPr>
                <w:b/>
                <w:bCs/>
              </w:rPr>
            </w:pPr>
            <w:r w:rsidRPr="00910159">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11E2A6B3" w14:textId="77777777" w:rsidR="00916881" w:rsidRDefault="00916881" w:rsidP="00910159">
            <w:pPr>
              <w:pStyle w:val="TableBody"/>
            </w:pPr>
            <w:r>
              <w:t xml:space="preserve">The large size value for the denomination. Found by multiplying the number of notes or coins in a specific package presentation by the value of the denomination. </w:t>
            </w:r>
          </w:p>
        </w:tc>
      </w:tr>
      <w:tr w:rsidR="00916881" w14:paraId="00153F2D" w14:textId="77777777" w:rsidTr="0009567D">
        <w:trPr>
          <w:cantSplit/>
        </w:trPr>
        <w:tc>
          <w:tcPr>
            <w:tcW w:w="2592" w:type="dxa"/>
            <w:tcBorders>
              <w:top w:val="single" w:sz="4" w:space="0" w:color="000000"/>
              <w:left w:val="single" w:sz="4" w:space="0" w:color="000000"/>
              <w:bottom w:val="single" w:sz="4" w:space="0" w:color="000000"/>
            </w:tcBorders>
          </w:tcPr>
          <w:p w14:paraId="0F46F186" w14:textId="77777777" w:rsidR="00916881" w:rsidRPr="00910159" w:rsidRDefault="00916881" w:rsidP="00910159">
            <w:pPr>
              <w:pStyle w:val="TableBody"/>
              <w:rPr>
                <w:b/>
                <w:bCs/>
              </w:rPr>
            </w:pPr>
            <w:r w:rsidRPr="00910159">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2FAC4D11" w14:textId="77777777" w:rsidR="00916881" w:rsidRDefault="00916881" w:rsidP="00910159">
            <w:pPr>
              <w:pStyle w:val="TableBody"/>
            </w:pPr>
            <w:r>
              <w:t>The small size value for the denomination. Found by multiplying the number of notes or coins in a specific package presentation by the value of the denomination.</w:t>
            </w:r>
          </w:p>
        </w:tc>
      </w:tr>
      <w:tr w:rsidR="00916881" w14:paraId="0E87199B" w14:textId="77777777" w:rsidTr="0009567D">
        <w:trPr>
          <w:cantSplit/>
        </w:trPr>
        <w:tc>
          <w:tcPr>
            <w:tcW w:w="2592" w:type="dxa"/>
            <w:tcBorders>
              <w:left w:val="single" w:sz="4" w:space="0" w:color="000000"/>
              <w:bottom w:val="single" w:sz="4" w:space="0" w:color="000000"/>
            </w:tcBorders>
          </w:tcPr>
          <w:p w14:paraId="4A254517" w14:textId="77777777" w:rsidR="00916881" w:rsidRPr="00910159" w:rsidRDefault="00916881" w:rsidP="00910159">
            <w:pPr>
              <w:pStyle w:val="TableBody"/>
              <w:rPr>
                <w:b/>
                <w:bCs/>
              </w:rPr>
            </w:pPr>
            <w:r w:rsidRPr="00910159">
              <w:rPr>
                <w:b/>
                <w:bCs/>
              </w:rPr>
              <w:lastRenderedPageBreak/>
              <w:t>Order Unit</w:t>
            </w:r>
          </w:p>
        </w:tc>
        <w:tc>
          <w:tcPr>
            <w:tcW w:w="5483" w:type="dxa"/>
            <w:tcBorders>
              <w:left w:val="single" w:sz="4" w:space="0" w:color="000000"/>
              <w:bottom w:val="single" w:sz="4" w:space="0" w:color="000000"/>
              <w:right w:val="single" w:sz="4" w:space="0" w:color="000000"/>
            </w:tcBorders>
          </w:tcPr>
          <w:p w14:paraId="12D84F7D" w14:textId="77777777" w:rsidR="00916881" w:rsidRDefault="00916881" w:rsidP="00910159">
            <w:pPr>
              <w:pStyle w:val="TableBody"/>
            </w:pPr>
            <w:r>
              <w:t xml:space="preserve">Denomination package size: Large, Small or Any. </w:t>
            </w:r>
          </w:p>
          <w:p w14:paraId="0F6E1E25" w14:textId="26731A4F" w:rsidR="00916881" w:rsidRDefault="00916881" w:rsidP="00910159">
            <w:pPr>
              <w:pStyle w:val="TableBody"/>
            </w:pPr>
            <w:r>
              <w:t xml:space="preserve">This is a mandatory field, which determines which unit size is used as a minimum order amount for that denomination in </w:t>
            </w:r>
            <w:r w:rsidR="003A0CC9">
              <w:t xml:space="preserve">the </w:t>
            </w:r>
            <w:r>
              <w:t xml:space="preserve">recommendation process. In addition, this setting is used in </w:t>
            </w:r>
            <w:r w:rsidR="003A0CC9">
              <w:t xml:space="preserve">the </w:t>
            </w:r>
            <w:r>
              <w:t xml:space="preserve">order detail entry screen for validation to make sure amounts for each denomination do not fall below </w:t>
            </w:r>
            <w:r w:rsidR="003A0CC9">
              <w:t xml:space="preserve">the </w:t>
            </w:r>
            <w:r>
              <w:t>minimum order unit size.</w:t>
            </w:r>
          </w:p>
        </w:tc>
      </w:tr>
      <w:tr w:rsidR="00916881" w14:paraId="33563DB9" w14:textId="77777777" w:rsidTr="0009567D">
        <w:trPr>
          <w:cantSplit/>
        </w:trPr>
        <w:tc>
          <w:tcPr>
            <w:tcW w:w="2592" w:type="dxa"/>
            <w:tcBorders>
              <w:left w:val="single" w:sz="4" w:space="0" w:color="000000"/>
              <w:bottom w:val="single" w:sz="4" w:space="0" w:color="000000"/>
            </w:tcBorders>
          </w:tcPr>
          <w:p w14:paraId="6FEE1092" w14:textId="77777777" w:rsidR="00916881" w:rsidRPr="00910159" w:rsidRDefault="00A66A19" w:rsidP="00910159">
            <w:pPr>
              <w:pStyle w:val="TableBody"/>
              <w:rPr>
                <w:b/>
                <w:bCs/>
              </w:rPr>
            </w:pPr>
            <w:r w:rsidRPr="00910159">
              <w:rPr>
                <w:b/>
                <w:bCs/>
                <w:noProof/>
              </w:rPr>
              <mc:AlternateContent>
                <mc:Choice Requires="wpg">
                  <w:drawing>
                    <wp:inline distT="0" distB="0" distL="0" distR="0" wp14:anchorId="428D3449" wp14:editId="3E1BA452">
                      <wp:extent cx="496570" cy="504190"/>
                      <wp:effectExtent l="1270" t="8255" r="6985" b="1905"/>
                      <wp:docPr id="41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19" name="Rectangle 4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1" name="Freeform 4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22" name="Freeform 5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B90D818" id="Group 4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X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WJXrxoAABCTAAAOAAAAAAAAAAAAAAAAAC4CAABk&#10;cnMvZTJvRG9jLnhtbFBLAQItABQABgAIAAAAIQB1x0Kc2wAAAAMBAAAPAAAAAAAAAAAAAAAAAAkd&#10;AABkcnMvZG93bnJldi54bWxQSwUGAAAAAAQABADzAAAAER4AAAAA&#10;">
                      <v:rect id="Rectangle 4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" filled="f" stroked="f">
                        <v:stroke joinstyle="round"/>
                      </v:rect>
                      <v:shape id="Freeform 4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483" w:type="dxa"/>
            <w:tcBorders>
              <w:left w:val="single" w:sz="4" w:space="0" w:color="000000"/>
              <w:bottom w:val="single" w:sz="4" w:space="0" w:color="000000"/>
              <w:right w:val="single" w:sz="4" w:space="0" w:color="000000"/>
            </w:tcBorders>
          </w:tcPr>
          <w:p w14:paraId="1AFE92E6" w14:textId="28C51162" w:rsidR="00916881" w:rsidRDefault="00916881" w:rsidP="00910159">
            <w:pPr>
              <w:pStyle w:val="TableNote"/>
            </w:pPr>
            <w:r w:rsidRPr="00D23885">
              <w:rPr>
                <w:b/>
                <w:bCs/>
              </w:rPr>
              <w:t>Note</w:t>
            </w:r>
            <w:r>
              <w:t xml:space="preserve"> that by selecting Any in the Order Unit field, </w:t>
            </w:r>
            <w:r w:rsidR="003A0CC9">
              <w:t xml:space="preserve">the </w:t>
            </w:r>
            <w:r>
              <w:t xml:space="preserve">recommendation process and order entry screens will use denomination value as a minimum order amount. </w:t>
            </w:r>
          </w:p>
        </w:tc>
      </w:tr>
      <w:tr w:rsidR="00916881" w14:paraId="14E33E90" w14:textId="77777777" w:rsidTr="0009567D">
        <w:trPr>
          <w:cantSplit/>
          <w:trHeight w:val="390"/>
        </w:trPr>
        <w:tc>
          <w:tcPr>
            <w:tcW w:w="2592" w:type="dxa"/>
            <w:tcBorders>
              <w:top w:val="single" w:sz="4" w:space="0" w:color="000000"/>
              <w:left w:val="single" w:sz="4" w:space="0" w:color="000000"/>
              <w:bottom w:val="single" w:sz="4" w:space="0" w:color="000000"/>
            </w:tcBorders>
          </w:tcPr>
          <w:p w14:paraId="0E8AB694" w14:textId="77777777" w:rsidR="00916881" w:rsidRPr="00910159" w:rsidRDefault="00916881" w:rsidP="00910159">
            <w:pPr>
              <w:pStyle w:val="TableBody"/>
              <w:rPr>
                <w:b/>
                <w:bCs/>
              </w:rPr>
            </w:pPr>
            <w:r w:rsidRPr="00910159">
              <w:rPr>
                <w:b/>
                <w:bCs/>
              </w:rPr>
              <w:t>Return Increment</w:t>
            </w:r>
          </w:p>
        </w:tc>
        <w:tc>
          <w:tcPr>
            <w:tcW w:w="5483" w:type="dxa"/>
            <w:tcBorders>
              <w:top w:val="single" w:sz="4" w:space="0" w:color="000000"/>
              <w:left w:val="single" w:sz="4" w:space="0" w:color="000000"/>
              <w:bottom w:val="single" w:sz="4" w:space="0" w:color="000000"/>
              <w:right w:val="single" w:sz="4" w:space="0" w:color="000000"/>
            </w:tcBorders>
          </w:tcPr>
          <w:p w14:paraId="7A8B1378" w14:textId="77777777" w:rsidR="00916881" w:rsidRDefault="00916881" w:rsidP="00910159">
            <w:pPr>
              <w:pStyle w:val="TableBody"/>
            </w:pPr>
            <w:r>
              <w:t xml:space="preserve">While Order units are used for deliveries, return increments are used for branch returns only. Amount entered here will determine the minimum amount to be ordered for branch returns. </w:t>
            </w:r>
          </w:p>
          <w:p w14:paraId="4476DC47" w14:textId="77777777" w:rsidR="00916881" w:rsidRDefault="00916881" w:rsidP="00910159">
            <w:pPr>
              <w:pStyle w:val="TableNote"/>
            </w:pPr>
            <w:r w:rsidRPr="00D23885">
              <w:rPr>
                <w:b/>
                <w:bCs/>
              </w:rPr>
              <w:t>Note</w:t>
            </w:r>
            <w:r>
              <w:t xml:space="preserve"> that Return Increments will only be used for OptiNet order screens for branch users. OptiCash order detail screens will not validate against order unit sizes as defined above.</w:t>
            </w:r>
          </w:p>
          <w:p w14:paraId="1EED6909" w14:textId="7769A2E0" w:rsidR="00916881" w:rsidRDefault="00916881" w:rsidP="00910159">
            <w:pPr>
              <w:pStyle w:val="TableBody"/>
            </w:pPr>
            <w:r>
              <w:t xml:space="preserve">In addition, for foreign currency return increments to work in OptiNet screens, return increments for optimized currencies has to be turned on in OptiNet by OptiNet Administrator. </w:t>
            </w:r>
          </w:p>
        </w:tc>
      </w:tr>
    </w:tbl>
    <w:p w14:paraId="695F9B4A" w14:textId="77777777" w:rsidR="00910159" w:rsidRDefault="00910159" w:rsidP="002C5B05">
      <w:pPr>
        <w:pStyle w:val="BodyText"/>
      </w:pPr>
      <w:bookmarkStart w:id="2946" w:name="_Ref223412627"/>
      <w:bookmarkStart w:id="2947" w:name="_Ref236107844"/>
    </w:p>
    <w:p w14:paraId="2CE5D851" w14:textId="758AD022" w:rsidR="00916881" w:rsidRDefault="00916881" w:rsidP="00CA695D">
      <w:pPr>
        <w:pStyle w:val="Heading3"/>
      </w:pPr>
      <w:bookmarkStart w:id="2948" w:name="_Toc128718716"/>
      <w:r>
        <w:t>Currencies/Denominations</w:t>
      </w:r>
      <w:r>
        <w:rPr>
          <w:rFonts w:ascii="Wingdings" w:hAnsi="Wingdings"/>
        </w:rPr>
        <w:t></w:t>
      </w:r>
      <w:r>
        <w:t>Non-Cash Media Page</w:t>
      </w:r>
      <w:bookmarkEnd w:id="2946"/>
      <w:bookmarkEnd w:id="2947"/>
      <w:bookmarkEnd w:id="2948"/>
    </w:p>
    <w:p w14:paraId="08A860F7" w14:textId="4A8DD644" w:rsidR="00916881" w:rsidRDefault="00916881" w:rsidP="00910159">
      <w:pPr>
        <w:pStyle w:val="BodyText"/>
      </w:pPr>
      <w:r>
        <w:t xml:space="preserve">OptiCash provides an ability to manage non-cash media, </w:t>
      </w:r>
      <w:r w:rsidR="00910159">
        <w:t>e.g.,</w:t>
      </w:r>
      <w:r>
        <w:t xml:space="preserve"> postage stamps, movie/event tickets, travel tickets, etc. that are available at a Cashpoint.  In such cases, when the carrier services a Cashpoint, non-cash media will also be delivered to a Cashpoint on the same trip. When non-cash media is defined for a Cashpoint, OptiCash recommendation will include </w:t>
      </w:r>
      <w:r w:rsidR="002B48B9">
        <w:t xml:space="preserve">the </w:t>
      </w:r>
      <w:r>
        <w:t xml:space="preserve">standard order amount for this media. Non-cash media can be mass-assigned to Cashpoints under </w:t>
      </w:r>
      <w:r w:rsidR="002B48B9">
        <w:t xml:space="preserve">the </w:t>
      </w:r>
      <w:r>
        <w:t xml:space="preserve">System tab. </w:t>
      </w:r>
    </w:p>
    <w:p w14:paraId="3E9C866C" w14:textId="2CFF2E1D" w:rsidR="00916881" w:rsidRDefault="00916881" w:rsidP="00F63174">
      <w:pPr>
        <w:pStyle w:val="Caption"/>
        <w:spacing w:before="0" w:after="120"/>
        <w:ind w:left="187" w:hanging="187"/>
        <w:outlineLvl w:val="0"/>
      </w:pPr>
      <w:bookmarkStart w:id="2949" w:name="_Toc128632458"/>
      <w:r>
        <w:lastRenderedPageBreak/>
        <w:t xml:space="preserve">Figure </w:t>
      </w:r>
      <w:ins w:id="2950" w:author="Robbie Moses" w:date="2023-03-02T06:45:00Z">
        <w:r w:rsidR="00624EA3">
          <w:fldChar w:fldCharType="begin"/>
        </w:r>
        <w:r w:rsidR="00624EA3">
          <w:instrText xml:space="preserve"> SEQ Figure \* ARABIC </w:instrText>
        </w:r>
      </w:ins>
      <w:r w:rsidR="00624EA3">
        <w:fldChar w:fldCharType="separate"/>
      </w:r>
      <w:ins w:id="2951" w:author="Robbie Moses" w:date="2023-03-02T06:45:00Z">
        <w:r w:rsidR="00624EA3">
          <w:rPr>
            <w:noProof/>
          </w:rPr>
          <w:t>139</w:t>
        </w:r>
        <w:r w:rsidR="00624EA3">
          <w:fldChar w:fldCharType="end"/>
        </w:r>
      </w:ins>
      <w:ins w:id="2952" w:author="Moses, Robbie" w:date="2023-02-22T02:39:00Z">
        <w:del w:id="2953" w:author="Robbie Moses" w:date="2023-03-02T06:45:00Z">
          <w:r w:rsidR="003B5D4F" w:rsidDel="00624EA3">
            <w:fldChar w:fldCharType="begin"/>
          </w:r>
          <w:r w:rsidR="003B5D4F" w:rsidDel="00624EA3">
            <w:delInstrText xml:space="preserve"> SEQ Figure \* ARABIC </w:delInstrText>
          </w:r>
        </w:del>
      </w:ins>
      <w:del w:id="2954" w:author="Robbie Moses" w:date="2023-03-02T06:45:00Z">
        <w:r w:rsidR="003B5D4F" w:rsidDel="00624EA3">
          <w:fldChar w:fldCharType="separate"/>
        </w:r>
      </w:del>
      <w:ins w:id="2955" w:author="Moses, Robbie" w:date="2023-02-22T02:39:00Z">
        <w:del w:id="2956" w:author="Robbie Moses" w:date="2023-03-02T06:45:00Z">
          <w:r w:rsidR="003B5D4F" w:rsidDel="00624EA3">
            <w:rPr>
              <w:noProof/>
            </w:rPr>
            <w:delText>138</w:delText>
          </w:r>
          <w:r w:rsidR="003B5D4F" w:rsidDel="00624EA3">
            <w:fldChar w:fldCharType="end"/>
          </w:r>
        </w:del>
      </w:ins>
      <w:del w:id="2957"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138</w:delText>
        </w:r>
        <w:r w:rsidRPr="1E740376" w:rsidDel="003B5D4F">
          <w:rPr>
            <w:noProof/>
          </w:rPr>
          <w:fldChar w:fldCharType="end"/>
        </w:r>
      </w:del>
      <w:r>
        <w:t>: Non-Cash Media Page</w:t>
      </w:r>
      <w:bookmarkEnd w:id="2949"/>
    </w:p>
    <w:p w14:paraId="15DDBAE6" w14:textId="4E4C2E34" w:rsidR="00916881" w:rsidRDefault="29F23E1D" w:rsidP="00D23885">
      <w:pPr>
        <w:pStyle w:val="BodyText"/>
        <w:jc w:val="center"/>
      </w:pPr>
      <w:r>
        <w:rPr>
          <w:noProof/>
        </w:rPr>
        <w:drawing>
          <wp:inline distT="0" distB="0" distL="0" distR="0" wp14:anchorId="0ACB9A59" wp14:editId="47C794A2">
            <wp:extent cx="5486400" cy="1943100"/>
            <wp:effectExtent l="76200" t="76200" r="133350" b="133350"/>
            <wp:docPr id="210094909" name="Picture 21009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4864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7BEFA" w14:textId="77777777" w:rsidR="00916881" w:rsidRDefault="00916881" w:rsidP="002C5B05">
      <w:pPr>
        <w:pStyle w:val="BodyText"/>
      </w:pPr>
    </w:p>
    <w:p w14:paraId="1F466A38" w14:textId="11AAAF43" w:rsidR="00916881" w:rsidRDefault="00916881" w:rsidP="00F63174">
      <w:pPr>
        <w:pStyle w:val="Caption"/>
        <w:spacing w:before="0" w:after="120"/>
        <w:ind w:left="187" w:hanging="187"/>
        <w:outlineLvl w:val="0"/>
      </w:pPr>
      <w:bookmarkStart w:id="2958" w:name="_Toc128631071"/>
      <w:r>
        <w:t xml:space="preserve">Table </w:t>
      </w:r>
      <w:r w:rsidR="00027408">
        <w:fldChar w:fldCharType="begin"/>
      </w:r>
      <w:r>
        <w:instrText xml:space="preserve"> SEQ "Table" \*Arabic </w:instrText>
      </w:r>
      <w:r w:rsidR="00027408">
        <w:fldChar w:fldCharType="separate"/>
      </w:r>
      <w:r w:rsidR="00D57607">
        <w:rPr>
          <w:noProof/>
        </w:rPr>
        <w:t>117</w:t>
      </w:r>
      <w:r w:rsidR="00027408">
        <w:rPr>
          <w:noProof/>
        </w:rPr>
        <w:fldChar w:fldCharType="end"/>
      </w:r>
      <w:r>
        <w:t>: Non-Cash Media Description</w:t>
      </w:r>
      <w:bookmarkEnd w:id="2958"/>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5"/>
      </w:tblGrid>
      <w:tr w:rsidR="00916881" w14:paraId="1C59B9FA" w14:textId="77777777" w:rsidTr="00B119E9">
        <w:trPr>
          <w:cantSplit/>
          <w:tblHeader/>
        </w:trPr>
        <w:tc>
          <w:tcPr>
            <w:tcW w:w="2570" w:type="dxa"/>
            <w:gridSpan w:val="2"/>
            <w:tcBorders>
              <w:top w:val="single" w:sz="4" w:space="0" w:color="000000"/>
              <w:left w:val="single" w:sz="4" w:space="0" w:color="000000"/>
              <w:bottom w:val="double" w:sz="1" w:space="0" w:color="000000"/>
            </w:tcBorders>
            <w:shd w:val="clear" w:color="auto" w:fill="60C03A"/>
          </w:tcPr>
          <w:p w14:paraId="6B65A14F" w14:textId="77777777" w:rsidR="00916881" w:rsidRDefault="00916881" w:rsidP="00910159">
            <w:pPr>
              <w:pStyle w:val="TableHeading"/>
            </w:pPr>
            <w:r>
              <w:t>Field</w:t>
            </w:r>
          </w:p>
        </w:tc>
        <w:tc>
          <w:tcPr>
            <w:tcW w:w="55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4EA5208" w14:textId="77777777" w:rsidR="00916881" w:rsidRDefault="00916881" w:rsidP="00910159">
            <w:pPr>
              <w:pStyle w:val="TableHeading"/>
            </w:pPr>
            <w:r>
              <w:t>Description</w:t>
            </w:r>
          </w:p>
        </w:tc>
      </w:tr>
      <w:tr w:rsidR="00916881" w14:paraId="14A85779" w14:textId="77777777" w:rsidTr="0009567D">
        <w:trPr>
          <w:cantSplit/>
          <w:trHeight w:val="135"/>
        </w:trPr>
        <w:tc>
          <w:tcPr>
            <w:tcW w:w="2570" w:type="dxa"/>
            <w:gridSpan w:val="2"/>
            <w:tcBorders>
              <w:left w:val="single" w:sz="4" w:space="0" w:color="000000"/>
              <w:bottom w:val="single" w:sz="4" w:space="0" w:color="000000"/>
            </w:tcBorders>
          </w:tcPr>
          <w:p w14:paraId="394060B8" w14:textId="77777777" w:rsidR="00916881" w:rsidRPr="00910159" w:rsidRDefault="00916881" w:rsidP="00910159">
            <w:pPr>
              <w:pStyle w:val="TableBody"/>
              <w:rPr>
                <w:b/>
                <w:bCs/>
              </w:rPr>
            </w:pPr>
            <w:r w:rsidRPr="00910159">
              <w:rPr>
                <w:b/>
                <w:bCs/>
              </w:rPr>
              <w:t>Non-Cash Media ID</w:t>
            </w:r>
          </w:p>
        </w:tc>
        <w:tc>
          <w:tcPr>
            <w:tcW w:w="5505" w:type="dxa"/>
            <w:gridSpan w:val="2"/>
            <w:tcBorders>
              <w:left w:val="single" w:sz="4" w:space="0" w:color="000000"/>
              <w:bottom w:val="single" w:sz="4" w:space="0" w:color="000000"/>
              <w:right w:val="single" w:sz="4" w:space="0" w:color="000000"/>
            </w:tcBorders>
          </w:tcPr>
          <w:p w14:paraId="75CB55D2" w14:textId="77777777" w:rsidR="00916881" w:rsidRDefault="00916881" w:rsidP="00910159">
            <w:pPr>
              <w:pStyle w:val="TableBody"/>
            </w:pPr>
            <w:r>
              <w:t>Unique alphanumeric value for identification of this Media.</w:t>
            </w:r>
          </w:p>
        </w:tc>
      </w:tr>
      <w:tr w:rsidR="00916881" w14:paraId="152EF597" w14:textId="77777777" w:rsidTr="0009567D">
        <w:trPr>
          <w:cantSplit/>
        </w:trPr>
        <w:tc>
          <w:tcPr>
            <w:tcW w:w="2570" w:type="dxa"/>
            <w:gridSpan w:val="2"/>
            <w:tcBorders>
              <w:left w:val="single" w:sz="4" w:space="0" w:color="000000"/>
              <w:bottom w:val="single" w:sz="4" w:space="0" w:color="000000"/>
            </w:tcBorders>
          </w:tcPr>
          <w:p w14:paraId="19306BF1" w14:textId="77777777" w:rsidR="00916881" w:rsidRPr="00910159" w:rsidRDefault="00916881" w:rsidP="00910159">
            <w:pPr>
              <w:pStyle w:val="TableBody"/>
              <w:rPr>
                <w:b/>
                <w:bCs/>
              </w:rPr>
            </w:pPr>
            <w:r w:rsidRPr="00910159">
              <w:rPr>
                <w:b/>
                <w:bCs/>
              </w:rPr>
              <w:t>Non-Cash Media Description</w:t>
            </w:r>
          </w:p>
        </w:tc>
        <w:tc>
          <w:tcPr>
            <w:tcW w:w="5505" w:type="dxa"/>
            <w:gridSpan w:val="2"/>
            <w:tcBorders>
              <w:left w:val="single" w:sz="4" w:space="0" w:color="000000"/>
              <w:bottom w:val="single" w:sz="4" w:space="0" w:color="000000"/>
              <w:right w:val="single" w:sz="4" w:space="0" w:color="000000"/>
            </w:tcBorders>
          </w:tcPr>
          <w:p w14:paraId="71A9ABC1" w14:textId="77777777" w:rsidR="00916881" w:rsidRDefault="00916881" w:rsidP="00910159">
            <w:pPr>
              <w:pStyle w:val="TableBody"/>
            </w:pPr>
            <w:r>
              <w:t xml:space="preserve">Description of Non-Cash Media. </w:t>
            </w:r>
          </w:p>
        </w:tc>
      </w:tr>
      <w:tr w:rsidR="00916881" w14:paraId="52864B45" w14:textId="77777777" w:rsidTr="0009567D">
        <w:trPr>
          <w:cantSplit/>
        </w:trPr>
        <w:tc>
          <w:tcPr>
            <w:tcW w:w="2570" w:type="dxa"/>
            <w:gridSpan w:val="2"/>
            <w:tcBorders>
              <w:top w:val="single" w:sz="4" w:space="0" w:color="000000"/>
              <w:left w:val="single" w:sz="4" w:space="0" w:color="000000"/>
              <w:bottom w:val="single" w:sz="4" w:space="0" w:color="000000"/>
            </w:tcBorders>
          </w:tcPr>
          <w:p w14:paraId="459059AD" w14:textId="77777777" w:rsidR="00916881" w:rsidRPr="00910159" w:rsidRDefault="00916881" w:rsidP="00910159">
            <w:pPr>
              <w:pStyle w:val="TableBody"/>
              <w:rPr>
                <w:b/>
                <w:bCs/>
              </w:rPr>
            </w:pPr>
            <w:r w:rsidRPr="00910159">
              <w:rPr>
                <w:b/>
                <w:bCs/>
              </w:rPr>
              <w:t>Default Money Amount</w:t>
            </w:r>
          </w:p>
        </w:tc>
        <w:tc>
          <w:tcPr>
            <w:tcW w:w="5505" w:type="dxa"/>
            <w:gridSpan w:val="2"/>
            <w:tcBorders>
              <w:top w:val="single" w:sz="4" w:space="0" w:color="000000"/>
              <w:left w:val="single" w:sz="4" w:space="0" w:color="000000"/>
              <w:bottom w:val="single" w:sz="4" w:space="0" w:color="000000"/>
              <w:right w:val="single" w:sz="4" w:space="0" w:color="000000"/>
            </w:tcBorders>
          </w:tcPr>
          <w:p w14:paraId="4DCD280D" w14:textId="77777777" w:rsidR="00916881" w:rsidRDefault="00916881" w:rsidP="00910159">
            <w:pPr>
              <w:pStyle w:val="TableBody"/>
            </w:pPr>
            <w:r>
              <w:t>The default order amount of the Non-Cash Media. This amount can be changed at the Cashpoint level.</w:t>
            </w:r>
          </w:p>
        </w:tc>
      </w:tr>
      <w:tr w:rsidR="00916881" w14:paraId="301CF682" w14:textId="77777777" w:rsidTr="0009567D">
        <w:trPr>
          <w:cantSplit/>
        </w:trPr>
        <w:tc>
          <w:tcPr>
            <w:tcW w:w="2570" w:type="dxa"/>
            <w:gridSpan w:val="2"/>
            <w:tcBorders>
              <w:left w:val="single" w:sz="4" w:space="0" w:color="000000"/>
              <w:bottom w:val="single" w:sz="4" w:space="0" w:color="000000"/>
            </w:tcBorders>
          </w:tcPr>
          <w:p w14:paraId="05027A06" w14:textId="77777777" w:rsidR="00916881" w:rsidRPr="00910159" w:rsidRDefault="00916881" w:rsidP="00910159">
            <w:pPr>
              <w:pStyle w:val="TableBody"/>
              <w:rPr>
                <w:b/>
                <w:bCs/>
              </w:rPr>
            </w:pPr>
            <w:r w:rsidRPr="00910159">
              <w:rPr>
                <w:b/>
                <w:bCs/>
              </w:rPr>
              <w:t>Delete Button</w:t>
            </w:r>
          </w:p>
        </w:tc>
        <w:tc>
          <w:tcPr>
            <w:tcW w:w="5505" w:type="dxa"/>
            <w:gridSpan w:val="2"/>
            <w:tcBorders>
              <w:left w:val="single" w:sz="4" w:space="0" w:color="000000"/>
              <w:bottom w:val="single" w:sz="4" w:space="0" w:color="000000"/>
              <w:right w:val="single" w:sz="4" w:space="0" w:color="000000"/>
            </w:tcBorders>
          </w:tcPr>
          <w:p w14:paraId="4B0FF77E" w14:textId="77777777" w:rsidR="00916881" w:rsidRDefault="00916881" w:rsidP="00910159">
            <w:pPr>
              <w:pStyle w:val="TableBody"/>
            </w:pPr>
            <w:r>
              <w:t>Deletes the corresponding Non-Cash Media entry.</w:t>
            </w:r>
          </w:p>
          <w:p w14:paraId="3E968945" w14:textId="77777777" w:rsidR="00916881" w:rsidRDefault="00916881" w:rsidP="00910159">
            <w:pPr>
              <w:pStyle w:val="TableNote"/>
            </w:pPr>
            <w:r w:rsidRPr="00D23885">
              <w:rPr>
                <w:b/>
                <w:bCs/>
              </w:rPr>
              <w:t>Note</w:t>
            </w:r>
            <w:r>
              <w:t>: Non-Cash Media entries can only be deleted if they are not assigned to a Cashpoint.</w:t>
            </w:r>
          </w:p>
        </w:tc>
      </w:tr>
      <w:tr w:rsidR="00916881" w14:paraId="7BA41409" w14:textId="77777777" w:rsidTr="0009567D">
        <w:trPr>
          <w:cantSplit/>
        </w:trPr>
        <w:tc>
          <w:tcPr>
            <w:tcW w:w="2570" w:type="dxa"/>
            <w:gridSpan w:val="2"/>
            <w:tcBorders>
              <w:top w:val="single" w:sz="4" w:space="0" w:color="000000"/>
              <w:left w:val="single" w:sz="4" w:space="0" w:color="000000"/>
              <w:bottom w:val="single" w:sz="4" w:space="0" w:color="000000"/>
            </w:tcBorders>
          </w:tcPr>
          <w:p w14:paraId="622995EB" w14:textId="77777777" w:rsidR="00916881" w:rsidRPr="00910159" w:rsidRDefault="00916881" w:rsidP="00910159">
            <w:pPr>
              <w:pStyle w:val="TableBody"/>
              <w:rPr>
                <w:b/>
                <w:bCs/>
              </w:rPr>
            </w:pPr>
            <w:r w:rsidRPr="00910159">
              <w:rPr>
                <w:b/>
                <w:bCs/>
              </w:rPr>
              <w:t>Save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70693727" w14:textId="77777777" w:rsidR="00916881" w:rsidRDefault="00916881" w:rsidP="00910159">
            <w:pPr>
              <w:pStyle w:val="TableBody"/>
            </w:pPr>
            <w:r>
              <w:t>Adds or Saves changes to an existing Non-Cash Media Entry</w:t>
            </w:r>
          </w:p>
          <w:p w14:paraId="0F75CAC2" w14:textId="77777777" w:rsidR="00916881" w:rsidRDefault="00916881" w:rsidP="00910159">
            <w:pPr>
              <w:pStyle w:val="TableBody"/>
            </w:pPr>
            <w:r>
              <w:rPr>
                <w:b/>
              </w:rPr>
              <w:t xml:space="preserve">Update Entries - </w:t>
            </w:r>
            <w:r>
              <w:t xml:space="preserve"> Entries can be updated by changing the editable values and selecting the checkbox on the right. Clicking the save button will save changes for any item which a check next to it.</w:t>
            </w:r>
          </w:p>
          <w:p w14:paraId="34F0240F" w14:textId="7CF69C69" w:rsidR="00916881" w:rsidRDefault="00916881" w:rsidP="00910159">
            <w:pPr>
              <w:pStyle w:val="TableBody"/>
            </w:pPr>
            <w:r>
              <w:rPr>
                <w:b/>
              </w:rPr>
              <w:t xml:space="preserve">New Entries </w:t>
            </w:r>
            <w:r>
              <w:t xml:space="preserve">– New entries are created by filling out the empty fields at the bottom of the list (Non-Cash Media, Description, and Default Amount). Clicking the Save button will add the new entry to the list. </w:t>
            </w:r>
          </w:p>
        </w:tc>
      </w:tr>
      <w:tr w:rsidR="00916881" w14:paraId="1260F4A7" w14:textId="77777777" w:rsidTr="0009567D">
        <w:trPr>
          <w:cantSplit/>
        </w:trPr>
        <w:tc>
          <w:tcPr>
            <w:tcW w:w="2570" w:type="dxa"/>
            <w:gridSpan w:val="2"/>
            <w:tcBorders>
              <w:top w:val="single" w:sz="4" w:space="0" w:color="000000"/>
              <w:left w:val="single" w:sz="4" w:space="0" w:color="000000"/>
              <w:bottom w:val="single" w:sz="4" w:space="0" w:color="000000"/>
            </w:tcBorders>
          </w:tcPr>
          <w:p w14:paraId="60A18D23" w14:textId="77777777" w:rsidR="00916881" w:rsidRPr="00910159" w:rsidRDefault="00916881" w:rsidP="00910159">
            <w:pPr>
              <w:pStyle w:val="TableBody"/>
              <w:rPr>
                <w:b/>
                <w:bCs/>
              </w:rPr>
            </w:pPr>
            <w:r w:rsidRPr="00910159">
              <w:rPr>
                <w:b/>
                <w:bCs/>
              </w:rPr>
              <w:t>Assign or Unassign Button</w:t>
            </w:r>
          </w:p>
        </w:tc>
        <w:tc>
          <w:tcPr>
            <w:tcW w:w="5505" w:type="dxa"/>
            <w:gridSpan w:val="2"/>
            <w:tcBorders>
              <w:top w:val="single" w:sz="4" w:space="0" w:color="000000"/>
              <w:left w:val="single" w:sz="4" w:space="0" w:color="000000"/>
              <w:bottom w:val="single" w:sz="4" w:space="0" w:color="000000"/>
              <w:right w:val="single" w:sz="4" w:space="0" w:color="000000"/>
            </w:tcBorders>
          </w:tcPr>
          <w:p w14:paraId="30B058E6" w14:textId="77777777" w:rsidR="00916881" w:rsidRDefault="00916881" w:rsidP="00910159">
            <w:pPr>
              <w:pStyle w:val="TableBody"/>
            </w:pPr>
            <w:r>
              <w:t xml:space="preserve">Selected media can be assigned to the Cashpoints by clicking on this button. </w:t>
            </w:r>
          </w:p>
          <w:p w14:paraId="784F3995" w14:textId="77777777" w:rsidR="00916881" w:rsidRDefault="00916881" w:rsidP="00910159">
            <w:pPr>
              <w:pStyle w:val="TableBody"/>
            </w:pPr>
            <w:r>
              <w:t>Once clicked, the Cashpoint Selection Pane will appear and allow the user to select Cashpoints and either Assign or Unassign the Non-Cash Media.</w:t>
            </w:r>
          </w:p>
        </w:tc>
      </w:tr>
      <w:tr w:rsidR="00916881" w14:paraId="0932B9E4" w14:textId="77777777" w:rsidTr="0009567D">
        <w:trPr>
          <w:gridAfter w:val="1"/>
          <w:wAfter w:w="15" w:type="dxa"/>
          <w:cantSplit/>
          <w:trHeight w:val="840"/>
        </w:trPr>
        <w:tc>
          <w:tcPr>
            <w:tcW w:w="1224" w:type="dxa"/>
            <w:tcBorders>
              <w:top w:val="single" w:sz="4" w:space="0" w:color="000000"/>
              <w:left w:val="single" w:sz="4" w:space="0" w:color="000000"/>
              <w:bottom w:val="single" w:sz="4" w:space="0" w:color="000000"/>
            </w:tcBorders>
            <w:vAlign w:val="center"/>
          </w:tcPr>
          <w:p w14:paraId="236C57A9" w14:textId="77777777" w:rsidR="00916881" w:rsidRDefault="00916881" w:rsidP="00F63174">
            <w:pPr>
              <w:pStyle w:val="TableCellText"/>
              <w:snapToGrid w:val="0"/>
              <w:spacing w:before="0" w:after="120" w:line="240" w:lineRule="auto"/>
              <w:ind w:left="187" w:hanging="187"/>
              <w:outlineLvl w:val="0"/>
            </w:pPr>
          </w:p>
          <w:p w14:paraId="0E6BC431" w14:textId="77777777" w:rsidR="00916881" w:rsidRDefault="00A66A19" w:rsidP="00F63174">
            <w:pPr>
              <w:pStyle w:val="TableCellText"/>
              <w:spacing w:before="0" w:after="120" w:line="240" w:lineRule="auto"/>
              <w:ind w:left="187" w:hanging="187"/>
              <w:outlineLvl w:val="0"/>
              <w:rPr>
                <w:b/>
                <w:bCs/>
              </w:rPr>
            </w:pPr>
            <w:r>
              <w:rPr>
                <w:noProof/>
                <w:lang w:bidi="ar-SA"/>
              </w:rPr>
              <mc:AlternateContent>
                <mc:Choice Requires="wpg">
                  <w:drawing>
                    <wp:inline distT="0" distB="0" distL="0" distR="0" wp14:anchorId="2A08EACA" wp14:editId="33241A68">
                      <wp:extent cx="496570" cy="504190"/>
                      <wp:effectExtent l="1270" t="4445" r="6985" b="5715"/>
                      <wp:docPr id="28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7" name="Rectangle 5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6" name="Freeform 5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417" name="Freeform 5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DA0BDA6" id="Group 5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lFsx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">
                      <v:rect id="Rectangle 5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" filled="f" stroked="f">
                        <v:stroke joinstyle="round"/>
                      </v:rect>
                      <v:shape id="Freeform 5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57523E74" w14:textId="1BDB50AC" w:rsidR="00916881" w:rsidRDefault="00916881" w:rsidP="00910159">
            <w:pPr>
              <w:pStyle w:val="TableNote"/>
            </w:pPr>
            <w:r>
              <w:rPr>
                <w:b/>
                <w:bCs/>
              </w:rPr>
              <w:t>Note:</w:t>
            </w:r>
            <w:r>
              <w:t xml:space="preserve">  When a recommendation with Non-Cash media is generated, order amounts for the media cannot be edited in the OptiCash/OptiNet recommendation detail screen. </w:t>
            </w:r>
            <w:r w:rsidR="002B48B9">
              <w:t xml:space="preserve">The standard </w:t>
            </w:r>
            <w:r>
              <w:t xml:space="preserve">order amount will always be used in each recommendation as defined in the ‘Default Money Amount’ field. </w:t>
            </w:r>
          </w:p>
        </w:tc>
      </w:tr>
    </w:tbl>
    <w:p w14:paraId="7A1219D2" w14:textId="77777777" w:rsidR="00916881" w:rsidRDefault="00916881" w:rsidP="002C5B05">
      <w:pPr>
        <w:pStyle w:val="BodyText"/>
      </w:pPr>
    </w:p>
    <w:p w14:paraId="23757DC2" w14:textId="77777777" w:rsidR="00916881" w:rsidRDefault="00916881" w:rsidP="00CA695D">
      <w:pPr>
        <w:pStyle w:val="Heading3"/>
      </w:pPr>
      <w:bookmarkStart w:id="2959" w:name="_Ref223422732"/>
      <w:bookmarkStart w:id="2960" w:name="_Toc128718717"/>
      <w:r>
        <w:t>Currencies/Denominations</w:t>
      </w:r>
      <w:r>
        <w:rPr>
          <w:rFonts w:ascii="Wingdings" w:hAnsi="Wingdings"/>
        </w:rPr>
        <w:t></w:t>
      </w:r>
      <w:r>
        <w:t>Exchange Rate Page</w:t>
      </w:r>
      <w:bookmarkEnd w:id="2959"/>
      <w:bookmarkEnd w:id="2960"/>
    </w:p>
    <w:p w14:paraId="6D6647AD" w14:textId="546A3727" w:rsidR="00916881" w:rsidRDefault="00916881" w:rsidP="00910159">
      <w:pPr>
        <w:pStyle w:val="BodyText"/>
      </w:pPr>
      <w:r>
        <w:t xml:space="preserve">When working in a Multi-Currency environment, </w:t>
      </w:r>
      <w:r w:rsidR="002B48B9">
        <w:t>the recommendation process must</w:t>
      </w:r>
      <w:r>
        <w:t xml:space="preserve"> consider the exchange rate between different currencies to make accurate decisions on which currencies to prioritize and optimize as well as </w:t>
      </w:r>
      <w:r w:rsidR="002F5A6E">
        <w:t xml:space="preserve">calculate </w:t>
      </w:r>
      <w:r>
        <w:t xml:space="preserve">costs. The Currency Exchange Rate can be set daily if necessary. </w:t>
      </w:r>
    </w:p>
    <w:p w14:paraId="07D8ADA4" w14:textId="77777777" w:rsidR="00916881" w:rsidRDefault="00916881" w:rsidP="00910159">
      <w:pPr>
        <w:pStyle w:val="Note"/>
      </w:pPr>
      <w:r w:rsidRPr="00D23885">
        <w:rPr>
          <w:b/>
          <w:bCs/>
        </w:rPr>
        <w:t>Note</w:t>
      </w:r>
      <w:r>
        <w:t>: If exchange rates are changed for days in the past, it is best to re-calculate Actual Costs to ensure the figures are correct.</w:t>
      </w:r>
    </w:p>
    <w:p w14:paraId="1E8A0E60" w14:textId="2DCE450D" w:rsidR="00916881" w:rsidRDefault="00916881" w:rsidP="00F63174">
      <w:pPr>
        <w:pStyle w:val="Caption"/>
        <w:spacing w:before="0" w:after="120"/>
        <w:ind w:left="187" w:hanging="187"/>
        <w:outlineLvl w:val="0"/>
      </w:pPr>
      <w:bookmarkStart w:id="2961" w:name="_Toc128632459"/>
      <w:r>
        <w:t xml:space="preserve">Figure </w:t>
      </w:r>
      <w:ins w:id="2962" w:author="Robbie Moses" w:date="2023-03-02T06:45:00Z">
        <w:r w:rsidR="00624EA3">
          <w:fldChar w:fldCharType="begin"/>
        </w:r>
        <w:r w:rsidR="00624EA3">
          <w:instrText xml:space="preserve"> SEQ Figure \* ARABIC </w:instrText>
        </w:r>
      </w:ins>
      <w:r w:rsidR="00624EA3">
        <w:fldChar w:fldCharType="separate"/>
      </w:r>
      <w:ins w:id="2963" w:author="Robbie Moses" w:date="2023-03-02T06:45:00Z">
        <w:r w:rsidR="00624EA3">
          <w:rPr>
            <w:noProof/>
          </w:rPr>
          <w:t>140</w:t>
        </w:r>
        <w:r w:rsidR="00624EA3">
          <w:fldChar w:fldCharType="end"/>
        </w:r>
      </w:ins>
      <w:ins w:id="2964" w:author="Moses, Robbie" w:date="2023-02-22T02:39:00Z">
        <w:del w:id="2965" w:author="Robbie Moses" w:date="2023-03-02T06:45:00Z">
          <w:r w:rsidR="003B5D4F" w:rsidDel="00624EA3">
            <w:fldChar w:fldCharType="begin"/>
          </w:r>
          <w:r w:rsidR="003B5D4F" w:rsidDel="00624EA3">
            <w:delInstrText xml:space="preserve"> SEQ Figure \* ARABIC </w:delInstrText>
          </w:r>
        </w:del>
      </w:ins>
      <w:del w:id="2966" w:author="Robbie Moses" w:date="2023-03-02T06:45:00Z">
        <w:r w:rsidR="003B5D4F" w:rsidDel="00624EA3">
          <w:fldChar w:fldCharType="separate"/>
        </w:r>
      </w:del>
      <w:ins w:id="2967" w:author="Moses, Robbie" w:date="2023-02-22T02:39:00Z">
        <w:del w:id="2968" w:author="Robbie Moses" w:date="2023-03-02T06:45:00Z">
          <w:r w:rsidR="003B5D4F" w:rsidDel="00624EA3">
            <w:rPr>
              <w:noProof/>
            </w:rPr>
            <w:delText>139</w:delText>
          </w:r>
          <w:r w:rsidR="003B5D4F" w:rsidDel="00624EA3">
            <w:fldChar w:fldCharType="end"/>
          </w:r>
        </w:del>
      </w:ins>
      <w:del w:id="2969"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139</w:delText>
        </w:r>
        <w:r w:rsidRPr="1E740376" w:rsidDel="003B5D4F">
          <w:rPr>
            <w:noProof/>
          </w:rPr>
          <w:fldChar w:fldCharType="end"/>
        </w:r>
      </w:del>
      <w:r>
        <w:t>: Exchange Rate Page</w:t>
      </w:r>
      <w:bookmarkEnd w:id="2961"/>
    </w:p>
    <w:p w14:paraId="31562948" w14:textId="618F5406" w:rsidR="00916881" w:rsidRDefault="7F4CCBF5" w:rsidP="00D23885">
      <w:pPr>
        <w:pStyle w:val="BodyText"/>
        <w:jc w:val="center"/>
      </w:pPr>
      <w:r>
        <w:rPr>
          <w:noProof/>
        </w:rPr>
        <w:drawing>
          <wp:inline distT="0" distB="0" distL="0" distR="0" wp14:anchorId="61D2F6E7" wp14:editId="58014016">
            <wp:extent cx="5486400" cy="3429000"/>
            <wp:effectExtent l="76200" t="76200" r="133350" b="133350"/>
            <wp:docPr id="1784023361" name="Picture 17840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7A6FAB" w14:textId="66E2272E" w:rsidR="00916881" w:rsidRDefault="00916881" w:rsidP="00F63174">
      <w:pPr>
        <w:pStyle w:val="Caption"/>
        <w:spacing w:before="0" w:after="120"/>
        <w:ind w:left="187" w:hanging="187"/>
        <w:outlineLvl w:val="0"/>
      </w:pPr>
      <w:bookmarkStart w:id="2970" w:name="_Toc128631072"/>
      <w:r>
        <w:t xml:space="preserve">Table </w:t>
      </w:r>
      <w:r w:rsidR="00027408">
        <w:fldChar w:fldCharType="begin"/>
      </w:r>
      <w:r>
        <w:instrText xml:space="preserve"> SEQ "Table" \*Arabic </w:instrText>
      </w:r>
      <w:r w:rsidR="00027408">
        <w:fldChar w:fldCharType="separate"/>
      </w:r>
      <w:r w:rsidR="00D57607">
        <w:rPr>
          <w:noProof/>
        </w:rPr>
        <w:t>118</w:t>
      </w:r>
      <w:r w:rsidR="00027408">
        <w:rPr>
          <w:noProof/>
        </w:rPr>
        <w:fldChar w:fldCharType="end"/>
      </w:r>
      <w:r>
        <w:t>: Exchange Rate Description</w:t>
      </w:r>
      <w:bookmarkEnd w:id="297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C043C0C"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611ADC05"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5E77910B" w14:textId="77777777" w:rsidR="00916881" w:rsidRDefault="00916881" w:rsidP="00910159">
            <w:pPr>
              <w:pStyle w:val="TableHeading"/>
            </w:pPr>
            <w:r>
              <w:t>Description</w:t>
            </w:r>
          </w:p>
        </w:tc>
      </w:tr>
      <w:tr w:rsidR="00916881" w14:paraId="0F2EE4F2" w14:textId="77777777" w:rsidTr="0009567D">
        <w:trPr>
          <w:cantSplit/>
          <w:trHeight w:val="135"/>
        </w:trPr>
        <w:tc>
          <w:tcPr>
            <w:tcW w:w="2570" w:type="dxa"/>
            <w:tcBorders>
              <w:left w:val="single" w:sz="4" w:space="0" w:color="000000"/>
              <w:bottom w:val="single" w:sz="4" w:space="0" w:color="000000"/>
            </w:tcBorders>
          </w:tcPr>
          <w:p w14:paraId="39806529" w14:textId="77777777" w:rsidR="00916881" w:rsidRPr="00910159" w:rsidRDefault="00916881"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0DB5B6B5" w14:textId="77777777" w:rsidR="00916881" w:rsidRDefault="00916881" w:rsidP="00910159">
            <w:pPr>
              <w:pStyle w:val="TableBody"/>
            </w:pPr>
            <w:r>
              <w:t>Saves the Entry</w:t>
            </w:r>
          </w:p>
        </w:tc>
      </w:tr>
      <w:tr w:rsidR="00916881" w14:paraId="494BA880" w14:textId="77777777" w:rsidTr="0009567D">
        <w:trPr>
          <w:cantSplit/>
        </w:trPr>
        <w:tc>
          <w:tcPr>
            <w:tcW w:w="2570" w:type="dxa"/>
            <w:tcBorders>
              <w:left w:val="single" w:sz="4" w:space="0" w:color="000000"/>
              <w:bottom w:val="single" w:sz="4" w:space="0" w:color="000000"/>
            </w:tcBorders>
          </w:tcPr>
          <w:p w14:paraId="1511CB51" w14:textId="77777777" w:rsidR="00916881" w:rsidRPr="00910159" w:rsidRDefault="00916881"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66B1AD21" w14:textId="77777777" w:rsidR="00916881" w:rsidRDefault="00916881" w:rsidP="00910159">
            <w:pPr>
              <w:pStyle w:val="TableBody"/>
            </w:pPr>
            <w:r>
              <w:t>Cancels the function without saving</w:t>
            </w:r>
          </w:p>
        </w:tc>
      </w:tr>
      <w:tr w:rsidR="00916881" w14:paraId="49C46DD3" w14:textId="77777777" w:rsidTr="0009567D">
        <w:trPr>
          <w:cantSplit/>
        </w:trPr>
        <w:tc>
          <w:tcPr>
            <w:tcW w:w="2570" w:type="dxa"/>
            <w:tcBorders>
              <w:top w:val="single" w:sz="4" w:space="0" w:color="000000"/>
              <w:left w:val="single" w:sz="4" w:space="0" w:color="000000"/>
              <w:bottom w:val="single" w:sz="4" w:space="0" w:color="000000"/>
            </w:tcBorders>
          </w:tcPr>
          <w:p w14:paraId="768C0459" w14:textId="77777777" w:rsidR="00916881" w:rsidRPr="00910159" w:rsidRDefault="00916881" w:rsidP="00910159">
            <w:pPr>
              <w:pStyle w:val="TableBody"/>
              <w:rPr>
                <w:b/>
                <w:bCs/>
              </w:rPr>
            </w:pPr>
            <w:r w:rsidRPr="00910159">
              <w:rPr>
                <w:b/>
                <w:bCs/>
              </w:rPr>
              <w:lastRenderedPageBreak/>
              <w:t>Delete Button</w:t>
            </w:r>
          </w:p>
        </w:tc>
        <w:tc>
          <w:tcPr>
            <w:tcW w:w="5505" w:type="dxa"/>
            <w:tcBorders>
              <w:top w:val="single" w:sz="4" w:space="0" w:color="000000"/>
              <w:left w:val="single" w:sz="4" w:space="0" w:color="000000"/>
              <w:bottom w:val="single" w:sz="4" w:space="0" w:color="000000"/>
              <w:right w:val="single" w:sz="4" w:space="0" w:color="000000"/>
            </w:tcBorders>
          </w:tcPr>
          <w:p w14:paraId="748FBFF7" w14:textId="77777777" w:rsidR="00916881" w:rsidRDefault="00916881" w:rsidP="00910159">
            <w:pPr>
              <w:pStyle w:val="TableBody"/>
            </w:pPr>
            <w:r>
              <w:t>Deletes the currently displayed entry</w:t>
            </w:r>
          </w:p>
        </w:tc>
      </w:tr>
      <w:tr w:rsidR="00916881" w14:paraId="601E32D0" w14:textId="77777777" w:rsidTr="0009567D">
        <w:trPr>
          <w:cantSplit/>
        </w:trPr>
        <w:tc>
          <w:tcPr>
            <w:tcW w:w="2570" w:type="dxa"/>
            <w:tcBorders>
              <w:left w:val="single" w:sz="4" w:space="0" w:color="000000"/>
              <w:bottom w:val="single" w:sz="4" w:space="0" w:color="000000"/>
            </w:tcBorders>
          </w:tcPr>
          <w:p w14:paraId="0FB624AD" w14:textId="77777777" w:rsidR="00916881" w:rsidRPr="00910159" w:rsidRDefault="00916881" w:rsidP="00910159">
            <w:pPr>
              <w:pStyle w:val="TableBody"/>
              <w:rPr>
                <w:b/>
                <w:bCs/>
              </w:rPr>
            </w:pPr>
            <w:r w:rsidRPr="00910159">
              <w:rPr>
                <w:b/>
                <w:bCs/>
              </w:rPr>
              <w:t>Primary</w:t>
            </w:r>
          </w:p>
        </w:tc>
        <w:tc>
          <w:tcPr>
            <w:tcW w:w="5505" w:type="dxa"/>
            <w:tcBorders>
              <w:left w:val="single" w:sz="4" w:space="0" w:color="000000"/>
              <w:bottom w:val="single" w:sz="4" w:space="0" w:color="000000"/>
              <w:right w:val="single" w:sz="4" w:space="0" w:color="000000"/>
            </w:tcBorders>
          </w:tcPr>
          <w:p w14:paraId="59A9BF56" w14:textId="77777777" w:rsidR="00916881" w:rsidRDefault="00916881" w:rsidP="00910159">
            <w:pPr>
              <w:pStyle w:val="TableBody"/>
            </w:pPr>
            <w:r>
              <w:t>The Primary Currency defined in the system</w:t>
            </w:r>
          </w:p>
        </w:tc>
      </w:tr>
      <w:tr w:rsidR="00916881" w14:paraId="65A996B3" w14:textId="77777777" w:rsidTr="0009567D">
        <w:trPr>
          <w:cantSplit/>
        </w:trPr>
        <w:tc>
          <w:tcPr>
            <w:tcW w:w="2570" w:type="dxa"/>
            <w:tcBorders>
              <w:top w:val="single" w:sz="4" w:space="0" w:color="000000"/>
              <w:left w:val="single" w:sz="4" w:space="0" w:color="000000"/>
              <w:bottom w:val="single" w:sz="4" w:space="0" w:color="000000"/>
            </w:tcBorders>
          </w:tcPr>
          <w:p w14:paraId="019036F9" w14:textId="77777777" w:rsidR="00916881" w:rsidRPr="00910159" w:rsidRDefault="00916881"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1499A708" w14:textId="77777777" w:rsidR="00916881" w:rsidRDefault="00916881" w:rsidP="00910159">
            <w:pPr>
              <w:pStyle w:val="TableBody"/>
            </w:pPr>
            <w:r>
              <w:t>The Currency for which the rates are being defined</w:t>
            </w:r>
          </w:p>
        </w:tc>
      </w:tr>
      <w:tr w:rsidR="00916881" w14:paraId="413BCF10" w14:textId="77777777" w:rsidTr="0009567D">
        <w:trPr>
          <w:cantSplit/>
        </w:trPr>
        <w:tc>
          <w:tcPr>
            <w:tcW w:w="2570" w:type="dxa"/>
            <w:tcBorders>
              <w:top w:val="single" w:sz="4" w:space="0" w:color="000000"/>
              <w:left w:val="single" w:sz="4" w:space="0" w:color="000000"/>
              <w:bottom w:val="single" w:sz="4" w:space="0" w:color="000000"/>
            </w:tcBorders>
          </w:tcPr>
          <w:p w14:paraId="36075098" w14:textId="77777777" w:rsidR="00916881" w:rsidRDefault="00916881" w:rsidP="00910159">
            <w:pPr>
              <w:pStyle w:val="TableBody"/>
            </w:pPr>
          </w:p>
        </w:tc>
        <w:tc>
          <w:tcPr>
            <w:tcW w:w="5505" w:type="dxa"/>
            <w:tcBorders>
              <w:top w:val="single" w:sz="4" w:space="0" w:color="000000"/>
              <w:left w:val="single" w:sz="4" w:space="0" w:color="000000"/>
              <w:bottom w:val="single" w:sz="4" w:space="0" w:color="000000"/>
              <w:right w:val="single" w:sz="4" w:space="0" w:color="000000"/>
            </w:tcBorders>
          </w:tcPr>
          <w:p w14:paraId="51ABA73E" w14:textId="77777777" w:rsidR="00916881" w:rsidRDefault="00916881" w:rsidP="00910159">
            <w:pPr>
              <w:pStyle w:val="TableNote"/>
            </w:pPr>
            <w:r w:rsidRPr="003B5D4F">
              <w:rPr>
                <w:b/>
                <w:bCs/>
                <w:rPrChange w:id="2971" w:author="Moses, Robbie" w:date="2023-02-22T02:23:00Z">
                  <w:rPr/>
                </w:rPrChange>
              </w:rPr>
              <w:t>Note</w:t>
            </w:r>
            <w:r>
              <w:t>: The main currency should always be set to 1</w:t>
            </w:r>
          </w:p>
        </w:tc>
      </w:tr>
    </w:tbl>
    <w:p w14:paraId="2E8374FA" w14:textId="77777777" w:rsidR="00916881" w:rsidRDefault="00916881" w:rsidP="002C5B05">
      <w:pPr>
        <w:pStyle w:val="BodyText"/>
      </w:pPr>
    </w:p>
    <w:p w14:paraId="042B5E56" w14:textId="77777777" w:rsidR="000945F5" w:rsidRDefault="000945F5" w:rsidP="001A58F3">
      <w:pPr>
        <w:pStyle w:val="Heading3"/>
      </w:pPr>
      <w:bookmarkStart w:id="2972" w:name="_Ref226248793"/>
      <w:bookmarkStart w:id="2973" w:name="_Ref236112346"/>
      <w:bookmarkStart w:id="2974" w:name="_Toc128718718"/>
      <w:r>
        <w:t>Currencies/Denominations</w:t>
      </w:r>
      <w:r>
        <w:rPr>
          <w:rFonts w:ascii="Wingdings" w:hAnsi="Wingdings"/>
        </w:rPr>
        <w:t></w:t>
      </w:r>
      <w:r>
        <w:t>Interest Rates</w:t>
      </w:r>
      <w:bookmarkEnd w:id="2974"/>
    </w:p>
    <w:p w14:paraId="0ECEAF9C" w14:textId="76012C54" w:rsidR="000945F5" w:rsidRDefault="004E2B2E" w:rsidP="00910159">
      <w:pPr>
        <w:pStyle w:val="BodyText"/>
      </w:pPr>
      <w:r>
        <w:t>Currency interest rates fluctuate over time, and it may be necessary to perform reporting or mode</w:t>
      </w:r>
      <w:r w:rsidR="002F5A6E">
        <w:t>l</w:t>
      </w:r>
      <w:r>
        <w:t xml:space="preserve">ling based </w:t>
      </w:r>
      <w:r w:rsidR="002F5A6E">
        <w:t xml:space="preserve">on </w:t>
      </w:r>
      <w:r>
        <w:t>different rates for their respective historical periods.  Under the Interest Rates</w:t>
      </w:r>
      <w:r w:rsidR="002F5A6E">
        <w:t>,</w:t>
      </w:r>
      <w:r>
        <w:t xml:space="preserve"> page users will set currency interest rates using a start date.  Thus, OptiCash retains the interest rates that were in effect for historical periods. This enables more accurate historical reporting as the cost will reflect any differences in interest rates over different periods.</w:t>
      </w:r>
    </w:p>
    <w:p w14:paraId="2A33A726" w14:textId="77777777" w:rsidR="000945F5" w:rsidRDefault="000945F5" w:rsidP="00910159">
      <w:pPr>
        <w:pStyle w:val="Note"/>
      </w:pPr>
      <w:r w:rsidRPr="00D23885">
        <w:rPr>
          <w:b/>
          <w:bCs/>
        </w:rPr>
        <w:t>Note</w:t>
      </w:r>
      <w:r>
        <w:t>: If exchange rates are changed for days in the past, it is best to re-calculate Actual Costs to ensure the figures are correct.</w:t>
      </w:r>
    </w:p>
    <w:p w14:paraId="1AA02E7B" w14:textId="5D7A1B35" w:rsidR="000945F5" w:rsidRDefault="000945F5" w:rsidP="00F63174">
      <w:pPr>
        <w:pStyle w:val="Caption"/>
        <w:spacing w:before="0" w:after="120"/>
        <w:ind w:left="187" w:hanging="187"/>
        <w:outlineLvl w:val="0"/>
      </w:pPr>
      <w:bookmarkStart w:id="2975" w:name="_Toc128632460"/>
      <w:r>
        <w:t xml:space="preserve">Figure </w:t>
      </w:r>
      <w:ins w:id="2976" w:author="Robbie Moses" w:date="2023-03-02T06:45:00Z">
        <w:r w:rsidR="00624EA3">
          <w:fldChar w:fldCharType="begin"/>
        </w:r>
        <w:r w:rsidR="00624EA3">
          <w:instrText xml:space="preserve"> SEQ Figure \* ARABIC </w:instrText>
        </w:r>
      </w:ins>
      <w:r w:rsidR="00624EA3">
        <w:fldChar w:fldCharType="separate"/>
      </w:r>
      <w:ins w:id="2977" w:author="Robbie Moses" w:date="2023-03-02T06:45:00Z">
        <w:r w:rsidR="00624EA3">
          <w:rPr>
            <w:noProof/>
          </w:rPr>
          <w:t>141</w:t>
        </w:r>
        <w:r w:rsidR="00624EA3">
          <w:fldChar w:fldCharType="end"/>
        </w:r>
      </w:ins>
      <w:ins w:id="2978" w:author="Moses, Robbie" w:date="2023-02-22T02:39:00Z">
        <w:del w:id="2979" w:author="Robbie Moses" w:date="2023-03-02T06:45:00Z">
          <w:r w:rsidR="003B5D4F" w:rsidDel="00624EA3">
            <w:fldChar w:fldCharType="begin"/>
          </w:r>
          <w:r w:rsidR="003B5D4F" w:rsidDel="00624EA3">
            <w:delInstrText xml:space="preserve"> SEQ Figure \* ARABIC </w:delInstrText>
          </w:r>
        </w:del>
      </w:ins>
      <w:del w:id="2980" w:author="Robbie Moses" w:date="2023-03-02T06:45:00Z">
        <w:r w:rsidR="003B5D4F" w:rsidDel="00624EA3">
          <w:fldChar w:fldCharType="separate"/>
        </w:r>
      </w:del>
      <w:ins w:id="2981" w:author="Moses, Robbie" w:date="2023-02-22T02:39:00Z">
        <w:del w:id="2982" w:author="Robbie Moses" w:date="2023-03-02T06:45:00Z">
          <w:r w:rsidR="003B5D4F" w:rsidDel="00624EA3">
            <w:rPr>
              <w:noProof/>
            </w:rPr>
            <w:delText>140</w:delText>
          </w:r>
          <w:r w:rsidR="003B5D4F" w:rsidDel="00624EA3">
            <w:fldChar w:fldCharType="end"/>
          </w:r>
        </w:del>
      </w:ins>
      <w:del w:id="2983"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140</w:delText>
        </w:r>
        <w:r w:rsidRPr="1E740376" w:rsidDel="003B5D4F">
          <w:rPr>
            <w:noProof/>
          </w:rPr>
          <w:fldChar w:fldCharType="end"/>
        </w:r>
      </w:del>
      <w:r>
        <w:t xml:space="preserve">: </w:t>
      </w:r>
      <w:r w:rsidR="007B5F6B">
        <w:t>Interest</w:t>
      </w:r>
      <w:r>
        <w:t xml:space="preserve"> Rate Page</w:t>
      </w:r>
      <w:bookmarkEnd w:id="2975"/>
    </w:p>
    <w:p w14:paraId="0E23D7B7" w14:textId="4A9EFCD8" w:rsidR="000945F5" w:rsidRDefault="43BA4CF0" w:rsidP="002C5B05">
      <w:pPr>
        <w:pStyle w:val="BodyText"/>
      </w:pPr>
      <w:r>
        <w:rPr>
          <w:noProof/>
        </w:rPr>
        <w:drawing>
          <wp:inline distT="0" distB="0" distL="0" distR="0" wp14:anchorId="13BF0F28" wp14:editId="60FE48B0">
            <wp:extent cx="4550391" cy="3515493"/>
            <wp:effectExtent l="76200" t="76200" r="136525" b="142240"/>
            <wp:docPr id="714721062" name="Picture 71472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4552564" cy="35171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172F58" w14:textId="77148C4C" w:rsidR="000945F5" w:rsidRDefault="000945F5" w:rsidP="00F63174">
      <w:pPr>
        <w:pStyle w:val="Caption"/>
        <w:spacing w:before="0" w:after="120"/>
        <w:ind w:left="187" w:hanging="187"/>
        <w:outlineLvl w:val="0"/>
      </w:pPr>
      <w:bookmarkStart w:id="2984" w:name="_Toc128631073"/>
      <w:r>
        <w:lastRenderedPageBreak/>
        <w:t xml:space="preserve">Table </w:t>
      </w:r>
      <w:r w:rsidR="00027408">
        <w:fldChar w:fldCharType="begin"/>
      </w:r>
      <w:r>
        <w:instrText xml:space="preserve"> SEQ "Table" \*Arabic </w:instrText>
      </w:r>
      <w:r w:rsidR="00027408">
        <w:fldChar w:fldCharType="separate"/>
      </w:r>
      <w:r w:rsidR="00D57607">
        <w:rPr>
          <w:noProof/>
        </w:rPr>
        <w:t>119</w:t>
      </w:r>
      <w:r w:rsidR="00027408">
        <w:rPr>
          <w:noProof/>
        </w:rPr>
        <w:fldChar w:fldCharType="end"/>
      </w:r>
      <w:r>
        <w:t xml:space="preserve">: </w:t>
      </w:r>
      <w:r w:rsidR="007B5F6B">
        <w:t>Interest</w:t>
      </w:r>
      <w:r>
        <w:t xml:space="preserve"> Rate Description</w:t>
      </w:r>
      <w:bookmarkEnd w:id="2984"/>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0945F5" w14:paraId="616B3AF4" w14:textId="77777777" w:rsidTr="006B364A">
        <w:trPr>
          <w:cantSplit/>
          <w:tblHeader/>
        </w:trPr>
        <w:tc>
          <w:tcPr>
            <w:tcW w:w="2570" w:type="dxa"/>
            <w:tcBorders>
              <w:top w:val="single" w:sz="4" w:space="0" w:color="000000"/>
              <w:left w:val="single" w:sz="4" w:space="0" w:color="000000"/>
              <w:bottom w:val="double" w:sz="1" w:space="0" w:color="000000"/>
            </w:tcBorders>
            <w:shd w:val="clear" w:color="auto" w:fill="60C03A"/>
          </w:tcPr>
          <w:p w14:paraId="64800EB8" w14:textId="77777777" w:rsidR="000945F5" w:rsidRDefault="000945F5"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1FC19B30" w14:textId="77777777" w:rsidR="000945F5" w:rsidRDefault="000945F5" w:rsidP="00910159">
            <w:pPr>
              <w:pStyle w:val="TableHeading"/>
            </w:pPr>
            <w:r>
              <w:t>Description</w:t>
            </w:r>
          </w:p>
        </w:tc>
      </w:tr>
      <w:tr w:rsidR="000945F5" w14:paraId="75B7823A" w14:textId="77777777" w:rsidTr="006B364A">
        <w:trPr>
          <w:cantSplit/>
          <w:trHeight w:val="135"/>
        </w:trPr>
        <w:tc>
          <w:tcPr>
            <w:tcW w:w="2570" w:type="dxa"/>
            <w:tcBorders>
              <w:left w:val="single" w:sz="4" w:space="0" w:color="000000"/>
              <w:bottom w:val="single" w:sz="4" w:space="0" w:color="000000"/>
            </w:tcBorders>
          </w:tcPr>
          <w:p w14:paraId="69C19D85" w14:textId="77777777" w:rsidR="000945F5" w:rsidRPr="00910159" w:rsidRDefault="000945F5" w:rsidP="00910159">
            <w:pPr>
              <w:pStyle w:val="TableBody"/>
              <w:rPr>
                <w:b/>
                <w:bCs/>
              </w:rPr>
            </w:pPr>
            <w:r w:rsidRPr="00910159">
              <w:rPr>
                <w:b/>
                <w:bCs/>
              </w:rPr>
              <w:t>Save Button</w:t>
            </w:r>
          </w:p>
        </w:tc>
        <w:tc>
          <w:tcPr>
            <w:tcW w:w="5505" w:type="dxa"/>
            <w:tcBorders>
              <w:left w:val="single" w:sz="4" w:space="0" w:color="000000"/>
              <w:bottom w:val="single" w:sz="4" w:space="0" w:color="000000"/>
              <w:right w:val="single" w:sz="4" w:space="0" w:color="000000"/>
            </w:tcBorders>
          </w:tcPr>
          <w:p w14:paraId="43C4F353" w14:textId="77777777" w:rsidR="000945F5" w:rsidRDefault="000945F5" w:rsidP="00910159">
            <w:pPr>
              <w:pStyle w:val="TableBody"/>
            </w:pPr>
            <w:r>
              <w:t>Saves the Entry</w:t>
            </w:r>
          </w:p>
        </w:tc>
      </w:tr>
      <w:tr w:rsidR="000945F5" w14:paraId="6BACA87C" w14:textId="77777777" w:rsidTr="006B364A">
        <w:trPr>
          <w:cantSplit/>
        </w:trPr>
        <w:tc>
          <w:tcPr>
            <w:tcW w:w="2570" w:type="dxa"/>
            <w:tcBorders>
              <w:left w:val="single" w:sz="4" w:space="0" w:color="000000"/>
              <w:bottom w:val="single" w:sz="4" w:space="0" w:color="000000"/>
            </w:tcBorders>
          </w:tcPr>
          <w:p w14:paraId="1C0BEB6D" w14:textId="77777777" w:rsidR="000945F5" w:rsidRPr="00910159" w:rsidRDefault="000945F5" w:rsidP="00910159">
            <w:pPr>
              <w:pStyle w:val="TableBody"/>
              <w:rPr>
                <w:b/>
                <w:bCs/>
              </w:rPr>
            </w:pPr>
            <w:r w:rsidRPr="00910159">
              <w:rPr>
                <w:b/>
                <w:bCs/>
              </w:rPr>
              <w:t>Cancel Button</w:t>
            </w:r>
          </w:p>
        </w:tc>
        <w:tc>
          <w:tcPr>
            <w:tcW w:w="5505" w:type="dxa"/>
            <w:tcBorders>
              <w:left w:val="single" w:sz="4" w:space="0" w:color="000000"/>
              <w:bottom w:val="single" w:sz="4" w:space="0" w:color="000000"/>
              <w:right w:val="single" w:sz="4" w:space="0" w:color="000000"/>
            </w:tcBorders>
          </w:tcPr>
          <w:p w14:paraId="10536DEC" w14:textId="77777777" w:rsidR="000945F5" w:rsidRDefault="000945F5" w:rsidP="00910159">
            <w:pPr>
              <w:pStyle w:val="TableBody"/>
            </w:pPr>
            <w:r>
              <w:t>Cancels the function without saving</w:t>
            </w:r>
          </w:p>
        </w:tc>
      </w:tr>
      <w:tr w:rsidR="000945F5" w14:paraId="5C3069DC" w14:textId="77777777" w:rsidTr="006B364A">
        <w:trPr>
          <w:cantSplit/>
        </w:trPr>
        <w:tc>
          <w:tcPr>
            <w:tcW w:w="2570" w:type="dxa"/>
            <w:tcBorders>
              <w:top w:val="single" w:sz="4" w:space="0" w:color="000000"/>
              <w:left w:val="single" w:sz="4" w:space="0" w:color="000000"/>
              <w:bottom w:val="single" w:sz="4" w:space="0" w:color="000000"/>
            </w:tcBorders>
          </w:tcPr>
          <w:p w14:paraId="59C88E43" w14:textId="77777777" w:rsidR="000945F5" w:rsidRPr="00910159" w:rsidRDefault="000945F5" w:rsidP="00910159">
            <w:pPr>
              <w:pStyle w:val="TableBody"/>
              <w:rPr>
                <w:b/>
                <w:bCs/>
              </w:rPr>
            </w:pPr>
            <w:r w:rsidRPr="00910159">
              <w:rPr>
                <w:b/>
                <w:bCs/>
              </w:rPr>
              <w:t>Delete Button</w:t>
            </w:r>
          </w:p>
        </w:tc>
        <w:tc>
          <w:tcPr>
            <w:tcW w:w="5505" w:type="dxa"/>
            <w:tcBorders>
              <w:top w:val="single" w:sz="4" w:space="0" w:color="000000"/>
              <w:left w:val="single" w:sz="4" w:space="0" w:color="000000"/>
              <w:bottom w:val="single" w:sz="4" w:space="0" w:color="000000"/>
              <w:right w:val="single" w:sz="4" w:space="0" w:color="000000"/>
            </w:tcBorders>
          </w:tcPr>
          <w:p w14:paraId="7E068BDC" w14:textId="77777777" w:rsidR="000945F5" w:rsidRDefault="000945F5" w:rsidP="00910159">
            <w:pPr>
              <w:pStyle w:val="TableBody"/>
            </w:pPr>
            <w:r>
              <w:t>Deletes the currently displayed entry</w:t>
            </w:r>
          </w:p>
        </w:tc>
      </w:tr>
      <w:tr w:rsidR="004E2B2E" w14:paraId="4459EF1E" w14:textId="77777777" w:rsidTr="006B364A">
        <w:trPr>
          <w:cantSplit/>
        </w:trPr>
        <w:tc>
          <w:tcPr>
            <w:tcW w:w="2570" w:type="dxa"/>
            <w:tcBorders>
              <w:top w:val="single" w:sz="4" w:space="0" w:color="000000"/>
              <w:left w:val="single" w:sz="4" w:space="0" w:color="000000"/>
              <w:bottom w:val="single" w:sz="4" w:space="0" w:color="000000"/>
            </w:tcBorders>
          </w:tcPr>
          <w:p w14:paraId="485A0F56" w14:textId="77777777" w:rsidR="004E2B2E" w:rsidRPr="00910159" w:rsidRDefault="004E2B2E" w:rsidP="00910159">
            <w:pPr>
              <w:pStyle w:val="TableBody"/>
              <w:rPr>
                <w:b/>
                <w:bCs/>
              </w:rPr>
            </w:pPr>
            <w:r w:rsidRPr="00910159">
              <w:rPr>
                <w:b/>
                <w:bCs/>
              </w:rPr>
              <w:t>Currency</w:t>
            </w:r>
          </w:p>
        </w:tc>
        <w:tc>
          <w:tcPr>
            <w:tcW w:w="5505" w:type="dxa"/>
            <w:tcBorders>
              <w:top w:val="single" w:sz="4" w:space="0" w:color="000000"/>
              <w:left w:val="single" w:sz="4" w:space="0" w:color="000000"/>
              <w:bottom w:val="single" w:sz="4" w:space="0" w:color="000000"/>
              <w:right w:val="single" w:sz="4" w:space="0" w:color="000000"/>
            </w:tcBorders>
          </w:tcPr>
          <w:p w14:paraId="420B3E18" w14:textId="77777777" w:rsidR="004E2B2E" w:rsidRDefault="004E2B2E" w:rsidP="00910159">
            <w:pPr>
              <w:pStyle w:val="TableBody"/>
            </w:pPr>
            <w:r>
              <w:t>The Currency for which the rates are being defined</w:t>
            </w:r>
          </w:p>
        </w:tc>
      </w:tr>
      <w:tr w:rsidR="004E2B2E" w14:paraId="686C54D8" w14:textId="77777777" w:rsidTr="006B364A">
        <w:trPr>
          <w:cantSplit/>
        </w:trPr>
        <w:tc>
          <w:tcPr>
            <w:tcW w:w="2570" w:type="dxa"/>
            <w:tcBorders>
              <w:top w:val="single" w:sz="4" w:space="0" w:color="000000"/>
              <w:left w:val="single" w:sz="4" w:space="0" w:color="000000"/>
              <w:bottom w:val="single" w:sz="4" w:space="0" w:color="000000"/>
            </w:tcBorders>
          </w:tcPr>
          <w:p w14:paraId="493727EA" w14:textId="77777777" w:rsidR="004E2B2E" w:rsidRPr="00910159" w:rsidRDefault="004E2B2E" w:rsidP="00910159">
            <w:pPr>
              <w:pStyle w:val="TableBody"/>
              <w:rPr>
                <w:b/>
                <w:bCs/>
              </w:rPr>
            </w:pPr>
            <w:r w:rsidRPr="00910159">
              <w:rPr>
                <w:b/>
                <w:bCs/>
              </w:rPr>
              <w:t>Overnight Earnings Rate (%)</w:t>
            </w:r>
          </w:p>
        </w:tc>
        <w:tc>
          <w:tcPr>
            <w:tcW w:w="5505" w:type="dxa"/>
            <w:tcBorders>
              <w:top w:val="single" w:sz="4" w:space="0" w:color="000000"/>
              <w:left w:val="single" w:sz="4" w:space="0" w:color="000000"/>
              <w:bottom w:val="single" w:sz="4" w:space="0" w:color="000000"/>
              <w:right w:val="single" w:sz="4" w:space="0" w:color="000000"/>
            </w:tcBorders>
          </w:tcPr>
          <w:p w14:paraId="640329ED" w14:textId="77777777" w:rsidR="004E2B2E" w:rsidRDefault="004E2B2E" w:rsidP="00910159">
            <w:pPr>
              <w:pStyle w:val="TableBody"/>
            </w:pPr>
            <w:r>
              <w:t>The rate of return available funds will earn or the opportunity cost of maintaining excess cash in the branch or ATM. This should be an annualized rate.</w:t>
            </w:r>
          </w:p>
        </w:tc>
      </w:tr>
    </w:tbl>
    <w:p w14:paraId="1EFFC3F4" w14:textId="77777777" w:rsidR="000945F5" w:rsidRDefault="000945F5" w:rsidP="002C5B05">
      <w:pPr>
        <w:pStyle w:val="BodyText"/>
      </w:pPr>
    </w:p>
    <w:p w14:paraId="550D272E" w14:textId="77777777" w:rsidR="003F7D3D" w:rsidRDefault="003F7D3D" w:rsidP="001A58F3">
      <w:pPr>
        <w:pStyle w:val="Heading3"/>
      </w:pPr>
      <w:bookmarkStart w:id="2985" w:name="_Toc128718719"/>
      <w:r>
        <w:t>Currencies/Denominations</w:t>
      </w:r>
      <w:r>
        <w:rPr>
          <w:rFonts w:ascii="Wingdings" w:hAnsi="Wingdings"/>
        </w:rPr>
        <w:t></w:t>
      </w:r>
      <w:r>
        <w:t>Inner Wallet Types</w:t>
      </w:r>
      <w:bookmarkEnd w:id="2985"/>
    </w:p>
    <w:bookmarkEnd w:id="2972"/>
    <w:bookmarkEnd w:id="2973"/>
    <w:p w14:paraId="74A4EABF" w14:textId="260E9B09" w:rsidR="00916881" w:rsidRDefault="00916881" w:rsidP="00910159">
      <w:pPr>
        <w:pStyle w:val="BodyText"/>
      </w:pPr>
      <w:r>
        <w:t xml:space="preserve">OptiNet users </w:t>
      </w:r>
      <w:r w:rsidR="00443150">
        <w:t>can</w:t>
      </w:r>
      <w:r>
        <w:t xml:space="preserve"> create Return Orders in OptiCash that allow the OptiCash users and the depot to know the amount of cash being returned in the upcoming service. An enhancement on these types of return orders is the ability for Branch users to notify the Depot and OptiCash users of branch returns. These returns could be commercial deposits, excess cash, or other types of items that may need to be returned such as documents, tickets, etc. </w:t>
      </w:r>
    </w:p>
    <w:p w14:paraId="75CE95D3" w14:textId="4F61737B" w:rsidR="00916881" w:rsidRDefault="00443150" w:rsidP="00910159">
      <w:pPr>
        <w:pStyle w:val="BodyText"/>
      </w:pPr>
      <w:r>
        <w:t>F</w:t>
      </w:r>
      <w:r w:rsidR="00916881">
        <w:t xml:space="preserve">or the OptiNet user to enter these types of returns, an Inner Wallet Type needs to be created in OptiCash. Once created in OptiCash, the OptiNet users will have access to these </w:t>
      </w:r>
      <w:r>
        <w:t xml:space="preserve">types </w:t>
      </w:r>
      <w:r w:rsidR="00916881">
        <w:t>to create Pre-Notification Orders.</w:t>
      </w:r>
    </w:p>
    <w:p w14:paraId="1156A3FC" w14:textId="77777777" w:rsidR="00916881" w:rsidRDefault="00916881" w:rsidP="002C5B05">
      <w:pPr>
        <w:pStyle w:val="BodyText"/>
      </w:pPr>
    </w:p>
    <w:p w14:paraId="43DDB66A" w14:textId="2875B102" w:rsidR="00916881" w:rsidRDefault="00916881" w:rsidP="00F63174">
      <w:pPr>
        <w:pStyle w:val="Caption"/>
        <w:spacing w:before="0" w:after="120"/>
        <w:ind w:left="187" w:hanging="187"/>
        <w:outlineLvl w:val="0"/>
      </w:pPr>
      <w:bookmarkStart w:id="2986" w:name="_Toc128632461"/>
      <w:r>
        <w:t xml:space="preserve">Figure </w:t>
      </w:r>
      <w:ins w:id="2987" w:author="Robbie Moses" w:date="2023-03-02T06:45:00Z">
        <w:r w:rsidR="00624EA3">
          <w:fldChar w:fldCharType="begin"/>
        </w:r>
        <w:r w:rsidR="00624EA3">
          <w:instrText xml:space="preserve"> SEQ Figure \* ARABIC </w:instrText>
        </w:r>
      </w:ins>
      <w:r w:rsidR="00624EA3">
        <w:fldChar w:fldCharType="separate"/>
      </w:r>
      <w:ins w:id="2988" w:author="Robbie Moses" w:date="2023-03-02T06:45:00Z">
        <w:r w:rsidR="00624EA3">
          <w:rPr>
            <w:noProof/>
          </w:rPr>
          <w:t>142</w:t>
        </w:r>
        <w:r w:rsidR="00624EA3">
          <w:fldChar w:fldCharType="end"/>
        </w:r>
      </w:ins>
      <w:ins w:id="2989" w:author="Moses, Robbie" w:date="2023-02-22T02:39:00Z">
        <w:del w:id="2990" w:author="Robbie Moses" w:date="2023-03-02T06:45:00Z">
          <w:r w:rsidR="003B5D4F" w:rsidDel="00624EA3">
            <w:fldChar w:fldCharType="begin"/>
          </w:r>
          <w:r w:rsidR="003B5D4F" w:rsidDel="00624EA3">
            <w:delInstrText xml:space="preserve"> SEQ Figure \* ARABIC </w:delInstrText>
          </w:r>
        </w:del>
      </w:ins>
      <w:del w:id="2991" w:author="Robbie Moses" w:date="2023-03-02T06:45:00Z">
        <w:r w:rsidR="003B5D4F" w:rsidDel="00624EA3">
          <w:fldChar w:fldCharType="separate"/>
        </w:r>
      </w:del>
      <w:ins w:id="2992" w:author="Moses, Robbie" w:date="2023-02-22T02:39:00Z">
        <w:del w:id="2993" w:author="Robbie Moses" w:date="2023-03-02T06:45:00Z">
          <w:r w:rsidR="003B5D4F" w:rsidDel="00624EA3">
            <w:rPr>
              <w:noProof/>
            </w:rPr>
            <w:delText>141</w:delText>
          </w:r>
          <w:r w:rsidR="003B5D4F" w:rsidDel="00624EA3">
            <w:fldChar w:fldCharType="end"/>
          </w:r>
        </w:del>
      </w:ins>
      <w:del w:id="299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141</w:delText>
        </w:r>
        <w:r w:rsidRPr="1E740376" w:rsidDel="003B5D4F">
          <w:rPr>
            <w:noProof/>
          </w:rPr>
          <w:fldChar w:fldCharType="end"/>
        </w:r>
      </w:del>
      <w:r>
        <w:t>: Inner Wallet Type Page</w:t>
      </w:r>
      <w:bookmarkEnd w:id="2986"/>
    </w:p>
    <w:p w14:paraId="2BABDF5E" w14:textId="4C94DC01" w:rsidR="00916881" w:rsidRDefault="5A382D4F" w:rsidP="00D23885">
      <w:pPr>
        <w:pStyle w:val="BodyText"/>
        <w:jc w:val="center"/>
      </w:pPr>
      <w:r>
        <w:rPr>
          <w:noProof/>
        </w:rPr>
        <w:drawing>
          <wp:inline distT="0" distB="0" distL="0" distR="0" wp14:anchorId="29023995" wp14:editId="5BD1FC8F">
            <wp:extent cx="5486400" cy="2371725"/>
            <wp:effectExtent l="76200" t="76200" r="133350" b="142875"/>
            <wp:docPr id="907006019" name="Picture 90700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486400" cy="2371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A4F156" w14:textId="39BF143E" w:rsidR="00916881" w:rsidRDefault="00916881" w:rsidP="00F63174">
      <w:pPr>
        <w:pStyle w:val="Caption"/>
        <w:spacing w:before="0" w:after="120"/>
        <w:ind w:left="187" w:hanging="187"/>
        <w:outlineLvl w:val="0"/>
      </w:pPr>
      <w:bookmarkStart w:id="2995" w:name="_Toc128631074"/>
      <w:r>
        <w:lastRenderedPageBreak/>
        <w:t xml:space="preserve">Table </w:t>
      </w:r>
      <w:r w:rsidR="00027408">
        <w:fldChar w:fldCharType="begin"/>
      </w:r>
      <w:r>
        <w:instrText xml:space="preserve"> SEQ "Table" \*Arabic </w:instrText>
      </w:r>
      <w:r w:rsidR="00027408">
        <w:fldChar w:fldCharType="separate"/>
      </w:r>
      <w:r w:rsidR="00D57607">
        <w:rPr>
          <w:noProof/>
        </w:rPr>
        <w:t>120</w:t>
      </w:r>
      <w:r w:rsidR="00027408">
        <w:rPr>
          <w:noProof/>
        </w:rPr>
        <w:fldChar w:fldCharType="end"/>
      </w:r>
      <w:r>
        <w:t>: Inner Wallet Description</w:t>
      </w:r>
      <w:bookmarkEnd w:id="2995"/>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7833BE14" w14:textId="77777777" w:rsidTr="00B119E9">
        <w:trPr>
          <w:cantSplit/>
          <w:tblHeader/>
        </w:trPr>
        <w:tc>
          <w:tcPr>
            <w:tcW w:w="2570" w:type="dxa"/>
            <w:tcBorders>
              <w:top w:val="single" w:sz="4" w:space="0" w:color="000000"/>
              <w:left w:val="single" w:sz="4" w:space="0" w:color="000000"/>
              <w:bottom w:val="double" w:sz="1" w:space="0" w:color="000000"/>
            </w:tcBorders>
            <w:shd w:val="clear" w:color="auto" w:fill="60C03A"/>
          </w:tcPr>
          <w:p w14:paraId="01CB686E" w14:textId="77777777" w:rsidR="00916881" w:rsidRDefault="00916881" w:rsidP="00910159">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737204EC" w14:textId="77777777" w:rsidR="00916881" w:rsidRDefault="00916881" w:rsidP="00910159">
            <w:pPr>
              <w:pStyle w:val="TableHeading"/>
            </w:pPr>
            <w:r>
              <w:t>Description</w:t>
            </w:r>
          </w:p>
        </w:tc>
      </w:tr>
      <w:tr w:rsidR="00916881" w14:paraId="5BB51B10" w14:textId="77777777" w:rsidTr="0009567D">
        <w:trPr>
          <w:cantSplit/>
          <w:trHeight w:val="135"/>
        </w:trPr>
        <w:tc>
          <w:tcPr>
            <w:tcW w:w="2570" w:type="dxa"/>
            <w:tcBorders>
              <w:left w:val="single" w:sz="4" w:space="0" w:color="000000"/>
              <w:bottom w:val="single" w:sz="4" w:space="0" w:color="000000"/>
            </w:tcBorders>
          </w:tcPr>
          <w:p w14:paraId="74100F35" w14:textId="77777777" w:rsidR="00916881" w:rsidRPr="00910159" w:rsidRDefault="00916881" w:rsidP="00910159">
            <w:pPr>
              <w:pStyle w:val="TableBody"/>
              <w:rPr>
                <w:b/>
                <w:bCs/>
              </w:rPr>
            </w:pPr>
            <w:r w:rsidRPr="00910159">
              <w:rPr>
                <w:b/>
                <w:bCs/>
              </w:rPr>
              <w:t>Wallet Type ID</w:t>
            </w:r>
          </w:p>
        </w:tc>
        <w:tc>
          <w:tcPr>
            <w:tcW w:w="5505" w:type="dxa"/>
            <w:tcBorders>
              <w:left w:val="single" w:sz="4" w:space="0" w:color="000000"/>
              <w:bottom w:val="single" w:sz="4" w:space="0" w:color="000000"/>
              <w:right w:val="single" w:sz="4" w:space="0" w:color="000000"/>
            </w:tcBorders>
          </w:tcPr>
          <w:p w14:paraId="27244D88" w14:textId="77777777" w:rsidR="00916881" w:rsidRDefault="00916881" w:rsidP="00910159">
            <w:pPr>
              <w:pStyle w:val="TableBody"/>
            </w:pPr>
            <w:r>
              <w:t xml:space="preserve">Unique alphanumeric code that identifies the Wallet Type. </w:t>
            </w:r>
          </w:p>
          <w:p w14:paraId="36BF15D3" w14:textId="77777777" w:rsidR="00916881" w:rsidRDefault="00916881" w:rsidP="00910159">
            <w:pPr>
              <w:pStyle w:val="TableBody"/>
            </w:pPr>
            <w:r>
              <w:t>The Wallet Type ID can be a maximum of 12 digits. It must not contain any spaces between the characters nor should it contain special characters (‘{[]}|~`!@#$%^&amp;*)”.The software will give an error message if the user tries to enter an invalid character.</w:t>
            </w:r>
          </w:p>
        </w:tc>
      </w:tr>
      <w:tr w:rsidR="00916881" w14:paraId="4CBDBF52" w14:textId="77777777" w:rsidTr="0009567D">
        <w:trPr>
          <w:cantSplit/>
        </w:trPr>
        <w:tc>
          <w:tcPr>
            <w:tcW w:w="2570" w:type="dxa"/>
            <w:tcBorders>
              <w:left w:val="single" w:sz="4" w:space="0" w:color="000000"/>
              <w:bottom w:val="single" w:sz="4" w:space="0" w:color="000000"/>
            </w:tcBorders>
          </w:tcPr>
          <w:p w14:paraId="4DDC25BB" w14:textId="77777777" w:rsidR="00916881" w:rsidRPr="00910159" w:rsidRDefault="00916881" w:rsidP="00910159">
            <w:pPr>
              <w:pStyle w:val="TableBody"/>
              <w:rPr>
                <w:b/>
                <w:bCs/>
              </w:rPr>
            </w:pPr>
            <w:r w:rsidRPr="00910159">
              <w:rPr>
                <w:b/>
                <w:bCs/>
              </w:rPr>
              <w:t>Wallet Type Name</w:t>
            </w:r>
          </w:p>
        </w:tc>
        <w:tc>
          <w:tcPr>
            <w:tcW w:w="5505" w:type="dxa"/>
            <w:tcBorders>
              <w:left w:val="single" w:sz="4" w:space="0" w:color="000000"/>
              <w:bottom w:val="single" w:sz="4" w:space="0" w:color="000000"/>
              <w:right w:val="single" w:sz="4" w:space="0" w:color="000000"/>
            </w:tcBorders>
          </w:tcPr>
          <w:p w14:paraId="11A04683" w14:textId="77777777" w:rsidR="00916881" w:rsidRDefault="00916881" w:rsidP="00910159">
            <w:pPr>
              <w:pStyle w:val="TableBody"/>
            </w:pPr>
            <w:r>
              <w:t>The name given to the Wallet Type. This name will be displayed in reports, and in the OptiNet user interface as the displayed name of the Wallet. The Wallet Type Name is limited to 40 characters.</w:t>
            </w:r>
          </w:p>
        </w:tc>
      </w:tr>
      <w:tr w:rsidR="00916881" w14:paraId="0462A8CC" w14:textId="77777777" w:rsidTr="0009567D">
        <w:trPr>
          <w:cantSplit/>
        </w:trPr>
        <w:tc>
          <w:tcPr>
            <w:tcW w:w="2570" w:type="dxa"/>
            <w:tcBorders>
              <w:top w:val="single" w:sz="4" w:space="0" w:color="000000"/>
              <w:left w:val="single" w:sz="4" w:space="0" w:color="000000"/>
              <w:bottom w:val="single" w:sz="4" w:space="0" w:color="000000"/>
            </w:tcBorders>
          </w:tcPr>
          <w:p w14:paraId="26617B51" w14:textId="77777777" w:rsidR="00916881" w:rsidRPr="00910159" w:rsidRDefault="00916881" w:rsidP="00910159">
            <w:pPr>
              <w:pStyle w:val="TableBody"/>
              <w:rPr>
                <w:b/>
                <w:bCs/>
              </w:rPr>
            </w:pPr>
            <w:r w:rsidRPr="00910159">
              <w:rPr>
                <w:b/>
                <w:bCs/>
              </w:rPr>
              <w:t>Wallet Type Description</w:t>
            </w:r>
          </w:p>
        </w:tc>
        <w:tc>
          <w:tcPr>
            <w:tcW w:w="5505" w:type="dxa"/>
            <w:tcBorders>
              <w:top w:val="single" w:sz="4" w:space="0" w:color="000000"/>
              <w:left w:val="single" w:sz="4" w:space="0" w:color="000000"/>
              <w:bottom w:val="single" w:sz="4" w:space="0" w:color="000000"/>
              <w:right w:val="single" w:sz="4" w:space="0" w:color="000000"/>
            </w:tcBorders>
          </w:tcPr>
          <w:p w14:paraId="04C493B1" w14:textId="778A922E" w:rsidR="00916881" w:rsidRDefault="00916881" w:rsidP="00910159">
            <w:pPr>
              <w:pStyle w:val="TableBody"/>
            </w:pPr>
            <w:r>
              <w:t xml:space="preserve">The description of the Wallet Type. This can be used for further explanation of the Wallet Type in case the Wallet Type Name is not sufficient for </w:t>
            </w:r>
            <w:r w:rsidR="00443150">
              <w:t xml:space="preserve">a </w:t>
            </w:r>
            <w:r>
              <w:t>proper explanation. The Wallet Type Description is limited to 80 characters.</w:t>
            </w:r>
          </w:p>
        </w:tc>
      </w:tr>
      <w:tr w:rsidR="00916881" w14:paraId="32A05D2F" w14:textId="77777777" w:rsidTr="0009567D">
        <w:trPr>
          <w:cantSplit/>
        </w:trPr>
        <w:tc>
          <w:tcPr>
            <w:tcW w:w="2570" w:type="dxa"/>
            <w:tcBorders>
              <w:left w:val="single" w:sz="4" w:space="0" w:color="000000"/>
              <w:bottom w:val="single" w:sz="4" w:space="0" w:color="000000"/>
            </w:tcBorders>
          </w:tcPr>
          <w:p w14:paraId="57F25620" w14:textId="77777777" w:rsidR="00916881" w:rsidRPr="00910159" w:rsidRDefault="00916881" w:rsidP="00910159">
            <w:pPr>
              <w:pStyle w:val="TableBody"/>
              <w:rPr>
                <w:b/>
                <w:bCs/>
              </w:rPr>
            </w:pPr>
            <w:r w:rsidRPr="00910159">
              <w:rPr>
                <w:b/>
                <w:bCs/>
              </w:rPr>
              <w:t>Include in Output</w:t>
            </w:r>
          </w:p>
        </w:tc>
        <w:tc>
          <w:tcPr>
            <w:tcW w:w="5505" w:type="dxa"/>
            <w:tcBorders>
              <w:left w:val="single" w:sz="4" w:space="0" w:color="000000"/>
              <w:bottom w:val="single" w:sz="4" w:space="0" w:color="000000"/>
              <w:right w:val="single" w:sz="4" w:space="0" w:color="000000"/>
            </w:tcBorders>
          </w:tcPr>
          <w:p w14:paraId="06DEF66D" w14:textId="68982147" w:rsidR="00916881" w:rsidRDefault="00BC00C9" w:rsidP="00910159">
            <w:pPr>
              <w:pStyle w:val="TableBody"/>
            </w:pPr>
            <w:r>
              <w:t xml:space="preserve">An option </w:t>
            </w:r>
            <w:r w:rsidR="00916881">
              <w:t>that is used to indicate if the wallet type will be included in output reports.</w:t>
            </w:r>
          </w:p>
        </w:tc>
      </w:tr>
      <w:tr w:rsidR="00916881" w14:paraId="4925BC35" w14:textId="77777777" w:rsidTr="0009567D">
        <w:trPr>
          <w:cantSplit/>
        </w:trPr>
        <w:tc>
          <w:tcPr>
            <w:tcW w:w="2570" w:type="dxa"/>
            <w:tcBorders>
              <w:left w:val="single" w:sz="4" w:space="0" w:color="000000"/>
              <w:bottom w:val="single" w:sz="4" w:space="0" w:color="000000"/>
            </w:tcBorders>
          </w:tcPr>
          <w:p w14:paraId="4D23A6A5" w14:textId="77777777" w:rsidR="00916881" w:rsidRPr="00910159" w:rsidRDefault="00916881" w:rsidP="00910159">
            <w:pPr>
              <w:pStyle w:val="TableBody"/>
              <w:rPr>
                <w:b/>
                <w:bCs/>
              </w:rPr>
            </w:pPr>
            <w:r w:rsidRPr="00910159">
              <w:rPr>
                <w:b/>
                <w:bCs/>
              </w:rPr>
              <w:t>Notes Allowed</w:t>
            </w:r>
          </w:p>
        </w:tc>
        <w:tc>
          <w:tcPr>
            <w:tcW w:w="5505" w:type="dxa"/>
            <w:tcBorders>
              <w:left w:val="single" w:sz="4" w:space="0" w:color="000000"/>
              <w:bottom w:val="single" w:sz="4" w:space="0" w:color="000000"/>
              <w:right w:val="single" w:sz="4" w:space="0" w:color="000000"/>
            </w:tcBorders>
          </w:tcPr>
          <w:p w14:paraId="6BBCE839" w14:textId="2F419AB4" w:rsidR="00916881" w:rsidRDefault="00BC00C9" w:rsidP="00910159">
            <w:pPr>
              <w:pStyle w:val="TableBody"/>
            </w:pPr>
            <w:r>
              <w:t xml:space="preserve">The option </w:t>
            </w:r>
            <w:r w:rsidR="00916881">
              <w:t>used to indicate if this type of wallet can contain notes</w:t>
            </w:r>
          </w:p>
        </w:tc>
      </w:tr>
      <w:tr w:rsidR="00916881" w14:paraId="2B6874B7" w14:textId="77777777" w:rsidTr="0009567D">
        <w:trPr>
          <w:cantSplit/>
        </w:trPr>
        <w:tc>
          <w:tcPr>
            <w:tcW w:w="2570" w:type="dxa"/>
            <w:tcBorders>
              <w:left w:val="single" w:sz="4" w:space="0" w:color="000000"/>
              <w:bottom w:val="single" w:sz="4" w:space="0" w:color="000000"/>
            </w:tcBorders>
          </w:tcPr>
          <w:p w14:paraId="47B20D81" w14:textId="77777777" w:rsidR="00916881" w:rsidRPr="00910159" w:rsidRDefault="00916881" w:rsidP="00910159">
            <w:pPr>
              <w:pStyle w:val="TableBody"/>
              <w:rPr>
                <w:b/>
                <w:bCs/>
              </w:rPr>
            </w:pPr>
            <w:r w:rsidRPr="00910159">
              <w:rPr>
                <w:b/>
                <w:bCs/>
              </w:rPr>
              <w:t>Currency ID</w:t>
            </w:r>
          </w:p>
        </w:tc>
        <w:tc>
          <w:tcPr>
            <w:tcW w:w="5505" w:type="dxa"/>
            <w:tcBorders>
              <w:left w:val="single" w:sz="4" w:space="0" w:color="000000"/>
              <w:bottom w:val="single" w:sz="4" w:space="0" w:color="000000"/>
              <w:right w:val="single" w:sz="4" w:space="0" w:color="000000"/>
            </w:tcBorders>
          </w:tcPr>
          <w:p w14:paraId="14BCD5F3" w14:textId="77777777" w:rsidR="00916881" w:rsidRDefault="00916881" w:rsidP="00910159">
            <w:pPr>
              <w:pStyle w:val="TableBody"/>
            </w:pPr>
            <w:r>
              <w:t>This is the currency selected by default for this wallet type. OptiNet users may select from all available currencies when entering specific wallets, but the currency selected here will be the one shown initially.</w:t>
            </w:r>
          </w:p>
        </w:tc>
      </w:tr>
      <w:tr w:rsidR="00916881" w14:paraId="1D5F8234" w14:textId="77777777" w:rsidTr="0009567D">
        <w:trPr>
          <w:cantSplit/>
        </w:trPr>
        <w:tc>
          <w:tcPr>
            <w:tcW w:w="2570" w:type="dxa"/>
            <w:tcBorders>
              <w:left w:val="single" w:sz="4" w:space="0" w:color="000000"/>
              <w:bottom w:val="single" w:sz="4" w:space="0" w:color="000000"/>
            </w:tcBorders>
          </w:tcPr>
          <w:p w14:paraId="6152551D" w14:textId="77777777" w:rsidR="00916881" w:rsidRPr="00910159" w:rsidRDefault="00916881" w:rsidP="00910159">
            <w:pPr>
              <w:pStyle w:val="TableBody"/>
              <w:rPr>
                <w:b/>
                <w:bCs/>
              </w:rPr>
            </w:pPr>
            <w:r w:rsidRPr="00910159">
              <w:rPr>
                <w:b/>
                <w:bCs/>
              </w:rPr>
              <w:t>Default Note Amount</w:t>
            </w:r>
          </w:p>
        </w:tc>
        <w:tc>
          <w:tcPr>
            <w:tcW w:w="5505" w:type="dxa"/>
            <w:tcBorders>
              <w:left w:val="single" w:sz="4" w:space="0" w:color="000000"/>
              <w:bottom w:val="single" w:sz="4" w:space="0" w:color="000000"/>
              <w:right w:val="single" w:sz="4" w:space="0" w:color="000000"/>
            </w:tcBorders>
          </w:tcPr>
          <w:p w14:paraId="2E982210" w14:textId="77777777" w:rsidR="00916881" w:rsidRDefault="00916881" w:rsidP="00910159">
            <w:pPr>
              <w:pStyle w:val="TableBody"/>
            </w:pPr>
            <w:r>
              <w:t>If a wallet type is likely to contain a certain amount, then it can be entered here. OptiNet users will be able to change the amount when entering specific wallets, but the amount entered here will be shown initially.</w:t>
            </w:r>
          </w:p>
        </w:tc>
      </w:tr>
      <w:tr w:rsidR="00916881" w14:paraId="096CA466" w14:textId="77777777" w:rsidTr="0009567D">
        <w:trPr>
          <w:cantSplit/>
        </w:trPr>
        <w:tc>
          <w:tcPr>
            <w:tcW w:w="2570" w:type="dxa"/>
            <w:tcBorders>
              <w:left w:val="single" w:sz="4" w:space="0" w:color="000000"/>
              <w:bottom w:val="single" w:sz="4" w:space="0" w:color="000000"/>
            </w:tcBorders>
          </w:tcPr>
          <w:p w14:paraId="7412B5D1" w14:textId="77777777" w:rsidR="00916881" w:rsidRPr="00910159" w:rsidRDefault="00916881" w:rsidP="00910159">
            <w:pPr>
              <w:pStyle w:val="TableBody"/>
              <w:rPr>
                <w:b/>
                <w:bCs/>
              </w:rPr>
            </w:pPr>
            <w:r w:rsidRPr="00910159">
              <w:rPr>
                <w:b/>
                <w:bCs/>
              </w:rPr>
              <w:t>Coins Allowed</w:t>
            </w:r>
          </w:p>
        </w:tc>
        <w:tc>
          <w:tcPr>
            <w:tcW w:w="5505" w:type="dxa"/>
            <w:tcBorders>
              <w:left w:val="single" w:sz="4" w:space="0" w:color="000000"/>
              <w:bottom w:val="single" w:sz="4" w:space="0" w:color="000000"/>
              <w:right w:val="single" w:sz="4" w:space="0" w:color="000000"/>
            </w:tcBorders>
          </w:tcPr>
          <w:p w14:paraId="0CD60439" w14:textId="02D8B32D" w:rsidR="00916881" w:rsidRDefault="00BC00C9" w:rsidP="00910159">
            <w:pPr>
              <w:pStyle w:val="TableBody"/>
            </w:pPr>
            <w:r>
              <w:t xml:space="preserve">The option </w:t>
            </w:r>
            <w:r w:rsidR="00916881">
              <w:t>used to indicate if this type of wallet can contain coins</w:t>
            </w:r>
          </w:p>
        </w:tc>
      </w:tr>
      <w:tr w:rsidR="00916881" w14:paraId="2264C936" w14:textId="77777777" w:rsidTr="0009567D">
        <w:trPr>
          <w:cantSplit/>
        </w:trPr>
        <w:tc>
          <w:tcPr>
            <w:tcW w:w="2570" w:type="dxa"/>
            <w:tcBorders>
              <w:left w:val="single" w:sz="4" w:space="0" w:color="000000"/>
              <w:bottom w:val="single" w:sz="4" w:space="0" w:color="000000"/>
            </w:tcBorders>
          </w:tcPr>
          <w:p w14:paraId="27EB9E8B" w14:textId="77777777" w:rsidR="00916881" w:rsidRPr="00910159" w:rsidRDefault="00916881" w:rsidP="00910159">
            <w:pPr>
              <w:pStyle w:val="TableBody"/>
              <w:rPr>
                <w:b/>
                <w:bCs/>
              </w:rPr>
            </w:pPr>
            <w:r w:rsidRPr="00910159">
              <w:rPr>
                <w:b/>
                <w:bCs/>
              </w:rPr>
              <w:t>Is Coin Bag</w:t>
            </w:r>
          </w:p>
        </w:tc>
        <w:tc>
          <w:tcPr>
            <w:tcW w:w="5505" w:type="dxa"/>
            <w:tcBorders>
              <w:left w:val="single" w:sz="4" w:space="0" w:color="000000"/>
              <w:bottom w:val="single" w:sz="4" w:space="0" w:color="000000"/>
              <w:right w:val="single" w:sz="4" w:space="0" w:color="000000"/>
            </w:tcBorders>
          </w:tcPr>
          <w:p w14:paraId="152E0AE6" w14:textId="4E5E7946" w:rsidR="00916881" w:rsidRDefault="00BC00C9" w:rsidP="00910159">
            <w:pPr>
              <w:pStyle w:val="TableBody"/>
            </w:pPr>
            <w:r>
              <w:t xml:space="preserve">The option is </w:t>
            </w:r>
            <w:r w:rsidR="00916881">
              <w:t xml:space="preserve">used to indicate if this wallet type represents coin bags. Coin bags go through a slightly different workflow in OptiNet, see the </w:t>
            </w:r>
            <w:r w:rsidR="00916881" w:rsidRPr="00B25C23">
              <w:rPr>
                <w:b/>
                <w:bCs/>
                <w:rPrChange w:id="2996" w:author="Robbie Moses" w:date="2023-03-03T06:22:00Z">
                  <w:rPr/>
                </w:rPrChange>
              </w:rPr>
              <w:t>OptiNet User Guide</w:t>
            </w:r>
            <w:r w:rsidR="00916881">
              <w:t xml:space="preserve"> for more details.</w:t>
            </w:r>
          </w:p>
        </w:tc>
      </w:tr>
      <w:tr w:rsidR="00916881" w14:paraId="77B7826A" w14:textId="77777777" w:rsidTr="0009567D">
        <w:trPr>
          <w:cantSplit/>
        </w:trPr>
        <w:tc>
          <w:tcPr>
            <w:tcW w:w="2570" w:type="dxa"/>
            <w:tcBorders>
              <w:left w:val="single" w:sz="4" w:space="0" w:color="000000"/>
              <w:bottom w:val="single" w:sz="4" w:space="0" w:color="000000"/>
            </w:tcBorders>
          </w:tcPr>
          <w:p w14:paraId="0F87E42D" w14:textId="77777777" w:rsidR="00916881" w:rsidRPr="00910159" w:rsidRDefault="00916881" w:rsidP="00910159">
            <w:pPr>
              <w:pStyle w:val="TableBody"/>
              <w:rPr>
                <w:b/>
                <w:bCs/>
              </w:rPr>
            </w:pPr>
            <w:r w:rsidRPr="00910159">
              <w:rPr>
                <w:b/>
                <w:bCs/>
              </w:rPr>
              <w:t>Self Contained</w:t>
            </w:r>
          </w:p>
        </w:tc>
        <w:tc>
          <w:tcPr>
            <w:tcW w:w="5505" w:type="dxa"/>
            <w:tcBorders>
              <w:left w:val="single" w:sz="4" w:space="0" w:color="000000"/>
              <w:bottom w:val="single" w:sz="4" w:space="0" w:color="000000"/>
              <w:right w:val="single" w:sz="4" w:space="0" w:color="000000"/>
            </w:tcBorders>
          </w:tcPr>
          <w:p w14:paraId="6B4957BB" w14:textId="7748C3E3" w:rsidR="00916881" w:rsidRDefault="00BC00C9" w:rsidP="00910159">
            <w:pPr>
              <w:pStyle w:val="TableBody"/>
            </w:pPr>
            <w:r>
              <w:t xml:space="preserve">The option is </w:t>
            </w:r>
            <w:r w:rsidR="00916881">
              <w:t xml:space="preserve">used to indicate if wallets of this type are </w:t>
            </w:r>
            <w:r>
              <w:t>self-</w:t>
            </w:r>
            <w:r w:rsidR="00916881">
              <w:t>contained. Self Contained means that instead of 2 layers of containers – Outer Bag and Inner Wallet – the inner wallet functions without an Outer Bag.</w:t>
            </w:r>
          </w:p>
        </w:tc>
      </w:tr>
      <w:tr w:rsidR="00916881" w14:paraId="3C908FE9" w14:textId="77777777" w:rsidTr="0009567D">
        <w:trPr>
          <w:cantSplit/>
        </w:trPr>
        <w:tc>
          <w:tcPr>
            <w:tcW w:w="2570" w:type="dxa"/>
            <w:tcBorders>
              <w:left w:val="single" w:sz="4" w:space="0" w:color="000000"/>
              <w:bottom w:val="single" w:sz="4" w:space="0" w:color="000000"/>
            </w:tcBorders>
          </w:tcPr>
          <w:p w14:paraId="5613027C" w14:textId="77777777" w:rsidR="00916881" w:rsidRPr="00910159" w:rsidRDefault="00916881" w:rsidP="00910159">
            <w:pPr>
              <w:pStyle w:val="TableBody"/>
              <w:rPr>
                <w:b/>
                <w:bCs/>
              </w:rPr>
            </w:pPr>
            <w:r w:rsidRPr="00910159">
              <w:rPr>
                <w:b/>
                <w:bCs/>
              </w:rPr>
              <w:lastRenderedPageBreak/>
              <w:t>Mix Allowed</w:t>
            </w:r>
          </w:p>
        </w:tc>
        <w:tc>
          <w:tcPr>
            <w:tcW w:w="5505" w:type="dxa"/>
            <w:tcBorders>
              <w:left w:val="single" w:sz="4" w:space="0" w:color="000000"/>
              <w:bottom w:val="single" w:sz="4" w:space="0" w:color="000000"/>
              <w:right w:val="single" w:sz="4" w:space="0" w:color="000000"/>
            </w:tcBorders>
          </w:tcPr>
          <w:p w14:paraId="32533121" w14:textId="3D8FC93C" w:rsidR="00916881" w:rsidRDefault="00BC00C9" w:rsidP="00910159">
            <w:pPr>
              <w:pStyle w:val="TableBody"/>
            </w:pPr>
            <w:r>
              <w:t xml:space="preserve">The option is </w:t>
            </w:r>
            <w:r w:rsidR="00916881">
              <w:t>used to indicate if wallets of this type can be placed in Mixed Bags. Mixed Bags are outer containers that contain more than 1 type of Inner Wallet.</w:t>
            </w:r>
          </w:p>
        </w:tc>
      </w:tr>
      <w:tr w:rsidR="00916881" w14:paraId="5AA88F9C" w14:textId="77777777" w:rsidTr="0009567D">
        <w:trPr>
          <w:cantSplit/>
        </w:trPr>
        <w:tc>
          <w:tcPr>
            <w:tcW w:w="2570" w:type="dxa"/>
            <w:tcBorders>
              <w:left w:val="single" w:sz="4" w:space="0" w:color="000000"/>
              <w:bottom w:val="single" w:sz="4" w:space="0" w:color="000000"/>
            </w:tcBorders>
          </w:tcPr>
          <w:p w14:paraId="10EDBE15" w14:textId="77777777" w:rsidR="00916881" w:rsidRPr="00910159" w:rsidRDefault="00916881" w:rsidP="00910159">
            <w:pPr>
              <w:pStyle w:val="TableBody"/>
              <w:rPr>
                <w:b/>
                <w:bCs/>
              </w:rPr>
            </w:pPr>
            <w:r w:rsidRPr="00910159">
              <w:rPr>
                <w:b/>
                <w:bCs/>
              </w:rPr>
              <w:t>Local Ref Used</w:t>
            </w:r>
          </w:p>
        </w:tc>
        <w:tc>
          <w:tcPr>
            <w:tcW w:w="5505" w:type="dxa"/>
            <w:tcBorders>
              <w:left w:val="single" w:sz="4" w:space="0" w:color="000000"/>
              <w:bottom w:val="single" w:sz="4" w:space="0" w:color="000000"/>
              <w:right w:val="single" w:sz="4" w:space="0" w:color="000000"/>
            </w:tcBorders>
          </w:tcPr>
          <w:p w14:paraId="0BA1D657" w14:textId="5027E0AE" w:rsidR="00916881" w:rsidRDefault="00BC00C9" w:rsidP="00910159">
            <w:pPr>
              <w:pStyle w:val="TableBody"/>
            </w:pPr>
            <w:r>
              <w:t xml:space="preserve">The option is </w:t>
            </w:r>
            <w:r w:rsidR="00916881">
              <w:t>used to indicate if OptiNet users should be offered the Local Reference field when entering wallets of this type.</w:t>
            </w:r>
          </w:p>
        </w:tc>
      </w:tr>
      <w:tr w:rsidR="00916881" w14:paraId="319CE292" w14:textId="77777777" w:rsidTr="0009567D">
        <w:trPr>
          <w:cantSplit/>
        </w:trPr>
        <w:tc>
          <w:tcPr>
            <w:tcW w:w="2570" w:type="dxa"/>
            <w:tcBorders>
              <w:left w:val="single" w:sz="4" w:space="0" w:color="000000"/>
              <w:bottom w:val="single" w:sz="4" w:space="0" w:color="000000"/>
            </w:tcBorders>
          </w:tcPr>
          <w:p w14:paraId="0F9A42DE" w14:textId="77777777" w:rsidR="00916881" w:rsidRPr="00910159" w:rsidRDefault="00916881" w:rsidP="00910159">
            <w:pPr>
              <w:pStyle w:val="TableBody"/>
              <w:rPr>
                <w:b/>
                <w:bCs/>
              </w:rPr>
            </w:pPr>
            <w:r w:rsidRPr="00910159">
              <w:rPr>
                <w:b/>
                <w:bCs/>
              </w:rPr>
              <w:t>Sort Number Used</w:t>
            </w:r>
          </w:p>
        </w:tc>
        <w:tc>
          <w:tcPr>
            <w:tcW w:w="5505" w:type="dxa"/>
            <w:tcBorders>
              <w:left w:val="single" w:sz="4" w:space="0" w:color="000000"/>
              <w:bottom w:val="single" w:sz="4" w:space="0" w:color="000000"/>
              <w:right w:val="single" w:sz="4" w:space="0" w:color="000000"/>
            </w:tcBorders>
          </w:tcPr>
          <w:p w14:paraId="2C040768" w14:textId="24E363E8" w:rsidR="00916881" w:rsidRDefault="00BC00C9" w:rsidP="00910159">
            <w:pPr>
              <w:pStyle w:val="TableBody"/>
            </w:pPr>
            <w:r>
              <w:t xml:space="preserve">The option is </w:t>
            </w:r>
            <w:r w:rsidR="00916881">
              <w:t xml:space="preserve">used to indicate if OptiNet users should be offered the Sort Number field when entering wallets of this type. </w:t>
            </w:r>
          </w:p>
        </w:tc>
      </w:tr>
      <w:tr w:rsidR="00916881" w14:paraId="5466C79E" w14:textId="77777777" w:rsidTr="0009567D">
        <w:trPr>
          <w:cantSplit/>
        </w:trPr>
        <w:tc>
          <w:tcPr>
            <w:tcW w:w="2570" w:type="dxa"/>
            <w:tcBorders>
              <w:left w:val="single" w:sz="4" w:space="0" w:color="000000"/>
              <w:bottom w:val="single" w:sz="4" w:space="0" w:color="000000"/>
            </w:tcBorders>
          </w:tcPr>
          <w:p w14:paraId="6AACC0F2" w14:textId="77777777" w:rsidR="00916881" w:rsidRPr="00910159" w:rsidRDefault="00916881" w:rsidP="00910159">
            <w:pPr>
              <w:pStyle w:val="TableBody"/>
              <w:rPr>
                <w:b/>
                <w:bCs/>
              </w:rPr>
            </w:pPr>
            <w:r w:rsidRPr="00910159">
              <w:rPr>
                <w:b/>
                <w:bCs/>
              </w:rPr>
              <w:t>Account Used</w:t>
            </w:r>
          </w:p>
        </w:tc>
        <w:tc>
          <w:tcPr>
            <w:tcW w:w="5505" w:type="dxa"/>
            <w:tcBorders>
              <w:left w:val="single" w:sz="4" w:space="0" w:color="000000"/>
              <w:bottom w:val="single" w:sz="4" w:space="0" w:color="000000"/>
              <w:right w:val="single" w:sz="4" w:space="0" w:color="000000"/>
            </w:tcBorders>
          </w:tcPr>
          <w:p w14:paraId="0072EFD1" w14:textId="427C75F3" w:rsidR="00916881" w:rsidRDefault="00BC00C9" w:rsidP="00910159">
            <w:pPr>
              <w:pStyle w:val="TableBody"/>
            </w:pPr>
            <w:r>
              <w:t xml:space="preserve">The option is </w:t>
            </w:r>
            <w:r w:rsidR="00916881">
              <w:t>used to indicate if OptiNet users should be offered the Account Number field when entering wallets of this type.</w:t>
            </w:r>
          </w:p>
        </w:tc>
      </w:tr>
      <w:tr w:rsidR="00916881" w14:paraId="25168C68" w14:textId="77777777" w:rsidTr="0009567D">
        <w:trPr>
          <w:cantSplit/>
        </w:trPr>
        <w:tc>
          <w:tcPr>
            <w:tcW w:w="2570" w:type="dxa"/>
            <w:tcBorders>
              <w:left w:val="single" w:sz="4" w:space="0" w:color="000000"/>
              <w:bottom w:val="single" w:sz="4" w:space="0" w:color="000000"/>
            </w:tcBorders>
          </w:tcPr>
          <w:p w14:paraId="0604D610" w14:textId="77777777" w:rsidR="00916881" w:rsidRPr="00910159" w:rsidRDefault="00916881" w:rsidP="00910159">
            <w:pPr>
              <w:pStyle w:val="TableBody"/>
              <w:rPr>
                <w:b/>
                <w:bCs/>
              </w:rPr>
            </w:pPr>
            <w:r w:rsidRPr="00910159">
              <w:rPr>
                <w:b/>
                <w:bCs/>
              </w:rPr>
              <w:t>Delete Button</w:t>
            </w:r>
          </w:p>
        </w:tc>
        <w:tc>
          <w:tcPr>
            <w:tcW w:w="5505" w:type="dxa"/>
            <w:tcBorders>
              <w:left w:val="single" w:sz="4" w:space="0" w:color="000000"/>
              <w:bottom w:val="single" w:sz="4" w:space="0" w:color="000000"/>
              <w:right w:val="single" w:sz="4" w:space="0" w:color="000000"/>
            </w:tcBorders>
          </w:tcPr>
          <w:p w14:paraId="0294E4B4" w14:textId="77777777" w:rsidR="00916881" w:rsidRDefault="00916881" w:rsidP="00910159">
            <w:pPr>
              <w:pStyle w:val="TableBody"/>
            </w:pPr>
            <w:r>
              <w:t>Deletes the adjacent Wallet Type</w:t>
            </w:r>
          </w:p>
        </w:tc>
      </w:tr>
      <w:tr w:rsidR="00916881" w14:paraId="429FE79C" w14:textId="77777777" w:rsidTr="0009567D">
        <w:trPr>
          <w:cantSplit/>
        </w:trPr>
        <w:tc>
          <w:tcPr>
            <w:tcW w:w="2570" w:type="dxa"/>
            <w:tcBorders>
              <w:top w:val="single" w:sz="4" w:space="0" w:color="000000"/>
              <w:left w:val="single" w:sz="4" w:space="0" w:color="000000"/>
              <w:bottom w:val="single" w:sz="4" w:space="0" w:color="000000"/>
            </w:tcBorders>
          </w:tcPr>
          <w:p w14:paraId="6D154267" w14:textId="77777777" w:rsidR="00916881" w:rsidRPr="00910159" w:rsidRDefault="00916881" w:rsidP="00910159">
            <w:pPr>
              <w:pStyle w:val="TableBody"/>
              <w:rPr>
                <w:b/>
                <w:bCs/>
              </w:rPr>
            </w:pPr>
            <w:r w:rsidRPr="00910159">
              <w:rPr>
                <w:b/>
                <w:bCs/>
              </w:rPr>
              <w:t>Update Button</w:t>
            </w:r>
          </w:p>
        </w:tc>
        <w:tc>
          <w:tcPr>
            <w:tcW w:w="5505" w:type="dxa"/>
            <w:tcBorders>
              <w:top w:val="single" w:sz="4" w:space="0" w:color="000000"/>
              <w:left w:val="single" w:sz="4" w:space="0" w:color="000000"/>
              <w:bottom w:val="single" w:sz="4" w:space="0" w:color="000000"/>
              <w:right w:val="single" w:sz="4" w:space="0" w:color="000000"/>
            </w:tcBorders>
          </w:tcPr>
          <w:p w14:paraId="63A16B57" w14:textId="77777777" w:rsidR="00916881" w:rsidRDefault="00916881" w:rsidP="00910159">
            <w:pPr>
              <w:pStyle w:val="TableBody"/>
            </w:pPr>
            <w:r>
              <w:t>Updates any changes made to the currently defined and displayed Wallet Type IDs. It is not necessary to select a particular Wallet Type ID to update as this button will update all changes made to the Wallet Type Name or Description</w:t>
            </w:r>
          </w:p>
        </w:tc>
      </w:tr>
      <w:tr w:rsidR="00916881" w14:paraId="73067C65" w14:textId="77777777" w:rsidTr="0009567D">
        <w:trPr>
          <w:cantSplit/>
        </w:trPr>
        <w:tc>
          <w:tcPr>
            <w:tcW w:w="2570" w:type="dxa"/>
            <w:tcBorders>
              <w:top w:val="single" w:sz="4" w:space="0" w:color="000000"/>
              <w:left w:val="single" w:sz="4" w:space="0" w:color="000000"/>
              <w:bottom w:val="single" w:sz="4" w:space="0" w:color="000000"/>
            </w:tcBorders>
          </w:tcPr>
          <w:p w14:paraId="0B8520F2" w14:textId="77777777" w:rsidR="00916881" w:rsidRPr="00910159" w:rsidRDefault="00916881" w:rsidP="00910159">
            <w:pPr>
              <w:pStyle w:val="TableBody"/>
              <w:rPr>
                <w:b/>
                <w:bCs/>
              </w:rPr>
            </w:pPr>
            <w:r w:rsidRPr="00910159">
              <w:rPr>
                <w:b/>
                <w:bCs/>
              </w:rPr>
              <w:t>Create New Button</w:t>
            </w:r>
          </w:p>
        </w:tc>
        <w:tc>
          <w:tcPr>
            <w:tcW w:w="5505" w:type="dxa"/>
            <w:tcBorders>
              <w:top w:val="single" w:sz="4" w:space="0" w:color="000000"/>
              <w:left w:val="single" w:sz="4" w:space="0" w:color="000000"/>
              <w:bottom w:val="single" w:sz="4" w:space="0" w:color="000000"/>
              <w:right w:val="single" w:sz="4" w:space="0" w:color="000000"/>
            </w:tcBorders>
          </w:tcPr>
          <w:p w14:paraId="0D4D8C27" w14:textId="2E7272B3" w:rsidR="00916881" w:rsidRDefault="00916881" w:rsidP="00910159">
            <w:pPr>
              <w:pStyle w:val="TableBody"/>
            </w:pPr>
            <w:r>
              <w:t xml:space="preserve">Adds a new Inner Wallet Type ID to the list. </w:t>
            </w:r>
            <w:r w:rsidR="00BC00C9">
              <w:t>T</w:t>
            </w:r>
            <w:r>
              <w:t xml:space="preserve">o create a new Inner Wallet ID, a unique Wallet Type ID, Name, and Description must be defined. Any missing values will cause an error </w:t>
            </w:r>
            <w:r w:rsidR="00522489">
              <w:t xml:space="preserve">and </w:t>
            </w:r>
            <w:r>
              <w:t>the user will be prompted to enter the missing information.</w:t>
            </w:r>
          </w:p>
        </w:tc>
      </w:tr>
    </w:tbl>
    <w:p w14:paraId="5ADF32CA" w14:textId="77777777" w:rsidR="00916881" w:rsidRDefault="00916881" w:rsidP="002C5B05">
      <w:pPr>
        <w:pStyle w:val="BodyText"/>
      </w:pPr>
    </w:p>
    <w:p w14:paraId="3FAC5237" w14:textId="77777777" w:rsidR="00916881" w:rsidRDefault="00916881" w:rsidP="000468A4">
      <w:pPr>
        <w:pStyle w:val="Heading2"/>
      </w:pPr>
      <w:bookmarkStart w:id="2997" w:name="_Ref272392428"/>
      <w:bookmarkStart w:id="2998" w:name="_Toc128718720"/>
      <w:r>
        <w:t>System</w:t>
      </w:r>
      <w:r>
        <w:rPr>
          <w:rFonts w:ascii="Wingdings" w:hAnsi="Wingdings"/>
        </w:rPr>
        <w:t></w:t>
      </w:r>
      <w:r>
        <w:t>Order Settings Page</w:t>
      </w:r>
      <w:bookmarkEnd w:id="2997"/>
      <w:bookmarkEnd w:id="2998"/>
    </w:p>
    <w:p w14:paraId="50DAD1DC" w14:textId="77777777" w:rsidR="00916881" w:rsidRDefault="00916881" w:rsidP="00910159">
      <w:pPr>
        <w:pStyle w:val="BodyText"/>
      </w:pPr>
      <w:r>
        <w:t xml:space="preserve">The Order Settings page is used to set up parameters and processes related to the processing of orders by analysts and branch users. </w:t>
      </w:r>
    </w:p>
    <w:p w14:paraId="75B1C281" w14:textId="77777777" w:rsidR="00916881" w:rsidRDefault="00916881" w:rsidP="00910159">
      <w:pPr>
        <w:pStyle w:val="BodyText"/>
      </w:pPr>
      <w:r>
        <w:t>The following functions are covered in this section:</w:t>
      </w:r>
    </w:p>
    <w:p w14:paraId="3F7FCA0C" w14:textId="3323A538"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_Ref272392661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Override Reasons</w:t>
      </w:r>
      <w:r w:rsidRPr="00910159">
        <w:rPr>
          <w:color w:val="1F497D" w:themeColor="text2"/>
        </w:rPr>
        <w:fldChar w:fldCharType="end"/>
      </w:r>
    </w:p>
    <w:p w14:paraId="2476F984" w14:textId="7986365F"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_Ref272392666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 xml:space="preserve"> Order Settings</w:t>
      </w:r>
      <w:r w:rsidR="00D57607" w:rsidRPr="00910159">
        <w:rPr>
          <w:rFonts w:ascii="Wingdings" w:hAnsi="Wingdings"/>
          <w:color w:val="1F497D" w:themeColor="text2"/>
        </w:rPr>
        <w:t></w:t>
      </w:r>
      <w:r w:rsidR="00D57607" w:rsidRPr="00910159">
        <w:rPr>
          <w:color w:val="1F497D" w:themeColor="text2"/>
        </w:rPr>
        <w:t>Order Workflow</w:t>
      </w:r>
      <w:r w:rsidRPr="00910159">
        <w:rPr>
          <w:color w:val="1F497D" w:themeColor="text2"/>
        </w:rPr>
        <w:fldChar w:fldCharType="end"/>
      </w:r>
    </w:p>
    <w:p w14:paraId="034EF78D" w14:textId="2CE0E355"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_Ref272392672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Order Custom Field Definitions</w:t>
      </w:r>
      <w:r w:rsidRPr="00910159">
        <w:rPr>
          <w:color w:val="1F497D" w:themeColor="text2"/>
        </w:rPr>
        <w:fldChar w:fldCharType="end"/>
      </w:r>
    </w:p>
    <w:p w14:paraId="077B915A" w14:textId="4A7E016E" w:rsidR="00916881" w:rsidRPr="00910159" w:rsidRDefault="00027408" w:rsidP="00910159">
      <w:pPr>
        <w:pStyle w:val="ListBullet"/>
        <w:rPr>
          <w:color w:val="1F497D" w:themeColor="text2"/>
        </w:rPr>
      </w:pPr>
      <w:r w:rsidRPr="00910159">
        <w:rPr>
          <w:color w:val="1F497D" w:themeColor="text2"/>
        </w:rPr>
        <w:fldChar w:fldCharType="begin"/>
      </w:r>
      <w:r w:rsidR="00916881" w:rsidRPr="00910159">
        <w:rPr>
          <w:color w:val="1F497D" w:themeColor="text2"/>
        </w:rPr>
        <w:instrText xml:space="preserve"> REF _Ref272392677 \h </w:instrText>
      </w:r>
      <w:r w:rsidR="00910159" w:rsidRPr="00910159">
        <w:rPr>
          <w:color w:val="1F497D" w:themeColor="text2"/>
        </w:rPr>
        <w:instrText xml:space="preserve"> \* MERGEFORMAT </w:instrText>
      </w:r>
      <w:r w:rsidRPr="00910159">
        <w:rPr>
          <w:color w:val="1F497D" w:themeColor="text2"/>
        </w:rPr>
      </w:r>
      <w:r w:rsidRPr="00910159">
        <w:rPr>
          <w:color w:val="1F497D" w:themeColor="text2"/>
        </w:rPr>
        <w:fldChar w:fldCharType="separate"/>
      </w:r>
      <w:r w:rsidR="00D57607" w:rsidRPr="00910159">
        <w:rPr>
          <w:color w:val="1F497D" w:themeColor="text2"/>
        </w:rPr>
        <w:t>Order Settings</w:t>
      </w:r>
      <w:r w:rsidR="00D57607" w:rsidRPr="00910159">
        <w:rPr>
          <w:rFonts w:ascii="Wingdings" w:hAnsi="Wingdings"/>
          <w:color w:val="1F497D" w:themeColor="text2"/>
        </w:rPr>
        <w:t></w:t>
      </w:r>
      <w:r w:rsidR="00D57607" w:rsidRPr="00910159">
        <w:rPr>
          <w:color w:val="1F497D" w:themeColor="text2"/>
        </w:rPr>
        <w:t>Custom Field to Order Linkage</w:t>
      </w:r>
      <w:r w:rsidRPr="00910159">
        <w:rPr>
          <w:color w:val="1F497D" w:themeColor="text2"/>
        </w:rPr>
        <w:fldChar w:fldCharType="end"/>
      </w:r>
    </w:p>
    <w:p w14:paraId="1E89B802" w14:textId="301C5D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64E2E2" w14:textId="77777777" w:rsidR="00916881" w:rsidRDefault="00916881" w:rsidP="00700BF7">
      <w:pPr>
        <w:pStyle w:val="Heading3"/>
      </w:pPr>
      <w:bookmarkStart w:id="2999" w:name="_Ref272392661"/>
      <w:bookmarkStart w:id="3000" w:name="_Toc128718721"/>
      <w:r>
        <w:lastRenderedPageBreak/>
        <w:t>Order Settings</w:t>
      </w:r>
      <w:r>
        <w:rPr>
          <w:rFonts w:ascii="Wingdings" w:hAnsi="Wingdings"/>
        </w:rPr>
        <w:t></w:t>
      </w:r>
      <w:r>
        <w:t>Override Reasons</w:t>
      </w:r>
      <w:bookmarkEnd w:id="2999"/>
      <w:bookmarkEnd w:id="3000"/>
    </w:p>
    <w:p w14:paraId="4D60B222" w14:textId="0FAEEBB2" w:rsidR="00916881" w:rsidRDefault="00916881" w:rsidP="00910159">
      <w:pPr>
        <w:pStyle w:val="BodyText"/>
      </w:pPr>
      <w:r>
        <w:t xml:space="preserve">Override reasons are used during the ordering process to explain why a manual order was created or why a recommendation was overridden or edited. Users can specify any number of Override Reasons on this page; </w:t>
      </w:r>
      <w:r w:rsidR="00910159">
        <w:t>however,</w:t>
      </w:r>
      <w:r>
        <w:t xml:space="preserve"> it is required that at least one Override reason is defined as it is required for use with Manual, Overridden, and Edited orders.</w:t>
      </w:r>
    </w:p>
    <w:p w14:paraId="119EA320" w14:textId="7595E9D7" w:rsidR="00916881" w:rsidRDefault="00916881" w:rsidP="00F63174">
      <w:pPr>
        <w:pStyle w:val="Caption"/>
        <w:spacing w:before="0" w:after="120"/>
        <w:ind w:left="187" w:hanging="187"/>
        <w:outlineLvl w:val="0"/>
      </w:pPr>
      <w:bookmarkStart w:id="3001" w:name="_Toc128632462"/>
      <w:r>
        <w:t xml:space="preserve">Figure </w:t>
      </w:r>
      <w:ins w:id="3002" w:author="Robbie Moses" w:date="2023-03-02T06:45:00Z">
        <w:r w:rsidR="00624EA3">
          <w:fldChar w:fldCharType="begin"/>
        </w:r>
        <w:r w:rsidR="00624EA3">
          <w:instrText xml:space="preserve"> SEQ Figure \* ARABIC </w:instrText>
        </w:r>
      </w:ins>
      <w:r w:rsidR="00624EA3">
        <w:fldChar w:fldCharType="separate"/>
      </w:r>
      <w:ins w:id="3003" w:author="Robbie Moses" w:date="2023-03-02T06:45:00Z">
        <w:r w:rsidR="00624EA3">
          <w:rPr>
            <w:noProof/>
          </w:rPr>
          <w:t>143</w:t>
        </w:r>
        <w:r w:rsidR="00624EA3">
          <w:fldChar w:fldCharType="end"/>
        </w:r>
      </w:ins>
      <w:ins w:id="3004" w:author="Moses, Robbie" w:date="2023-02-22T02:39:00Z">
        <w:del w:id="3005" w:author="Robbie Moses" w:date="2023-03-02T06:45:00Z">
          <w:r w:rsidR="003B5D4F" w:rsidDel="00624EA3">
            <w:fldChar w:fldCharType="begin"/>
          </w:r>
          <w:r w:rsidR="003B5D4F" w:rsidDel="00624EA3">
            <w:delInstrText xml:space="preserve"> SEQ Figure \* ARABIC </w:delInstrText>
          </w:r>
        </w:del>
      </w:ins>
      <w:del w:id="3006" w:author="Robbie Moses" w:date="2023-03-02T06:45:00Z">
        <w:r w:rsidR="003B5D4F" w:rsidDel="00624EA3">
          <w:fldChar w:fldCharType="separate"/>
        </w:r>
      </w:del>
      <w:ins w:id="3007" w:author="Moses, Robbie" w:date="2023-02-22T02:39:00Z">
        <w:del w:id="3008" w:author="Robbie Moses" w:date="2023-03-02T06:45:00Z">
          <w:r w:rsidR="003B5D4F" w:rsidDel="00624EA3">
            <w:rPr>
              <w:noProof/>
            </w:rPr>
            <w:delText>142</w:delText>
          </w:r>
          <w:r w:rsidR="003B5D4F" w:rsidDel="00624EA3">
            <w:fldChar w:fldCharType="end"/>
          </w:r>
        </w:del>
      </w:ins>
      <w:del w:id="3009"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142</w:delText>
        </w:r>
        <w:r w:rsidRPr="1E740376" w:rsidDel="003B5D4F">
          <w:rPr>
            <w:noProof/>
          </w:rPr>
          <w:fldChar w:fldCharType="end"/>
        </w:r>
      </w:del>
      <w:r>
        <w:t>: Instituion Page</w:t>
      </w:r>
      <w:bookmarkEnd w:id="3001"/>
    </w:p>
    <w:p w14:paraId="0DE4B97A" w14:textId="42E8E8AF" w:rsidR="00916881" w:rsidRDefault="6879D677" w:rsidP="002C5B05">
      <w:pPr>
        <w:pStyle w:val="BodyText"/>
      </w:pPr>
      <w:r>
        <w:rPr>
          <w:noProof/>
        </w:rPr>
        <w:drawing>
          <wp:inline distT="0" distB="0" distL="0" distR="0" wp14:anchorId="383E9AD4" wp14:editId="1A784E1D">
            <wp:extent cx="5486400" cy="2419350"/>
            <wp:effectExtent l="76200" t="76200" r="133350" b="133350"/>
            <wp:docPr id="2026828108" name="Picture 2026828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486400"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AC2F4D" w14:textId="77777777" w:rsidR="00916881" w:rsidRDefault="00916881" w:rsidP="002C5B05">
      <w:pPr>
        <w:pStyle w:val="BodyText"/>
      </w:pPr>
    </w:p>
    <w:p w14:paraId="5A9F565E" w14:textId="6B5850E1" w:rsidR="00916881" w:rsidRDefault="00916881" w:rsidP="00F63174">
      <w:pPr>
        <w:pStyle w:val="Caption"/>
        <w:spacing w:before="0" w:after="120"/>
        <w:ind w:left="187" w:hanging="187"/>
        <w:outlineLvl w:val="0"/>
      </w:pPr>
      <w:bookmarkStart w:id="3010" w:name="_Toc128631075"/>
      <w:r>
        <w:t xml:space="preserve">Table </w:t>
      </w:r>
      <w:r w:rsidR="00027408">
        <w:fldChar w:fldCharType="begin"/>
      </w:r>
      <w:r>
        <w:instrText xml:space="preserve"> SEQ "Table" \*Arabic </w:instrText>
      </w:r>
      <w:r w:rsidR="00027408">
        <w:fldChar w:fldCharType="separate"/>
      </w:r>
      <w:r w:rsidR="00D57607">
        <w:rPr>
          <w:noProof/>
        </w:rPr>
        <w:t>121</w:t>
      </w:r>
      <w:r w:rsidR="00027408">
        <w:rPr>
          <w:noProof/>
        </w:rPr>
        <w:fldChar w:fldCharType="end"/>
      </w:r>
      <w:r>
        <w:t>: Institution Description</w:t>
      </w:r>
      <w:bookmarkEnd w:id="301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97965DD"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2DC1333C"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7D74B87" w14:textId="77777777" w:rsidR="00916881" w:rsidRDefault="00916881" w:rsidP="00910159">
            <w:pPr>
              <w:pStyle w:val="TableHeading"/>
            </w:pPr>
            <w:r>
              <w:t>Description</w:t>
            </w:r>
          </w:p>
        </w:tc>
      </w:tr>
      <w:tr w:rsidR="00916881" w14:paraId="61E59FAD" w14:textId="77777777" w:rsidTr="0009567D">
        <w:trPr>
          <w:cantSplit/>
        </w:trPr>
        <w:tc>
          <w:tcPr>
            <w:tcW w:w="2592" w:type="dxa"/>
            <w:tcBorders>
              <w:top w:val="single" w:sz="4" w:space="0" w:color="000000"/>
              <w:left w:val="single" w:sz="4" w:space="0" w:color="000000"/>
              <w:bottom w:val="single" w:sz="4" w:space="0" w:color="000000"/>
            </w:tcBorders>
          </w:tcPr>
          <w:p w14:paraId="5145B7BC" w14:textId="77777777" w:rsidR="00916881" w:rsidRPr="00910159" w:rsidRDefault="00916881" w:rsidP="00910159">
            <w:pPr>
              <w:pStyle w:val="TableBody"/>
              <w:rPr>
                <w:b/>
                <w:bCs/>
              </w:rPr>
            </w:pPr>
            <w:r w:rsidRPr="00910159">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7AA68913" w14:textId="77777777" w:rsidR="00916881" w:rsidRDefault="00916881" w:rsidP="00910159">
            <w:pPr>
              <w:pStyle w:val="TableBody"/>
            </w:pPr>
            <w:r>
              <w:t>Saves the information on the page. If a new override reason was specified, it will save that entry as well.</w:t>
            </w:r>
          </w:p>
        </w:tc>
      </w:tr>
      <w:tr w:rsidR="00916881" w14:paraId="7CB1FE62" w14:textId="77777777" w:rsidTr="0009567D">
        <w:trPr>
          <w:cantSplit/>
        </w:trPr>
        <w:tc>
          <w:tcPr>
            <w:tcW w:w="2592" w:type="dxa"/>
            <w:tcBorders>
              <w:top w:val="single" w:sz="4" w:space="0" w:color="000000"/>
              <w:left w:val="single" w:sz="4" w:space="0" w:color="000000"/>
              <w:bottom w:val="single" w:sz="4" w:space="0" w:color="000000"/>
            </w:tcBorders>
          </w:tcPr>
          <w:p w14:paraId="412BA0C4" w14:textId="77777777" w:rsidR="00916881" w:rsidRPr="00910159" w:rsidRDefault="00916881" w:rsidP="00910159">
            <w:pPr>
              <w:pStyle w:val="TableBody"/>
              <w:rPr>
                <w:b/>
                <w:bCs/>
              </w:rPr>
            </w:pPr>
            <w:r w:rsidRPr="00910159">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1C34EC7" w14:textId="0A14BDE7" w:rsidR="00916881" w:rsidRDefault="00916881" w:rsidP="00910159">
            <w:pPr>
              <w:pStyle w:val="TableBody"/>
            </w:pPr>
            <w:r>
              <w:t xml:space="preserve">Cancels any changes that were made on the page </w:t>
            </w:r>
            <w:r w:rsidR="007A24A7">
              <w:t>it</w:t>
            </w:r>
            <w:r>
              <w:t xml:space="preserve"> refreshes the page with the original information.</w:t>
            </w:r>
          </w:p>
        </w:tc>
      </w:tr>
      <w:tr w:rsidR="00916881" w14:paraId="0C702C21" w14:textId="77777777" w:rsidTr="0009567D">
        <w:trPr>
          <w:cantSplit/>
        </w:trPr>
        <w:tc>
          <w:tcPr>
            <w:tcW w:w="2592" w:type="dxa"/>
            <w:tcBorders>
              <w:top w:val="single" w:sz="4" w:space="0" w:color="000000"/>
              <w:left w:val="single" w:sz="4" w:space="0" w:color="000000"/>
              <w:bottom w:val="single" w:sz="4" w:space="0" w:color="000000"/>
            </w:tcBorders>
          </w:tcPr>
          <w:p w14:paraId="5378EA7D"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60C8A509" w14:textId="77777777" w:rsidR="00916881" w:rsidRDefault="00916881" w:rsidP="00910159">
            <w:pPr>
              <w:pStyle w:val="TableBody"/>
            </w:pPr>
            <w:r>
              <w:t xml:space="preserve">Deletes the override reason in the field adjacent to the button. </w:t>
            </w:r>
          </w:p>
        </w:tc>
      </w:tr>
    </w:tbl>
    <w:p w14:paraId="4659AA01" w14:textId="77777777" w:rsidR="00916881" w:rsidRDefault="00916881" w:rsidP="002C5B05">
      <w:pPr>
        <w:pStyle w:val="BodyText"/>
      </w:pPr>
    </w:p>
    <w:p w14:paraId="5D23121D" w14:textId="77777777" w:rsidR="00916881" w:rsidRDefault="00916881" w:rsidP="00700BF7">
      <w:pPr>
        <w:pStyle w:val="Heading3"/>
      </w:pPr>
      <w:bookmarkStart w:id="3011" w:name="_Ref272392666"/>
      <w:bookmarkStart w:id="3012" w:name="_Ref231730402"/>
      <w:r>
        <w:t xml:space="preserve"> </w:t>
      </w:r>
      <w:bookmarkStart w:id="3013" w:name="_Toc128718722"/>
      <w:r>
        <w:t>Order Settings</w:t>
      </w:r>
      <w:r>
        <w:rPr>
          <w:rFonts w:ascii="Wingdings" w:hAnsi="Wingdings"/>
        </w:rPr>
        <w:t></w:t>
      </w:r>
      <w:r>
        <w:t>Order Workflow</w:t>
      </w:r>
      <w:bookmarkEnd w:id="3011"/>
      <w:bookmarkEnd w:id="3013"/>
    </w:p>
    <w:p w14:paraId="257AC9CA" w14:textId="77A708DA" w:rsidR="00916881" w:rsidRDefault="00916881" w:rsidP="00910159">
      <w:pPr>
        <w:pStyle w:val="BodyText"/>
      </w:pPr>
      <w:r>
        <w:t>Order Workflow functionality tracks the status of orders from creation to fulfilment and confirmation. If Order Workflow is not licensed, standard OptiCash Order Workflow will apply and access to the Workflow Editor will be disabled.</w:t>
      </w:r>
    </w:p>
    <w:p w14:paraId="729C0965" w14:textId="5E0B8C81" w:rsidR="00916881" w:rsidRDefault="00916881" w:rsidP="00910159">
      <w:pPr>
        <w:pStyle w:val="BodyText"/>
      </w:pPr>
      <w:r>
        <w:t xml:space="preserve">An Order Workflow consists of States that an order can be in at a given time, and Tasks or actions that can be performed from a given State.  In the example diagram below, black text in bubbles </w:t>
      </w:r>
      <w:r w:rsidR="00522489">
        <w:t xml:space="preserve">is </w:t>
      </w:r>
      <w:r>
        <w:t xml:space="preserve">States, while red text next to arrows represents </w:t>
      </w:r>
      <w:r>
        <w:lastRenderedPageBreak/>
        <w:t>Tasks. For instance, Orders can be ‘</w:t>
      </w:r>
      <w:r w:rsidRPr="00921171">
        <w:rPr>
          <w:b/>
          <w:bCs/>
          <w:rPrChange w:id="3014" w:author="Robbie Moses" w:date="2023-03-03T06:23:00Z">
            <w:rPr/>
          </w:rPrChange>
        </w:rPr>
        <w:t>Ordered’</w:t>
      </w:r>
      <w:r>
        <w:t xml:space="preserve"> by Branch users but a regional supervisor has to ‘Approve’ the order before it goes on to be transmitted to the carrier. </w:t>
      </w:r>
    </w:p>
    <w:p w14:paraId="67215EAD" w14:textId="77777777" w:rsidR="00916881" w:rsidRDefault="00916881" w:rsidP="00910159">
      <w:pPr>
        <w:pStyle w:val="BodyText"/>
      </w:pPr>
      <w:r>
        <w:t xml:space="preserve">Workflows can be uniquely defined for ATM Add, ATM Replace, ATM Emergency Add, ATM Emergency Replace, Branch Delivery, Branch Return, Branch Emergency Delivery, Branch Emergency Return, </w:t>
      </w:r>
      <w:r w:rsidR="000F30D1">
        <w:t xml:space="preserve">Branch to Branch Transfer, </w:t>
      </w:r>
      <w:r>
        <w:t>Commercial Client Delivery, and Commercial Client Return.</w:t>
      </w:r>
    </w:p>
    <w:p w14:paraId="0639FDC6" w14:textId="77777777" w:rsidR="00916881" w:rsidRDefault="00916881" w:rsidP="002C5B05">
      <w:pPr>
        <w:pStyle w:val="BodyText"/>
      </w:pPr>
    </w:p>
    <w:p w14:paraId="79C9501F" w14:textId="3BB38A52" w:rsidR="00916881" w:rsidRDefault="00916881" w:rsidP="00F63174">
      <w:pPr>
        <w:pStyle w:val="Caption"/>
        <w:spacing w:before="0" w:after="120"/>
        <w:ind w:left="187" w:hanging="187"/>
        <w:outlineLvl w:val="0"/>
        <w:rPr>
          <w:lang w:val="en-US"/>
        </w:rPr>
      </w:pPr>
      <w:bookmarkStart w:id="3015" w:name="_Toc128632463"/>
      <w:r>
        <w:rPr>
          <w:lang w:val="en-US"/>
        </w:rPr>
        <w:t xml:space="preserve">Figure </w:t>
      </w:r>
      <w:ins w:id="301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017" w:author="Robbie Moses" w:date="2023-03-02T06:45:00Z">
        <w:r w:rsidR="00624EA3">
          <w:rPr>
            <w:noProof/>
            <w:lang w:val="en-US"/>
          </w:rPr>
          <w:t>144</w:t>
        </w:r>
        <w:r w:rsidR="00624EA3">
          <w:rPr>
            <w:lang w:val="en-US"/>
          </w:rPr>
          <w:fldChar w:fldCharType="end"/>
        </w:r>
      </w:ins>
      <w:ins w:id="3018" w:author="Moses, Robbie" w:date="2023-02-22T02:39:00Z">
        <w:del w:id="3019" w:author="Robbie Moses" w:date="2023-03-02T06:45:00Z">
          <w:r w:rsidR="003B5D4F" w:rsidDel="00624EA3">
            <w:rPr>
              <w:lang w:val="en-US"/>
            </w:rPr>
            <w:fldChar w:fldCharType="begin"/>
          </w:r>
          <w:r w:rsidR="003B5D4F" w:rsidDel="00624EA3">
            <w:rPr>
              <w:lang w:val="en-US"/>
            </w:rPr>
            <w:delInstrText xml:space="preserve"> SEQ Figure \* ARABIC </w:delInstrText>
          </w:r>
        </w:del>
      </w:ins>
      <w:del w:id="3020" w:author="Robbie Moses" w:date="2023-03-02T06:45:00Z">
        <w:r w:rsidR="003B5D4F" w:rsidDel="00624EA3">
          <w:rPr>
            <w:lang w:val="en-US"/>
          </w:rPr>
          <w:fldChar w:fldCharType="separate"/>
        </w:r>
      </w:del>
      <w:ins w:id="3021" w:author="Moses, Robbie" w:date="2023-02-22T02:39:00Z">
        <w:del w:id="3022" w:author="Robbie Moses" w:date="2023-03-02T06:45:00Z">
          <w:r w:rsidR="003B5D4F" w:rsidDel="00624EA3">
            <w:rPr>
              <w:noProof/>
              <w:lang w:val="en-US"/>
            </w:rPr>
            <w:delText>143</w:delText>
          </w:r>
          <w:r w:rsidR="003B5D4F" w:rsidDel="00624EA3">
            <w:rPr>
              <w:lang w:val="en-US"/>
            </w:rPr>
            <w:fldChar w:fldCharType="end"/>
          </w:r>
        </w:del>
      </w:ins>
      <w:del w:id="3023" w:author="Moses, Robbie" w:date="2023-02-22T02:39:00Z">
        <w:r w:rsidR="00027408" w:rsidDel="003B5D4F">
          <w:rPr>
            <w:lang w:val="en-US"/>
          </w:rPr>
          <w:fldChar w:fldCharType="begin"/>
        </w:r>
        <w:r w:rsidDel="003B5D4F">
          <w:rPr>
            <w:lang w:val="en-US"/>
          </w:rPr>
          <w:delInstrText xml:space="preserve"> SEQ "Figure" \*Arabic </w:delInstrText>
        </w:r>
        <w:r w:rsidR="00027408" w:rsidDel="003B5D4F">
          <w:rPr>
            <w:lang w:val="en-US"/>
          </w:rPr>
          <w:fldChar w:fldCharType="separate"/>
        </w:r>
        <w:r w:rsidR="00D57607" w:rsidDel="003B5D4F">
          <w:rPr>
            <w:noProof/>
            <w:lang w:val="en-US"/>
          </w:rPr>
          <w:delText>143</w:delText>
        </w:r>
        <w:r w:rsidR="00027408" w:rsidDel="003B5D4F">
          <w:rPr>
            <w:lang w:val="en-US"/>
          </w:rPr>
          <w:fldChar w:fldCharType="end"/>
        </w:r>
      </w:del>
      <w:r>
        <w:rPr>
          <w:lang w:val="en-US"/>
        </w:rPr>
        <w:t>: Example of an Order Workflow</w:t>
      </w:r>
      <w:bookmarkEnd w:id="3015"/>
    </w:p>
    <w:p w14:paraId="3B13A222" w14:textId="77777777" w:rsidR="00916881" w:rsidRDefault="00446BCA" w:rsidP="00D23885">
      <w:pPr>
        <w:pStyle w:val="BodyText"/>
        <w:jc w:val="center"/>
      </w:pPr>
      <w:r>
        <w:rPr>
          <w:noProof/>
        </w:rPr>
        <w:drawing>
          <wp:inline distT="0" distB="0" distL="0" distR="0" wp14:anchorId="6490961D" wp14:editId="5C88A3AB">
            <wp:extent cx="6003290" cy="3108960"/>
            <wp:effectExtent l="76200" t="76200" r="130810" b="129540"/>
            <wp:docPr id="6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00329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FC957" w14:textId="4740C91D" w:rsidR="00916881" w:rsidRDefault="00916881" w:rsidP="00F63174">
      <w:pPr>
        <w:pStyle w:val="Caption"/>
        <w:spacing w:before="0" w:after="120"/>
        <w:ind w:left="187" w:hanging="187"/>
        <w:outlineLvl w:val="0"/>
      </w:pPr>
      <w:bookmarkStart w:id="3024" w:name="_Toc128632464"/>
      <w:r>
        <w:lastRenderedPageBreak/>
        <w:t xml:space="preserve">Figure </w:t>
      </w:r>
      <w:ins w:id="3025" w:author="Robbie Moses" w:date="2023-03-02T06:45:00Z">
        <w:r w:rsidR="00624EA3">
          <w:fldChar w:fldCharType="begin"/>
        </w:r>
        <w:r w:rsidR="00624EA3">
          <w:instrText xml:space="preserve"> SEQ Figure \* ARABIC </w:instrText>
        </w:r>
      </w:ins>
      <w:r w:rsidR="00624EA3">
        <w:fldChar w:fldCharType="separate"/>
      </w:r>
      <w:ins w:id="3026" w:author="Robbie Moses" w:date="2023-03-02T06:45:00Z">
        <w:r w:rsidR="00624EA3">
          <w:rPr>
            <w:noProof/>
          </w:rPr>
          <w:t>145</w:t>
        </w:r>
        <w:r w:rsidR="00624EA3">
          <w:fldChar w:fldCharType="end"/>
        </w:r>
      </w:ins>
      <w:ins w:id="3027" w:author="Moses, Robbie" w:date="2023-02-22T02:39:00Z">
        <w:del w:id="3028" w:author="Robbie Moses" w:date="2023-03-02T06:45:00Z">
          <w:r w:rsidR="003B5D4F" w:rsidDel="00624EA3">
            <w:fldChar w:fldCharType="begin"/>
          </w:r>
          <w:r w:rsidR="003B5D4F" w:rsidDel="00624EA3">
            <w:delInstrText xml:space="preserve"> SEQ Figure \* ARABIC </w:delInstrText>
          </w:r>
        </w:del>
      </w:ins>
      <w:del w:id="3029" w:author="Robbie Moses" w:date="2023-03-02T06:45:00Z">
        <w:r w:rsidR="003B5D4F" w:rsidDel="00624EA3">
          <w:fldChar w:fldCharType="separate"/>
        </w:r>
      </w:del>
      <w:ins w:id="3030" w:author="Moses, Robbie" w:date="2023-02-22T02:39:00Z">
        <w:del w:id="3031" w:author="Robbie Moses" w:date="2023-03-02T06:45:00Z">
          <w:r w:rsidR="003B5D4F" w:rsidDel="00624EA3">
            <w:rPr>
              <w:noProof/>
            </w:rPr>
            <w:delText>144</w:delText>
          </w:r>
          <w:r w:rsidR="003B5D4F" w:rsidDel="00624EA3">
            <w:fldChar w:fldCharType="end"/>
          </w:r>
        </w:del>
      </w:ins>
      <w:del w:id="3032"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144</w:delText>
        </w:r>
        <w:r w:rsidRPr="1E740376" w:rsidDel="003B5D4F">
          <w:rPr>
            <w:noProof/>
          </w:rPr>
          <w:fldChar w:fldCharType="end"/>
        </w:r>
      </w:del>
      <w:r>
        <w:t>: Order Workflow Page</w:t>
      </w:r>
      <w:bookmarkEnd w:id="3024"/>
    </w:p>
    <w:p w14:paraId="591C0A63" w14:textId="6893562D" w:rsidR="00916881" w:rsidRDefault="5990ABE8" w:rsidP="002C5B05">
      <w:pPr>
        <w:pStyle w:val="BodyText"/>
      </w:pPr>
      <w:r>
        <w:rPr>
          <w:noProof/>
        </w:rPr>
        <w:drawing>
          <wp:inline distT="0" distB="0" distL="0" distR="0" wp14:anchorId="02C3A9F3" wp14:editId="54A38950">
            <wp:extent cx="5486400" cy="4391025"/>
            <wp:effectExtent l="76200" t="76200" r="133350" b="142875"/>
            <wp:docPr id="666782839" name="Picture 66678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5486400" cy="4391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C75481" w14:textId="7CBDD332" w:rsidR="00916881" w:rsidRDefault="00916881" w:rsidP="00F63174">
      <w:pPr>
        <w:pStyle w:val="Caption"/>
        <w:spacing w:before="0" w:after="120"/>
        <w:ind w:left="187" w:hanging="187"/>
        <w:outlineLvl w:val="0"/>
      </w:pPr>
      <w:bookmarkStart w:id="3033" w:name="_Toc128631076"/>
      <w:r>
        <w:t xml:space="preserve">Table </w:t>
      </w:r>
      <w:r w:rsidR="00027408">
        <w:fldChar w:fldCharType="begin"/>
      </w:r>
      <w:r>
        <w:instrText xml:space="preserve"> SEQ "Table" \*Arabic </w:instrText>
      </w:r>
      <w:r w:rsidR="00027408">
        <w:fldChar w:fldCharType="separate"/>
      </w:r>
      <w:r w:rsidR="00D57607">
        <w:rPr>
          <w:noProof/>
        </w:rPr>
        <w:t>122</w:t>
      </w:r>
      <w:r w:rsidR="00027408">
        <w:rPr>
          <w:noProof/>
        </w:rPr>
        <w:fldChar w:fldCharType="end"/>
      </w:r>
      <w:r>
        <w:t>: Order Workflow Description</w:t>
      </w:r>
      <w:bookmarkEnd w:id="303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C800BEC"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310198DA"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551C1AF" w14:textId="77777777" w:rsidR="00916881" w:rsidRDefault="00916881" w:rsidP="00910159">
            <w:pPr>
              <w:pStyle w:val="TableHeading"/>
            </w:pPr>
            <w:r>
              <w:t>Description</w:t>
            </w:r>
          </w:p>
        </w:tc>
      </w:tr>
      <w:tr w:rsidR="00916881" w14:paraId="348CC145" w14:textId="77777777" w:rsidTr="0009567D">
        <w:trPr>
          <w:cantSplit/>
        </w:trPr>
        <w:tc>
          <w:tcPr>
            <w:tcW w:w="2592" w:type="dxa"/>
            <w:tcBorders>
              <w:top w:val="single" w:sz="4" w:space="0" w:color="000000"/>
              <w:left w:val="single" w:sz="4" w:space="0" w:color="000000"/>
              <w:bottom w:val="single" w:sz="4" w:space="0" w:color="000000"/>
            </w:tcBorders>
          </w:tcPr>
          <w:p w14:paraId="67564329" w14:textId="77777777" w:rsidR="00916881" w:rsidRPr="00910159" w:rsidRDefault="00916881" w:rsidP="00910159">
            <w:pPr>
              <w:pStyle w:val="TableBody"/>
              <w:rPr>
                <w:b/>
                <w:bCs/>
              </w:rPr>
            </w:pPr>
            <w:r w:rsidRPr="00910159">
              <w:rPr>
                <w:b/>
                <w:bCs/>
              </w:rPr>
              <w:t>Browse Order Workflow</w:t>
            </w:r>
          </w:p>
        </w:tc>
        <w:tc>
          <w:tcPr>
            <w:tcW w:w="5478" w:type="dxa"/>
            <w:tcBorders>
              <w:top w:val="single" w:sz="4" w:space="0" w:color="000000"/>
              <w:left w:val="single" w:sz="4" w:space="0" w:color="000000"/>
              <w:bottom w:val="single" w:sz="4" w:space="0" w:color="000000"/>
              <w:right w:val="single" w:sz="4" w:space="0" w:color="000000"/>
            </w:tcBorders>
          </w:tcPr>
          <w:p w14:paraId="735B6158" w14:textId="77777777" w:rsidR="00916881" w:rsidRDefault="00916881" w:rsidP="00910159">
            <w:pPr>
              <w:pStyle w:val="TableBody"/>
            </w:pPr>
            <w:r w:rsidRPr="003B5D4F">
              <w:rPr>
                <w:b/>
                <w:bCs/>
                <w:rPrChange w:id="3034" w:author="Moses, Robbie" w:date="2023-02-22T02:24:00Z">
                  <w:rPr/>
                </w:rPrChange>
              </w:rPr>
              <w:t>Order Types –</w:t>
            </w:r>
            <w:r>
              <w:t xml:space="preserve"> Each order type is listed in the Order Workflow list. Clicking on the </w:t>
            </w:r>
            <w:r w:rsidRPr="008C6813">
              <w:rPr>
                <w:b/>
                <w:bCs/>
                <w:rPrChange w:id="3035" w:author="Robbie Moses" w:date="2023-03-03T06:23:00Z">
                  <w:rPr/>
                </w:rPrChange>
              </w:rPr>
              <w:t>‘+</w:t>
            </w:r>
            <w:r>
              <w:t>’ icon will expand the States, Tasks, and New States for each order type.</w:t>
            </w:r>
          </w:p>
          <w:p w14:paraId="13B26AED" w14:textId="77777777" w:rsidR="00916881" w:rsidRDefault="00916881" w:rsidP="00910159">
            <w:pPr>
              <w:pStyle w:val="TableBody"/>
            </w:pPr>
            <w:r w:rsidRPr="003B5D4F">
              <w:rPr>
                <w:b/>
                <w:bCs/>
                <w:rPrChange w:id="3036" w:author="Moses, Robbie" w:date="2023-02-22T02:24:00Z">
                  <w:rPr/>
                </w:rPrChange>
              </w:rPr>
              <w:t>States –</w:t>
            </w:r>
            <w:r>
              <w:t xml:space="preserve"> Describes the current State of the order. This means that when the order is in a particular state, the Tasks and New States are available below the specified state. Clicking on the </w:t>
            </w:r>
            <w:r w:rsidRPr="008C6813">
              <w:rPr>
                <w:b/>
                <w:bCs/>
                <w:rPrChange w:id="3037" w:author="Robbie Moses" w:date="2023-03-03T06:23:00Z">
                  <w:rPr/>
                </w:rPrChange>
              </w:rPr>
              <w:t>‘+</w:t>
            </w:r>
            <w:r>
              <w:t>’ icon for a State will expand the available Tasks and New States assigned to the workflow.</w:t>
            </w:r>
          </w:p>
          <w:p w14:paraId="3EBCC69C" w14:textId="77777777" w:rsidR="00916881" w:rsidRDefault="00916881" w:rsidP="00910159">
            <w:pPr>
              <w:pStyle w:val="TableBody"/>
            </w:pPr>
            <w:r w:rsidRPr="003B5D4F">
              <w:rPr>
                <w:b/>
                <w:bCs/>
                <w:rPrChange w:id="3038" w:author="Moses, Robbie" w:date="2023-02-22T02:24:00Z">
                  <w:rPr/>
                </w:rPrChange>
              </w:rPr>
              <w:t>Tasks –</w:t>
            </w:r>
            <w:r>
              <w:t xml:space="preserve"> Tasks are the actions that can be taken for the order at a particular state. The Task selected will move the order into the associated ‘New State’</w:t>
            </w:r>
          </w:p>
          <w:p w14:paraId="6B1C3792" w14:textId="77777777" w:rsidR="00916881" w:rsidRDefault="00916881" w:rsidP="00910159">
            <w:pPr>
              <w:pStyle w:val="TableBody"/>
            </w:pPr>
            <w:r w:rsidRPr="003B5D4F">
              <w:rPr>
                <w:b/>
                <w:bCs/>
                <w:rPrChange w:id="3039" w:author="Moses, Robbie" w:date="2023-02-22T02:24:00Z">
                  <w:rPr/>
                </w:rPrChange>
              </w:rPr>
              <w:t>New States –</w:t>
            </w:r>
            <w:r>
              <w:t xml:space="preserve"> This is the State that the order will be in once the Task has been selected during the order workflow.</w:t>
            </w:r>
          </w:p>
        </w:tc>
      </w:tr>
      <w:tr w:rsidR="00916881" w14:paraId="230D99B5" w14:textId="77777777" w:rsidTr="0009567D">
        <w:trPr>
          <w:cantSplit/>
        </w:trPr>
        <w:tc>
          <w:tcPr>
            <w:tcW w:w="2592" w:type="dxa"/>
            <w:tcBorders>
              <w:top w:val="single" w:sz="4" w:space="0" w:color="000000"/>
              <w:left w:val="single" w:sz="4" w:space="0" w:color="000000"/>
              <w:bottom w:val="single" w:sz="4" w:space="0" w:color="000000"/>
            </w:tcBorders>
          </w:tcPr>
          <w:p w14:paraId="16DF36D5" w14:textId="77777777" w:rsidR="00916881" w:rsidRPr="00910159" w:rsidRDefault="00916881" w:rsidP="00910159">
            <w:pPr>
              <w:pStyle w:val="TableBody"/>
              <w:rPr>
                <w:b/>
                <w:bCs/>
              </w:rPr>
            </w:pPr>
            <w:r w:rsidRPr="00910159">
              <w:rPr>
                <w:b/>
                <w:bCs/>
              </w:rPr>
              <w:lastRenderedPageBreak/>
              <w:t>Edit Workflow Button</w:t>
            </w:r>
          </w:p>
        </w:tc>
        <w:tc>
          <w:tcPr>
            <w:tcW w:w="5478" w:type="dxa"/>
            <w:tcBorders>
              <w:top w:val="single" w:sz="4" w:space="0" w:color="000000"/>
              <w:left w:val="single" w:sz="4" w:space="0" w:color="000000"/>
              <w:bottom w:val="single" w:sz="4" w:space="0" w:color="000000"/>
              <w:right w:val="single" w:sz="4" w:space="0" w:color="000000"/>
            </w:tcBorders>
          </w:tcPr>
          <w:p w14:paraId="0C4736CA" w14:textId="77777777" w:rsidR="00916881" w:rsidRDefault="00916881" w:rsidP="00910159">
            <w:pPr>
              <w:pStyle w:val="TableBody"/>
            </w:pPr>
            <w:r>
              <w:t xml:space="preserve">Clicking on this button will enter a new page where the user can select the order type from a list to be edited. This process can be simplified by expanding desired order type from the list and clicking on one of the states listed. </w:t>
            </w:r>
          </w:p>
        </w:tc>
      </w:tr>
    </w:tbl>
    <w:p w14:paraId="5BCE82AE" w14:textId="77777777" w:rsidR="00916881" w:rsidRDefault="00916881" w:rsidP="002C5B05">
      <w:pPr>
        <w:pStyle w:val="BodyText"/>
      </w:pPr>
    </w:p>
    <w:p w14:paraId="1C782375" w14:textId="77777777" w:rsidR="00916881" w:rsidRDefault="00916881" w:rsidP="00700BF7">
      <w:pPr>
        <w:pStyle w:val="Heading3"/>
      </w:pPr>
      <w:bookmarkStart w:id="3040" w:name="_Order_Workflow_Editing"/>
      <w:bookmarkStart w:id="3041" w:name="_Toc128718723"/>
      <w:bookmarkEnd w:id="3040"/>
      <w:r>
        <w:t>Order Workflow Editing</w:t>
      </w:r>
      <w:bookmarkEnd w:id="3041"/>
    </w:p>
    <w:p w14:paraId="47F4F59A" w14:textId="77777777" w:rsidR="00916881" w:rsidRDefault="00916881" w:rsidP="00910159">
      <w:pPr>
        <w:pStyle w:val="BodyText"/>
      </w:pPr>
      <w:r>
        <w:t>Orders workflow can be edited by selecting one of the ‘</w:t>
      </w:r>
      <w:r w:rsidRPr="008C6813">
        <w:rPr>
          <w:b/>
          <w:bCs/>
          <w:rPrChange w:id="3042" w:author="Robbie Moses" w:date="2023-03-03T06:23:00Z">
            <w:rPr/>
          </w:rPrChange>
        </w:rPr>
        <w:t>Order States’</w:t>
      </w:r>
      <w:r>
        <w:t xml:space="preserve"> from the Browse Order Workflow page or by clicking on the </w:t>
      </w:r>
      <w:r w:rsidRPr="008C6813">
        <w:rPr>
          <w:b/>
          <w:bCs/>
          <w:rPrChange w:id="3043" w:author="Robbie Moses" w:date="2023-03-03T06:23:00Z">
            <w:rPr/>
          </w:rPrChange>
        </w:rPr>
        <w:t>‘Edit Workflow’</w:t>
      </w:r>
      <w:r>
        <w:t xml:space="preserve"> button and selecting the appropriate order type. </w:t>
      </w:r>
    </w:p>
    <w:p w14:paraId="1B7EF455" w14:textId="77777777" w:rsidR="00916881" w:rsidRDefault="00916881" w:rsidP="002C5B05">
      <w:pPr>
        <w:pStyle w:val="BodyText"/>
      </w:pPr>
    </w:p>
    <w:p w14:paraId="70701D1E" w14:textId="7BE482CD" w:rsidR="00916881" w:rsidRDefault="00916881" w:rsidP="00F63174">
      <w:pPr>
        <w:pStyle w:val="Caption"/>
        <w:spacing w:before="0" w:after="120"/>
        <w:ind w:left="187" w:hanging="187"/>
        <w:outlineLvl w:val="0"/>
      </w:pPr>
      <w:bookmarkStart w:id="3044" w:name="_Toc128632465"/>
      <w:r>
        <w:t xml:space="preserve">Figure </w:t>
      </w:r>
      <w:ins w:id="3045" w:author="Robbie Moses" w:date="2023-03-02T06:45:00Z">
        <w:r w:rsidR="00624EA3">
          <w:fldChar w:fldCharType="begin"/>
        </w:r>
        <w:r w:rsidR="00624EA3">
          <w:instrText xml:space="preserve"> SEQ Figure \* ARABIC </w:instrText>
        </w:r>
      </w:ins>
      <w:r w:rsidR="00624EA3">
        <w:fldChar w:fldCharType="separate"/>
      </w:r>
      <w:ins w:id="3046" w:author="Robbie Moses" w:date="2023-03-02T06:45:00Z">
        <w:r w:rsidR="00624EA3">
          <w:rPr>
            <w:noProof/>
          </w:rPr>
          <w:t>146</w:t>
        </w:r>
        <w:r w:rsidR="00624EA3">
          <w:fldChar w:fldCharType="end"/>
        </w:r>
      </w:ins>
      <w:ins w:id="3047" w:author="Moses, Robbie" w:date="2023-02-22T02:39:00Z">
        <w:del w:id="3048" w:author="Robbie Moses" w:date="2023-03-02T06:45:00Z">
          <w:r w:rsidR="003B5D4F" w:rsidDel="00624EA3">
            <w:fldChar w:fldCharType="begin"/>
          </w:r>
          <w:r w:rsidR="003B5D4F" w:rsidDel="00624EA3">
            <w:delInstrText xml:space="preserve"> SEQ Figure \* ARABIC </w:delInstrText>
          </w:r>
        </w:del>
      </w:ins>
      <w:del w:id="3049" w:author="Robbie Moses" w:date="2023-03-02T06:45:00Z">
        <w:r w:rsidR="003B5D4F" w:rsidDel="00624EA3">
          <w:fldChar w:fldCharType="separate"/>
        </w:r>
      </w:del>
      <w:ins w:id="3050" w:author="Moses, Robbie" w:date="2023-02-22T02:39:00Z">
        <w:del w:id="3051" w:author="Robbie Moses" w:date="2023-03-02T06:45:00Z">
          <w:r w:rsidR="003B5D4F" w:rsidDel="00624EA3">
            <w:rPr>
              <w:noProof/>
            </w:rPr>
            <w:delText>145</w:delText>
          </w:r>
          <w:r w:rsidR="003B5D4F" w:rsidDel="00624EA3">
            <w:fldChar w:fldCharType="end"/>
          </w:r>
        </w:del>
      </w:ins>
      <w:del w:id="3052"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145</w:delText>
        </w:r>
        <w:r w:rsidRPr="1E740376" w:rsidDel="003B5D4F">
          <w:rPr>
            <w:noProof/>
          </w:rPr>
          <w:fldChar w:fldCharType="end"/>
        </w:r>
      </w:del>
      <w:r>
        <w:t>: Order Workflow Editing Page</w:t>
      </w:r>
      <w:bookmarkEnd w:id="3044"/>
    </w:p>
    <w:p w14:paraId="181A099A" w14:textId="16FAC182" w:rsidR="00916881" w:rsidRDefault="05F9ECE1" w:rsidP="002C5B05">
      <w:pPr>
        <w:pStyle w:val="BodyText"/>
      </w:pPr>
      <w:r>
        <w:rPr>
          <w:noProof/>
        </w:rPr>
        <w:drawing>
          <wp:inline distT="0" distB="0" distL="0" distR="0" wp14:anchorId="6A45ECA9" wp14:editId="4ACFB42A">
            <wp:extent cx="4572000" cy="3800475"/>
            <wp:effectExtent l="76200" t="76200" r="133350" b="142875"/>
            <wp:docPr id="565867423" name="Picture 56586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4572000" cy="3800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EF1C9B" w14:textId="01B611EE" w:rsidR="00916881" w:rsidRDefault="00916881" w:rsidP="00F63174">
      <w:pPr>
        <w:pStyle w:val="Caption"/>
        <w:spacing w:before="0" w:after="120"/>
        <w:ind w:left="187" w:hanging="187"/>
        <w:outlineLvl w:val="0"/>
      </w:pPr>
      <w:bookmarkStart w:id="3053" w:name="_Toc128631077"/>
      <w:r>
        <w:t xml:space="preserve">Table </w:t>
      </w:r>
      <w:r w:rsidR="00027408">
        <w:fldChar w:fldCharType="begin"/>
      </w:r>
      <w:r>
        <w:instrText xml:space="preserve"> SEQ "Table" \*Arabic </w:instrText>
      </w:r>
      <w:r w:rsidR="00027408">
        <w:fldChar w:fldCharType="separate"/>
      </w:r>
      <w:r w:rsidR="00D57607">
        <w:rPr>
          <w:noProof/>
        </w:rPr>
        <w:t>123</w:t>
      </w:r>
      <w:r w:rsidR="00027408">
        <w:rPr>
          <w:noProof/>
        </w:rPr>
        <w:fldChar w:fldCharType="end"/>
      </w:r>
      <w:r>
        <w:t>: Order Workflow Editing Description</w:t>
      </w:r>
      <w:bookmarkEnd w:id="30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EF48582"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252940F9"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AAE620E" w14:textId="77777777" w:rsidR="00916881" w:rsidRDefault="00916881" w:rsidP="00910159">
            <w:pPr>
              <w:pStyle w:val="TableHeading"/>
            </w:pPr>
            <w:r>
              <w:t>Description</w:t>
            </w:r>
          </w:p>
        </w:tc>
      </w:tr>
      <w:tr w:rsidR="00916881" w14:paraId="6BE12027" w14:textId="77777777" w:rsidTr="00910159">
        <w:tc>
          <w:tcPr>
            <w:tcW w:w="2592" w:type="dxa"/>
            <w:tcBorders>
              <w:top w:val="single" w:sz="4" w:space="0" w:color="000000"/>
              <w:left w:val="single" w:sz="4" w:space="0" w:color="000000"/>
              <w:bottom w:val="single" w:sz="4" w:space="0" w:color="000000"/>
            </w:tcBorders>
          </w:tcPr>
          <w:p w14:paraId="15B29E93" w14:textId="77777777" w:rsidR="00916881" w:rsidRPr="00910159" w:rsidRDefault="00916881" w:rsidP="00910159">
            <w:pPr>
              <w:pStyle w:val="TableBody"/>
              <w:rPr>
                <w:b/>
                <w:bCs/>
              </w:rPr>
            </w:pPr>
            <w:r w:rsidRPr="00910159">
              <w:rPr>
                <w:b/>
                <w:bCs/>
              </w:rPr>
              <w:t>Checkbox</w:t>
            </w:r>
          </w:p>
        </w:tc>
        <w:tc>
          <w:tcPr>
            <w:tcW w:w="5478" w:type="dxa"/>
            <w:tcBorders>
              <w:top w:val="single" w:sz="4" w:space="0" w:color="000000"/>
              <w:left w:val="single" w:sz="4" w:space="0" w:color="000000"/>
              <w:bottom w:val="single" w:sz="4" w:space="0" w:color="000000"/>
              <w:right w:val="single" w:sz="4" w:space="0" w:color="000000"/>
            </w:tcBorders>
          </w:tcPr>
          <w:p w14:paraId="007A38C9" w14:textId="77777777" w:rsidR="00916881" w:rsidRDefault="00916881" w:rsidP="00910159">
            <w:pPr>
              <w:pStyle w:val="TableBody"/>
            </w:pPr>
            <w:r>
              <w:t>Allows the user to select the item for which the Update or Delete buttons will apply</w:t>
            </w:r>
          </w:p>
        </w:tc>
      </w:tr>
      <w:tr w:rsidR="00916881" w14:paraId="100AB830" w14:textId="77777777" w:rsidTr="00910159">
        <w:tc>
          <w:tcPr>
            <w:tcW w:w="2592" w:type="dxa"/>
            <w:tcBorders>
              <w:top w:val="single" w:sz="4" w:space="0" w:color="000000"/>
              <w:left w:val="single" w:sz="4" w:space="0" w:color="000000"/>
              <w:bottom w:val="single" w:sz="4" w:space="0" w:color="000000"/>
            </w:tcBorders>
          </w:tcPr>
          <w:p w14:paraId="369B6DA8" w14:textId="77777777" w:rsidR="00916881" w:rsidRPr="00910159" w:rsidRDefault="00916881" w:rsidP="00910159">
            <w:pPr>
              <w:pStyle w:val="TableBody"/>
              <w:rPr>
                <w:b/>
                <w:bCs/>
              </w:rPr>
            </w:pPr>
            <w:r w:rsidRPr="00910159">
              <w:rPr>
                <w:b/>
                <w:bCs/>
              </w:rPr>
              <w:lastRenderedPageBreak/>
              <w:t>Update button</w:t>
            </w:r>
          </w:p>
        </w:tc>
        <w:tc>
          <w:tcPr>
            <w:tcW w:w="5478" w:type="dxa"/>
            <w:tcBorders>
              <w:top w:val="single" w:sz="4" w:space="0" w:color="000000"/>
              <w:left w:val="single" w:sz="4" w:space="0" w:color="000000"/>
              <w:bottom w:val="single" w:sz="4" w:space="0" w:color="000000"/>
              <w:right w:val="single" w:sz="4" w:space="0" w:color="000000"/>
            </w:tcBorders>
          </w:tcPr>
          <w:p w14:paraId="03CAA438" w14:textId="77777777" w:rsidR="00916881" w:rsidRDefault="00916881" w:rsidP="00910159">
            <w:pPr>
              <w:pStyle w:val="TableBody"/>
            </w:pPr>
            <w:r>
              <w:t>Saves any changes made to the selected item(s) in the list.</w:t>
            </w:r>
          </w:p>
        </w:tc>
      </w:tr>
      <w:tr w:rsidR="00916881" w14:paraId="5D16E307" w14:textId="77777777" w:rsidTr="00910159">
        <w:tc>
          <w:tcPr>
            <w:tcW w:w="2592" w:type="dxa"/>
            <w:tcBorders>
              <w:top w:val="single" w:sz="4" w:space="0" w:color="000000"/>
              <w:left w:val="single" w:sz="4" w:space="0" w:color="000000"/>
              <w:bottom w:val="single" w:sz="4" w:space="0" w:color="000000"/>
            </w:tcBorders>
          </w:tcPr>
          <w:p w14:paraId="0648B3A0" w14:textId="77777777" w:rsidR="00916881" w:rsidRPr="00910159" w:rsidRDefault="00916881" w:rsidP="00910159">
            <w:pPr>
              <w:pStyle w:val="TableBody"/>
              <w:rPr>
                <w:b/>
                <w:bCs/>
              </w:rPr>
            </w:pPr>
            <w:r w:rsidRPr="00910159">
              <w:rPr>
                <w:b/>
                <w:bCs/>
              </w:rPr>
              <w:t>Delete button</w:t>
            </w:r>
          </w:p>
        </w:tc>
        <w:tc>
          <w:tcPr>
            <w:tcW w:w="5478" w:type="dxa"/>
            <w:tcBorders>
              <w:top w:val="single" w:sz="4" w:space="0" w:color="000000"/>
              <w:left w:val="single" w:sz="4" w:space="0" w:color="000000"/>
              <w:bottom w:val="single" w:sz="4" w:space="0" w:color="000000"/>
              <w:right w:val="single" w:sz="4" w:space="0" w:color="000000"/>
            </w:tcBorders>
          </w:tcPr>
          <w:p w14:paraId="2E1FBEB8" w14:textId="77777777" w:rsidR="00916881" w:rsidRDefault="00916881" w:rsidP="00910159">
            <w:pPr>
              <w:pStyle w:val="TableBody"/>
            </w:pPr>
            <w:r>
              <w:t xml:space="preserve">Deletes any item(s) selected in the list. </w:t>
            </w:r>
          </w:p>
          <w:p w14:paraId="12E45829" w14:textId="77777777" w:rsidR="00916881" w:rsidRDefault="00916881" w:rsidP="00910159">
            <w:pPr>
              <w:pStyle w:val="TableNote"/>
            </w:pPr>
            <w:r w:rsidRPr="003B5D4F">
              <w:rPr>
                <w:b/>
                <w:bCs/>
                <w:rPrChange w:id="3054" w:author="Moses, Robbie" w:date="2023-02-22T02:25:00Z">
                  <w:rPr/>
                </w:rPrChange>
              </w:rPr>
              <w:t>NOTE</w:t>
            </w:r>
            <w:r>
              <w:t xml:space="preserve">: The State </w:t>
            </w:r>
            <w:r w:rsidRPr="008C6813">
              <w:rPr>
                <w:b/>
                <w:bCs/>
                <w:rPrChange w:id="3055" w:author="Robbie Moses" w:date="2023-03-03T06:24:00Z">
                  <w:rPr/>
                </w:rPrChange>
              </w:rPr>
              <w:t>‘Does not exist’</w:t>
            </w:r>
            <w:r>
              <w:t xml:space="preserve"> cannot be deleted as this is a default system State.</w:t>
            </w:r>
          </w:p>
        </w:tc>
      </w:tr>
      <w:tr w:rsidR="00916881" w14:paraId="61F087F1" w14:textId="77777777" w:rsidTr="00910159">
        <w:tc>
          <w:tcPr>
            <w:tcW w:w="2592" w:type="dxa"/>
            <w:tcBorders>
              <w:top w:val="single" w:sz="4" w:space="0" w:color="000000"/>
              <w:left w:val="single" w:sz="4" w:space="0" w:color="000000"/>
              <w:bottom w:val="single" w:sz="4" w:space="0" w:color="000000"/>
            </w:tcBorders>
          </w:tcPr>
          <w:p w14:paraId="52105DFB" w14:textId="77777777" w:rsidR="00916881" w:rsidRPr="00910159" w:rsidRDefault="00916881" w:rsidP="00910159">
            <w:pPr>
              <w:pStyle w:val="TableBody"/>
              <w:rPr>
                <w:b/>
                <w:bCs/>
              </w:rPr>
            </w:pPr>
            <w:r w:rsidRPr="00910159">
              <w:rPr>
                <w:b/>
                <w:bCs/>
              </w:rPr>
              <w:t>Add Task to Workflow button</w:t>
            </w:r>
          </w:p>
        </w:tc>
        <w:tc>
          <w:tcPr>
            <w:tcW w:w="5478" w:type="dxa"/>
            <w:tcBorders>
              <w:top w:val="single" w:sz="4" w:space="0" w:color="000000"/>
              <w:left w:val="single" w:sz="4" w:space="0" w:color="000000"/>
              <w:bottom w:val="single" w:sz="4" w:space="0" w:color="000000"/>
              <w:right w:val="single" w:sz="4" w:space="0" w:color="000000"/>
            </w:tcBorders>
          </w:tcPr>
          <w:p w14:paraId="58F2493D" w14:textId="77777777" w:rsidR="00916881" w:rsidRDefault="00916881" w:rsidP="00910159">
            <w:pPr>
              <w:pStyle w:val="TableBody"/>
            </w:pPr>
            <w:r>
              <w:t xml:space="preserve">Allows the Analyst to Add an Order Task to the Order Workflow. </w:t>
            </w:r>
          </w:p>
        </w:tc>
      </w:tr>
      <w:tr w:rsidR="00916881" w14:paraId="78E477FB" w14:textId="77777777" w:rsidTr="00910159">
        <w:tc>
          <w:tcPr>
            <w:tcW w:w="2592" w:type="dxa"/>
            <w:tcBorders>
              <w:top w:val="single" w:sz="4" w:space="0" w:color="000000"/>
              <w:left w:val="single" w:sz="4" w:space="0" w:color="000000"/>
              <w:bottom w:val="single" w:sz="4" w:space="0" w:color="000000"/>
            </w:tcBorders>
          </w:tcPr>
          <w:p w14:paraId="639C2022" w14:textId="77777777" w:rsidR="00916881" w:rsidRPr="00910159" w:rsidRDefault="00916881" w:rsidP="00910159">
            <w:pPr>
              <w:pStyle w:val="TableBody"/>
              <w:rPr>
                <w:b/>
                <w:bCs/>
              </w:rPr>
            </w:pPr>
            <w:r w:rsidRPr="00910159">
              <w:rPr>
                <w:b/>
                <w:bCs/>
              </w:rPr>
              <w:t>State</w:t>
            </w:r>
          </w:p>
        </w:tc>
        <w:tc>
          <w:tcPr>
            <w:tcW w:w="5478" w:type="dxa"/>
            <w:tcBorders>
              <w:top w:val="single" w:sz="4" w:space="0" w:color="000000"/>
              <w:left w:val="single" w:sz="4" w:space="0" w:color="000000"/>
              <w:bottom w:val="single" w:sz="4" w:space="0" w:color="000000"/>
              <w:right w:val="single" w:sz="4" w:space="0" w:color="000000"/>
            </w:tcBorders>
          </w:tcPr>
          <w:p w14:paraId="7789B4A8" w14:textId="77777777" w:rsidR="00916881" w:rsidRDefault="00916881" w:rsidP="00910159">
            <w:pPr>
              <w:pStyle w:val="TableBody"/>
            </w:pPr>
            <w:r>
              <w:t>Indicates the current State of the order; this means that when an order for the associated order type is this state, then the adjoining ‘</w:t>
            </w:r>
            <w:r w:rsidRPr="008C6813">
              <w:rPr>
                <w:b/>
                <w:bCs/>
                <w:rPrChange w:id="3056" w:author="Robbie Moses" w:date="2023-03-03T06:24:00Z">
                  <w:rPr/>
                </w:rPrChange>
              </w:rPr>
              <w:t>Task’</w:t>
            </w:r>
            <w:r>
              <w:t xml:space="preserve"> and resulting </w:t>
            </w:r>
            <w:r w:rsidRPr="008C6813">
              <w:rPr>
                <w:b/>
                <w:bCs/>
                <w:rPrChange w:id="3057" w:author="Robbie Moses" w:date="2023-03-03T06:24:00Z">
                  <w:rPr/>
                </w:rPrChange>
              </w:rPr>
              <w:t>‘New State’</w:t>
            </w:r>
            <w:r>
              <w:t xml:space="preserve"> will be available (depending on permissions).</w:t>
            </w:r>
          </w:p>
        </w:tc>
      </w:tr>
      <w:tr w:rsidR="00916881" w14:paraId="6D0653D6" w14:textId="77777777" w:rsidTr="00910159">
        <w:tc>
          <w:tcPr>
            <w:tcW w:w="2592" w:type="dxa"/>
            <w:tcBorders>
              <w:top w:val="single" w:sz="4" w:space="0" w:color="000000"/>
              <w:left w:val="single" w:sz="4" w:space="0" w:color="000000"/>
              <w:bottom w:val="single" w:sz="4" w:space="0" w:color="000000"/>
            </w:tcBorders>
          </w:tcPr>
          <w:p w14:paraId="6FDBC833" w14:textId="77777777" w:rsidR="00916881" w:rsidRPr="00910159" w:rsidRDefault="00916881" w:rsidP="00910159">
            <w:pPr>
              <w:pStyle w:val="TableBody"/>
              <w:rPr>
                <w:b/>
                <w:bCs/>
              </w:rPr>
            </w:pPr>
            <w:r w:rsidRPr="00910159">
              <w:rPr>
                <w:b/>
                <w:bCs/>
              </w:rPr>
              <w:t>Task</w:t>
            </w:r>
          </w:p>
        </w:tc>
        <w:tc>
          <w:tcPr>
            <w:tcW w:w="5478" w:type="dxa"/>
            <w:tcBorders>
              <w:top w:val="single" w:sz="4" w:space="0" w:color="000000"/>
              <w:left w:val="single" w:sz="4" w:space="0" w:color="000000"/>
              <w:bottom w:val="single" w:sz="4" w:space="0" w:color="000000"/>
              <w:right w:val="single" w:sz="4" w:space="0" w:color="000000"/>
            </w:tcBorders>
          </w:tcPr>
          <w:p w14:paraId="5D9C3BA5" w14:textId="170F31FC" w:rsidR="00916881" w:rsidRDefault="00916881" w:rsidP="00910159">
            <w:pPr>
              <w:pStyle w:val="TableBody"/>
            </w:pPr>
            <w:r>
              <w:t xml:space="preserve">The Task is what will be displayed to the user in the form of a button on the Order Page. The Tasks available for </w:t>
            </w:r>
            <w:r w:rsidR="002A7C66">
              <w:t xml:space="preserve">the </w:t>
            </w:r>
            <w:r>
              <w:t>assignment are:</w:t>
            </w:r>
          </w:p>
          <w:p w14:paraId="4DA9112B" w14:textId="77777777" w:rsidR="00916881" w:rsidRDefault="00916881" w:rsidP="004060B4">
            <w:pPr>
              <w:pStyle w:val="TableListBullet"/>
              <w:tabs>
                <w:tab w:val="num" w:pos="720"/>
              </w:tabs>
              <w:ind w:left="720" w:hanging="360"/>
            </w:pPr>
            <w:r w:rsidRPr="003B5D4F">
              <w:rPr>
                <w:b/>
                <w:bCs/>
                <w:rPrChange w:id="3058" w:author="Moses, Robbie" w:date="2023-02-22T02:25:00Z">
                  <w:rPr/>
                </w:rPrChange>
              </w:rPr>
              <w:t>Accept, Accept2, Accept3 –</w:t>
            </w:r>
            <w:r>
              <w:t xml:space="preserve"> Accepts the Order</w:t>
            </w:r>
          </w:p>
          <w:p w14:paraId="6A046B7F" w14:textId="77777777" w:rsidR="00916881" w:rsidRDefault="00916881" w:rsidP="004060B4">
            <w:pPr>
              <w:pStyle w:val="TableListBullet"/>
              <w:tabs>
                <w:tab w:val="num" w:pos="720"/>
              </w:tabs>
              <w:ind w:left="720" w:hanging="360"/>
            </w:pPr>
            <w:r w:rsidRPr="003B5D4F">
              <w:rPr>
                <w:b/>
                <w:bCs/>
                <w:rPrChange w:id="3059" w:author="Moses, Robbie" w:date="2023-02-22T02:25:00Z">
                  <w:rPr/>
                </w:rPrChange>
              </w:rPr>
              <w:t>Approve, Approve2, Approve3 –</w:t>
            </w:r>
            <w:r>
              <w:t xml:space="preserve"> Approves the Order</w:t>
            </w:r>
          </w:p>
          <w:p w14:paraId="469CCEEA" w14:textId="77777777" w:rsidR="00916881" w:rsidRDefault="00916881" w:rsidP="004060B4">
            <w:pPr>
              <w:pStyle w:val="TableListBullet"/>
              <w:tabs>
                <w:tab w:val="num" w:pos="720"/>
              </w:tabs>
              <w:ind w:left="720" w:hanging="360"/>
            </w:pPr>
            <w:r w:rsidRPr="003B5D4F">
              <w:rPr>
                <w:b/>
                <w:bCs/>
                <w:rPrChange w:id="3060" w:author="Moses, Robbie" w:date="2023-02-22T02:25:00Z">
                  <w:rPr/>
                </w:rPrChange>
              </w:rPr>
              <w:t>Cancel, Cancel2, Cancel3 –</w:t>
            </w:r>
            <w:r>
              <w:t xml:space="preserve"> Cancels the Order</w:t>
            </w:r>
          </w:p>
          <w:p w14:paraId="08BAB071" w14:textId="77777777" w:rsidR="00916881" w:rsidRDefault="00916881" w:rsidP="004060B4">
            <w:pPr>
              <w:pStyle w:val="TableListBullet"/>
              <w:tabs>
                <w:tab w:val="num" w:pos="720"/>
              </w:tabs>
              <w:ind w:left="720" w:hanging="360"/>
            </w:pPr>
            <w:r w:rsidRPr="003B5D4F">
              <w:rPr>
                <w:b/>
                <w:bCs/>
                <w:rPrChange w:id="3061" w:author="Moses, Robbie" w:date="2023-02-22T02:25:00Z">
                  <w:rPr/>
                </w:rPrChange>
              </w:rPr>
              <w:t>Confirm, Confirm2, Confirm3 –</w:t>
            </w:r>
            <w:r>
              <w:t xml:space="preserve"> Confirms the Order</w:t>
            </w:r>
          </w:p>
          <w:p w14:paraId="7D0F92D3" w14:textId="77777777" w:rsidR="00916881" w:rsidRDefault="00916881" w:rsidP="004060B4">
            <w:pPr>
              <w:pStyle w:val="TableListBullet"/>
              <w:tabs>
                <w:tab w:val="num" w:pos="720"/>
              </w:tabs>
              <w:ind w:left="720" w:hanging="360"/>
            </w:pPr>
            <w:r w:rsidRPr="003B5D4F">
              <w:rPr>
                <w:b/>
                <w:bCs/>
                <w:rPrChange w:id="3062" w:author="Moses, Robbie" w:date="2023-02-22T02:25:00Z">
                  <w:rPr/>
                </w:rPrChange>
              </w:rPr>
              <w:t>Delete, Delete2, Delete3 –</w:t>
            </w:r>
            <w:r>
              <w:t xml:space="preserve"> Allows the Order to be deleted</w:t>
            </w:r>
          </w:p>
          <w:p w14:paraId="59809632" w14:textId="77777777" w:rsidR="00916881" w:rsidRDefault="00916881" w:rsidP="004060B4">
            <w:pPr>
              <w:pStyle w:val="TableListBullet"/>
              <w:tabs>
                <w:tab w:val="num" w:pos="720"/>
              </w:tabs>
              <w:ind w:left="720" w:hanging="360"/>
            </w:pPr>
            <w:r w:rsidRPr="003B5D4F">
              <w:rPr>
                <w:b/>
                <w:bCs/>
                <w:rPrChange w:id="3063" w:author="Moses, Robbie" w:date="2023-02-22T02:25:00Z">
                  <w:rPr/>
                </w:rPrChange>
              </w:rPr>
              <w:t>Edit, Edit2, Edit3 –</w:t>
            </w:r>
            <w:r>
              <w:t xml:space="preserve"> Allows for the editing of an order</w:t>
            </w:r>
          </w:p>
          <w:p w14:paraId="350EEB95" w14:textId="7C1A0DB2" w:rsidR="00916881" w:rsidRDefault="00916881" w:rsidP="004060B4">
            <w:pPr>
              <w:pStyle w:val="TableListBullet"/>
              <w:tabs>
                <w:tab w:val="num" w:pos="720"/>
              </w:tabs>
              <w:ind w:left="720" w:hanging="360"/>
            </w:pPr>
            <w:r w:rsidRPr="003B5D4F">
              <w:rPr>
                <w:b/>
                <w:bCs/>
                <w:rPrChange w:id="3064" w:author="Moses, Robbie" w:date="2023-02-22T02:25:00Z">
                  <w:rPr/>
                </w:rPrChange>
              </w:rPr>
              <w:t>Order –</w:t>
            </w:r>
            <w:r>
              <w:t xml:space="preserve"> Analysts place the order</w:t>
            </w:r>
          </w:p>
          <w:p w14:paraId="187090CB" w14:textId="77777777" w:rsidR="00916881" w:rsidRDefault="00916881" w:rsidP="004060B4">
            <w:pPr>
              <w:pStyle w:val="TableListBullet"/>
              <w:tabs>
                <w:tab w:val="num" w:pos="720"/>
              </w:tabs>
              <w:ind w:left="720" w:hanging="360"/>
            </w:pPr>
            <w:r w:rsidRPr="003B5D4F">
              <w:rPr>
                <w:b/>
                <w:bCs/>
                <w:rPrChange w:id="3065" w:author="Moses, Robbie" w:date="2023-02-22T02:25:00Z">
                  <w:rPr/>
                </w:rPrChange>
              </w:rPr>
              <w:t>Reject, Reject2, Reject3 –</w:t>
            </w:r>
            <w:r>
              <w:t xml:space="preserve"> Rejects the Order</w:t>
            </w:r>
          </w:p>
          <w:p w14:paraId="316F712C" w14:textId="539198FD" w:rsidR="00916881" w:rsidRDefault="00916881" w:rsidP="004060B4">
            <w:pPr>
              <w:pStyle w:val="TableListBullet"/>
              <w:tabs>
                <w:tab w:val="num" w:pos="720"/>
              </w:tabs>
              <w:ind w:left="720" w:hanging="360"/>
            </w:pPr>
            <w:r w:rsidRPr="003B5D4F">
              <w:rPr>
                <w:b/>
                <w:bCs/>
                <w:rPrChange w:id="3066" w:author="Moses, Robbie" w:date="2023-02-22T02:25:00Z">
                  <w:rPr/>
                </w:rPrChange>
              </w:rPr>
              <w:t>Revert, Revert2, Revert3 –</w:t>
            </w:r>
            <w:r>
              <w:t xml:space="preserve"> Reverts the Order</w:t>
            </w:r>
          </w:p>
          <w:p w14:paraId="13A70CB0" w14:textId="2430610B" w:rsidR="00FB27B4" w:rsidRDefault="00FB27B4" w:rsidP="004060B4">
            <w:pPr>
              <w:pStyle w:val="TableListBullet"/>
              <w:tabs>
                <w:tab w:val="num" w:pos="720"/>
              </w:tabs>
              <w:ind w:left="720" w:hanging="360"/>
            </w:pPr>
            <w:r w:rsidRPr="003B5D4F">
              <w:rPr>
                <w:b/>
                <w:bCs/>
                <w:rPrChange w:id="3067" w:author="Moses, Robbie" w:date="2023-02-22T02:25:00Z">
                  <w:rPr/>
                </w:rPrChange>
              </w:rPr>
              <w:t xml:space="preserve">Open Dispute, Open Dispute2, Open Dispute3 </w:t>
            </w:r>
            <w:r w:rsidR="000A1359" w:rsidRPr="003B5D4F">
              <w:rPr>
                <w:b/>
                <w:bCs/>
                <w:rPrChange w:id="3068" w:author="Moses, Robbie" w:date="2023-02-22T02:25:00Z">
                  <w:rPr/>
                </w:rPrChange>
              </w:rPr>
              <w:t>–</w:t>
            </w:r>
            <w:r w:rsidRPr="003B5D4F">
              <w:rPr>
                <w:b/>
                <w:bCs/>
                <w:rPrChange w:id="3069" w:author="Moses, Robbie" w:date="2023-02-22T02:25:00Z">
                  <w:rPr/>
                </w:rPrChange>
              </w:rPr>
              <w:t xml:space="preserve"> </w:t>
            </w:r>
            <w:r w:rsidR="000A1359">
              <w:t>Begins a dispute</w:t>
            </w:r>
          </w:p>
          <w:p w14:paraId="6F079F89" w14:textId="49DA94A1" w:rsidR="000A1359" w:rsidRDefault="000A1359" w:rsidP="004060B4">
            <w:pPr>
              <w:pStyle w:val="TableListBullet"/>
              <w:tabs>
                <w:tab w:val="num" w:pos="720"/>
              </w:tabs>
              <w:ind w:left="720" w:hanging="360"/>
            </w:pPr>
            <w:r w:rsidRPr="003B5D4F">
              <w:rPr>
                <w:b/>
                <w:bCs/>
                <w:rPrChange w:id="3070" w:author="Moses, Robbie" w:date="2023-02-22T02:25:00Z">
                  <w:rPr/>
                </w:rPrChange>
              </w:rPr>
              <w:t xml:space="preserve">Update Dispute, Update Dispute2, Update Dispute3 </w:t>
            </w:r>
            <w:r w:rsidR="009658EF" w:rsidRPr="003B5D4F">
              <w:rPr>
                <w:b/>
                <w:bCs/>
                <w:rPrChange w:id="3071" w:author="Moses, Robbie" w:date="2023-02-22T02:25:00Z">
                  <w:rPr/>
                </w:rPrChange>
              </w:rPr>
              <w:t>–</w:t>
            </w:r>
            <w:r w:rsidRPr="003B5D4F">
              <w:rPr>
                <w:b/>
                <w:bCs/>
                <w:rPrChange w:id="3072" w:author="Moses, Robbie" w:date="2023-02-22T02:25:00Z">
                  <w:rPr/>
                </w:rPrChange>
              </w:rPr>
              <w:t xml:space="preserve"> </w:t>
            </w:r>
            <w:r w:rsidR="009658EF">
              <w:t>Change details of a disputed order</w:t>
            </w:r>
          </w:p>
          <w:p w14:paraId="6184B8A2" w14:textId="552F48C1" w:rsidR="009658EF" w:rsidRDefault="009658EF" w:rsidP="004060B4">
            <w:pPr>
              <w:pStyle w:val="TableListBullet"/>
              <w:tabs>
                <w:tab w:val="num" w:pos="720"/>
              </w:tabs>
              <w:ind w:left="720" w:hanging="360"/>
            </w:pPr>
            <w:r w:rsidRPr="003B5D4F">
              <w:rPr>
                <w:b/>
                <w:bCs/>
                <w:rPrChange w:id="3073" w:author="Moses, Robbie" w:date="2023-02-22T02:26:00Z">
                  <w:rPr/>
                </w:rPrChange>
              </w:rPr>
              <w:t xml:space="preserve">Resolve Dispute, Resolve Dispute2, Resolve Dispute3 </w:t>
            </w:r>
            <w:r w:rsidR="008428C4" w:rsidRPr="003B5D4F">
              <w:rPr>
                <w:b/>
                <w:bCs/>
                <w:rPrChange w:id="3074" w:author="Moses, Robbie" w:date="2023-02-22T02:26:00Z">
                  <w:rPr/>
                </w:rPrChange>
              </w:rPr>
              <w:t>–</w:t>
            </w:r>
            <w:r>
              <w:t xml:space="preserve"> </w:t>
            </w:r>
            <w:r w:rsidR="008428C4">
              <w:t>Marks a disputed order as having been resolved</w:t>
            </w:r>
          </w:p>
          <w:p w14:paraId="1B556C05" w14:textId="77777777" w:rsidR="00916881" w:rsidDel="003B5D4F" w:rsidRDefault="00916881" w:rsidP="00F63174">
            <w:pPr>
              <w:pStyle w:val="TableCellText"/>
              <w:spacing w:before="0" w:after="120" w:line="240" w:lineRule="auto"/>
              <w:ind w:left="187" w:hanging="187"/>
              <w:outlineLvl w:val="0"/>
              <w:rPr>
                <w:del w:id="3075" w:author="Moses, Robbie" w:date="2023-02-22T02:26:00Z"/>
              </w:rPr>
            </w:pPr>
          </w:p>
          <w:p w14:paraId="371DB6C9" w14:textId="0E8C67E5" w:rsidR="00916881" w:rsidRDefault="00916881" w:rsidP="00910159">
            <w:pPr>
              <w:pStyle w:val="TableBody"/>
            </w:pPr>
            <w:r>
              <w:t xml:space="preserve">Those tasks that have more than one entry </w:t>
            </w:r>
            <w:r w:rsidR="007A24A7">
              <w:t>i.e.,</w:t>
            </w:r>
            <w:r>
              <w:t xml:space="preserve"> Approve, Approve2, Approve3 are provided to give flexibility around permissions as well as </w:t>
            </w:r>
            <w:r w:rsidR="002A7C66">
              <w:t>cut-</w:t>
            </w:r>
            <w:r>
              <w:t xml:space="preserve">off times for certain functions. This is also because it may be the case that </w:t>
            </w:r>
            <w:r>
              <w:lastRenderedPageBreak/>
              <w:t xml:space="preserve">multiple people will have to Approve an order before it goes to the next State. </w:t>
            </w:r>
          </w:p>
          <w:p w14:paraId="09FA14FD" w14:textId="058E9FDF" w:rsidR="00916881" w:rsidDel="003B5D4F" w:rsidRDefault="00916881" w:rsidP="00910159">
            <w:pPr>
              <w:pStyle w:val="TableBody"/>
              <w:rPr>
                <w:del w:id="3076" w:author="Moses, Robbie" w:date="2023-02-22T02:26:00Z"/>
              </w:rPr>
            </w:pPr>
          </w:p>
          <w:p w14:paraId="5A03EAD3" w14:textId="77777777" w:rsidR="00916881" w:rsidRPr="00432E23" w:rsidRDefault="00916881" w:rsidP="00910159">
            <w:pPr>
              <w:pStyle w:val="TableBody"/>
              <w:rPr>
                <w:b/>
                <w:bCs/>
                <w:rPrChange w:id="3077" w:author="Robbie Moses" w:date="2023-03-03T06:24:00Z">
                  <w:rPr/>
                </w:rPrChange>
              </w:rPr>
            </w:pPr>
            <w:r>
              <w:t xml:space="preserve">Some of the tasks have several new States that can be assigned to them; </w:t>
            </w:r>
            <w:r w:rsidRPr="00432E23">
              <w:rPr>
                <w:b/>
                <w:bCs/>
                <w:u w:val="single"/>
                <w:rPrChange w:id="3078" w:author="Robbie Moses" w:date="2023-03-03T06:24:00Z">
                  <w:rPr/>
                </w:rPrChange>
              </w:rPr>
              <w:t>for example</w:t>
            </w:r>
            <w:r w:rsidR="000F30D1">
              <w:t>,</w:t>
            </w:r>
            <w:r>
              <w:t xml:space="preserve"> Approving an order can lead to Approved, In Transit, Ordered, etc. Other states such as Delete have only one option which is “</w:t>
            </w:r>
            <w:r w:rsidRPr="00432E23">
              <w:rPr>
                <w:b/>
                <w:bCs/>
                <w:rPrChange w:id="3079" w:author="Robbie Moses" w:date="2023-03-03T06:24:00Z">
                  <w:rPr/>
                </w:rPrChange>
              </w:rPr>
              <w:t>Does Not Exist”</w:t>
            </w:r>
          </w:p>
          <w:p w14:paraId="3ECBB8D4" w14:textId="77777777" w:rsidR="00916881" w:rsidRDefault="00916881" w:rsidP="00910159">
            <w:pPr>
              <w:pStyle w:val="TableNote"/>
            </w:pPr>
            <w:r w:rsidRPr="003B5D4F">
              <w:rPr>
                <w:b/>
                <w:bCs/>
                <w:rPrChange w:id="3080" w:author="Moses, Robbie" w:date="2023-02-22T02:26:00Z">
                  <w:rPr/>
                </w:rPrChange>
              </w:rPr>
              <w:t>NOTE</w:t>
            </w:r>
            <w:r>
              <w:t>: Certain Tasks have an effect other than changing the State of the order these include:</w:t>
            </w:r>
          </w:p>
          <w:p w14:paraId="287E7416" w14:textId="77777777" w:rsidR="00916881" w:rsidRDefault="00916881" w:rsidP="004060B4">
            <w:pPr>
              <w:pStyle w:val="TableListBullet"/>
              <w:tabs>
                <w:tab w:val="num" w:pos="720"/>
              </w:tabs>
              <w:ind w:left="720" w:hanging="360"/>
            </w:pPr>
            <w:r w:rsidRPr="003B5D4F">
              <w:rPr>
                <w:b/>
                <w:bCs/>
                <w:rPrChange w:id="3081" w:author="Moses, Robbie" w:date="2023-02-22T02:26:00Z">
                  <w:rPr/>
                </w:rPrChange>
              </w:rPr>
              <w:t>Delete –</w:t>
            </w:r>
            <w:r>
              <w:t xml:space="preserve"> Deletes the order</w:t>
            </w:r>
          </w:p>
          <w:p w14:paraId="16382605" w14:textId="77777777" w:rsidR="00916881" w:rsidRDefault="00916881" w:rsidP="004060B4">
            <w:pPr>
              <w:pStyle w:val="TableListBullet"/>
              <w:tabs>
                <w:tab w:val="num" w:pos="720"/>
              </w:tabs>
              <w:ind w:left="720" w:hanging="360"/>
            </w:pPr>
            <w:r w:rsidRPr="003B5D4F">
              <w:rPr>
                <w:b/>
                <w:bCs/>
                <w:rPrChange w:id="3082" w:author="Moses, Robbie" w:date="2023-02-22T02:26:00Z">
                  <w:rPr/>
                </w:rPrChange>
              </w:rPr>
              <w:t>Edit</w:t>
            </w:r>
            <w:r>
              <w:t xml:space="preserve"> tasks allow users to change certain fields regarding an Order (denominations, amounts, etc.)</w:t>
            </w:r>
          </w:p>
          <w:p w14:paraId="03173FDF" w14:textId="77777777" w:rsidR="00916881" w:rsidRDefault="00916881" w:rsidP="004060B4">
            <w:pPr>
              <w:pStyle w:val="TableListBullet"/>
              <w:tabs>
                <w:tab w:val="num" w:pos="720"/>
              </w:tabs>
              <w:ind w:left="720" w:hanging="360"/>
            </w:pPr>
            <w:r w:rsidRPr="003B5D4F">
              <w:rPr>
                <w:b/>
                <w:bCs/>
                <w:rPrChange w:id="3083" w:author="Moses, Robbie" w:date="2023-02-22T02:27:00Z">
                  <w:rPr/>
                </w:rPrChange>
              </w:rPr>
              <w:t>Order -</w:t>
            </w:r>
            <w:r>
              <w:t xml:space="preserve"> A special task referring to the creation of Orders.</w:t>
            </w:r>
          </w:p>
          <w:p w14:paraId="7E15C590" w14:textId="77777777" w:rsidR="00916881" w:rsidRDefault="00916881" w:rsidP="004060B4">
            <w:pPr>
              <w:pStyle w:val="TableListBullet"/>
              <w:tabs>
                <w:tab w:val="num" w:pos="720"/>
              </w:tabs>
              <w:ind w:left="720" w:hanging="360"/>
            </w:pPr>
            <w:r w:rsidRPr="003B5D4F">
              <w:rPr>
                <w:b/>
                <w:bCs/>
                <w:rPrChange w:id="3084" w:author="Moses, Robbie" w:date="2023-02-22T02:27:00Z">
                  <w:rPr/>
                </w:rPrChange>
              </w:rPr>
              <w:t>Transmit -</w:t>
            </w:r>
            <w:r>
              <w:t xml:space="preserve"> Transmit tasks represent the Orders Output function. The Orders Output will include only those orders currently in a State for which a Transmit task is defined starting in that State.</w:t>
            </w:r>
          </w:p>
          <w:p w14:paraId="65EB504E" w14:textId="78DE6784" w:rsidR="008C2565" w:rsidRDefault="008C2565" w:rsidP="004060B4">
            <w:pPr>
              <w:pStyle w:val="TableListBullet"/>
              <w:tabs>
                <w:tab w:val="num" w:pos="720"/>
              </w:tabs>
              <w:ind w:left="720" w:hanging="360"/>
            </w:pPr>
            <w:r w:rsidRPr="003B5D4F">
              <w:rPr>
                <w:b/>
                <w:bCs/>
                <w:rPrChange w:id="3085" w:author="Moses, Robbie" w:date="2023-02-22T02:27:00Z">
                  <w:rPr/>
                </w:rPrChange>
              </w:rPr>
              <w:t>Open Dispute</w:t>
            </w:r>
            <w:r>
              <w:t xml:space="preserve"> allows user</w:t>
            </w:r>
            <w:r w:rsidR="002A7C66">
              <w:t>s</w:t>
            </w:r>
            <w:r>
              <w:t xml:space="preserve"> to enter disputed amounts of an already delivered order. </w:t>
            </w:r>
            <w:r w:rsidR="00256527">
              <w:t>If the order has previously been disputed and resolved, then the dispute is reopened.</w:t>
            </w:r>
          </w:p>
          <w:p w14:paraId="624D179B" w14:textId="77777777" w:rsidR="00256527" w:rsidRDefault="00256527" w:rsidP="004060B4">
            <w:pPr>
              <w:pStyle w:val="TableListBullet"/>
              <w:tabs>
                <w:tab w:val="num" w:pos="720"/>
              </w:tabs>
              <w:ind w:left="720" w:hanging="360"/>
            </w:pPr>
            <w:r w:rsidRPr="003B5D4F">
              <w:rPr>
                <w:b/>
                <w:bCs/>
                <w:rPrChange w:id="3086" w:author="Moses, Robbie" w:date="2023-02-22T02:27:00Z">
                  <w:rPr/>
                </w:rPrChange>
              </w:rPr>
              <w:t>Update Dispute</w:t>
            </w:r>
            <w:r>
              <w:t xml:space="preserve"> allows the user to up</w:t>
            </w:r>
            <w:r w:rsidR="00C829EA">
              <w:t>date dispute amounts.</w:t>
            </w:r>
          </w:p>
          <w:p w14:paraId="2DFA0E60" w14:textId="61534562" w:rsidR="00C829EA" w:rsidRDefault="00C829EA" w:rsidP="004060B4">
            <w:pPr>
              <w:pStyle w:val="TableListBullet"/>
              <w:tabs>
                <w:tab w:val="num" w:pos="720"/>
              </w:tabs>
              <w:ind w:left="720" w:hanging="360"/>
            </w:pPr>
            <w:r w:rsidRPr="003B5D4F">
              <w:rPr>
                <w:b/>
                <w:bCs/>
                <w:rPrChange w:id="3087" w:author="Moses, Robbie" w:date="2023-02-22T02:27:00Z">
                  <w:rPr/>
                </w:rPrChange>
              </w:rPr>
              <w:t>Resolve Dispute</w:t>
            </w:r>
            <w:r>
              <w:t xml:space="preserve"> resolves the dispute</w:t>
            </w:r>
            <w:r w:rsidR="00133205">
              <w:t xml:space="preserve"> and updates the order amount with info from the dispute.</w:t>
            </w:r>
          </w:p>
        </w:tc>
      </w:tr>
      <w:tr w:rsidR="00916881" w14:paraId="18AA80A7" w14:textId="77777777" w:rsidTr="00910159">
        <w:tc>
          <w:tcPr>
            <w:tcW w:w="2592" w:type="dxa"/>
            <w:tcBorders>
              <w:top w:val="single" w:sz="4" w:space="0" w:color="000000"/>
              <w:left w:val="single" w:sz="4" w:space="0" w:color="000000"/>
              <w:bottom w:val="single" w:sz="4" w:space="0" w:color="000000"/>
            </w:tcBorders>
          </w:tcPr>
          <w:p w14:paraId="26CB3D38" w14:textId="77777777" w:rsidR="00916881" w:rsidRPr="00910159" w:rsidRDefault="00916881" w:rsidP="00910159">
            <w:pPr>
              <w:pStyle w:val="TableBody"/>
              <w:rPr>
                <w:b/>
                <w:bCs/>
              </w:rPr>
            </w:pPr>
            <w:r w:rsidRPr="00910159">
              <w:rPr>
                <w:b/>
                <w:bCs/>
              </w:rPr>
              <w:lastRenderedPageBreak/>
              <w:t>New State</w:t>
            </w:r>
          </w:p>
        </w:tc>
        <w:tc>
          <w:tcPr>
            <w:tcW w:w="5478" w:type="dxa"/>
            <w:tcBorders>
              <w:top w:val="single" w:sz="4" w:space="0" w:color="000000"/>
              <w:left w:val="single" w:sz="4" w:space="0" w:color="000000"/>
              <w:bottom w:val="single" w:sz="4" w:space="0" w:color="000000"/>
              <w:right w:val="single" w:sz="4" w:space="0" w:color="000000"/>
            </w:tcBorders>
          </w:tcPr>
          <w:p w14:paraId="5DF84636" w14:textId="3B7A63FB" w:rsidR="00916881" w:rsidRDefault="00916881" w:rsidP="00910159">
            <w:pPr>
              <w:pStyle w:val="TableBody"/>
            </w:pPr>
            <w:r>
              <w:t>This is the State the Order will be in after the user accomplishes the ‘</w:t>
            </w:r>
            <w:r w:rsidRPr="00432E23">
              <w:rPr>
                <w:b/>
                <w:bCs/>
                <w:rPrChange w:id="3088" w:author="Robbie Moses" w:date="2023-03-03T06:24:00Z">
                  <w:rPr/>
                </w:rPrChange>
              </w:rPr>
              <w:t>Task’</w:t>
            </w:r>
            <w:r>
              <w:t xml:space="preserve"> (in other words clicks on the ‘</w:t>
            </w:r>
            <w:r w:rsidRPr="00432E23">
              <w:rPr>
                <w:b/>
                <w:bCs/>
                <w:rPrChange w:id="3089" w:author="Robbie Moses" w:date="2023-03-03T06:24:00Z">
                  <w:rPr/>
                </w:rPrChange>
              </w:rPr>
              <w:t>Task’</w:t>
            </w:r>
            <w:r>
              <w:t xml:space="preserve"> button in the Order)</w:t>
            </w:r>
          </w:p>
        </w:tc>
      </w:tr>
      <w:tr w:rsidR="00916881" w14:paraId="4A924AB6" w14:textId="77777777" w:rsidTr="00910159">
        <w:tc>
          <w:tcPr>
            <w:tcW w:w="2592" w:type="dxa"/>
            <w:tcBorders>
              <w:top w:val="single" w:sz="4" w:space="0" w:color="000000"/>
              <w:left w:val="single" w:sz="4" w:space="0" w:color="000000"/>
              <w:bottom w:val="single" w:sz="4" w:space="0" w:color="000000"/>
            </w:tcBorders>
          </w:tcPr>
          <w:p w14:paraId="601643E2" w14:textId="77777777" w:rsidR="00916881" w:rsidRPr="00910159" w:rsidRDefault="00916881" w:rsidP="00910159">
            <w:pPr>
              <w:pStyle w:val="TableBody"/>
              <w:rPr>
                <w:b/>
                <w:bCs/>
              </w:rPr>
            </w:pPr>
            <w:r w:rsidRPr="00910159">
              <w:rPr>
                <w:b/>
                <w:bCs/>
              </w:rPr>
              <w:t>Task Owner</w:t>
            </w:r>
          </w:p>
        </w:tc>
        <w:tc>
          <w:tcPr>
            <w:tcW w:w="5478" w:type="dxa"/>
            <w:tcBorders>
              <w:top w:val="single" w:sz="4" w:space="0" w:color="000000"/>
              <w:left w:val="single" w:sz="4" w:space="0" w:color="000000"/>
              <w:bottom w:val="single" w:sz="4" w:space="0" w:color="000000"/>
              <w:right w:val="single" w:sz="4" w:space="0" w:color="000000"/>
            </w:tcBorders>
          </w:tcPr>
          <w:p w14:paraId="51371E4D" w14:textId="5DF1DC82" w:rsidR="00916881" w:rsidRPr="003B5D4F" w:rsidRDefault="00916881" w:rsidP="003B5D4F">
            <w:pPr>
              <w:pStyle w:val="TableBody"/>
            </w:pPr>
            <w:r w:rsidRPr="003B5D4F">
              <w:t>Workflow Administration Users select either “</w:t>
            </w:r>
            <w:r w:rsidRPr="00432E23">
              <w:rPr>
                <w:b/>
                <w:bCs/>
                <w:rPrChange w:id="3090" w:author="Robbie Moses" w:date="2023-03-03T06:25:00Z">
                  <w:rPr/>
                </w:rPrChange>
              </w:rPr>
              <w:t>Cashpoint</w:t>
            </w:r>
            <w:r w:rsidRPr="003B5D4F">
              <w:t>” or “</w:t>
            </w:r>
            <w:r w:rsidRPr="00432E23">
              <w:rPr>
                <w:b/>
                <w:bCs/>
                <w:rPrChange w:id="3091" w:author="Robbie Moses" w:date="2023-03-03T06:25:00Z">
                  <w:rPr/>
                </w:rPrChange>
              </w:rPr>
              <w:t>Funding Source</w:t>
            </w:r>
            <w:del w:id="3092" w:author="Robbie Moses" w:date="2023-03-03T06:25:00Z">
              <w:r w:rsidRPr="00432E23" w:rsidDel="00C43BD5">
                <w:rPr>
                  <w:b/>
                  <w:bCs/>
                  <w:rPrChange w:id="3093" w:author="Robbie Moses" w:date="2023-03-03T06:24:00Z">
                    <w:rPr/>
                  </w:rPrChange>
                </w:rPr>
                <w:delText>.</w:delText>
              </w:r>
            </w:del>
            <w:r w:rsidRPr="00432E23">
              <w:rPr>
                <w:b/>
                <w:bCs/>
                <w:rPrChange w:id="3094" w:author="Robbie Moses" w:date="2023-03-03T06:24:00Z">
                  <w:rPr/>
                </w:rPrChange>
              </w:rPr>
              <w:t>”</w:t>
            </w:r>
            <w:ins w:id="3095" w:author="Robbie Moses" w:date="2023-03-03T06:25:00Z">
              <w:r w:rsidR="00C43BD5">
                <w:rPr>
                  <w:b/>
                  <w:bCs/>
                </w:rPr>
                <w:t xml:space="preserve">. </w:t>
              </w:r>
            </w:ins>
            <w:del w:id="3096" w:author="Robbie Moses" w:date="2023-03-03T06:24:00Z">
              <w:r w:rsidRPr="00077020" w:rsidDel="00432E23">
                <w:delText xml:space="preserve"> </w:delText>
              </w:r>
            </w:del>
            <w:r w:rsidRPr="00077020">
              <w:t>Selecting</w:t>
            </w:r>
            <w:r w:rsidRPr="00432E23">
              <w:rPr>
                <w:b/>
                <w:bCs/>
                <w:rPrChange w:id="3097" w:author="Robbie Moses" w:date="2023-03-03T06:24:00Z">
                  <w:rPr/>
                </w:rPrChange>
              </w:rPr>
              <w:t xml:space="preserve"> “Cashpoint</w:t>
            </w:r>
            <w:r w:rsidRPr="003B5D4F">
              <w:t>” m</w:t>
            </w:r>
            <w:r w:rsidR="000F30D1" w:rsidRPr="003B5D4F">
              <w:t>eans that the cashpoint</w:t>
            </w:r>
            <w:r w:rsidRPr="003B5D4F">
              <w:t xml:space="preserve"> </w:t>
            </w:r>
            <w:r w:rsidRPr="003B5D4F">
              <w:rPr>
                <w:rPrChange w:id="3098" w:author="Moses, Robbie" w:date="2023-02-22T02:27:00Z">
                  <w:rPr>
                    <w:i/>
                  </w:rPr>
                </w:rPrChange>
              </w:rPr>
              <w:t>receiving</w:t>
            </w:r>
            <w:r w:rsidRPr="003B5D4F">
              <w:t xml:space="preserve"> the cash must complete that Workflow Task.  Selecting “</w:t>
            </w:r>
            <w:r w:rsidRPr="00C43BD5">
              <w:rPr>
                <w:b/>
                <w:bCs/>
                <w:rPrChange w:id="3099" w:author="Robbie Moses" w:date="2023-03-03T06:25:00Z">
                  <w:rPr/>
                </w:rPrChange>
              </w:rPr>
              <w:t>Funding Sourc</w:t>
            </w:r>
            <w:r w:rsidR="000F30D1" w:rsidRPr="00C43BD5">
              <w:rPr>
                <w:b/>
                <w:bCs/>
                <w:rPrChange w:id="3100" w:author="Robbie Moses" w:date="2023-03-03T06:25:00Z">
                  <w:rPr/>
                </w:rPrChange>
              </w:rPr>
              <w:t>e</w:t>
            </w:r>
            <w:r w:rsidR="000F30D1" w:rsidRPr="003B5D4F">
              <w:t>” means that the sending cashpoint</w:t>
            </w:r>
            <w:r w:rsidRPr="003B5D4F">
              <w:t xml:space="preserve"> must complete it.</w:t>
            </w:r>
          </w:p>
        </w:tc>
      </w:tr>
      <w:tr w:rsidR="00916881" w14:paraId="2E1E3F6A" w14:textId="77777777" w:rsidTr="00910159">
        <w:tc>
          <w:tcPr>
            <w:tcW w:w="2592" w:type="dxa"/>
            <w:tcBorders>
              <w:top w:val="single" w:sz="4" w:space="0" w:color="000000"/>
              <w:left w:val="single" w:sz="4" w:space="0" w:color="000000"/>
              <w:bottom w:val="single" w:sz="4" w:space="0" w:color="000000"/>
            </w:tcBorders>
          </w:tcPr>
          <w:p w14:paraId="694900AE" w14:textId="77777777" w:rsidR="00916881" w:rsidRPr="00910159" w:rsidRDefault="00916881" w:rsidP="00910159">
            <w:pPr>
              <w:pStyle w:val="TableBody"/>
              <w:rPr>
                <w:b/>
                <w:bCs/>
              </w:rPr>
            </w:pPr>
            <w:r w:rsidRPr="00910159">
              <w:rPr>
                <w:b/>
                <w:bCs/>
              </w:rPr>
              <w:t>Ignore Flag</w:t>
            </w:r>
          </w:p>
        </w:tc>
        <w:tc>
          <w:tcPr>
            <w:tcW w:w="5478" w:type="dxa"/>
            <w:tcBorders>
              <w:top w:val="single" w:sz="4" w:space="0" w:color="000000"/>
              <w:left w:val="single" w:sz="4" w:space="0" w:color="000000"/>
              <w:bottom w:val="single" w:sz="4" w:space="0" w:color="000000"/>
              <w:right w:val="single" w:sz="4" w:space="0" w:color="000000"/>
            </w:tcBorders>
          </w:tcPr>
          <w:p w14:paraId="30AC07E0" w14:textId="77777777" w:rsidR="00916881" w:rsidRDefault="00916881" w:rsidP="00910159">
            <w:pPr>
              <w:pStyle w:val="TableBody"/>
            </w:pPr>
            <w:r>
              <w:t>Users select between “</w:t>
            </w:r>
            <w:r w:rsidRPr="00C43BD5">
              <w:rPr>
                <w:b/>
                <w:bCs/>
                <w:rPrChange w:id="3101" w:author="Robbie Moses" w:date="2023-03-03T06:25:00Z">
                  <w:rPr/>
                </w:rPrChange>
              </w:rPr>
              <w:t>Mark</w:t>
            </w:r>
            <w:r>
              <w:t>”, “</w:t>
            </w:r>
            <w:r w:rsidRPr="00C43BD5">
              <w:rPr>
                <w:b/>
                <w:bCs/>
                <w:rPrChange w:id="3102" w:author="Robbie Moses" w:date="2023-03-03T06:26:00Z">
                  <w:rPr/>
                </w:rPrChange>
              </w:rPr>
              <w:t>Unmark</w:t>
            </w:r>
            <w:r>
              <w:t>”, and “</w:t>
            </w:r>
            <w:r w:rsidRPr="00C43BD5">
              <w:rPr>
                <w:b/>
                <w:bCs/>
                <w:rPrChange w:id="3103" w:author="Robbie Moses" w:date="2023-03-03T06:26:00Z">
                  <w:rPr/>
                </w:rPrChange>
              </w:rPr>
              <w:t>Retain</w:t>
            </w:r>
            <w:r>
              <w:t>”</w:t>
            </w:r>
          </w:p>
          <w:p w14:paraId="52B6EF18" w14:textId="77777777" w:rsidR="00916881" w:rsidRDefault="00916881" w:rsidP="00910159">
            <w:pPr>
              <w:pStyle w:val="TableBody"/>
            </w:pPr>
            <w:r w:rsidRPr="00F83C13">
              <w:rPr>
                <w:b/>
              </w:rPr>
              <w:t>Mark</w:t>
            </w:r>
            <w:r>
              <w:t>: Tells OptiCash that the Order will not arrive if the associated Task occurs</w:t>
            </w:r>
          </w:p>
          <w:p w14:paraId="4EFF59F0" w14:textId="069900F5" w:rsidR="00916881" w:rsidRPr="002D18C3" w:rsidRDefault="00916881" w:rsidP="00910159">
            <w:pPr>
              <w:pStyle w:val="TableBody"/>
            </w:pPr>
            <w:r w:rsidRPr="00F83C13">
              <w:rPr>
                <w:b/>
              </w:rPr>
              <w:lastRenderedPageBreak/>
              <w:t>Unmark:</w:t>
            </w:r>
            <w:r>
              <w:rPr>
                <w:b/>
              </w:rPr>
              <w:t xml:space="preserve"> </w:t>
            </w:r>
            <w:r>
              <w:t xml:space="preserve">Tells OptiCash to again consider the Order to </w:t>
            </w:r>
            <w:r w:rsidR="00E33EAC">
              <w:t xml:space="preserve">be </w:t>
            </w:r>
            <w:r>
              <w:t>received or going to be received if it was Marked not to arrive in the prior State</w:t>
            </w:r>
          </w:p>
          <w:p w14:paraId="352A2D72" w14:textId="77777777" w:rsidR="00916881" w:rsidRDefault="00916881" w:rsidP="00910159">
            <w:pPr>
              <w:pStyle w:val="TableBody"/>
            </w:pPr>
            <w:r w:rsidRPr="00F83C13">
              <w:rPr>
                <w:b/>
              </w:rPr>
              <w:t>Retain</w:t>
            </w:r>
            <w:r>
              <w:t>: Tells OptiCash to keep whatever “</w:t>
            </w:r>
            <w:r w:rsidRPr="00594852">
              <w:rPr>
                <w:b/>
                <w:bCs/>
                <w:rPrChange w:id="3104" w:author="Robbie Moses" w:date="2023-03-03T06:26:00Z">
                  <w:rPr/>
                </w:rPrChange>
              </w:rPr>
              <w:t>Ignore Flag</w:t>
            </w:r>
            <w:r>
              <w:t>” status was in place with the prior order State</w:t>
            </w:r>
          </w:p>
        </w:tc>
      </w:tr>
      <w:tr w:rsidR="00A063C4" w14:paraId="1F3A002E" w14:textId="77777777" w:rsidTr="00910159">
        <w:tc>
          <w:tcPr>
            <w:tcW w:w="2592" w:type="dxa"/>
            <w:tcBorders>
              <w:top w:val="single" w:sz="4" w:space="0" w:color="000000"/>
              <w:left w:val="single" w:sz="4" w:space="0" w:color="000000"/>
              <w:bottom w:val="single" w:sz="4" w:space="0" w:color="000000"/>
            </w:tcBorders>
          </w:tcPr>
          <w:p w14:paraId="099CFB47" w14:textId="4B911B03" w:rsidR="00A063C4" w:rsidRPr="00910159" w:rsidRDefault="00A063C4" w:rsidP="00910159">
            <w:pPr>
              <w:pStyle w:val="TableBody"/>
              <w:rPr>
                <w:b/>
                <w:bCs/>
              </w:rPr>
            </w:pPr>
            <w:r w:rsidRPr="00910159">
              <w:rPr>
                <w:b/>
                <w:bCs/>
              </w:rPr>
              <w:lastRenderedPageBreak/>
              <w:t>Arrival Flag</w:t>
            </w:r>
          </w:p>
        </w:tc>
        <w:tc>
          <w:tcPr>
            <w:tcW w:w="5478" w:type="dxa"/>
            <w:tcBorders>
              <w:top w:val="single" w:sz="4" w:space="0" w:color="000000"/>
              <w:left w:val="single" w:sz="4" w:space="0" w:color="000000"/>
              <w:bottom w:val="single" w:sz="4" w:space="0" w:color="000000"/>
              <w:right w:val="single" w:sz="4" w:space="0" w:color="000000"/>
            </w:tcBorders>
          </w:tcPr>
          <w:p w14:paraId="666080CC" w14:textId="36C67DE3" w:rsidR="00A063C4" w:rsidRDefault="00877384" w:rsidP="00910159">
            <w:pPr>
              <w:pStyle w:val="TableBody"/>
            </w:pPr>
            <w:r>
              <w:t xml:space="preserve">Indicates whether this task means the order has physically arrived at </w:t>
            </w:r>
            <w:r w:rsidR="00E33EAC">
              <w:t xml:space="preserve">its </w:t>
            </w:r>
            <w:r>
              <w:t xml:space="preserve">destination. </w:t>
            </w:r>
            <w:r w:rsidR="00C06141">
              <w:t>The “Arrival” function in CarrierWeb</w:t>
            </w:r>
            <w:r w:rsidR="00620D00">
              <w:t xml:space="preserve"> mobile</w:t>
            </w:r>
            <w:r w:rsidR="00C06141">
              <w:t xml:space="preserve"> will trigger this action</w:t>
            </w:r>
            <w:r w:rsidR="00620D00">
              <w:t>.</w:t>
            </w:r>
            <w:r>
              <w:t xml:space="preserve"> </w:t>
            </w:r>
          </w:p>
        </w:tc>
      </w:tr>
      <w:tr w:rsidR="00916881" w14:paraId="799D74F1" w14:textId="77777777" w:rsidTr="00910159">
        <w:tc>
          <w:tcPr>
            <w:tcW w:w="2592" w:type="dxa"/>
            <w:tcBorders>
              <w:top w:val="single" w:sz="4" w:space="0" w:color="000000"/>
              <w:left w:val="single" w:sz="4" w:space="0" w:color="000000"/>
              <w:bottom w:val="single" w:sz="4" w:space="0" w:color="000000"/>
            </w:tcBorders>
          </w:tcPr>
          <w:p w14:paraId="5973868B" w14:textId="77777777" w:rsidR="00916881" w:rsidRPr="00910159" w:rsidRDefault="00916881" w:rsidP="00910159">
            <w:pPr>
              <w:pStyle w:val="TableBody"/>
              <w:rPr>
                <w:b/>
                <w:bCs/>
              </w:rPr>
            </w:pPr>
            <w:r w:rsidRPr="00910159">
              <w:rPr>
                <w:b/>
                <w:bCs/>
              </w:rPr>
              <w:t>Cut Off Time</w:t>
            </w:r>
          </w:p>
        </w:tc>
        <w:tc>
          <w:tcPr>
            <w:tcW w:w="5478" w:type="dxa"/>
            <w:tcBorders>
              <w:top w:val="single" w:sz="4" w:space="0" w:color="000000"/>
              <w:left w:val="single" w:sz="4" w:space="0" w:color="000000"/>
              <w:bottom w:val="single" w:sz="4" w:space="0" w:color="000000"/>
              <w:right w:val="single" w:sz="4" w:space="0" w:color="000000"/>
            </w:tcBorders>
          </w:tcPr>
          <w:p w14:paraId="3FFD75D0" w14:textId="77777777" w:rsidR="00916881" w:rsidRDefault="00916881" w:rsidP="00910159">
            <w:pPr>
              <w:pStyle w:val="TableBody"/>
            </w:pPr>
            <w:r>
              <w:t>The time in ‘</w:t>
            </w:r>
            <w:r w:rsidRPr="00594852">
              <w:rPr>
                <w:b/>
                <w:bCs/>
                <w:rPrChange w:id="3105" w:author="Robbie Moses" w:date="2023-03-03T06:26:00Z">
                  <w:rPr/>
                </w:rPrChange>
              </w:rPr>
              <w:t>HHMM’</w:t>
            </w:r>
            <w:r>
              <w:t xml:space="preserve"> format that the user has to accomplish the Task. After this time has elapsed, the branch user will no longer have the ability to perform the task.</w:t>
            </w:r>
          </w:p>
        </w:tc>
      </w:tr>
      <w:tr w:rsidR="00916881" w14:paraId="5944DEB3" w14:textId="77777777" w:rsidTr="00910159">
        <w:tc>
          <w:tcPr>
            <w:tcW w:w="2592" w:type="dxa"/>
            <w:tcBorders>
              <w:top w:val="single" w:sz="4" w:space="0" w:color="000000"/>
              <w:left w:val="single" w:sz="4" w:space="0" w:color="000000"/>
              <w:bottom w:val="single" w:sz="4" w:space="0" w:color="000000"/>
            </w:tcBorders>
          </w:tcPr>
          <w:p w14:paraId="289C2D39" w14:textId="77777777" w:rsidR="00916881" w:rsidRPr="00910159" w:rsidRDefault="00916881" w:rsidP="00910159">
            <w:pPr>
              <w:pStyle w:val="TableBody"/>
              <w:rPr>
                <w:b/>
                <w:bCs/>
              </w:rPr>
            </w:pPr>
            <w:r w:rsidRPr="00910159">
              <w:rPr>
                <w:b/>
                <w:bCs/>
              </w:rPr>
              <w:t>Expiration Time</w:t>
            </w:r>
          </w:p>
        </w:tc>
        <w:tc>
          <w:tcPr>
            <w:tcW w:w="5478" w:type="dxa"/>
            <w:tcBorders>
              <w:top w:val="single" w:sz="4" w:space="0" w:color="000000"/>
              <w:left w:val="single" w:sz="4" w:space="0" w:color="000000"/>
              <w:bottom w:val="single" w:sz="4" w:space="0" w:color="000000"/>
              <w:right w:val="single" w:sz="4" w:space="0" w:color="000000"/>
            </w:tcBorders>
          </w:tcPr>
          <w:p w14:paraId="0A7FBE4D" w14:textId="77777777" w:rsidR="00916881" w:rsidRDefault="00916881" w:rsidP="00910159">
            <w:pPr>
              <w:pStyle w:val="TableBody"/>
            </w:pPr>
            <w:r>
              <w:t xml:space="preserve">The amount of time that the task is valid. This means the user has a soft cut-off time. They are still able to process the orders, but any expired tasks performed will be flagged to the OptiCash Analyst. </w:t>
            </w:r>
          </w:p>
          <w:p w14:paraId="61B4343C" w14:textId="533FEFB5" w:rsidR="00916881" w:rsidRDefault="00916881" w:rsidP="00910159">
            <w:pPr>
              <w:pStyle w:val="TableBody"/>
            </w:pPr>
            <w:r>
              <w:t>Tasks can be processed in days, hours, and minutes with any combination in between (</w:t>
            </w:r>
            <w:r w:rsidR="007A24A7">
              <w:t>i.e.,</w:t>
            </w:r>
            <w:r>
              <w:t xml:space="preserve"> 2 days and 1 minute)</w:t>
            </w:r>
          </w:p>
        </w:tc>
      </w:tr>
      <w:tr w:rsidR="000F30D1" w14:paraId="19F7DCAE" w14:textId="77777777" w:rsidTr="00910159">
        <w:tc>
          <w:tcPr>
            <w:tcW w:w="2592" w:type="dxa"/>
            <w:tcBorders>
              <w:top w:val="single" w:sz="4" w:space="0" w:color="000000"/>
              <w:left w:val="single" w:sz="4" w:space="0" w:color="000000"/>
              <w:bottom w:val="single" w:sz="4" w:space="0" w:color="000000"/>
            </w:tcBorders>
          </w:tcPr>
          <w:p w14:paraId="4220715D" w14:textId="77777777" w:rsidR="000F30D1" w:rsidRPr="00910159" w:rsidRDefault="000F30D1" w:rsidP="00910159">
            <w:pPr>
              <w:pStyle w:val="TableBody"/>
              <w:rPr>
                <w:b/>
                <w:bCs/>
              </w:rPr>
            </w:pPr>
            <w:r w:rsidRPr="00910159">
              <w:rPr>
                <w:b/>
                <w:bCs/>
              </w:rPr>
              <w:t>Timestamp Editable</w:t>
            </w:r>
          </w:p>
        </w:tc>
        <w:tc>
          <w:tcPr>
            <w:tcW w:w="5478" w:type="dxa"/>
            <w:tcBorders>
              <w:top w:val="single" w:sz="4" w:space="0" w:color="000000"/>
              <w:left w:val="single" w:sz="4" w:space="0" w:color="000000"/>
              <w:bottom w:val="single" w:sz="4" w:space="0" w:color="000000"/>
              <w:right w:val="single" w:sz="4" w:space="0" w:color="000000"/>
            </w:tcBorders>
          </w:tcPr>
          <w:p w14:paraId="71A9CBAF" w14:textId="6213F231" w:rsidR="000F30D1" w:rsidRDefault="000F30D1" w:rsidP="00910159">
            <w:pPr>
              <w:pStyle w:val="TableBody"/>
            </w:pPr>
            <w:r>
              <w:t xml:space="preserve">Indicates whether the timestamp recorded when this </w:t>
            </w:r>
            <w:r w:rsidR="00910159">
              <w:t>Task</w:t>
            </w:r>
            <w:r>
              <w:t xml:space="preserve"> is executed </w:t>
            </w:r>
            <w:r w:rsidR="00E33EAC">
              <w:t>can</w:t>
            </w:r>
            <w:r>
              <w:t xml:space="preserve"> be changed afterward</w:t>
            </w:r>
            <w:r w:rsidR="00E33EAC">
              <w:t>s</w:t>
            </w:r>
            <w:r>
              <w:t>. For example, if a cash delivery arrives at a branch at 10:00, but the branch staff takes the action of “</w:t>
            </w:r>
            <w:r w:rsidRPr="00594852">
              <w:rPr>
                <w:b/>
                <w:bCs/>
                <w:rPrChange w:id="3106" w:author="Robbie Moses" w:date="2023-03-03T06:26:00Z">
                  <w:rPr/>
                </w:rPrChange>
              </w:rPr>
              <w:t>Receive</w:t>
            </w:r>
            <w:r>
              <w:t>” task at 13:00, then editing “</w:t>
            </w:r>
            <w:r w:rsidRPr="00594852">
              <w:rPr>
                <w:b/>
                <w:bCs/>
                <w:rPrChange w:id="3107" w:author="Robbie Moses" w:date="2023-03-03T06:26:00Z">
                  <w:rPr/>
                </w:rPrChange>
              </w:rPr>
              <w:t>13:00</w:t>
            </w:r>
            <w:r>
              <w:t>” to “</w:t>
            </w:r>
            <w:r w:rsidRPr="00594852">
              <w:rPr>
                <w:b/>
                <w:bCs/>
                <w:rPrChange w:id="3108" w:author="Robbie Moses" w:date="2023-03-03T06:26:00Z">
                  <w:rPr/>
                </w:rPrChange>
              </w:rPr>
              <w:t>10:00</w:t>
            </w:r>
            <w:r>
              <w:t>” would be appropriate.</w:t>
            </w:r>
          </w:p>
        </w:tc>
      </w:tr>
      <w:tr w:rsidR="0051507E" w14:paraId="6F692347" w14:textId="77777777" w:rsidTr="00910159">
        <w:tc>
          <w:tcPr>
            <w:tcW w:w="2592" w:type="dxa"/>
            <w:tcBorders>
              <w:top w:val="single" w:sz="4" w:space="0" w:color="000000"/>
              <w:left w:val="single" w:sz="4" w:space="0" w:color="000000"/>
              <w:bottom w:val="single" w:sz="4" w:space="0" w:color="000000"/>
            </w:tcBorders>
          </w:tcPr>
          <w:p w14:paraId="16BA941B" w14:textId="7B9CF83A" w:rsidR="0051507E" w:rsidRPr="00910159" w:rsidRDefault="0051507E" w:rsidP="00910159">
            <w:pPr>
              <w:pStyle w:val="TableBody"/>
              <w:rPr>
                <w:b/>
                <w:bCs/>
              </w:rPr>
            </w:pPr>
            <w:r w:rsidRPr="00910159">
              <w:rPr>
                <w:b/>
                <w:bCs/>
              </w:rPr>
              <w:t>Require Manifest</w:t>
            </w:r>
          </w:p>
        </w:tc>
        <w:tc>
          <w:tcPr>
            <w:tcW w:w="5478" w:type="dxa"/>
            <w:tcBorders>
              <w:top w:val="single" w:sz="4" w:space="0" w:color="000000"/>
              <w:left w:val="single" w:sz="4" w:space="0" w:color="000000"/>
              <w:bottom w:val="single" w:sz="4" w:space="0" w:color="000000"/>
              <w:right w:val="single" w:sz="4" w:space="0" w:color="000000"/>
            </w:tcBorders>
          </w:tcPr>
          <w:p w14:paraId="0ED07D71" w14:textId="0F78B859" w:rsidR="0051507E" w:rsidRDefault="0051507E" w:rsidP="00910159">
            <w:pPr>
              <w:pStyle w:val="TableBody"/>
            </w:pPr>
            <w:r>
              <w:t>Indicates if the system should require that a</w:t>
            </w:r>
            <w:r w:rsidR="00CD6971">
              <w:t>n order</w:t>
            </w:r>
            <w:r>
              <w:t xml:space="preserve"> manifest exist</w:t>
            </w:r>
            <w:r w:rsidR="00CD6971">
              <w:t xml:space="preserve"> before this Task can be executed.</w:t>
            </w:r>
          </w:p>
        </w:tc>
      </w:tr>
      <w:tr w:rsidR="0051507E" w14:paraId="192BDE7A" w14:textId="77777777" w:rsidTr="00910159">
        <w:tc>
          <w:tcPr>
            <w:tcW w:w="2592" w:type="dxa"/>
            <w:tcBorders>
              <w:top w:val="single" w:sz="4" w:space="0" w:color="000000"/>
              <w:left w:val="single" w:sz="4" w:space="0" w:color="000000"/>
              <w:bottom w:val="single" w:sz="4" w:space="0" w:color="000000"/>
            </w:tcBorders>
          </w:tcPr>
          <w:p w14:paraId="0D32D836" w14:textId="5B5A310E" w:rsidR="0051507E" w:rsidRPr="00910159" w:rsidRDefault="0051507E" w:rsidP="00910159">
            <w:pPr>
              <w:pStyle w:val="TableBody"/>
              <w:rPr>
                <w:b/>
                <w:bCs/>
              </w:rPr>
            </w:pPr>
            <w:r w:rsidRPr="00910159">
              <w:rPr>
                <w:b/>
                <w:bCs/>
              </w:rPr>
              <w:t>Require Route</w:t>
            </w:r>
          </w:p>
        </w:tc>
        <w:tc>
          <w:tcPr>
            <w:tcW w:w="5478" w:type="dxa"/>
            <w:tcBorders>
              <w:top w:val="single" w:sz="4" w:space="0" w:color="000000"/>
              <w:left w:val="single" w:sz="4" w:space="0" w:color="000000"/>
              <w:bottom w:val="single" w:sz="4" w:space="0" w:color="000000"/>
              <w:right w:val="single" w:sz="4" w:space="0" w:color="000000"/>
            </w:tcBorders>
          </w:tcPr>
          <w:p w14:paraId="729D5752" w14:textId="4EBFEDF2" w:rsidR="0051507E" w:rsidRDefault="00CD6971" w:rsidP="00910159">
            <w:pPr>
              <w:pStyle w:val="TableBody"/>
            </w:pPr>
            <w:r>
              <w:t>Indicates if the system should require that a Route Plan exist for this order before this Task can be executed.</w:t>
            </w:r>
          </w:p>
        </w:tc>
      </w:tr>
    </w:tbl>
    <w:p w14:paraId="54D9CC76" w14:textId="7ECB332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1D9C1374" w14:textId="77777777" w:rsidR="00916881" w:rsidRDefault="00916881" w:rsidP="002C5B05">
      <w:pPr>
        <w:pStyle w:val="BodyText"/>
      </w:pPr>
    </w:p>
    <w:p w14:paraId="07A2FECB" w14:textId="77777777" w:rsidR="00916881" w:rsidRDefault="00916881" w:rsidP="00E577E3">
      <w:pPr>
        <w:pStyle w:val="Heading3"/>
      </w:pPr>
      <w:bookmarkStart w:id="3109" w:name="_Ref272392672"/>
      <w:bookmarkStart w:id="3110" w:name="_Toc128718724"/>
      <w:r>
        <w:t>Order Settings</w:t>
      </w:r>
      <w:r>
        <w:rPr>
          <w:rFonts w:ascii="Wingdings" w:hAnsi="Wingdings"/>
        </w:rPr>
        <w:t></w:t>
      </w:r>
      <w:r>
        <w:t>Order Custom Field Definitions</w:t>
      </w:r>
      <w:bookmarkEnd w:id="3109"/>
      <w:bookmarkEnd w:id="3110"/>
    </w:p>
    <w:p w14:paraId="13156753" w14:textId="0AA024E9" w:rsidR="00916881" w:rsidRDefault="00916881" w:rsidP="00910159">
      <w:pPr>
        <w:pStyle w:val="BodyText"/>
      </w:pPr>
      <w:r>
        <w:t xml:space="preserve">Order Custom Fields can be used in </w:t>
      </w:r>
      <w:r w:rsidR="00910159">
        <w:t>many ways</w:t>
      </w:r>
      <w:r>
        <w:t xml:space="preserve"> to allow analysts to collect data for orders that </w:t>
      </w:r>
      <w:r w:rsidR="00E33EAC">
        <w:t xml:space="preserve">are </w:t>
      </w:r>
      <w:r>
        <w:t xml:space="preserve">not available </w:t>
      </w:r>
      <w:r w:rsidR="00E33EAC">
        <w:t xml:space="preserve">on </w:t>
      </w:r>
      <w:r>
        <w:t xml:space="preserve">the standard order pages. </w:t>
      </w:r>
    </w:p>
    <w:p w14:paraId="372989C2" w14:textId="77777777" w:rsidR="00916881" w:rsidRDefault="00916881" w:rsidP="00910159">
      <w:pPr>
        <w:pStyle w:val="BodyText"/>
      </w:pPr>
      <w:r>
        <w:t xml:space="preserve">Ten custom fields are available and can be activated or deactivated as necessary for one type of cashpoint or all cashpoint types. </w:t>
      </w:r>
    </w:p>
    <w:p w14:paraId="4F96B091" w14:textId="77777777" w:rsidR="00916881" w:rsidRDefault="00916881" w:rsidP="002C5B05">
      <w:pPr>
        <w:pStyle w:val="BodyText"/>
      </w:pPr>
    </w:p>
    <w:p w14:paraId="63008364" w14:textId="3DEC3676" w:rsidR="00916881" w:rsidRDefault="00916881" w:rsidP="00F63174">
      <w:pPr>
        <w:pStyle w:val="Caption"/>
        <w:spacing w:before="0" w:after="120"/>
        <w:ind w:left="187" w:hanging="187"/>
        <w:outlineLvl w:val="0"/>
        <w:rPr>
          <w:lang w:val="en-US"/>
        </w:rPr>
      </w:pPr>
      <w:bookmarkStart w:id="3111" w:name="_Toc128632466"/>
      <w:r w:rsidRPr="1E740376">
        <w:rPr>
          <w:lang w:val="en-US"/>
        </w:rPr>
        <w:lastRenderedPageBreak/>
        <w:t xml:space="preserve">Figure </w:t>
      </w:r>
      <w:ins w:id="3112"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113" w:author="Robbie Moses" w:date="2023-03-02T06:45:00Z">
        <w:r w:rsidR="00624EA3">
          <w:rPr>
            <w:noProof/>
            <w:lang w:val="en-US"/>
          </w:rPr>
          <w:t>147</w:t>
        </w:r>
        <w:r w:rsidR="00624EA3">
          <w:rPr>
            <w:lang w:val="en-US"/>
          </w:rPr>
          <w:fldChar w:fldCharType="end"/>
        </w:r>
      </w:ins>
      <w:ins w:id="3114" w:author="Moses, Robbie" w:date="2023-02-22T02:39:00Z">
        <w:del w:id="3115" w:author="Robbie Moses" w:date="2023-03-02T06:45:00Z">
          <w:r w:rsidR="003B5D4F" w:rsidDel="00624EA3">
            <w:rPr>
              <w:lang w:val="en-US"/>
            </w:rPr>
            <w:fldChar w:fldCharType="begin"/>
          </w:r>
          <w:r w:rsidR="003B5D4F" w:rsidDel="00624EA3">
            <w:rPr>
              <w:lang w:val="en-US"/>
            </w:rPr>
            <w:delInstrText xml:space="preserve"> SEQ Figure \* ARABIC </w:delInstrText>
          </w:r>
        </w:del>
      </w:ins>
      <w:del w:id="3116" w:author="Robbie Moses" w:date="2023-03-02T06:45:00Z">
        <w:r w:rsidR="003B5D4F" w:rsidDel="00624EA3">
          <w:rPr>
            <w:lang w:val="en-US"/>
          </w:rPr>
          <w:fldChar w:fldCharType="separate"/>
        </w:r>
      </w:del>
      <w:ins w:id="3117" w:author="Moses, Robbie" w:date="2023-02-22T02:39:00Z">
        <w:del w:id="3118" w:author="Robbie Moses" w:date="2023-03-02T06:45:00Z">
          <w:r w:rsidR="003B5D4F" w:rsidDel="00624EA3">
            <w:rPr>
              <w:noProof/>
              <w:lang w:val="en-US"/>
            </w:rPr>
            <w:delText>146</w:delText>
          </w:r>
          <w:r w:rsidR="003B5D4F" w:rsidDel="00624EA3">
            <w:rPr>
              <w:lang w:val="en-US"/>
            </w:rPr>
            <w:fldChar w:fldCharType="end"/>
          </w:r>
        </w:del>
      </w:ins>
      <w:del w:id="3119"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146</w:delText>
        </w:r>
        <w:r w:rsidRPr="1E740376" w:rsidDel="003B5D4F">
          <w:rPr>
            <w:lang w:val="en-US"/>
          </w:rPr>
          <w:fldChar w:fldCharType="end"/>
        </w:r>
      </w:del>
      <w:r w:rsidRPr="1E740376">
        <w:rPr>
          <w:lang w:val="en-US"/>
        </w:rPr>
        <w:t>: Order Custom Field Definitions Page</w:t>
      </w:r>
      <w:bookmarkEnd w:id="3111"/>
    </w:p>
    <w:p w14:paraId="25BD6F91" w14:textId="38C8454C" w:rsidR="00916881" w:rsidRDefault="05850346" w:rsidP="002C5B05">
      <w:pPr>
        <w:pStyle w:val="BodyText"/>
      </w:pPr>
      <w:r>
        <w:rPr>
          <w:noProof/>
        </w:rPr>
        <w:drawing>
          <wp:inline distT="0" distB="0" distL="0" distR="0" wp14:anchorId="627C4380" wp14:editId="1114F9F1">
            <wp:extent cx="5486400" cy="2466975"/>
            <wp:effectExtent l="76200" t="76200" r="133350" b="142875"/>
            <wp:docPr id="917148753" name="Picture 91714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5486400"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DD827" w14:textId="77777777" w:rsidR="00916881" w:rsidRDefault="00916881" w:rsidP="002C5B05">
      <w:pPr>
        <w:pStyle w:val="BodyText"/>
      </w:pPr>
    </w:p>
    <w:p w14:paraId="640A3F23" w14:textId="7EE17ADF" w:rsidR="00916881" w:rsidRDefault="00916881" w:rsidP="00F63174">
      <w:pPr>
        <w:pStyle w:val="Caption"/>
        <w:spacing w:before="0" w:after="120"/>
        <w:ind w:left="187" w:hanging="187"/>
        <w:outlineLvl w:val="0"/>
        <w:rPr>
          <w:lang w:val="en-US"/>
        </w:rPr>
      </w:pPr>
      <w:bookmarkStart w:id="3120" w:name="_Toc12863107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124</w:t>
      </w:r>
      <w:r w:rsidR="00027408">
        <w:rPr>
          <w:noProof/>
        </w:rPr>
        <w:fldChar w:fldCharType="end"/>
      </w:r>
      <w:r>
        <w:rPr>
          <w:lang w:val="en-US"/>
        </w:rPr>
        <w:t>: Order Custom Field Definitions Description</w:t>
      </w:r>
      <w:bookmarkEnd w:id="312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2E60B7" w14:textId="77777777" w:rsidTr="00910159">
        <w:trPr>
          <w:tblHeader/>
        </w:trPr>
        <w:tc>
          <w:tcPr>
            <w:tcW w:w="2592" w:type="dxa"/>
            <w:tcBorders>
              <w:top w:val="single" w:sz="4" w:space="0" w:color="000000"/>
              <w:left w:val="single" w:sz="4" w:space="0" w:color="000000"/>
              <w:bottom w:val="single" w:sz="4" w:space="0" w:color="000000"/>
            </w:tcBorders>
            <w:shd w:val="clear" w:color="auto" w:fill="60C03A"/>
          </w:tcPr>
          <w:p w14:paraId="7824FC00" w14:textId="77777777" w:rsidR="00916881" w:rsidRDefault="00916881" w:rsidP="00910159">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DE4877B" w14:textId="77777777" w:rsidR="00916881" w:rsidRDefault="00916881" w:rsidP="00910159">
            <w:pPr>
              <w:pStyle w:val="TableHeading"/>
            </w:pPr>
            <w:r>
              <w:t>Description</w:t>
            </w:r>
          </w:p>
        </w:tc>
      </w:tr>
      <w:tr w:rsidR="00916881" w14:paraId="7B3EC7E7" w14:textId="77777777" w:rsidTr="00910159">
        <w:tc>
          <w:tcPr>
            <w:tcW w:w="2592" w:type="dxa"/>
            <w:tcBorders>
              <w:top w:val="single" w:sz="4" w:space="0" w:color="000000"/>
              <w:left w:val="single" w:sz="4" w:space="0" w:color="000000"/>
              <w:bottom w:val="single" w:sz="4" w:space="0" w:color="000000"/>
            </w:tcBorders>
          </w:tcPr>
          <w:p w14:paraId="2540F698" w14:textId="77777777" w:rsidR="00916881" w:rsidRPr="000771B0" w:rsidRDefault="00916881" w:rsidP="000771B0">
            <w:pPr>
              <w:pStyle w:val="TableBody"/>
              <w:rPr>
                <w:b/>
                <w:bCs/>
              </w:rPr>
            </w:pPr>
            <w:r w:rsidRPr="000771B0">
              <w:rPr>
                <w:b/>
                <w:bCs/>
              </w:rPr>
              <w:t>Field Number</w:t>
            </w:r>
          </w:p>
        </w:tc>
        <w:tc>
          <w:tcPr>
            <w:tcW w:w="5478" w:type="dxa"/>
            <w:tcBorders>
              <w:top w:val="single" w:sz="4" w:space="0" w:color="000000"/>
              <w:left w:val="single" w:sz="4" w:space="0" w:color="000000"/>
              <w:bottom w:val="single" w:sz="4" w:space="0" w:color="000000"/>
              <w:right w:val="single" w:sz="4" w:space="0" w:color="000000"/>
            </w:tcBorders>
          </w:tcPr>
          <w:p w14:paraId="4840DBD8" w14:textId="77777777" w:rsidR="00916881" w:rsidRDefault="00916881" w:rsidP="00910159">
            <w:pPr>
              <w:pStyle w:val="TableBody"/>
            </w:pPr>
            <w:r>
              <w:t>Indicates the Order Custom Field ID</w:t>
            </w:r>
          </w:p>
        </w:tc>
      </w:tr>
      <w:tr w:rsidR="00916881" w14:paraId="5EA21981" w14:textId="77777777" w:rsidTr="00910159">
        <w:tc>
          <w:tcPr>
            <w:tcW w:w="2592" w:type="dxa"/>
            <w:tcBorders>
              <w:top w:val="single" w:sz="4" w:space="0" w:color="000000"/>
              <w:left w:val="single" w:sz="4" w:space="0" w:color="000000"/>
              <w:bottom w:val="single" w:sz="4" w:space="0" w:color="000000"/>
            </w:tcBorders>
          </w:tcPr>
          <w:p w14:paraId="3287F256"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2468AC2E" w14:textId="3CB4C7DA" w:rsidR="00916881" w:rsidRDefault="00916881" w:rsidP="00910159">
            <w:pPr>
              <w:pStyle w:val="TableBody"/>
            </w:pPr>
            <w:r>
              <w:t xml:space="preserve">Indicates the Name of the Order Custom Field. This will be what is displayed to the user </w:t>
            </w:r>
            <w:r w:rsidR="009B2C45">
              <w:t xml:space="preserve">on </w:t>
            </w:r>
            <w:r>
              <w:t xml:space="preserve">the order pages. </w:t>
            </w:r>
          </w:p>
        </w:tc>
      </w:tr>
      <w:tr w:rsidR="00916881" w14:paraId="1CD75EF0" w14:textId="77777777" w:rsidTr="00910159">
        <w:tc>
          <w:tcPr>
            <w:tcW w:w="2592" w:type="dxa"/>
            <w:tcBorders>
              <w:top w:val="single" w:sz="4" w:space="0" w:color="000000"/>
              <w:left w:val="single" w:sz="4" w:space="0" w:color="000000"/>
              <w:bottom w:val="single" w:sz="4" w:space="0" w:color="000000"/>
            </w:tcBorders>
          </w:tcPr>
          <w:p w14:paraId="0BB95DEE" w14:textId="77777777" w:rsidR="00916881" w:rsidRPr="000771B0" w:rsidRDefault="00916881" w:rsidP="000771B0">
            <w:pPr>
              <w:pStyle w:val="TableBody"/>
              <w:rPr>
                <w:b/>
                <w:bCs/>
              </w:rPr>
            </w:pPr>
            <w:r w:rsidRPr="000771B0">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615534CC" w14:textId="7E63BB6D" w:rsidR="00916881" w:rsidRDefault="00916881" w:rsidP="00910159">
            <w:pPr>
              <w:pStyle w:val="TableBody"/>
            </w:pPr>
            <w:r>
              <w:t xml:space="preserve">Describes what the Order Custom Field is for. </w:t>
            </w:r>
            <w:r w:rsidR="009B2C45">
              <w:t xml:space="preserve">These </w:t>
            </w:r>
            <w:r>
              <w:t>fields will not be displayed on the order pages.</w:t>
            </w:r>
          </w:p>
        </w:tc>
      </w:tr>
      <w:tr w:rsidR="00916881" w14:paraId="434745BD" w14:textId="77777777" w:rsidTr="00910159">
        <w:tc>
          <w:tcPr>
            <w:tcW w:w="2592" w:type="dxa"/>
            <w:tcBorders>
              <w:top w:val="single" w:sz="4" w:space="0" w:color="000000"/>
              <w:left w:val="single" w:sz="4" w:space="0" w:color="000000"/>
              <w:bottom w:val="single" w:sz="4" w:space="0" w:color="000000"/>
            </w:tcBorders>
          </w:tcPr>
          <w:p w14:paraId="0D61D516" w14:textId="77777777" w:rsidR="00916881" w:rsidRPr="000771B0" w:rsidRDefault="00916881" w:rsidP="000771B0">
            <w:pPr>
              <w:pStyle w:val="TableBody"/>
              <w:rPr>
                <w:b/>
                <w:bCs/>
              </w:rPr>
            </w:pPr>
            <w:r w:rsidRPr="000771B0">
              <w:rPr>
                <w:b/>
                <w:bCs/>
              </w:rPr>
              <w:t>Required</w:t>
            </w:r>
          </w:p>
        </w:tc>
        <w:tc>
          <w:tcPr>
            <w:tcW w:w="5478" w:type="dxa"/>
            <w:tcBorders>
              <w:top w:val="single" w:sz="4" w:space="0" w:color="000000"/>
              <w:left w:val="single" w:sz="4" w:space="0" w:color="000000"/>
              <w:bottom w:val="single" w:sz="4" w:space="0" w:color="000000"/>
              <w:right w:val="single" w:sz="4" w:space="0" w:color="000000"/>
            </w:tcBorders>
          </w:tcPr>
          <w:p w14:paraId="7D3873CC" w14:textId="77777777" w:rsidR="00916881" w:rsidRDefault="00916881" w:rsidP="00910159">
            <w:pPr>
              <w:pStyle w:val="TableBody"/>
            </w:pPr>
            <w:r>
              <w:t>Indicates the status of the Order Custom Field:</w:t>
            </w:r>
          </w:p>
          <w:p w14:paraId="79BF4BE5" w14:textId="77777777" w:rsidR="00916881" w:rsidRDefault="00916881" w:rsidP="004060B4">
            <w:pPr>
              <w:pStyle w:val="TableListBullet"/>
              <w:tabs>
                <w:tab w:val="num" w:pos="720"/>
              </w:tabs>
              <w:ind w:left="720" w:hanging="360"/>
            </w:pPr>
            <w:r w:rsidRPr="003B5D4F">
              <w:rPr>
                <w:b/>
                <w:bCs/>
                <w:rPrChange w:id="3121" w:author="Moses, Robbie" w:date="2023-02-22T02:27:00Z">
                  <w:rPr/>
                </w:rPrChange>
              </w:rPr>
              <w:t>Inactive –</w:t>
            </w:r>
            <w:r>
              <w:t xml:space="preserve"> Not in service for any cashpoints</w:t>
            </w:r>
          </w:p>
          <w:p w14:paraId="3ACF9AE2" w14:textId="77777777" w:rsidR="00916881" w:rsidRDefault="00916881" w:rsidP="004060B4">
            <w:pPr>
              <w:pStyle w:val="TableListBullet"/>
              <w:tabs>
                <w:tab w:val="num" w:pos="720"/>
              </w:tabs>
              <w:ind w:left="720" w:hanging="360"/>
            </w:pPr>
            <w:r w:rsidRPr="003B5D4F">
              <w:rPr>
                <w:b/>
                <w:bCs/>
                <w:rPrChange w:id="3122" w:author="Moses, Robbie" w:date="2023-02-22T02:28:00Z">
                  <w:rPr/>
                </w:rPrChange>
              </w:rPr>
              <w:t>Optional –</w:t>
            </w:r>
            <w:r>
              <w:t xml:space="preserve"> Is an optional field that does not have to be specified</w:t>
            </w:r>
          </w:p>
          <w:p w14:paraId="4975B255" w14:textId="531A3E81" w:rsidR="00916881" w:rsidRDefault="00916881" w:rsidP="004060B4">
            <w:pPr>
              <w:pStyle w:val="TableListBullet"/>
              <w:tabs>
                <w:tab w:val="num" w:pos="720"/>
              </w:tabs>
              <w:ind w:left="720" w:hanging="360"/>
            </w:pPr>
            <w:r w:rsidRPr="003B5D4F">
              <w:rPr>
                <w:b/>
                <w:bCs/>
                <w:rPrChange w:id="3123" w:author="Moses, Robbie" w:date="2023-02-22T02:28:00Z">
                  <w:rPr/>
                </w:rPrChange>
              </w:rPr>
              <w:t>Required –</w:t>
            </w:r>
            <w:r>
              <w:t xml:space="preserve"> Requires that the value be specified to complete the order</w:t>
            </w:r>
          </w:p>
        </w:tc>
      </w:tr>
      <w:tr w:rsidR="00916881" w14:paraId="1A1D60B7" w14:textId="77777777" w:rsidTr="00910159">
        <w:tc>
          <w:tcPr>
            <w:tcW w:w="2592" w:type="dxa"/>
            <w:tcBorders>
              <w:top w:val="single" w:sz="4" w:space="0" w:color="000000"/>
              <w:left w:val="single" w:sz="4" w:space="0" w:color="000000"/>
              <w:bottom w:val="single" w:sz="4" w:space="0" w:color="000000"/>
            </w:tcBorders>
          </w:tcPr>
          <w:p w14:paraId="204B3BDA" w14:textId="77777777" w:rsidR="00916881" w:rsidRPr="000771B0" w:rsidRDefault="00916881" w:rsidP="000771B0">
            <w:pPr>
              <w:pStyle w:val="TableBody"/>
              <w:rPr>
                <w:b/>
                <w:bCs/>
              </w:rPr>
            </w:pPr>
            <w:r w:rsidRPr="000771B0">
              <w:rPr>
                <w:b/>
                <w:bCs/>
              </w:rPr>
              <w:t>Field Type</w:t>
            </w:r>
          </w:p>
        </w:tc>
        <w:tc>
          <w:tcPr>
            <w:tcW w:w="5478" w:type="dxa"/>
            <w:tcBorders>
              <w:top w:val="single" w:sz="4" w:space="0" w:color="000000"/>
              <w:left w:val="single" w:sz="4" w:space="0" w:color="000000"/>
              <w:bottom w:val="single" w:sz="4" w:space="0" w:color="000000"/>
              <w:right w:val="single" w:sz="4" w:space="0" w:color="000000"/>
            </w:tcBorders>
          </w:tcPr>
          <w:p w14:paraId="0143EC05" w14:textId="77777777" w:rsidR="00916881" w:rsidRDefault="00916881" w:rsidP="00910159">
            <w:pPr>
              <w:pStyle w:val="TableBody"/>
            </w:pPr>
            <w:r>
              <w:t>Indicates the type of Custom Field being specified:</w:t>
            </w:r>
          </w:p>
          <w:p w14:paraId="25C23CC8" w14:textId="77777777" w:rsidR="00916881" w:rsidRDefault="00916881" w:rsidP="004060B4">
            <w:pPr>
              <w:pStyle w:val="TableListBullet"/>
              <w:tabs>
                <w:tab w:val="num" w:pos="720"/>
              </w:tabs>
              <w:ind w:left="720" w:hanging="360"/>
            </w:pPr>
            <w:r w:rsidRPr="003B5D4F">
              <w:rPr>
                <w:b/>
                <w:bCs/>
                <w:rPrChange w:id="3124" w:author="Moses, Robbie" w:date="2023-02-22T02:28:00Z">
                  <w:rPr/>
                </w:rPrChange>
              </w:rPr>
              <w:t>Free Text –</w:t>
            </w:r>
            <w:r>
              <w:t xml:space="preserve"> Provides a field for users to type any information necessary to communicate to the analyst. This text field allows any information to be displayed up to the maximum size specified. </w:t>
            </w:r>
          </w:p>
          <w:p w14:paraId="27A28AA4" w14:textId="30DCC916" w:rsidR="00916881" w:rsidRDefault="00916881" w:rsidP="004060B4">
            <w:pPr>
              <w:pStyle w:val="TableListBullet"/>
              <w:tabs>
                <w:tab w:val="num" w:pos="720"/>
              </w:tabs>
              <w:ind w:left="720" w:hanging="360"/>
            </w:pPr>
            <w:r w:rsidRPr="003B5D4F">
              <w:rPr>
                <w:b/>
                <w:bCs/>
                <w:rPrChange w:id="3125" w:author="Moses, Robbie" w:date="2023-02-22T02:28:00Z">
                  <w:rPr/>
                </w:rPrChange>
              </w:rPr>
              <w:t>Pre-set List –</w:t>
            </w:r>
            <w:r>
              <w:t xml:space="preserve"> Displays a list that users can choose from. This list </w:t>
            </w:r>
            <w:r w:rsidR="001E6D98">
              <w:t xml:space="preserve">is </w:t>
            </w:r>
            <w:r>
              <w:t xml:space="preserve">defined in the Content/Query field as a </w:t>
            </w:r>
            <w:r w:rsidR="001E6D98">
              <w:t>comma-</w:t>
            </w:r>
            <w:r>
              <w:t xml:space="preserve">separated list. </w:t>
            </w:r>
          </w:p>
          <w:p w14:paraId="21AD8D95" w14:textId="77777777" w:rsidR="00916881" w:rsidRDefault="00916881" w:rsidP="004060B4">
            <w:pPr>
              <w:pStyle w:val="TableListBullet"/>
              <w:tabs>
                <w:tab w:val="num" w:pos="720"/>
              </w:tabs>
              <w:ind w:left="720" w:hanging="360"/>
            </w:pPr>
            <w:r w:rsidRPr="003B5D4F">
              <w:rPr>
                <w:b/>
                <w:bCs/>
                <w:rPrChange w:id="3126" w:author="Moses, Robbie" w:date="2023-02-22T02:28:00Z">
                  <w:rPr/>
                </w:rPrChange>
              </w:rPr>
              <w:t xml:space="preserve">SQL Query – </w:t>
            </w:r>
            <w:r>
              <w:t xml:space="preserve">Displays a list of information (similar to Pre-set List but automatically </w:t>
            </w:r>
            <w:r>
              <w:lastRenderedPageBreak/>
              <w:t>populated from an SQL query.) Queries can only be set up by an administrator.</w:t>
            </w:r>
          </w:p>
        </w:tc>
      </w:tr>
      <w:tr w:rsidR="00916881" w14:paraId="7C35D58C" w14:textId="77777777" w:rsidTr="00910159">
        <w:tc>
          <w:tcPr>
            <w:tcW w:w="2592" w:type="dxa"/>
            <w:tcBorders>
              <w:top w:val="single" w:sz="4" w:space="0" w:color="000000"/>
              <w:left w:val="single" w:sz="4" w:space="0" w:color="000000"/>
              <w:bottom w:val="single" w:sz="4" w:space="0" w:color="000000"/>
            </w:tcBorders>
          </w:tcPr>
          <w:p w14:paraId="74140490" w14:textId="77777777" w:rsidR="00916881" w:rsidRPr="000771B0" w:rsidRDefault="00916881" w:rsidP="000771B0">
            <w:pPr>
              <w:pStyle w:val="TableBody"/>
              <w:rPr>
                <w:b/>
                <w:bCs/>
                <w:color w:val="000000" w:themeColor="text1"/>
              </w:rPr>
            </w:pPr>
            <w:r w:rsidRPr="000771B0">
              <w:rPr>
                <w:b/>
                <w:bCs/>
                <w:color w:val="000000" w:themeColor="text1"/>
              </w:rPr>
              <w:lastRenderedPageBreak/>
              <w:t>Max Size</w:t>
            </w:r>
          </w:p>
        </w:tc>
        <w:tc>
          <w:tcPr>
            <w:tcW w:w="5478" w:type="dxa"/>
            <w:tcBorders>
              <w:top w:val="single" w:sz="4" w:space="0" w:color="000000"/>
              <w:left w:val="single" w:sz="4" w:space="0" w:color="000000"/>
              <w:bottom w:val="single" w:sz="4" w:space="0" w:color="000000"/>
              <w:right w:val="single" w:sz="4" w:space="0" w:color="000000"/>
            </w:tcBorders>
          </w:tcPr>
          <w:p w14:paraId="3EFFF3B9" w14:textId="77777777" w:rsidR="00916881" w:rsidRDefault="00916881" w:rsidP="00910159">
            <w:pPr>
              <w:pStyle w:val="TableBody"/>
            </w:pPr>
            <w:r>
              <w:t>Indicates the maximum size of the field for Free Text fields</w:t>
            </w:r>
          </w:p>
        </w:tc>
      </w:tr>
      <w:tr w:rsidR="00916881" w14:paraId="579AD169" w14:textId="77777777" w:rsidTr="00910159">
        <w:tc>
          <w:tcPr>
            <w:tcW w:w="2592" w:type="dxa"/>
            <w:tcBorders>
              <w:top w:val="single" w:sz="4" w:space="0" w:color="000000"/>
              <w:left w:val="single" w:sz="4" w:space="0" w:color="000000"/>
              <w:bottom w:val="single" w:sz="4" w:space="0" w:color="000000"/>
            </w:tcBorders>
          </w:tcPr>
          <w:p w14:paraId="384E57CB" w14:textId="77777777" w:rsidR="00916881" w:rsidRPr="000771B0" w:rsidRDefault="00916881" w:rsidP="000771B0">
            <w:pPr>
              <w:pStyle w:val="TableBody"/>
              <w:rPr>
                <w:b/>
                <w:bCs/>
                <w:color w:val="000000" w:themeColor="text1"/>
              </w:rPr>
            </w:pPr>
            <w:r w:rsidRPr="000771B0">
              <w:rPr>
                <w:b/>
                <w:bCs/>
                <w:color w:val="000000" w:themeColor="text1"/>
              </w:rPr>
              <w:t>Default Value</w:t>
            </w:r>
          </w:p>
        </w:tc>
        <w:tc>
          <w:tcPr>
            <w:tcW w:w="5478" w:type="dxa"/>
            <w:tcBorders>
              <w:top w:val="single" w:sz="4" w:space="0" w:color="000000"/>
              <w:left w:val="single" w:sz="4" w:space="0" w:color="000000"/>
              <w:bottom w:val="single" w:sz="4" w:space="0" w:color="000000"/>
              <w:right w:val="single" w:sz="4" w:space="0" w:color="000000"/>
            </w:tcBorders>
          </w:tcPr>
          <w:p w14:paraId="308ACB02" w14:textId="77777777" w:rsidR="00916881" w:rsidRDefault="00916881" w:rsidP="00910159">
            <w:pPr>
              <w:pStyle w:val="TableBody"/>
            </w:pPr>
            <w:r>
              <w:t xml:space="preserve">Indicates the information that should be in the field by default. </w:t>
            </w:r>
          </w:p>
        </w:tc>
      </w:tr>
      <w:tr w:rsidR="00916881" w14:paraId="1ADFB8E4" w14:textId="77777777" w:rsidTr="00910159">
        <w:tc>
          <w:tcPr>
            <w:tcW w:w="2592" w:type="dxa"/>
            <w:tcBorders>
              <w:top w:val="single" w:sz="4" w:space="0" w:color="000000"/>
              <w:left w:val="single" w:sz="4" w:space="0" w:color="000000"/>
              <w:bottom w:val="single" w:sz="4" w:space="0" w:color="000000"/>
            </w:tcBorders>
          </w:tcPr>
          <w:p w14:paraId="69608022" w14:textId="77777777" w:rsidR="00916881" w:rsidRPr="000771B0" w:rsidRDefault="00916881" w:rsidP="000771B0">
            <w:pPr>
              <w:pStyle w:val="TableBody"/>
              <w:rPr>
                <w:b/>
                <w:bCs/>
                <w:color w:val="000000" w:themeColor="text1"/>
              </w:rPr>
            </w:pPr>
            <w:r w:rsidRPr="000771B0">
              <w:rPr>
                <w:b/>
                <w:bCs/>
                <w:color w:val="000000" w:themeColor="text1"/>
              </w:rPr>
              <w:t>Content / Query</w:t>
            </w:r>
          </w:p>
        </w:tc>
        <w:tc>
          <w:tcPr>
            <w:tcW w:w="5478" w:type="dxa"/>
            <w:tcBorders>
              <w:top w:val="single" w:sz="4" w:space="0" w:color="000000"/>
              <w:left w:val="single" w:sz="4" w:space="0" w:color="000000"/>
              <w:bottom w:val="single" w:sz="4" w:space="0" w:color="000000"/>
              <w:right w:val="single" w:sz="4" w:space="0" w:color="000000"/>
            </w:tcBorders>
          </w:tcPr>
          <w:p w14:paraId="36209422" w14:textId="211B0BE3" w:rsidR="00916881" w:rsidRDefault="00916881" w:rsidP="000771B0">
            <w:pPr>
              <w:pStyle w:val="TableBody"/>
            </w:pPr>
            <w:r>
              <w:t>Indicates the content (</w:t>
            </w:r>
            <w:r w:rsidR="001E6D98">
              <w:t>comma-</w:t>
            </w:r>
            <w:r>
              <w:t>separated list) or SQL query that is to be used to populate the options.</w:t>
            </w:r>
          </w:p>
        </w:tc>
      </w:tr>
      <w:tr w:rsidR="00916881" w14:paraId="100059DC" w14:textId="77777777" w:rsidTr="00910159">
        <w:tc>
          <w:tcPr>
            <w:tcW w:w="2592" w:type="dxa"/>
            <w:tcBorders>
              <w:top w:val="single" w:sz="4" w:space="0" w:color="000000"/>
              <w:left w:val="single" w:sz="4" w:space="0" w:color="000000"/>
              <w:bottom w:val="single" w:sz="4" w:space="0" w:color="000000"/>
            </w:tcBorders>
          </w:tcPr>
          <w:p w14:paraId="13C4C2D2" w14:textId="77777777" w:rsidR="00916881" w:rsidRPr="000771B0" w:rsidRDefault="00916881" w:rsidP="000771B0">
            <w:pPr>
              <w:pStyle w:val="TableBody"/>
              <w:rPr>
                <w:b/>
                <w:bCs/>
                <w:color w:val="000000" w:themeColor="text1"/>
              </w:rPr>
            </w:pPr>
            <w:r w:rsidRPr="000771B0">
              <w:rPr>
                <w:b/>
                <w:bCs/>
                <w:color w:val="000000" w:themeColor="text1"/>
              </w:rPr>
              <w:t>Editing Values</w:t>
            </w:r>
          </w:p>
        </w:tc>
        <w:tc>
          <w:tcPr>
            <w:tcW w:w="5478" w:type="dxa"/>
            <w:tcBorders>
              <w:top w:val="single" w:sz="4" w:space="0" w:color="000000"/>
              <w:left w:val="single" w:sz="4" w:space="0" w:color="000000"/>
              <w:bottom w:val="single" w:sz="4" w:space="0" w:color="000000"/>
              <w:right w:val="single" w:sz="4" w:space="0" w:color="000000"/>
            </w:tcBorders>
          </w:tcPr>
          <w:p w14:paraId="7E72AA68" w14:textId="77777777" w:rsidR="00916881" w:rsidRDefault="00916881" w:rsidP="000771B0">
            <w:pPr>
              <w:pStyle w:val="TableBody"/>
            </w:pPr>
            <w:r>
              <w:t>Clicking on any of the Custom Field Name hyperlinks will take the user to the editing page to allow for the editing of the custom field.</w:t>
            </w:r>
          </w:p>
        </w:tc>
      </w:tr>
      <w:tr w:rsidR="00916881" w14:paraId="1213A8BF" w14:textId="77777777" w:rsidTr="00910159">
        <w:tc>
          <w:tcPr>
            <w:tcW w:w="2592" w:type="dxa"/>
            <w:tcBorders>
              <w:top w:val="single" w:sz="4" w:space="0" w:color="000000"/>
              <w:left w:val="single" w:sz="4" w:space="0" w:color="000000"/>
              <w:bottom w:val="single" w:sz="4" w:space="0" w:color="000000"/>
            </w:tcBorders>
          </w:tcPr>
          <w:p w14:paraId="78840CFC" w14:textId="77777777" w:rsidR="00916881" w:rsidRPr="000771B0" w:rsidRDefault="00916881" w:rsidP="000771B0">
            <w:pPr>
              <w:pStyle w:val="TableBody"/>
              <w:rPr>
                <w:b/>
                <w:bCs/>
                <w:color w:val="000000" w:themeColor="text1"/>
              </w:rPr>
            </w:pPr>
            <w:r w:rsidRPr="000771B0">
              <w:rPr>
                <w:b/>
                <w:bCs/>
                <w:color w:val="000000" w:themeColor="text1"/>
              </w:rPr>
              <w:t>Save button</w:t>
            </w:r>
          </w:p>
        </w:tc>
        <w:tc>
          <w:tcPr>
            <w:tcW w:w="5478" w:type="dxa"/>
            <w:tcBorders>
              <w:top w:val="single" w:sz="4" w:space="0" w:color="000000"/>
              <w:left w:val="single" w:sz="4" w:space="0" w:color="000000"/>
              <w:bottom w:val="single" w:sz="4" w:space="0" w:color="000000"/>
              <w:right w:val="single" w:sz="4" w:space="0" w:color="000000"/>
            </w:tcBorders>
          </w:tcPr>
          <w:p w14:paraId="7CF304FF" w14:textId="77777777" w:rsidR="00916881" w:rsidRDefault="00916881" w:rsidP="000771B0">
            <w:pPr>
              <w:pStyle w:val="TableBody"/>
            </w:pPr>
            <w:r>
              <w:t>Saves changes made during editing.</w:t>
            </w:r>
          </w:p>
        </w:tc>
      </w:tr>
      <w:tr w:rsidR="00916881" w14:paraId="032A2E04" w14:textId="77777777" w:rsidTr="00910159">
        <w:tc>
          <w:tcPr>
            <w:tcW w:w="2592" w:type="dxa"/>
            <w:tcBorders>
              <w:top w:val="single" w:sz="4" w:space="0" w:color="000000"/>
              <w:left w:val="single" w:sz="4" w:space="0" w:color="000000"/>
              <w:bottom w:val="single" w:sz="4" w:space="0" w:color="000000"/>
            </w:tcBorders>
          </w:tcPr>
          <w:p w14:paraId="173D4F7A" w14:textId="77777777" w:rsidR="00916881" w:rsidRPr="000771B0" w:rsidRDefault="00916881" w:rsidP="000771B0">
            <w:pPr>
              <w:pStyle w:val="TableBody"/>
              <w:rPr>
                <w:b/>
                <w:bCs/>
                <w:color w:val="000000" w:themeColor="text1"/>
              </w:rPr>
            </w:pPr>
            <w:r w:rsidRPr="000771B0">
              <w:rPr>
                <w:b/>
                <w:bCs/>
                <w:color w:val="000000" w:themeColor="text1"/>
              </w:rPr>
              <w:t>Cancel button</w:t>
            </w:r>
          </w:p>
        </w:tc>
        <w:tc>
          <w:tcPr>
            <w:tcW w:w="5478" w:type="dxa"/>
            <w:tcBorders>
              <w:top w:val="single" w:sz="4" w:space="0" w:color="000000"/>
              <w:left w:val="single" w:sz="4" w:space="0" w:color="000000"/>
              <w:bottom w:val="single" w:sz="4" w:space="0" w:color="000000"/>
              <w:right w:val="single" w:sz="4" w:space="0" w:color="000000"/>
            </w:tcBorders>
          </w:tcPr>
          <w:p w14:paraId="261EB59E" w14:textId="77777777" w:rsidR="00916881" w:rsidRDefault="00916881" w:rsidP="000771B0">
            <w:pPr>
              <w:pStyle w:val="TableBody"/>
            </w:pPr>
            <w:r>
              <w:t xml:space="preserve">Cancels any changes made to the Order Custom Fields </w:t>
            </w:r>
          </w:p>
        </w:tc>
      </w:tr>
    </w:tbl>
    <w:p w14:paraId="04340B1A" w14:textId="77777777" w:rsidR="00916881" w:rsidRDefault="00916881" w:rsidP="002C5B05">
      <w:pPr>
        <w:pStyle w:val="BodyText"/>
      </w:pPr>
    </w:p>
    <w:p w14:paraId="5261BCD1" w14:textId="77777777" w:rsidR="00916881" w:rsidRDefault="00916881" w:rsidP="00E577E3">
      <w:pPr>
        <w:pStyle w:val="Heading3"/>
      </w:pPr>
      <w:bookmarkStart w:id="3127" w:name="_Ref272392677"/>
      <w:bookmarkStart w:id="3128" w:name="_Toc128718725"/>
      <w:r>
        <w:t>Order Settings</w:t>
      </w:r>
      <w:r>
        <w:rPr>
          <w:rFonts w:ascii="Wingdings" w:hAnsi="Wingdings"/>
        </w:rPr>
        <w:t></w:t>
      </w:r>
      <w:r>
        <w:t>Custom Field to Order Linkage</w:t>
      </w:r>
      <w:bookmarkEnd w:id="3127"/>
      <w:bookmarkEnd w:id="3128"/>
    </w:p>
    <w:p w14:paraId="0A957CA4" w14:textId="191A9A45" w:rsidR="00916881" w:rsidRDefault="001E6D98" w:rsidP="000771B0">
      <w:pPr>
        <w:pStyle w:val="BodyText"/>
      </w:pPr>
      <w:r>
        <w:t>T</w:t>
      </w:r>
      <w:r w:rsidR="00916881">
        <w:t xml:space="preserve">o allow Order Custom Fields to apply to a particular type of order and/or cashpoint type, the Order Custom Fields can be associated </w:t>
      </w:r>
      <w:r w:rsidR="00FC6B12">
        <w:t xml:space="preserve">with </w:t>
      </w:r>
      <w:r w:rsidR="00916881">
        <w:t>the applicable cashpoint and order types.</w:t>
      </w:r>
    </w:p>
    <w:p w14:paraId="23DB4379" w14:textId="77777777" w:rsidR="00916881" w:rsidRDefault="00916881" w:rsidP="002C5B05">
      <w:pPr>
        <w:pStyle w:val="BodyText"/>
      </w:pPr>
    </w:p>
    <w:p w14:paraId="2DB82CA9" w14:textId="2EF0AE92" w:rsidR="00916881" w:rsidRDefault="00916881" w:rsidP="00F63174">
      <w:pPr>
        <w:pStyle w:val="Caption"/>
        <w:spacing w:before="0" w:after="120"/>
        <w:ind w:left="187" w:hanging="187"/>
        <w:outlineLvl w:val="0"/>
        <w:rPr>
          <w:lang w:val="en-US"/>
        </w:rPr>
      </w:pPr>
      <w:bookmarkStart w:id="3129" w:name="_Toc128632467"/>
      <w:r w:rsidRPr="1E740376">
        <w:rPr>
          <w:lang w:val="en-US"/>
        </w:rPr>
        <w:t xml:space="preserve">Figure </w:t>
      </w:r>
      <w:ins w:id="313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131" w:author="Robbie Moses" w:date="2023-03-02T06:45:00Z">
        <w:r w:rsidR="00624EA3">
          <w:rPr>
            <w:noProof/>
            <w:lang w:val="en-US"/>
          </w:rPr>
          <w:t>148</w:t>
        </w:r>
        <w:r w:rsidR="00624EA3">
          <w:rPr>
            <w:lang w:val="en-US"/>
          </w:rPr>
          <w:fldChar w:fldCharType="end"/>
        </w:r>
      </w:ins>
      <w:ins w:id="3132" w:author="Moses, Robbie" w:date="2023-02-22T02:39:00Z">
        <w:del w:id="3133" w:author="Robbie Moses" w:date="2023-03-02T06:45:00Z">
          <w:r w:rsidR="003B5D4F" w:rsidDel="00624EA3">
            <w:rPr>
              <w:lang w:val="en-US"/>
            </w:rPr>
            <w:fldChar w:fldCharType="begin"/>
          </w:r>
          <w:r w:rsidR="003B5D4F" w:rsidDel="00624EA3">
            <w:rPr>
              <w:lang w:val="en-US"/>
            </w:rPr>
            <w:delInstrText xml:space="preserve"> SEQ Figure \* ARABIC </w:delInstrText>
          </w:r>
        </w:del>
      </w:ins>
      <w:del w:id="3134" w:author="Robbie Moses" w:date="2023-03-02T06:45:00Z">
        <w:r w:rsidR="003B5D4F" w:rsidDel="00624EA3">
          <w:rPr>
            <w:lang w:val="en-US"/>
          </w:rPr>
          <w:fldChar w:fldCharType="separate"/>
        </w:r>
      </w:del>
      <w:ins w:id="3135" w:author="Moses, Robbie" w:date="2023-02-22T02:39:00Z">
        <w:del w:id="3136" w:author="Robbie Moses" w:date="2023-03-02T06:45:00Z">
          <w:r w:rsidR="003B5D4F" w:rsidDel="00624EA3">
            <w:rPr>
              <w:noProof/>
              <w:lang w:val="en-US"/>
            </w:rPr>
            <w:delText>147</w:delText>
          </w:r>
          <w:r w:rsidR="003B5D4F" w:rsidDel="00624EA3">
            <w:rPr>
              <w:lang w:val="en-US"/>
            </w:rPr>
            <w:fldChar w:fldCharType="end"/>
          </w:r>
        </w:del>
      </w:ins>
      <w:del w:id="3137"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147</w:delText>
        </w:r>
        <w:r w:rsidRPr="1E740376" w:rsidDel="003B5D4F">
          <w:rPr>
            <w:lang w:val="en-US"/>
          </w:rPr>
          <w:fldChar w:fldCharType="end"/>
        </w:r>
      </w:del>
      <w:r w:rsidRPr="1E740376">
        <w:rPr>
          <w:lang w:val="en-US"/>
        </w:rPr>
        <w:t>: Custom Field to Order Linkage Page</w:t>
      </w:r>
      <w:bookmarkEnd w:id="3129"/>
    </w:p>
    <w:p w14:paraId="0D960F9D" w14:textId="13C5700F" w:rsidR="00916881" w:rsidRDefault="03514C6C" w:rsidP="002C5B05">
      <w:pPr>
        <w:pStyle w:val="BodyText"/>
      </w:pPr>
      <w:r>
        <w:rPr>
          <w:noProof/>
        </w:rPr>
        <w:drawing>
          <wp:inline distT="0" distB="0" distL="0" distR="0" wp14:anchorId="77D54191" wp14:editId="649EBF49">
            <wp:extent cx="5486400" cy="1819275"/>
            <wp:effectExtent l="76200" t="76200" r="133350" b="142875"/>
            <wp:docPr id="173193478" name="Picture 17319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486400" cy="1819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E1A0B3" w14:textId="439D9CAD" w:rsidR="0091771E" w:rsidRDefault="0091771E">
      <w:pPr>
        <w:rPr>
          <w:rFonts w:eastAsia="Times New Roman"/>
          <w:lang w:val="en-GB"/>
        </w:rPr>
      </w:pPr>
      <w:r>
        <w:br w:type="page"/>
      </w:r>
    </w:p>
    <w:p w14:paraId="7ADEC260" w14:textId="30B73D6A" w:rsidR="00916881" w:rsidRDefault="00916881" w:rsidP="00F63174">
      <w:pPr>
        <w:pStyle w:val="Caption"/>
        <w:spacing w:before="0" w:after="120"/>
        <w:ind w:left="187" w:hanging="187"/>
        <w:outlineLvl w:val="0"/>
        <w:rPr>
          <w:lang w:val="en-US"/>
        </w:rPr>
      </w:pPr>
      <w:bookmarkStart w:id="3138" w:name="_Toc128631079"/>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125</w:t>
      </w:r>
      <w:r w:rsidR="00027408">
        <w:rPr>
          <w:noProof/>
        </w:rPr>
        <w:fldChar w:fldCharType="end"/>
      </w:r>
      <w:r>
        <w:rPr>
          <w:lang w:val="en-US"/>
        </w:rPr>
        <w:t>: Custom Field To Order Description</w:t>
      </w:r>
      <w:bookmarkEnd w:id="313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1D88F4A"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4ED3C46D" w14:textId="77777777" w:rsidR="00916881" w:rsidRDefault="00916881" w:rsidP="000771B0">
            <w:pPr>
              <w:pStyle w:val="TableHeading"/>
            </w:pPr>
            <w:r>
              <w:t>Fields</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2D2364A3" w14:textId="77777777" w:rsidR="00916881" w:rsidRDefault="00916881" w:rsidP="000771B0">
            <w:pPr>
              <w:pStyle w:val="TableHeading"/>
            </w:pPr>
            <w:r>
              <w:t>Description</w:t>
            </w:r>
          </w:p>
        </w:tc>
      </w:tr>
      <w:tr w:rsidR="00916881" w14:paraId="4748030A" w14:textId="77777777" w:rsidTr="0009567D">
        <w:trPr>
          <w:cantSplit/>
        </w:trPr>
        <w:tc>
          <w:tcPr>
            <w:tcW w:w="2592" w:type="dxa"/>
            <w:tcBorders>
              <w:top w:val="single" w:sz="4" w:space="0" w:color="000000"/>
              <w:left w:val="single" w:sz="4" w:space="0" w:color="000000"/>
              <w:bottom w:val="single" w:sz="4" w:space="0" w:color="000000"/>
            </w:tcBorders>
          </w:tcPr>
          <w:p w14:paraId="2BFDEE10" w14:textId="77777777" w:rsidR="00916881" w:rsidRPr="000771B0" w:rsidRDefault="00916881" w:rsidP="000771B0">
            <w:pPr>
              <w:pStyle w:val="TableBody"/>
              <w:rPr>
                <w:b/>
                <w:bCs/>
              </w:rPr>
            </w:pPr>
            <w:r w:rsidRPr="000771B0">
              <w:rPr>
                <w:b/>
                <w:bCs/>
              </w:rPr>
              <w:t>Name</w:t>
            </w:r>
          </w:p>
        </w:tc>
        <w:tc>
          <w:tcPr>
            <w:tcW w:w="5478" w:type="dxa"/>
            <w:tcBorders>
              <w:top w:val="single" w:sz="4" w:space="0" w:color="000000"/>
              <w:left w:val="single" w:sz="4" w:space="0" w:color="000000"/>
              <w:bottom w:val="single" w:sz="4" w:space="0" w:color="000000"/>
              <w:right w:val="single" w:sz="4" w:space="0" w:color="000000"/>
            </w:tcBorders>
          </w:tcPr>
          <w:p w14:paraId="47A2B008" w14:textId="77777777" w:rsidR="00916881" w:rsidRDefault="00916881" w:rsidP="000771B0">
            <w:pPr>
              <w:pStyle w:val="TableBody"/>
            </w:pPr>
            <w:r>
              <w:t>Indicates the Name of the Order Custom Field as defined on the Order Custom Field Definition Page</w:t>
            </w:r>
          </w:p>
        </w:tc>
      </w:tr>
      <w:tr w:rsidR="00916881" w14:paraId="5281B45D" w14:textId="77777777" w:rsidTr="0009567D">
        <w:trPr>
          <w:cantSplit/>
        </w:trPr>
        <w:tc>
          <w:tcPr>
            <w:tcW w:w="2592" w:type="dxa"/>
            <w:tcBorders>
              <w:top w:val="single" w:sz="4" w:space="0" w:color="000000"/>
              <w:left w:val="single" w:sz="4" w:space="0" w:color="000000"/>
              <w:bottom w:val="single" w:sz="4" w:space="0" w:color="000000"/>
            </w:tcBorders>
          </w:tcPr>
          <w:p w14:paraId="30A97232" w14:textId="77777777" w:rsidR="00916881" w:rsidRPr="000771B0" w:rsidRDefault="00916881" w:rsidP="000771B0">
            <w:pPr>
              <w:pStyle w:val="TableBody"/>
              <w:rPr>
                <w:b/>
                <w:bCs/>
              </w:rPr>
            </w:pPr>
            <w:r w:rsidRPr="000771B0">
              <w:rPr>
                <w:b/>
                <w:bCs/>
              </w:rPr>
              <w:t>Save button</w:t>
            </w:r>
          </w:p>
        </w:tc>
        <w:tc>
          <w:tcPr>
            <w:tcW w:w="5478" w:type="dxa"/>
            <w:tcBorders>
              <w:top w:val="single" w:sz="4" w:space="0" w:color="000000"/>
              <w:left w:val="single" w:sz="4" w:space="0" w:color="000000"/>
              <w:bottom w:val="single" w:sz="4" w:space="0" w:color="000000"/>
              <w:right w:val="single" w:sz="4" w:space="0" w:color="000000"/>
            </w:tcBorders>
          </w:tcPr>
          <w:p w14:paraId="6F8EC0A7" w14:textId="77777777" w:rsidR="00916881" w:rsidRDefault="00916881" w:rsidP="000771B0">
            <w:pPr>
              <w:pStyle w:val="TableBody"/>
            </w:pPr>
            <w:r>
              <w:t>Saves changes made during the editing process</w:t>
            </w:r>
          </w:p>
        </w:tc>
      </w:tr>
      <w:tr w:rsidR="00916881" w14:paraId="053FF3E0" w14:textId="77777777" w:rsidTr="0009567D">
        <w:trPr>
          <w:cantSplit/>
        </w:trPr>
        <w:tc>
          <w:tcPr>
            <w:tcW w:w="2592" w:type="dxa"/>
            <w:tcBorders>
              <w:top w:val="single" w:sz="4" w:space="0" w:color="000000"/>
              <w:left w:val="single" w:sz="4" w:space="0" w:color="000000"/>
              <w:bottom w:val="single" w:sz="4" w:space="0" w:color="000000"/>
            </w:tcBorders>
          </w:tcPr>
          <w:p w14:paraId="54F12AA0" w14:textId="77777777" w:rsidR="00916881" w:rsidRPr="000771B0" w:rsidRDefault="00916881" w:rsidP="000771B0">
            <w:pPr>
              <w:pStyle w:val="TableBody"/>
              <w:rPr>
                <w:b/>
                <w:bCs/>
              </w:rPr>
            </w:pPr>
            <w:r w:rsidRPr="000771B0">
              <w:rPr>
                <w:b/>
                <w:bCs/>
              </w:rPr>
              <w:t>Cancel button</w:t>
            </w:r>
          </w:p>
        </w:tc>
        <w:tc>
          <w:tcPr>
            <w:tcW w:w="5478" w:type="dxa"/>
            <w:tcBorders>
              <w:top w:val="single" w:sz="4" w:space="0" w:color="000000"/>
              <w:left w:val="single" w:sz="4" w:space="0" w:color="000000"/>
              <w:bottom w:val="single" w:sz="4" w:space="0" w:color="000000"/>
              <w:right w:val="single" w:sz="4" w:space="0" w:color="000000"/>
            </w:tcBorders>
          </w:tcPr>
          <w:p w14:paraId="42FD29F8" w14:textId="77777777" w:rsidR="00916881" w:rsidRDefault="00916881" w:rsidP="000771B0">
            <w:pPr>
              <w:pStyle w:val="TableBody"/>
            </w:pPr>
            <w:r>
              <w:t>Cancels any changes made during the editing process</w:t>
            </w:r>
          </w:p>
        </w:tc>
      </w:tr>
      <w:tr w:rsidR="00916881" w14:paraId="70EA3DDF" w14:textId="77777777" w:rsidTr="0009567D">
        <w:trPr>
          <w:cantSplit/>
        </w:trPr>
        <w:tc>
          <w:tcPr>
            <w:tcW w:w="2592" w:type="dxa"/>
            <w:tcBorders>
              <w:top w:val="single" w:sz="4" w:space="0" w:color="000000"/>
              <w:left w:val="single" w:sz="4" w:space="0" w:color="000000"/>
              <w:bottom w:val="single" w:sz="4" w:space="0" w:color="000000"/>
            </w:tcBorders>
          </w:tcPr>
          <w:p w14:paraId="017B979E" w14:textId="77777777" w:rsidR="00916881" w:rsidRPr="000771B0" w:rsidRDefault="00916881" w:rsidP="000771B0">
            <w:pPr>
              <w:pStyle w:val="TableBody"/>
              <w:rPr>
                <w:b/>
                <w:bCs/>
              </w:rPr>
            </w:pPr>
            <w:r w:rsidRPr="000771B0">
              <w:rPr>
                <w:b/>
                <w:bCs/>
              </w:rPr>
              <w:t>Editing Linkage</w:t>
            </w:r>
          </w:p>
        </w:tc>
        <w:tc>
          <w:tcPr>
            <w:tcW w:w="5478" w:type="dxa"/>
            <w:tcBorders>
              <w:top w:val="single" w:sz="4" w:space="0" w:color="000000"/>
              <w:left w:val="single" w:sz="4" w:space="0" w:color="000000"/>
              <w:bottom w:val="single" w:sz="4" w:space="0" w:color="000000"/>
              <w:right w:val="single" w:sz="4" w:space="0" w:color="000000"/>
            </w:tcBorders>
          </w:tcPr>
          <w:p w14:paraId="7D74478F" w14:textId="2C9D1605" w:rsidR="00916881" w:rsidRDefault="00FC6B12" w:rsidP="000771B0">
            <w:pPr>
              <w:pStyle w:val="TableBody"/>
            </w:pPr>
            <w:r>
              <w:t>T</w:t>
            </w:r>
            <w:r w:rsidR="00916881">
              <w:t>o edit the linkage for an Order Custom Field, click on the Name hyperlink to access the parameters.</w:t>
            </w:r>
          </w:p>
        </w:tc>
      </w:tr>
    </w:tbl>
    <w:p w14:paraId="6554823B" w14:textId="10CC9E3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_Ref272392428 \h </w:instrText>
      </w:r>
      <w:r w:rsidR="00027408">
        <w:fldChar w:fldCharType="separate"/>
      </w:r>
      <w:r w:rsidR="00D57607">
        <w:t>System</w:t>
      </w:r>
      <w:r w:rsidR="00D57607">
        <w:rPr>
          <w:rFonts w:ascii="Wingdings" w:hAnsi="Wingdings"/>
        </w:rPr>
        <w:t></w:t>
      </w:r>
      <w:r w:rsidR="00D57607">
        <w:t>Order Settings Page</w:t>
      </w:r>
      <w:r w:rsidR="00027408">
        <w:fldChar w:fldCharType="end"/>
      </w:r>
    </w:p>
    <w:p w14:paraId="7614F2C3" w14:textId="77777777" w:rsidR="00916881" w:rsidRDefault="00916881" w:rsidP="002C5B05">
      <w:pPr>
        <w:pStyle w:val="BodyText"/>
      </w:pPr>
    </w:p>
    <w:p w14:paraId="1CB2212C" w14:textId="77777777" w:rsidR="00916881" w:rsidRDefault="00916881" w:rsidP="00705B18">
      <w:pPr>
        <w:pStyle w:val="TOCHeading"/>
      </w:pPr>
      <w:bookmarkStart w:id="3139" w:name="_Ref236112235"/>
      <w:bookmarkStart w:id="3140" w:name="_Toc128718726"/>
      <w:r>
        <w:lastRenderedPageBreak/>
        <w:t>System</w:t>
      </w:r>
      <w:r>
        <w:rPr>
          <w:rFonts w:ascii="Wingdings" w:hAnsi="Wingdings"/>
        </w:rPr>
        <w:t></w:t>
      </w:r>
      <w:r>
        <w:t>Maintenance Page</w:t>
      </w:r>
      <w:bookmarkEnd w:id="3012"/>
      <w:bookmarkEnd w:id="3139"/>
      <w:bookmarkEnd w:id="3140"/>
    </w:p>
    <w:p w14:paraId="78AF520C" w14:textId="21628633" w:rsidR="00916881" w:rsidRDefault="00916881" w:rsidP="000771B0">
      <w:pPr>
        <w:pStyle w:val="BodyText"/>
      </w:pPr>
      <w:r>
        <w:t>The Maintenance Page allows users to perform system maintenance functions for OptiCash and Cashpoints. The user must select the desired option from the dropdown list to access the maintenance option. Most tasks should only be performed by system administrators or a user who is experienced in the system operations. Keep in mind that changes made to data in OptiCash are permanent and cannot be undone once they are committed.</w:t>
      </w:r>
    </w:p>
    <w:p w14:paraId="78EB97FB" w14:textId="77777777" w:rsidR="00916881" w:rsidRDefault="00916881" w:rsidP="000771B0">
      <w:pPr>
        <w:pStyle w:val="BodyText"/>
      </w:pPr>
      <w:r>
        <w:t>The following functions are covered in this section:</w:t>
      </w:r>
    </w:p>
    <w:p w14:paraId="013281AE" w14:textId="62FB35B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_Ref236112481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Cashpoint Maintenance</w:t>
      </w:r>
      <w:r w:rsidRPr="000771B0">
        <w:rPr>
          <w:color w:val="1F497D" w:themeColor="text2"/>
        </w:rPr>
        <w:fldChar w:fldCharType="end"/>
      </w:r>
    </w:p>
    <w:p w14:paraId="09A5AFAE" w14:textId="5A487243"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Copy Cashpoint</w:t>
      </w:r>
      <w:r w:rsidRPr="000771B0">
        <w:rPr>
          <w:color w:val="1F497D" w:themeColor="text2"/>
        </w:rPr>
        <w:fldChar w:fldCharType="end"/>
      </w:r>
    </w:p>
    <w:p w14:paraId="345153EB" w14:textId="28546ACE"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_Ref236112486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Rename Cashpoint</w:t>
      </w:r>
      <w:r w:rsidRPr="000771B0">
        <w:rPr>
          <w:color w:val="1F497D" w:themeColor="text2"/>
        </w:rPr>
        <w:fldChar w:fldCharType="end"/>
      </w:r>
    </w:p>
    <w:p w14:paraId="2F0D3C12" w14:textId="49921AFB"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_Ref223430678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Delete Cashpoint</w:t>
      </w:r>
      <w:r w:rsidRPr="000771B0">
        <w:rPr>
          <w:color w:val="1F497D" w:themeColor="text2"/>
        </w:rPr>
        <w:fldChar w:fldCharType="end"/>
      </w:r>
    </w:p>
    <w:p w14:paraId="29C64AA1" w14:textId="0521E73A"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_Ref221848057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Cashpoint Maintenance</w:t>
      </w:r>
      <w:r w:rsidR="00D57607" w:rsidRPr="000771B0">
        <w:rPr>
          <w:rFonts w:ascii="Wingdings" w:hAnsi="Wingdings"/>
          <w:color w:val="1F497D" w:themeColor="text2"/>
        </w:rPr>
        <w:t></w:t>
      </w:r>
      <w:r w:rsidR="00D57607" w:rsidRPr="000771B0">
        <w:rPr>
          <w:color w:val="1F497D" w:themeColor="text2"/>
        </w:rPr>
        <w:t>Activate/Deactivate Cashpoints</w:t>
      </w:r>
      <w:r w:rsidRPr="000771B0">
        <w:rPr>
          <w:color w:val="1F497D" w:themeColor="text2"/>
        </w:rPr>
        <w:fldChar w:fldCharType="end"/>
      </w:r>
    </w:p>
    <w:p w14:paraId="3729DAA4" w14:textId="00B05FF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Copy History</w:t>
      </w:r>
      <w:r w:rsidRPr="000771B0">
        <w:rPr>
          <w:color w:val="1F497D" w:themeColor="text2"/>
        </w:rPr>
        <w:fldChar w:fldCharType="end"/>
      </w:r>
    </w:p>
    <w:p w14:paraId="5BB5A719" w14:textId="095E033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_Ref236112493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Purge Data</w:t>
      </w:r>
      <w:r w:rsidRPr="000771B0">
        <w:rPr>
          <w:color w:val="1F497D" w:themeColor="text2"/>
        </w:rPr>
        <w:fldChar w:fldCharType="end"/>
      </w:r>
    </w:p>
    <w:p w14:paraId="62D8403F" w14:textId="76ADF3D9"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_Ref236112494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Include/Exclude History</w:t>
      </w:r>
      <w:r w:rsidRPr="000771B0">
        <w:rPr>
          <w:color w:val="1F497D" w:themeColor="text2"/>
        </w:rPr>
        <w:fldChar w:fldCharType="end"/>
      </w:r>
    </w:p>
    <w:p w14:paraId="1D25ACBF" w14:textId="0A70D13F"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_Ref223430816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JDBC</w:t>
      </w:r>
      <w:r w:rsidR="00D57607" w:rsidRPr="000771B0">
        <w:rPr>
          <w:rFonts w:ascii="Wingdings" w:hAnsi="Wingdings"/>
          <w:color w:val="1F497D" w:themeColor="text2"/>
        </w:rPr>
        <w:t></w:t>
      </w:r>
      <w:r w:rsidR="00D57607" w:rsidRPr="000771B0">
        <w:rPr>
          <w:color w:val="1F497D" w:themeColor="text2"/>
        </w:rPr>
        <w:t>Table Cleaning</w:t>
      </w:r>
      <w:r w:rsidRPr="000771B0">
        <w:rPr>
          <w:color w:val="1F497D" w:themeColor="text2"/>
        </w:rPr>
        <w:fldChar w:fldCharType="end"/>
      </w:r>
    </w:p>
    <w:p w14:paraId="4960D887" w14:textId="25180E11"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_Ref223430820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ATM Side-by-Side Cluster Aggregation</w:t>
      </w:r>
      <w:r w:rsidRPr="000771B0">
        <w:rPr>
          <w:color w:val="1F497D" w:themeColor="text2"/>
        </w:rPr>
        <w:fldChar w:fldCharType="end"/>
      </w:r>
    </w:p>
    <w:p w14:paraId="235F9547" w14:textId="26E07426"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_Ref223430822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Update Pre-service Amount</w:t>
      </w:r>
      <w:r w:rsidRPr="000771B0">
        <w:rPr>
          <w:color w:val="1F497D" w:themeColor="text2"/>
        </w:rPr>
        <w:fldChar w:fldCharType="end"/>
      </w:r>
    </w:p>
    <w:p w14:paraId="24EE7D4A" w14:textId="0BD4A4B5" w:rsidR="00916881" w:rsidRPr="000771B0" w:rsidRDefault="00027408" w:rsidP="000771B0">
      <w:pPr>
        <w:pStyle w:val="ListBullet"/>
        <w:rPr>
          <w:color w:val="1F497D" w:themeColor="text2"/>
        </w:rPr>
      </w:pPr>
      <w:r w:rsidRPr="000771B0">
        <w:rPr>
          <w:color w:val="1F497D" w:themeColor="text2"/>
        </w:rPr>
        <w:fldChar w:fldCharType="begin"/>
      </w:r>
      <w:r w:rsidR="00916881" w:rsidRPr="000771B0">
        <w:rPr>
          <w:color w:val="1F497D" w:themeColor="text2"/>
        </w:rPr>
        <w:instrText xml:space="preserve"> REF _Ref223430824 \h </w:instrText>
      </w:r>
      <w:r w:rsidR="000771B0" w:rsidRPr="000771B0">
        <w:rPr>
          <w:color w:val="1F497D" w:themeColor="text2"/>
        </w:rPr>
        <w:instrText xml:space="preserve"> \* MERGEFORMAT </w:instrText>
      </w:r>
      <w:r w:rsidRPr="000771B0">
        <w:rPr>
          <w:color w:val="1F497D" w:themeColor="text2"/>
        </w:rPr>
      </w:r>
      <w:r w:rsidRPr="000771B0">
        <w:rPr>
          <w:color w:val="1F497D" w:themeColor="text2"/>
        </w:rPr>
        <w:fldChar w:fldCharType="separate"/>
      </w:r>
      <w:r w:rsidR="00D57607" w:rsidRPr="000771B0">
        <w:rPr>
          <w:color w:val="1F497D" w:themeColor="text2"/>
        </w:rPr>
        <w:t>System</w:t>
      </w:r>
      <w:r w:rsidR="00D57607" w:rsidRPr="000771B0">
        <w:rPr>
          <w:rFonts w:ascii="Wingdings" w:hAnsi="Wingdings"/>
          <w:color w:val="1F497D" w:themeColor="text2"/>
        </w:rPr>
        <w:t></w:t>
      </w:r>
      <w:r w:rsidR="00D57607" w:rsidRPr="000771B0">
        <w:rPr>
          <w:color w:val="1F497D" w:themeColor="text2"/>
        </w:rPr>
        <w:t>Maintenance</w:t>
      </w:r>
      <w:r w:rsidR="00D57607" w:rsidRPr="000771B0">
        <w:rPr>
          <w:rFonts w:ascii="Wingdings" w:hAnsi="Wingdings"/>
          <w:color w:val="1F497D" w:themeColor="text2"/>
        </w:rPr>
        <w:t></w:t>
      </w:r>
      <w:r w:rsidR="00D57607" w:rsidRPr="000771B0">
        <w:rPr>
          <w:color w:val="1F497D" w:themeColor="text2"/>
        </w:rPr>
        <w:t>Export Cashpoints</w:t>
      </w:r>
      <w:r w:rsidRPr="000771B0">
        <w:rPr>
          <w:color w:val="1F497D" w:themeColor="text2"/>
        </w:rPr>
        <w:fldChar w:fldCharType="end"/>
      </w:r>
    </w:p>
    <w:p w14:paraId="6C495812" w14:textId="6D59FE4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54C4A2B9" w14:textId="77777777" w:rsidR="00916881" w:rsidRDefault="00916881" w:rsidP="002C5B05">
      <w:pPr>
        <w:pStyle w:val="BodyText"/>
      </w:pPr>
    </w:p>
    <w:p w14:paraId="18A09FC1" w14:textId="77777777" w:rsidR="00916881" w:rsidRDefault="00916881" w:rsidP="004E2516">
      <w:pPr>
        <w:pStyle w:val="Heading2"/>
      </w:pPr>
      <w:bookmarkStart w:id="3141" w:name="_Ref223430796"/>
      <w:bookmarkStart w:id="3142" w:name="_Ref236112481"/>
      <w:bookmarkStart w:id="3143" w:name="_Toc128718727"/>
      <w:r>
        <w:t>System</w:t>
      </w:r>
      <w:r>
        <w:rPr>
          <w:rFonts w:ascii="Wingdings" w:hAnsi="Wingdings"/>
        </w:rPr>
        <w:t></w:t>
      </w:r>
      <w:r>
        <w:t>Maintenance</w:t>
      </w:r>
      <w:r>
        <w:rPr>
          <w:rFonts w:ascii="Wingdings" w:hAnsi="Wingdings"/>
        </w:rPr>
        <w:t></w:t>
      </w:r>
      <w:r>
        <w:t>Cashpoint Maintenance</w:t>
      </w:r>
      <w:bookmarkEnd w:id="3141"/>
      <w:bookmarkEnd w:id="3142"/>
      <w:bookmarkEnd w:id="3143"/>
    </w:p>
    <w:p w14:paraId="651D7B9D" w14:textId="77777777" w:rsidR="00916881" w:rsidRDefault="00916881" w:rsidP="00146316">
      <w:pPr>
        <w:pStyle w:val="BodyText"/>
      </w:pPr>
      <w:r w:rsidRPr="00146316">
        <w:rPr>
          <w:rStyle w:val="BodyTextChar"/>
        </w:rPr>
        <w:t>The Cashpoint Maintenance is used to manage Cashpoints and maintain the system. It allows the users to copy, rename, activate, deactivate, and delete Cashpoints. The following functions are covered in this section</w:t>
      </w:r>
      <w:r>
        <w:t>:</w:t>
      </w:r>
    </w:p>
    <w:p w14:paraId="371C2155" w14:textId="74C6A1C0"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_Ref223430674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Copy Cashpoint</w:t>
      </w:r>
      <w:r w:rsidRPr="00146316">
        <w:rPr>
          <w:color w:val="1F497D" w:themeColor="text2"/>
        </w:rPr>
        <w:fldChar w:fldCharType="end"/>
      </w:r>
    </w:p>
    <w:p w14:paraId="4D3797EA" w14:textId="033833BF"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_Ref236112486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Rename Cashpoint</w:t>
      </w:r>
      <w:r w:rsidRPr="00146316">
        <w:rPr>
          <w:color w:val="1F497D" w:themeColor="text2"/>
        </w:rPr>
        <w:fldChar w:fldCharType="end"/>
      </w:r>
    </w:p>
    <w:p w14:paraId="68CBC445" w14:textId="1E25D691"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_Ref223430678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Delete Cashpoint</w:t>
      </w:r>
      <w:r w:rsidRPr="00146316">
        <w:rPr>
          <w:color w:val="1F497D" w:themeColor="text2"/>
        </w:rPr>
        <w:fldChar w:fldCharType="end"/>
      </w:r>
    </w:p>
    <w:p w14:paraId="6C358A38" w14:textId="2CA54AA7"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_Ref221848057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Cashpoint Maintenance</w:t>
      </w:r>
      <w:r w:rsidR="00D57607" w:rsidRPr="00146316">
        <w:rPr>
          <w:rFonts w:ascii="Wingdings" w:hAnsi="Wingdings"/>
          <w:color w:val="1F497D" w:themeColor="text2"/>
        </w:rPr>
        <w:t></w:t>
      </w:r>
      <w:r w:rsidR="00D57607" w:rsidRPr="00146316">
        <w:rPr>
          <w:color w:val="1F497D" w:themeColor="text2"/>
        </w:rPr>
        <w:t>Activate/Deactivate Cashpoints</w:t>
      </w:r>
      <w:r w:rsidRPr="00146316">
        <w:rPr>
          <w:color w:val="1F497D" w:themeColor="text2"/>
        </w:rPr>
        <w:fldChar w:fldCharType="end"/>
      </w:r>
    </w:p>
    <w:p w14:paraId="5D04698C" w14:textId="5C2DA835" w:rsidR="00916881" w:rsidRPr="00146316" w:rsidRDefault="00027408" w:rsidP="00146316">
      <w:pPr>
        <w:pStyle w:val="ListBullet"/>
        <w:rPr>
          <w:color w:val="1F497D" w:themeColor="text2"/>
        </w:rPr>
      </w:pPr>
      <w:r w:rsidRPr="00146316">
        <w:rPr>
          <w:color w:val="1F497D" w:themeColor="text2"/>
        </w:rPr>
        <w:fldChar w:fldCharType="begin"/>
      </w:r>
      <w:r w:rsidR="00916881" w:rsidRPr="00146316">
        <w:rPr>
          <w:color w:val="1F497D" w:themeColor="text2"/>
        </w:rPr>
        <w:instrText xml:space="preserve"> REF _Ref236112492 \h </w:instrText>
      </w:r>
      <w:r w:rsidR="00146316" w:rsidRPr="00146316">
        <w:rPr>
          <w:color w:val="1F497D" w:themeColor="text2"/>
        </w:rPr>
        <w:instrText xml:space="preserve"> \* MERGEFORMAT </w:instrText>
      </w:r>
      <w:r w:rsidRPr="00146316">
        <w:rPr>
          <w:color w:val="1F497D" w:themeColor="text2"/>
        </w:rPr>
      </w:r>
      <w:r w:rsidRPr="00146316">
        <w:rPr>
          <w:color w:val="1F497D" w:themeColor="text2"/>
        </w:rPr>
        <w:fldChar w:fldCharType="separate"/>
      </w:r>
      <w:r w:rsidR="00D57607" w:rsidRPr="00146316">
        <w:rPr>
          <w:color w:val="1F497D" w:themeColor="text2"/>
        </w:rPr>
        <w:t>System</w:t>
      </w:r>
      <w:r w:rsidR="00D57607" w:rsidRPr="00146316">
        <w:rPr>
          <w:rFonts w:ascii="Wingdings" w:hAnsi="Wingdings"/>
          <w:color w:val="1F497D" w:themeColor="text2"/>
        </w:rPr>
        <w:t></w:t>
      </w:r>
      <w:r w:rsidR="00D57607" w:rsidRPr="00146316">
        <w:rPr>
          <w:color w:val="1F497D" w:themeColor="text2"/>
        </w:rPr>
        <w:t>Maintenance</w:t>
      </w:r>
      <w:r w:rsidR="00D57607" w:rsidRPr="00146316">
        <w:rPr>
          <w:rFonts w:ascii="Wingdings" w:hAnsi="Wingdings"/>
          <w:color w:val="1F497D" w:themeColor="text2"/>
        </w:rPr>
        <w:t></w:t>
      </w:r>
      <w:r w:rsidR="00D57607" w:rsidRPr="00146316">
        <w:rPr>
          <w:color w:val="1F497D" w:themeColor="text2"/>
        </w:rPr>
        <w:t>Copy History</w:t>
      </w:r>
      <w:r w:rsidRPr="00146316">
        <w:rPr>
          <w:color w:val="1F497D" w:themeColor="text2"/>
        </w:rPr>
        <w:fldChar w:fldCharType="end"/>
      </w:r>
    </w:p>
    <w:p w14:paraId="0D520C95" w14:textId="4E36E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AD442BD" w14:textId="2831C752" w:rsidR="00850C9B" w:rsidDel="003B5D4F" w:rsidRDefault="00850C9B" w:rsidP="00850C9B">
      <w:pPr>
        <w:pStyle w:val="BodyText"/>
        <w:rPr>
          <w:del w:id="3144" w:author="Moses, Robbie" w:date="2023-02-22T02:28:00Z"/>
        </w:rPr>
      </w:pPr>
      <w:bookmarkStart w:id="3145" w:name="_Toc128631717"/>
      <w:bookmarkStart w:id="3146" w:name="_Toc128718728"/>
      <w:bookmarkEnd w:id="3145"/>
      <w:bookmarkEnd w:id="3146"/>
    </w:p>
    <w:p w14:paraId="2967FDDE" w14:textId="77777777" w:rsidR="00916881" w:rsidRDefault="00916881" w:rsidP="007578E6">
      <w:pPr>
        <w:pStyle w:val="Heading4"/>
      </w:pPr>
      <w:bookmarkStart w:id="3147" w:name="_Ref223430674"/>
      <w:bookmarkStart w:id="3148" w:name="_Toc128718729"/>
      <w:r>
        <w:t>Cashpoint Maintenance</w:t>
      </w:r>
      <w:r>
        <w:rPr>
          <w:rFonts w:ascii="Wingdings" w:hAnsi="Wingdings"/>
        </w:rPr>
        <w:t></w:t>
      </w:r>
      <w:r>
        <w:t>Copy Cashpoint</w:t>
      </w:r>
      <w:bookmarkEnd w:id="3147"/>
      <w:bookmarkEnd w:id="3148"/>
    </w:p>
    <w:p w14:paraId="1582E732" w14:textId="77777777" w:rsidR="00916881" w:rsidRDefault="00916881" w:rsidP="00146316">
      <w:pPr>
        <w:pStyle w:val="BodyText"/>
      </w:pPr>
      <w:r>
        <w:t>A Cashpoint can be copied to a new Cashpoint or an existing Cashpoint. This function can be used to create an identical Cashpoint with the same definition, parameter and denomination settings, the same service days, etc. This function is useful when defining side-by-side Cashpoints or Cashpoints that are in the same area.  When copying a Cas</w:t>
      </w:r>
      <w:r w:rsidR="00AE5B34">
        <w:t>hpoint, most data and parameters are copied, but not recommendations and orders</w:t>
      </w:r>
      <w:r>
        <w:t>.</w:t>
      </w:r>
    </w:p>
    <w:p w14:paraId="59EC2FD2" w14:textId="401121DC" w:rsidR="00916881" w:rsidRDefault="00916881" w:rsidP="00F63174">
      <w:pPr>
        <w:pStyle w:val="Caption"/>
        <w:spacing w:before="0" w:after="120"/>
        <w:ind w:left="187" w:hanging="187"/>
        <w:outlineLvl w:val="0"/>
        <w:rPr>
          <w:lang w:val="en-US"/>
        </w:rPr>
      </w:pPr>
      <w:bookmarkStart w:id="3149" w:name="_Toc128632468"/>
      <w:r w:rsidRPr="1E740376">
        <w:rPr>
          <w:lang w:val="en-US"/>
        </w:rPr>
        <w:t xml:space="preserve">Figure </w:t>
      </w:r>
      <w:ins w:id="315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151" w:author="Robbie Moses" w:date="2023-03-02T06:45:00Z">
        <w:r w:rsidR="00624EA3">
          <w:rPr>
            <w:noProof/>
            <w:lang w:val="en-US"/>
          </w:rPr>
          <w:t>149</w:t>
        </w:r>
        <w:r w:rsidR="00624EA3">
          <w:rPr>
            <w:lang w:val="en-US"/>
          </w:rPr>
          <w:fldChar w:fldCharType="end"/>
        </w:r>
      </w:ins>
      <w:ins w:id="3152" w:author="Moses, Robbie" w:date="2023-02-22T02:39:00Z">
        <w:del w:id="3153" w:author="Robbie Moses" w:date="2023-03-02T06:45:00Z">
          <w:r w:rsidR="003B5D4F" w:rsidDel="00624EA3">
            <w:rPr>
              <w:lang w:val="en-US"/>
            </w:rPr>
            <w:fldChar w:fldCharType="begin"/>
          </w:r>
          <w:r w:rsidR="003B5D4F" w:rsidDel="00624EA3">
            <w:rPr>
              <w:lang w:val="en-US"/>
            </w:rPr>
            <w:delInstrText xml:space="preserve"> SEQ Figure \* ARABIC </w:delInstrText>
          </w:r>
        </w:del>
      </w:ins>
      <w:del w:id="3154" w:author="Robbie Moses" w:date="2023-03-02T06:45:00Z">
        <w:r w:rsidR="003B5D4F" w:rsidDel="00624EA3">
          <w:rPr>
            <w:lang w:val="en-US"/>
          </w:rPr>
          <w:fldChar w:fldCharType="separate"/>
        </w:r>
      </w:del>
      <w:ins w:id="3155" w:author="Moses, Robbie" w:date="2023-02-22T02:39:00Z">
        <w:del w:id="3156" w:author="Robbie Moses" w:date="2023-03-02T06:45:00Z">
          <w:r w:rsidR="003B5D4F" w:rsidDel="00624EA3">
            <w:rPr>
              <w:noProof/>
              <w:lang w:val="en-US"/>
            </w:rPr>
            <w:delText>148</w:delText>
          </w:r>
          <w:r w:rsidR="003B5D4F" w:rsidDel="00624EA3">
            <w:rPr>
              <w:lang w:val="en-US"/>
            </w:rPr>
            <w:fldChar w:fldCharType="end"/>
          </w:r>
        </w:del>
      </w:ins>
      <w:del w:id="3157"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148</w:delText>
        </w:r>
        <w:r w:rsidRPr="1E740376" w:rsidDel="003B5D4F">
          <w:rPr>
            <w:lang w:val="en-US"/>
          </w:rPr>
          <w:fldChar w:fldCharType="end"/>
        </w:r>
      </w:del>
      <w:r w:rsidRPr="1E740376">
        <w:rPr>
          <w:lang w:val="en-US"/>
        </w:rPr>
        <w:t>: Cashpoint Copy Page</w:t>
      </w:r>
      <w:bookmarkEnd w:id="3149"/>
    </w:p>
    <w:p w14:paraId="54F37024" w14:textId="1EE13B82" w:rsidR="00916881" w:rsidRDefault="5D1D791B" w:rsidP="002C5B05">
      <w:pPr>
        <w:pStyle w:val="BodyText"/>
      </w:pPr>
      <w:r>
        <w:rPr>
          <w:noProof/>
        </w:rPr>
        <w:drawing>
          <wp:inline distT="0" distB="0" distL="0" distR="0" wp14:anchorId="04B19E36" wp14:editId="2CB19A9E">
            <wp:extent cx="5486400" cy="2066925"/>
            <wp:effectExtent l="76200" t="76200" r="133350" b="142875"/>
            <wp:docPr id="1059014778" name="Picture 105901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5486400"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2201A7" w14:textId="34857844" w:rsidR="00916881" w:rsidRDefault="00916881" w:rsidP="00F63174">
      <w:pPr>
        <w:pStyle w:val="Caption"/>
        <w:spacing w:before="0" w:after="120"/>
        <w:ind w:left="187" w:hanging="187"/>
        <w:outlineLvl w:val="0"/>
      </w:pPr>
      <w:bookmarkStart w:id="3158" w:name="_Toc128631080"/>
      <w:r>
        <w:t xml:space="preserve">Table </w:t>
      </w:r>
      <w:r w:rsidR="00027408">
        <w:fldChar w:fldCharType="begin"/>
      </w:r>
      <w:r>
        <w:instrText xml:space="preserve"> SEQ "Table" \*Arabic </w:instrText>
      </w:r>
      <w:r w:rsidR="00027408">
        <w:fldChar w:fldCharType="separate"/>
      </w:r>
      <w:r w:rsidR="00D57607">
        <w:rPr>
          <w:noProof/>
        </w:rPr>
        <w:t>126</w:t>
      </w:r>
      <w:r w:rsidR="00027408">
        <w:rPr>
          <w:noProof/>
        </w:rPr>
        <w:fldChar w:fldCharType="end"/>
      </w:r>
      <w:r>
        <w:t>: Cashpoint Copy Description</w:t>
      </w:r>
      <w:bookmarkEnd w:id="315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3B5D0E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25A61EB7" w14:textId="77777777" w:rsidR="00916881" w:rsidRDefault="00916881" w:rsidP="0014631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0F50B0C" w14:textId="77777777" w:rsidR="00916881" w:rsidRDefault="00916881" w:rsidP="00146316">
            <w:pPr>
              <w:pStyle w:val="TableHeading"/>
            </w:pPr>
            <w:r>
              <w:t>Description</w:t>
            </w:r>
          </w:p>
        </w:tc>
      </w:tr>
      <w:tr w:rsidR="00916881" w14:paraId="3E29C7BE" w14:textId="77777777" w:rsidTr="0009567D">
        <w:trPr>
          <w:cantSplit/>
        </w:trPr>
        <w:tc>
          <w:tcPr>
            <w:tcW w:w="2592" w:type="dxa"/>
            <w:tcBorders>
              <w:top w:val="single" w:sz="4" w:space="0" w:color="000000"/>
              <w:left w:val="single" w:sz="4" w:space="0" w:color="000000"/>
              <w:bottom w:val="single" w:sz="4" w:space="0" w:color="000000"/>
            </w:tcBorders>
          </w:tcPr>
          <w:p w14:paraId="711B3BF3" w14:textId="77777777" w:rsidR="00916881" w:rsidRPr="00146316" w:rsidRDefault="00916881" w:rsidP="00146316">
            <w:pPr>
              <w:pStyle w:val="TableBody"/>
              <w:rPr>
                <w:b/>
                <w:bCs/>
              </w:rPr>
            </w:pPr>
            <w:r w:rsidRPr="00146316">
              <w:rPr>
                <w:b/>
                <w:bCs/>
              </w:rPr>
              <w:t>Copy from Cashpoint</w:t>
            </w:r>
          </w:p>
        </w:tc>
        <w:tc>
          <w:tcPr>
            <w:tcW w:w="5483" w:type="dxa"/>
            <w:tcBorders>
              <w:top w:val="single" w:sz="4" w:space="0" w:color="000000"/>
              <w:left w:val="single" w:sz="4" w:space="0" w:color="000000"/>
              <w:bottom w:val="single" w:sz="4" w:space="0" w:color="000000"/>
              <w:right w:val="single" w:sz="4" w:space="0" w:color="000000"/>
            </w:tcBorders>
          </w:tcPr>
          <w:p w14:paraId="3CD7CEEA" w14:textId="77777777" w:rsidR="00916881" w:rsidRDefault="00916881" w:rsidP="00146316">
            <w:pPr>
              <w:pStyle w:val="TableBody"/>
            </w:pPr>
            <w:r>
              <w:t>Select the Cashpoint from which the data will be copied.</w:t>
            </w:r>
          </w:p>
        </w:tc>
      </w:tr>
      <w:tr w:rsidR="00916881" w14:paraId="79EF5A7D" w14:textId="77777777" w:rsidTr="0009567D">
        <w:trPr>
          <w:cantSplit/>
        </w:trPr>
        <w:tc>
          <w:tcPr>
            <w:tcW w:w="2592" w:type="dxa"/>
            <w:tcBorders>
              <w:top w:val="single" w:sz="4" w:space="0" w:color="000000"/>
              <w:left w:val="single" w:sz="4" w:space="0" w:color="000000"/>
              <w:bottom w:val="single" w:sz="4" w:space="0" w:color="000000"/>
            </w:tcBorders>
          </w:tcPr>
          <w:p w14:paraId="63E08A9B" w14:textId="77777777" w:rsidR="00916881" w:rsidRPr="00146316" w:rsidRDefault="00916881" w:rsidP="00146316">
            <w:pPr>
              <w:pStyle w:val="TableBody"/>
              <w:rPr>
                <w:b/>
                <w:bCs/>
              </w:rPr>
            </w:pPr>
            <w:r w:rsidRPr="00146316">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8323A32" w14:textId="77777777" w:rsidR="00916881" w:rsidRDefault="00916881" w:rsidP="00146316">
            <w:pPr>
              <w:pStyle w:val="TableBody"/>
            </w:pPr>
            <w:r>
              <w:t xml:space="preserve">Enter the name of the new Cashpoint to which the data will be copied or check the box below to select an existing Cashpoint. </w:t>
            </w:r>
          </w:p>
        </w:tc>
      </w:tr>
      <w:tr w:rsidR="00916881" w14:paraId="02CC1B99" w14:textId="77777777" w:rsidTr="0009567D">
        <w:trPr>
          <w:cantSplit/>
        </w:trPr>
        <w:tc>
          <w:tcPr>
            <w:tcW w:w="2592" w:type="dxa"/>
            <w:tcBorders>
              <w:top w:val="single" w:sz="4" w:space="0" w:color="000000"/>
              <w:left w:val="single" w:sz="4" w:space="0" w:color="000000"/>
              <w:bottom w:val="single" w:sz="4" w:space="0" w:color="000000"/>
            </w:tcBorders>
          </w:tcPr>
          <w:p w14:paraId="6E6F74CE" w14:textId="77777777" w:rsidR="00916881" w:rsidRPr="00146316" w:rsidRDefault="00916881" w:rsidP="00146316">
            <w:pPr>
              <w:pStyle w:val="TableBody"/>
              <w:rPr>
                <w:b/>
                <w:bCs/>
              </w:rPr>
            </w:pPr>
            <w:r w:rsidRPr="00146316">
              <w:rPr>
                <w:b/>
                <w:bCs/>
              </w:rPr>
              <w:t>Copy to Existing Cashpoint</w:t>
            </w:r>
          </w:p>
        </w:tc>
        <w:tc>
          <w:tcPr>
            <w:tcW w:w="5483" w:type="dxa"/>
            <w:tcBorders>
              <w:top w:val="single" w:sz="4" w:space="0" w:color="000000"/>
              <w:left w:val="single" w:sz="4" w:space="0" w:color="000000"/>
              <w:bottom w:val="single" w:sz="4" w:space="0" w:color="000000"/>
              <w:right w:val="single" w:sz="4" w:space="0" w:color="000000"/>
            </w:tcBorders>
          </w:tcPr>
          <w:p w14:paraId="44E0E55E" w14:textId="4D4A3A3A" w:rsidR="00916881" w:rsidRDefault="00916881" w:rsidP="00146316">
            <w:pPr>
              <w:pStyle w:val="TableBody"/>
            </w:pPr>
            <w:r>
              <w:t xml:space="preserve">Check the box if the data will be copied to an existing Cashpoint. When the box is checked, a new field will appear allowing </w:t>
            </w:r>
            <w:r w:rsidR="00FC6B12">
              <w:t xml:space="preserve">you </w:t>
            </w:r>
            <w:r>
              <w:t xml:space="preserve">to select the existing Cashpoint. </w:t>
            </w:r>
          </w:p>
        </w:tc>
      </w:tr>
    </w:tbl>
    <w:p w14:paraId="6B4B64E4" w14:textId="5D08E4B3"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66E782F9" w14:textId="77777777" w:rsidR="00146316" w:rsidRDefault="00146316" w:rsidP="002C5B05">
      <w:pPr>
        <w:pStyle w:val="BodyText"/>
      </w:pPr>
      <w:bookmarkStart w:id="3159" w:name="_Ref223430675"/>
      <w:bookmarkStart w:id="3160" w:name="_Ref236112486"/>
    </w:p>
    <w:p w14:paraId="7D0010F1" w14:textId="33192685" w:rsidR="00916881" w:rsidRDefault="00916881" w:rsidP="007578E6">
      <w:pPr>
        <w:pStyle w:val="Heading4"/>
      </w:pPr>
      <w:bookmarkStart w:id="3161" w:name="_Toc128718730"/>
      <w:r>
        <w:t>Cashpoint Maintenance</w:t>
      </w:r>
      <w:r>
        <w:rPr>
          <w:rFonts w:ascii="Wingdings" w:hAnsi="Wingdings"/>
        </w:rPr>
        <w:t></w:t>
      </w:r>
      <w:r>
        <w:t>Rename Cashpoint</w:t>
      </w:r>
      <w:bookmarkEnd w:id="3159"/>
      <w:bookmarkEnd w:id="3160"/>
      <w:bookmarkEnd w:id="3161"/>
    </w:p>
    <w:p w14:paraId="0696EDFB" w14:textId="77777777" w:rsidR="00916881" w:rsidRDefault="00916881" w:rsidP="00146316">
      <w:pPr>
        <w:pStyle w:val="BodyText"/>
      </w:pPr>
      <w:r>
        <w:t xml:space="preserve">The Cashpoint maintenance also allows renaming Cashpoints if the user needs to do so. Remember that at this level, only the Cashpoint ID can be renamed. Renaming other definition settings such as Cashpoint name, address, etc. is possible at the Cashpoint level in the Cashpoint definition window, under the Basic tab. </w:t>
      </w:r>
    </w:p>
    <w:p w14:paraId="6734768C" w14:textId="60BB3A20" w:rsidR="00916881" w:rsidRDefault="00916881" w:rsidP="00F63174">
      <w:pPr>
        <w:pStyle w:val="Caption"/>
        <w:spacing w:before="0" w:after="120"/>
        <w:ind w:left="187" w:hanging="187"/>
        <w:outlineLvl w:val="0"/>
      </w:pPr>
      <w:bookmarkStart w:id="3162" w:name="_Toc128632469"/>
      <w:r>
        <w:lastRenderedPageBreak/>
        <w:t xml:space="preserve">Figure </w:t>
      </w:r>
      <w:ins w:id="3163" w:author="Robbie Moses" w:date="2023-03-02T06:45:00Z">
        <w:r w:rsidR="00624EA3">
          <w:fldChar w:fldCharType="begin"/>
        </w:r>
        <w:r w:rsidR="00624EA3">
          <w:instrText xml:space="preserve"> SEQ Figure \* ARABIC </w:instrText>
        </w:r>
      </w:ins>
      <w:r w:rsidR="00624EA3">
        <w:fldChar w:fldCharType="separate"/>
      </w:r>
      <w:ins w:id="3164" w:author="Robbie Moses" w:date="2023-03-02T06:45:00Z">
        <w:r w:rsidR="00624EA3">
          <w:rPr>
            <w:noProof/>
          </w:rPr>
          <w:t>150</w:t>
        </w:r>
        <w:r w:rsidR="00624EA3">
          <w:fldChar w:fldCharType="end"/>
        </w:r>
      </w:ins>
      <w:ins w:id="3165" w:author="Moses, Robbie" w:date="2023-02-22T02:39:00Z">
        <w:del w:id="3166" w:author="Robbie Moses" w:date="2023-03-02T06:45:00Z">
          <w:r w:rsidR="003B5D4F" w:rsidDel="00624EA3">
            <w:fldChar w:fldCharType="begin"/>
          </w:r>
          <w:r w:rsidR="003B5D4F" w:rsidDel="00624EA3">
            <w:delInstrText xml:space="preserve"> SEQ Figure \* ARABIC </w:delInstrText>
          </w:r>
        </w:del>
      </w:ins>
      <w:del w:id="3167" w:author="Robbie Moses" w:date="2023-03-02T06:45:00Z">
        <w:r w:rsidR="003B5D4F" w:rsidDel="00624EA3">
          <w:fldChar w:fldCharType="separate"/>
        </w:r>
      </w:del>
      <w:ins w:id="3168" w:author="Moses, Robbie" w:date="2023-02-22T02:39:00Z">
        <w:del w:id="3169" w:author="Robbie Moses" w:date="2023-03-02T06:45:00Z">
          <w:r w:rsidR="003B5D4F" w:rsidDel="00624EA3">
            <w:rPr>
              <w:noProof/>
            </w:rPr>
            <w:delText>149</w:delText>
          </w:r>
          <w:r w:rsidR="003B5D4F" w:rsidDel="00624EA3">
            <w:fldChar w:fldCharType="end"/>
          </w:r>
        </w:del>
      </w:ins>
      <w:del w:id="3170"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149</w:delText>
        </w:r>
        <w:r w:rsidRPr="1E740376" w:rsidDel="003B5D4F">
          <w:rPr>
            <w:noProof/>
          </w:rPr>
          <w:fldChar w:fldCharType="end"/>
        </w:r>
      </w:del>
      <w:r>
        <w:t>: Rename Cashpoint Page</w:t>
      </w:r>
      <w:bookmarkEnd w:id="3162"/>
    </w:p>
    <w:p w14:paraId="62B4B3D2" w14:textId="248B3F86" w:rsidR="00916881" w:rsidRDefault="429F1812" w:rsidP="002C5B05">
      <w:pPr>
        <w:pStyle w:val="BodyText"/>
      </w:pPr>
      <w:r>
        <w:rPr>
          <w:noProof/>
        </w:rPr>
        <w:drawing>
          <wp:inline distT="0" distB="0" distL="0" distR="0" wp14:anchorId="234B3C06" wp14:editId="24F31646">
            <wp:extent cx="5486400" cy="1857375"/>
            <wp:effectExtent l="76200" t="76200" r="133350" b="142875"/>
            <wp:docPr id="1635218795" name="Picture 16352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54864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636CC2" w14:textId="4C3B1EDB" w:rsidR="00916881" w:rsidRDefault="00916881" w:rsidP="00F63174">
      <w:pPr>
        <w:pStyle w:val="Caption"/>
        <w:spacing w:before="0" w:after="120"/>
        <w:ind w:left="187" w:hanging="187"/>
        <w:outlineLvl w:val="0"/>
      </w:pPr>
      <w:bookmarkStart w:id="3171" w:name="_Toc128631081"/>
      <w:r>
        <w:t xml:space="preserve">Table </w:t>
      </w:r>
      <w:r w:rsidR="00027408">
        <w:fldChar w:fldCharType="begin"/>
      </w:r>
      <w:r>
        <w:instrText xml:space="preserve"> SEQ "Table" \*Arabic </w:instrText>
      </w:r>
      <w:r w:rsidR="00027408">
        <w:fldChar w:fldCharType="separate"/>
      </w:r>
      <w:r w:rsidR="00D57607">
        <w:rPr>
          <w:noProof/>
        </w:rPr>
        <w:t>127</w:t>
      </w:r>
      <w:r w:rsidR="00027408">
        <w:rPr>
          <w:noProof/>
        </w:rPr>
        <w:fldChar w:fldCharType="end"/>
      </w:r>
      <w:r>
        <w:t>: Rename Cashpoint Description</w:t>
      </w:r>
      <w:bookmarkEnd w:id="317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450CD65F"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065036C8" w14:textId="77777777" w:rsidR="00916881" w:rsidRDefault="00916881" w:rsidP="000108CE">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E524423" w14:textId="77777777" w:rsidR="00916881" w:rsidRDefault="00916881" w:rsidP="000108CE">
            <w:pPr>
              <w:pStyle w:val="TableHeading"/>
            </w:pPr>
            <w:r>
              <w:t>Description</w:t>
            </w:r>
          </w:p>
        </w:tc>
      </w:tr>
      <w:tr w:rsidR="00916881" w14:paraId="205334F0" w14:textId="77777777" w:rsidTr="0009567D">
        <w:trPr>
          <w:cantSplit/>
        </w:trPr>
        <w:tc>
          <w:tcPr>
            <w:tcW w:w="2592" w:type="dxa"/>
            <w:tcBorders>
              <w:top w:val="single" w:sz="4" w:space="0" w:color="000000"/>
              <w:left w:val="single" w:sz="4" w:space="0" w:color="000000"/>
              <w:bottom w:val="single" w:sz="4" w:space="0" w:color="000000"/>
            </w:tcBorders>
          </w:tcPr>
          <w:p w14:paraId="1888C452" w14:textId="77777777" w:rsidR="00916881" w:rsidRPr="000108CE" w:rsidRDefault="00916881" w:rsidP="000108CE">
            <w:pPr>
              <w:pStyle w:val="TableBody"/>
              <w:rPr>
                <w:b/>
                <w:bCs/>
              </w:rPr>
            </w:pPr>
            <w:r w:rsidRPr="000108CE">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51E02E0B" w14:textId="77777777" w:rsidR="00916881" w:rsidRDefault="00916881" w:rsidP="000108CE">
            <w:pPr>
              <w:pStyle w:val="TableBody"/>
            </w:pPr>
            <w:r>
              <w:t>Select the Cashpoint that will be renamed.</w:t>
            </w:r>
          </w:p>
        </w:tc>
      </w:tr>
      <w:tr w:rsidR="00916881" w14:paraId="39AAB659" w14:textId="77777777" w:rsidTr="0009567D">
        <w:trPr>
          <w:cantSplit/>
        </w:trPr>
        <w:tc>
          <w:tcPr>
            <w:tcW w:w="2592" w:type="dxa"/>
            <w:tcBorders>
              <w:top w:val="single" w:sz="4" w:space="0" w:color="000000"/>
              <w:left w:val="single" w:sz="4" w:space="0" w:color="000000"/>
              <w:bottom w:val="single" w:sz="4" w:space="0" w:color="000000"/>
            </w:tcBorders>
          </w:tcPr>
          <w:p w14:paraId="3322A5F8" w14:textId="77777777" w:rsidR="00916881" w:rsidRPr="000108CE" w:rsidRDefault="00916881" w:rsidP="000108CE">
            <w:pPr>
              <w:pStyle w:val="TableBody"/>
              <w:rPr>
                <w:b/>
                <w:bCs/>
              </w:rPr>
            </w:pPr>
            <w:r w:rsidRPr="000108CE">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5345D935" w14:textId="77777777" w:rsidR="00916881" w:rsidRDefault="00916881" w:rsidP="000108CE">
            <w:pPr>
              <w:pStyle w:val="TableBody"/>
            </w:pPr>
            <w:r>
              <w:t>Enter the Cashpoint ID that the Cashpoint will be referred to.</w:t>
            </w:r>
          </w:p>
        </w:tc>
      </w:tr>
      <w:tr w:rsidR="00916881" w14:paraId="2AE6284B" w14:textId="77777777" w:rsidTr="0009567D">
        <w:trPr>
          <w:cantSplit/>
        </w:trPr>
        <w:tc>
          <w:tcPr>
            <w:tcW w:w="2592" w:type="dxa"/>
            <w:tcBorders>
              <w:top w:val="single" w:sz="4" w:space="0" w:color="000000"/>
              <w:left w:val="single" w:sz="4" w:space="0" w:color="000000"/>
              <w:bottom w:val="single" w:sz="4" w:space="0" w:color="000000"/>
            </w:tcBorders>
          </w:tcPr>
          <w:p w14:paraId="652243FB" w14:textId="77777777" w:rsidR="00916881" w:rsidRPr="000108CE" w:rsidRDefault="00916881" w:rsidP="000108CE">
            <w:pPr>
              <w:pStyle w:val="TableBody"/>
              <w:rPr>
                <w:b/>
                <w:bCs/>
              </w:rPr>
            </w:pPr>
            <w:r w:rsidRPr="000108CE">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6E96D13E" w14:textId="77777777" w:rsidR="00916881" w:rsidRDefault="00916881" w:rsidP="000108CE">
            <w:pPr>
              <w:pStyle w:val="TableBody"/>
            </w:pPr>
            <w:r>
              <w:t>Executes the renaming process.</w:t>
            </w:r>
          </w:p>
        </w:tc>
      </w:tr>
    </w:tbl>
    <w:p w14:paraId="74DA4A4E" w14:textId="4775C9D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7561825A" w14:textId="77777777" w:rsidR="00916881" w:rsidRDefault="00916881" w:rsidP="002C5B05">
      <w:pPr>
        <w:pStyle w:val="BodyText"/>
      </w:pPr>
    </w:p>
    <w:p w14:paraId="38D2A5D1" w14:textId="77777777" w:rsidR="00916881" w:rsidRDefault="00916881" w:rsidP="00415E4F">
      <w:pPr>
        <w:pStyle w:val="Heading4"/>
      </w:pPr>
      <w:bookmarkStart w:id="3172" w:name="_Ref223430678"/>
      <w:bookmarkStart w:id="3173" w:name="_Toc128718731"/>
      <w:r>
        <w:t>Cashpoint Maintenance</w:t>
      </w:r>
      <w:r>
        <w:rPr>
          <w:rFonts w:ascii="Wingdings" w:hAnsi="Wingdings"/>
        </w:rPr>
        <w:t></w:t>
      </w:r>
      <w:r>
        <w:t>Delete Cashpoint</w:t>
      </w:r>
      <w:bookmarkEnd w:id="3172"/>
      <w:bookmarkEnd w:id="3173"/>
    </w:p>
    <w:p w14:paraId="043004CB" w14:textId="0732D362" w:rsidR="00916881" w:rsidRDefault="00916881" w:rsidP="00932674">
      <w:pPr>
        <w:pStyle w:val="BodyText"/>
      </w:pPr>
      <w:r>
        <w:t xml:space="preserve">Deleting a Cashpoint will delete this Cashpoint from the network with all its data, including definition, history, forecast, </w:t>
      </w:r>
      <w:r w:rsidR="00932674">
        <w:t>recommendation,</w:t>
      </w:r>
      <w:r>
        <w:t xml:space="preserve"> and orders data.</w:t>
      </w:r>
    </w:p>
    <w:p w14:paraId="41348642" w14:textId="0A22F8BF" w:rsidR="00916881" w:rsidRDefault="00916881" w:rsidP="00F63174">
      <w:pPr>
        <w:pStyle w:val="Caption"/>
        <w:spacing w:before="0" w:after="120"/>
        <w:ind w:left="187" w:hanging="187"/>
        <w:outlineLvl w:val="0"/>
      </w:pPr>
      <w:bookmarkStart w:id="3174" w:name="_Toc128632470"/>
      <w:r>
        <w:t xml:space="preserve">Figure </w:t>
      </w:r>
      <w:ins w:id="3175" w:author="Robbie Moses" w:date="2023-03-02T06:45:00Z">
        <w:r w:rsidR="00624EA3">
          <w:fldChar w:fldCharType="begin"/>
        </w:r>
        <w:r w:rsidR="00624EA3">
          <w:instrText xml:space="preserve"> SEQ Figure \* ARABIC </w:instrText>
        </w:r>
      </w:ins>
      <w:r w:rsidR="00624EA3">
        <w:fldChar w:fldCharType="separate"/>
      </w:r>
      <w:ins w:id="3176" w:author="Robbie Moses" w:date="2023-03-02T06:45:00Z">
        <w:r w:rsidR="00624EA3">
          <w:rPr>
            <w:noProof/>
          </w:rPr>
          <w:t>151</w:t>
        </w:r>
        <w:r w:rsidR="00624EA3">
          <w:fldChar w:fldCharType="end"/>
        </w:r>
      </w:ins>
      <w:ins w:id="3177" w:author="Moses, Robbie" w:date="2023-02-22T02:39:00Z">
        <w:del w:id="3178" w:author="Robbie Moses" w:date="2023-03-02T06:45:00Z">
          <w:r w:rsidR="003B5D4F" w:rsidDel="00624EA3">
            <w:fldChar w:fldCharType="begin"/>
          </w:r>
          <w:r w:rsidR="003B5D4F" w:rsidDel="00624EA3">
            <w:delInstrText xml:space="preserve"> SEQ Figure \* ARABIC </w:delInstrText>
          </w:r>
        </w:del>
      </w:ins>
      <w:del w:id="3179" w:author="Robbie Moses" w:date="2023-03-02T06:45:00Z">
        <w:r w:rsidR="003B5D4F" w:rsidDel="00624EA3">
          <w:fldChar w:fldCharType="separate"/>
        </w:r>
      </w:del>
      <w:ins w:id="3180" w:author="Moses, Robbie" w:date="2023-02-22T02:39:00Z">
        <w:del w:id="3181" w:author="Robbie Moses" w:date="2023-03-02T06:45:00Z">
          <w:r w:rsidR="003B5D4F" w:rsidDel="00624EA3">
            <w:rPr>
              <w:noProof/>
            </w:rPr>
            <w:delText>150</w:delText>
          </w:r>
          <w:r w:rsidR="003B5D4F" w:rsidDel="00624EA3">
            <w:fldChar w:fldCharType="end"/>
          </w:r>
        </w:del>
      </w:ins>
      <w:del w:id="3182"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150</w:delText>
        </w:r>
        <w:r w:rsidRPr="1E740376" w:rsidDel="003B5D4F">
          <w:rPr>
            <w:noProof/>
          </w:rPr>
          <w:fldChar w:fldCharType="end"/>
        </w:r>
      </w:del>
      <w:r>
        <w:t>: Delete Cashpoint Page</w:t>
      </w:r>
      <w:bookmarkEnd w:id="3174"/>
    </w:p>
    <w:p w14:paraId="170F79C1" w14:textId="10885D8F" w:rsidR="00916881" w:rsidRDefault="17C9236E" w:rsidP="002C5B05">
      <w:pPr>
        <w:pStyle w:val="BodyText"/>
      </w:pPr>
      <w:r>
        <w:rPr>
          <w:noProof/>
        </w:rPr>
        <w:drawing>
          <wp:inline distT="0" distB="0" distL="0" distR="0" wp14:anchorId="2E1A9FB7" wp14:editId="26A69FD7">
            <wp:extent cx="5486400" cy="1838325"/>
            <wp:effectExtent l="76200" t="76200" r="133350" b="142875"/>
            <wp:docPr id="310656168" name="Picture 31065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548640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2177E" w14:textId="77777777" w:rsidR="00850C9B" w:rsidRDefault="00850C9B">
      <w:pPr>
        <w:rPr>
          <w:rFonts w:eastAsia="Times New Roman" w:cs="Cambria"/>
          <w:caps/>
          <w:spacing w:val="10"/>
          <w:sz w:val="18"/>
          <w:szCs w:val="18"/>
          <w:lang w:val="fr-FR" w:bidi="en-US"/>
        </w:rPr>
      </w:pPr>
      <w:r>
        <w:br w:type="page"/>
      </w:r>
    </w:p>
    <w:p w14:paraId="47BEAA8B" w14:textId="30398723" w:rsidR="00916881" w:rsidRDefault="00916881" w:rsidP="00F63174">
      <w:pPr>
        <w:pStyle w:val="Caption"/>
        <w:spacing w:before="0" w:after="120"/>
        <w:ind w:left="187" w:hanging="187"/>
        <w:outlineLvl w:val="0"/>
      </w:pPr>
      <w:bookmarkStart w:id="3183" w:name="_Toc128631082"/>
      <w:r>
        <w:lastRenderedPageBreak/>
        <w:t xml:space="preserve">Table </w:t>
      </w:r>
      <w:r w:rsidR="00027408">
        <w:fldChar w:fldCharType="begin"/>
      </w:r>
      <w:r>
        <w:instrText xml:space="preserve"> SEQ "Table" \*Arabic </w:instrText>
      </w:r>
      <w:r w:rsidR="00027408">
        <w:fldChar w:fldCharType="separate"/>
      </w:r>
      <w:r w:rsidR="00D57607">
        <w:rPr>
          <w:noProof/>
        </w:rPr>
        <w:t>128</w:t>
      </w:r>
      <w:r w:rsidR="00027408">
        <w:rPr>
          <w:noProof/>
        </w:rPr>
        <w:fldChar w:fldCharType="end"/>
      </w:r>
      <w:r>
        <w:t>: Delete Cashpoint Description</w:t>
      </w:r>
      <w:bookmarkEnd w:id="318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3C8E61B"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78A170A2" w14:textId="77777777" w:rsidR="00916881" w:rsidRDefault="00916881" w:rsidP="00932674">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646AE465" w14:textId="77777777" w:rsidR="00916881" w:rsidRDefault="00916881" w:rsidP="00932674">
            <w:pPr>
              <w:pStyle w:val="TableHeading"/>
            </w:pPr>
            <w:r>
              <w:t>Description</w:t>
            </w:r>
          </w:p>
        </w:tc>
      </w:tr>
      <w:tr w:rsidR="00916881" w14:paraId="71FB8877" w14:textId="77777777" w:rsidTr="0009567D">
        <w:trPr>
          <w:cantSplit/>
        </w:trPr>
        <w:tc>
          <w:tcPr>
            <w:tcW w:w="2592" w:type="dxa"/>
            <w:tcBorders>
              <w:top w:val="single" w:sz="4" w:space="0" w:color="000000"/>
              <w:left w:val="single" w:sz="4" w:space="0" w:color="000000"/>
              <w:bottom w:val="single" w:sz="4" w:space="0" w:color="000000"/>
            </w:tcBorders>
          </w:tcPr>
          <w:p w14:paraId="7D309DD4" w14:textId="77777777" w:rsidR="00916881" w:rsidRPr="00DD211A" w:rsidRDefault="00916881" w:rsidP="00DD211A">
            <w:pPr>
              <w:pStyle w:val="TableBody"/>
              <w:rPr>
                <w:b/>
                <w:bCs/>
              </w:rPr>
            </w:pPr>
            <w:r w:rsidRPr="00DD211A">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4D23D051" w14:textId="77777777" w:rsidR="00916881" w:rsidRDefault="00916881" w:rsidP="00DD211A">
            <w:pPr>
              <w:pStyle w:val="TableBody"/>
            </w:pPr>
            <w:r>
              <w:t>Select the Cashpoint that will be renamed.</w:t>
            </w:r>
          </w:p>
        </w:tc>
      </w:tr>
      <w:tr w:rsidR="00916881" w14:paraId="6271D0B1" w14:textId="77777777" w:rsidTr="0009567D">
        <w:trPr>
          <w:cantSplit/>
        </w:trPr>
        <w:tc>
          <w:tcPr>
            <w:tcW w:w="2592" w:type="dxa"/>
            <w:tcBorders>
              <w:top w:val="single" w:sz="4" w:space="0" w:color="000000"/>
              <w:left w:val="single" w:sz="4" w:space="0" w:color="000000"/>
              <w:bottom w:val="single" w:sz="4" w:space="0" w:color="000000"/>
            </w:tcBorders>
          </w:tcPr>
          <w:p w14:paraId="59AF43A7" w14:textId="77777777" w:rsidR="00916881" w:rsidRPr="00DD211A" w:rsidRDefault="00916881" w:rsidP="00DD211A">
            <w:pPr>
              <w:pStyle w:val="TableBody"/>
              <w:rPr>
                <w:b/>
                <w:bCs/>
              </w:rPr>
            </w:pPr>
            <w:r w:rsidRPr="00DD211A">
              <w:rPr>
                <w:b/>
                <w:bCs/>
              </w:rPr>
              <w:t>To</w:t>
            </w:r>
          </w:p>
        </w:tc>
        <w:tc>
          <w:tcPr>
            <w:tcW w:w="5483" w:type="dxa"/>
            <w:tcBorders>
              <w:top w:val="single" w:sz="4" w:space="0" w:color="000000"/>
              <w:left w:val="single" w:sz="4" w:space="0" w:color="000000"/>
              <w:bottom w:val="single" w:sz="4" w:space="0" w:color="000000"/>
              <w:right w:val="single" w:sz="4" w:space="0" w:color="000000"/>
            </w:tcBorders>
          </w:tcPr>
          <w:p w14:paraId="33C3326A" w14:textId="77777777" w:rsidR="00916881" w:rsidRDefault="00916881" w:rsidP="00DD211A">
            <w:pPr>
              <w:pStyle w:val="TableBody"/>
            </w:pPr>
            <w:r>
              <w:t>Enter the Cashpoint ID that the Cashpoint will be referred to.</w:t>
            </w:r>
          </w:p>
        </w:tc>
      </w:tr>
      <w:tr w:rsidR="00916881" w14:paraId="0C90B8BE" w14:textId="77777777" w:rsidTr="0009567D">
        <w:trPr>
          <w:cantSplit/>
        </w:trPr>
        <w:tc>
          <w:tcPr>
            <w:tcW w:w="2592" w:type="dxa"/>
            <w:tcBorders>
              <w:top w:val="single" w:sz="4" w:space="0" w:color="000000"/>
              <w:left w:val="single" w:sz="4" w:space="0" w:color="000000"/>
              <w:bottom w:val="single" w:sz="4" w:space="0" w:color="000000"/>
            </w:tcBorders>
          </w:tcPr>
          <w:p w14:paraId="435FFB61" w14:textId="77777777" w:rsidR="00916881" w:rsidRPr="00DD211A" w:rsidRDefault="00916881" w:rsidP="00DD211A">
            <w:pPr>
              <w:pStyle w:val="TableBody"/>
              <w:rPr>
                <w:b/>
                <w:bCs/>
              </w:rPr>
            </w:pPr>
            <w:r w:rsidRPr="00DD211A">
              <w:rPr>
                <w:b/>
                <w:bCs/>
              </w:rPr>
              <w:t>Rename Button</w:t>
            </w:r>
          </w:p>
        </w:tc>
        <w:tc>
          <w:tcPr>
            <w:tcW w:w="5483" w:type="dxa"/>
            <w:tcBorders>
              <w:top w:val="single" w:sz="4" w:space="0" w:color="000000"/>
              <w:left w:val="single" w:sz="4" w:space="0" w:color="000000"/>
              <w:bottom w:val="single" w:sz="4" w:space="0" w:color="000000"/>
              <w:right w:val="single" w:sz="4" w:space="0" w:color="000000"/>
            </w:tcBorders>
          </w:tcPr>
          <w:p w14:paraId="543B935A" w14:textId="77777777" w:rsidR="00916881" w:rsidRDefault="00916881" w:rsidP="00DD211A">
            <w:pPr>
              <w:pStyle w:val="TableBody"/>
            </w:pPr>
            <w:r>
              <w:t>Executes the renaming process.</w:t>
            </w:r>
          </w:p>
        </w:tc>
      </w:tr>
    </w:tbl>
    <w:p w14:paraId="270C0AB8"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42B52EE"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vAlign w:val="center"/>
          </w:tcPr>
          <w:p w14:paraId="14040971"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DD16B3C" wp14:editId="160BDD9A">
                      <wp:extent cx="496570" cy="504190"/>
                      <wp:effectExtent l="1270" t="2540" r="6985" b="7620"/>
                      <wp:docPr id="28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83" name="Rectangle 5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4" name="Freeform 5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85" name="Freeform 5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AB95C0F" id="Group 5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cun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O63ly6fGgAAEJMAAA4AAAAAAAAAAAAAAAAALgIAAGRycy9lMm9Eb2MueG1sUEsB&#10;Ai0AFAAGAAgAAAAhAHXHQpzbAAAAAwEAAA8AAAAAAAAAAAAAAAAA+RwAAGRycy9kb3ducmV2Lnht&#10;bFBLBQYAAAAABAAEAPMAAAABHgAAAAA=&#10;">
                      <v:rect id="Rectangle 5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" filled="f" stroked="f">
                        <v:stroke joinstyle="round"/>
                      </v:rect>
                      <v:shape id="Freeform 5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5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9EAEA4C" w14:textId="77777777" w:rsidR="00916881" w:rsidRDefault="00916881" w:rsidP="00DD211A">
            <w:pPr>
              <w:pStyle w:val="TableNote"/>
            </w:pPr>
            <w:r>
              <w:rPr>
                <w:b/>
                <w:bCs/>
              </w:rPr>
              <w:t>Note:</w:t>
            </w:r>
            <w:r>
              <w:t xml:space="preserve">  System will only allow you to select inactive Cashpoints for deletion. Therefore, Cashpoints have to be deactivated at a Cashpoint level before the deletion. </w:t>
            </w:r>
          </w:p>
        </w:tc>
      </w:tr>
      <w:tr w:rsidR="00916881" w14:paraId="6C282F74"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4D194EE6"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2" behindDoc="0" locked="0" layoutInCell="1" allowOverlap="1" wp14:anchorId="604119B6" wp14:editId="3C8440DF">
                  <wp:simplePos x="0" y="0"/>
                  <wp:positionH relativeFrom="margin">
                    <wp:posOffset>6350</wp:posOffset>
                  </wp:positionH>
                  <wp:positionV relativeFrom="margin">
                    <wp:posOffset>16510</wp:posOffset>
                  </wp:positionV>
                  <wp:extent cx="482600" cy="480695"/>
                  <wp:effectExtent l="19050" t="19050" r="12700" b="14605"/>
                  <wp:wrapSquare wrapText="bothSides"/>
                  <wp:docPr id="106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F4B09C" w14:textId="33A8B08B" w:rsidR="00916881" w:rsidRDefault="00916881" w:rsidP="00DD211A">
            <w:pPr>
              <w:pStyle w:val="TableWarning"/>
            </w:pPr>
            <w:r>
              <w:rPr>
                <w:b/>
                <w:bCs/>
              </w:rPr>
              <w:t>Warning:</w:t>
            </w:r>
            <w:r>
              <w:t xml:space="preserve"> Deleting Cashpoints is a permanent deletion. There is no way to undo the process once it has </w:t>
            </w:r>
            <w:r w:rsidR="00FC6B12">
              <w:t xml:space="preserve">been </w:t>
            </w:r>
            <w:r>
              <w:t>completed. All data relating to the Cashpoint deleted will be lost.</w:t>
            </w:r>
          </w:p>
        </w:tc>
      </w:tr>
    </w:tbl>
    <w:p w14:paraId="1DA4F184" w14:textId="098073F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_Ref236112481 \h </w:instrText>
      </w:r>
      <w:r w:rsidR="00027408">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fldChar w:fldCharType="end"/>
      </w:r>
    </w:p>
    <w:p w14:paraId="1FED5705" w14:textId="77777777" w:rsidR="00DD211A" w:rsidRDefault="00DD211A" w:rsidP="002C5B05">
      <w:pPr>
        <w:pStyle w:val="BodyText"/>
      </w:pPr>
    </w:p>
    <w:p w14:paraId="5BD2158A" w14:textId="77777777" w:rsidR="00916881" w:rsidRDefault="00916881" w:rsidP="00415E4F">
      <w:pPr>
        <w:pStyle w:val="Heading4"/>
      </w:pPr>
      <w:bookmarkStart w:id="3184" w:name="_Ref221848057"/>
      <w:bookmarkStart w:id="3185" w:name="_Toc128718732"/>
      <w:r>
        <w:t>Cashpoint Maintenance</w:t>
      </w:r>
      <w:r>
        <w:rPr>
          <w:rFonts w:ascii="Wingdings" w:hAnsi="Wingdings"/>
        </w:rPr>
        <w:t></w:t>
      </w:r>
      <w:r>
        <w:t>Activate/Deactivate Cashpoints</w:t>
      </w:r>
      <w:bookmarkEnd w:id="3184"/>
      <w:bookmarkEnd w:id="3185"/>
    </w:p>
    <w:p w14:paraId="25913F01" w14:textId="66764741" w:rsidR="00916881" w:rsidRDefault="00916881" w:rsidP="00DD211A">
      <w:pPr>
        <w:pStyle w:val="BodyText"/>
      </w:pPr>
      <w:r>
        <w:t>Once a Cashpoint(s) is ready for production, it needs to be activated. While a single Cashpoint can be activated</w:t>
      </w:r>
      <w:r w:rsidR="00FC6B12">
        <w:t>/</w:t>
      </w:r>
      <w:r>
        <w:t>deactivated at the Cashpoint level, this function allows the user to activate</w:t>
      </w:r>
      <w:r w:rsidR="00FC6B12">
        <w:t>/</w:t>
      </w:r>
      <w:r>
        <w:t xml:space="preserve">deactivate a group of Cashpoints at one time.    </w:t>
      </w:r>
    </w:p>
    <w:p w14:paraId="502AC41B" w14:textId="380C8E8D" w:rsidR="00916881" w:rsidRDefault="00916881" w:rsidP="00F63174">
      <w:pPr>
        <w:pStyle w:val="Caption"/>
        <w:spacing w:before="0" w:after="120"/>
        <w:ind w:left="187" w:hanging="187"/>
        <w:outlineLvl w:val="0"/>
      </w:pPr>
      <w:bookmarkStart w:id="3186" w:name="_Toc128632471"/>
      <w:r>
        <w:t xml:space="preserve">Figure </w:t>
      </w:r>
      <w:ins w:id="3187" w:author="Robbie Moses" w:date="2023-03-02T06:45:00Z">
        <w:r w:rsidR="00624EA3">
          <w:fldChar w:fldCharType="begin"/>
        </w:r>
        <w:r w:rsidR="00624EA3">
          <w:instrText xml:space="preserve"> SEQ Figure \* ARABIC </w:instrText>
        </w:r>
      </w:ins>
      <w:r w:rsidR="00624EA3">
        <w:fldChar w:fldCharType="separate"/>
      </w:r>
      <w:ins w:id="3188" w:author="Robbie Moses" w:date="2023-03-02T06:45:00Z">
        <w:r w:rsidR="00624EA3">
          <w:rPr>
            <w:noProof/>
          </w:rPr>
          <w:t>152</w:t>
        </w:r>
        <w:r w:rsidR="00624EA3">
          <w:fldChar w:fldCharType="end"/>
        </w:r>
      </w:ins>
      <w:ins w:id="3189" w:author="Moses, Robbie" w:date="2023-02-22T02:39:00Z">
        <w:del w:id="3190" w:author="Robbie Moses" w:date="2023-03-02T06:45:00Z">
          <w:r w:rsidR="003B5D4F" w:rsidDel="00624EA3">
            <w:fldChar w:fldCharType="begin"/>
          </w:r>
          <w:r w:rsidR="003B5D4F" w:rsidDel="00624EA3">
            <w:delInstrText xml:space="preserve"> SEQ Figure \* ARABIC </w:delInstrText>
          </w:r>
        </w:del>
      </w:ins>
      <w:del w:id="3191" w:author="Robbie Moses" w:date="2023-03-02T06:45:00Z">
        <w:r w:rsidR="003B5D4F" w:rsidDel="00624EA3">
          <w:fldChar w:fldCharType="separate"/>
        </w:r>
      </w:del>
      <w:ins w:id="3192" w:author="Moses, Robbie" w:date="2023-02-22T02:39:00Z">
        <w:del w:id="3193" w:author="Robbie Moses" w:date="2023-03-02T06:45:00Z">
          <w:r w:rsidR="003B5D4F" w:rsidDel="00624EA3">
            <w:rPr>
              <w:noProof/>
            </w:rPr>
            <w:delText>151</w:delText>
          </w:r>
          <w:r w:rsidR="003B5D4F" w:rsidDel="00624EA3">
            <w:fldChar w:fldCharType="end"/>
          </w:r>
        </w:del>
      </w:ins>
      <w:del w:id="319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151</w:delText>
        </w:r>
        <w:r w:rsidRPr="1E740376" w:rsidDel="003B5D4F">
          <w:rPr>
            <w:noProof/>
          </w:rPr>
          <w:fldChar w:fldCharType="end"/>
        </w:r>
      </w:del>
      <w:r>
        <w:t xml:space="preserve">: Activate/Deactivate </w:t>
      </w:r>
      <w:r w:rsidR="00FC6B12">
        <w:t xml:space="preserve">THE </w:t>
      </w:r>
      <w:r>
        <w:t>Cashpoint Page</w:t>
      </w:r>
      <w:bookmarkEnd w:id="3186"/>
    </w:p>
    <w:p w14:paraId="13B2293C" w14:textId="76CC1A3B" w:rsidR="00916881" w:rsidRDefault="3D5FD4E6" w:rsidP="00850C9B">
      <w:pPr>
        <w:pStyle w:val="BodyText"/>
        <w:jc w:val="center"/>
      </w:pPr>
      <w:r>
        <w:rPr>
          <w:noProof/>
        </w:rPr>
        <w:drawing>
          <wp:inline distT="0" distB="0" distL="0" distR="0" wp14:anchorId="2A8595C1" wp14:editId="214C7B0C">
            <wp:extent cx="5486400" cy="2800350"/>
            <wp:effectExtent l="76200" t="76200" r="133350" b="133350"/>
            <wp:docPr id="243197449" name="Picture 2431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486400" cy="2800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E4AC14" w14:textId="3805498C" w:rsidR="00916881" w:rsidRDefault="00916881" w:rsidP="00F63174">
      <w:pPr>
        <w:pStyle w:val="Caption"/>
        <w:spacing w:before="0" w:after="120"/>
        <w:ind w:left="187" w:hanging="187"/>
        <w:outlineLvl w:val="0"/>
      </w:pPr>
      <w:bookmarkStart w:id="3195" w:name="_Toc128631083"/>
      <w:r>
        <w:lastRenderedPageBreak/>
        <w:t xml:space="preserve">Table </w:t>
      </w:r>
      <w:r w:rsidR="00027408">
        <w:fldChar w:fldCharType="begin"/>
      </w:r>
      <w:r>
        <w:instrText xml:space="preserve"> SEQ "Table" \*Arabic </w:instrText>
      </w:r>
      <w:r w:rsidR="00027408">
        <w:fldChar w:fldCharType="separate"/>
      </w:r>
      <w:r w:rsidR="00D57607">
        <w:rPr>
          <w:noProof/>
        </w:rPr>
        <w:t>129</w:t>
      </w:r>
      <w:r w:rsidR="00027408">
        <w:rPr>
          <w:noProof/>
        </w:rPr>
        <w:fldChar w:fldCharType="end"/>
      </w:r>
      <w:r>
        <w:t>: Activate/Deactivate Cashpoint Description</w:t>
      </w:r>
      <w:bookmarkEnd w:id="319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77C05F9"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3AA4778"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849604" w14:textId="77777777" w:rsidR="00916881" w:rsidRDefault="00916881" w:rsidP="00B841E6">
            <w:pPr>
              <w:pStyle w:val="TableHeading"/>
            </w:pPr>
            <w:r>
              <w:t>Description</w:t>
            </w:r>
          </w:p>
        </w:tc>
      </w:tr>
      <w:tr w:rsidR="00916881" w14:paraId="41796BEB" w14:textId="77777777" w:rsidTr="0009567D">
        <w:trPr>
          <w:cantSplit/>
        </w:trPr>
        <w:tc>
          <w:tcPr>
            <w:tcW w:w="2592" w:type="dxa"/>
            <w:tcBorders>
              <w:top w:val="single" w:sz="4" w:space="0" w:color="000000"/>
              <w:left w:val="single" w:sz="4" w:space="0" w:color="000000"/>
              <w:bottom w:val="single" w:sz="4" w:space="0" w:color="000000"/>
            </w:tcBorders>
          </w:tcPr>
          <w:p w14:paraId="4BFDF84C" w14:textId="77777777" w:rsidR="00916881" w:rsidRDefault="00916881" w:rsidP="00B841E6">
            <w:pPr>
              <w:pStyle w:val="TableBody"/>
            </w:pPr>
            <w:r>
              <w:t>Status</w:t>
            </w:r>
          </w:p>
        </w:tc>
        <w:tc>
          <w:tcPr>
            <w:tcW w:w="5483" w:type="dxa"/>
            <w:tcBorders>
              <w:top w:val="single" w:sz="4" w:space="0" w:color="000000"/>
              <w:left w:val="single" w:sz="4" w:space="0" w:color="000000"/>
              <w:bottom w:val="single" w:sz="4" w:space="0" w:color="000000"/>
              <w:right w:val="single" w:sz="4" w:space="0" w:color="000000"/>
            </w:tcBorders>
          </w:tcPr>
          <w:p w14:paraId="692B6974" w14:textId="77777777" w:rsidR="00916881" w:rsidRDefault="00916881" w:rsidP="00B841E6">
            <w:pPr>
              <w:pStyle w:val="TableBody"/>
            </w:pPr>
            <w:r>
              <w:t>Determines the action that will be taken on the selected Cashpoints.</w:t>
            </w:r>
          </w:p>
        </w:tc>
      </w:tr>
      <w:tr w:rsidR="00916881" w14:paraId="570C4C7D" w14:textId="77777777" w:rsidTr="0009567D">
        <w:trPr>
          <w:cantSplit/>
        </w:trPr>
        <w:tc>
          <w:tcPr>
            <w:tcW w:w="2592" w:type="dxa"/>
            <w:tcBorders>
              <w:top w:val="single" w:sz="4" w:space="0" w:color="000000"/>
              <w:left w:val="single" w:sz="4" w:space="0" w:color="000000"/>
              <w:bottom w:val="single" w:sz="4" w:space="0" w:color="000000"/>
            </w:tcBorders>
          </w:tcPr>
          <w:p w14:paraId="6A2DFBF9" w14:textId="77777777" w:rsidR="00916881" w:rsidRDefault="00916881" w:rsidP="00B841E6">
            <w:pPr>
              <w:pStyle w:val="TableBody"/>
            </w:pPr>
            <w:r>
              <w:t>Select Button</w:t>
            </w:r>
          </w:p>
        </w:tc>
        <w:tc>
          <w:tcPr>
            <w:tcW w:w="5483" w:type="dxa"/>
            <w:tcBorders>
              <w:top w:val="single" w:sz="4" w:space="0" w:color="000000"/>
              <w:left w:val="single" w:sz="4" w:space="0" w:color="000000"/>
              <w:bottom w:val="single" w:sz="4" w:space="0" w:color="000000"/>
              <w:right w:val="single" w:sz="4" w:space="0" w:color="000000"/>
            </w:tcBorders>
          </w:tcPr>
          <w:p w14:paraId="012864FD" w14:textId="77777777" w:rsidR="00916881" w:rsidRDefault="00916881" w:rsidP="00B841E6">
            <w:pPr>
              <w:pStyle w:val="TableBody"/>
            </w:pPr>
            <w:r>
              <w:t>Select the Cashpoints to be activated/deactivated</w:t>
            </w:r>
          </w:p>
          <w:p w14:paraId="05B6F61C" w14:textId="75C2385E" w:rsidR="00916881" w:rsidRDefault="00916881" w:rsidP="00B841E6">
            <w:pPr>
              <w:pStyle w:val="TableNote"/>
            </w:pPr>
            <w:r w:rsidRPr="003B5D4F">
              <w:rPr>
                <w:b/>
                <w:bCs/>
                <w:rPrChange w:id="3196" w:author="Moses, Robbie" w:date="2023-02-22T02:29:00Z">
                  <w:rPr/>
                </w:rPrChange>
              </w:rPr>
              <w:t>Note</w:t>
            </w:r>
            <w:r>
              <w:t>: Depending on the option selected under status, the opposite Cashpoint statuses will be shown. (</w:t>
            </w:r>
            <w:r w:rsidR="00014C32">
              <w:t>i.e.,</w:t>
            </w:r>
            <w:r>
              <w:t xml:space="preserve"> If Activate is selected only Deactivated Cashpoints will be shown.)</w:t>
            </w:r>
          </w:p>
        </w:tc>
      </w:tr>
      <w:tr w:rsidR="00916881" w14:paraId="45983354" w14:textId="77777777" w:rsidTr="0009567D">
        <w:trPr>
          <w:cantSplit/>
        </w:trPr>
        <w:tc>
          <w:tcPr>
            <w:tcW w:w="2592" w:type="dxa"/>
            <w:tcBorders>
              <w:top w:val="single" w:sz="4" w:space="0" w:color="000000"/>
              <w:left w:val="single" w:sz="4" w:space="0" w:color="000000"/>
              <w:bottom w:val="single" w:sz="4" w:space="0" w:color="000000"/>
            </w:tcBorders>
          </w:tcPr>
          <w:p w14:paraId="0DDF4537" w14:textId="77777777" w:rsidR="00916881" w:rsidRDefault="00916881" w:rsidP="00B841E6">
            <w:pPr>
              <w:pStyle w:val="TableBody"/>
            </w:pPr>
            <w:r>
              <w:t>Activate/Deactivate Button</w:t>
            </w:r>
          </w:p>
        </w:tc>
        <w:tc>
          <w:tcPr>
            <w:tcW w:w="5483" w:type="dxa"/>
            <w:tcBorders>
              <w:top w:val="single" w:sz="4" w:space="0" w:color="000000"/>
              <w:left w:val="single" w:sz="4" w:space="0" w:color="000000"/>
              <w:bottom w:val="single" w:sz="4" w:space="0" w:color="000000"/>
              <w:right w:val="single" w:sz="4" w:space="0" w:color="000000"/>
            </w:tcBorders>
          </w:tcPr>
          <w:p w14:paraId="496F157D" w14:textId="77777777" w:rsidR="00916881" w:rsidRDefault="00916881" w:rsidP="00B841E6">
            <w:pPr>
              <w:pStyle w:val="TableBody"/>
            </w:pPr>
            <w:r>
              <w:t>Performs the selected Action in the Status section on the Cashpoints selected.</w:t>
            </w:r>
          </w:p>
        </w:tc>
      </w:tr>
    </w:tbl>
    <w:p w14:paraId="476A4363" w14:textId="533B692F"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_Ref236112481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w:t>
      </w:r>
      <w:r w:rsidR="00D57607">
        <w:rPr>
          <w:rFonts w:ascii="Wingdings" w:hAnsi="Wingdings"/>
        </w:rPr>
        <w:t></w:t>
      </w:r>
      <w:r w:rsidR="00D57607">
        <w:t>Cashpoint Maintenance</w:t>
      </w:r>
      <w:r w:rsidR="00027408">
        <w:rPr>
          <w:caps/>
          <w:color w:val="622423"/>
          <w:spacing w:val="10"/>
        </w:rPr>
        <w:fldChar w:fldCharType="end"/>
      </w:r>
    </w:p>
    <w:p w14:paraId="0E9029E5" w14:textId="03A71388" w:rsidR="00B841E6" w:rsidRDefault="00B841E6">
      <w:pPr>
        <w:rPr>
          <w:rFonts w:eastAsia="Times New Roman" w:cs="Calibri"/>
          <w:b/>
          <w:szCs w:val="24"/>
          <w:lang w:val="en-GB"/>
        </w:rPr>
      </w:pPr>
      <w:bookmarkStart w:id="3197" w:name="_Ref236112492"/>
    </w:p>
    <w:p w14:paraId="14F1494D" w14:textId="0D47979D" w:rsidR="00916881" w:rsidRDefault="00916881" w:rsidP="00415E4F">
      <w:pPr>
        <w:pStyle w:val="Heading4"/>
      </w:pPr>
      <w:bookmarkStart w:id="3198" w:name="_Toc128718733"/>
      <w:r>
        <w:t>System</w:t>
      </w:r>
      <w:r>
        <w:rPr>
          <w:rFonts w:ascii="Wingdings" w:hAnsi="Wingdings"/>
        </w:rPr>
        <w:t></w:t>
      </w:r>
      <w:r>
        <w:t>Maintenance</w:t>
      </w:r>
      <w:r>
        <w:rPr>
          <w:rFonts w:ascii="Wingdings" w:hAnsi="Wingdings"/>
        </w:rPr>
        <w:t></w:t>
      </w:r>
      <w:r>
        <w:t>Copy History</w:t>
      </w:r>
      <w:bookmarkEnd w:id="3197"/>
      <w:bookmarkEnd w:id="3198"/>
    </w:p>
    <w:p w14:paraId="0795D0B0" w14:textId="0D72B1E2" w:rsidR="00916881" w:rsidRDefault="00916881" w:rsidP="00B841E6">
      <w:pPr>
        <w:pStyle w:val="BodyText"/>
      </w:pPr>
      <w:r w:rsidRPr="00B841E6">
        <w:rPr>
          <w:rStyle w:val="BodyTextChar"/>
        </w:rPr>
        <w:t xml:space="preserve">The Copy History function is used to copy or extract a total or partial history period from (or to) different Cashpoints.  When a new Cashpoint has been added to your network with no historical data to load, the recommended procedure is to copy the history of a nearby Cashpoint – one that would have a similar cash demand pattern as the new one.  This works very well until the new Cashpoint can establish its cash demand history </w:t>
      </w:r>
      <w:r w:rsidR="0090722A" w:rsidRPr="00B841E6">
        <w:rPr>
          <w:rStyle w:val="BodyTextChar"/>
        </w:rPr>
        <w:t>to create</w:t>
      </w:r>
      <w:r w:rsidRPr="00B841E6">
        <w:rPr>
          <w:rStyle w:val="BodyTextChar"/>
        </w:rPr>
        <w:t xml:space="preserve"> forecasts and recommendations</w:t>
      </w:r>
      <w:r>
        <w:t>.</w:t>
      </w:r>
    </w:p>
    <w:p w14:paraId="6310DCB1" w14:textId="48F272A9" w:rsidR="00B841E6" w:rsidDel="003B5D4F" w:rsidRDefault="00B841E6" w:rsidP="002C5B05">
      <w:pPr>
        <w:pStyle w:val="BodyText"/>
        <w:rPr>
          <w:del w:id="3199" w:author="Moses, Robbie" w:date="2023-02-22T02:29:00Z"/>
        </w:rPr>
      </w:pPr>
    </w:p>
    <w:p w14:paraId="1973AEE1" w14:textId="730B3AA9" w:rsidR="00916881" w:rsidRDefault="00916881" w:rsidP="00F63174">
      <w:pPr>
        <w:pStyle w:val="Caption"/>
        <w:spacing w:before="0" w:after="120"/>
        <w:ind w:left="187" w:hanging="187"/>
        <w:outlineLvl w:val="0"/>
      </w:pPr>
      <w:bookmarkStart w:id="3200" w:name="_Toc128632472"/>
      <w:r>
        <w:t xml:space="preserve">Figure </w:t>
      </w:r>
      <w:ins w:id="3201" w:author="Robbie Moses" w:date="2023-03-02T06:45:00Z">
        <w:r w:rsidR="00624EA3">
          <w:fldChar w:fldCharType="begin"/>
        </w:r>
        <w:r w:rsidR="00624EA3">
          <w:instrText xml:space="preserve"> SEQ Figure \* ARABIC </w:instrText>
        </w:r>
      </w:ins>
      <w:r w:rsidR="00624EA3">
        <w:fldChar w:fldCharType="separate"/>
      </w:r>
      <w:ins w:id="3202" w:author="Robbie Moses" w:date="2023-03-02T06:45:00Z">
        <w:r w:rsidR="00624EA3">
          <w:rPr>
            <w:noProof/>
          </w:rPr>
          <w:t>153</w:t>
        </w:r>
        <w:r w:rsidR="00624EA3">
          <w:fldChar w:fldCharType="end"/>
        </w:r>
      </w:ins>
      <w:ins w:id="3203" w:author="Moses, Robbie" w:date="2023-02-22T02:39:00Z">
        <w:del w:id="3204" w:author="Robbie Moses" w:date="2023-03-02T06:45:00Z">
          <w:r w:rsidR="003B5D4F" w:rsidDel="00624EA3">
            <w:fldChar w:fldCharType="begin"/>
          </w:r>
          <w:r w:rsidR="003B5D4F" w:rsidDel="00624EA3">
            <w:delInstrText xml:space="preserve"> SEQ Figure \* ARABIC </w:delInstrText>
          </w:r>
        </w:del>
      </w:ins>
      <w:del w:id="3205" w:author="Robbie Moses" w:date="2023-03-02T06:45:00Z">
        <w:r w:rsidR="003B5D4F" w:rsidDel="00624EA3">
          <w:fldChar w:fldCharType="separate"/>
        </w:r>
      </w:del>
      <w:ins w:id="3206" w:author="Moses, Robbie" w:date="2023-02-22T02:39:00Z">
        <w:del w:id="3207" w:author="Robbie Moses" w:date="2023-03-02T06:45:00Z">
          <w:r w:rsidR="003B5D4F" w:rsidDel="00624EA3">
            <w:rPr>
              <w:noProof/>
            </w:rPr>
            <w:delText>152</w:delText>
          </w:r>
          <w:r w:rsidR="003B5D4F" w:rsidDel="00624EA3">
            <w:fldChar w:fldCharType="end"/>
          </w:r>
        </w:del>
      </w:ins>
      <w:del w:id="320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152</w:delText>
        </w:r>
        <w:r w:rsidRPr="1E740376" w:rsidDel="003B5D4F">
          <w:rPr>
            <w:noProof/>
          </w:rPr>
          <w:fldChar w:fldCharType="end"/>
        </w:r>
      </w:del>
      <w:r>
        <w:t xml:space="preserve">: Copy </w:t>
      </w:r>
      <w:r w:rsidR="0090722A">
        <w:t xml:space="preserve">THE </w:t>
      </w:r>
      <w:r>
        <w:t>History Page</w:t>
      </w:r>
      <w:bookmarkEnd w:id="3200"/>
    </w:p>
    <w:p w14:paraId="0608B766" w14:textId="056F4E74" w:rsidR="00916881" w:rsidRDefault="4A0E5D82" w:rsidP="002C5B05">
      <w:pPr>
        <w:pStyle w:val="BodyText"/>
      </w:pPr>
      <w:r>
        <w:rPr>
          <w:noProof/>
        </w:rPr>
        <w:drawing>
          <wp:inline distT="0" distB="0" distL="0" distR="0" wp14:anchorId="0F98DEC8" wp14:editId="30850486">
            <wp:extent cx="5486400" cy="1847850"/>
            <wp:effectExtent l="76200" t="76200" r="133350" b="133350"/>
            <wp:docPr id="1655142270" name="Picture 165514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4864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5452E5" w14:textId="77777777" w:rsidR="00593F84" w:rsidRDefault="00593F84">
      <w:pPr>
        <w:rPr>
          <w:rFonts w:eastAsia="Times New Roman" w:cs="Cambria"/>
          <w:caps/>
          <w:spacing w:val="10"/>
          <w:sz w:val="18"/>
          <w:szCs w:val="18"/>
          <w:lang w:val="fr-FR" w:bidi="en-US"/>
        </w:rPr>
      </w:pPr>
      <w:r>
        <w:br w:type="page"/>
      </w:r>
    </w:p>
    <w:p w14:paraId="17706660" w14:textId="225A46A1" w:rsidR="00916881" w:rsidRDefault="00916881" w:rsidP="00F63174">
      <w:pPr>
        <w:pStyle w:val="Caption"/>
        <w:spacing w:before="0" w:after="120"/>
        <w:ind w:left="187" w:hanging="187"/>
        <w:outlineLvl w:val="0"/>
      </w:pPr>
      <w:bookmarkStart w:id="3209" w:name="_Toc128631084"/>
      <w:r>
        <w:lastRenderedPageBreak/>
        <w:t xml:space="preserve">Table </w:t>
      </w:r>
      <w:r w:rsidR="00027408">
        <w:fldChar w:fldCharType="begin"/>
      </w:r>
      <w:r>
        <w:instrText xml:space="preserve"> SEQ "Table" \*Arabic </w:instrText>
      </w:r>
      <w:r w:rsidR="00027408">
        <w:fldChar w:fldCharType="separate"/>
      </w:r>
      <w:r w:rsidR="00D57607">
        <w:rPr>
          <w:noProof/>
        </w:rPr>
        <w:t>130</w:t>
      </w:r>
      <w:r w:rsidR="00027408">
        <w:rPr>
          <w:noProof/>
        </w:rPr>
        <w:fldChar w:fldCharType="end"/>
      </w:r>
      <w:r>
        <w:t>: Copy History Description</w:t>
      </w:r>
      <w:bookmarkEnd w:id="320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A9612D3" w14:textId="77777777" w:rsidTr="00B119E9">
        <w:trPr>
          <w:cantSplit/>
          <w:tblHeader/>
        </w:trPr>
        <w:tc>
          <w:tcPr>
            <w:tcW w:w="2592" w:type="dxa"/>
            <w:tcBorders>
              <w:top w:val="single" w:sz="4" w:space="0" w:color="000000"/>
              <w:left w:val="single" w:sz="4" w:space="0" w:color="000000"/>
              <w:bottom w:val="double" w:sz="1" w:space="0" w:color="000000"/>
            </w:tcBorders>
            <w:shd w:val="clear" w:color="auto" w:fill="60C03A"/>
          </w:tcPr>
          <w:p w14:paraId="4E142BB1" w14:textId="77777777" w:rsidR="00916881" w:rsidRDefault="00916881" w:rsidP="00B841E6">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6DD15B1" w14:textId="77777777" w:rsidR="00916881" w:rsidRDefault="00916881" w:rsidP="00B841E6">
            <w:pPr>
              <w:pStyle w:val="TableHeading"/>
            </w:pPr>
            <w:r>
              <w:t>Description</w:t>
            </w:r>
          </w:p>
        </w:tc>
      </w:tr>
      <w:tr w:rsidR="00916881" w14:paraId="254BBB0C" w14:textId="77777777" w:rsidTr="0009567D">
        <w:trPr>
          <w:cantSplit/>
        </w:trPr>
        <w:tc>
          <w:tcPr>
            <w:tcW w:w="2592" w:type="dxa"/>
            <w:tcBorders>
              <w:top w:val="single" w:sz="4" w:space="0" w:color="000000"/>
              <w:left w:val="single" w:sz="4" w:space="0" w:color="000000"/>
              <w:bottom w:val="single" w:sz="4" w:space="0" w:color="000000"/>
            </w:tcBorders>
          </w:tcPr>
          <w:p w14:paraId="0A5CF54F" w14:textId="77777777" w:rsidR="00916881" w:rsidRPr="00B841E6" w:rsidRDefault="00916881" w:rsidP="00B841E6">
            <w:pPr>
              <w:pStyle w:val="TableBody"/>
              <w:rPr>
                <w:b/>
                <w:bCs/>
              </w:rPr>
            </w:pPr>
            <w:r w:rsidRPr="00B841E6">
              <w:rPr>
                <w:b/>
                <w:bCs/>
              </w:rPr>
              <w:t>Select Button</w:t>
            </w:r>
          </w:p>
        </w:tc>
        <w:tc>
          <w:tcPr>
            <w:tcW w:w="5483" w:type="dxa"/>
            <w:tcBorders>
              <w:top w:val="single" w:sz="4" w:space="0" w:color="000000"/>
              <w:left w:val="single" w:sz="4" w:space="0" w:color="000000"/>
              <w:bottom w:val="single" w:sz="4" w:space="0" w:color="000000"/>
              <w:right w:val="single" w:sz="4" w:space="0" w:color="000000"/>
            </w:tcBorders>
          </w:tcPr>
          <w:p w14:paraId="2B3B8435" w14:textId="77777777" w:rsidR="00916881" w:rsidRDefault="00916881" w:rsidP="00B841E6">
            <w:pPr>
              <w:pStyle w:val="TableBody"/>
            </w:pPr>
            <w:r>
              <w:t>Select the Cashpoint that will be renamed.</w:t>
            </w:r>
          </w:p>
        </w:tc>
      </w:tr>
      <w:tr w:rsidR="00916881" w14:paraId="56208B5D" w14:textId="77777777" w:rsidTr="0009567D">
        <w:trPr>
          <w:cantSplit/>
        </w:trPr>
        <w:tc>
          <w:tcPr>
            <w:tcW w:w="2592" w:type="dxa"/>
            <w:tcBorders>
              <w:top w:val="single" w:sz="4" w:space="0" w:color="000000"/>
              <w:left w:val="single" w:sz="4" w:space="0" w:color="000000"/>
              <w:bottom w:val="single" w:sz="4" w:space="0" w:color="000000"/>
            </w:tcBorders>
          </w:tcPr>
          <w:p w14:paraId="6553945F" w14:textId="77777777" w:rsidR="00916881" w:rsidRPr="00B841E6" w:rsidRDefault="00916881" w:rsidP="00B841E6">
            <w:pPr>
              <w:pStyle w:val="TableBody"/>
              <w:rPr>
                <w:b/>
                <w:bCs/>
              </w:rPr>
            </w:pPr>
            <w:r w:rsidRPr="00B841E6">
              <w:rPr>
                <w:b/>
                <w:bCs/>
              </w:rPr>
              <w:t>Type</w:t>
            </w:r>
          </w:p>
        </w:tc>
        <w:tc>
          <w:tcPr>
            <w:tcW w:w="5483" w:type="dxa"/>
            <w:tcBorders>
              <w:top w:val="single" w:sz="4" w:space="0" w:color="000000"/>
              <w:left w:val="single" w:sz="4" w:space="0" w:color="000000"/>
              <w:bottom w:val="single" w:sz="4" w:space="0" w:color="000000"/>
              <w:right w:val="single" w:sz="4" w:space="0" w:color="000000"/>
            </w:tcBorders>
          </w:tcPr>
          <w:p w14:paraId="526FF89F" w14:textId="77777777" w:rsidR="00916881" w:rsidRDefault="00916881" w:rsidP="00B841E6">
            <w:pPr>
              <w:pStyle w:val="TableBody"/>
            </w:pPr>
            <w:r>
              <w:t xml:space="preserve">Allows the user to select the type of Cashpoint from which the history will be copied. </w:t>
            </w:r>
          </w:p>
          <w:p w14:paraId="2CA1CC1F" w14:textId="77777777" w:rsidR="00916881" w:rsidRDefault="00916881" w:rsidP="00B841E6">
            <w:pPr>
              <w:pStyle w:val="TableNote"/>
            </w:pPr>
            <w:r w:rsidRPr="003B5D4F">
              <w:rPr>
                <w:b/>
                <w:bCs/>
                <w:rPrChange w:id="3210" w:author="Moses, Robbie" w:date="2023-02-22T02:29:00Z">
                  <w:rPr/>
                </w:rPrChange>
              </w:rPr>
              <w:t>Note</w:t>
            </w:r>
            <w:r>
              <w:t>: it is not possible to copy ATM data to a Branch and vice versa.</w:t>
            </w:r>
          </w:p>
        </w:tc>
      </w:tr>
      <w:tr w:rsidR="00916881" w14:paraId="57D0C887" w14:textId="77777777" w:rsidTr="0009567D">
        <w:trPr>
          <w:cantSplit/>
        </w:trPr>
        <w:tc>
          <w:tcPr>
            <w:tcW w:w="2592" w:type="dxa"/>
            <w:tcBorders>
              <w:top w:val="single" w:sz="4" w:space="0" w:color="000000"/>
              <w:left w:val="single" w:sz="4" w:space="0" w:color="000000"/>
              <w:bottom w:val="single" w:sz="4" w:space="0" w:color="000000"/>
            </w:tcBorders>
          </w:tcPr>
          <w:p w14:paraId="398F6147" w14:textId="77777777" w:rsidR="00916881" w:rsidRPr="00B841E6" w:rsidRDefault="00916881" w:rsidP="00B841E6">
            <w:pPr>
              <w:pStyle w:val="TableBody"/>
              <w:rPr>
                <w:b/>
                <w:bCs/>
              </w:rPr>
            </w:pPr>
            <w:r w:rsidRPr="00B841E6">
              <w:rPr>
                <w:b/>
                <w:bCs/>
              </w:rPr>
              <w:t>Start Date</w:t>
            </w:r>
          </w:p>
        </w:tc>
        <w:tc>
          <w:tcPr>
            <w:tcW w:w="5483" w:type="dxa"/>
            <w:tcBorders>
              <w:top w:val="single" w:sz="4" w:space="0" w:color="000000"/>
              <w:left w:val="single" w:sz="4" w:space="0" w:color="000000"/>
              <w:bottom w:val="single" w:sz="4" w:space="0" w:color="000000"/>
              <w:right w:val="single" w:sz="4" w:space="0" w:color="000000"/>
            </w:tcBorders>
          </w:tcPr>
          <w:p w14:paraId="4C93A940" w14:textId="77777777" w:rsidR="00916881" w:rsidRDefault="00916881" w:rsidP="00B841E6">
            <w:pPr>
              <w:pStyle w:val="TableBody"/>
            </w:pPr>
            <w:r>
              <w:t>The starting day in history that will be copied</w:t>
            </w:r>
          </w:p>
        </w:tc>
      </w:tr>
      <w:tr w:rsidR="00916881" w14:paraId="6883AD59" w14:textId="77777777" w:rsidTr="0009567D">
        <w:trPr>
          <w:cantSplit/>
        </w:trPr>
        <w:tc>
          <w:tcPr>
            <w:tcW w:w="2592" w:type="dxa"/>
            <w:tcBorders>
              <w:top w:val="single" w:sz="4" w:space="0" w:color="000000"/>
              <w:left w:val="single" w:sz="4" w:space="0" w:color="000000"/>
              <w:bottom w:val="single" w:sz="4" w:space="0" w:color="000000"/>
            </w:tcBorders>
          </w:tcPr>
          <w:p w14:paraId="7FA9B96F" w14:textId="77777777" w:rsidR="00916881" w:rsidRPr="00B841E6" w:rsidRDefault="00916881" w:rsidP="00B841E6">
            <w:pPr>
              <w:pStyle w:val="TableBody"/>
              <w:rPr>
                <w:b/>
                <w:bCs/>
              </w:rPr>
            </w:pPr>
            <w:r w:rsidRPr="00B841E6">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2D3BC1B9" w14:textId="2E1173AA" w:rsidR="00916881" w:rsidRDefault="00916881" w:rsidP="00B841E6">
            <w:pPr>
              <w:pStyle w:val="TableBody"/>
            </w:pPr>
            <w:r>
              <w:t>The ending day in history will be copied.</w:t>
            </w:r>
          </w:p>
        </w:tc>
      </w:tr>
      <w:tr w:rsidR="00916881" w14:paraId="7571C488" w14:textId="77777777" w:rsidTr="0009567D">
        <w:trPr>
          <w:cantSplit/>
        </w:trPr>
        <w:tc>
          <w:tcPr>
            <w:tcW w:w="2592" w:type="dxa"/>
            <w:tcBorders>
              <w:top w:val="single" w:sz="4" w:space="0" w:color="000000"/>
              <w:left w:val="single" w:sz="4" w:space="0" w:color="000000"/>
              <w:bottom w:val="single" w:sz="4" w:space="0" w:color="000000"/>
            </w:tcBorders>
          </w:tcPr>
          <w:p w14:paraId="1E9E12B0" w14:textId="77777777" w:rsidR="00916881" w:rsidRPr="00B841E6" w:rsidRDefault="00916881" w:rsidP="00B841E6">
            <w:pPr>
              <w:pStyle w:val="TableBody"/>
              <w:rPr>
                <w:b/>
                <w:bCs/>
              </w:rPr>
            </w:pPr>
            <w:r w:rsidRPr="00B841E6">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13FBE3C" w14:textId="77777777" w:rsidR="00916881" w:rsidRDefault="00916881" w:rsidP="00B841E6">
            <w:pPr>
              <w:pStyle w:val="TableBody"/>
            </w:pPr>
            <w:r>
              <w:t xml:space="preserve">The currencies for which history will be copied. </w:t>
            </w:r>
          </w:p>
        </w:tc>
      </w:tr>
    </w:tbl>
    <w:p w14:paraId="5A55578E" w14:textId="2A4122D6"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2E510B4D" w14:textId="0A3190F1" w:rsidR="00B841E6" w:rsidRDefault="00B841E6">
      <w:pPr>
        <w:rPr>
          <w:rFonts w:eastAsia="Times New Roman" w:cs="Calibri"/>
          <w:b/>
          <w:sz w:val="24"/>
          <w:szCs w:val="24"/>
          <w:lang w:val="en-GB"/>
        </w:rPr>
      </w:pPr>
      <w:bookmarkStart w:id="3211" w:name="_Ref223430812"/>
      <w:bookmarkStart w:id="3212" w:name="_Ref236112493"/>
    </w:p>
    <w:p w14:paraId="62236B0C" w14:textId="7BA97095" w:rsidR="00916881" w:rsidRDefault="00916881" w:rsidP="00E67385">
      <w:pPr>
        <w:pStyle w:val="Heading2"/>
      </w:pPr>
      <w:bookmarkStart w:id="3213" w:name="_Toc128718734"/>
      <w:r>
        <w:t>System</w:t>
      </w:r>
      <w:r>
        <w:rPr>
          <w:rFonts w:ascii="Wingdings" w:hAnsi="Wingdings"/>
        </w:rPr>
        <w:t></w:t>
      </w:r>
      <w:r>
        <w:t>Maintenance</w:t>
      </w:r>
      <w:r>
        <w:rPr>
          <w:rFonts w:ascii="Wingdings" w:hAnsi="Wingdings"/>
        </w:rPr>
        <w:t></w:t>
      </w:r>
      <w:r>
        <w:t>Purge Data</w:t>
      </w:r>
      <w:bookmarkEnd w:id="3211"/>
      <w:bookmarkEnd w:id="3212"/>
      <w:bookmarkEnd w:id="3213"/>
    </w:p>
    <w:p w14:paraId="03CE9B75" w14:textId="77777777" w:rsidR="00916881" w:rsidRDefault="00916881" w:rsidP="00B841E6">
      <w:pPr>
        <w:pStyle w:val="BodyText"/>
      </w:pPr>
      <w:r>
        <w:t>The Purge Data function is used to permanently delete data from the OptiCash database. Data can be selectively deleted from the following categories: History, Forecast, Recommendations, and Orders.</w:t>
      </w:r>
    </w:p>
    <w:p w14:paraId="282E80CB" w14:textId="77777777" w:rsidR="00916881" w:rsidRDefault="00916881" w:rsidP="00B841E6">
      <w:pPr>
        <w:pStyle w:val="BodyText"/>
      </w:pPr>
      <w:r>
        <w:t>Some examples of when data may need to be purged from the OptiCash database would include:</w:t>
      </w:r>
    </w:p>
    <w:p w14:paraId="1B0FA272" w14:textId="6E8F131A" w:rsidR="00916881" w:rsidRDefault="0090722A" w:rsidP="00B841E6">
      <w:pPr>
        <w:pStyle w:val="ListBullet"/>
      </w:pPr>
      <w:r>
        <w:t xml:space="preserve">The wrong </w:t>
      </w:r>
      <w:r w:rsidR="00916881">
        <w:t>days were loaded in the daily files, in which case, indicate the time period that needs to be purged and re-load the fixed daily files.</w:t>
      </w:r>
    </w:p>
    <w:p w14:paraId="41D7B9D1" w14:textId="77777777" w:rsidR="00916881" w:rsidRDefault="00916881" w:rsidP="00B841E6">
      <w:pPr>
        <w:pStyle w:val="ListBullet"/>
      </w:pPr>
      <w:r>
        <w:t>Purging the forecast table of all data before regenerating the forecast. Therefore, it will reduce the time required to regenerate the forecast.</w:t>
      </w:r>
    </w:p>
    <w:p w14:paraId="0C006EEE" w14:textId="77777777" w:rsidR="00916881" w:rsidRDefault="00916881" w:rsidP="00B841E6">
      <w:pPr>
        <w:pStyle w:val="ListBullet"/>
      </w:pPr>
      <w:r>
        <w:t>Purging data accumulated during several years of operations.</w:t>
      </w:r>
    </w:p>
    <w:p w14:paraId="07AC5870"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2D12B87" w14:textId="77777777" w:rsidTr="5BB73BD3">
        <w:trPr>
          <w:cantSplit/>
          <w:trHeight w:val="840"/>
        </w:trPr>
        <w:tc>
          <w:tcPr>
            <w:tcW w:w="1224" w:type="dxa"/>
            <w:tcBorders>
              <w:top w:val="single" w:sz="4" w:space="0" w:color="000000" w:themeColor="text1"/>
              <w:left w:val="single" w:sz="4" w:space="0" w:color="000000" w:themeColor="text1"/>
              <w:bottom w:val="single" w:sz="4" w:space="0" w:color="000000" w:themeColor="text1"/>
            </w:tcBorders>
          </w:tcPr>
          <w:p w14:paraId="79C96819" w14:textId="77777777" w:rsidR="00916881" w:rsidRDefault="00446BCA" w:rsidP="00F63174">
            <w:pPr>
              <w:pStyle w:val="TableCellText"/>
              <w:snapToGrid w:val="0"/>
              <w:spacing w:before="0" w:after="120" w:line="240" w:lineRule="auto"/>
              <w:ind w:left="187" w:hanging="187"/>
              <w:outlineLvl w:val="0"/>
            </w:pPr>
            <w:r>
              <w:rPr>
                <w:noProof/>
                <w:lang w:bidi="ar-SA"/>
              </w:rPr>
              <w:drawing>
                <wp:anchor distT="0" distB="0" distL="0" distR="114935" simplePos="0" relativeHeight="251658243" behindDoc="0" locked="0" layoutInCell="1" allowOverlap="1" wp14:anchorId="25AE7619" wp14:editId="30F55C79">
                  <wp:simplePos x="0" y="0"/>
                  <wp:positionH relativeFrom="margin">
                    <wp:posOffset>6350</wp:posOffset>
                  </wp:positionH>
                  <wp:positionV relativeFrom="margin">
                    <wp:posOffset>16510</wp:posOffset>
                  </wp:positionV>
                  <wp:extent cx="482600" cy="480695"/>
                  <wp:effectExtent l="19050" t="19050" r="12700" b="14605"/>
                  <wp:wrapSquare wrapText="bothSides"/>
                  <wp:docPr id="1063"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2600" cy="480695"/>
                          </a:xfrm>
                          <a:prstGeom prst="rect">
                            <a:avLst/>
                          </a:prstGeom>
                          <a:solidFill>
                            <a:srgbClr val="FFFFFF"/>
                          </a:solidFill>
                          <a:ln w="6350">
                            <a:solidFill>
                              <a:srgbClr val="000000"/>
                            </a:solidFill>
                            <a:miter lim="800000"/>
                            <a:headEnd/>
                            <a:tailEnd/>
                          </a:ln>
                        </pic:spPr>
                      </pic:pic>
                    </a:graphicData>
                  </a:graphic>
                </wp:anchor>
              </w:drawing>
            </w:r>
          </w:p>
        </w:tc>
        <w:tc>
          <w:tcPr>
            <w:tcW w:w="68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AB75C0" w14:textId="75D142D6" w:rsidR="00916881" w:rsidRDefault="00916881" w:rsidP="00B841E6">
            <w:pPr>
              <w:pStyle w:val="TableCaution"/>
            </w:pPr>
            <w:r w:rsidRPr="00593F84">
              <w:rPr>
                <w:b/>
                <w:bCs/>
              </w:rPr>
              <w:t>Caution</w:t>
            </w:r>
            <w:r>
              <w:t xml:space="preserve">:  </w:t>
            </w:r>
            <w:del w:id="3214" w:author="Moses, Robbie" w:date="2023-02-22T02:29:00Z">
              <w:r w:rsidDel="003B5D4F">
                <w:delText>p</w:delText>
              </w:r>
            </w:del>
            <w:ins w:id="3215" w:author="Moses, Robbie" w:date="2023-02-22T02:29:00Z">
              <w:r w:rsidR="003B5D4F">
                <w:t>P</w:t>
              </w:r>
            </w:ins>
            <w:r>
              <w:t>urging will cause data to be permanently deleted from the OptiCash database!  Once deleted, this data cannot be recovered unless a backup copy of the database is already made!</w:t>
            </w:r>
          </w:p>
        </w:tc>
      </w:tr>
    </w:tbl>
    <w:p w14:paraId="3D7FBFA5" w14:textId="77777777" w:rsidR="00916881" w:rsidRDefault="00916881" w:rsidP="002C5B05">
      <w:pPr>
        <w:pStyle w:val="BodyText"/>
      </w:pPr>
    </w:p>
    <w:p w14:paraId="68E80278" w14:textId="5418CBF0" w:rsidR="00916881" w:rsidRDefault="00916881" w:rsidP="00F63174">
      <w:pPr>
        <w:pStyle w:val="Caption"/>
        <w:spacing w:before="0" w:after="120"/>
        <w:ind w:left="187" w:hanging="187"/>
        <w:outlineLvl w:val="0"/>
      </w:pPr>
      <w:bookmarkStart w:id="3216" w:name="_Toc128632473"/>
      <w:r>
        <w:lastRenderedPageBreak/>
        <w:t xml:space="preserve">Figure </w:t>
      </w:r>
      <w:ins w:id="3217" w:author="Robbie Moses" w:date="2023-03-02T06:45:00Z">
        <w:r w:rsidR="00624EA3">
          <w:fldChar w:fldCharType="begin"/>
        </w:r>
        <w:r w:rsidR="00624EA3">
          <w:instrText xml:space="preserve"> SEQ Figure \* ARABIC </w:instrText>
        </w:r>
      </w:ins>
      <w:r w:rsidR="00624EA3">
        <w:fldChar w:fldCharType="separate"/>
      </w:r>
      <w:ins w:id="3218" w:author="Robbie Moses" w:date="2023-03-02T06:45:00Z">
        <w:r w:rsidR="00624EA3">
          <w:rPr>
            <w:noProof/>
          </w:rPr>
          <w:t>154</w:t>
        </w:r>
        <w:r w:rsidR="00624EA3">
          <w:fldChar w:fldCharType="end"/>
        </w:r>
      </w:ins>
      <w:ins w:id="3219" w:author="Moses, Robbie" w:date="2023-02-22T02:39:00Z">
        <w:del w:id="3220" w:author="Robbie Moses" w:date="2023-03-02T06:45:00Z">
          <w:r w:rsidR="003B5D4F" w:rsidDel="00624EA3">
            <w:fldChar w:fldCharType="begin"/>
          </w:r>
          <w:r w:rsidR="003B5D4F" w:rsidDel="00624EA3">
            <w:delInstrText xml:space="preserve"> SEQ Figure \* ARABIC </w:delInstrText>
          </w:r>
        </w:del>
      </w:ins>
      <w:del w:id="3221" w:author="Robbie Moses" w:date="2023-03-02T06:45:00Z">
        <w:r w:rsidR="003B5D4F" w:rsidDel="00624EA3">
          <w:fldChar w:fldCharType="separate"/>
        </w:r>
      </w:del>
      <w:ins w:id="3222" w:author="Moses, Robbie" w:date="2023-02-22T02:39:00Z">
        <w:del w:id="3223" w:author="Robbie Moses" w:date="2023-03-02T06:45:00Z">
          <w:r w:rsidR="003B5D4F" w:rsidDel="00624EA3">
            <w:rPr>
              <w:noProof/>
            </w:rPr>
            <w:delText>153</w:delText>
          </w:r>
          <w:r w:rsidR="003B5D4F" w:rsidDel="00624EA3">
            <w:fldChar w:fldCharType="end"/>
          </w:r>
        </w:del>
      </w:ins>
      <w:del w:id="322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153</w:delText>
        </w:r>
        <w:r w:rsidRPr="1E740376" w:rsidDel="003B5D4F">
          <w:rPr>
            <w:noProof/>
          </w:rPr>
          <w:fldChar w:fldCharType="end"/>
        </w:r>
      </w:del>
      <w:r>
        <w:t>: Purge Data Page</w:t>
      </w:r>
      <w:bookmarkEnd w:id="3216"/>
    </w:p>
    <w:p w14:paraId="27B39428" w14:textId="531382A4" w:rsidR="00916881" w:rsidRDefault="3F6278DE" w:rsidP="002C5B05">
      <w:pPr>
        <w:pStyle w:val="BodyText"/>
      </w:pPr>
      <w:r>
        <w:rPr>
          <w:noProof/>
        </w:rPr>
        <w:drawing>
          <wp:inline distT="0" distB="0" distL="0" distR="0" wp14:anchorId="453B84D9" wp14:editId="5A6EB5A0">
            <wp:extent cx="5486400" cy="3038475"/>
            <wp:effectExtent l="76200" t="76200" r="133350" b="142875"/>
            <wp:docPr id="210273068" name="Picture 21027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5486400" cy="3038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DA2D23" w14:textId="057DDC79" w:rsidR="00916881" w:rsidRDefault="00916881" w:rsidP="00F63174">
      <w:pPr>
        <w:pStyle w:val="Caption"/>
        <w:spacing w:before="0" w:after="120"/>
        <w:ind w:left="187" w:hanging="187"/>
        <w:outlineLvl w:val="0"/>
      </w:pPr>
      <w:bookmarkStart w:id="3225" w:name="_Toc128631085"/>
      <w:r>
        <w:t xml:space="preserve">Table </w:t>
      </w:r>
      <w:r w:rsidR="00027408">
        <w:fldChar w:fldCharType="begin"/>
      </w:r>
      <w:r>
        <w:instrText xml:space="preserve"> SEQ "Table" \*Arabic </w:instrText>
      </w:r>
      <w:r w:rsidR="00027408">
        <w:fldChar w:fldCharType="separate"/>
      </w:r>
      <w:r w:rsidR="00D57607">
        <w:rPr>
          <w:noProof/>
        </w:rPr>
        <w:t>131</w:t>
      </w:r>
      <w:r w:rsidR="00027408">
        <w:rPr>
          <w:noProof/>
        </w:rPr>
        <w:fldChar w:fldCharType="end"/>
      </w:r>
      <w:r>
        <w:t>: Purge Data Description</w:t>
      </w:r>
      <w:bookmarkEnd w:id="322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989B9DE" w14:textId="77777777" w:rsidTr="00B841E6">
        <w:trPr>
          <w:tblHeader/>
        </w:trPr>
        <w:tc>
          <w:tcPr>
            <w:tcW w:w="2592" w:type="dxa"/>
            <w:tcBorders>
              <w:top w:val="single" w:sz="4" w:space="0" w:color="000000"/>
              <w:left w:val="single" w:sz="4" w:space="0" w:color="000000"/>
              <w:bottom w:val="single" w:sz="4" w:space="0" w:color="000000"/>
            </w:tcBorders>
            <w:shd w:val="clear" w:color="auto" w:fill="60C03A"/>
          </w:tcPr>
          <w:p w14:paraId="21027D8B" w14:textId="77777777" w:rsidR="00916881" w:rsidRDefault="00916881" w:rsidP="00B841E6">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77971190" w14:textId="77777777" w:rsidR="00916881" w:rsidRDefault="00916881" w:rsidP="00B841E6">
            <w:pPr>
              <w:pStyle w:val="TableHeading"/>
            </w:pPr>
            <w:r>
              <w:t>Description</w:t>
            </w:r>
          </w:p>
        </w:tc>
      </w:tr>
      <w:tr w:rsidR="00916881" w14:paraId="75D8B8A7" w14:textId="77777777" w:rsidTr="001A65CF">
        <w:tc>
          <w:tcPr>
            <w:tcW w:w="2592" w:type="dxa"/>
            <w:tcBorders>
              <w:top w:val="single" w:sz="4" w:space="0" w:color="000000"/>
              <w:left w:val="single" w:sz="4" w:space="0" w:color="000000"/>
              <w:bottom w:val="single" w:sz="4" w:space="0" w:color="000000"/>
            </w:tcBorders>
          </w:tcPr>
          <w:p w14:paraId="33AC83E4" w14:textId="77777777" w:rsidR="00916881" w:rsidRPr="00B841E6" w:rsidRDefault="00916881" w:rsidP="00B841E6">
            <w:pPr>
              <w:pStyle w:val="TableBody"/>
              <w:rPr>
                <w:b/>
                <w:bCs/>
              </w:rPr>
            </w:pPr>
            <w:r w:rsidRPr="00B841E6">
              <w:rPr>
                <w:b/>
                <w:bCs/>
              </w:rPr>
              <w:t>Data Alerts</w:t>
            </w:r>
          </w:p>
        </w:tc>
        <w:tc>
          <w:tcPr>
            <w:tcW w:w="5483" w:type="dxa"/>
            <w:tcBorders>
              <w:top w:val="single" w:sz="4" w:space="0" w:color="000000"/>
              <w:left w:val="single" w:sz="4" w:space="0" w:color="000000"/>
              <w:bottom w:val="single" w:sz="4" w:space="0" w:color="000000"/>
              <w:right w:val="single" w:sz="4" w:space="0" w:color="000000"/>
            </w:tcBorders>
          </w:tcPr>
          <w:p w14:paraId="7C4CA09C" w14:textId="0559AC71" w:rsidR="00916881" w:rsidRDefault="00916881" w:rsidP="00B841E6">
            <w:pPr>
              <w:pStyle w:val="TableBody"/>
            </w:pPr>
            <w:r>
              <w:t>To delete data alerts from the daily load process, check the box, indicate “</w:t>
            </w:r>
            <w:r w:rsidRPr="00490CDE">
              <w:rPr>
                <w:b/>
                <w:bCs/>
                <w:rPrChange w:id="3226" w:author="Robbie Moses" w:date="2023-03-03T06:28:00Z">
                  <w:rPr/>
                </w:rPrChange>
              </w:rPr>
              <w:t>From</w:t>
            </w:r>
            <w:r>
              <w:t>” and “</w:t>
            </w:r>
            <w:r w:rsidRPr="00490CDE">
              <w:rPr>
                <w:b/>
                <w:bCs/>
                <w:rPrChange w:id="3227" w:author="Robbie Moses" w:date="2023-03-03T06:28:00Z">
                  <w:rPr/>
                </w:rPrChange>
              </w:rPr>
              <w:t>To</w:t>
            </w:r>
            <w:r>
              <w:t xml:space="preserve">” Dates for the purge, </w:t>
            </w:r>
            <w:r w:rsidR="00F7357D">
              <w:t xml:space="preserve">and </w:t>
            </w:r>
            <w:r>
              <w:t xml:space="preserve">select </w:t>
            </w:r>
            <w:r w:rsidR="00F7357D">
              <w:t xml:space="preserve">the </w:t>
            </w:r>
            <w:r>
              <w:t xml:space="preserve">currency and Cashpoints for which the data alerts will be purged by clicking on the Select button. </w:t>
            </w:r>
          </w:p>
          <w:p w14:paraId="22BA7842" w14:textId="0C790717" w:rsidR="00916881" w:rsidRDefault="00916881" w:rsidP="000E2CC0">
            <w:pPr>
              <w:pStyle w:val="TableNote"/>
            </w:pPr>
            <w:r w:rsidRPr="00593F84">
              <w:rPr>
                <w:b/>
                <w:bCs/>
              </w:rPr>
              <w:t>Note</w:t>
            </w:r>
            <w:r>
              <w:t xml:space="preserve"> that deleting the data alerts will not have an impact on the data health as errors calculated in the data health are stored in a separate table and </w:t>
            </w:r>
            <w:r w:rsidR="004049A4">
              <w:t xml:space="preserve">are </w:t>
            </w:r>
            <w:r>
              <w:t>run/ re-run as an independent process.</w:t>
            </w:r>
          </w:p>
          <w:p w14:paraId="66A451EB" w14:textId="1A11B40F" w:rsidR="00916881" w:rsidRDefault="00916881" w:rsidP="00B841E6">
            <w:pPr>
              <w:pStyle w:val="TableBody"/>
            </w:pPr>
            <w:r>
              <w:t xml:space="preserve">Deleting data alerts will purge historical alerts that are displayed on the network level: </w:t>
            </w:r>
            <w:r w:rsidRPr="00490CDE">
              <w:rPr>
                <w:i/>
                <w:iCs/>
                <w:rPrChange w:id="3228" w:author="Robbie Moses" w:date="2023-03-03T06:28:00Z">
                  <w:rPr/>
                </w:rPrChange>
              </w:rPr>
              <w:t xml:space="preserve">Today </w:t>
            </w:r>
            <w:r w:rsidRPr="00490CDE">
              <w:rPr>
                <w:rFonts w:ascii="Wingdings" w:hAnsi="Wingdings"/>
                <w:i/>
                <w:iCs/>
                <w:rPrChange w:id="3229" w:author="Robbie Moses" w:date="2023-03-03T06:28:00Z">
                  <w:rPr>
                    <w:rFonts w:ascii="Wingdings" w:hAnsi="Wingdings"/>
                  </w:rPr>
                </w:rPrChange>
              </w:rPr>
              <w:t></w:t>
            </w:r>
            <w:r w:rsidRPr="00490CDE">
              <w:rPr>
                <w:i/>
                <w:iCs/>
                <w:rPrChange w:id="3230" w:author="Robbie Moses" w:date="2023-03-03T06:28:00Z">
                  <w:rPr/>
                </w:rPrChange>
              </w:rPr>
              <w:t xml:space="preserve"> </w:t>
            </w:r>
            <w:r w:rsidR="003E5FE0" w:rsidRPr="00490CDE">
              <w:rPr>
                <w:i/>
                <w:iCs/>
                <w:rPrChange w:id="3231" w:author="Robbie Moses" w:date="2023-03-03T06:28:00Z">
                  <w:rPr/>
                </w:rPrChange>
              </w:rPr>
              <w:t>Dashboard</w:t>
            </w:r>
            <w:r w:rsidRPr="00490CDE">
              <w:rPr>
                <w:i/>
                <w:iCs/>
                <w:rPrChange w:id="3232" w:author="Robbie Moses" w:date="2023-03-03T06:28:00Z">
                  <w:rPr/>
                </w:rPrChange>
              </w:rPr>
              <w:t xml:space="preserve"> </w:t>
            </w:r>
            <w:r w:rsidRPr="00490CDE">
              <w:rPr>
                <w:rFonts w:ascii="Wingdings" w:hAnsi="Wingdings"/>
                <w:i/>
                <w:iCs/>
                <w:rPrChange w:id="3233" w:author="Robbie Moses" w:date="2023-03-03T06:28:00Z">
                  <w:rPr>
                    <w:rFonts w:ascii="Wingdings" w:hAnsi="Wingdings"/>
                  </w:rPr>
                </w:rPrChange>
              </w:rPr>
              <w:t></w:t>
            </w:r>
            <w:r w:rsidRPr="00490CDE">
              <w:rPr>
                <w:i/>
                <w:iCs/>
                <w:rPrChange w:id="3234" w:author="Robbie Moses" w:date="2023-03-03T06:28:00Z">
                  <w:rPr/>
                </w:rPrChange>
              </w:rPr>
              <w:t xml:space="preserve">To Do List </w:t>
            </w:r>
            <w:r w:rsidRPr="00490CDE">
              <w:rPr>
                <w:rFonts w:ascii="Wingdings" w:hAnsi="Wingdings"/>
                <w:i/>
                <w:iCs/>
                <w:rPrChange w:id="3235" w:author="Robbie Moses" w:date="2023-03-03T06:28:00Z">
                  <w:rPr>
                    <w:rFonts w:ascii="Wingdings" w:hAnsi="Wingdings"/>
                  </w:rPr>
                </w:rPrChange>
              </w:rPr>
              <w:t></w:t>
            </w:r>
            <w:r w:rsidRPr="00490CDE">
              <w:rPr>
                <w:i/>
                <w:iCs/>
                <w:rPrChange w:id="3236" w:author="Robbie Moses" w:date="2023-03-03T06:28:00Z">
                  <w:rPr/>
                </w:rPrChange>
              </w:rPr>
              <w:t xml:space="preserve"> Check Balance Errors</w:t>
            </w:r>
            <w:r w:rsidR="004049A4">
              <w:t xml:space="preserve">, </w:t>
            </w:r>
            <w:r>
              <w:t xml:space="preserve">or on the Cashpoint level: </w:t>
            </w:r>
            <w:r w:rsidRPr="00490CDE">
              <w:rPr>
                <w:i/>
                <w:iCs/>
                <w:rPrChange w:id="3237" w:author="Robbie Moses" w:date="2023-03-03T06:28:00Z">
                  <w:rPr/>
                </w:rPrChange>
              </w:rPr>
              <w:t xml:space="preserve">Main </w:t>
            </w:r>
            <w:r w:rsidRPr="00490CDE">
              <w:rPr>
                <w:rFonts w:ascii="Wingdings" w:hAnsi="Wingdings"/>
                <w:i/>
                <w:iCs/>
                <w:rPrChange w:id="3238" w:author="Robbie Moses" w:date="2023-03-03T06:28:00Z">
                  <w:rPr>
                    <w:rFonts w:ascii="Wingdings" w:hAnsi="Wingdings"/>
                  </w:rPr>
                </w:rPrChange>
              </w:rPr>
              <w:t></w:t>
            </w:r>
            <w:r w:rsidRPr="00490CDE">
              <w:rPr>
                <w:i/>
                <w:iCs/>
                <w:rPrChange w:id="3239" w:author="Robbie Moses" w:date="2023-03-03T06:28:00Z">
                  <w:rPr/>
                </w:rPrChange>
              </w:rPr>
              <w:t xml:space="preserve"> Overview </w:t>
            </w:r>
            <w:r w:rsidRPr="00490CDE">
              <w:rPr>
                <w:rFonts w:ascii="Wingdings" w:hAnsi="Wingdings"/>
                <w:i/>
                <w:iCs/>
                <w:rPrChange w:id="3240" w:author="Robbie Moses" w:date="2023-03-03T06:28:00Z">
                  <w:rPr>
                    <w:rFonts w:ascii="Wingdings" w:hAnsi="Wingdings"/>
                  </w:rPr>
                </w:rPrChange>
              </w:rPr>
              <w:t></w:t>
            </w:r>
            <w:r w:rsidRPr="00490CDE">
              <w:rPr>
                <w:i/>
                <w:iCs/>
                <w:rPrChange w:id="3241" w:author="Robbie Moses" w:date="2023-03-03T06:28:00Z">
                  <w:rPr/>
                </w:rPrChange>
              </w:rPr>
              <w:t xml:space="preserve"> Cashpoint Status </w:t>
            </w:r>
            <w:r w:rsidRPr="00490CDE">
              <w:rPr>
                <w:rFonts w:ascii="Wingdings" w:hAnsi="Wingdings"/>
                <w:i/>
                <w:iCs/>
                <w:rPrChange w:id="3242" w:author="Robbie Moses" w:date="2023-03-03T06:28:00Z">
                  <w:rPr>
                    <w:rFonts w:ascii="Wingdings" w:hAnsi="Wingdings"/>
                  </w:rPr>
                </w:rPrChange>
              </w:rPr>
              <w:t></w:t>
            </w:r>
            <w:r w:rsidRPr="00490CDE">
              <w:rPr>
                <w:i/>
                <w:iCs/>
                <w:rPrChange w:id="3243" w:author="Robbie Moses" w:date="2023-03-03T06:28:00Z">
                  <w:rPr/>
                </w:rPrChange>
              </w:rPr>
              <w:t xml:space="preserve"> Alerts</w:t>
            </w:r>
            <w:del w:id="3244" w:author="Robbie Moses" w:date="2023-03-03T06:28:00Z">
              <w:r w:rsidDel="00490CDE">
                <w:delText>?</w:delText>
              </w:r>
            </w:del>
          </w:p>
          <w:p w14:paraId="48E78B53" w14:textId="77777777" w:rsidR="00916881" w:rsidRDefault="00916881" w:rsidP="00B841E6">
            <w:pPr>
              <w:pStyle w:val="TableNote"/>
            </w:pPr>
            <w:r w:rsidRPr="00593F84">
              <w:rPr>
                <w:b/>
                <w:bCs/>
              </w:rPr>
              <w:t>Note</w:t>
            </w:r>
            <w:r>
              <w:t xml:space="preserve"> that the number of days used in alerts of data errors is handled by the setting ‘The number of days in history from today during which the user is alerted on the </w:t>
            </w:r>
            <w:r w:rsidRPr="00490CDE">
              <w:rPr>
                <w:i/>
                <w:iCs/>
                <w:rPrChange w:id="3245" w:author="Robbie Moses" w:date="2023-03-03T06:29:00Z">
                  <w:rPr/>
                </w:rPrChange>
              </w:rPr>
              <w:t>Today-&gt;</w:t>
            </w:r>
            <w:r w:rsidR="003E5FE0" w:rsidRPr="00490CDE">
              <w:rPr>
                <w:i/>
                <w:iCs/>
                <w:rPrChange w:id="3246" w:author="Robbie Moses" w:date="2023-03-03T06:29:00Z">
                  <w:rPr/>
                </w:rPrChange>
              </w:rPr>
              <w:t>Dashboard</w:t>
            </w:r>
            <w:r w:rsidRPr="00490CDE">
              <w:rPr>
                <w:i/>
                <w:iCs/>
                <w:rPrChange w:id="3247" w:author="Robbie Moses" w:date="2023-03-03T06:29:00Z">
                  <w:rPr/>
                </w:rPrChange>
              </w:rPr>
              <w:t>-&gt; To Do List</w:t>
            </w:r>
            <w:r>
              <w:t>’ under /maint/ URL. However, dates can still be selected on the network level.</w:t>
            </w:r>
          </w:p>
        </w:tc>
      </w:tr>
      <w:tr w:rsidR="00916881" w14:paraId="58F731C6" w14:textId="77777777" w:rsidTr="001A65CF">
        <w:tc>
          <w:tcPr>
            <w:tcW w:w="2592" w:type="dxa"/>
            <w:tcBorders>
              <w:top w:val="single" w:sz="4" w:space="0" w:color="000000"/>
              <w:left w:val="single" w:sz="4" w:space="0" w:color="000000"/>
              <w:bottom w:val="single" w:sz="4" w:space="0" w:color="000000"/>
            </w:tcBorders>
          </w:tcPr>
          <w:p w14:paraId="1630E624" w14:textId="77777777" w:rsidR="00916881" w:rsidRPr="00B841E6" w:rsidRDefault="00916881" w:rsidP="00B841E6">
            <w:pPr>
              <w:pStyle w:val="TableBody"/>
              <w:rPr>
                <w:b/>
                <w:bCs/>
              </w:rPr>
            </w:pPr>
            <w:r w:rsidRPr="00B841E6">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6CF9B623" w14:textId="77777777" w:rsidR="00916881" w:rsidRDefault="00916881" w:rsidP="00B841E6">
            <w:pPr>
              <w:pStyle w:val="TableBody"/>
            </w:pPr>
            <w:r>
              <w:t>To delete historical data, check the box; indicate “</w:t>
            </w:r>
            <w:r w:rsidRPr="00490CDE">
              <w:rPr>
                <w:b/>
                <w:bCs/>
                <w:rPrChange w:id="3248" w:author="Robbie Moses" w:date="2023-03-03T06:29:00Z">
                  <w:rPr/>
                </w:rPrChange>
              </w:rPr>
              <w:t>From</w:t>
            </w:r>
            <w:r>
              <w:t>” and “</w:t>
            </w:r>
            <w:r w:rsidRPr="00490CDE">
              <w:rPr>
                <w:b/>
                <w:bCs/>
                <w:rPrChange w:id="3249" w:author="Robbie Moses" w:date="2023-03-03T06:29:00Z">
                  <w:rPr/>
                </w:rPrChange>
              </w:rPr>
              <w:t>To</w:t>
            </w:r>
            <w:r>
              <w:t xml:space="preserve">” Dates for the purge and select Cashpoints for </w:t>
            </w:r>
            <w:r>
              <w:lastRenderedPageBreak/>
              <w:t xml:space="preserve">which the history data will be purged by clicking on the Select button. </w:t>
            </w:r>
          </w:p>
          <w:p w14:paraId="5D031E1C" w14:textId="77777777" w:rsidR="00490CDE" w:rsidRDefault="00916881" w:rsidP="00B841E6">
            <w:pPr>
              <w:pStyle w:val="TableBody"/>
              <w:rPr>
                <w:ins w:id="3250" w:author="Robbie Moses" w:date="2023-03-03T06:29:00Z"/>
              </w:rPr>
            </w:pPr>
            <w:r w:rsidRPr="00490CDE">
              <w:rPr>
                <w:b/>
                <w:bCs/>
                <w:rPrChange w:id="3251" w:author="Robbie Moses" w:date="2023-03-03T06:29:00Z">
                  <w:rPr/>
                </w:rPrChange>
              </w:rPr>
              <w:t>Date Selection</w:t>
            </w:r>
            <w:r>
              <w:t xml:space="preserve"> (recommendation only): </w:t>
            </w:r>
            <w:r w:rsidR="00014C32">
              <w:t>Generally,</w:t>
            </w:r>
            <w:r>
              <w:t xml:space="preserve"> users should purge history greater </w:t>
            </w:r>
            <w:r w:rsidR="00CB3212">
              <w:t xml:space="preserve">than </w:t>
            </w:r>
            <w:r>
              <w:t xml:space="preserve">two full years plus </w:t>
            </w:r>
            <w:r w:rsidR="00CB3212">
              <w:t xml:space="preserve">the </w:t>
            </w:r>
            <w:r>
              <w:t xml:space="preserve">current year.  </w:t>
            </w:r>
          </w:p>
          <w:p w14:paraId="42CD4C5C" w14:textId="02359789" w:rsidR="00916881" w:rsidRDefault="00916881" w:rsidP="00B841E6">
            <w:pPr>
              <w:pStyle w:val="TableBody"/>
            </w:pPr>
            <w:r w:rsidRPr="00490CDE">
              <w:rPr>
                <w:b/>
                <w:bCs/>
                <w:u w:val="single"/>
                <w:rPrChange w:id="3252" w:author="Robbie Moses" w:date="2023-03-03T06:29:00Z">
                  <w:rPr/>
                </w:rPrChange>
              </w:rPr>
              <w:t>For example</w:t>
            </w:r>
            <w:r>
              <w:t xml:space="preserve">, if today is July 16, 2004, the user can drop all history data </w:t>
            </w:r>
            <w:r w:rsidR="00CB3212">
              <w:t>before</w:t>
            </w:r>
            <w:r>
              <w:t xml:space="preserve"> 01-Jan-2002.  Then in January 2005, the users can drop all data </w:t>
            </w:r>
            <w:r w:rsidR="00CB3212">
              <w:t>before</w:t>
            </w:r>
            <w:r>
              <w:t xml:space="preserve"> 01-Jan-2003. Repeat each January advancing by one year.   The forecast engine uses twenty-four months of historical data. </w:t>
            </w:r>
          </w:p>
        </w:tc>
      </w:tr>
      <w:tr w:rsidR="00916881" w14:paraId="32FE6B69" w14:textId="77777777" w:rsidTr="001A65CF">
        <w:tc>
          <w:tcPr>
            <w:tcW w:w="2592" w:type="dxa"/>
            <w:tcBorders>
              <w:top w:val="single" w:sz="4" w:space="0" w:color="000000"/>
              <w:left w:val="single" w:sz="4" w:space="0" w:color="000000"/>
              <w:bottom w:val="single" w:sz="4" w:space="0" w:color="000000"/>
            </w:tcBorders>
          </w:tcPr>
          <w:p w14:paraId="1E3D564B" w14:textId="77777777" w:rsidR="00916881" w:rsidRPr="00B841E6" w:rsidRDefault="00916881" w:rsidP="00B841E6">
            <w:pPr>
              <w:pStyle w:val="TableBody"/>
              <w:rPr>
                <w:b/>
                <w:bCs/>
              </w:rPr>
            </w:pPr>
            <w:r w:rsidRPr="00B841E6">
              <w:rPr>
                <w:b/>
                <w:bCs/>
              </w:rPr>
              <w:lastRenderedPageBreak/>
              <w:t>Downtime History</w:t>
            </w:r>
          </w:p>
        </w:tc>
        <w:tc>
          <w:tcPr>
            <w:tcW w:w="5483" w:type="dxa"/>
            <w:tcBorders>
              <w:top w:val="single" w:sz="4" w:space="0" w:color="000000"/>
              <w:left w:val="single" w:sz="4" w:space="0" w:color="000000"/>
              <w:bottom w:val="single" w:sz="4" w:space="0" w:color="000000"/>
              <w:right w:val="single" w:sz="4" w:space="0" w:color="000000"/>
            </w:tcBorders>
          </w:tcPr>
          <w:p w14:paraId="32243B29" w14:textId="4F08585D" w:rsidR="00916881" w:rsidRDefault="00916881" w:rsidP="00B841E6">
            <w:pPr>
              <w:pStyle w:val="TableBody"/>
            </w:pPr>
            <w:r>
              <w:t xml:space="preserve">Deleting Downtime history deletes the entries from the CP_AVAIL table for the Cashpoints and dates selected. No Currency </w:t>
            </w:r>
            <w:r w:rsidR="00CB3212">
              <w:t>applies</w:t>
            </w:r>
            <w:r>
              <w:t xml:space="preserve"> to the deletion of Downtime History</w:t>
            </w:r>
          </w:p>
        </w:tc>
      </w:tr>
      <w:tr w:rsidR="00916881" w14:paraId="083874BF" w14:textId="77777777" w:rsidTr="001A65CF">
        <w:tc>
          <w:tcPr>
            <w:tcW w:w="2592" w:type="dxa"/>
            <w:tcBorders>
              <w:top w:val="single" w:sz="4" w:space="0" w:color="000000"/>
              <w:left w:val="single" w:sz="4" w:space="0" w:color="000000"/>
              <w:bottom w:val="single" w:sz="4" w:space="0" w:color="000000"/>
            </w:tcBorders>
          </w:tcPr>
          <w:p w14:paraId="656B7AFA" w14:textId="77777777" w:rsidR="00916881" w:rsidRPr="00B841E6" w:rsidRDefault="00916881" w:rsidP="00B841E6">
            <w:pPr>
              <w:pStyle w:val="TableBody"/>
              <w:rPr>
                <w:b/>
                <w:bCs/>
              </w:rPr>
            </w:pPr>
            <w:r w:rsidRPr="00B841E6">
              <w:rPr>
                <w:b/>
                <w:bCs/>
              </w:rPr>
              <w:t>Forecasts</w:t>
            </w:r>
          </w:p>
        </w:tc>
        <w:tc>
          <w:tcPr>
            <w:tcW w:w="5483" w:type="dxa"/>
            <w:tcBorders>
              <w:top w:val="single" w:sz="4" w:space="0" w:color="000000"/>
              <w:left w:val="single" w:sz="4" w:space="0" w:color="000000"/>
              <w:bottom w:val="single" w:sz="4" w:space="0" w:color="000000"/>
              <w:right w:val="single" w:sz="4" w:space="0" w:color="000000"/>
            </w:tcBorders>
          </w:tcPr>
          <w:p w14:paraId="6759AEDF" w14:textId="0E32D15D" w:rsidR="00916881" w:rsidRDefault="00916881" w:rsidP="00B841E6">
            <w:pPr>
              <w:pStyle w:val="TableBody"/>
            </w:pPr>
            <w:r>
              <w:t xml:space="preserve">Check the box to delete forecasts and select Cashpoints for which the forecast will be purged by clicking on the Select button. </w:t>
            </w:r>
          </w:p>
          <w:p w14:paraId="62E55376" w14:textId="77777777" w:rsidR="00490CDE" w:rsidRDefault="00916881" w:rsidP="00B841E6">
            <w:pPr>
              <w:pStyle w:val="TableBody"/>
              <w:rPr>
                <w:ins w:id="3253" w:author="Robbie Moses" w:date="2023-03-03T06:29:00Z"/>
              </w:rPr>
            </w:pPr>
            <w:r w:rsidRPr="00490CDE">
              <w:rPr>
                <w:b/>
                <w:bCs/>
                <w:rPrChange w:id="3254" w:author="Robbie Moses" w:date="2023-03-03T06:29:00Z">
                  <w:rPr/>
                </w:rPrChange>
              </w:rPr>
              <w:t>Date Selection</w:t>
            </w:r>
            <w:r>
              <w:t xml:space="preserve"> (recommendation only): </w:t>
            </w:r>
            <w:r w:rsidR="00014C32">
              <w:t>Generally,</w:t>
            </w:r>
            <w:r>
              <w:t xml:space="preserve"> users should purge forecast</w:t>
            </w:r>
            <w:r w:rsidR="00CB3212">
              <w:t>s</w:t>
            </w:r>
            <w:r>
              <w:t xml:space="preserve"> greater </w:t>
            </w:r>
            <w:r w:rsidR="00CB3212">
              <w:t xml:space="preserve">than </w:t>
            </w:r>
            <w:r>
              <w:t xml:space="preserve">one full year plus </w:t>
            </w:r>
            <w:r w:rsidR="00CB3212">
              <w:t xml:space="preserve">the </w:t>
            </w:r>
            <w:r>
              <w:t xml:space="preserve">current year. </w:t>
            </w:r>
          </w:p>
          <w:p w14:paraId="769689FC" w14:textId="06A0D3AD" w:rsidR="00916881" w:rsidRDefault="00916881" w:rsidP="00B841E6">
            <w:pPr>
              <w:pStyle w:val="TableBody"/>
            </w:pPr>
            <w:r w:rsidRPr="00490CDE">
              <w:rPr>
                <w:b/>
                <w:bCs/>
                <w:i/>
                <w:iCs/>
                <w:rPrChange w:id="3255" w:author="Robbie Moses" w:date="2023-03-03T06:29:00Z">
                  <w:rPr/>
                </w:rPrChange>
              </w:rPr>
              <w:t>For example</w:t>
            </w:r>
            <w:r>
              <w:t xml:space="preserve">, if today is July 16, 2004, the user can drop all history data </w:t>
            </w:r>
            <w:r w:rsidR="00CB3212">
              <w:t>before</w:t>
            </w:r>
            <w:r>
              <w:t xml:space="preserve"> 01-Jan-2003. Then in January 2005, the users can drop all data </w:t>
            </w:r>
            <w:r w:rsidR="00CB3212">
              <w:t>before</w:t>
            </w:r>
            <w:r>
              <w:t xml:space="preserve"> 01-Jan-2004. Repeat each January advancing by one year. Old forecast data is never used by the software but could result in the display of the forecast. However, it is not recommended to use more than 12 months in historical data selection, therefore, forecast data greater than one year will not be displayed.</w:t>
            </w:r>
          </w:p>
        </w:tc>
      </w:tr>
      <w:tr w:rsidR="00916881" w14:paraId="6FC6415C" w14:textId="77777777" w:rsidTr="001A65CF">
        <w:tc>
          <w:tcPr>
            <w:tcW w:w="2592" w:type="dxa"/>
            <w:tcBorders>
              <w:top w:val="single" w:sz="4" w:space="0" w:color="000000"/>
              <w:left w:val="single" w:sz="4" w:space="0" w:color="000000"/>
              <w:bottom w:val="single" w:sz="4" w:space="0" w:color="000000"/>
            </w:tcBorders>
          </w:tcPr>
          <w:p w14:paraId="78E381F3" w14:textId="77777777" w:rsidR="00916881" w:rsidRPr="00B841E6" w:rsidRDefault="00916881" w:rsidP="00B841E6">
            <w:pPr>
              <w:pStyle w:val="TableBody"/>
              <w:rPr>
                <w:b/>
                <w:bCs/>
              </w:rPr>
            </w:pPr>
            <w:r w:rsidRPr="00B841E6">
              <w:rPr>
                <w:b/>
                <w:bCs/>
              </w:rPr>
              <w:t>Forecast Queue</w:t>
            </w:r>
          </w:p>
        </w:tc>
        <w:tc>
          <w:tcPr>
            <w:tcW w:w="5483" w:type="dxa"/>
            <w:tcBorders>
              <w:top w:val="single" w:sz="4" w:space="0" w:color="000000"/>
              <w:left w:val="single" w:sz="4" w:space="0" w:color="000000"/>
              <w:bottom w:val="single" w:sz="4" w:space="0" w:color="000000"/>
              <w:right w:val="single" w:sz="4" w:space="0" w:color="000000"/>
            </w:tcBorders>
          </w:tcPr>
          <w:p w14:paraId="4AFD3AD1" w14:textId="04588780" w:rsidR="00916881" w:rsidRDefault="00916881" w:rsidP="00B841E6">
            <w:pPr>
              <w:pStyle w:val="TableBody"/>
            </w:pPr>
            <w:r>
              <w:t xml:space="preserve">Check the box to purge any Cashpoints currently existing in the forecast queue. This option will ignore the Cashpoints selected and </w:t>
            </w:r>
            <w:r w:rsidR="0038526D">
              <w:t xml:space="preserve">the </w:t>
            </w:r>
            <w:r>
              <w:t xml:space="preserve">'Start Date' and 'End Date' options.  The forecast queue can be accessed at </w:t>
            </w:r>
            <w:r w:rsidRPr="00490CDE">
              <w:rPr>
                <w:i/>
                <w:iCs/>
                <w:rPrChange w:id="3256" w:author="Robbie Moses" w:date="2023-03-03T06:29:00Z">
                  <w:rPr/>
                </w:rPrChange>
              </w:rPr>
              <w:t>Processing &gt; Processing Status &gt; Forecast</w:t>
            </w:r>
            <w:r>
              <w:t>.  If there is a message “</w:t>
            </w:r>
            <w:r w:rsidRPr="00BD57C3">
              <w:rPr>
                <w:b/>
                <w:bCs/>
                <w:rPrChange w:id="3257" w:author="Robbie Moses" w:date="2023-03-03T06:30:00Z">
                  <w:rPr/>
                </w:rPrChange>
              </w:rPr>
              <w:t>No processes running at this time</w:t>
            </w:r>
            <w:r>
              <w:t xml:space="preserve">” this indicates there are no forecasts that have been generated.  The forecast queue holds all forecast processes and releases it once the process has </w:t>
            </w:r>
            <w:r w:rsidR="00EF7F50">
              <w:t xml:space="preserve">been </w:t>
            </w:r>
            <w:r>
              <w:t>complete</w:t>
            </w:r>
            <w:r w:rsidR="00EF7F50">
              <w:t>d</w:t>
            </w:r>
            <w:r>
              <w:t xml:space="preserve">. Occasionally, several users will generate a forecast simultaneously causing the process to hang up; </w:t>
            </w:r>
            <w:r w:rsidR="00B841E6">
              <w:t>therefore,</w:t>
            </w:r>
            <w:r>
              <w:t xml:space="preserve"> no forecast process will generate until the forecast queue is purged.  </w:t>
            </w:r>
          </w:p>
        </w:tc>
      </w:tr>
      <w:tr w:rsidR="00916881" w14:paraId="3A8D934C" w14:textId="77777777" w:rsidTr="001A65CF">
        <w:tc>
          <w:tcPr>
            <w:tcW w:w="2592" w:type="dxa"/>
            <w:tcBorders>
              <w:top w:val="single" w:sz="4" w:space="0" w:color="000000"/>
              <w:left w:val="single" w:sz="4" w:space="0" w:color="000000"/>
              <w:bottom w:val="single" w:sz="4" w:space="0" w:color="000000"/>
            </w:tcBorders>
          </w:tcPr>
          <w:p w14:paraId="23C653AB" w14:textId="77777777" w:rsidR="00916881" w:rsidRPr="00B841E6" w:rsidRDefault="00916881" w:rsidP="00B841E6">
            <w:pPr>
              <w:pStyle w:val="TableBody"/>
              <w:rPr>
                <w:b/>
                <w:bCs/>
              </w:rPr>
            </w:pPr>
            <w:r w:rsidRPr="00B841E6">
              <w:rPr>
                <w:b/>
                <w:bCs/>
              </w:rPr>
              <w:lastRenderedPageBreak/>
              <w:t>Recommendations</w:t>
            </w:r>
          </w:p>
        </w:tc>
        <w:tc>
          <w:tcPr>
            <w:tcW w:w="5483" w:type="dxa"/>
            <w:tcBorders>
              <w:top w:val="single" w:sz="4" w:space="0" w:color="000000"/>
              <w:left w:val="single" w:sz="4" w:space="0" w:color="000000"/>
              <w:bottom w:val="single" w:sz="4" w:space="0" w:color="000000"/>
              <w:right w:val="single" w:sz="4" w:space="0" w:color="000000"/>
            </w:tcBorders>
          </w:tcPr>
          <w:p w14:paraId="0A849AAB" w14:textId="77777777" w:rsidR="00916881" w:rsidRDefault="00916881" w:rsidP="00B841E6">
            <w:pPr>
              <w:pStyle w:val="TableBody"/>
            </w:pPr>
            <w:r>
              <w:t>To purge recommendations, check the box; indicate “</w:t>
            </w:r>
            <w:r w:rsidRPr="00BD57C3">
              <w:rPr>
                <w:b/>
                <w:bCs/>
                <w:rPrChange w:id="3258" w:author="Robbie Moses" w:date="2023-03-03T06:30:00Z">
                  <w:rPr/>
                </w:rPrChange>
              </w:rPr>
              <w:t>From</w:t>
            </w:r>
            <w:r>
              <w:t>” and “</w:t>
            </w:r>
            <w:r w:rsidRPr="00BD57C3">
              <w:rPr>
                <w:b/>
                <w:bCs/>
                <w:rPrChange w:id="3259" w:author="Robbie Moses" w:date="2023-03-03T06:30:00Z">
                  <w:rPr/>
                </w:rPrChange>
              </w:rPr>
              <w:t>To</w:t>
            </w:r>
            <w:r>
              <w:t xml:space="preserve">” Dates for the recommendations to be purged and select Cashpoints by clicking on the Select button. </w:t>
            </w:r>
          </w:p>
          <w:p w14:paraId="1C2E59E8" w14:textId="77777777" w:rsidR="00916881" w:rsidRDefault="00916881" w:rsidP="00B841E6">
            <w:pPr>
              <w:pStyle w:val="TableNote"/>
            </w:pPr>
            <w:r w:rsidRPr="00E67385">
              <w:rPr>
                <w:b/>
                <w:bCs/>
              </w:rPr>
              <w:t>Note</w:t>
            </w:r>
            <w:r>
              <w:t xml:space="preserve"> that purging old recommendations will automatically purge old horizon for the same time frame selected for recommendations.  </w:t>
            </w:r>
          </w:p>
          <w:p w14:paraId="393BCD35" w14:textId="77777777" w:rsidR="00916881" w:rsidRDefault="00916881" w:rsidP="00B841E6">
            <w:pPr>
              <w:pStyle w:val="TableCaution"/>
            </w:pPr>
            <w:r w:rsidRPr="003B5D4F">
              <w:rPr>
                <w:b/>
                <w:bCs/>
                <w:rPrChange w:id="3260" w:author="Moses, Robbie" w:date="2023-02-22T02:29:00Z">
                  <w:rPr/>
                </w:rPrChange>
              </w:rPr>
              <w:t>CAUTION</w:t>
            </w:r>
            <w:r>
              <w:t>: Some users may run variance reports for periods greater than the past sixty days.  The users should only purge data that the business will not use.</w:t>
            </w:r>
          </w:p>
          <w:p w14:paraId="463C3F5F" w14:textId="5352E914" w:rsidR="00916881" w:rsidRDefault="00916881" w:rsidP="00B841E6">
            <w:pPr>
              <w:pStyle w:val="TableBody"/>
            </w:pPr>
            <w:r w:rsidRPr="00BD57C3">
              <w:rPr>
                <w:b/>
                <w:bCs/>
                <w:rPrChange w:id="3261" w:author="Robbie Moses" w:date="2023-03-03T06:30:00Z">
                  <w:rPr/>
                </w:rPrChange>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EF7F50">
              <w:t>before</w:t>
            </w:r>
            <w:r>
              <w:t xml:space="preserve"> 01-April-2005.  Repeat each month advancing by one month.  </w:t>
            </w:r>
          </w:p>
          <w:p w14:paraId="1058068B" w14:textId="2EC48B38" w:rsidR="00916881" w:rsidRDefault="00916881" w:rsidP="00B841E6">
            <w:pPr>
              <w:pStyle w:val="TableBody"/>
            </w:pPr>
            <w:r>
              <w:t>If users are running semi-annual</w:t>
            </w:r>
            <w:r w:rsidR="00F459D3">
              <w:t>/</w:t>
            </w:r>
            <w:r>
              <w:t xml:space="preserve">annual variance, they should select the dates accordingly. </w:t>
            </w:r>
          </w:p>
          <w:p w14:paraId="1BFFAC9C" w14:textId="22C739E1" w:rsidR="00916881" w:rsidRDefault="00916881" w:rsidP="00B841E6">
            <w:pPr>
              <w:pStyle w:val="TableNote"/>
            </w:pPr>
            <w:r w:rsidRPr="00E67385">
              <w:rPr>
                <w:b/>
                <w:bCs/>
              </w:rPr>
              <w:t>NOTE</w:t>
            </w:r>
            <w:r>
              <w:t xml:space="preserve">: Recommendations are purged by the Due Date, not </w:t>
            </w:r>
            <w:r w:rsidR="00F459D3">
              <w:t xml:space="preserve">the </w:t>
            </w:r>
            <w:r>
              <w:t xml:space="preserve">Recommendation Date. </w:t>
            </w:r>
          </w:p>
        </w:tc>
      </w:tr>
      <w:tr w:rsidR="00916881" w14:paraId="509B194B" w14:textId="77777777" w:rsidTr="001A65CF">
        <w:tc>
          <w:tcPr>
            <w:tcW w:w="2592" w:type="dxa"/>
            <w:tcBorders>
              <w:top w:val="single" w:sz="4" w:space="0" w:color="000000"/>
              <w:left w:val="single" w:sz="4" w:space="0" w:color="000000"/>
              <w:bottom w:val="single" w:sz="4" w:space="0" w:color="000000"/>
            </w:tcBorders>
          </w:tcPr>
          <w:p w14:paraId="64588E0B" w14:textId="77777777" w:rsidR="00916881" w:rsidRPr="00B841E6" w:rsidRDefault="00916881" w:rsidP="00B841E6">
            <w:pPr>
              <w:pStyle w:val="TableBody"/>
              <w:rPr>
                <w:b/>
                <w:bCs/>
              </w:rPr>
            </w:pPr>
            <w:r w:rsidRPr="00B841E6">
              <w:rPr>
                <w:b/>
                <w:bCs/>
              </w:rPr>
              <w:t>Orders</w:t>
            </w:r>
          </w:p>
        </w:tc>
        <w:tc>
          <w:tcPr>
            <w:tcW w:w="5483" w:type="dxa"/>
            <w:tcBorders>
              <w:top w:val="single" w:sz="4" w:space="0" w:color="000000"/>
              <w:left w:val="single" w:sz="4" w:space="0" w:color="000000"/>
              <w:bottom w:val="single" w:sz="4" w:space="0" w:color="000000"/>
              <w:right w:val="single" w:sz="4" w:space="0" w:color="000000"/>
            </w:tcBorders>
          </w:tcPr>
          <w:p w14:paraId="344E281E" w14:textId="77777777" w:rsidR="00916881" w:rsidRDefault="00916881" w:rsidP="000E2CC0">
            <w:pPr>
              <w:pStyle w:val="TableBody"/>
            </w:pPr>
            <w:r>
              <w:t>To delete order information, check the box; indicate “</w:t>
            </w:r>
            <w:r w:rsidRPr="00BD57C3">
              <w:rPr>
                <w:b/>
                <w:bCs/>
                <w:rPrChange w:id="3262" w:author="Robbie Moses" w:date="2023-03-03T06:30:00Z">
                  <w:rPr/>
                </w:rPrChange>
              </w:rPr>
              <w:t>From</w:t>
            </w:r>
            <w:r>
              <w:t>” and “</w:t>
            </w:r>
            <w:r w:rsidRPr="00BD57C3">
              <w:rPr>
                <w:b/>
                <w:bCs/>
                <w:rPrChange w:id="3263" w:author="Robbie Moses" w:date="2023-03-03T06:30:00Z">
                  <w:rPr/>
                </w:rPrChange>
              </w:rPr>
              <w:t>To</w:t>
            </w:r>
            <w:r>
              <w:t xml:space="preserve">” Dates for the order information to be purged and select Cashpoints by clicking on the Select button. </w:t>
            </w:r>
          </w:p>
          <w:p w14:paraId="3565E4DC" w14:textId="77777777" w:rsidR="00916881" w:rsidRDefault="00916881" w:rsidP="000E2CC0">
            <w:pPr>
              <w:pStyle w:val="TableCaution"/>
            </w:pPr>
            <w:r w:rsidRPr="00593F84">
              <w:rPr>
                <w:b/>
                <w:bCs/>
              </w:rPr>
              <w:t>CAUTION</w:t>
            </w:r>
            <w:r>
              <w:t>: Some users may run variance reports for periods greater than the past sixty days.  The users should only purge data that the business will not use.</w:t>
            </w:r>
          </w:p>
          <w:p w14:paraId="21099D39" w14:textId="451DACD9" w:rsidR="00916881" w:rsidRDefault="00916881" w:rsidP="000E2CC0">
            <w:pPr>
              <w:pStyle w:val="TableBody"/>
            </w:pPr>
            <w:r w:rsidRPr="00BD57C3">
              <w:rPr>
                <w:b/>
                <w:bCs/>
                <w:rPrChange w:id="3264" w:author="Robbie Moses" w:date="2023-03-03T06:30:00Z">
                  <w:rPr/>
                </w:rPrChange>
              </w:rPr>
              <w:t>Date Selection</w:t>
            </w:r>
            <w:r>
              <w:t xml:space="preserve"> (recommendation only): </w:t>
            </w:r>
            <w:r w:rsidR="00014C32">
              <w:t>generally,</w:t>
            </w:r>
            <w:r>
              <w:t xml:space="preserve"> users should purge recommendations greater than three full months plus the current month. For example, if today is July 16, 2005, drop all data </w:t>
            </w:r>
            <w:r w:rsidR="00F459D3">
              <w:t>before</w:t>
            </w:r>
            <w:r>
              <w:t xml:space="preserve"> 01-April-2005.  Repeat each month advancing by one month.  </w:t>
            </w:r>
          </w:p>
          <w:p w14:paraId="08E14A42" w14:textId="1E7CE1F1" w:rsidR="00916881" w:rsidRDefault="00916881" w:rsidP="000E2CC0">
            <w:pPr>
              <w:pStyle w:val="TableBody"/>
            </w:pPr>
            <w:r>
              <w:t>If users are running semi-annual</w:t>
            </w:r>
            <w:r w:rsidR="00F459D3">
              <w:t>/</w:t>
            </w:r>
            <w:r>
              <w:t>annual variance reports, they should select the dates accordingly.</w:t>
            </w:r>
          </w:p>
          <w:p w14:paraId="45EA8272" w14:textId="5E7096D6" w:rsidR="00916881" w:rsidRDefault="00916881" w:rsidP="000E2CC0">
            <w:pPr>
              <w:pStyle w:val="TableNote"/>
            </w:pPr>
            <w:r w:rsidRPr="00E67385">
              <w:rPr>
                <w:b/>
                <w:bCs/>
              </w:rPr>
              <w:t>NOTE</w:t>
            </w:r>
            <w:r>
              <w:t xml:space="preserve">: Orders are purged by the Due Date, not </w:t>
            </w:r>
            <w:r w:rsidR="00CD77F6">
              <w:t xml:space="preserve">the </w:t>
            </w:r>
            <w:r>
              <w:t xml:space="preserve">Order Date.  </w:t>
            </w:r>
          </w:p>
        </w:tc>
      </w:tr>
      <w:tr w:rsidR="00916881" w14:paraId="3D68170E" w14:textId="77777777" w:rsidTr="001A65CF">
        <w:tc>
          <w:tcPr>
            <w:tcW w:w="2592" w:type="dxa"/>
            <w:tcBorders>
              <w:top w:val="single" w:sz="4" w:space="0" w:color="000000"/>
              <w:left w:val="single" w:sz="4" w:space="0" w:color="000000"/>
              <w:bottom w:val="single" w:sz="4" w:space="0" w:color="000000"/>
            </w:tcBorders>
          </w:tcPr>
          <w:p w14:paraId="69262FD4" w14:textId="77777777" w:rsidR="00916881" w:rsidRPr="00B841E6" w:rsidRDefault="00916881" w:rsidP="00B841E6">
            <w:pPr>
              <w:pStyle w:val="TableBody"/>
              <w:rPr>
                <w:b/>
                <w:bCs/>
              </w:rPr>
            </w:pPr>
            <w:r w:rsidRPr="00B841E6">
              <w:rPr>
                <w:b/>
                <w:bCs/>
              </w:rPr>
              <w:t>Messages</w:t>
            </w:r>
          </w:p>
        </w:tc>
        <w:tc>
          <w:tcPr>
            <w:tcW w:w="5483" w:type="dxa"/>
            <w:tcBorders>
              <w:top w:val="single" w:sz="4" w:space="0" w:color="000000"/>
              <w:left w:val="single" w:sz="4" w:space="0" w:color="000000"/>
              <w:bottom w:val="single" w:sz="4" w:space="0" w:color="000000"/>
              <w:right w:val="single" w:sz="4" w:space="0" w:color="000000"/>
            </w:tcBorders>
          </w:tcPr>
          <w:p w14:paraId="7905D332" w14:textId="1BAC5AF3" w:rsidR="00916881" w:rsidRDefault="00916881" w:rsidP="000E2CC0">
            <w:pPr>
              <w:pStyle w:val="TableBody"/>
            </w:pPr>
            <w:r>
              <w:t xml:space="preserve">This purge option is used for deleting messages in OptiNet generated in communication between the branch user and the analyst in OptiNet. Please refer to </w:t>
            </w:r>
            <w:r w:rsidR="00CD77F6">
              <w:t xml:space="preserve">the </w:t>
            </w:r>
            <w:r>
              <w:t>OptiNet user guide for more information.</w:t>
            </w:r>
          </w:p>
          <w:p w14:paraId="3B704021" w14:textId="77777777" w:rsidR="000E2CC0" w:rsidRDefault="00916881" w:rsidP="000E2CC0">
            <w:pPr>
              <w:pStyle w:val="TableBody"/>
            </w:pPr>
            <w:r>
              <w:t xml:space="preserve">Check the box to purge all the messages that were generated between the selected </w:t>
            </w:r>
            <w:r w:rsidRPr="00800B0E">
              <w:rPr>
                <w:b/>
                <w:bCs/>
                <w:rPrChange w:id="3265" w:author="Robbie Moses" w:date="2023-03-03T06:30:00Z">
                  <w:rPr/>
                </w:rPrChange>
              </w:rPr>
              <w:t>'Start Date'</w:t>
            </w:r>
            <w:r>
              <w:t xml:space="preserve"> and </w:t>
            </w:r>
            <w:r w:rsidRPr="00800B0E">
              <w:rPr>
                <w:b/>
                <w:bCs/>
                <w:rPrChange w:id="3266" w:author="Robbie Moses" w:date="2023-03-03T06:31:00Z">
                  <w:rPr/>
                </w:rPrChange>
              </w:rPr>
              <w:t>'End Date'</w:t>
            </w:r>
            <w:r>
              <w:t xml:space="preserve">. </w:t>
            </w:r>
          </w:p>
          <w:p w14:paraId="6F8416AE" w14:textId="37F49D9D" w:rsidR="00916881" w:rsidRDefault="00916881" w:rsidP="000E2CC0">
            <w:pPr>
              <w:pStyle w:val="TableNote"/>
            </w:pPr>
            <w:r w:rsidRPr="00E67385">
              <w:rPr>
                <w:b/>
                <w:bCs/>
              </w:rPr>
              <w:lastRenderedPageBreak/>
              <w:t>Note</w:t>
            </w:r>
            <w:r>
              <w:t xml:space="preserve"> that the selection of Cashpoints and currency </w:t>
            </w:r>
            <w:r w:rsidR="00CD77F6">
              <w:t>does not affect</w:t>
            </w:r>
            <w:r>
              <w:t xml:space="preserve"> the purge of messages, as it will purge all messages during the time period selected. The messages will not be archived no matter the </w:t>
            </w:r>
            <w:r w:rsidRPr="00800B0E">
              <w:rPr>
                <w:b/>
                <w:bCs/>
                <w:rPrChange w:id="3267" w:author="Robbie Moses" w:date="2023-03-03T06:31:00Z">
                  <w:rPr/>
                </w:rPrChange>
              </w:rPr>
              <w:t>'Archive'</w:t>
            </w:r>
            <w:r>
              <w:t xml:space="preserve"> option is checked or not.</w:t>
            </w:r>
          </w:p>
          <w:p w14:paraId="473AE13C" w14:textId="77777777" w:rsidR="00800B0E" w:rsidRDefault="00916881" w:rsidP="000E2CC0">
            <w:pPr>
              <w:pStyle w:val="TableBody"/>
              <w:rPr>
                <w:ins w:id="3268" w:author="Robbie Moses" w:date="2023-03-03T06:31:00Z"/>
              </w:rPr>
            </w:pPr>
            <w:r w:rsidRPr="00112380">
              <w:rPr>
                <w:b/>
                <w:bCs/>
                <w:rPrChange w:id="3269" w:author="Robbie Moses" w:date="2023-03-03T06:31:00Z">
                  <w:rPr/>
                </w:rPrChange>
              </w:rPr>
              <w:t>Date Selection</w:t>
            </w:r>
            <w:r>
              <w:t xml:space="preserve"> (recommendation only):  </w:t>
            </w:r>
            <w:r w:rsidR="00014C32">
              <w:t>Generally,</w:t>
            </w:r>
            <w:r>
              <w:t xml:space="preserve"> users should purge messages greater than one full month plus the current month. </w:t>
            </w:r>
          </w:p>
          <w:p w14:paraId="3966F23E" w14:textId="0D99255C" w:rsidR="00916881" w:rsidRDefault="00916881" w:rsidP="000E2CC0">
            <w:pPr>
              <w:pStyle w:val="TableBody"/>
            </w:pPr>
            <w:r w:rsidRPr="00800B0E">
              <w:rPr>
                <w:b/>
                <w:bCs/>
                <w:u w:val="single"/>
                <w:rPrChange w:id="3270" w:author="Robbie Moses" w:date="2023-03-03T06:31:00Z">
                  <w:rPr/>
                </w:rPrChange>
              </w:rPr>
              <w:t>For example</w:t>
            </w:r>
            <w:r>
              <w:t xml:space="preserve">, if today is July 16, 2005, drop all data </w:t>
            </w:r>
            <w:r w:rsidR="00163548">
              <w:t>before</w:t>
            </w:r>
            <w:r>
              <w:t xml:space="preserve"> 01-June-2005.  Repeat each month advancing by one month.  </w:t>
            </w:r>
          </w:p>
        </w:tc>
      </w:tr>
      <w:tr w:rsidR="00916881" w14:paraId="24076576" w14:textId="77777777" w:rsidTr="001A65CF">
        <w:tc>
          <w:tcPr>
            <w:tcW w:w="2592" w:type="dxa"/>
            <w:tcBorders>
              <w:top w:val="single" w:sz="4" w:space="0" w:color="000000"/>
              <w:left w:val="single" w:sz="4" w:space="0" w:color="000000"/>
              <w:bottom w:val="single" w:sz="4" w:space="0" w:color="000000"/>
            </w:tcBorders>
          </w:tcPr>
          <w:p w14:paraId="0E60113F" w14:textId="77777777" w:rsidR="00916881" w:rsidRPr="00B841E6" w:rsidRDefault="00916881" w:rsidP="00B841E6">
            <w:pPr>
              <w:pStyle w:val="TableBody"/>
              <w:rPr>
                <w:b/>
                <w:bCs/>
              </w:rPr>
            </w:pPr>
            <w:r w:rsidRPr="00B841E6">
              <w:rPr>
                <w:b/>
                <w:bCs/>
              </w:rPr>
              <w:lastRenderedPageBreak/>
              <w:t>Currency Assignment</w:t>
            </w:r>
          </w:p>
        </w:tc>
        <w:tc>
          <w:tcPr>
            <w:tcW w:w="5483" w:type="dxa"/>
            <w:tcBorders>
              <w:top w:val="single" w:sz="4" w:space="0" w:color="000000"/>
              <w:left w:val="single" w:sz="4" w:space="0" w:color="000000"/>
              <w:bottom w:val="single" w:sz="4" w:space="0" w:color="000000"/>
              <w:right w:val="single" w:sz="4" w:space="0" w:color="000000"/>
            </w:tcBorders>
          </w:tcPr>
          <w:p w14:paraId="1682691E" w14:textId="77777777" w:rsidR="00916881" w:rsidRDefault="00916881" w:rsidP="000E2CC0">
            <w:pPr>
              <w:pStyle w:val="TableBody"/>
            </w:pPr>
            <w:r>
              <w:t>Purge currency assignment, including orders, recommendations and other related data for the selected '</w:t>
            </w:r>
            <w:r w:rsidRPr="00112380">
              <w:rPr>
                <w:b/>
                <w:bCs/>
                <w:rPrChange w:id="3271" w:author="Robbie Moses" w:date="2023-03-03T06:31:00Z">
                  <w:rPr/>
                </w:rPrChange>
              </w:rPr>
              <w:t>Cashpoints</w:t>
            </w:r>
            <w:r>
              <w:t xml:space="preserve">' and </w:t>
            </w:r>
            <w:r w:rsidRPr="00112380">
              <w:rPr>
                <w:b/>
                <w:bCs/>
                <w:rPrChange w:id="3272" w:author="Robbie Moses" w:date="2023-03-03T06:31:00Z">
                  <w:rPr/>
                </w:rPrChange>
              </w:rPr>
              <w:t>'Currency'</w:t>
            </w:r>
            <w:r>
              <w:t xml:space="preserve">. This function ignores the selected </w:t>
            </w:r>
            <w:r w:rsidRPr="00112380">
              <w:rPr>
                <w:b/>
                <w:bCs/>
                <w:rPrChange w:id="3273" w:author="Robbie Moses" w:date="2023-03-03T06:31:00Z">
                  <w:rPr/>
                </w:rPrChange>
              </w:rPr>
              <w:t>'Start Date'</w:t>
            </w:r>
            <w:r>
              <w:t xml:space="preserve"> and </w:t>
            </w:r>
            <w:r w:rsidRPr="00112380">
              <w:rPr>
                <w:b/>
                <w:bCs/>
                <w:rPrChange w:id="3274" w:author="Robbie Moses" w:date="2023-03-03T06:31:00Z">
                  <w:rPr/>
                </w:rPrChange>
              </w:rPr>
              <w:t>'End Date</w:t>
            </w:r>
            <w:r>
              <w:t>'.</w:t>
            </w:r>
          </w:p>
        </w:tc>
      </w:tr>
      <w:tr w:rsidR="00916881" w14:paraId="36BFD699" w14:textId="77777777" w:rsidTr="001A65CF">
        <w:tc>
          <w:tcPr>
            <w:tcW w:w="2592" w:type="dxa"/>
            <w:tcBorders>
              <w:top w:val="single" w:sz="4" w:space="0" w:color="000000"/>
              <w:left w:val="single" w:sz="4" w:space="0" w:color="000000"/>
              <w:bottom w:val="single" w:sz="4" w:space="0" w:color="000000"/>
            </w:tcBorders>
          </w:tcPr>
          <w:p w14:paraId="4ACC373C" w14:textId="77777777" w:rsidR="00916881" w:rsidRPr="00B841E6" w:rsidRDefault="00916881" w:rsidP="00B841E6">
            <w:pPr>
              <w:pStyle w:val="TableBody"/>
              <w:rPr>
                <w:b/>
                <w:bCs/>
              </w:rPr>
            </w:pPr>
            <w:r w:rsidRPr="00B841E6">
              <w:rPr>
                <w:b/>
                <w:bCs/>
              </w:rPr>
              <w:t>Cashpoint Service Shifts</w:t>
            </w:r>
          </w:p>
        </w:tc>
        <w:tc>
          <w:tcPr>
            <w:tcW w:w="5483" w:type="dxa"/>
            <w:tcBorders>
              <w:top w:val="single" w:sz="4" w:space="0" w:color="000000"/>
              <w:left w:val="single" w:sz="4" w:space="0" w:color="000000"/>
              <w:bottom w:val="single" w:sz="4" w:space="0" w:color="000000"/>
              <w:right w:val="single" w:sz="4" w:space="0" w:color="000000"/>
            </w:tcBorders>
          </w:tcPr>
          <w:p w14:paraId="176FCAB2" w14:textId="1F8988C0" w:rsidR="00916881" w:rsidRDefault="00916881" w:rsidP="000E2CC0">
            <w:pPr>
              <w:pStyle w:val="TableBody"/>
            </w:pPr>
            <w:r>
              <w:t>This will purge all Service Shifts and Service Exceptions from the system for the selected Cashpoints and dates.</w:t>
            </w:r>
            <w:r>
              <w:rPr>
                <w:sz w:val="10"/>
                <w:szCs w:val="10"/>
              </w:rPr>
              <w:t xml:space="preserve">  </w:t>
            </w:r>
            <w:r>
              <w:t xml:space="preserve">Please refer to </w:t>
            </w:r>
            <w:r w:rsidRPr="003B5D4F">
              <w:rPr>
                <w:color w:val="4F81BD" w:themeColor="accent1"/>
                <w:rPrChange w:id="3275" w:author="Moses, Robbie" w:date="2023-02-22T02:30:00Z">
                  <w:rPr/>
                </w:rPrChange>
              </w:rPr>
              <w:fldChar w:fldCharType="begin"/>
            </w:r>
            <w:r w:rsidRPr="003B5D4F">
              <w:rPr>
                <w:color w:val="4F81BD" w:themeColor="accent1"/>
                <w:rPrChange w:id="3276" w:author="Moses, Robbie" w:date="2023-02-22T02:30:00Z">
                  <w:rPr/>
                </w:rPrChange>
              </w:rPr>
              <w:instrText xml:space="preserve"> HYPERLINK \l "_Cashpoint(Basic(Service_Days" </w:instrText>
            </w:r>
            <w:r w:rsidRPr="003B5D4F">
              <w:rPr>
                <w:color w:val="4F81BD" w:themeColor="accent1"/>
                <w:rPrChange w:id="3277" w:author="Moses, Robbie" w:date="2023-02-22T02:30:00Z">
                  <w:rPr>
                    <w:rStyle w:val="Hyperlink"/>
                  </w:rPr>
                </w:rPrChange>
              </w:rPr>
              <w:fldChar w:fldCharType="separate"/>
            </w:r>
            <w:r w:rsidRPr="003B5D4F">
              <w:rPr>
                <w:rStyle w:val="Hyperlink"/>
                <w:color w:val="4F81BD" w:themeColor="accent1"/>
                <w:rPrChange w:id="3278" w:author="Moses, Robbie" w:date="2023-02-22T02:30:00Z">
                  <w:rPr>
                    <w:rStyle w:val="Hyperlink"/>
                  </w:rPr>
                </w:rPrChange>
              </w:rPr>
              <w:t xml:space="preserve">Cashpoint </w:t>
            </w:r>
            <w:r w:rsidRPr="003B5D4F">
              <w:rPr>
                <w:rStyle w:val="Hyperlink"/>
                <w:rFonts w:ascii="Wingdings" w:hAnsi="Wingdings"/>
                <w:color w:val="4F81BD" w:themeColor="accent1"/>
                <w:rPrChange w:id="3279" w:author="Moses, Robbie" w:date="2023-02-22T02:30:00Z">
                  <w:rPr>
                    <w:rStyle w:val="Hyperlink"/>
                    <w:rFonts w:ascii="Wingdings" w:hAnsi="Wingdings"/>
                  </w:rPr>
                </w:rPrChange>
              </w:rPr>
              <w:t></w:t>
            </w:r>
            <w:r w:rsidRPr="003B5D4F">
              <w:rPr>
                <w:rStyle w:val="Hyperlink"/>
                <w:color w:val="4F81BD" w:themeColor="accent1"/>
                <w:rPrChange w:id="3280" w:author="Moses, Robbie" w:date="2023-02-22T02:30:00Z">
                  <w:rPr>
                    <w:rStyle w:val="Hyperlink"/>
                  </w:rPr>
                </w:rPrChange>
              </w:rPr>
              <w:t xml:space="preserve"> Basic </w:t>
            </w:r>
            <w:r w:rsidRPr="003B5D4F">
              <w:rPr>
                <w:rStyle w:val="Hyperlink"/>
                <w:rFonts w:ascii="Wingdings" w:hAnsi="Wingdings"/>
                <w:color w:val="4F81BD" w:themeColor="accent1"/>
                <w:rPrChange w:id="3281" w:author="Moses, Robbie" w:date="2023-02-22T02:30:00Z">
                  <w:rPr>
                    <w:rStyle w:val="Hyperlink"/>
                    <w:rFonts w:ascii="Wingdings" w:hAnsi="Wingdings"/>
                  </w:rPr>
                </w:rPrChange>
              </w:rPr>
              <w:t></w:t>
            </w:r>
            <w:r w:rsidRPr="003B5D4F">
              <w:rPr>
                <w:rStyle w:val="Hyperlink"/>
                <w:color w:val="4F81BD" w:themeColor="accent1"/>
                <w:rPrChange w:id="3282" w:author="Moses, Robbie" w:date="2023-02-22T02:30:00Z">
                  <w:rPr>
                    <w:rStyle w:val="Hyperlink"/>
                  </w:rPr>
                </w:rPrChange>
              </w:rPr>
              <w:t xml:space="preserve"> Service Days</w:t>
            </w:r>
            <w:r w:rsidRPr="003B5D4F">
              <w:rPr>
                <w:rStyle w:val="Hyperlink"/>
                <w:color w:val="4F81BD" w:themeColor="accent1"/>
                <w:rPrChange w:id="3283" w:author="Moses, Robbie" w:date="2023-02-22T02:30:00Z">
                  <w:rPr>
                    <w:rStyle w:val="Hyperlink"/>
                  </w:rPr>
                </w:rPrChange>
              </w:rPr>
              <w:fldChar w:fldCharType="end"/>
            </w:r>
            <w:r>
              <w:t xml:space="preserve"> for more information on service exceptions.</w:t>
            </w:r>
          </w:p>
        </w:tc>
      </w:tr>
      <w:tr w:rsidR="00916881" w14:paraId="6FA5ADCE" w14:textId="77777777" w:rsidTr="001A65CF">
        <w:trPr>
          <w:trHeight w:val="845"/>
        </w:trPr>
        <w:tc>
          <w:tcPr>
            <w:tcW w:w="2592" w:type="dxa"/>
            <w:tcBorders>
              <w:top w:val="single" w:sz="4" w:space="0" w:color="000000"/>
              <w:left w:val="single" w:sz="4" w:space="0" w:color="000000"/>
              <w:bottom w:val="single" w:sz="4" w:space="0" w:color="000000"/>
            </w:tcBorders>
          </w:tcPr>
          <w:p w14:paraId="78986D71" w14:textId="77777777" w:rsidR="00916881" w:rsidRPr="00B841E6" w:rsidRDefault="00916881" w:rsidP="00B841E6">
            <w:pPr>
              <w:pStyle w:val="TableBody"/>
              <w:rPr>
                <w:b/>
                <w:bCs/>
              </w:rPr>
            </w:pPr>
            <w:r w:rsidRPr="00B841E6">
              <w:rPr>
                <w:b/>
                <w:bCs/>
              </w:rPr>
              <w:t>Purge Forecast Adjustments</w:t>
            </w:r>
          </w:p>
        </w:tc>
        <w:tc>
          <w:tcPr>
            <w:tcW w:w="5483" w:type="dxa"/>
            <w:tcBorders>
              <w:top w:val="single" w:sz="4" w:space="0" w:color="000000"/>
              <w:left w:val="single" w:sz="4" w:space="0" w:color="000000"/>
              <w:bottom w:val="single" w:sz="4" w:space="0" w:color="000000"/>
              <w:right w:val="single" w:sz="4" w:space="0" w:color="000000"/>
            </w:tcBorders>
          </w:tcPr>
          <w:p w14:paraId="10C2614B" w14:textId="77777777" w:rsidR="00112380" w:rsidRDefault="00916881" w:rsidP="000E2CC0">
            <w:pPr>
              <w:pStyle w:val="TableBody"/>
              <w:rPr>
                <w:ins w:id="3284" w:author="Robbie Moses" w:date="2023-03-03T06:31:00Z"/>
              </w:rPr>
            </w:pPr>
            <w:r>
              <w:t xml:space="preserve">This will purge the forecast adjustments for the specified Cashpoints. </w:t>
            </w:r>
          </w:p>
          <w:p w14:paraId="0AAB7B4B" w14:textId="74FC5E81" w:rsidR="00916881" w:rsidRDefault="00916881" w:rsidP="00112380">
            <w:pPr>
              <w:pStyle w:val="TableNote"/>
              <w:pPrChange w:id="3285" w:author="Robbie Moses" w:date="2023-03-03T06:32:00Z">
                <w:pPr>
                  <w:pStyle w:val="TableBody"/>
                </w:pPr>
              </w:pPrChange>
            </w:pPr>
            <w:r w:rsidRPr="00112380">
              <w:rPr>
                <w:b/>
                <w:bCs/>
                <w:rPrChange w:id="3286" w:author="Robbie Moses" w:date="2023-03-03T06:32:00Z">
                  <w:rPr/>
                </w:rPrChange>
              </w:rPr>
              <w:t>Note</w:t>
            </w:r>
            <w:r>
              <w:t xml:space="preserve"> that no dates are used or needed.</w:t>
            </w:r>
            <w:r>
              <w:rPr>
                <w:sz w:val="10"/>
                <w:szCs w:val="10"/>
              </w:rPr>
              <w:t xml:space="preserve">  </w:t>
            </w:r>
            <w:r>
              <w:t xml:space="preserve">This option is also found on Cashpoint-level screens. Forecast Adjustments are discussed further in the section </w:t>
            </w:r>
            <w:r w:rsidRPr="003B5D4F">
              <w:rPr>
                <w:color w:val="4F81BD" w:themeColor="accent1"/>
                <w:rPrChange w:id="3287" w:author="Moses, Robbie" w:date="2023-02-22T02:30:00Z">
                  <w:rPr/>
                </w:rPrChange>
              </w:rPr>
              <w:fldChar w:fldCharType="begin"/>
            </w:r>
            <w:r w:rsidRPr="003B5D4F">
              <w:rPr>
                <w:color w:val="4F81BD" w:themeColor="accent1"/>
                <w:rPrChange w:id="3288" w:author="Moses, Robbie" w:date="2023-02-22T02:30:00Z">
                  <w:rPr/>
                </w:rPrChange>
              </w:rPr>
              <w:instrText xml:space="preserve"> HYPERLINK \l "_Cashpoint(Forecast(View_Forecast" </w:instrText>
            </w:r>
            <w:r w:rsidRPr="003B5D4F">
              <w:rPr>
                <w:color w:val="4F81BD" w:themeColor="accent1"/>
                <w:rPrChange w:id="3289" w:author="Moses, Robbie" w:date="2023-02-22T02:30:00Z">
                  <w:rPr>
                    <w:rStyle w:val="Hyperlink"/>
                  </w:rPr>
                </w:rPrChange>
              </w:rPr>
              <w:fldChar w:fldCharType="separate"/>
            </w:r>
            <w:r w:rsidRPr="003B5D4F">
              <w:rPr>
                <w:rStyle w:val="Hyperlink"/>
                <w:color w:val="4F81BD" w:themeColor="accent1"/>
                <w:rPrChange w:id="3290" w:author="Moses, Robbie" w:date="2023-02-22T02:30:00Z">
                  <w:rPr>
                    <w:rStyle w:val="Hyperlink"/>
                  </w:rPr>
                </w:rPrChange>
              </w:rPr>
              <w:t xml:space="preserve">Cashpoint  </w:t>
            </w:r>
            <w:r w:rsidRPr="003B5D4F">
              <w:rPr>
                <w:rStyle w:val="Hyperlink"/>
                <w:rFonts w:ascii="Wingdings" w:hAnsi="Wingdings"/>
                <w:color w:val="4F81BD" w:themeColor="accent1"/>
                <w:rPrChange w:id="3291" w:author="Moses, Robbie" w:date="2023-02-22T02:30:00Z">
                  <w:rPr>
                    <w:rStyle w:val="Hyperlink"/>
                    <w:rFonts w:ascii="Wingdings" w:hAnsi="Wingdings"/>
                  </w:rPr>
                </w:rPrChange>
              </w:rPr>
              <w:t></w:t>
            </w:r>
            <w:r w:rsidRPr="003B5D4F">
              <w:rPr>
                <w:rStyle w:val="Hyperlink"/>
                <w:color w:val="4F81BD" w:themeColor="accent1"/>
                <w:rPrChange w:id="3292" w:author="Moses, Robbie" w:date="2023-02-22T02:30:00Z">
                  <w:rPr>
                    <w:rStyle w:val="Hyperlink"/>
                  </w:rPr>
                </w:rPrChange>
              </w:rPr>
              <w:t xml:space="preserve"> Forecast </w:t>
            </w:r>
            <w:r w:rsidRPr="003B5D4F">
              <w:rPr>
                <w:rStyle w:val="Hyperlink"/>
                <w:rFonts w:ascii="Wingdings" w:hAnsi="Wingdings"/>
                <w:color w:val="4F81BD" w:themeColor="accent1"/>
                <w:rPrChange w:id="3293" w:author="Moses, Robbie" w:date="2023-02-22T02:30:00Z">
                  <w:rPr>
                    <w:rStyle w:val="Hyperlink"/>
                    <w:rFonts w:ascii="Wingdings" w:hAnsi="Wingdings"/>
                  </w:rPr>
                </w:rPrChange>
              </w:rPr>
              <w:t></w:t>
            </w:r>
            <w:r w:rsidRPr="003B5D4F">
              <w:rPr>
                <w:rStyle w:val="Hyperlink"/>
                <w:color w:val="4F81BD" w:themeColor="accent1"/>
                <w:rPrChange w:id="3294" w:author="Moses, Robbie" w:date="2023-02-22T02:30:00Z">
                  <w:rPr>
                    <w:rStyle w:val="Hyperlink"/>
                  </w:rPr>
                </w:rPrChange>
              </w:rPr>
              <w:t xml:space="preserve"> View Forecast</w:t>
            </w:r>
            <w:r w:rsidRPr="003B5D4F">
              <w:rPr>
                <w:rStyle w:val="Hyperlink"/>
                <w:color w:val="4F81BD" w:themeColor="accent1"/>
                <w:rPrChange w:id="3295" w:author="Moses, Robbie" w:date="2023-02-22T02:30:00Z">
                  <w:rPr>
                    <w:rStyle w:val="Hyperlink"/>
                  </w:rPr>
                </w:rPrChange>
              </w:rPr>
              <w:fldChar w:fldCharType="end"/>
            </w:r>
          </w:p>
        </w:tc>
      </w:tr>
      <w:tr w:rsidR="00916881" w14:paraId="26BD8814" w14:textId="77777777" w:rsidTr="001A65CF">
        <w:trPr>
          <w:trHeight w:val="845"/>
        </w:trPr>
        <w:tc>
          <w:tcPr>
            <w:tcW w:w="2592" w:type="dxa"/>
            <w:tcBorders>
              <w:top w:val="single" w:sz="4" w:space="0" w:color="000000"/>
              <w:left w:val="single" w:sz="4" w:space="0" w:color="000000"/>
              <w:bottom w:val="single" w:sz="4" w:space="0" w:color="000000"/>
            </w:tcBorders>
          </w:tcPr>
          <w:p w14:paraId="4209B591" w14:textId="77777777" w:rsidR="00916881" w:rsidRPr="00B841E6" w:rsidRDefault="00916881" w:rsidP="00B841E6">
            <w:pPr>
              <w:pStyle w:val="TableBody"/>
              <w:rPr>
                <w:b/>
                <w:bCs/>
              </w:rPr>
            </w:pPr>
            <w:r w:rsidRPr="00B841E6">
              <w:rPr>
                <w:b/>
                <w:bCs/>
              </w:rPr>
              <w:t>Depository Items</w:t>
            </w:r>
          </w:p>
        </w:tc>
        <w:tc>
          <w:tcPr>
            <w:tcW w:w="5483" w:type="dxa"/>
            <w:tcBorders>
              <w:top w:val="single" w:sz="4" w:space="0" w:color="000000"/>
              <w:left w:val="single" w:sz="4" w:space="0" w:color="000000"/>
              <w:bottom w:val="single" w:sz="4" w:space="0" w:color="000000"/>
              <w:right w:val="single" w:sz="4" w:space="0" w:color="000000"/>
            </w:tcBorders>
          </w:tcPr>
          <w:p w14:paraId="343E5F34" w14:textId="77777777" w:rsidR="00173875" w:rsidRDefault="004D5BA2" w:rsidP="000E2CC0">
            <w:pPr>
              <w:pStyle w:val="TableBody"/>
              <w:rPr>
                <w:ins w:id="3296" w:author="Robbie Moses" w:date="2023-03-03T06:32:00Z"/>
                <w:lang w:eastAsia="ar-SA"/>
              </w:rPr>
            </w:pPr>
            <w:r>
              <w:rPr>
                <w:lang w:eastAsia="ar-SA"/>
              </w:rPr>
              <w:t xml:space="preserve">This will purge the Container Bags and the associated Wallets for the specified Cashpoints. </w:t>
            </w:r>
          </w:p>
          <w:p w14:paraId="09874DBA" w14:textId="077525F8" w:rsidR="00916881" w:rsidRDefault="004D5BA2" w:rsidP="00173875">
            <w:pPr>
              <w:pStyle w:val="TableNote"/>
              <w:pPrChange w:id="3297" w:author="Robbie Moses" w:date="2023-03-03T06:32:00Z">
                <w:pPr>
                  <w:pStyle w:val="TableBody"/>
                </w:pPr>
              </w:pPrChange>
            </w:pPr>
            <w:r w:rsidRPr="00173875">
              <w:rPr>
                <w:b/>
                <w:bCs/>
                <w:lang w:eastAsia="ar-SA"/>
                <w:rPrChange w:id="3298" w:author="Robbie Moses" w:date="2023-03-03T06:32:00Z">
                  <w:rPr>
                    <w:lang w:eastAsia="ar-SA"/>
                  </w:rPr>
                </w:rPrChange>
              </w:rPr>
              <w:t>Note</w:t>
            </w:r>
            <w:r>
              <w:rPr>
                <w:lang w:eastAsia="ar-SA"/>
              </w:rPr>
              <w:t xml:space="preserve"> that no dates are used or needed.</w:t>
            </w:r>
          </w:p>
        </w:tc>
      </w:tr>
    </w:tbl>
    <w:p w14:paraId="501A20E3" w14:textId="77777777" w:rsidR="00916881" w:rsidRDefault="00916881" w:rsidP="002C5B05">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C9FE1F0" w14:textId="77777777" w:rsidTr="0009567D">
        <w:trPr>
          <w:cantSplit/>
          <w:trHeight w:val="840"/>
        </w:trPr>
        <w:tc>
          <w:tcPr>
            <w:tcW w:w="1224" w:type="dxa"/>
            <w:tcBorders>
              <w:top w:val="single" w:sz="4" w:space="0" w:color="000000"/>
              <w:left w:val="single" w:sz="4" w:space="0" w:color="000000"/>
              <w:bottom w:val="single" w:sz="4" w:space="0" w:color="000000"/>
            </w:tcBorders>
          </w:tcPr>
          <w:p w14:paraId="156C7218"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5F2850E8" wp14:editId="28B4D037">
                      <wp:extent cx="496570" cy="504190"/>
                      <wp:effectExtent l="1270" t="8890" r="6985" b="1270"/>
                      <wp:docPr id="272"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75" name="Rectangle 6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6" name="Freeform 6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8" name="Freeform 6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00DBFBB" id="Group 5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LsB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">
                      <v:rect id="Rectangle 6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" filled="f" stroked="f">
                        <v:stroke joinstyle="round"/>
                      </v:rect>
                      <v:shape id="Freeform 6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61BD16" w14:textId="0758F310" w:rsidR="00916881" w:rsidRDefault="00916881" w:rsidP="004D5BA2">
            <w:pPr>
              <w:pStyle w:val="TableNote"/>
            </w:pPr>
            <w:r>
              <w:rPr>
                <w:b/>
                <w:bCs/>
              </w:rPr>
              <w:t>Note:</w:t>
            </w:r>
            <w:r>
              <w:t xml:space="preserve"> The above recommendations for data selections are only provided as suggestions; however, each institution needs to determine how much data it would like to have available.  </w:t>
            </w:r>
            <w:r w:rsidR="00163548">
              <w:t>Before</w:t>
            </w:r>
            <w:r>
              <w:t xml:space="preserve"> purging data, the database should be backed up.</w:t>
            </w:r>
          </w:p>
        </w:tc>
      </w:tr>
    </w:tbl>
    <w:p w14:paraId="4D156CF9" w14:textId="77C8C7EE"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_Ref236112235 \h </w:instrText>
      </w:r>
      <w:r w:rsidR="00027408">
        <w:rPr>
          <w:caps/>
          <w:color w:val="622423"/>
          <w:spacing w:val="10"/>
        </w:rPr>
      </w:r>
      <w:r w:rsidR="00027408">
        <w:rPr>
          <w:caps/>
          <w:color w:val="622423"/>
          <w:spacing w:val="10"/>
        </w:rPr>
        <w:fldChar w:fldCharType="separate"/>
      </w:r>
      <w:r w:rsidR="00D57607">
        <w:t>System</w:t>
      </w:r>
      <w:r w:rsidR="00D57607">
        <w:rPr>
          <w:rFonts w:ascii="Wingdings" w:hAnsi="Wingdings"/>
        </w:rPr>
        <w:t></w:t>
      </w:r>
      <w:r w:rsidR="00D57607">
        <w:t>Maintenance Page</w:t>
      </w:r>
      <w:r w:rsidR="00027408">
        <w:rPr>
          <w:caps/>
          <w:color w:val="622423"/>
          <w:spacing w:val="10"/>
        </w:rPr>
        <w:fldChar w:fldCharType="end"/>
      </w:r>
    </w:p>
    <w:p w14:paraId="6A788DDA" w14:textId="77777777" w:rsidR="004D5BA2" w:rsidRDefault="004D5BA2" w:rsidP="002C5B05">
      <w:pPr>
        <w:pStyle w:val="BodyText"/>
      </w:pPr>
      <w:bookmarkStart w:id="3299" w:name="_Ref223430814"/>
      <w:bookmarkStart w:id="3300" w:name="_Ref236112494"/>
    </w:p>
    <w:p w14:paraId="58F30517" w14:textId="19659E59" w:rsidR="00916881" w:rsidRDefault="00916881" w:rsidP="002A16AE">
      <w:pPr>
        <w:pStyle w:val="Heading3"/>
      </w:pPr>
      <w:bookmarkStart w:id="3301" w:name="_Toc128718735"/>
      <w:r>
        <w:t>System</w:t>
      </w:r>
      <w:r>
        <w:rPr>
          <w:rFonts w:ascii="Wingdings" w:hAnsi="Wingdings"/>
        </w:rPr>
        <w:t></w:t>
      </w:r>
      <w:r>
        <w:t>Maintenance</w:t>
      </w:r>
      <w:r>
        <w:rPr>
          <w:rFonts w:ascii="Wingdings" w:hAnsi="Wingdings"/>
        </w:rPr>
        <w:t></w:t>
      </w:r>
      <w:r>
        <w:t>Include/Exclude History</w:t>
      </w:r>
      <w:bookmarkEnd w:id="3299"/>
      <w:bookmarkEnd w:id="3300"/>
      <w:bookmarkEnd w:id="3301"/>
    </w:p>
    <w:p w14:paraId="7E173013" w14:textId="72963B0F" w:rsidR="00916881" w:rsidRDefault="00163548" w:rsidP="00484956">
      <w:pPr>
        <w:pStyle w:val="BodyText"/>
      </w:pPr>
      <w:r>
        <w:t>T</w:t>
      </w:r>
      <w:r w:rsidR="00916881">
        <w:t>o assure the creation of accurate forecasts, it is possible to include or exclude ATM or branch history.  In the case</w:t>
      </w:r>
      <w:r>
        <w:t>,</w:t>
      </w:r>
      <w:r w:rsidR="00916881">
        <w:t xml:space="preserve"> there is a problem with the data or the daily files that would adversely affect the forecast, one or more day</w:t>
      </w:r>
      <w:r w:rsidR="0048245F">
        <w:t>'</w:t>
      </w:r>
      <w:r w:rsidR="00916881">
        <w:t xml:space="preserve">s worth of historical data can </w:t>
      </w:r>
      <w:r w:rsidR="00916881">
        <w:lastRenderedPageBreak/>
        <w:t xml:space="preserve">be excluded.  Similarly, days that have been previously excluded can also be </w:t>
      </w:r>
      <w:r w:rsidR="00916881" w:rsidRPr="00173875">
        <w:rPr>
          <w:b/>
          <w:bCs/>
          <w:rPrChange w:id="3302" w:author="Robbie Moses" w:date="2023-03-03T06:32:00Z">
            <w:rPr/>
          </w:rPrChange>
        </w:rPr>
        <w:t>“re-included”</w:t>
      </w:r>
      <w:r w:rsidR="00916881">
        <w:t xml:space="preserve"> into the </w:t>
      </w:r>
      <w:r w:rsidR="00484956">
        <w:t>database in case</w:t>
      </w:r>
      <w:r w:rsidR="00916881">
        <w:t xml:space="preserve"> such exclusions were made in error.  So, </w:t>
      </w:r>
      <w:r w:rsidR="0048245F">
        <w:t xml:space="preserve">the </w:t>
      </w:r>
      <w:r w:rsidR="00916881">
        <w:t>exclusion does not delete the data from history, it merely excludes the data from being considered as part of the demand pattern whenever the forecast is being created. In case the status from the Cashpoint history is provided, the software will automatically exclude the information. This automatic</w:t>
      </w:r>
      <w:r w:rsidR="0048245F">
        <w:t>ally</w:t>
      </w:r>
      <w:r w:rsidR="00916881">
        <w:t xml:space="preserve"> exclude</w:t>
      </w:r>
      <w:r w:rsidR="0048245F">
        <w:t>s</w:t>
      </w:r>
      <w:r w:rsidR="00916881">
        <w:t xml:space="preserve"> functionality in OptiCash </w:t>
      </w:r>
      <w:r w:rsidR="005E604E">
        <w:t xml:space="preserve">making </w:t>
      </w:r>
      <w:r w:rsidR="00916881">
        <w:t>the forecast creation easier, since sometimes, it is complicated to determine data that should be excluded.</w:t>
      </w:r>
    </w:p>
    <w:p w14:paraId="5A9C383F" w14:textId="2990B27C" w:rsidR="00916881" w:rsidRDefault="00916881" w:rsidP="00F63174">
      <w:pPr>
        <w:pStyle w:val="Caption"/>
        <w:spacing w:before="0" w:after="120"/>
        <w:ind w:left="187" w:hanging="187"/>
        <w:outlineLvl w:val="0"/>
      </w:pPr>
      <w:bookmarkStart w:id="3303" w:name="_Toc128632474"/>
      <w:r>
        <w:t xml:space="preserve">Figure </w:t>
      </w:r>
      <w:ins w:id="3304" w:author="Robbie Moses" w:date="2023-03-02T06:45:00Z">
        <w:r w:rsidR="00624EA3">
          <w:fldChar w:fldCharType="begin"/>
        </w:r>
        <w:r w:rsidR="00624EA3">
          <w:instrText xml:space="preserve"> SEQ Figure \* ARABIC </w:instrText>
        </w:r>
      </w:ins>
      <w:r w:rsidR="00624EA3">
        <w:fldChar w:fldCharType="separate"/>
      </w:r>
      <w:ins w:id="3305" w:author="Robbie Moses" w:date="2023-03-02T06:45:00Z">
        <w:r w:rsidR="00624EA3">
          <w:rPr>
            <w:noProof/>
          </w:rPr>
          <w:t>155</w:t>
        </w:r>
        <w:r w:rsidR="00624EA3">
          <w:fldChar w:fldCharType="end"/>
        </w:r>
      </w:ins>
      <w:ins w:id="3306" w:author="Moses, Robbie" w:date="2023-02-22T02:39:00Z">
        <w:del w:id="3307" w:author="Robbie Moses" w:date="2023-03-02T06:45:00Z">
          <w:r w:rsidR="003B5D4F" w:rsidDel="00624EA3">
            <w:fldChar w:fldCharType="begin"/>
          </w:r>
          <w:r w:rsidR="003B5D4F" w:rsidDel="00624EA3">
            <w:delInstrText xml:space="preserve"> SEQ Figure \* ARABIC </w:delInstrText>
          </w:r>
        </w:del>
      </w:ins>
      <w:del w:id="3308" w:author="Robbie Moses" w:date="2023-03-02T06:45:00Z">
        <w:r w:rsidR="003B5D4F" w:rsidDel="00624EA3">
          <w:fldChar w:fldCharType="separate"/>
        </w:r>
      </w:del>
      <w:ins w:id="3309" w:author="Moses, Robbie" w:date="2023-02-22T02:39:00Z">
        <w:del w:id="3310" w:author="Robbie Moses" w:date="2023-03-02T06:45:00Z">
          <w:r w:rsidR="003B5D4F" w:rsidDel="00624EA3">
            <w:rPr>
              <w:noProof/>
            </w:rPr>
            <w:delText>154</w:delText>
          </w:r>
          <w:r w:rsidR="003B5D4F" w:rsidDel="00624EA3">
            <w:fldChar w:fldCharType="end"/>
          </w:r>
        </w:del>
      </w:ins>
      <w:del w:id="331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154</w:delText>
        </w:r>
        <w:r w:rsidRPr="1E740376" w:rsidDel="003B5D4F">
          <w:rPr>
            <w:noProof/>
          </w:rPr>
          <w:fldChar w:fldCharType="end"/>
        </w:r>
      </w:del>
      <w:r>
        <w:t xml:space="preserve">: Include/Exclude </w:t>
      </w:r>
      <w:r w:rsidR="005E604E">
        <w:t xml:space="preserve">THE </w:t>
      </w:r>
      <w:r>
        <w:t>History Page</w:t>
      </w:r>
      <w:bookmarkEnd w:id="3303"/>
    </w:p>
    <w:p w14:paraId="36269FBB" w14:textId="13ED035A" w:rsidR="00916881" w:rsidRDefault="5272B968" w:rsidP="002C5B05">
      <w:pPr>
        <w:pStyle w:val="BodyText"/>
      </w:pPr>
      <w:r>
        <w:rPr>
          <w:noProof/>
        </w:rPr>
        <w:drawing>
          <wp:inline distT="0" distB="0" distL="0" distR="0" wp14:anchorId="4BFD205C" wp14:editId="50919202">
            <wp:extent cx="5486400" cy="2247900"/>
            <wp:effectExtent l="76200" t="76200" r="133350" b="133350"/>
            <wp:docPr id="2004475207" name="Picture 20044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486400" cy="224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CA906B" w14:textId="38F37728" w:rsidR="00916881" w:rsidRDefault="00916881" w:rsidP="00F63174">
      <w:pPr>
        <w:pStyle w:val="Caption"/>
        <w:spacing w:before="0" w:after="120"/>
        <w:ind w:left="187" w:hanging="187"/>
        <w:outlineLvl w:val="0"/>
        <w:rPr>
          <w:lang w:val="en-US"/>
        </w:rPr>
      </w:pPr>
      <w:bookmarkStart w:id="3312" w:name="_Toc128631086"/>
      <w:r>
        <w:t xml:space="preserve">Table </w:t>
      </w:r>
      <w:r w:rsidR="00027408">
        <w:fldChar w:fldCharType="begin"/>
      </w:r>
      <w:r>
        <w:instrText xml:space="preserve"> SEQ "Table" \*Arabic </w:instrText>
      </w:r>
      <w:r w:rsidR="00027408">
        <w:fldChar w:fldCharType="separate"/>
      </w:r>
      <w:r w:rsidR="00D57607">
        <w:rPr>
          <w:noProof/>
        </w:rPr>
        <w:t>132</w:t>
      </w:r>
      <w:r w:rsidR="00027408">
        <w:rPr>
          <w:noProof/>
        </w:rPr>
        <w:fldChar w:fldCharType="end"/>
      </w:r>
      <w:r>
        <w:rPr>
          <w:lang w:val="en-US"/>
        </w:rPr>
        <w:t>: Include/Exclude History Description</w:t>
      </w:r>
      <w:bookmarkEnd w:id="3312"/>
    </w:p>
    <w:tbl>
      <w:tblPr>
        <w:tblW w:w="0" w:type="auto"/>
        <w:tblInd w:w="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9" w:type="dxa"/>
          <w:right w:w="79" w:type="dxa"/>
        </w:tblCellMar>
        <w:tblLook w:val="0000" w:firstRow="0" w:lastRow="0" w:firstColumn="0" w:lastColumn="0" w:noHBand="0" w:noVBand="0"/>
        <w:tblPrChange w:id="3313" w:author="Robbie Moses" w:date="2023-03-03T06:34:00Z">
          <w:tblPr>
            <w:tblW w:w="0" w:type="auto"/>
            <w:tblInd w:w="467" w:type="dxa"/>
            <w:tblBorders>
              <w:top w:val="single" w:sz="4" w:space="0" w:color="800000"/>
              <w:left w:val="single" w:sz="4" w:space="0" w:color="800000"/>
              <w:bottom w:val="single" w:sz="4" w:space="0" w:color="800000"/>
              <w:right w:val="single" w:sz="4" w:space="0" w:color="800000"/>
              <w:insideH w:val="single" w:sz="4" w:space="0" w:color="800000"/>
              <w:insideV w:val="single" w:sz="4" w:space="0" w:color="800000"/>
            </w:tblBorders>
            <w:tblLayout w:type="fixed"/>
            <w:tblCellMar>
              <w:left w:w="79" w:type="dxa"/>
              <w:right w:w="79" w:type="dxa"/>
            </w:tblCellMar>
            <w:tblLook w:val="0000" w:firstRow="0" w:lastRow="0" w:firstColumn="0" w:lastColumn="0" w:noHBand="0" w:noVBand="0"/>
          </w:tblPr>
        </w:tblPrChange>
      </w:tblPr>
      <w:tblGrid>
        <w:gridCol w:w="3182"/>
        <w:gridCol w:w="4892"/>
        <w:tblGridChange w:id="3314">
          <w:tblGrid>
            <w:gridCol w:w="3182"/>
            <w:gridCol w:w="4892"/>
          </w:tblGrid>
        </w:tblGridChange>
      </w:tblGrid>
      <w:tr w:rsidR="00916881" w14:paraId="7C766ECA" w14:textId="77777777" w:rsidTr="00077020">
        <w:trPr>
          <w:cantSplit/>
          <w:tblHeader/>
          <w:trPrChange w:id="3315" w:author="Robbie Moses" w:date="2023-03-03T06:34:00Z">
            <w:trPr>
              <w:cantSplit/>
              <w:tblHeader/>
            </w:trPr>
          </w:trPrChange>
        </w:trPr>
        <w:tc>
          <w:tcPr>
            <w:tcW w:w="3182" w:type="dxa"/>
            <w:shd w:val="clear" w:color="auto" w:fill="60C03A"/>
            <w:tcPrChange w:id="3316" w:author="Robbie Moses" w:date="2023-03-03T06:34:00Z">
              <w:tcPr>
                <w:tcW w:w="3182" w:type="dxa"/>
                <w:tcBorders>
                  <w:top w:val="single" w:sz="4" w:space="0" w:color="auto"/>
                </w:tcBorders>
                <w:shd w:val="clear" w:color="auto" w:fill="60C03A"/>
              </w:tcPr>
            </w:tcPrChange>
          </w:tcPr>
          <w:p w14:paraId="3013174A" w14:textId="77777777" w:rsidR="00916881" w:rsidRDefault="00916881" w:rsidP="00484956">
            <w:pPr>
              <w:pStyle w:val="TableHeading"/>
            </w:pPr>
            <w:r>
              <w:t>Options</w:t>
            </w:r>
          </w:p>
        </w:tc>
        <w:tc>
          <w:tcPr>
            <w:tcW w:w="4892" w:type="dxa"/>
            <w:shd w:val="clear" w:color="auto" w:fill="60C03A"/>
            <w:tcPrChange w:id="3317" w:author="Robbie Moses" w:date="2023-03-03T06:34:00Z">
              <w:tcPr>
                <w:tcW w:w="4892" w:type="dxa"/>
                <w:shd w:val="clear" w:color="auto" w:fill="60C03A"/>
              </w:tcPr>
            </w:tcPrChange>
          </w:tcPr>
          <w:p w14:paraId="6771311F" w14:textId="77777777" w:rsidR="00916881" w:rsidRDefault="00916881" w:rsidP="00484956">
            <w:pPr>
              <w:pStyle w:val="TableHeading"/>
            </w:pPr>
            <w:r>
              <w:t>Description</w:t>
            </w:r>
          </w:p>
        </w:tc>
      </w:tr>
      <w:tr w:rsidR="00916881" w14:paraId="1866F5DD" w14:textId="77777777" w:rsidTr="00077020">
        <w:trPr>
          <w:cantSplit/>
          <w:trPrChange w:id="3318" w:author="Robbie Moses" w:date="2023-03-03T06:34:00Z">
            <w:trPr>
              <w:cantSplit/>
            </w:trPr>
          </w:trPrChange>
        </w:trPr>
        <w:tc>
          <w:tcPr>
            <w:tcW w:w="3182" w:type="dxa"/>
            <w:tcPrChange w:id="3319" w:author="Robbie Moses" w:date="2023-03-03T06:34:00Z">
              <w:tcPr>
                <w:tcW w:w="3182" w:type="dxa"/>
              </w:tcPr>
            </w:tcPrChange>
          </w:tcPr>
          <w:p w14:paraId="6685373D" w14:textId="77777777" w:rsidR="00916881" w:rsidRPr="00484956" w:rsidRDefault="00916881" w:rsidP="00484956">
            <w:pPr>
              <w:pStyle w:val="TableBody"/>
              <w:rPr>
                <w:b/>
                <w:bCs/>
              </w:rPr>
            </w:pPr>
            <w:r w:rsidRPr="00484956">
              <w:rPr>
                <w:b/>
                <w:bCs/>
              </w:rPr>
              <w:t>Cashpoint ID</w:t>
            </w:r>
          </w:p>
        </w:tc>
        <w:tc>
          <w:tcPr>
            <w:tcW w:w="4887" w:type="dxa"/>
            <w:tcPrChange w:id="3320" w:author="Robbie Moses" w:date="2023-03-03T06:34:00Z">
              <w:tcPr>
                <w:tcW w:w="4887" w:type="dxa"/>
                <w:tcBorders>
                  <w:right w:val="single" w:sz="4" w:space="0" w:color="auto"/>
                </w:tcBorders>
              </w:tcPr>
            </w:tcPrChange>
          </w:tcPr>
          <w:p w14:paraId="1FA502BE" w14:textId="77777777" w:rsidR="00916881" w:rsidRDefault="00916881" w:rsidP="00484956">
            <w:pPr>
              <w:pStyle w:val="TableBody"/>
            </w:pPr>
            <w:r>
              <w:t xml:space="preserve">This option allows selecting Cashpoint(s) that need to be included /excluded in history. Select the Cashpoint(s) by clicking on the Select button. Once the Cashpoint(s) have been selected, click on Include or Exclude button depending on intentions.  </w:t>
            </w:r>
          </w:p>
        </w:tc>
      </w:tr>
      <w:tr w:rsidR="00916881" w14:paraId="53DFF5AB" w14:textId="77777777" w:rsidTr="00077020">
        <w:trPr>
          <w:cantSplit/>
          <w:trPrChange w:id="3321" w:author="Robbie Moses" w:date="2023-03-03T06:34:00Z">
            <w:trPr>
              <w:cantSplit/>
            </w:trPr>
          </w:trPrChange>
        </w:trPr>
        <w:tc>
          <w:tcPr>
            <w:tcW w:w="3182" w:type="dxa"/>
            <w:tcPrChange w:id="3322" w:author="Robbie Moses" w:date="2023-03-03T06:34:00Z">
              <w:tcPr>
                <w:tcW w:w="3182" w:type="dxa"/>
              </w:tcPr>
            </w:tcPrChange>
          </w:tcPr>
          <w:p w14:paraId="40F2D3A9" w14:textId="77777777" w:rsidR="00916881" w:rsidRPr="00484956" w:rsidRDefault="00916881" w:rsidP="00484956">
            <w:pPr>
              <w:pStyle w:val="TableBody"/>
              <w:rPr>
                <w:b/>
                <w:bCs/>
              </w:rPr>
            </w:pPr>
            <w:r w:rsidRPr="00484956">
              <w:rPr>
                <w:b/>
                <w:bCs/>
              </w:rPr>
              <w:t>Currency</w:t>
            </w:r>
          </w:p>
        </w:tc>
        <w:tc>
          <w:tcPr>
            <w:tcW w:w="4887" w:type="dxa"/>
            <w:tcPrChange w:id="3323" w:author="Robbie Moses" w:date="2023-03-03T06:34:00Z">
              <w:tcPr>
                <w:tcW w:w="4887" w:type="dxa"/>
              </w:tcPr>
            </w:tcPrChange>
          </w:tcPr>
          <w:p w14:paraId="3EAED2F6" w14:textId="0864A417" w:rsidR="00916881" w:rsidRDefault="00916881" w:rsidP="00484956">
            <w:pPr>
              <w:pStyle w:val="TableBody"/>
            </w:pPr>
            <w:r>
              <w:t xml:space="preserve">Allows selecting currencies to be included/excluded from the history. Select currencies as necessary from the </w:t>
            </w:r>
            <w:r w:rsidR="005E604E">
              <w:t>drop-</w:t>
            </w:r>
            <w:r>
              <w:t xml:space="preserve">down list. </w:t>
            </w:r>
          </w:p>
        </w:tc>
      </w:tr>
      <w:tr w:rsidR="00916881" w14:paraId="79456A68" w14:textId="77777777" w:rsidTr="00077020">
        <w:trPr>
          <w:cantSplit/>
          <w:trPrChange w:id="3324" w:author="Robbie Moses" w:date="2023-03-03T06:34:00Z">
            <w:trPr>
              <w:cantSplit/>
            </w:trPr>
          </w:trPrChange>
        </w:trPr>
        <w:tc>
          <w:tcPr>
            <w:tcW w:w="3182" w:type="dxa"/>
            <w:tcPrChange w:id="3325" w:author="Robbie Moses" w:date="2023-03-03T06:34:00Z">
              <w:tcPr>
                <w:tcW w:w="3182" w:type="dxa"/>
              </w:tcPr>
            </w:tcPrChange>
          </w:tcPr>
          <w:p w14:paraId="51E073D7" w14:textId="77777777" w:rsidR="00916881" w:rsidRPr="00484956" w:rsidRDefault="00916881" w:rsidP="00484956">
            <w:pPr>
              <w:pStyle w:val="TableBody"/>
              <w:rPr>
                <w:b/>
                <w:bCs/>
              </w:rPr>
            </w:pPr>
            <w:r w:rsidRPr="00484956">
              <w:rPr>
                <w:b/>
                <w:bCs/>
              </w:rPr>
              <w:t xml:space="preserve">Date </w:t>
            </w:r>
          </w:p>
        </w:tc>
        <w:tc>
          <w:tcPr>
            <w:tcW w:w="4887" w:type="dxa"/>
            <w:tcPrChange w:id="3326" w:author="Robbie Moses" w:date="2023-03-03T06:34:00Z">
              <w:tcPr>
                <w:tcW w:w="4887" w:type="dxa"/>
              </w:tcPr>
            </w:tcPrChange>
          </w:tcPr>
          <w:p w14:paraId="2AC8ED54" w14:textId="77777777" w:rsidR="00916881" w:rsidRDefault="00916881" w:rsidP="00484956">
            <w:pPr>
              <w:pStyle w:val="TableBody"/>
            </w:pPr>
            <w:r>
              <w:t xml:space="preserve">Allows selecting specific dates to be included/excluded from the history. Use the Calendar button to indicate the dates. </w:t>
            </w:r>
          </w:p>
        </w:tc>
      </w:tr>
      <w:tr w:rsidR="00916881" w14:paraId="5C27FD58" w14:textId="77777777" w:rsidTr="00077020">
        <w:trPr>
          <w:cantSplit/>
          <w:trHeight w:hRule="exact" w:val="314"/>
          <w:trPrChange w:id="3327" w:author="Robbie Moses" w:date="2023-03-03T06:34:00Z">
            <w:trPr>
              <w:cantSplit/>
              <w:trHeight w:hRule="exact" w:val="314"/>
            </w:trPr>
          </w:trPrChange>
        </w:trPr>
        <w:tc>
          <w:tcPr>
            <w:tcW w:w="3182" w:type="dxa"/>
            <w:tcPrChange w:id="3328" w:author="Robbie Moses" w:date="2023-03-03T06:34:00Z">
              <w:tcPr>
                <w:tcW w:w="3182" w:type="dxa"/>
              </w:tcPr>
            </w:tcPrChange>
          </w:tcPr>
          <w:p w14:paraId="77100F24" w14:textId="77777777" w:rsidR="00916881" w:rsidRPr="00484956" w:rsidRDefault="00916881" w:rsidP="00484956">
            <w:pPr>
              <w:pStyle w:val="TableBody"/>
              <w:rPr>
                <w:b/>
                <w:bCs/>
              </w:rPr>
            </w:pPr>
            <w:r w:rsidRPr="00484956">
              <w:rPr>
                <w:b/>
                <w:bCs/>
              </w:rPr>
              <w:t>Open Balance</w:t>
            </w:r>
          </w:p>
        </w:tc>
        <w:tc>
          <w:tcPr>
            <w:tcW w:w="4887" w:type="dxa"/>
            <w:vMerge w:val="restart"/>
            <w:tcPrChange w:id="3329" w:author="Robbie Moses" w:date="2023-03-03T06:34:00Z">
              <w:tcPr>
                <w:tcW w:w="4887" w:type="dxa"/>
                <w:vMerge w:val="restart"/>
              </w:tcPr>
            </w:tcPrChange>
          </w:tcPr>
          <w:p w14:paraId="3E21BF8E" w14:textId="17F7C0BA" w:rsidR="00916881" w:rsidRDefault="00916881" w:rsidP="00484956">
            <w:pPr>
              <w:pStyle w:val="TableBody"/>
            </w:pPr>
            <w:r>
              <w:t xml:space="preserve">This option gives </w:t>
            </w:r>
            <w:r w:rsidR="005E604E">
              <w:t xml:space="preserve">the </w:t>
            </w:r>
            <w:r>
              <w:t>ability to include/exclude various balance data by specifying a particular amount or choosing options such as:</w:t>
            </w:r>
          </w:p>
          <w:p w14:paraId="2FBE7E95" w14:textId="77777777" w:rsidR="00916881" w:rsidRDefault="00916881" w:rsidP="00484956">
            <w:pPr>
              <w:pStyle w:val="TableBody"/>
            </w:pPr>
          </w:p>
          <w:p w14:paraId="3A0AE55C" w14:textId="77777777" w:rsidR="00916881" w:rsidRPr="00E84D9B" w:rsidRDefault="00916881" w:rsidP="00484956">
            <w:pPr>
              <w:pStyle w:val="TableBody"/>
              <w:rPr>
                <w:i/>
                <w:iCs/>
                <w:rPrChange w:id="3330" w:author="Robbie Moses" w:date="2023-03-03T06:35:00Z">
                  <w:rPr/>
                </w:rPrChange>
              </w:rPr>
            </w:pPr>
            <w:r w:rsidRPr="00E84D9B">
              <w:rPr>
                <w:i/>
                <w:iCs/>
                <w:rPrChange w:id="3331" w:author="Robbie Moses" w:date="2023-03-03T06:35:00Z">
                  <w:rPr/>
                </w:rPrChange>
              </w:rPr>
              <w:lastRenderedPageBreak/>
              <w:t xml:space="preserve">Withdrawals </w:t>
            </w:r>
            <w:r w:rsidRPr="00E84D9B">
              <w:rPr>
                <w:rFonts w:ascii="Wingdings" w:hAnsi="Wingdings"/>
                <w:i/>
                <w:iCs/>
                <w:rPrChange w:id="3332" w:author="Robbie Moses" w:date="2023-03-03T06:35:00Z">
                  <w:rPr>
                    <w:rFonts w:ascii="Wingdings" w:hAnsi="Wingdings"/>
                  </w:rPr>
                </w:rPrChange>
              </w:rPr>
              <w:t></w:t>
            </w:r>
            <w:r w:rsidRPr="00E84D9B">
              <w:rPr>
                <w:i/>
                <w:iCs/>
                <w:rPrChange w:id="3333" w:author="Robbie Moses" w:date="2023-03-03T06:35:00Z">
                  <w:rPr/>
                </w:rPrChange>
              </w:rPr>
              <w:t xml:space="preserve"> Greater Than </w:t>
            </w:r>
            <w:r w:rsidRPr="00E84D9B">
              <w:rPr>
                <w:rFonts w:ascii="Wingdings" w:hAnsi="Wingdings"/>
                <w:i/>
                <w:iCs/>
                <w:rPrChange w:id="3334" w:author="Robbie Moses" w:date="2023-03-03T06:35:00Z">
                  <w:rPr>
                    <w:rFonts w:ascii="Wingdings" w:hAnsi="Wingdings"/>
                  </w:rPr>
                </w:rPrChange>
              </w:rPr>
              <w:t></w:t>
            </w:r>
            <w:r w:rsidRPr="00E84D9B">
              <w:rPr>
                <w:i/>
                <w:iCs/>
                <w:rPrChange w:id="3335" w:author="Robbie Moses" w:date="2023-03-03T06:35:00Z">
                  <w:rPr/>
                </w:rPrChange>
              </w:rPr>
              <w:t xml:space="preserve"> Open. Balance</w:t>
            </w:r>
          </w:p>
          <w:p w14:paraId="4F0DBBFC" w14:textId="77777777" w:rsidR="00916881" w:rsidRDefault="00446BCA" w:rsidP="00484956">
            <w:pPr>
              <w:pStyle w:val="TableBody"/>
            </w:pPr>
            <w:r>
              <w:rPr>
                <w:noProof/>
              </w:rPr>
              <w:drawing>
                <wp:inline distT="0" distB="0" distL="0" distR="0" wp14:anchorId="1DEC6677" wp14:editId="1123B7E7">
                  <wp:extent cx="2966085" cy="198755"/>
                  <wp:effectExtent l="0" t="0" r="5715" b="0"/>
                  <wp:docPr id="43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66085" cy="198755"/>
                          </a:xfrm>
                          <a:prstGeom prst="rect">
                            <a:avLst/>
                          </a:prstGeom>
                          <a:solidFill>
                            <a:srgbClr val="FFFFFF"/>
                          </a:solidFill>
                          <a:ln>
                            <a:noFill/>
                          </a:ln>
                        </pic:spPr>
                      </pic:pic>
                    </a:graphicData>
                  </a:graphic>
                </wp:inline>
              </w:drawing>
            </w:r>
          </w:p>
          <w:p w14:paraId="5CF189E9" w14:textId="06FF0B8F" w:rsidR="00916881" w:rsidDel="002315BC" w:rsidRDefault="00916881" w:rsidP="00484956">
            <w:pPr>
              <w:pStyle w:val="TableBody"/>
              <w:rPr>
                <w:del w:id="3336" w:author="Robbie Moses" w:date="2023-03-03T06:35:00Z"/>
              </w:rPr>
            </w:pPr>
            <w:r>
              <w:t>To enter a numerical value, enter the amount in the – Or -</w:t>
            </w:r>
          </w:p>
          <w:p w14:paraId="3944A7E8" w14:textId="77777777" w:rsidR="00916881" w:rsidRDefault="00916881" w:rsidP="00484956">
            <w:pPr>
              <w:pStyle w:val="TableBody"/>
            </w:pPr>
            <w:r>
              <w:t>field</w:t>
            </w:r>
            <w:del w:id="3337" w:author="Robbie Moses" w:date="2023-03-03T06:36:00Z">
              <w:r w:rsidDel="00E84D9B">
                <w:delText>:</w:delText>
              </w:r>
            </w:del>
          </w:p>
          <w:p w14:paraId="19EA3737" w14:textId="77777777" w:rsidR="00916881" w:rsidRDefault="00916881" w:rsidP="00484956">
            <w:pPr>
              <w:pStyle w:val="TableBody"/>
            </w:pPr>
            <w:r>
              <w:t xml:space="preserve"> </w:t>
            </w:r>
          </w:p>
          <w:p w14:paraId="4954FAD8" w14:textId="77777777" w:rsidR="00916881" w:rsidRDefault="00446BCA" w:rsidP="00484956">
            <w:pPr>
              <w:pStyle w:val="TableBody"/>
            </w:pPr>
            <w:r>
              <w:rPr>
                <w:noProof/>
              </w:rPr>
              <w:drawing>
                <wp:inline distT="0" distB="0" distL="0" distR="0" wp14:anchorId="2252D623" wp14:editId="5EEDBF8D">
                  <wp:extent cx="3005455" cy="167005"/>
                  <wp:effectExtent l="0" t="0" r="4445" b="4445"/>
                  <wp:docPr id="43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05455" cy="167005"/>
                          </a:xfrm>
                          <a:prstGeom prst="rect">
                            <a:avLst/>
                          </a:prstGeom>
                          <a:solidFill>
                            <a:srgbClr val="FFFFFF"/>
                          </a:solidFill>
                          <a:ln>
                            <a:noFill/>
                          </a:ln>
                        </pic:spPr>
                      </pic:pic>
                    </a:graphicData>
                  </a:graphic>
                </wp:inline>
              </w:drawing>
            </w:r>
          </w:p>
        </w:tc>
      </w:tr>
      <w:tr w:rsidR="00916881" w14:paraId="638DF410" w14:textId="77777777" w:rsidTr="00077020">
        <w:trPr>
          <w:cantSplit/>
          <w:trHeight w:hRule="exact" w:val="314"/>
          <w:trPrChange w:id="3338" w:author="Robbie Moses" w:date="2023-03-03T06:34:00Z">
            <w:trPr>
              <w:cantSplit/>
              <w:trHeight w:hRule="exact" w:val="314"/>
            </w:trPr>
          </w:trPrChange>
        </w:trPr>
        <w:tc>
          <w:tcPr>
            <w:tcW w:w="3182" w:type="dxa"/>
            <w:tcPrChange w:id="3339" w:author="Robbie Moses" w:date="2023-03-03T06:34:00Z">
              <w:tcPr>
                <w:tcW w:w="3182" w:type="dxa"/>
              </w:tcPr>
            </w:tcPrChange>
          </w:tcPr>
          <w:p w14:paraId="052F00C0" w14:textId="77777777" w:rsidR="00916881" w:rsidRPr="00484956" w:rsidRDefault="00916881" w:rsidP="00484956">
            <w:pPr>
              <w:pStyle w:val="TableBody"/>
              <w:rPr>
                <w:b/>
                <w:bCs/>
              </w:rPr>
            </w:pPr>
            <w:r w:rsidRPr="00484956">
              <w:rPr>
                <w:b/>
                <w:bCs/>
              </w:rPr>
              <w:t>Deliveries</w:t>
            </w:r>
          </w:p>
        </w:tc>
        <w:tc>
          <w:tcPr>
            <w:tcW w:w="4887" w:type="dxa"/>
            <w:vMerge/>
            <w:tcPrChange w:id="3340" w:author="Robbie Moses" w:date="2023-03-03T06:34:00Z">
              <w:tcPr>
                <w:tcW w:w="4887" w:type="dxa"/>
                <w:vMerge/>
              </w:tcPr>
            </w:tcPrChange>
          </w:tcPr>
          <w:p w14:paraId="773C68D0" w14:textId="77777777" w:rsidR="00916881" w:rsidRDefault="00916881" w:rsidP="00484956">
            <w:pPr>
              <w:pStyle w:val="TableBody"/>
            </w:pPr>
          </w:p>
        </w:tc>
      </w:tr>
      <w:tr w:rsidR="00916881" w14:paraId="4467C921" w14:textId="77777777" w:rsidTr="00077020">
        <w:trPr>
          <w:cantSplit/>
          <w:trHeight w:hRule="exact" w:val="314"/>
          <w:trPrChange w:id="3341" w:author="Robbie Moses" w:date="2023-03-03T06:34:00Z">
            <w:trPr>
              <w:cantSplit/>
              <w:trHeight w:hRule="exact" w:val="314"/>
            </w:trPr>
          </w:trPrChange>
        </w:trPr>
        <w:tc>
          <w:tcPr>
            <w:tcW w:w="3182" w:type="dxa"/>
            <w:tcPrChange w:id="3342" w:author="Robbie Moses" w:date="2023-03-03T06:34:00Z">
              <w:tcPr>
                <w:tcW w:w="3182" w:type="dxa"/>
              </w:tcPr>
            </w:tcPrChange>
          </w:tcPr>
          <w:p w14:paraId="57D8F76E" w14:textId="77777777" w:rsidR="00916881" w:rsidRPr="00484956" w:rsidRDefault="00916881" w:rsidP="00484956">
            <w:pPr>
              <w:pStyle w:val="TableBody"/>
              <w:rPr>
                <w:b/>
                <w:bCs/>
              </w:rPr>
            </w:pPr>
            <w:r w:rsidRPr="00484956">
              <w:rPr>
                <w:b/>
                <w:bCs/>
              </w:rPr>
              <w:t>Returns</w:t>
            </w:r>
          </w:p>
        </w:tc>
        <w:tc>
          <w:tcPr>
            <w:tcW w:w="4887" w:type="dxa"/>
            <w:vMerge/>
            <w:tcPrChange w:id="3343" w:author="Robbie Moses" w:date="2023-03-03T06:34:00Z">
              <w:tcPr>
                <w:tcW w:w="4887" w:type="dxa"/>
                <w:vMerge/>
              </w:tcPr>
            </w:tcPrChange>
          </w:tcPr>
          <w:p w14:paraId="39992D33" w14:textId="77777777" w:rsidR="00916881" w:rsidRDefault="00916881" w:rsidP="00484956">
            <w:pPr>
              <w:pStyle w:val="TableBody"/>
            </w:pPr>
          </w:p>
        </w:tc>
      </w:tr>
      <w:tr w:rsidR="00916881" w14:paraId="444C59E9" w14:textId="77777777" w:rsidTr="00077020">
        <w:trPr>
          <w:cantSplit/>
          <w:trHeight w:hRule="exact" w:val="314"/>
          <w:trPrChange w:id="3344" w:author="Robbie Moses" w:date="2023-03-03T06:34:00Z">
            <w:trPr>
              <w:cantSplit/>
              <w:trHeight w:hRule="exact" w:val="314"/>
            </w:trPr>
          </w:trPrChange>
        </w:trPr>
        <w:tc>
          <w:tcPr>
            <w:tcW w:w="3182" w:type="dxa"/>
            <w:tcPrChange w:id="3345" w:author="Robbie Moses" w:date="2023-03-03T06:34:00Z">
              <w:tcPr>
                <w:tcW w:w="3182" w:type="dxa"/>
              </w:tcPr>
            </w:tcPrChange>
          </w:tcPr>
          <w:p w14:paraId="5C9BDB64" w14:textId="77777777" w:rsidR="00916881" w:rsidRPr="00484956" w:rsidRDefault="00916881" w:rsidP="00484956">
            <w:pPr>
              <w:pStyle w:val="TableBody"/>
              <w:rPr>
                <w:b/>
                <w:bCs/>
              </w:rPr>
            </w:pPr>
            <w:r w:rsidRPr="00484956">
              <w:rPr>
                <w:b/>
                <w:bCs/>
              </w:rPr>
              <w:t>Unplanned Delivery</w:t>
            </w:r>
          </w:p>
        </w:tc>
        <w:tc>
          <w:tcPr>
            <w:tcW w:w="4887" w:type="dxa"/>
            <w:vMerge/>
            <w:tcPrChange w:id="3346" w:author="Robbie Moses" w:date="2023-03-03T06:34:00Z">
              <w:tcPr>
                <w:tcW w:w="4887" w:type="dxa"/>
                <w:vMerge/>
              </w:tcPr>
            </w:tcPrChange>
          </w:tcPr>
          <w:p w14:paraId="623C7473" w14:textId="77777777" w:rsidR="00916881" w:rsidRDefault="00916881" w:rsidP="00484956">
            <w:pPr>
              <w:pStyle w:val="TableBody"/>
            </w:pPr>
          </w:p>
        </w:tc>
      </w:tr>
      <w:tr w:rsidR="00916881" w14:paraId="2B62D314" w14:textId="77777777" w:rsidTr="00077020">
        <w:trPr>
          <w:cantSplit/>
          <w:trHeight w:hRule="exact" w:val="314"/>
          <w:trPrChange w:id="3347" w:author="Robbie Moses" w:date="2023-03-03T06:34:00Z">
            <w:trPr>
              <w:cantSplit/>
              <w:trHeight w:hRule="exact" w:val="314"/>
            </w:trPr>
          </w:trPrChange>
        </w:trPr>
        <w:tc>
          <w:tcPr>
            <w:tcW w:w="3182" w:type="dxa"/>
            <w:tcPrChange w:id="3348" w:author="Robbie Moses" w:date="2023-03-03T06:34:00Z">
              <w:tcPr>
                <w:tcW w:w="3182" w:type="dxa"/>
              </w:tcPr>
            </w:tcPrChange>
          </w:tcPr>
          <w:p w14:paraId="40221C55" w14:textId="77777777" w:rsidR="00916881" w:rsidRPr="00484956" w:rsidRDefault="00916881" w:rsidP="00484956">
            <w:pPr>
              <w:pStyle w:val="TableBody"/>
              <w:rPr>
                <w:b/>
                <w:bCs/>
              </w:rPr>
            </w:pPr>
            <w:r w:rsidRPr="00484956">
              <w:rPr>
                <w:b/>
                <w:bCs/>
              </w:rPr>
              <w:t>Unplanned Return</w:t>
            </w:r>
          </w:p>
        </w:tc>
        <w:tc>
          <w:tcPr>
            <w:tcW w:w="4887" w:type="dxa"/>
            <w:vMerge/>
            <w:tcPrChange w:id="3349" w:author="Robbie Moses" w:date="2023-03-03T06:34:00Z">
              <w:tcPr>
                <w:tcW w:w="4887" w:type="dxa"/>
                <w:vMerge/>
              </w:tcPr>
            </w:tcPrChange>
          </w:tcPr>
          <w:p w14:paraId="77A5B6CD" w14:textId="77777777" w:rsidR="00916881" w:rsidRDefault="00916881" w:rsidP="00484956">
            <w:pPr>
              <w:pStyle w:val="TableBody"/>
            </w:pPr>
          </w:p>
        </w:tc>
      </w:tr>
      <w:tr w:rsidR="00916881" w14:paraId="4360F523" w14:textId="77777777" w:rsidTr="00077020">
        <w:trPr>
          <w:cantSplit/>
          <w:trHeight w:hRule="exact" w:val="314"/>
          <w:trPrChange w:id="3350" w:author="Robbie Moses" w:date="2023-03-03T06:34:00Z">
            <w:trPr>
              <w:cantSplit/>
              <w:trHeight w:hRule="exact" w:val="314"/>
            </w:trPr>
          </w:trPrChange>
        </w:trPr>
        <w:tc>
          <w:tcPr>
            <w:tcW w:w="3182" w:type="dxa"/>
            <w:tcPrChange w:id="3351" w:author="Robbie Moses" w:date="2023-03-03T06:34:00Z">
              <w:tcPr>
                <w:tcW w:w="3182" w:type="dxa"/>
              </w:tcPr>
            </w:tcPrChange>
          </w:tcPr>
          <w:p w14:paraId="094882CE" w14:textId="77777777" w:rsidR="00916881" w:rsidRPr="00484956" w:rsidRDefault="00916881" w:rsidP="00484956">
            <w:pPr>
              <w:pStyle w:val="TableBody"/>
              <w:rPr>
                <w:b/>
                <w:bCs/>
              </w:rPr>
            </w:pPr>
            <w:r w:rsidRPr="00484956">
              <w:rPr>
                <w:b/>
                <w:bCs/>
              </w:rPr>
              <w:lastRenderedPageBreak/>
              <w:t>Withdrawals</w:t>
            </w:r>
          </w:p>
        </w:tc>
        <w:tc>
          <w:tcPr>
            <w:tcW w:w="4887" w:type="dxa"/>
            <w:vMerge/>
            <w:tcPrChange w:id="3352" w:author="Robbie Moses" w:date="2023-03-03T06:34:00Z">
              <w:tcPr>
                <w:tcW w:w="4887" w:type="dxa"/>
                <w:vMerge/>
              </w:tcPr>
            </w:tcPrChange>
          </w:tcPr>
          <w:p w14:paraId="3DCED8D3" w14:textId="77777777" w:rsidR="00916881" w:rsidRDefault="00916881" w:rsidP="00484956">
            <w:pPr>
              <w:pStyle w:val="TableBody"/>
            </w:pPr>
          </w:p>
        </w:tc>
      </w:tr>
      <w:tr w:rsidR="00916881" w14:paraId="4F49CAB5" w14:textId="77777777" w:rsidTr="00077020">
        <w:trPr>
          <w:cantSplit/>
          <w:trHeight w:hRule="exact" w:val="314"/>
          <w:trPrChange w:id="3353" w:author="Robbie Moses" w:date="2023-03-03T06:34:00Z">
            <w:trPr>
              <w:cantSplit/>
              <w:trHeight w:hRule="exact" w:val="314"/>
            </w:trPr>
          </w:trPrChange>
        </w:trPr>
        <w:tc>
          <w:tcPr>
            <w:tcW w:w="3182" w:type="dxa"/>
            <w:tcPrChange w:id="3354" w:author="Robbie Moses" w:date="2023-03-03T06:34:00Z">
              <w:tcPr>
                <w:tcW w:w="3182" w:type="dxa"/>
              </w:tcPr>
            </w:tcPrChange>
          </w:tcPr>
          <w:p w14:paraId="79A91B6D" w14:textId="77777777" w:rsidR="00916881" w:rsidRPr="00484956" w:rsidRDefault="00916881" w:rsidP="00484956">
            <w:pPr>
              <w:pStyle w:val="TableBody"/>
              <w:rPr>
                <w:b/>
                <w:bCs/>
              </w:rPr>
            </w:pPr>
            <w:r w:rsidRPr="00484956">
              <w:rPr>
                <w:b/>
                <w:bCs/>
              </w:rPr>
              <w:t>Pre-withdrawals</w:t>
            </w:r>
          </w:p>
        </w:tc>
        <w:tc>
          <w:tcPr>
            <w:tcW w:w="4887" w:type="dxa"/>
            <w:vMerge/>
            <w:tcPrChange w:id="3355" w:author="Robbie Moses" w:date="2023-03-03T06:34:00Z">
              <w:tcPr>
                <w:tcW w:w="4887" w:type="dxa"/>
                <w:vMerge/>
              </w:tcPr>
            </w:tcPrChange>
          </w:tcPr>
          <w:p w14:paraId="678E0B06" w14:textId="77777777" w:rsidR="00916881" w:rsidRDefault="00916881" w:rsidP="00484956">
            <w:pPr>
              <w:pStyle w:val="TableBody"/>
            </w:pPr>
          </w:p>
        </w:tc>
      </w:tr>
      <w:tr w:rsidR="00916881" w14:paraId="2F79BE55" w14:textId="77777777" w:rsidTr="00077020">
        <w:trPr>
          <w:cantSplit/>
          <w:trHeight w:hRule="exact" w:val="314"/>
          <w:trPrChange w:id="3356" w:author="Robbie Moses" w:date="2023-03-03T06:34:00Z">
            <w:trPr>
              <w:cantSplit/>
              <w:trHeight w:hRule="exact" w:val="314"/>
            </w:trPr>
          </w:trPrChange>
        </w:trPr>
        <w:tc>
          <w:tcPr>
            <w:tcW w:w="3182" w:type="dxa"/>
            <w:tcPrChange w:id="3357" w:author="Robbie Moses" w:date="2023-03-03T06:34:00Z">
              <w:tcPr>
                <w:tcW w:w="3182" w:type="dxa"/>
              </w:tcPr>
            </w:tcPrChange>
          </w:tcPr>
          <w:p w14:paraId="5CF26050" w14:textId="77777777" w:rsidR="00916881" w:rsidRPr="00484956" w:rsidRDefault="00916881" w:rsidP="00484956">
            <w:pPr>
              <w:pStyle w:val="TableBody"/>
              <w:rPr>
                <w:b/>
                <w:bCs/>
              </w:rPr>
            </w:pPr>
            <w:r w:rsidRPr="00484956">
              <w:rPr>
                <w:b/>
                <w:bCs/>
              </w:rPr>
              <w:t xml:space="preserve">Closing Balance </w:t>
            </w:r>
          </w:p>
        </w:tc>
        <w:tc>
          <w:tcPr>
            <w:tcW w:w="4887" w:type="dxa"/>
            <w:vMerge/>
            <w:tcPrChange w:id="3358" w:author="Robbie Moses" w:date="2023-03-03T06:34:00Z">
              <w:tcPr>
                <w:tcW w:w="4887" w:type="dxa"/>
                <w:vMerge/>
              </w:tcPr>
            </w:tcPrChange>
          </w:tcPr>
          <w:p w14:paraId="5965BFBE" w14:textId="77777777" w:rsidR="00916881" w:rsidRDefault="00916881" w:rsidP="00484956">
            <w:pPr>
              <w:pStyle w:val="TableBody"/>
            </w:pPr>
          </w:p>
        </w:tc>
      </w:tr>
      <w:tr w:rsidR="00916881" w14:paraId="0F78D7FB" w14:textId="77777777" w:rsidTr="00077020">
        <w:trPr>
          <w:cantSplit/>
          <w:trHeight w:hRule="exact" w:val="314"/>
          <w:trPrChange w:id="3359" w:author="Robbie Moses" w:date="2023-03-03T06:34:00Z">
            <w:trPr>
              <w:cantSplit/>
              <w:trHeight w:hRule="exact" w:val="314"/>
            </w:trPr>
          </w:trPrChange>
        </w:trPr>
        <w:tc>
          <w:tcPr>
            <w:tcW w:w="3182" w:type="dxa"/>
            <w:tcPrChange w:id="3360" w:author="Robbie Moses" w:date="2023-03-03T06:34:00Z">
              <w:tcPr>
                <w:tcW w:w="3182" w:type="dxa"/>
              </w:tcPr>
            </w:tcPrChange>
          </w:tcPr>
          <w:p w14:paraId="6C878257" w14:textId="77777777" w:rsidR="00916881" w:rsidRPr="00484956" w:rsidRDefault="00916881" w:rsidP="00484956">
            <w:pPr>
              <w:pStyle w:val="TableBody"/>
              <w:rPr>
                <w:b/>
                <w:bCs/>
              </w:rPr>
            </w:pPr>
            <w:r w:rsidRPr="00484956">
              <w:rPr>
                <w:b/>
                <w:bCs/>
              </w:rPr>
              <w:t>Deposits</w:t>
            </w:r>
          </w:p>
        </w:tc>
        <w:tc>
          <w:tcPr>
            <w:tcW w:w="4887" w:type="dxa"/>
            <w:vMerge/>
            <w:tcPrChange w:id="3361" w:author="Robbie Moses" w:date="2023-03-03T06:34:00Z">
              <w:tcPr>
                <w:tcW w:w="4887" w:type="dxa"/>
                <w:vMerge/>
              </w:tcPr>
            </w:tcPrChange>
          </w:tcPr>
          <w:p w14:paraId="25A03E0A" w14:textId="77777777" w:rsidR="00916881" w:rsidRDefault="00916881" w:rsidP="00484956">
            <w:pPr>
              <w:pStyle w:val="TableBody"/>
            </w:pPr>
          </w:p>
        </w:tc>
      </w:tr>
      <w:tr w:rsidR="00916881" w14:paraId="250BCCB0" w14:textId="77777777" w:rsidTr="00077020">
        <w:trPr>
          <w:cantSplit/>
          <w:trHeight w:hRule="exact" w:val="314"/>
          <w:trPrChange w:id="3362" w:author="Robbie Moses" w:date="2023-03-03T06:34:00Z">
            <w:trPr>
              <w:cantSplit/>
              <w:trHeight w:hRule="exact" w:val="314"/>
            </w:trPr>
          </w:trPrChange>
        </w:trPr>
        <w:tc>
          <w:tcPr>
            <w:tcW w:w="3182" w:type="dxa"/>
            <w:tcPrChange w:id="3363" w:author="Robbie Moses" w:date="2023-03-03T06:34:00Z">
              <w:tcPr>
                <w:tcW w:w="3182" w:type="dxa"/>
              </w:tcPr>
            </w:tcPrChange>
          </w:tcPr>
          <w:p w14:paraId="2A028390" w14:textId="77777777" w:rsidR="00916881" w:rsidRPr="00484956" w:rsidRDefault="00916881" w:rsidP="00484956">
            <w:pPr>
              <w:pStyle w:val="TableBody"/>
              <w:rPr>
                <w:b/>
                <w:bCs/>
              </w:rPr>
            </w:pPr>
            <w:r w:rsidRPr="00484956">
              <w:rPr>
                <w:b/>
                <w:bCs/>
              </w:rPr>
              <w:t>Required Balance</w:t>
            </w:r>
          </w:p>
        </w:tc>
        <w:tc>
          <w:tcPr>
            <w:tcW w:w="4887" w:type="dxa"/>
            <w:vMerge/>
            <w:tcPrChange w:id="3364" w:author="Robbie Moses" w:date="2023-03-03T06:34:00Z">
              <w:tcPr>
                <w:tcW w:w="4887" w:type="dxa"/>
                <w:vMerge/>
              </w:tcPr>
            </w:tcPrChange>
          </w:tcPr>
          <w:p w14:paraId="3D7DFAD0" w14:textId="77777777" w:rsidR="00916881" w:rsidRDefault="00916881" w:rsidP="00484956">
            <w:pPr>
              <w:pStyle w:val="TableBody"/>
            </w:pPr>
          </w:p>
        </w:tc>
      </w:tr>
      <w:tr w:rsidR="00916881" w14:paraId="55F51B9E" w14:textId="77777777" w:rsidTr="00077020">
        <w:trPr>
          <w:cantSplit/>
          <w:trPrChange w:id="3365" w:author="Robbie Moses" w:date="2023-03-03T06:34:00Z">
            <w:trPr>
              <w:cantSplit/>
            </w:trPr>
          </w:trPrChange>
        </w:trPr>
        <w:tc>
          <w:tcPr>
            <w:tcW w:w="3182" w:type="dxa"/>
            <w:tcPrChange w:id="3366" w:author="Robbie Moses" w:date="2023-03-03T06:34:00Z">
              <w:tcPr>
                <w:tcW w:w="3182" w:type="dxa"/>
              </w:tcPr>
            </w:tcPrChange>
          </w:tcPr>
          <w:p w14:paraId="50B84E95" w14:textId="77777777" w:rsidR="00916881" w:rsidRPr="00484956" w:rsidRDefault="00916881" w:rsidP="00484956">
            <w:pPr>
              <w:pStyle w:val="TableBody"/>
              <w:rPr>
                <w:b/>
                <w:bCs/>
              </w:rPr>
            </w:pPr>
            <w:r w:rsidRPr="00484956">
              <w:rPr>
                <w:b/>
                <w:bCs/>
              </w:rPr>
              <w:t>Status</w:t>
            </w:r>
          </w:p>
        </w:tc>
        <w:tc>
          <w:tcPr>
            <w:tcW w:w="4887" w:type="dxa"/>
            <w:tcPrChange w:id="3367" w:author="Robbie Moses" w:date="2023-03-03T06:34:00Z">
              <w:tcPr>
                <w:tcW w:w="4887" w:type="dxa"/>
              </w:tcPr>
            </w:tcPrChange>
          </w:tcPr>
          <w:p w14:paraId="49AB9161" w14:textId="16A96628" w:rsidR="00916881" w:rsidRDefault="00916881" w:rsidP="00484956">
            <w:pPr>
              <w:pStyle w:val="TableBody"/>
            </w:pPr>
            <w:r>
              <w:t xml:space="preserve">Allows to include/exclude from the history those Cashpoints that are not active / or active. Select either Operational or  Not Operational from the </w:t>
            </w:r>
            <w:r w:rsidR="005E604E">
              <w:t>drop-</w:t>
            </w:r>
            <w:r>
              <w:t xml:space="preserve">down list. </w:t>
            </w:r>
          </w:p>
        </w:tc>
      </w:tr>
      <w:tr w:rsidR="00916881" w14:paraId="24EA6B38" w14:textId="77777777" w:rsidTr="00077020">
        <w:trPr>
          <w:cantSplit/>
          <w:trPrChange w:id="3368" w:author="Robbie Moses" w:date="2023-03-03T06:34:00Z">
            <w:trPr>
              <w:cantSplit/>
            </w:trPr>
          </w:trPrChange>
        </w:trPr>
        <w:tc>
          <w:tcPr>
            <w:tcW w:w="3182" w:type="dxa"/>
            <w:tcPrChange w:id="3369" w:author="Robbie Moses" w:date="2023-03-03T06:34:00Z">
              <w:tcPr>
                <w:tcW w:w="3182" w:type="dxa"/>
              </w:tcPr>
            </w:tcPrChange>
          </w:tcPr>
          <w:p w14:paraId="37314D06" w14:textId="77777777" w:rsidR="00916881" w:rsidRPr="00484956" w:rsidRDefault="00916881" w:rsidP="00484956">
            <w:pPr>
              <w:pStyle w:val="TableBody"/>
              <w:rPr>
                <w:b/>
                <w:bCs/>
              </w:rPr>
            </w:pPr>
            <w:r w:rsidRPr="00484956">
              <w:rPr>
                <w:b/>
                <w:bCs/>
              </w:rPr>
              <w:t>Exclude</w:t>
            </w:r>
          </w:p>
        </w:tc>
        <w:tc>
          <w:tcPr>
            <w:tcW w:w="4887" w:type="dxa"/>
            <w:tcPrChange w:id="3370" w:author="Robbie Moses" w:date="2023-03-03T06:34:00Z">
              <w:tcPr>
                <w:tcW w:w="4887" w:type="dxa"/>
              </w:tcPr>
            </w:tcPrChange>
          </w:tcPr>
          <w:p w14:paraId="7964A3BC" w14:textId="77777777" w:rsidR="00916881" w:rsidRDefault="00916881" w:rsidP="00484956">
            <w:pPr>
              <w:pStyle w:val="TableBody"/>
            </w:pPr>
            <w:r>
              <w:t xml:space="preserve">Allows including the data that has been previously excluded from history. </w:t>
            </w:r>
          </w:p>
        </w:tc>
      </w:tr>
    </w:tbl>
    <w:p w14:paraId="782C86DA" w14:textId="2755DB6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23CE9C77" w14:textId="77777777" w:rsidR="005E2493" w:rsidRDefault="005E2493" w:rsidP="002C5B05">
      <w:pPr>
        <w:pStyle w:val="BodyText"/>
      </w:pPr>
    </w:p>
    <w:p w14:paraId="5F3E45C4" w14:textId="77777777" w:rsidR="00916881" w:rsidRDefault="00916881" w:rsidP="007D20EB">
      <w:pPr>
        <w:pStyle w:val="Heading2"/>
      </w:pPr>
      <w:bookmarkStart w:id="3371" w:name="_Ref223430816"/>
      <w:bookmarkStart w:id="3372" w:name="_Toc128718736"/>
      <w:r>
        <w:t>System</w:t>
      </w:r>
      <w:r>
        <w:rPr>
          <w:rFonts w:ascii="Wingdings" w:hAnsi="Wingdings"/>
        </w:rPr>
        <w:t></w:t>
      </w:r>
      <w:r>
        <w:t>Maintenance</w:t>
      </w:r>
      <w:r>
        <w:rPr>
          <w:rFonts w:ascii="Wingdings" w:hAnsi="Wingdings"/>
        </w:rPr>
        <w:t></w:t>
      </w:r>
      <w:r>
        <w:t>JDBC</w:t>
      </w:r>
      <w:r>
        <w:rPr>
          <w:rFonts w:ascii="Wingdings" w:hAnsi="Wingdings"/>
        </w:rPr>
        <w:t></w:t>
      </w:r>
      <w:r>
        <w:t>Table Cleaning</w:t>
      </w:r>
      <w:bookmarkEnd w:id="3371"/>
      <w:bookmarkEnd w:id="3372"/>
    </w:p>
    <w:p w14:paraId="730751AF" w14:textId="7BC0C40D" w:rsidR="00916881" w:rsidRDefault="00916881" w:rsidP="005E2493">
      <w:pPr>
        <w:pStyle w:val="BodyText"/>
      </w:pPr>
      <w:r>
        <w:t xml:space="preserve">Select this tool if there are database problems due to corrupt data, problems with the operating system, hardware, </w:t>
      </w:r>
      <w:r w:rsidR="005E2493">
        <w:t>power,</w:t>
      </w:r>
      <w:r>
        <w:t xml:space="preserve"> or any application problems.  The time that the rebuild will take depends on the size of the database. </w:t>
      </w:r>
    </w:p>
    <w:p w14:paraId="7AD58C79" w14:textId="6718B5B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3A013881" w14:textId="77777777" w:rsidR="007D20EB" w:rsidRDefault="007D20EB" w:rsidP="007D20EB">
      <w:pPr>
        <w:pStyle w:val="BodyText"/>
      </w:pPr>
    </w:p>
    <w:p w14:paraId="6D7AFF5B" w14:textId="1D277597" w:rsidR="00916881" w:rsidRDefault="00916881" w:rsidP="007D20EB">
      <w:pPr>
        <w:pStyle w:val="Heading2"/>
      </w:pPr>
      <w:bookmarkStart w:id="3373" w:name="_Ref223430820"/>
      <w:bookmarkStart w:id="3374" w:name="_Toc128718737"/>
      <w:r>
        <w:t>System</w:t>
      </w:r>
      <w:r>
        <w:rPr>
          <w:rFonts w:ascii="Wingdings" w:hAnsi="Wingdings"/>
        </w:rPr>
        <w:t></w:t>
      </w:r>
      <w:r>
        <w:t>Maintenance</w:t>
      </w:r>
      <w:r>
        <w:rPr>
          <w:rFonts w:ascii="Wingdings" w:hAnsi="Wingdings"/>
        </w:rPr>
        <w:t></w:t>
      </w:r>
      <w:r>
        <w:t>ATM</w:t>
      </w:r>
      <w:r w:rsidR="004758C9">
        <w:t xml:space="preserve"> Side-by-Side</w:t>
      </w:r>
      <w:r>
        <w:t xml:space="preserve"> Cluster Aggregation</w:t>
      </w:r>
      <w:bookmarkEnd w:id="3373"/>
      <w:bookmarkEnd w:id="3374"/>
    </w:p>
    <w:p w14:paraId="22A33A93" w14:textId="2D2E176B" w:rsidR="00916881" w:rsidRDefault="00916881" w:rsidP="005E2493">
      <w:pPr>
        <w:pStyle w:val="BodyText"/>
      </w:pPr>
      <w:r>
        <w:t>This tool is used to aggregate child ATM history to parent ATM in a</w:t>
      </w:r>
      <w:r w:rsidR="004758C9">
        <w:t xml:space="preserve"> side-by-side</w:t>
      </w:r>
      <w:r>
        <w:t xml:space="preserve"> ATM Cluster scenario.</w:t>
      </w:r>
      <w:r w:rsidR="004758C9">
        <w:t xml:space="preserve"> This functionality is different than </w:t>
      </w:r>
      <w:r w:rsidR="005E604E">
        <w:t xml:space="preserve">the </w:t>
      </w:r>
      <w:r w:rsidR="004758C9">
        <w:t xml:space="preserve">Clusters defined under </w:t>
      </w:r>
      <w:r w:rsidR="004758C9" w:rsidRPr="00E84D9B">
        <w:rPr>
          <w:i/>
          <w:iCs/>
          <w:rPrChange w:id="3375" w:author="Robbie Moses" w:date="2023-03-03T06:36:00Z">
            <w:rPr/>
          </w:rPrChange>
        </w:rPr>
        <w:t>Network&gt;Clusters</w:t>
      </w:r>
      <w:r w:rsidR="004758C9">
        <w:t>.</w:t>
      </w:r>
    </w:p>
    <w:p w14:paraId="6B0ADE42" w14:textId="75E277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0BFE4109" w14:textId="77777777" w:rsidR="005E2493" w:rsidRDefault="005E2493" w:rsidP="002C5B05">
      <w:pPr>
        <w:pStyle w:val="BodyText"/>
      </w:pPr>
    </w:p>
    <w:p w14:paraId="1AFD8769" w14:textId="77777777" w:rsidR="00916881" w:rsidRDefault="00916881" w:rsidP="007D20EB">
      <w:pPr>
        <w:pStyle w:val="Heading2"/>
      </w:pPr>
      <w:bookmarkStart w:id="3376" w:name="_Ref223430822"/>
      <w:bookmarkStart w:id="3377" w:name="_Toc128718738"/>
      <w:r>
        <w:t>System</w:t>
      </w:r>
      <w:r>
        <w:rPr>
          <w:rFonts w:ascii="Wingdings" w:hAnsi="Wingdings"/>
        </w:rPr>
        <w:t></w:t>
      </w:r>
      <w:r>
        <w:t>Maintenance</w:t>
      </w:r>
      <w:r>
        <w:rPr>
          <w:rFonts w:ascii="Wingdings" w:hAnsi="Wingdings"/>
        </w:rPr>
        <w:t></w:t>
      </w:r>
      <w:r>
        <w:t>Update Pre-service Amount</w:t>
      </w:r>
      <w:bookmarkEnd w:id="3376"/>
      <w:bookmarkEnd w:id="3377"/>
    </w:p>
    <w:p w14:paraId="0B407D52" w14:textId="62B17696" w:rsidR="00916881" w:rsidRDefault="007B3521" w:rsidP="005E2493">
      <w:pPr>
        <w:pStyle w:val="BodyText"/>
      </w:pPr>
      <w:r>
        <w:t>The pre</w:t>
      </w:r>
      <w:r w:rsidR="00916881">
        <w:t xml:space="preserve">-service Amount is used for calculating </w:t>
      </w:r>
      <w:r>
        <w:t xml:space="preserve">the </w:t>
      </w:r>
      <w:r w:rsidR="00916881">
        <w:t xml:space="preserve">pre-replenishment percentage using historical data. For those Customers, who have identified that the Pre-Service amount is not correct and cannot be used in the Pre-Replenishment percentage calculation, OptiCash </w:t>
      </w:r>
      <w:r>
        <w:t>can</w:t>
      </w:r>
      <w:r w:rsidR="00916881">
        <w:t xml:space="preserve"> calculate the Pre-Service Amount. However, this calculation can only be applied for Replace Cash ATMs, based on </w:t>
      </w:r>
      <w:r>
        <w:t xml:space="preserve">the </w:t>
      </w:r>
      <w:r w:rsidR="00916881">
        <w:t>formula:</w:t>
      </w:r>
    </w:p>
    <w:p w14:paraId="441472C7" w14:textId="77777777" w:rsidR="00916881" w:rsidRDefault="00916881" w:rsidP="005E2493">
      <w:pPr>
        <w:pStyle w:val="BodyText"/>
      </w:pPr>
      <w:r>
        <w:lastRenderedPageBreak/>
        <w:t>Opening Balance – Returns = Pre-Service Amount</w:t>
      </w:r>
    </w:p>
    <w:p w14:paraId="5F841AC7" w14:textId="4D1F4C42" w:rsidR="00916881" w:rsidRDefault="00916881" w:rsidP="005E2493">
      <w:pPr>
        <w:pStyle w:val="BodyText"/>
      </w:pPr>
      <w:r>
        <w:t xml:space="preserve">If the user uses the pre-service amount calculation, the calculated pre-service amount will be updated and applied to ATM history.  Once the calculated pre-service amount is applied to history, this amount will be used on the pre-replenishment percentage calculation. Just as in the pre-replenishment percentage calculation, the pre-service amount requires the following criteria to be adhered to; </w:t>
      </w:r>
      <w:r w:rsidR="00014C32">
        <w:t>otherwise,</w:t>
      </w:r>
      <w:r>
        <w:t xml:space="preserve"> the pre-service amount will not be calculated: </w:t>
      </w:r>
    </w:p>
    <w:p w14:paraId="6A042001" w14:textId="77777777" w:rsidR="00916881" w:rsidRDefault="00916881" w:rsidP="005E2493">
      <w:pPr>
        <w:pStyle w:val="BodyText"/>
      </w:pPr>
      <w:r>
        <w:t xml:space="preserve">The opening balance &amp; return amounts must be defined on the delivery days as defined within the Cashpoint’s Service Days screen. </w:t>
      </w:r>
    </w:p>
    <w:p w14:paraId="3B4CACCA" w14:textId="77777777" w:rsidR="00916881" w:rsidRDefault="00916881" w:rsidP="005E2493">
      <w:pPr>
        <w:pStyle w:val="BodyText"/>
      </w:pPr>
      <w:r>
        <w:t>The opening balance and/or return amount cannot be 0 or missing.</w:t>
      </w:r>
    </w:p>
    <w:p w14:paraId="078DA6D7" w14:textId="77777777" w:rsidR="00916881" w:rsidRDefault="00916881" w:rsidP="005E2493">
      <w:pPr>
        <w:pStyle w:val="BodyText"/>
      </w:pPr>
      <w:r>
        <w:t>The return amount cannot be greater than the opening balance.</w:t>
      </w:r>
    </w:p>
    <w:p w14:paraId="00C59EAF" w14:textId="01131B7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_Ref236112235 \h </w:instrText>
      </w:r>
      <w:r w:rsidR="00027408">
        <w:fldChar w:fldCharType="separate"/>
      </w:r>
      <w:r w:rsidR="00D57607">
        <w:t>System</w:t>
      </w:r>
      <w:r w:rsidR="00D57607">
        <w:rPr>
          <w:rFonts w:ascii="Wingdings" w:hAnsi="Wingdings"/>
        </w:rPr>
        <w:t></w:t>
      </w:r>
      <w:r w:rsidR="00D57607">
        <w:t>Maintenance Page</w:t>
      </w:r>
      <w:r w:rsidR="00027408">
        <w:fldChar w:fldCharType="end"/>
      </w:r>
    </w:p>
    <w:p w14:paraId="5510859B" w14:textId="77777777" w:rsidR="005E2493" w:rsidRDefault="005E2493" w:rsidP="002C5B05">
      <w:pPr>
        <w:pStyle w:val="BodyText"/>
      </w:pPr>
    </w:p>
    <w:p w14:paraId="38655B25" w14:textId="77777777" w:rsidR="00916881" w:rsidRDefault="00916881" w:rsidP="007D20EB">
      <w:pPr>
        <w:pStyle w:val="Heading2"/>
      </w:pPr>
      <w:bookmarkStart w:id="3378" w:name="_Ref223430824"/>
      <w:bookmarkStart w:id="3379" w:name="_Toc128718739"/>
      <w:r>
        <w:t>System</w:t>
      </w:r>
      <w:r>
        <w:rPr>
          <w:rFonts w:ascii="Wingdings" w:hAnsi="Wingdings"/>
        </w:rPr>
        <w:t></w:t>
      </w:r>
      <w:r>
        <w:t>Maintenance</w:t>
      </w:r>
      <w:r>
        <w:rPr>
          <w:rFonts w:ascii="Wingdings" w:hAnsi="Wingdings"/>
        </w:rPr>
        <w:t></w:t>
      </w:r>
      <w:r>
        <w:t>Export Cashpoints</w:t>
      </w:r>
      <w:bookmarkEnd w:id="3378"/>
      <w:bookmarkEnd w:id="3379"/>
    </w:p>
    <w:p w14:paraId="23665D6E" w14:textId="74657119" w:rsidR="00916881" w:rsidRDefault="00916881" w:rsidP="005E2493">
      <w:pPr>
        <w:pStyle w:val="BodyText"/>
      </w:pPr>
      <w:r>
        <w:t xml:space="preserve">This tool allows customers to extract multiple Cashpoints to be sent to NCR Cash Management support when necessary. Cashpoint extract utility will extract all the related Cashpoint data necessary to replicate </w:t>
      </w:r>
      <w:r w:rsidR="007B3521">
        <w:t xml:space="preserve">the </w:t>
      </w:r>
      <w:r>
        <w:t xml:space="preserve">customer’s environment, including all Cashpoint settings, history, horizon, etc. </w:t>
      </w:r>
    </w:p>
    <w:p w14:paraId="291B12BD" w14:textId="04B06DA4"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_Ref236112235 \h </w:instrText>
      </w:r>
      <w:r w:rsidR="00027408">
        <w:rPr>
          <w:caps/>
          <w:color w:val="622423"/>
          <w:sz w:val="24"/>
          <w:szCs w:val="24"/>
        </w:rPr>
      </w:r>
      <w:r w:rsidR="00027408">
        <w:rPr>
          <w:caps/>
          <w:color w:val="622423"/>
          <w:sz w:val="24"/>
          <w:szCs w:val="24"/>
        </w:rPr>
        <w:fldChar w:fldCharType="separate"/>
      </w:r>
      <w:r w:rsidR="00D57607">
        <w:t>System</w:t>
      </w:r>
      <w:r w:rsidR="00D57607">
        <w:rPr>
          <w:rFonts w:ascii="Wingdings" w:hAnsi="Wingdings"/>
        </w:rPr>
        <w:t></w:t>
      </w:r>
      <w:r w:rsidR="00D57607">
        <w:t>Maintenance Page</w:t>
      </w:r>
      <w:r w:rsidR="00027408">
        <w:rPr>
          <w:caps/>
          <w:color w:val="622423"/>
          <w:sz w:val="24"/>
          <w:szCs w:val="24"/>
        </w:rPr>
        <w:fldChar w:fldCharType="end"/>
      </w:r>
    </w:p>
    <w:p w14:paraId="7F6AE4FF" w14:textId="77777777" w:rsidR="007D20EB" w:rsidRDefault="007D20EB" w:rsidP="007D20EB">
      <w:pPr>
        <w:pStyle w:val="BodyText"/>
      </w:pPr>
    </w:p>
    <w:p w14:paraId="43877C6F" w14:textId="77777777" w:rsidR="00916881" w:rsidRPr="007D20EB" w:rsidRDefault="00916881" w:rsidP="007D20EB">
      <w:pPr>
        <w:pStyle w:val="Heading2"/>
      </w:pPr>
      <w:bookmarkStart w:id="3380" w:name="_Ref231730409"/>
      <w:bookmarkStart w:id="3381" w:name="_Ref236112247"/>
      <w:bookmarkStart w:id="3382" w:name="_Toc128718740"/>
      <w:r w:rsidRPr="007D20EB">
        <w:t>System</w:t>
      </w:r>
      <w:r w:rsidRPr="007D20EB">
        <w:t>View Logs</w:t>
      </w:r>
      <w:bookmarkEnd w:id="3380"/>
      <w:bookmarkEnd w:id="3381"/>
      <w:bookmarkEnd w:id="3382"/>
    </w:p>
    <w:p w14:paraId="3FBD8CF6" w14:textId="309AD94C" w:rsidR="00916881" w:rsidRDefault="00916881" w:rsidP="005E2493">
      <w:pPr>
        <w:pStyle w:val="BodyText"/>
      </w:pPr>
      <w:r w:rsidRPr="005E2493">
        <w:rPr>
          <w:rStyle w:val="BodyTextChar"/>
        </w:rPr>
        <w:t>The View Logs function allows users to access system logs. Users should only access this page when directed to do so by a system administrator or a</w:t>
      </w:r>
      <w:r w:rsidR="00155FC5" w:rsidRPr="005E2493">
        <w:rPr>
          <w:rStyle w:val="BodyTextChar"/>
        </w:rPr>
        <w:t>n</w:t>
      </w:r>
      <w:r w:rsidRPr="005E2493">
        <w:rPr>
          <w:rStyle w:val="BodyTextChar"/>
        </w:rPr>
        <w:t xml:space="preserve"> NCR Support Representative</w:t>
      </w:r>
      <w:r>
        <w:t>.</w:t>
      </w:r>
    </w:p>
    <w:p w14:paraId="3F8F0197" w14:textId="77777777" w:rsidR="005E2493" w:rsidRDefault="005E2493" w:rsidP="002C5B05">
      <w:pPr>
        <w:pStyle w:val="BodyText"/>
      </w:pPr>
    </w:p>
    <w:p w14:paraId="65D57CA7" w14:textId="2DBA0954" w:rsidR="00916881" w:rsidRDefault="00916881" w:rsidP="00F63174">
      <w:pPr>
        <w:pStyle w:val="Caption"/>
        <w:spacing w:before="0" w:after="120"/>
        <w:ind w:left="187" w:hanging="187"/>
        <w:outlineLvl w:val="0"/>
      </w:pPr>
      <w:bookmarkStart w:id="3383" w:name="_Toc128632475"/>
      <w:r>
        <w:lastRenderedPageBreak/>
        <w:t xml:space="preserve">Figure </w:t>
      </w:r>
      <w:ins w:id="3384" w:author="Robbie Moses" w:date="2023-03-02T06:45:00Z">
        <w:r w:rsidR="00624EA3">
          <w:fldChar w:fldCharType="begin"/>
        </w:r>
        <w:r w:rsidR="00624EA3">
          <w:instrText xml:space="preserve"> SEQ Figure \* ARABIC </w:instrText>
        </w:r>
      </w:ins>
      <w:r w:rsidR="00624EA3">
        <w:fldChar w:fldCharType="separate"/>
      </w:r>
      <w:ins w:id="3385" w:author="Robbie Moses" w:date="2023-03-02T06:45:00Z">
        <w:r w:rsidR="00624EA3">
          <w:rPr>
            <w:noProof/>
          </w:rPr>
          <w:t>156</w:t>
        </w:r>
        <w:r w:rsidR="00624EA3">
          <w:fldChar w:fldCharType="end"/>
        </w:r>
      </w:ins>
      <w:ins w:id="3386" w:author="Moses, Robbie" w:date="2023-02-22T02:39:00Z">
        <w:del w:id="3387" w:author="Robbie Moses" w:date="2023-03-02T06:45:00Z">
          <w:r w:rsidR="003B5D4F" w:rsidDel="00624EA3">
            <w:fldChar w:fldCharType="begin"/>
          </w:r>
          <w:r w:rsidR="003B5D4F" w:rsidDel="00624EA3">
            <w:delInstrText xml:space="preserve"> SEQ Figure \* ARABIC </w:delInstrText>
          </w:r>
        </w:del>
      </w:ins>
      <w:del w:id="3388" w:author="Robbie Moses" w:date="2023-03-02T06:45:00Z">
        <w:r w:rsidR="003B5D4F" w:rsidDel="00624EA3">
          <w:fldChar w:fldCharType="separate"/>
        </w:r>
      </w:del>
      <w:ins w:id="3389" w:author="Moses, Robbie" w:date="2023-02-22T02:39:00Z">
        <w:del w:id="3390" w:author="Robbie Moses" w:date="2023-03-02T06:45:00Z">
          <w:r w:rsidR="003B5D4F" w:rsidDel="00624EA3">
            <w:rPr>
              <w:noProof/>
            </w:rPr>
            <w:delText>155</w:delText>
          </w:r>
          <w:r w:rsidR="003B5D4F" w:rsidDel="00624EA3">
            <w:fldChar w:fldCharType="end"/>
          </w:r>
        </w:del>
      </w:ins>
      <w:del w:id="339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155</w:delText>
        </w:r>
        <w:r w:rsidRPr="1E740376" w:rsidDel="003B5D4F">
          <w:rPr>
            <w:noProof/>
          </w:rPr>
          <w:fldChar w:fldCharType="end"/>
        </w:r>
      </w:del>
      <w:r>
        <w:t>: View Logs Page</w:t>
      </w:r>
      <w:bookmarkEnd w:id="3383"/>
    </w:p>
    <w:p w14:paraId="4A1BF0DA" w14:textId="09D969F2" w:rsidR="00916881" w:rsidRDefault="08614086" w:rsidP="002C5B05">
      <w:pPr>
        <w:pStyle w:val="BodyText"/>
      </w:pPr>
      <w:r>
        <w:rPr>
          <w:noProof/>
        </w:rPr>
        <w:drawing>
          <wp:inline distT="0" distB="0" distL="0" distR="0" wp14:anchorId="77702ADC" wp14:editId="186B4006">
            <wp:extent cx="5486400" cy="2271215"/>
            <wp:effectExtent l="76200" t="76200" r="133350" b="129540"/>
            <wp:docPr id="1604617307" name="Picture 160461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488248" cy="227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F3C166" w14:textId="2A9C77FF" w:rsidR="00916881" w:rsidRDefault="00916881" w:rsidP="00F63174">
      <w:pPr>
        <w:pStyle w:val="Caption"/>
        <w:spacing w:before="0" w:after="120"/>
        <w:ind w:left="187" w:hanging="187"/>
        <w:outlineLvl w:val="0"/>
      </w:pPr>
      <w:bookmarkStart w:id="3392" w:name="_Toc128631087"/>
      <w:r>
        <w:t xml:space="preserve">Table </w:t>
      </w:r>
      <w:r w:rsidR="00027408">
        <w:fldChar w:fldCharType="begin"/>
      </w:r>
      <w:r>
        <w:instrText xml:space="preserve"> SEQ "Table" \*Arabic </w:instrText>
      </w:r>
      <w:r w:rsidR="00027408">
        <w:fldChar w:fldCharType="separate"/>
      </w:r>
      <w:r w:rsidR="00D57607">
        <w:rPr>
          <w:noProof/>
        </w:rPr>
        <w:t>133</w:t>
      </w:r>
      <w:r w:rsidR="00027408">
        <w:rPr>
          <w:noProof/>
        </w:rPr>
        <w:fldChar w:fldCharType="end"/>
      </w:r>
      <w:r>
        <w:t>: Log Viewer Description</w:t>
      </w:r>
      <w:bookmarkEnd w:id="3392"/>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5EF97E3B" w14:textId="77777777" w:rsidTr="5BB73BD3">
        <w:trPr>
          <w:cantSplit/>
          <w:tblHeader/>
        </w:trPr>
        <w:tc>
          <w:tcPr>
            <w:tcW w:w="2592" w:type="dxa"/>
            <w:tcBorders>
              <w:top w:val="single" w:sz="4" w:space="0" w:color="000000" w:themeColor="text1"/>
              <w:left w:val="single" w:sz="4" w:space="0" w:color="000000" w:themeColor="text1"/>
              <w:bottom w:val="single" w:sz="4" w:space="0" w:color="000000" w:themeColor="text1"/>
            </w:tcBorders>
            <w:shd w:val="clear" w:color="auto" w:fill="60C03A"/>
          </w:tcPr>
          <w:p w14:paraId="1E4F369B" w14:textId="77777777" w:rsidR="00916881" w:rsidRDefault="00916881" w:rsidP="005E2493">
            <w:pPr>
              <w:pStyle w:val="TableHeading"/>
            </w:pPr>
            <w:r>
              <w:t>Field</w:t>
            </w:r>
          </w:p>
        </w:tc>
        <w:tc>
          <w:tcPr>
            <w:tcW w:w="548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60C03A"/>
          </w:tcPr>
          <w:p w14:paraId="5FEE95E6" w14:textId="77777777" w:rsidR="00916881" w:rsidRDefault="00916881" w:rsidP="005E2493">
            <w:pPr>
              <w:pStyle w:val="TableHeading"/>
            </w:pPr>
            <w:r>
              <w:t>Description</w:t>
            </w:r>
          </w:p>
        </w:tc>
      </w:tr>
      <w:tr w:rsidR="00916881" w14:paraId="5CF5B04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246C89EF" w14:textId="77777777" w:rsidR="00916881" w:rsidRPr="005E2493" w:rsidRDefault="00916881" w:rsidP="005E2493">
            <w:pPr>
              <w:pStyle w:val="TableBody"/>
              <w:rPr>
                <w:b/>
                <w:bCs/>
              </w:rPr>
            </w:pPr>
            <w:r w:rsidRPr="005E2493">
              <w:rPr>
                <w:b/>
                <w:bCs/>
              </w:rPr>
              <w:t>Actions</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F449E6" w14:textId="77777777" w:rsidR="00916881" w:rsidRDefault="00916881" w:rsidP="005E2493">
            <w:pPr>
              <w:pStyle w:val="TableBody"/>
            </w:pPr>
            <w:r>
              <w:t>Shows the available actions that are allowed for the given each Log File entry</w:t>
            </w:r>
          </w:p>
          <w:p w14:paraId="20C3DF9D" w14:textId="77777777" w:rsidR="00916881" w:rsidRDefault="00446BCA" w:rsidP="005E2493">
            <w:pPr>
              <w:pStyle w:val="TableBody"/>
            </w:pPr>
            <w:r>
              <w:rPr>
                <w:noProof/>
              </w:rPr>
              <w:drawing>
                <wp:inline distT="0" distB="0" distL="0" distR="0" wp14:anchorId="0AF72E21" wp14:editId="47B15458">
                  <wp:extent cx="246380" cy="246380"/>
                  <wp:effectExtent l="0" t="0" r="1270" b="1270"/>
                  <wp:docPr id="434"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6380" cy="246380"/>
                          </a:xfrm>
                          <a:prstGeom prst="rect">
                            <a:avLst/>
                          </a:prstGeom>
                          <a:solidFill>
                            <a:srgbClr val="FFFFFF"/>
                          </a:solidFill>
                          <a:ln>
                            <a:noFill/>
                          </a:ln>
                        </pic:spPr>
                      </pic:pic>
                    </a:graphicData>
                  </a:graphic>
                </wp:inline>
              </w:drawing>
            </w:r>
            <w:r w:rsidR="00916881">
              <w:t xml:space="preserve"> - Allows the user to view the Log file in the web browser.</w:t>
            </w:r>
          </w:p>
          <w:p w14:paraId="1566429C" w14:textId="77777777" w:rsidR="00916881" w:rsidRDefault="00446BCA" w:rsidP="005E2493">
            <w:pPr>
              <w:pStyle w:val="TableBody"/>
            </w:pPr>
            <w:r>
              <w:rPr>
                <w:noProof/>
              </w:rPr>
              <w:drawing>
                <wp:inline distT="0" distB="0" distL="0" distR="0" wp14:anchorId="78FDA22F" wp14:editId="3543ECB2">
                  <wp:extent cx="222885" cy="222885"/>
                  <wp:effectExtent l="0" t="0" r="5715" b="5715"/>
                  <wp:docPr id="43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22885" cy="222885"/>
                          </a:xfrm>
                          <a:prstGeom prst="rect">
                            <a:avLst/>
                          </a:prstGeom>
                          <a:solidFill>
                            <a:srgbClr val="FFFFFF"/>
                          </a:solidFill>
                          <a:ln>
                            <a:noFill/>
                          </a:ln>
                        </pic:spPr>
                      </pic:pic>
                    </a:graphicData>
                  </a:graphic>
                </wp:inline>
              </w:drawing>
            </w:r>
            <w:r w:rsidR="00916881">
              <w:t xml:space="preserve"> -  Allows the user to download the Log file to the local computer which can then be opened by a text file editor.</w:t>
            </w:r>
          </w:p>
          <w:p w14:paraId="0F161379" w14:textId="07B126D9" w:rsidR="00916881" w:rsidRDefault="00916881" w:rsidP="005E2493">
            <w:pPr>
              <w:pStyle w:val="TableNote"/>
            </w:pPr>
            <w:r>
              <w:rPr>
                <w:b/>
              </w:rPr>
              <w:t>NOTE</w:t>
            </w:r>
            <w:r>
              <w:t xml:space="preserve">: </w:t>
            </w:r>
            <w:del w:id="3393" w:author="Moses, Robbie" w:date="2023-02-22T02:30:00Z">
              <w:r w:rsidDel="003B5D4F">
                <w:delText>Note t</w:delText>
              </w:r>
            </w:del>
            <w:ins w:id="3394" w:author="Moses, Robbie" w:date="2023-02-22T02:30:00Z">
              <w:r w:rsidR="003B5D4F">
                <w:t>T</w:t>
              </w:r>
            </w:ins>
            <w:r>
              <w:t>he size of the logs. Large files may take a long time to load in a web</w:t>
            </w:r>
            <w:r w:rsidR="00155FC5">
              <w:t xml:space="preserve"> </w:t>
            </w:r>
            <w:r>
              <w:t xml:space="preserve">browser or may not be visible in all text file editors. Check with your system administrator if you have questions </w:t>
            </w:r>
            <w:r w:rsidR="00155FC5">
              <w:t xml:space="preserve">about </w:t>
            </w:r>
            <w:r>
              <w:t>viewing large files.</w:t>
            </w:r>
          </w:p>
        </w:tc>
      </w:tr>
      <w:tr w:rsidR="00916881" w14:paraId="0F62E0EC"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87914F2" w14:textId="77777777" w:rsidR="00916881" w:rsidRPr="005E2493" w:rsidRDefault="00916881" w:rsidP="005E2493">
            <w:pPr>
              <w:pStyle w:val="TableBody"/>
              <w:rPr>
                <w:b/>
                <w:bCs/>
              </w:rPr>
            </w:pPr>
            <w:r w:rsidRPr="005E2493">
              <w:rPr>
                <w:b/>
                <w:bCs/>
              </w:rPr>
              <w:t>Log File Name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82570BD" w14:textId="77777777" w:rsidR="00916881" w:rsidRDefault="00916881" w:rsidP="005E2493">
            <w:pPr>
              <w:pStyle w:val="TableBody"/>
            </w:pPr>
            <w:r>
              <w:t>Name of the log file that was generated. Clicking on the log file name will prompt the user to download it to the local computer to be viewed with a text file editor.</w:t>
            </w:r>
          </w:p>
        </w:tc>
      </w:tr>
      <w:tr w:rsidR="00916881" w14:paraId="5F760610"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5F5B848A" w14:textId="77777777" w:rsidR="00916881" w:rsidRPr="005E2493" w:rsidRDefault="00916881" w:rsidP="005E2493">
            <w:pPr>
              <w:pStyle w:val="TableBody"/>
              <w:rPr>
                <w:b/>
                <w:bCs/>
              </w:rPr>
            </w:pPr>
            <w:r w:rsidRPr="005E2493">
              <w:rPr>
                <w:b/>
                <w:bCs/>
              </w:rPr>
              <w:t>Size</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894EC" w14:textId="77777777" w:rsidR="00916881" w:rsidRDefault="00916881" w:rsidP="005E2493">
            <w:pPr>
              <w:pStyle w:val="TableBody"/>
            </w:pPr>
            <w:r>
              <w:t>Size of the file in bytes for each log file.</w:t>
            </w:r>
          </w:p>
        </w:tc>
      </w:tr>
      <w:tr w:rsidR="00916881" w14:paraId="6BEAD9DB" w14:textId="77777777" w:rsidTr="5BB73BD3">
        <w:trPr>
          <w:cantSplit/>
        </w:trPr>
        <w:tc>
          <w:tcPr>
            <w:tcW w:w="2592" w:type="dxa"/>
            <w:tcBorders>
              <w:top w:val="single" w:sz="4" w:space="0" w:color="000000" w:themeColor="text1"/>
              <w:left w:val="single" w:sz="4" w:space="0" w:color="000000" w:themeColor="text1"/>
              <w:bottom w:val="single" w:sz="4" w:space="0" w:color="000000" w:themeColor="text1"/>
            </w:tcBorders>
          </w:tcPr>
          <w:p w14:paraId="4DD375F8"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6182FC" w14:textId="77777777" w:rsidR="00916881" w:rsidRDefault="00916881" w:rsidP="005E2493">
            <w:pPr>
              <w:pStyle w:val="TableBody"/>
            </w:pPr>
            <w:r>
              <w:t>Timestamp of the Log file (generally this is the time the log was created, but it could also be the last time it was modified).</w:t>
            </w:r>
          </w:p>
        </w:tc>
      </w:tr>
    </w:tbl>
    <w:p w14:paraId="4B2C6712" w14:textId="7DB5B46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3ED6C336" w14:textId="77777777" w:rsidR="005E2493" w:rsidRDefault="005E2493" w:rsidP="002C5B05">
      <w:pPr>
        <w:pStyle w:val="BodyText"/>
      </w:pPr>
    </w:p>
    <w:p w14:paraId="017AFF1A" w14:textId="77777777" w:rsidR="00916881" w:rsidRDefault="00916881" w:rsidP="00F13A55">
      <w:pPr>
        <w:pStyle w:val="Heading2"/>
      </w:pPr>
      <w:bookmarkStart w:id="3395" w:name="_Ref231730863"/>
      <w:bookmarkStart w:id="3396" w:name="_Ref231730412"/>
      <w:bookmarkStart w:id="3397" w:name="_Toc128718741"/>
      <w:r>
        <w:lastRenderedPageBreak/>
        <w:t>System</w:t>
      </w:r>
      <w:r>
        <w:rPr>
          <w:rFonts w:ascii="Wingdings" w:hAnsi="Wingdings"/>
        </w:rPr>
        <w:t></w:t>
      </w:r>
      <w:r>
        <w:t>Audit Log Browser</w:t>
      </w:r>
      <w:bookmarkEnd w:id="3395"/>
      <w:bookmarkEnd w:id="3397"/>
    </w:p>
    <w:p w14:paraId="66992896" w14:textId="244F056B" w:rsidR="00916881" w:rsidRDefault="00916881" w:rsidP="005E2493">
      <w:pPr>
        <w:pStyle w:val="BodyText"/>
      </w:pPr>
      <w:r>
        <w:t xml:space="preserve">OptiCash </w:t>
      </w:r>
      <w:r w:rsidR="00155FC5">
        <w:t>can</w:t>
      </w:r>
      <w:r>
        <w:t xml:space="preserve"> track user activity in the system. The Audit Browser allows the OptiCash user to view the transactions that took place in the system as well as filter down the results to find a specific transaction.</w:t>
      </w:r>
    </w:p>
    <w:p w14:paraId="1CB6FFC7" w14:textId="77777777" w:rsidR="00916881" w:rsidRDefault="00916881" w:rsidP="005E2493">
      <w:pPr>
        <w:pStyle w:val="BodyText"/>
      </w:pPr>
      <w:r>
        <w:t>The Audit Log Browser begins with a filter page that allows the user to filter the results of the Audit Log to quickly find the desired information.</w:t>
      </w:r>
    </w:p>
    <w:p w14:paraId="337F28D8" w14:textId="12ED354E" w:rsidR="00916881" w:rsidRDefault="00916881" w:rsidP="00F63174">
      <w:pPr>
        <w:pStyle w:val="Caption"/>
        <w:spacing w:before="0" w:after="120"/>
        <w:ind w:left="187" w:hanging="187"/>
        <w:outlineLvl w:val="0"/>
        <w:rPr>
          <w:lang w:val="en-US"/>
        </w:rPr>
      </w:pPr>
      <w:bookmarkStart w:id="3398" w:name="_Toc128632476"/>
      <w:r w:rsidRPr="1E740376">
        <w:rPr>
          <w:lang w:val="en-US"/>
        </w:rPr>
        <w:t xml:space="preserve">Figure </w:t>
      </w:r>
      <w:ins w:id="339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400" w:author="Robbie Moses" w:date="2023-03-02T06:45:00Z">
        <w:r w:rsidR="00624EA3">
          <w:rPr>
            <w:noProof/>
            <w:lang w:val="en-US"/>
          </w:rPr>
          <w:t>157</w:t>
        </w:r>
        <w:r w:rsidR="00624EA3">
          <w:rPr>
            <w:lang w:val="en-US"/>
          </w:rPr>
          <w:fldChar w:fldCharType="end"/>
        </w:r>
      </w:ins>
      <w:ins w:id="3401" w:author="Moses, Robbie" w:date="2023-02-22T02:39:00Z">
        <w:del w:id="3402" w:author="Robbie Moses" w:date="2023-03-02T06:45:00Z">
          <w:r w:rsidR="003B5D4F" w:rsidDel="00624EA3">
            <w:rPr>
              <w:lang w:val="en-US"/>
            </w:rPr>
            <w:fldChar w:fldCharType="begin"/>
          </w:r>
          <w:r w:rsidR="003B5D4F" w:rsidDel="00624EA3">
            <w:rPr>
              <w:lang w:val="en-US"/>
            </w:rPr>
            <w:delInstrText xml:space="preserve"> SEQ Figure \* ARABIC </w:delInstrText>
          </w:r>
        </w:del>
      </w:ins>
      <w:del w:id="3403" w:author="Robbie Moses" w:date="2023-03-02T06:45:00Z">
        <w:r w:rsidR="003B5D4F" w:rsidDel="00624EA3">
          <w:rPr>
            <w:lang w:val="en-US"/>
          </w:rPr>
          <w:fldChar w:fldCharType="separate"/>
        </w:r>
      </w:del>
      <w:ins w:id="3404" w:author="Moses, Robbie" w:date="2023-02-22T02:39:00Z">
        <w:del w:id="3405" w:author="Robbie Moses" w:date="2023-03-02T06:45:00Z">
          <w:r w:rsidR="003B5D4F" w:rsidDel="00624EA3">
            <w:rPr>
              <w:noProof/>
              <w:lang w:val="en-US"/>
            </w:rPr>
            <w:delText>156</w:delText>
          </w:r>
          <w:r w:rsidR="003B5D4F" w:rsidDel="00624EA3">
            <w:rPr>
              <w:lang w:val="en-US"/>
            </w:rPr>
            <w:fldChar w:fldCharType="end"/>
          </w:r>
        </w:del>
      </w:ins>
      <w:del w:id="3406"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156</w:delText>
        </w:r>
        <w:r w:rsidRPr="1E740376" w:rsidDel="003B5D4F">
          <w:rPr>
            <w:lang w:val="en-US"/>
          </w:rPr>
          <w:fldChar w:fldCharType="end"/>
        </w:r>
      </w:del>
      <w:r w:rsidRPr="1E740376">
        <w:rPr>
          <w:lang w:val="en-US"/>
        </w:rPr>
        <w:t>: Audit Log Browser Search Page</w:t>
      </w:r>
      <w:bookmarkEnd w:id="3398"/>
    </w:p>
    <w:p w14:paraId="304EBF1C" w14:textId="6BD31EFE" w:rsidR="00916881" w:rsidRDefault="17D455DA" w:rsidP="00B446BF">
      <w:pPr>
        <w:pStyle w:val="BodyText"/>
        <w:jc w:val="center"/>
      </w:pPr>
      <w:r>
        <w:rPr>
          <w:noProof/>
        </w:rPr>
        <w:drawing>
          <wp:inline distT="0" distB="0" distL="0" distR="0" wp14:anchorId="0C13E1BE" wp14:editId="3B6F9545">
            <wp:extent cx="5486400" cy="2219325"/>
            <wp:effectExtent l="76200" t="76200" r="133350" b="142875"/>
            <wp:docPr id="1616098566" name="Picture 161609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486400"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066A70" w14:textId="736B1F4F" w:rsidR="00916881" w:rsidRDefault="00916881" w:rsidP="00F63174">
      <w:pPr>
        <w:pStyle w:val="Caption"/>
        <w:spacing w:before="0" w:after="120"/>
        <w:ind w:left="187" w:hanging="187"/>
        <w:outlineLvl w:val="0"/>
        <w:rPr>
          <w:lang w:val="en-US"/>
        </w:rPr>
      </w:pPr>
      <w:bookmarkStart w:id="3407" w:name="_Toc12863108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134</w:t>
      </w:r>
      <w:r w:rsidR="00027408">
        <w:rPr>
          <w:noProof/>
        </w:rPr>
        <w:fldChar w:fldCharType="end"/>
      </w:r>
      <w:r>
        <w:rPr>
          <w:lang w:val="en-US"/>
        </w:rPr>
        <w:t>: Audit Log Browser Search Description</w:t>
      </w:r>
      <w:bookmarkEnd w:id="3407"/>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F51A24A" w14:textId="77777777" w:rsidTr="00B446BF">
        <w:trPr>
          <w:tblHeader/>
        </w:trPr>
        <w:tc>
          <w:tcPr>
            <w:tcW w:w="2592" w:type="dxa"/>
            <w:tcBorders>
              <w:top w:val="single" w:sz="4" w:space="0" w:color="000000"/>
              <w:left w:val="single" w:sz="4" w:space="0" w:color="000000"/>
              <w:bottom w:val="single" w:sz="4" w:space="0" w:color="000000"/>
            </w:tcBorders>
            <w:shd w:val="clear" w:color="auto" w:fill="60C03A"/>
          </w:tcPr>
          <w:p w14:paraId="092E3FA7"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4E4CB1E6" w14:textId="77777777" w:rsidR="00916881" w:rsidRDefault="00916881" w:rsidP="005E2493">
            <w:pPr>
              <w:pStyle w:val="TableHeading"/>
            </w:pPr>
            <w:r>
              <w:t>Description</w:t>
            </w:r>
          </w:p>
        </w:tc>
      </w:tr>
      <w:tr w:rsidR="00916881" w14:paraId="3B4945DC" w14:textId="77777777" w:rsidTr="00B446BF">
        <w:tc>
          <w:tcPr>
            <w:tcW w:w="2592" w:type="dxa"/>
            <w:tcBorders>
              <w:top w:val="single" w:sz="4" w:space="0" w:color="000000"/>
              <w:left w:val="single" w:sz="4" w:space="0" w:color="000000"/>
              <w:bottom w:val="single" w:sz="4" w:space="0" w:color="000000"/>
            </w:tcBorders>
          </w:tcPr>
          <w:p w14:paraId="29CBD3A4"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0B82FDA4" w14:textId="77777777" w:rsidR="00916881" w:rsidRDefault="00916881" w:rsidP="005E2493">
            <w:pPr>
              <w:pStyle w:val="TableBody"/>
            </w:pPr>
            <w:r>
              <w:t>A list that is populated by the current Functions that have already been performed in the Audit Log. If the Function is not listed, it has not yet been performed.</w:t>
            </w:r>
          </w:p>
        </w:tc>
      </w:tr>
      <w:tr w:rsidR="00916881" w14:paraId="2F6F46E1" w14:textId="77777777" w:rsidTr="00B446BF">
        <w:tc>
          <w:tcPr>
            <w:tcW w:w="2592" w:type="dxa"/>
            <w:tcBorders>
              <w:top w:val="single" w:sz="4" w:space="0" w:color="000000"/>
              <w:left w:val="single" w:sz="4" w:space="0" w:color="000000"/>
              <w:bottom w:val="single" w:sz="4" w:space="0" w:color="000000"/>
            </w:tcBorders>
          </w:tcPr>
          <w:p w14:paraId="0509D521"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541FC0C" w14:textId="068FAEC5" w:rsidR="00916881" w:rsidRDefault="00916881" w:rsidP="005E2493">
            <w:pPr>
              <w:pStyle w:val="TableBody"/>
            </w:pPr>
            <w:r>
              <w:t xml:space="preserve">The User Name of the person who performed the action. The search is </w:t>
            </w:r>
            <w:r w:rsidR="00CD33FB">
              <w:t>case-</w:t>
            </w:r>
            <w:r>
              <w:t xml:space="preserve">sensitive, but </w:t>
            </w:r>
            <w:r w:rsidR="00CD33FB">
              <w:t xml:space="preserve">a </w:t>
            </w:r>
            <w:r>
              <w:t>partial word and wildcard searches are possible.</w:t>
            </w:r>
          </w:p>
        </w:tc>
      </w:tr>
      <w:tr w:rsidR="00916881" w14:paraId="74E0868F" w14:textId="77777777" w:rsidTr="00B446BF">
        <w:tc>
          <w:tcPr>
            <w:tcW w:w="2592" w:type="dxa"/>
            <w:tcBorders>
              <w:top w:val="single" w:sz="4" w:space="0" w:color="000000"/>
              <w:left w:val="single" w:sz="4" w:space="0" w:color="000000"/>
              <w:bottom w:val="single" w:sz="4" w:space="0" w:color="000000"/>
            </w:tcBorders>
          </w:tcPr>
          <w:p w14:paraId="5AFEFC81"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0329C7BE" w14:textId="77777777" w:rsidR="00916881" w:rsidRDefault="00916881" w:rsidP="005E2493">
            <w:pPr>
              <w:pStyle w:val="TableBody"/>
            </w:pPr>
            <w:r>
              <w:t>A list that is populated by the current system resources that have been accessed in the Audit Log. If the Resource is not listed, it has not yet been accessed.</w:t>
            </w:r>
          </w:p>
        </w:tc>
      </w:tr>
      <w:tr w:rsidR="00916881" w14:paraId="0399E9C4" w14:textId="77777777" w:rsidTr="00B446BF">
        <w:tc>
          <w:tcPr>
            <w:tcW w:w="2592" w:type="dxa"/>
            <w:tcBorders>
              <w:top w:val="single" w:sz="4" w:space="0" w:color="000000"/>
              <w:left w:val="single" w:sz="4" w:space="0" w:color="000000"/>
              <w:bottom w:val="single" w:sz="4" w:space="0" w:color="000000"/>
            </w:tcBorders>
          </w:tcPr>
          <w:p w14:paraId="6497012E" w14:textId="77777777" w:rsidR="00916881" w:rsidRPr="005E2493" w:rsidRDefault="00916881" w:rsidP="005E2493">
            <w:pPr>
              <w:pStyle w:val="TableBody"/>
              <w:rPr>
                <w:b/>
                <w:bCs/>
              </w:rPr>
            </w:pPr>
            <w:r w:rsidRPr="005E2493">
              <w:rPr>
                <w:b/>
                <w:bCs/>
              </w:rPr>
              <w:t>From/To Timestamp</w:t>
            </w:r>
          </w:p>
        </w:tc>
        <w:tc>
          <w:tcPr>
            <w:tcW w:w="5478" w:type="dxa"/>
            <w:tcBorders>
              <w:top w:val="single" w:sz="4" w:space="0" w:color="000000"/>
              <w:left w:val="single" w:sz="4" w:space="0" w:color="000000"/>
              <w:bottom w:val="single" w:sz="4" w:space="0" w:color="000000"/>
              <w:right w:val="single" w:sz="4" w:space="0" w:color="000000"/>
            </w:tcBorders>
          </w:tcPr>
          <w:p w14:paraId="10151B67" w14:textId="08B740C7" w:rsidR="00916881" w:rsidRDefault="00916881" w:rsidP="005E2493">
            <w:pPr>
              <w:pStyle w:val="TableBody"/>
            </w:pPr>
            <w:r>
              <w:t xml:space="preserve">Date and time that the action was performed The user </w:t>
            </w:r>
            <w:r w:rsidR="00CD33FB">
              <w:t>can</w:t>
            </w:r>
            <w:r>
              <w:t xml:space="preserve"> enter a date, the date/time, or leave the field blank. Leaving the field blank will return all rows. For instance</w:t>
            </w:r>
            <w:r w:rsidR="002D6155">
              <w:t>,</w:t>
            </w:r>
            <w:r>
              <w:t xml:space="preserve"> if the user wanted all records after June 1, 2009</w:t>
            </w:r>
            <w:r w:rsidR="002D6155">
              <w:t>,</w:t>
            </w:r>
            <w:r>
              <w:t xml:space="preserve"> the user would enter 2009-06-01 in the From field and leave the To field blank.</w:t>
            </w:r>
          </w:p>
          <w:p w14:paraId="14C90228" w14:textId="77777777" w:rsidR="00916881" w:rsidRDefault="00916881" w:rsidP="005E2493">
            <w:pPr>
              <w:pStyle w:val="TableBody"/>
            </w:pPr>
            <w:r>
              <w:t>The entry must conform to the correct format of YYYY-MM-DD HH:MM:SS:NNN</w:t>
            </w:r>
          </w:p>
          <w:p w14:paraId="7E6473CC" w14:textId="77777777" w:rsidR="00916881" w:rsidRDefault="00916881" w:rsidP="005E2493">
            <w:pPr>
              <w:pStyle w:val="TableBody"/>
            </w:pPr>
            <w:r>
              <w:lastRenderedPageBreak/>
              <w:t>YYYY = Year (4 digits)</w:t>
            </w:r>
          </w:p>
          <w:p w14:paraId="6EBB4CF2" w14:textId="77777777" w:rsidR="00916881" w:rsidRDefault="00916881" w:rsidP="005E2493">
            <w:pPr>
              <w:pStyle w:val="TableBody"/>
            </w:pPr>
            <w:r>
              <w:t>MM = Month (2 digits)</w:t>
            </w:r>
          </w:p>
          <w:p w14:paraId="2283D93A" w14:textId="77777777" w:rsidR="00916881" w:rsidRDefault="00916881" w:rsidP="005E2493">
            <w:pPr>
              <w:pStyle w:val="TableBody"/>
            </w:pPr>
            <w:r>
              <w:t>DD = Day (2 digits)</w:t>
            </w:r>
          </w:p>
          <w:p w14:paraId="37313C8B" w14:textId="77777777" w:rsidR="00916881" w:rsidRDefault="00916881" w:rsidP="005E2493">
            <w:pPr>
              <w:pStyle w:val="TableBody"/>
            </w:pPr>
            <w:r>
              <w:t>HH = Hour (2 digits)</w:t>
            </w:r>
          </w:p>
          <w:p w14:paraId="76EC7C5B" w14:textId="77777777" w:rsidR="00916881" w:rsidRPr="00CB5D7D" w:rsidRDefault="00916881" w:rsidP="005E2493">
            <w:pPr>
              <w:pStyle w:val="TableBody"/>
            </w:pPr>
            <w:r w:rsidRPr="00CB5D7D">
              <w:t>MM = Minute (2 digits)</w:t>
            </w:r>
          </w:p>
          <w:p w14:paraId="696BA36C" w14:textId="77777777" w:rsidR="00916881" w:rsidRPr="00CB5D7D" w:rsidRDefault="00916881" w:rsidP="005E2493">
            <w:pPr>
              <w:pStyle w:val="TableBody"/>
            </w:pPr>
            <w:r w:rsidRPr="00CB5D7D">
              <w:t>SS = Second (2 digits)</w:t>
            </w:r>
          </w:p>
          <w:p w14:paraId="61694385" w14:textId="77777777" w:rsidR="00916881" w:rsidRDefault="00916881" w:rsidP="005E2493">
            <w:pPr>
              <w:pStyle w:val="TableBody"/>
            </w:pPr>
            <w:r>
              <w:t>NNN = Nanoseconds (3 digits)</w:t>
            </w:r>
          </w:p>
          <w:p w14:paraId="1E5024A1" w14:textId="793CB9ED" w:rsidR="00916881" w:rsidRDefault="00916881" w:rsidP="005E2493">
            <w:pPr>
              <w:pStyle w:val="TableBody"/>
            </w:pPr>
            <w:r w:rsidRPr="008A6413">
              <w:rPr>
                <w:b/>
                <w:bCs/>
                <w:u w:val="single"/>
                <w:rPrChange w:id="3408" w:author="Robbie Moses" w:date="2023-03-03T06:37:00Z">
                  <w:rPr/>
                </w:rPrChange>
              </w:rPr>
              <w:t>Example</w:t>
            </w:r>
            <w:r>
              <w:t>: June 1, 2009</w:t>
            </w:r>
            <w:r w:rsidR="002D6155">
              <w:t>,</w:t>
            </w:r>
            <w:r>
              <w:t xml:space="preserve"> at 3:15</w:t>
            </w:r>
            <w:r w:rsidR="002D6155">
              <w:t xml:space="preserve"> </w:t>
            </w:r>
            <w:r>
              <w:t>pm would be 2009-06-01 15:15:00:0000</w:t>
            </w:r>
          </w:p>
        </w:tc>
      </w:tr>
    </w:tbl>
    <w:p w14:paraId="42A9BD4C" w14:textId="77777777" w:rsidR="00916881" w:rsidRDefault="00916881" w:rsidP="002C5B05">
      <w:pPr>
        <w:pStyle w:val="BodyText"/>
      </w:pPr>
    </w:p>
    <w:p w14:paraId="3924404B" w14:textId="413D0CC4" w:rsidR="00916881" w:rsidRDefault="00916881" w:rsidP="00F63174">
      <w:pPr>
        <w:pStyle w:val="Caption"/>
        <w:spacing w:before="0" w:after="120"/>
        <w:ind w:left="187" w:hanging="187"/>
        <w:outlineLvl w:val="0"/>
        <w:rPr>
          <w:lang w:val="en-US"/>
        </w:rPr>
      </w:pPr>
      <w:bookmarkStart w:id="3409" w:name="_Toc128632477"/>
      <w:r w:rsidRPr="1E740376">
        <w:rPr>
          <w:lang w:val="en-US"/>
        </w:rPr>
        <w:t xml:space="preserve">Figure </w:t>
      </w:r>
      <w:ins w:id="341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411" w:author="Robbie Moses" w:date="2023-03-02T06:45:00Z">
        <w:r w:rsidR="00624EA3">
          <w:rPr>
            <w:noProof/>
            <w:lang w:val="en-US"/>
          </w:rPr>
          <w:t>158</w:t>
        </w:r>
        <w:r w:rsidR="00624EA3">
          <w:rPr>
            <w:lang w:val="en-US"/>
          </w:rPr>
          <w:fldChar w:fldCharType="end"/>
        </w:r>
      </w:ins>
      <w:ins w:id="3412" w:author="Moses, Robbie" w:date="2023-02-22T02:39:00Z">
        <w:del w:id="3413" w:author="Robbie Moses" w:date="2023-03-02T06:45:00Z">
          <w:r w:rsidR="003B5D4F" w:rsidDel="00624EA3">
            <w:rPr>
              <w:lang w:val="en-US"/>
            </w:rPr>
            <w:fldChar w:fldCharType="begin"/>
          </w:r>
          <w:r w:rsidR="003B5D4F" w:rsidDel="00624EA3">
            <w:rPr>
              <w:lang w:val="en-US"/>
            </w:rPr>
            <w:delInstrText xml:space="preserve"> SEQ Figure \* ARABIC </w:delInstrText>
          </w:r>
        </w:del>
      </w:ins>
      <w:del w:id="3414" w:author="Robbie Moses" w:date="2023-03-02T06:45:00Z">
        <w:r w:rsidR="003B5D4F" w:rsidDel="00624EA3">
          <w:rPr>
            <w:lang w:val="en-US"/>
          </w:rPr>
          <w:fldChar w:fldCharType="separate"/>
        </w:r>
      </w:del>
      <w:ins w:id="3415" w:author="Moses, Robbie" w:date="2023-02-22T02:39:00Z">
        <w:del w:id="3416" w:author="Robbie Moses" w:date="2023-03-02T06:45:00Z">
          <w:r w:rsidR="003B5D4F" w:rsidDel="00624EA3">
            <w:rPr>
              <w:noProof/>
              <w:lang w:val="en-US"/>
            </w:rPr>
            <w:delText>157</w:delText>
          </w:r>
          <w:r w:rsidR="003B5D4F" w:rsidDel="00624EA3">
            <w:rPr>
              <w:lang w:val="en-US"/>
            </w:rPr>
            <w:fldChar w:fldCharType="end"/>
          </w:r>
        </w:del>
      </w:ins>
      <w:del w:id="3417"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157</w:delText>
        </w:r>
        <w:r w:rsidRPr="1E740376" w:rsidDel="003B5D4F">
          <w:rPr>
            <w:lang w:val="en-US"/>
          </w:rPr>
          <w:fldChar w:fldCharType="end"/>
        </w:r>
      </w:del>
      <w:r w:rsidRPr="1E740376">
        <w:rPr>
          <w:lang w:val="en-US"/>
        </w:rPr>
        <w:t>: Audit Log Browser Search Results Page</w:t>
      </w:r>
      <w:bookmarkEnd w:id="3409"/>
    </w:p>
    <w:p w14:paraId="3EC34135" w14:textId="73955E19" w:rsidR="00916881" w:rsidRDefault="543F7251" w:rsidP="00B446BF">
      <w:pPr>
        <w:pStyle w:val="BodyText"/>
        <w:jc w:val="center"/>
      </w:pPr>
      <w:r>
        <w:rPr>
          <w:noProof/>
        </w:rPr>
        <w:drawing>
          <wp:inline distT="0" distB="0" distL="0" distR="0" wp14:anchorId="7D8A70DD" wp14:editId="0AC50341">
            <wp:extent cx="5486400" cy="1733550"/>
            <wp:effectExtent l="76200" t="76200" r="133350" b="133350"/>
            <wp:docPr id="1977783514" name="Picture 197778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4864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A95E6D" w14:textId="6B6030BD" w:rsidR="00916881" w:rsidRDefault="00916881" w:rsidP="00F63174">
      <w:pPr>
        <w:pStyle w:val="Caption"/>
        <w:spacing w:before="0" w:after="120"/>
        <w:ind w:left="187" w:hanging="187"/>
        <w:outlineLvl w:val="0"/>
        <w:rPr>
          <w:lang w:val="en-US"/>
        </w:rPr>
      </w:pPr>
      <w:bookmarkStart w:id="3418" w:name="_Toc128631089"/>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135</w:t>
      </w:r>
      <w:r w:rsidR="00027408">
        <w:rPr>
          <w:noProof/>
        </w:rPr>
        <w:fldChar w:fldCharType="end"/>
      </w:r>
      <w:r>
        <w:rPr>
          <w:lang w:val="en-US"/>
        </w:rPr>
        <w:t>: Audit Log Browser Search Results Description</w:t>
      </w:r>
      <w:bookmarkEnd w:id="341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642299E9" w14:textId="77777777" w:rsidTr="00B119E9">
        <w:trPr>
          <w:cantSplit/>
          <w:tblHeader/>
        </w:trPr>
        <w:tc>
          <w:tcPr>
            <w:tcW w:w="2592" w:type="dxa"/>
            <w:tcBorders>
              <w:top w:val="single" w:sz="4" w:space="0" w:color="000000"/>
              <w:left w:val="single" w:sz="4" w:space="0" w:color="000000"/>
              <w:bottom w:val="single" w:sz="4" w:space="0" w:color="000000"/>
            </w:tcBorders>
            <w:shd w:val="clear" w:color="auto" w:fill="60C03A"/>
          </w:tcPr>
          <w:p w14:paraId="73986312"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381DA3D3" w14:textId="77777777" w:rsidR="00916881" w:rsidRDefault="00916881" w:rsidP="005E2493">
            <w:pPr>
              <w:pStyle w:val="TableHeading"/>
            </w:pPr>
            <w:r>
              <w:t>Description</w:t>
            </w:r>
          </w:p>
        </w:tc>
      </w:tr>
      <w:tr w:rsidR="00916881" w14:paraId="3AF4DEAA" w14:textId="77777777" w:rsidTr="0009567D">
        <w:trPr>
          <w:cantSplit/>
        </w:trPr>
        <w:tc>
          <w:tcPr>
            <w:tcW w:w="2592" w:type="dxa"/>
            <w:tcBorders>
              <w:top w:val="single" w:sz="4" w:space="0" w:color="000000"/>
              <w:left w:val="single" w:sz="4" w:space="0" w:color="000000"/>
              <w:bottom w:val="single" w:sz="4" w:space="0" w:color="000000"/>
            </w:tcBorders>
          </w:tcPr>
          <w:p w14:paraId="1E776BB2" w14:textId="77777777" w:rsidR="00916881" w:rsidRPr="005E2493" w:rsidRDefault="00916881" w:rsidP="005E2493">
            <w:pPr>
              <w:pStyle w:val="TableBody"/>
              <w:rPr>
                <w:b/>
                <w:bCs/>
              </w:rPr>
            </w:pPr>
            <w:r w:rsidRPr="005E2493">
              <w:rPr>
                <w:b/>
                <w:bCs/>
              </w:rPr>
              <w:t>Go To Button</w:t>
            </w:r>
          </w:p>
        </w:tc>
        <w:tc>
          <w:tcPr>
            <w:tcW w:w="5478" w:type="dxa"/>
            <w:tcBorders>
              <w:top w:val="single" w:sz="4" w:space="0" w:color="000000"/>
              <w:left w:val="single" w:sz="4" w:space="0" w:color="000000"/>
              <w:bottom w:val="single" w:sz="4" w:space="0" w:color="000000"/>
              <w:right w:val="single" w:sz="4" w:space="0" w:color="000000"/>
            </w:tcBorders>
          </w:tcPr>
          <w:p w14:paraId="666B3C4A" w14:textId="77777777" w:rsidR="00916881" w:rsidRDefault="00916881" w:rsidP="005E2493">
            <w:pPr>
              <w:pStyle w:val="TableBody"/>
            </w:pPr>
            <w:r>
              <w:t>Navigates to the page number specified in the Page field</w:t>
            </w:r>
          </w:p>
        </w:tc>
      </w:tr>
      <w:tr w:rsidR="00916881" w14:paraId="3EEA5F11" w14:textId="77777777" w:rsidTr="0009567D">
        <w:trPr>
          <w:cantSplit/>
        </w:trPr>
        <w:tc>
          <w:tcPr>
            <w:tcW w:w="2592" w:type="dxa"/>
            <w:tcBorders>
              <w:top w:val="single" w:sz="4" w:space="0" w:color="000000"/>
              <w:left w:val="single" w:sz="4" w:space="0" w:color="000000"/>
              <w:bottom w:val="single" w:sz="4" w:space="0" w:color="000000"/>
            </w:tcBorders>
          </w:tcPr>
          <w:p w14:paraId="5F0EFC4B" w14:textId="77777777" w:rsidR="00916881" w:rsidRPr="005E2493" w:rsidRDefault="00916881" w:rsidP="005E2493">
            <w:pPr>
              <w:pStyle w:val="TableBody"/>
              <w:rPr>
                <w:b/>
                <w:bCs/>
              </w:rPr>
            </w:pPr>
            <w:r w:rsidRPr="005E2493">
              <w:rPr>
                <w:b/>
                <w:bCs/>
              </w:rPr>
              <w:t>Page</w:t>
            </w:r>
          </w:p>
        </w:tc>
        <w:tc>
          <w:tcPr>
            <w:tcW w:w="5478" w:type="dxa"/>
            <w:tcBorders>
              <w:top w:val="single" w:sz="4" w:space="0" w:color="000000"/>
              <w:left w:val="single" w:sz="4" w:space="0" w:color="000000"/>
              <w:bottom w:val="single" w:sz="4" w:space="0" w:color="000000"/>
              <w:right w:val="single" w:sz="4" w:space="0" w:color="000000"/>
            </w:tcBorders>
          </w:tcPr>
          <w:p w14:paraId="5CF1AF99" w14:textId="77777777" w:rsidR="00916881" w:rsidRDefault="00916881" w:rsidP="005E2493">
            <w:pPr>
              <w:pStyle w:val="TableBody"/>
            </w:pPr>
            <w:r>
              <w:t>Indicates the current page currently being viewed out of the total number of pages. Changing the page number and selecting the ‘</w:t>
            </w:r>
            <w:r w:rsidRPr="008A6413">
              <w:rPr>
                <w:b/>
                <w:bCs/>
                <w:rPrChange w:id="3419" w:author="Robbie Moses" w:date="2023-03-03T06:37:00Z">
                  <w:rPr/>
                </w:rPrChange>
              </w:rPr>
              <w:t>Go To’</w:t>
            </w:r>
            <w:r>
              <w:t xml:space="preserve"> button navigates directly to that page.</w:t>
            </w:r>
          </w:p>
        </w:tc>
      </w:tr>
      <w:tr w:rsidR="00916881" w14:paraId="04DCCD80" w14:textId="77777777" w:rsidTr="0009567D">
        <w:trPr>
          <w:cantSplit/>
        </w:trPr>
        <w:tc>
          <w:tcPr>
            <w:tcW w:w="2592" w:type="dxa"/>
            <w:tcBorders>
              <w:top w:val="single" w:sz="4" w:space="0" w:color="000000"/>
              <w:left w:val="single" w:sz="4" w:space="0" w:color="000000"/>
              <w:bottom w:val="single" w:sz="4" w:space="0" w:color="000000"/>
            </w:tcBorders>
          </w:tcPr>
          <w:p w14:paraId="404DEAE3" w14:textId="77777777" w:rsidR="00916881" w:rsidRPr="005E2493" w:rsidRDefault="00916881" w:rsidP="005E2493">
            <w:pPr>
              <w:pStyle w:val="TableBody"/>
              <w:rPr>
                <w:b/>
                <w:bCs/>
              </w:rPr>
            </w:pPr>
            <w:r w:rsidRPr="005E2493">
              <w:rPr>
                <w:b/>
                <w:bCs/>
              </w:rPr>
              <w:t>Navigation (&lt;&lt; &lt; &gt; &gt;&gt;)</w:t>
            </w:r>
          </w:p>
        </w:tc>
        <w:tc>
          <w:tcPr>
            <w:tcW w:w="5478" w:type="dxa"/>
            <w:tcBorders>
              <w:top w:val="single" w:sz="4" w:space="0" w:color="000000"/>
              <w:left w:val="single" w:sz="4" w:space="0" w:color="000000"/>
              <w:bottom w:val="single" w:sz="4" w:space="0" w:color="000000"/>
              <w:right w:val="single" w:sz="4" w:space="0" w:color="000000"/>
            </w:tcBorders>
          </w:tcPr>
          <w:p w14:paraId="0838ECE5" w14:textId="3F4304A4" w:rsidR="00916881" w:rsidRDefault="00916881" w:rsidP="005E2493">
            <w:pPr>
              <w:pStyle w:val="TableBody"/>
            </w:pPr>
            <w:r>
              <w:t>Navigates forward or backward</w:t>
            </w:r>
            <w:r w:rsidR="002D6155">
              <w:t>s</w:t>
            </w:r>
            <w:r>
              <w:t xml:space="preserve"> to a particular page.</w:t>
            </w:r>
          </w:p>
          <w:p w14:paraId="0AE4CC49" w14:textId="77777777" w:rsidR="00916881" w:rsidRDefault="00916881" w:rsidP="005E2493">
            <w:pPr>
              <w:pStyle w:val="TableListContinue"/>
            </w:pPr>
            <w:r>
              <w:t>&lt;&lt;  First Page</w:t>
            </w:r>
          </w:p>
          <w:p w14:paraId="067DBDC0" w14:textId="77777777" w:rsidR="00916881" w:rsidRDefault="00916881" w:rsidP="005E2493">
            <w:pPr>
              <w:pStyle w:val="TableListContinue"/>
            </w:pPr>
            <w:r>
              <w:t>&lt; Back one page</w:t>
            </w:r>
          </w:p>
          <w:p w14:paraId="20E52F31" w14:textId="77777777" w:rsidR="00916881" w:rsidRDefault="00916881" w:rsidP="005E2493">
            <w:pPr>
              <w:pStyle w:val="TableListContinue"/>
            </w:pPr>
            <w:r>
              <w:t>&gt;  Forward one page</w:t>
            </w:r>
          </w:p>
          <w:p w14:paraId="1350265F" w14:textId="77777777" w:rsidR="00916881" w:rsidRDefault="00916881" w:rsidP="005E2493">
            <w:pPr>
              <w:pStyle w:val="TableListContinue"/>
            </w:pPr>
            <w:r>
              <w:t>&gt;&gt; Last Page</w:t>
            </w:r>
          </w:p>
        </w:tc>
      </w:tr>
      <w:tr w:rsidR="00916881" w14:paraId="3B2A5AB5" w14:textId="77777777" w:rsidTr="0009567D">
        <w:trPr>
          <w:cantSplit/>
        </w:trPr>
        <w:tc>
          <w:tcPr>
            <w:tcW w:w="2592" w:type="dxa"/>
            <w:tcBorders>
              <w:top w:val="single" w:sz="4" w:space="0" w:color="000000"/>
              <w:left w:val="single" w:sz="4" w:space="0" w:color="000000"/>
              <w:bottom w:val="single" w:sz="4" w:space="0" w:color="000000"/>
            </w:tcBorders>
          </w:tcPr>
          <w:p w14:paraId="25C469D0" w14:textId="77777777" w:rsidR="00916881" w:rsidRPr="005E2493" w:rsidRDefault="00916881" w:rsidP="005E2493">
            <w:pPr>
              <w:pStyle w:val="TableBody"/>
              <w:rPr>
                <w:b/>
                <w:bCs/>
              </w:rPr>
            </w:pPr>
            <w:r w:rsidRPr="005E2493">
              <w:rPr>
                <w:b/>
                <w:bCs/>
              </w:rPr>
              <w:lastRenderedPageBreak/>
              <w:t>Timestamp</w:t>
            </w:r>
          </w:p>
        </w:tc>
        <w:tc>
          <w:tcPr>
            <w:tcW w:w="5478" w:type="dxa"/>
            <w:tcBorders>
              <w:top w:val="single" w:sz="4" w:space="0" w:color="000000"/>
              <w:left w:val="single" w:sz="4" w:space="0" w:color="000000"/>
              <w:bottom w:val="single" w:sz="4" w:space="0" w:color="000000"/>
              <w:right w:val="single" w:sz="4" w:space="0" w:color="000000"/>
            </w:tcBorders>
          </w:tcPr>
          <w:p w14:paraId="7B1C20E2" w14:textId="0915E338" w:rsidR="00916881" w:rsidRDefault="00916881" w:rsidP="005E2493">
            <w:pPr>
              <w:pStyle w:val="TableBody"/>
            </w:pPr>
            <w:r>
              <w:t xml:space="preserve">Date and time stamp for the Audit Log entry. Clicking on the column header will resort </w:t>
            </w:r>
            <w:r w:rsidR="002D6155">
              <w:t xml:space="preserve">to </w:t>
            </w:r>
            <w:r>
              <w:t xml:space="preserve">the list (ascending or descending depending on the current view).  </w:t>
            </w:r>
          </w:p>
          <w:p w14:paraId="01267385" w14:textId="29B5BCAC" w:rsidR="00916881" w:rsidRDefault="00916881" w:rsidP="005E2493">
            <w:pPr>
              <w:pStyle w:val="TableBody"/>
            </w:pPr>
            <w:r>
              <w:t xml:space="preserve">Clicking on a Timestamp hyperlink will </w:t>
            </w:r>
            <w:r w:rsidR="005671ED">
              <w:t xml:space="preserve">bring </w:t>
            </w:r>
            <w:r>
              <w:t xml:space="preserve">the user to the Transaction detail report. </w:t>
            </w:r>
            <w:commentRangeStart w:id="3420"/>
            <w:r>
              <w:t xml:space="preserve">See: </w:t>
            </w:r>
            <w:commentRangeEnd w:id="3420"/>
            <w:r w:rsidR="005671ED">
              <w:rPr>
                <w:rStyle w:val="CommentReference"/>
                <w:rFonts w:eastAsia="MS Mincho"/>
              </w:rPr>
              <w:commentReference w:id="3420"/>
            </w:r>
          </w:p>
        </w:tc>
      </w:tr>
      <w:tr w:rsidR="00916881" w14:paraId="18DDC5A9" w14:textId="77777777" w:rsidTr="0009567D">
        <w:trPr>
          <w:cantSplit/>
        </w:trPr>
        <w:tc>
          <w:tcPr>
            <w:tcW w:w="2592" w:type="dxa"/>
            <w:tcBorders>
              <w:top w:val="single" w:sz="4" w:space="0" w:color="000000"/>
              <w:left w:val="single" w:sz="4" w:space="0" w:color="000000"/>
              <w:bottom w:val="single" w:sz="4" w:space="0" w:color="000000"/>
            </w:tcBorders>
          </w:tcPr>
          <w:p w14:paraId="62E69DBB"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443DFB48" w14:textId="0F3F9D02" w:rsidR="00916881" w:rsidRDefault="00916881" w:rsidP="005E2493">
            <w:pPr>
              <w:pStyle w:val="TableBody"/>
            </w:pPr>
            <w:r>
              <w:t xml:space="preserve">User name of the person who performed the action. Clicking on the column header will resort </w:t>
            </w:r>
            <w:r w:rsidR="005671ED">
              <w:t xml:space="preserve">to </w:t>
            </w:r>
            <w:r>
              <w:t>the list (ascending or descending depending on the current view).</w:t>
            </w:r>
          </w:p>
        </w:tc>
      </w:tr>
      <w:tr w:rsidR="00916881" w14:paraId="3076CE7D" w14:textId="77777777" w:rsidTr="0009567D">
        <w:trPr>
          <w:cantSplit/>
        </w:trPr>
        <w:tc>
          <w:tcPr>
            <w:tcW w:w="2592" w:type="dxa"/>
            <w:tcBorders>
              <w:top w:val="single" w:sz="4" w:space="0" w:color="000000"/>
              <w:left w:val="single" w:sz="4" w:space="0" w:color="000000"/>
              <w:bottom w:val="single" w:sz="4" w:space="0" w:color="000000"/>
            </w:tcBorders>
          </w:tcPr>
          <w:p w14:paraId="0EF4A955"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5B10D98D" w14:textId="16771352" w:rsidR="00916881" w:rsidRDefault="00916881" w:rsidP="005E2493">
            <w:pPr>
              <w:pStyle w:val="TableBody"/>
            </w:pPr>
            <w:r>
              <w:t xml:space="preserve">The function that was performed for the specific Audit Log entry. Clicking on the column header will resort </w:t>
            </w:r>
            <w:r w:rsidR="005671ED">
              <w:t xml:space="preserve">to </w:t>
            </w:r>
            <w:r>
              <w:t>the list (ascending or descending depending on the current view).</w:t>
            </w:r>
          </w:p>
        </w:tc>
      </w:tr>
      <w:tr w:rsidR="00916881" w14:paraId="12F937A8" w14:textId="77777777" w:rsidTr="0009567D">
        <w:trPr>
          <w:cantSplit/>
        </w:trPr>
        <w:tc>
          <w:tcPr>
            <w:tcW w:w="2592" w:type="dxa"/>
            <w:tcBorders>
              <w:top w:val="single" w:sz="4" w:space="0" w:color="000000"/>
              <w:left w:val="single" w:sz="4" w:space="0" w:color="000000"/>
              <w:bottom w:val="single" w:sz="4" w:space="0" w:color="000000"/>
            </w:tcBorders>
          </w:tcPr>
          <w:p w14:paraId="58DC6A33" w14:textId="77777777" w:rsidR="00916881" w:rsidRPr="005E2493" w:rsidRDefault="00916881" w:rsidP="005E2493">
            <w:pPr>
              <w:pStyle w:val="TableBody"/>
              <w:rPr>
                <w:b/>
                <w:bCs/>
              </w:rPr>
            </w:pPr>
            <w:r w:rsidRPr="005E2493">
              <w:rPr>
                <w:b/>
                <w:bCs/>
              </w:rPr>
              <w:t>Resource Type</w:t>
            </w:r>
          </w:p>
        </w:tc>
        <w:tc>
          <w:tcPr>
            <w:tcW w:w="5478" w:type="dxa"/>
            <w:tcBorders>
              <w:top w:val="single" w:sz="4" w:space="0" w:color="000000"/>
              <w:left w:val="single" w:sz="4" w:space="0" w:color="000000"/>
              <w:bottom w:val="single" w:sz="4" w:space="0" w:color="000000"/>
              <w:right w:val="single" w:sz="4" w:space="0" w:color="000000"/>
            </w:tcBorders>
          </w:tcPr>
          <w:p w14:paraId="1AE309BC" w14:textId="3A737C8D" w:rsidR="00916881" w:rsidRDefault="00916881" w:rsidP="005E2493">
            <w:pPr>
              <w:pStyle w:val="TableBody"/>
            </w:pPr>
            <w:r>
              <w:t xml:space="preserve">The Resource type that was accessed. Clicking on the column header will resort </w:t>
            </w:r>
            <w:r w:rsidR="00161C1A">
              <w:t xml:space="preserve">to </w:t>
            </w:r>
            <w:r>
              <w:t>the list (ascending or descending depending on the current view).</w:t>
            </w:r>
          </w:p>
        </w:tc>
      </w:tr>
      <w:tr w:rsidR="00916881" w14:paraId="301696A4" w14:textId="77777777" w:rsidTr="0009567D">
        <w:trPr>
          <w:cantSplit/>
        </w:trPr>
        <w:tc>
          <w:tcPr>
            <w:tcW w:w="2592" w:type="dxa"/>
            <w:tcBorders>
              <w:top w:val="single" w:sz="4" w:space="0" w:color="000000"/>
              <w:left w:val="single" w:sz="4" w:space="0" w:color="000000"/>
              <w:bottom w:val="single" w:sz="4" w:space="0" w:color="000000"/>
            </w:tcBorders>
          </w:tcPr>
          <w:p w14:paraId="7DD8F102" w14:textId="77777777" w:rsidR="00916881" w:rsidRPr="005E2493" w:rsidRDefault="00916881" w:rsidP="005E2493">
            <w:pPr>
              <w:pStyle w:val="TableBody"/>
              <w:rPr>
                <w:b/>
                <w:bCs/>
              </w:rPr>
            </w:pPr>
            <w:r w:rsidRPr="005E2493">
              <w:rPr>
                <w:b/>
                <w:bCs/>
              </w:rPr>
              <w:t>Resource ID</w:t>
            </w:r>
          </w:p>
        </w:tc>
        <w:tc>
          <w:tcPr>
            <w:tcW w:w="5478" w:type="dxa"/>
            <w:tcBorders>
              <w:top w:val="single" w:sz="4" w:space="0" w:color="000000"/>
              <w:left w:val="single" w:sz="4" w:space="0" w:color="000000"/>
              <w:bottom w:val="single" w:sz="4" w:space="0" w:color="000000"/>
              <w:right w:val="single" w:sz="4" w:space="0" w:color="000000"/>
            </w:tcBorders>
          </w:tcPr>
          <w:p w14:paraId="06A2D6C9" w14:textId="24CE086F" w:rsidR="00916881" w:rsidRDefault="00916881" w:rsidP="005E2493">
            <w:pPr>
              <w:pStyle w:val="TableBody"/>
            </w:pPr>
            <w:r>
              <w:t xml:space="preserve">The Resource ID that is associated with the Resource type. Clicking on the column header will resort </w:t>
            </w:r>
            <w:r w:rsidR="00161C1A">
              <w:t xml:space="preserve">to </w:t>
            </w:r>
            <w:r>
              <w:t>the list (ascending or descending depending on the current view).</w:t>
            </w:r>
          </w:p>
        </w:tc>
      </w:tr>
    </w:tbl>
    <w:p w14:paraId="6D9DDF34" w14:textId="77777777" w:rsidR="00916881" w:rsidRDefault="00916881" w:rsidP="002C5B05">
      <w:pPr>
        <w:pStyle w:val="BodyText"/>
      </w:pPr>
    </w:p>
    <w:p w14:paraId="5C88AE9F" w14:textId="341F3F95" w:rsidR="00916881" w:rsidRDefault="00916881" w:rsidP="005E2493">
      <w:pPr>
        <w:pStyle w:val="BodyText"/>
      </w:pPr>
      <w:r>
        <w:t xml:space="preserve">The Transaction Detail report shows more in-depth information about some transactions that are performed on the system. The Transaction detail is accessed by clicking on the Timestamp hyperlink from the Audit Log Browser Results. Not all transactions will have transaction details associated with them. </w:t>
      </w:r>
    </w:p>
    <w:p w14:paraId="2DD6F9E4" w14:textId="77777777" w:rsidR="00B446BF" w:rsidRDefault="00B446BF" w:rsidP="005E2493">
      <w:pPr>
        <w:pStyle w:val="BodyText"/>
      </w:pPr>
    </w:p>
    <w:p w14:paraId="029FF6C9" w14:textId="1AE9FE78" w:rsidR="00916881" w:rsidRDefault="00916881" w:rsidP="00F63174">
      <w:pPr>
        <w:pStyle w:val="Caption"/>
        <w:spacing w:before="0" w:after="120"/>
        <w:ind w:left="187" w:hanging="187"/>
        <w:outlineLvl w:val="0"/>
      </w:pPr>
      <w:bookmarkStart w:id="3421" w:name="_Toc128632478"/>
      <w:r>
        <w:t xml:space="preserve">Figure </w:t>
      </w:r>
      <w:ins w:id="3422" w:author="Robbie Moses" w:date="2023-03-02T06:45:00Z">
        <w:r w:rsidR="00624EA3">
          <w:fldChar w:fldCharType="begin"/>
        </w:r>
        <w:r w:rsidR="00624EA3">
          <w:instrText xml:space="preserve"> SEQ Figure \* ARABIC </w:instrText>
        </w:r>
      </w:ins>
      <w:r w:rsidR="00624EA3">
        <w:fldChar w:fldCharType="separate"/>
      </w:r>
      <w:ins w:id="3423" w:author="Robbie Moses" w:date="2023-03-02T06:45:00Z">
        <w:r w:rsidR="00624EA3">
          <w:rPr>
            <w:noProof/>
          </w:rPr>
          <w:t>159</w:t>
        </w:r>
        <w:r w:rsidR="00624EA3">
          <w:fldChar w:fldCharType="end"/>
        </w:r>
      </w:ins>
      <w:ins w:id="3424" w:author="Moses, Robbie" w:date="2023-02-22T02:39:00Z">
        <w:del w:id="3425" w:author="Robbie Moses" w:date="2023-03-02T06:45:00Z">
          <w:r w:rsidR="003B5D4F" w:rsidDel="00624EA3">
            <w:fldChar w:fldCharType="begin"/>
          </w:r>
          <w:r w:rsidR="003B5D4F" w:rsidDel="00624EA3">
            <w:delInstrText xml:space="preserve"> SEQ Figure \* ARABIC </w:delInstrText>
          </w:r>
        </w:del>
      </w:ins>
      <w:del w:id="3426" w:author="Robbie Moses" w:date="2023-03-02T06:45:00Z">
        <w:r w:rsidR="003B5D4F" w:rsidDel="00624EA3">
          <w:fldChar w:fldCharType="separate"/>
        </w:r>
      </w:del>
      <w:ins w:id="3427" w:author="Moses, Robbie" w:date="2023-02-22T02:39:00Z">
        <w:del w:id="3428" w:author="Robbie Moses" w:date="2023-03-02T06:45:00Z">
          <w:r w:rsidR="003B5D4F" w:rsidDel="00624EA3">
            <w:rPr>
              <w:noProof/>
            </w:rPr>
            <w:delText>158</w:delText>
          </w:r>
          <w:r w:rsidR="003B5D4F" w:rsidDel="00624EA3">
            <w:fldChar w:fldCharType="end"/>
          </w:r>
        </w:del>
      </w:ins>
      <w:del w:id="3429" w:author="Moses, Robbie" w:date="2023-02-22T02:39:00Z">
        <w:r w:rsidR="00027408" w:rsidDel="003B5D4F">
          <w:fldChar w:fldCharType="begin"/>
        </w:r>
        <w:r w:rsidDel="003B5D4F">
          <w:delInstrText xml:space="preserve"> SEQ "Figure" \*Arabic </w:delInstrText>
        </w:r>
        <w:r w:rsidR="00027408" w:rsidDel="003B5D4F">
          <w:fldChar w:fldCharType="separate"/>
        </w:r>
        <w:r w:rsidR="00D57607" w:rsidDel="003B5D4F">
          <w:rPr>
            <w:noProof/>
          </w:rPr>
          <w:delText>158</w:delText>
        </w:r>
        <w:r w:rsidR="00027408" w:rsidDel="003B5D4F">
          <w:rPr>
            <w:noProof/>
          </w:rPr>
          <w:fldChar w:fldCharType="end"/>
        </w:r>
      </w:del>
      <w:r>
        <w:t>: Audit Log Browser Transaction Detail Page</w:t>
      </w:r>
      <w:bookmarkEnd w:id="3421"/>
    </w:p>
    <w:p w14:paraId="4DCB3B82" w14:textId="4495498F" w:rsidR="00916881" w:rsidRDefault="00DE5A51" w:rsidP="002C5B05">
      <w:pPr>
        <w:pStyle w:val="BodyText"/>
      </w:pPr>
      <w:r>
        <w:rPr>
          <w:noProof/>
        </w:rPr>
        <w:drawing>
          <wp:inline distT="0" distB="0" distL="0" distR="0" wp14:anchorId="5922E966" wp14:editId="3F0CD1E0">
            <wp:extent cx="5486400" cy="1734185"/>
            <wp:effectExtent l="76200" t="76200" r="133350" b="132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86400" cy="1734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B6D6CE" w14:textId="2E2AA2D8" w:rsidR="00916881" w:rsidRDefault="00916881" w:rsidP="00F63174">
      <w:pPr>
        <w:pStyle w:val="Caption"/>
        <w:spacing w:before="0" w:after="120"/>
        <w:ind w:left="187" w:hanging="187"/>
        <w:outlineLvl w:val="0"/>
      </w:pPr>
      <w:bookmarkStart w:id="3430" w:name="_Toc128631090"/>
      <w:r>
        <w:lastRenderedPageBreak/>
        <w:t xml:space="preserve">Table </w:t>
      </w:r>
      <w:r w:rsidR="00027408">
        <w:fldChar w:fldCharType="begin"/>
      </w:r>
      <w:r>
        <w:instrText xml:space="preserve"> SEQ "Table" \*Arabic </w:instrText>
      </w:r>
      <w:r w:rsidR="00027408">
        <w:fldChar w:fldCharType="separate"/>
      </w:r>
      <w:r w:rsidR="00D57607">
        <w:rPr>
          <w:noProof/>
        </w:rPr>
        <w:t>136</w:t>
      </w:r>
      <w:r w:rsidR="00027408">
        <w:rPr>
          <w:noProof/>
        </w:rPr>
        <w:fldChar w:fldCharType="end"/>
      </w:r>
      <w:r>
        <w:t>: Audit Log Browser Transaction Detail Description</w:t>
      </w:r>
      <w:bookmarkEnd w:id="343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7E6A70F" w14:textId="77777777" w:rsidTr="00A54A74">
        <w:trPr>
          <w:cantSplit/>
          <w:tblHeader/>
        </w:trPr>
        <w:tc>
          <w:tcPr>
            <w:tcW w:w="2592" w:type="dxa"/>
            <w:tcBorders>
              <w:top w:val="single" w:sz="4" w:space="0" w:color="000000"/>
              <w:left w:val="single" w:sz="4" w:space="0" w:color="000000"/>
              <w:bottom w:val="single" w:sz="4" w:space="0" w:color="000000"/>
            </w:tcBorders>
            <w:shd w:val="clear" w:color="auto" w:fill="60C03A"/>
          </w:tcPr>
          <w:p w14:paraId="695B4884" w14:textId="77777777" w:rsidR="00916881" w:rsidRDefault="00916881" w:rsidP="005E2493">
            <w:pPr>
              <w:pStyle w:val="TableHeading"/>
            </w:pPr>
            <w:r>
              <w:t>Field</w:t>
            </w:r>
          </w:p>
        </w:tc>
        <w:tc>
          <w:tcPr>
            <w:tcW w:w="5483" w:type="dxa"/>
            <w:tcBorders>
              <w:top w:val="single" w:sz="4" w:space="0" w:color="000000"/>
              <w:left w:val="single" w:sz="4" w:space="0" w:color="000000"/>
              <w:bottom w:val="single" w:sz="4" w:space="0" w:color="000000"/>
              <w:right w:val="single" w:sz="4" w:space="0" w:color="000000"/>
            </w:tcBorders>
            <w:shd w:val="clear" w:color="auto" w:fill="60C03A"/>
          </w:tcPr>
          <w:p w14:paraId="6DF9EC2F" w14:textId="77777777" w:rsidR="00916881" w:rsidRDefault="00916881" w:rsidP="005E2493">
            <w:pPr>
              <w:pStyle w:val="TableHeading"/>
            </w:pPr>
            <w:r>
              <w:t>Description</w:t>
            </w:r>
          </w:p>
        </w:tc>
      </w:tr>
      <w:tr w:rsidR="00916881" w14:paraId="60FB4AB0" w14:textId="77777777" w:rsidTr="0009567D">
        <w:trPr>
          <w:cantSplit/>
        </w:trPr>
        <w:tc>
          <w:tcPr>
            <w:tcW w:w="2592" w:type="dxa"/>
            <w:tcBorders>
              <w:top w:val="single" w:sz="4" w:space="0" w:color="000000"/>
              <w:left w:val="single" w:sz="4" w:space="0" w:color="000000"/>
              <w:bottom w:val="single" w:sz="4" w:space="0" w:color="000000"/>
            </w:tcBorders>
          </w:tcPr>
          <w:p w14:paraId="56A3B826" w14:textId="77777777" w:rsidR="00916881" w:rsidRPr="005E2493" w:rsidRDefault="00916881" w:rsidP="005E2493">
            <w:pPr>
              <w:pStyle w:val="TableBody"/>
              <w:rPr>
                <w:b/>
                <w:bCs/>
              </w:rPr>
            </w:pPr>
            <w:r w:rsidRPr="005E2493">
              <w:rPr>
                <w:b/>
                <w:bCs/>
              </w:rPr>
              <w:t>User Name</w:t>
            </w:r>
          </w:p>
        </w:tc>
        <w:tc>
          <w:tcPr>
            <w:tcW w:w="5478" w:type="dxa"/>
            <w:tcBorders>
              <w:top w:val="single" w:sz="4" w:space="0" w:color="000000"/>
              <w:left w:val="single" w:sz="4" w:space="0" w:color="000000"/>
              <w:bottom w:val="single" w:sz="4" w:space="0" w:color="000000"/>
              <w:right w:val="single" w:sz="4" w:space="0" w:color="000000"/>
            </w:tcBorders>
          </w:tcPr>
          <w:p w14:paraId="61DC7181" w14:textId="77777777" w:rsidR="00916881" w:rsidRDefault="00916881" w:rsidP="005E2493">
            <w:pPr>
              <w:pStyle w:val="TableBody"/>
            </w:pPr>
            <w:r>
              <w:t>User name of the person who performed the action.</w:t>
            </w:r>
          </w:p>
        </w:tc>
      </w:tr>
      <w:tr w:rsidR="00916881" w14:paraId="3AB4AEAB" w14:textId="77777777" w:rsidTr="0009567D">
        <w:trPr>
          <w:cantSplit/>
        </w:trPr>
        <w:tc>
          <w:tcPr>
            <w:tcW w:w="2592" w:type="dxa"/>
            <w:tcBorders>
              <w:top w:val="single" w:sz="4" w:space="0" w:color="000000"/>
              <w:left w:val="single" w:sz="4" w:space="0" w:color="000000"/>
              <w:bottom w:val="single" w:sz="4" w:space="0" w:color="000000"/>
            </w:tcBorders>
          </w:tcPr>
          <w:p w14:paraId="236D2033" w14:textId="77777777" w:rsidR="00916881" w:rsidRPr="005E2493" w:rsidRDefault="00916881" w:rsidP="005E2493">
            <w:pPr>
              <w:pStyle w:val="TableBody"/>
              <w:rPr>
                <w:b/>
                <w:bCs/>
              </w:rPr>
            </w:pPr>
            <w:r w:rsidRPr="005E2493">
              <w:rPr>
                <w:b/>
                <w:bCs/>
              </w:rPr>
              <w:t>Function</w:t>
            </w:r>
          </w:p>
        </w:tc>
        <w:tc>
          <w:tcPr>
            <w:tcW w:w="5478" w:type="dxa"/>
            <w:tcBorders>
              <w:top w:val="single" w:sz="4" w:space="0" w:color="000000"/>
              <w:left w:val="single" w:sz="4" w:space="0" w:color="000000"/>
              <w:bottom w:val="single" w:sz="4" w:space="0" w:color="000000"/>
              <w:right w:val="single" w:sz="4" w:space="0" w:color="000000"/>
            </w:tcBorders>
          </w:tcPr>
          <w:p w14:paraId="2C790B56" w14:textId="77777777" w:rsidR="00916881" w:rsidRDefault="00916881" w:rsidP="005E2493">
            <w:pPr>
              <w:pStyle w:val="TableBody"/>
            </w:pPr>
            <w:r>
              <w:t>The function that was performed for the specific Audit Log entry.</w:t>
            </w:r>
          </w:p>
        </w:tc>
      </w:tr>
      <w:tr w:rsidR="00916881" w14:paraId="61983BB7" w14:textId="77777777" w:rsidTr="0009567D">
        <w:trPr>
          <w:cantSplit/>
        </w:trPr>
        <w:tc>
          <w:tcPr>
            <w:tcW w:w="2592" w:type="dxa"/>
            <w:tcBorders>
              <w:top w:val="single" w:sz="4" w:space="0" w:color="000000"/>
              <w:left w:val="single" w:sz="4" w:space="0" w:color="000000"/>
              <w:bottom w:val="single" w:sz="4" w:space="0" w:color="000000"/>
            </w:tcBorders>
          </w:tcPr>
          <w:p w14:paraId="409DBA73" w14:textId="77777777" w:rsidR="00916881" w:rsidRPr="005E2493" w:rsidRDefault="00916881" w:rsidP="005E2493">
            <w:pPr>
              <w:pStyle w:val="TableBody"/>
              <w:rPr>
                <w:b/>
                <w:bCs/>
              </w:rPr>
            </w:pPr>
            <w:r w:rsidRPr="005E2493">
              <w:rPr>
                <w:b/>
                <w:bCs/>
              </w:rPr>
              <w:t>Resource</w:t>
            </w:r>
          </w:p>
        </w:tc>
        <w:tc>
          <w:tcPr>
            <w:tcW w:w="5478" w:type="dxa"/>
            <w:tcBorders>
              <w:top w:val="single" w:sz="4" w:space="0" w:color="000000"/>
              <w:left w:val="single" w:sz="4" w:space="0" w:color="000000"/>
              <w:bottom w:val="single" w:sz="4" w:space="0" w:color="000000"/>
              <w:right w:val="single" w:sz="4" w:space="0" w:color="000000"/>
            </w:tcBorders>
          </w:tcPr>
          <w:p w14:paraId="7E06AFEE" w14:textId="77777777" w:rsidR="00916881" w:rsidRDefault="00916881" w:rsidP="005E2493">
            <w:pPr>
              <w:pStyle w:val="TableBody"/>
            </w:pPr>
            <w:r>
              <w:t>The Resource type that was accessed.</w:t>
            </w:r>
          </w:p>
        </w:tc>
      </w:tr>
      <w:tr w:rsidR="00916881" w14:paraId="11F7848B" w14:textId="77777777" w:rsidTr="0009567D">
        <w:trPr>
          <w:cantSplit/>
        </w:trPr>
        <w:tc>
          <w:tcPr>
            <w:tcW w:w="2592" w:type="dxa"/>
            <w:tcBorders>
              <w:top w:val="single" w:sz="4" w:space="0" w:color="000000"/>
              <w:left w:val="single" w:sz="4" w:space="0" w:color="000000"/>
              <w:bottom w:val="single" w:sz="4" w:space="0" w:color="000000"/>
            </w:tcBorders>
          </w:tcPr>
          <w:p w14:paraId="2837B7DE" w14:textId="77777777" w:rsidR="00916881" w:rsidRPr="005E2493" w:rsidRDefault="00916881" w:rsidP="005E2493">
            <w:pPr>
              <w:pStyle w:val="TableBody"/>
              <w:rPr>
                <w:b/>
                <w:bCs/>
              </w:rPr>
            </w:pPr>
            <w:r w:rsidRPr="005E2493">
              <w:rPr>
                <w:b/>
                <w:bCs/>
              </w:rPr>
              <w:t>Timestamp</w:t>
            </w:r>
          </w:p>
        </w:tc>
        <w:tc>
          <w:tcPr>
            <w:tcW w:w="5478" w:type="dxa"/>
            <w:tcBorders>
              <w:top w:val="single" w:sz="4" w:space="0" w:color="000000"/>
              <w:left w:val="single" w:sz="4" w:space="0" w:color="000000"/>
              <w:bottom w:val="single" w:sz="4" w:space="0" w:color="000000"/>
              <w:right w:val="single" w:sz="4" w:space="0" w:color="000000"/>
            </w:tcBorders>
          </w:tcPr>
          <w:p w14:paraId="7C95980F" w14:textId="77777777" w:rsidR="00916881" w:rsidRDefault="00916881" w:rsidP="005E2493">
            <w:pPr>
              <w:pStyle w:val="TableBody"/>
            </w:pPr>
            <w:r>
              <w:t>Date and time stamp for the Audit Log entry.</w:t>
            </w:r>
          </w:p>
        </w:tc>
      </w:tr>
      <w:tr w:rsidR="00916881" w14:paraId="1DAE56A1" w14:textId="77777777" w:rsidTr="0009567D">
        <w:trPr>
          <w:cantSplit/>
        </w:trPr>
        <w:tc>
          <w:tcPr>
            <w:tcW w:w="2592" w:type="dxa"/>
            <w:tcBorders>
              <w:top w:val="single" w:sz="4" w:space="0" w:color="000000"/>
              <w:left w:val="single" w:sz="4" w:space="0" w:color="000000"/>
              <w:bottom w:val="single" w:sz="4" w:space="0" w:color="000000"/>
            </w:tcBorders>
          </w:tcPr>
          <w:p w14:paraId="5FA47D2B" w14:textId="77777777" w:rsidR="00916881" w:rsidRPr="005E2493" w:rsidRDefault="00916881" w:rsidP="005E2493">
            <w:pPr>
              <w:pStyle w:val="TableBody"/>
              <w:rPr>
                <w:b/>
                <w:bCs/>
              </w:rPr>
            </w:pPr>
            <w:r w:rsidRPr="005E2493">
              <w:rPr>
                <w:b/>
                <w:bCs/>
              </w:rPr>
              <w:t>Statement ID</w:t>
            </w:r>
          </w:p>
        </w:tc>
        <w:tc>
          <w:tcPr>
            <w:tcW w:w="5478" w:type="dxa"/>
            <w:tcBorders>
              <w:top w:val="single" w:sz="4" w:space="0" w:color="000000"/>
              <w:left w:val="single" w:sz="4" w:space="0" w:color="000000"/>
              <w:bottom w:val="single" w:sz="4" w:space="0" w:color="000000"/>
              <w:right w:val="single" w:sz="4" w:space="0" w:color="000000"/>
            </w:tcBorders>
          </w:tcPr>
          <w:p w14:paraId="4462CF0F" w14:textId="77777777" w:rsidR="00916881" w:rsidRDefault="00916881" w:rsidP="005E2493">
            <w:pPr>
              <w:pStyle w:val="TableBody"/>
            </w:pPr>
            <w:r>
              <w:t>The action code that is associated with the database change.</w:t>
            </w:r>
          </w:p>
        </w:tc>
      </w:tr>
      <w:tr w:rsidR="00916881" w14:paraId="2D467609" w14:textId="77777777" w:rsidTr="0009567D">
        <w:trPr>
          <w:cantSplit/>
        </w:trPr>
        <w:tc>
          <w:tcPr>
            <w:tcW w:w="2592" w:type="dxa"/>
            <w:tcBorders>
              <w:top w:val="single" w:sz="4" w:space="0" w:color="000000"/>
              <w:left w:val="single" w:sz="4" w:space="0" w:color="000000"/>
              <w:bottom w:val="single" w:sz="4" w:space="0" w:color="000000"/>
            </w:tcBorders>
          </w:tcPr>
          <w:p w14:paraId="443E32B5" w14:textId="77777777" w:rsidR="00916881" w:rsidRPr="005E2493" w:rsidRDefault="00916881" w:rsidP="005E2493">
            <w:pPr>
              <w:pStyle w:val="TableBody"/>
              <w:rPr>
                <w:b/>
                <w:bCs/>
              </w:rPr>
            </w:pPr>
            <w:r w:rsidRPr="005E2493">
              <w:rPr>
                <w:b/>
                <w:bCs/>
              </w:rPr>
              <w:t>Statement Parameters</w:t>
            </w:r>
          </w:p>
        </w:tc>
        <w:tc>
          <w:tcPr>
            <w:tcW w:w="5478" w:type="dxa"/>
            <w:tcBorders>
              <w:top w:val="single" w:sz="4" w:space="0" w:color="000000"/>
              <w:left w:val="single" w:sz="4" w:space="0" w:color="000000"/>
              <w:bottom w:val="single" w:sz="4" w:space="0" w:color="000000"/>
              <w:right w:val="single" w:sz="4" w:space="0" w:color="000000"/>
            </w:tcBorders>
          </w:tcPr>
          <w:p w14:paraId="212C29E4" w14:textId="13C1345F" w:rsidR="00916881" w:rsidDel="008A6413" w:rsidRDefault="00916881" w:rsidP="00E23676">
            <w:pPr>
              <w:pStyle w:val="TableBody"/>
              <w:rPr>
                <w:del w:id="3431" w:author="Robbie Moses" w:date="2023-03-03T06:37:00Z"/>
              </w:rPr>
            </w:pPr>
            <w:r>
              <w:t xml:space="preserve">Parameters executed at </w:t>
            </w:r>
            <w:r w:rsidR="00161C1A">
              <w:t xml:space="preserve">the </w:t>
            </w:r>
            <w:r>
              <w:t xml:space="preserve">database level. This will often include the most specific details on a particular action. Example: if a Cashpoint’s parameters are saved, this will list the new parameters submitted to </w:t>
            </w:r>
            <w:r w:rsidR="00161C1A">
              <w:t xml:space="preserve">the </w:t>
            </w:r>
            <w:r>
              <w:t xml:space="preserve">database. Note: if </w:t>
            </w:r>
            <w:r w:rsidR="00161C1A">
              <w:t xml:space="preserve">the </w:t>
            </w:r>
            <w:r>
              <w:t>system administrator configures partial auditing, then Statement Parameters will be blank.</w:t>
            </w:r>
          </w:p>
          <w:p w14:paraId="364FC507" w14:textId="77777777" w:rsidR="00916881" w:rsidRDefault="00916881" w:rsidP="00E23676">
            <w:pPr>
              <w:pStyle w:val="TableBody"/>
            </w:pPr>
          </w:p>
        </w:tc>
      </w:tr>
    </w:tbl>
    <w:p w14:paraId="237630CA" w14:textId="4862462A" w:rsidR="00916881" w:rsidRDefault="00916881" w:rsidP="00F63174">
      <w:pPr>
        <w:pStyle w:val="TopofSection"/>
        <w:spacing w:before="0" w:after="120" w:line="240" w:lineRule="auto"/>
        <w:ind w:left="187" w:hanging="187"/>
        <w:outlineLvl w:val="0"/>
        <w:rPr>
          <w:caps/>
          <w:color w:val="622423"/>
          <w:sz w:val="24"/>
          <w:szCs w:val="24"/>
        </w:rPr>
      </w:pPr>
      <w:r>
        <w:t xml:space="preserve">Return To: </w:t>
      </w:r>
      <w:r w:rsidR="00027408">
        <w:rPr>
          <w:caps/>
          <w:color w:val="622423"/>
          <w:sz w:val="24"/>
          <w:szCs w:val="24"/>
        </w:rPr>
        <w:fldChar w:fldCharType="begin"/>
      </w:r>
      <w:r>
        <w:rPr>
          <w:caps/>
          <w:color w:val="622423"/>
          <w:sz w:val="24"/>
          <w:szCs w:val="24"/>
        </w:rPr>
        <w:instrText xml:space="preserve"> REF _Ref231748126 \h </w:instrText>
      </w:r>
      <w:r w:rsidR="00027408">
        <w:rPr>
          <w:caps/>
          <w:color w:val="622423"/>
          <w:sz w:val="24"/>
          <w:szCs w:val="24"/>
        </w:rPr>
      </w:r>
      <w:r w:rsidR="00027408">
        <w:rPr>
          <w:caps/>
          <w:color w:val="622423"/>
          <w:sz w:val="24"/>
          <w:szCs w:val="24"/>
        </w:rPr>
        <w:fldChar w:fldCharType="separate"/>
      </w:r>
      <w:r w:rsidR="00D57607">
        <w:t>System Tab</w:t>
      </w:r>
      <w:r w:rsidR="00027408">
        <w:rPr>
          <w:caps/>
          <w:color w:val="622423"/>
          <w:sz w:val="24"/>
          <w:szCs w:val="24"/>
        </w:rPr>
        <w:fldChar w:fldCharType="end"/>
      </w:r>
    </w:p>
    <w:p w14:paraId="000A445A" w14:textId="03E120D1" w:rsidR="005E2493" w:rsidRDefault="005E2493">
      <w:pPr>
        <w:rPr>
          <w:rFonts w:eastAsia="Times New Roman" w:cs="Calibri"/>
          <w:b/>
          <w:sz w:val="28"/>
          <w:szCs w:val="24"/>
          <w:lang w:val="en-GB"/>
        </w:rPr>
      </w:pPr>
      <w:bookmarkStart w:id="3432" w:name="_Ref231751136"/>
      <w:bookmarkStart w:id="3433" w:name="_Ref236112251"/>
    </w:p>
    <w:p w14:paraId="46D52611" w14:textId="15C6A08F" w:rsidR="00916881" w:rsidRDefault="00916881" w:rsidP="00FB0820">
      <w:pPr>
        <w:pStyle w:val="Heading2"/>
      </w:pPr>
      <w:bookmarkStart w:id="3434" w:name="_Toc128718742"/>
      <w:r>
        <w:t>System</w:t>
      </w:r>
      <w:r>
        <w:rPr>
          <w:rFonts w:ascii="Wingdings" w:hAnsi="Wingdings"/>
        </w:rPr>
        <w:t></w:t>
      </w:r>
      <w:r>
        <w:t>About Page</w:t>
      </w:r>
      <w:bookmarkEnd w:id="3396"/>
      <w:bookmarkEnd w:id="3432"/>
      <w:bookmarkEnd w:id="3433"/>
      <w:bookmarkEnd w:id="3434"/>
    </w:p>
    <w:p w14:paraId="7A2236B6" w14:textId="77777777" w:rsidR="00916881" w:rsidRDefault="00916881" w:rsidP="005E2493">
      <w:pPr>
        <w:pStyle w:val="BodyText"/>
      </w:pPr>
      <w:r>
        <w:t xml:space="preserve">This page gives a system summary to tell users the current version of both the software as well as the subcomponents used by the OptiCash system. </w:t>
      </w:r>
    </w:p>
    <w:p w14:paraId="0D99CA79" w14:textId="63248069" w:rsidR="00916881" w:rsidRDefault="00916881" w:rsidP="005E2493">
      <w:pPr>
        <w:pStyle w:val="BodyText"/>
      </w:pPr>
      <w:r>
        <w:t xml:space="preserve">The user </w:t>
      </w:r>
      <w:r w:rsidR="00161C1A">
        <w:t>can</w:t>
      </w:r>
      <w:r>
        <w:t xml:space="preserve"> see the current version and build of the application. This page also displays the user’s last successful and failed login time.</w:t>
      </w:r>
    </w:p>
    <w:p w14:paraId="5FF93C3A" w14:textId="77777777" w:rsidR="00916881" w:rsidRDefault="00916881" w:rsidP="005E2493">
      <w:pPr>
        <w:pStyle w:val="BodyText"/>
      </w:pPr>
      <w:r>
        <w:t>This page is for informational purposes only and will vary from version to version.</w:t>
      </w:r>
    </w:p>
    <w:p w14:paraId="46D97F07" w14:textId="0E927B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_Ref231748126 \h </w:instrText>
      </w:r>
      <w:r w:rsidR="00027408">
        <w:fldChar w:fldCharType="separate"/>
      </w:r>
      <w:r w:rsidR="00D57607">
        <w:t>System Tab</w:t>
      </w:r>
      <w:r w:rsidR="00027408">
        <w:fldChar w:fldCharType="end"/>
      </w:r>
    </w:p>
    <w:p w14:paraId="248A153A" w14:textId="77777777" w:rsidR="005E2493" w:rsidRDefault="005E2493" w:rsidP="000778FC">
      <w:pPr>
        <w:pStyle w:val="BodyText"/>
      </w:pPr>
    </w:p>
    <w:p w14:paraId="20EB15D3" w14:textId="77777777" w:rsidR="00916881" w:rsidRDefault="00916881" w:rsidP="00F96FE3">
      <w:pPr>
        <w:pStyle w:val="TOCHeading"/>
      </w:pPr>
      <w:bookmarkStart w:id="3435" w:name="_Ref221779312"/>
      <w:bookmarkStart w:id="3436" w:name="_Ref231748135"/>
      <w:bookmarkStart w:id="3437" w:name="_Ref251847915"/>
      <w:bookmarkStart w:id="3438" w:name="_Toc128718743"/>
      <w:r>
        <w:lastRenderedPageBreak/>
        <w:t>Virtual Analyst Tab</w:t>
      </w:r>
      <w:bookmarkEnd w:id="3435"/>
      <w:bookmarkEnd w:id="3436"/>
      <w:bookmarkEnd w:id="3437"/>
      <w:bookmarkEnd w:id="3438"/>
    </w:p>
    <w:p w14:paraId="75B0F0CD" w14:textId="0A5F1B3B" w:rsidR="00916881" w:rsidRDefault="00916881" w:rsidP="005E2493">
      <w:pPr>
        <w:pStyle w:val="BodyText"/>
      </w:pPr>
      <w:r>
        <w:t>If licensed, the Virtual Analyst helps to improve forecasting results by running several Forecasts using different periods of time to produce the best results possible. The Virtual Analyst Tab allows the user to select how the Virtual Analyst will work as well as the ability to review reports produced by the Virtual Analyst.</w:t>
      </w:r>
    </w:p>
    <w:p w14:paraId="2012EEAC" w14:textId="7DA46D2A" w:rsidR="00916881" w:rsidRDefault="00916881" w:rsidP="005E2493">
      <w:pPr>
        <w:pStyle w:val="BodyText"/>
      </w:pPr>
      <w:r>
        <w:t xml:space="preserve">The following </w:t>
      </w:r>
      <w:r w:rsidR="004E1DDD">
        <w:t xml:space="preserve">functions </w:t>
      </w:r>
      <w:r>
        <w:t>are reviewed in this section:</w:t>
      </w:r>
    </w:p>
    <w:p w14:paraId="115AFC40" w14:textId="696E38DC"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_Ref236112898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Settings</w:t>
      </w:r>
      <w:r w:rsidRPr="005E2493">
        <w:rPr>
          <w:color w:val="1F497D" w:themeColor="text2"/>
        </w:rPr>
        <w:fldChar w:fldCharType="end"/>
      </w:r>
    </w:p>
    <w:p w14:paraId="6A8BECD4" w14:textId="44883227" w:rsidR="00916881" w:rsidRPr="005E2493" w:rsidRDefault="00027408" w:rsidP="005E2493">
      <w:pPr>
        <w:pStyle w:val="ListBullet"/>
        <w:rPr>
          <w:color w:val="1F497D" w:themeColor="text2"/>
        </w:rPr>
      </w:pPr>
      <w:r w:rsidRPr="005E2493">
        <w:rPr>
          <w:color w:val="1F497D" w:themeColor="text2"/>
        </w:rPr>
        <w:fldChar w:fldCharType="begin"/>
      </w:r>
      <w:r w:rsidR="00916881" w:rsidRPr="005E2493">
        <w:rPr>
          <w:color w:val="1F497D" w:themeColor="text2"/>
        </w:rPr>
        <w:instrText xml:space="preserve"> REF _Ref236112900 \h </w:instrText>
      </w:r>
      <w:r w:rsidR="005E2493" w:rsidRPr="005E2493">
        <w:rPr>
          <w:color w:val="1F497D" w:themeColor="text2"/>
        </w:rPr>
        <w:instrText xml:space="preserve"> \* MERGEFORMAT </w:instrText>
      </w:r>
      <w:r w:rsidRPr="005E2493">
        <w:rPr>
          <w:color w:val="1F497D" w:themeColor="text2"/>
        </w:rPr>
      </w:r>
      <w:r w:rsidRPr="005E2493">
        <w:rPr>
          <w:color w:val="1F497D" w:themeColor="text2"/>
        </w:rPr>
        <w:fldChar w:fldCharType="separate"/>
      </w:r>
      <w:r w:rsidR="00D57607" w:rsidRPr="005E2493">
        <w:rPr>
          <w:color w:val="1F497D" w:themeColor="text2"/>
        </w:rPr>
        <w:t>Virtual Analyst</w:t>
      </w:r>
      <w:r w:rsidR="00D57607" w:rsidRPr="005E2493">
        <w:rPr>
          <w:rFonts w:ascii="Wingdings" w:hAnsi="Wingdings"/>
          <w:color w:val="1F497D" w:themeColor="text2"/>
        </w:rPr>
        <w:t></w:t>
      </w:r>
      <w:r w:rsidR="00D57607" w:rsidRPr="005E2493">
        <w:rPr>
          <w:color w:val="1F497D" w:themeColor="text2"/>
        </w:rPr>
        <w:t>Reports</w:t>
      </w:r>
      <w:r w:rsidRPr="005E2493">
        <w:rPr>
          <w:color w:val="1F497D" w:themeColor="text2"/>
        </w:rPr>
        <w:fldChar w:fldCharType="end"/>
      </w:r>
    </w:p>
    <w:p w14:paraId="15096918" w14:textId="37F8E107"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_Ref231747033 \h </w:instrText>
      </w:r>
      <w:r w:rsidR="00027408">
        <w:fldChar w:fldCharType="separate"/>
      </w:r>
      <w:r w:rsidR="00D57607">
        <w:t>Introduction to the Interface</w:t>
      </w:r>
      <w:r w:rsidR="00027408">
        <w:fldChar w:fldCharType="end"/>
      </w:r>
    </w:p>
    <w:p w14:paraId="25117CA9" w14:textId="77777777" w:rsidR="00916881" w:rsidRDefault="00916881" w:rsidP="000778FC">
      <w:pPr>
        <w:pStyle w:val="BodyText"/>
      </w:pPr>
    </w:p>
    <w:p w14:paraId="277BA068" w14:textId="77777777" w:rsidR="00916881" w:rsidRDefault="00916881" w:rsidP="00902DFB">
      <w:pPr>
        <w:pStyle w:val="Heading2"/>
      </w:pPr>
      <w:bookmarkStart w:id="3439" w:name="_Ref231730233"/>
      <w:bookmarkStart w:id="3440" w:name="_Ref236112898"/>
      <w:bookmarkStart w:id="3441" w:name="_Toc128718744"/>
      <w:r>
        <w:t>Virtual Analyst</w:t>
      </w:r>
      <w:r>
        <w:rPr>
          <w:rFonts w:ascii="Wingdings" w:hAnsi="Wingdings"/>
        </w:rPr>
        <w:t></w:t>
      </w:r>
      <w:r>
        <w:t>Settings</w:t>
      </w:r>
      <w:bookmarkEnd w:id="3439"/>
      <w:bookmarkEnd w:id="3440"/>
      <w:bookmarkEnd w:id="3441"/>
    </w:p>
    <w:p w14:paraId="4CC57099" w14:textId="77777777" w:rsidR="00916881" w:rsidRPr="009B6A70" w:rsidRDefault="00916881" w:rsidP="009B6A70">
      <w:pPr>
        <w:pStyle w:val="BodyText"/>
      </w:pPr>
      <w:r w:rsidRPr="009B6A70">
        <w:t>The settings for the Virtual Analyst are configurable on a System-wide basis. In other words, it is not possible to run the Virtual Analyst for some Cashpoints and normal forecasting for others.</w:t>
      </w:r>
    </w:p>
    <w:p w14:paraId="4D7D8DF9" w14:textId="77777777" w:rsidR="00916881" w:rsidRDefault="00916881" w:rsidP="000778FC">
      <w:pPr>
        <w:pStyle w:val="BodyText"/>
      </w:pPr>
    </w:p>
    <w:p w14:paraId="64BC74FA" w14:textId="30FB49DF" w:rsidR="00916881" w:rsidRDefault="00916881" w:rsidP="00F63174">
      <w:pPr>
        <w:pStyle w:val="Caption"/>
        <w:spacing w:before="0" w:after="120"/>
        <w:ind w:left="187" w:hanging="187"/>
        <w:outlineLvl w:val="0"/>
      </w:pPr>
      <w:bookmarkStart w:id="3442" w:name="_Toc128632479"/>
      <w:r>
        <w:t xml:space="preserve">Figure </w:t>
      </w:r>
      <w:ins w:id="3443" w:author="Robbie Moses" w:date="2023-03-02T06:45:00Z">
        <w:r w:rsidR="00624EA3">
          <w:fldChar w:fldCharType="begin"/>
        </w:r>
        <w:r w:rsidR="00624EA3">
          <w:instrText xml:space="preserve"> SEQ Figure \* ARABIC </w:instrText>
        </w:r>
      </w:ins>
      <w:r w:rsidR="00624EA3">
        <w:fldChar w:fldCharType="separate"/>
      </w:r>
      <w:ins w:id="3444" w:author="Robbie Moses" w:date="2023-03-02T06:45:00Z">
        <w:r w:rsidR="00624EA3">
          <w:rPr>
            <w:noProof/>
          </w:rPr>
          <w:t>160</w:t>
        </w:r>
        <w:r w:rsidR="00624EA3">
          <w:fldChar w:fldCharType="end"/>
        </w:r>
      </w:ins>
      <w:ins w:id="3445" w:author="Moses, Robbie" w:date="2023-02-22T02:39:00Z">
        <w:del w:id="3446" w:author="Robbie Moses" w:date="2023-03-02T06:45:00Z">
          <w:r w:rsidR="003B5D4F" w:rsidDel="00624EA3">
            <w:fldChar w:fldCharType="begin"/>
          </w:r>
          <w:r w:rsidR="003B5D4F" w:rsidDel="00624EA3">
            <w:delInstrText xml:space="preserve"> SEQ Figure \* ARABIC </w:delInstrText>
          </w:r>
        </w:del>
      </w:ins>
      <w:del w:id="3447" w:author="Robbie Moses" w:date="2023-03-02T06:45:00Z">
        <w:r w:rsidR="003B5D4F" w:rsidDel="00624EA3">
          <w:fldChar w:fldCharType="separate"/>
        </w:r>
      </w:del>
      <w:ins w:id="3448" w:author="Moses, Robbie" w:date="2023-02-22T02:39:00Z">
        <w:del w:id="3449" w:author="Robbie Moses" w:date="2023-03-02T06:45:00Z">
          <w:r w:rsidR="003B5D4F" w:rsidDel="00624EA3">
            <w:rPr>
              <w:noProof/>
            </w:rPr>
            <w:delText>159</w:delText>
          </w:r>
          <w:r w:rsidR="003B5D4F" w:rsidDel="00624EA3">
            <w:fldChar w:fldCharType="end"/>
          </w:r>
        </w:del>
      </w:ins>
      <w:del w:id="3450"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159</w:delText>
        </w:r>
        <w:r w:rsidRPr="1E740376" w:rsidDel="003B5D4F">
          <w:rPr>
            <w:noProof/>
          </w:rPr>
          <w:fldChar w:fldCharType="end"/>
        </w:r>
      </w:del>
      <w:r>
        <w:t>: Virtual Analyst Page</w:t>
      </w:r>
      <w:bookmarkEnd w:id="3442"/>
    </w:p>
    <w:p w14:paraId="2CE08DC3" w14:textId="15EF194A" w:rsidR="00916881" w:rsidRDefault="60912C48" w:rsidP="000778FC">
      <w:pPr>
        <w:pStyle w:val="BodyText"/>
      </w:pPr>
      <w:r>
        <w:rPr>
          <w:noProof/>
        </w:rPr>
        <w:drawing>
          <wp:inline distT="0" distB="0" distL="0" distR="0" wp14:anchorId="118C3DB3" wp14:editId="104E01FD">
            <wp:extent cx="5486400" cy="2676525"/>
            <wp:effectExtent l="76200" t="76200" r="133350" b="142875"/>
            <wp:docPr id="161176940" name="Picture 16117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54864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AB3DBE" w14:textId="7EE0BB6F" w:rsidR="00916881" w:rsidRDefault="00916881" w:rsidP="00F63174">
      <w:pPr>
        <w:pStyle w:val="Caption"/>
        <w:spacing w:before="0" w:after="120"/>
        <w:ind w:left="187" w:hanging="187"/>
        <w:outlineLvl w:val="0"/>
      </w:pPr>
      <w:bookmarkStart w:id="3451" w:name="_Toc128631091"/>
      <w:r>
        <w:t xml:space="preserve">Table </w:t>
      </w:r>
      <w:r w:rsidR="00027408">
        <w:fldChar w:fldCharType="begin"/>
      </w:r>
      <w:r>
        <w:instrText xml:space="preserve"> SEQ "Table" \*Arabic </w:instrText>
      </w:r>
      <w:r w:rsidR="00027408">
        <w:fldChar w:fldCharType="separate"/>
      </w:r>
      <w:r w:rsidR="00D57607">
        <w:rPr>
          <w:noProof/>
        </w:rPr>
        <w:t>137</w:t>
      </w:r>
      <w:r w:rsidR="00027408">
        <w:rPr>
          <w:noProof/>
        </w:rPr>
        <w:fldChar w:fldCharType="end"/>
      </w:r>
      <w:r>
        <w:t>: Virtual Analyst Description</w:t>
      </w:r>
      <w:bookmarkEnd w:id="3451"/>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09D605D" w14:textId="77777777" w:rsidTr="005F2349">
        <w:trPr>
          <w:tblHeader/>
        </w:trPr>
        <w:tc>
          <w:tcPr>
            <w:tcW w:w="2592" w:type="dxa"/>
            <w:tcBorders>
              <w:top w:val="single" w:sz="4" w:space="0" w:color="000000"/>
              <w:left w:val="single" w:sz="4" w:space="0" w:color="000000"/>
              <w:bottom w:val="double" w:sz="1" w:space="0" w:color="000000"/>
            </w:tcBorders>
            <w:shd w:val="clear" w:color="auto" w:fill="60C03A"/>
          </w:tcPr>
          <w:p w14:paraId="6D6C7BEF" w14:textId="77777777" w:rsidR="00916881" w:rsidRDefault="00916881" w:rsidP="009B6A70">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5DB7ED3" w14:textId="77777777" w:rsidR="00916881" w:rsidRDefault="00916881" w:rsidP="009B6A70">
            <w:pPr>
              <w:pStyle w:val="TableHeading"/>
            </w:pPr>
            <w:r>
              <w:t>Description</w:t>
            </w:r>
          </w:p>
        </w:tc>
      </w:tr>
      <w:tr w:rsidR="00916881" w14:paraId="7037C13E" w14:textId="77777777" w:rsidTr="005F2349">
        <w:tc>
          <w:tcPr>
            <w:tcW w:w="2592" w:type="dxa"/>
            <w:tcBorders>
              <w:top w:val="single" w:sz="4" w:space="0" w:color="000000"/>
              <w:left w:val="single" w:sz="4" w:space="0" w:color="000000"/>
              <w:bottom w:val="single" w:sz="4" w:space="0" w:color="000000"/>
            </w:tcBorders>
          </w:tcPr>
          <w:p w14:paraId="30867F11" w14:textId="77777777" w:rsidR="00916881" w:rsidRPr="005F2349" w:rsidRDefault="00916881" w:rsidP="005F2349">
            <w:pPr>
              <w:pStyle w:val="TableBody"/>
              <w:rPr>
                <w:b/>
                <w:bCs/>
              </w:rPr>
            </w:pPr>
            <w:r w:rsidRPr="005F2349">
              <w:rPr>
                <w:b/>
                <w:bCs/>
              </w:rPr>
              <w:t>Virtual Analyst Tools</w:t>
            </w:r>
          </w:p>
        </w:tc>
        <w:tc>
          <w:tcPr>
            <w:tcW w:w="5483" w:type="dxa"/>
            <w:tcBorders>
              <w:top w:val="single" w:sz="4" w:space="0" w:color="000000"/>
              <w:left w:val="single" w:sz="4" w:space="0" w:color="000000"/>
              <w:bottom w:val="single" w:sz="4" w:space="0" w:color="000000"/>
              <w:right w:val="single" w:sz="4" w:space="0" w:color="000000"/>
            </w:tcBorders>
          </w:tcPr>
          <w:p w14:paraId="32C57A42" w14:textId="77777777" w:rsidR="00916881" w:rsidRDefault="00916881" w:rsidP="005F2349">
            <w:pPr>
              <w:pStyle w:val="TableBody"/>
            </w:pPr>
            <w:r>
              <w:t>Allows the user to select how the Virtual Analyst will run.</w:t>
            </w:r>
          </w:p>
          <w:p w14:paraId="5CEFF51A" w14:textId="77777777" w:rsidR="00916881" w:rsidRDefault="00916881" w:rsidP="005F2349">
            <w:pPr>
              <w:pStyle w:val="TableBody"/>
            </w:pPr>
            <w:r w:rsidRPr="005F2349">
              <w:rPr>
                <w:b/>
                <w:bCs/>
              </w:rPr>
              <w:t>No Auto History Selection or Data Exclusion</w:t>
            </w:r>
            <w:r>
              <w:t xml:space="preserve"> – The Virtual Analyst is not activated</w:t>
            </w:r>
          </w:p>
          <w:p w14:paraId="7C9AD4B3" w14:textId="77777777" w:rsidR="00916881" w:rsidRDefault="00916881" w:rsidP="005F2349">
            <w:pPr>
              <w:pStyle w:val="TableBody"/>
            </w:pPr>
            <w:r w:rsidRPr="005F2349">
              <w:rPr>
                <w:b/>
                <w:bCs/>
              </w:rPr>
              <w:lastRenderedPageBreak/>
              <w:t>Auto History Selection Only</w:t>
            </w:r>
            <w:r>
              <w:t xml:space="preserve"> – The Virtual Analyst will perform the Automatic History Selection, but not perform any data exclusions</w:t>
            </w:r>
          </w:p>
          <w:p w14:paraId="5ADECEE9" w14:textId="77777777" w:rsidR="00916881" w:rsidRDefault="00916881" w:rsidP="005F2349">
            <w:pPr>
              <w:pStyle w:val="TableBody"/>
            </w:pPr>
            <w:r w:rsidRPr="005F2349">
              <w:rPr>
                <w:b/>
                <w:bCs/>
              </w:rPr>
              <w:t>Auto Data Exclusion Only</w:t>
            </w:r>
            <w:r>
              <w:t xml:space="preserve"> – The Virtual Analyst will automatically Exclude data, but will not perform the Automatic History Selection</w:t>
            </w:r>
          </w:p>
          <w:p w14:paraId="30B4B276" w14:textId="27FCD015" w:rsidR="00916881" w:rsidRDefault="00916881" w:rsidP="005F2349">
            <w:pPr>
              <w:pStyle w:val="TableBody"/>
            </w:pPr>
            <w:r w:rsidRPr="005F2349">
              <w:rPr>
                <w:b/>
                <w:bCs/>
              </w:rPr>
              <w:t>Auto History and Data Exclusion</w:t>
            </w:r>
            <w:r>
              <w:t xml:space="preserve"> – The Virtual Analyst will automatically Exclude data and perform automatic History Period Selection. Note: </w:t>
            </w:r>
            <w:r w:rsidR="004E1DDD">
              <w:t xml:space="preserve">These </w:t>
            </w:r>
            <w:r>
              <w:t xml:space="preserve">options will produce better </w:t>
            </w:r>
            <w:r w:rsidR="00A62C3F">
              <w:t>results but</w:t>
            </w:r>
            <w:r>
              <w:t xml:space="preserve"> will also drastically increase the time it takes to run forecasts.</w:t>
            </w:r>
          </w:p>
          <w:p w14:paraId="1F2F2F56" w14:textId="77777777" w:rsidR="00916881" w:rsidRDefault="00916881" w:rsidP="005F2349">
            <w:pPr>
              <w:pStyle w:val="TableBody"/>
            </w:pPr>
          </w:p>
        </w:tc>
      </w:tr>
      <w:tr w:rsidR="00916881" w14:paraId="17570FC9" w14:textId="77777777" w:rsidTr="005F2349">
        <w:tc>
          <w:tcPr>
            <w:tcW w:w="2592" w:type="dxa"/>
            <w:tcBorders>
              <w:top w:val="single" w:sz="4" w:space="0" w:color="000000"/>
              <w:left w:val="single" w:sz="4" w:space="0" w:color="000000"/>
              <w:bottom w:val="single" w:sz="4" w:space="0" w:color="000000"/>
            </w:tcBorders>
          </w:tcPr>
          <w:p w14:paraId="25FD60E9" w14:textId="77777777" w:rsidR="00916881" w:rsidRPr="005F2349" w:rsidRDefault="00916881" w:rsidP="005F2349">
            <w:pPr>
              <w:pStyle w:val="TableBody"/>
              <w:rPr>
                <w:b/>
                <w:bCs/>
              </w:rPr>
            </w:pPr>
            <w:r w:rsidRPr="005F2349">
              <w:rPr>
                <w:b/>
                <w:bCs/>
              </w:rPr>
              <w:lastRenderedPageBreak/>
              <w:t>Virtual Analyst Run Time</w:t>
            </w:r>
          </w:p>
        </w:tc>
        <w:tc>
          <w:tcPr>
            <w:tcW w:w="5483" w:type="dxa"/>
            <w:tcBorders>
              <w:top w:val="single" w:sz="4" w:space="0" w:color="000000"/>
              <w:left w:val="single" w:sz="4" w:space="0" w:color="000000"/>
              <w:bottom w:val="single" w:sz="4" w:space="0" w:color="000000"/>
              <w:right w:val="single" w:sz="4" w:space="0" w:color="000000"/>
            </w:tcBorders>
          </w:tcPr>
          <w:p w14:paraId="047B8804" w14:textId="77777777" w:rsidR="00916881" w:rsidRDefault="00916881" w:rsidP="005F2349">
            <w:pPr>
              <w:pStyle w:val="TableBody"/>
            </w:pPr>
            <w:r w:rsidRPr="00187E6E">
              <w:rPr>
                <w:b/>
                <w:bCs/>
              </w:rPr>
              <w:t>Run for all Cashpoint</w:t>
            </w:r>
            <w:r>
              <w:t xml:space="preserve"> – The Forecast will run the select Virtual Analyst functions for all Cashpoints selected until finished.</w:t>
            </w:r>
          </w:p>
          <w:p w14:paraId="121DABDE" w14:textId="0FA2D08C" w:rsidR="00916881" w:rsidRDefault="00916881" w:rsidP="005F2349">
            <w:pPr>
              <w:pStyle w:val="TableBody"/>
            </w:pPr>
            <w:r w:rsidRPr="00187E6E">
              <w:rPr>
                <w:b/>
                <w:bCs/>
              </w:rPr>
              <w:t>Run for X minutes</w:t>
            </w:r>
            <w:r>
              <w:t xml:space="preserve"> – The Forecast will run using the specified options for up to this period of time. This is used to ensure that the Forecasting process does not run for such a long period of time as to disrupt production or interfere with other processes, including Recommendations. Note: When the specified time period ends, </w:t>
            </w:r>
            <w:r w:rsidR="00B509C7">
              <w:t xml:space="preserve">the </w:t>
            </w:r>
            <w:r>
              <w:t>forecast will finish the current cashpoint -- so if time tolerances are very small, you should reduce this amount slightly.</w:t>
            </w:r>
          </w:p>
        </w:tc>
      </w:tr>
      <w:tr w:rsidR="00916881" w14:paraId="5A3DB7AB" w14:textId="77777777" w:rsidTr="005F2349">
        <w:tc>
          <w:tcPr>
            <w:tcW w:w="2592" w:type="dxa"/>
            <w:tcBorders>
              <w:top w:val="single" w:sz="4" w:space="0" w:color="000000"/>
              <w:left w:val="single" w:sz="4" w:space="0" w:color="000000"/>
              <w:bottom w:val="single" w:sz="4" w:space="0" w:color="000000"/>
            </w:tcBorders>
          </w:tcPr>
          <w:p w14:paraId="020544FA" w14:textId="77777777" w:rsidR="00916881" w:rsidRPr="005F2349" w:rsidRDefault="00916881" w:rsidP="005F2349">
            <w:pPr>
              <w:pStyle w:val="TableBody"/>
              <w:rPr>
                <w:b/>
                <w:bCs/>
              </w:rPr>
            </w:pPr>
            <w:r w:rsidRPr="005F2349">
              <w:rPr>
                <w:b/>
                <w:bCs/>
              </w:rPr>
              <w:t>Data Exclusion Method</w:t>
            </w:r>
          </w:p>
        </w:tc>
        <w:tc>
          <w:tcPr>
            <w:tcW w:w="5483" w:type="dxa"/>
            <w:tcBorders>
              <w:top w:val="single" w:sz="4" w:space="0" w:color="000000"/>
              <w:left w:val="single" w:sz="4" w:space="0" w:color="000000"/>
              <w:bottom w:val="single" w:sz="4" w:space="0" w:color="000000"/>
              <w:right w:val="single" w:sz="4" w:space="0" w:color="000000"/>
            </w:tcBorders>
          </w:tcPr>
          <w:p w14:paraId="1F33CBB7" w14:textId="77777777" w:rsidR="00916881" w:rsidRDefault="00916881" w:rsidP="00187E6E">
            <w:pPr>
              <w:pStyle w:val="TableBody"/>
            </w:pPr>
            <w:r>
              <w:t>Allows the user to choose the statistical method used to exclude data.</w:t>
            </w:r>
          </w:p>
          <w:p w14:paraId="211AFB5C" w14:textId="42E6096F" w:rsidR="00916881" w:rsidRDefault="00916881" w:rsidP="00187E6E">
            <w:pPr>
              <w:pStyle w:val="TableBody"/>
            </w:pPr>
            <w:r w:rsidRPr="00187E6E">
              <w:rPr>
                <w:b/>
                <w:bCs/>
              </w:rPr>
              <w:t>MAD</w:t>
            </w:r>
            <w:r>
              <w:t xml:space="preserve"> – Median Absolute Deviation. It is a statistical method that involves finding </w:t>
            </w:r>
            <w:r w:rsidR="00B509C7">
              <w:t xml:space="preserve">the </w:t>
            </w:r>
            <w:r>
              <w:t xml:space="preserve">median and deviation from that median and using it to establish upper and lower bounds. Adjustments </w:t>
            </w:r>
            <w:r w:rsidR="00B509C7">
              <w:t xml:space="preserve">were </w:t>
            </w:r>
            <w:r>
              <w:t xml:space="preserve">also made for </w:t>
            </w:r>
            <w:r w:rsidR="00555478">
              <w:t xml:space="preserve">the </w:t>
            </w:r>
            <w:r>
              <w:t xml:space="preserve">day of </w:t>
            </w:r>
            <w:r w:rsidR="00555478">
              <w:t xml:space="preserve">the </w:t>
            </w:r>
            <w:r>
              <w:t>week and yearly seasons, among others. Outside of those bounds are excluded. This is typically a more aggressive choice than TWO SIGMA (more exclusions).</w:t>
            </w:r>
          </w:p>
          <w:p w14:paraId="2329B4AB" w14:textId="77777777" w:rsidR="00916881" w:rsidRDefault="00916881" w:rsidP="00187E6E">
            <w:pPr>
              <w:pStyle w:val="TableBody"/>
            </w:pPr>
            <w:r w:rsidRPr="00187E6E">
              <w:rPr>
                <w:b/>
                <w:bCs/>
              </w:rPr>
              <w:t>TWO SIGMA</w:t>
            </w:r>
            <w:r>
              <w:t xml:space="preserve"> – The 2 Sigma Algorithm uses a simpler tactic of grouping certain similar data points and excluding those that are outside of twice the standard deviation.</w:t>
            </w:r>
          </w:p>
          <w:p w14:paraId="1204B919" w14:textId="082ECEEC" w:rsidR="00916881" w:rsidRDefault="007D562B" w:rsidP="00187E6E">
            <w:pPr>
              <w:pStyle w:val="TableBody"/>
            </w:pPr>
            <w:r>
              <w:t>Both above</w:t>
            </w:r>
            <w:r w:rsidR="00916881">
              <w:t xml:space="preserve"> methods mark history records for exclusion (much like a user would do manually). This means that exclusion only needs to be done 1 time over any given time period – not each time </w:t>
            </w:r>
            <w:r w:rsidR="00555478">
              <w:t xml:space="preserve">the </w:t>
            </w:r>
            <w:r w:rsidR="00916881">
              <w:t>Forecast process runs.</w:t>
            </w:r>
          </w:p>
        </w:tc>
      </w:tr>
      <w:tr w:rsidR="00916881" w14:paraId="583D94FD" w14:textId="77777777" w:rsidTr="005F2349">
        <w:tc>
          <w:tcPr>
            <w:tcW w:w="2592" w:type="dxa"/>
            <w:tcBorders>
              <w:top w:val="single" w:sz="4" w:space="0" w:color="000000"/>
              <w:left w:val="single" w:sz="4" w:space="0" w:color="000000"/>
              <w:bottom w:val="single" w:sz="4" w:space="0" w:color="000000"/>
            </w:tcBorders>
          </w:tcPr>
          <w:p w14:paraId="0CBBEED2" w14:textId="77777777" w:rsidR="00916881" w:rsidRPr="005F2349" w:rsidRDefault="00916881" w:rsidP="005F2349">
            <w:pPr>
              <w:pStyle w:val="TableBody"/>
              <w:rPr>
                <w:b/>
                <w:bCs/>
              </w:rPr>
            </w:pPr>
            <w:r w:rsidRPr="005F2349">
              <w:rPr>
                <w:b/>
                <w:bCs/>
              </w:rPr>
              <w:t>Save Button</w:t>
            </w:r>
          </w:p>
        </w:tc>
        <w:tc>
          <w:tcPr>
            <w:tcW w:w="5483" w:type="dxa"/>
            <w:tcBorders>
              <w:top w:val="single" w:sz="4" w:space="0" w:color="000000"/>
              <w:left w:val="single" w:sz="4" w:space="0" w:color="000000"/>
              <w:bottom w:val="single" w:sz="4" w:space="0" w:color="000000"/>
              <w:right w:val="single" w:sz="4" w:space="0" w:color="000000"/>
            </w:tcBorders>
          </w:tcPr>
          <w:p w14:paraId="20C59DA5" w14:textId="77777777" w:rsidR="00916881" w:rsidRDefault="00916881" w:rsidP="00187E6E">
            <w:pPr>
              <w:pStyle w:val="TableBody"/>
            </w:pPr>
            <w:r>
              <w:t>Saves the selected settings</w:t>
            </w:r>
          </w:p>
        </w:tc>
      </w:tr>
      <w:tr w:rsidR="00916881" w14:paraId="73B4F66A" w14:textId="77777777" w:rsidTr="005F2349">
        <w:tc>
          <w:tcPr>
            <w:tcW w:w="2592" w:type="dxa"/>
            <w:tcBorders>
              <w:top w:val="single" w:sz="4" w:space="0" w:color="000000"/>
              <w:left w:val="single" w:sz="4" w:space="0" w:color="000000"/>
              <w:bottom w:val="single" w:sz="4" w:space="0" w:color="000000"/>
            </w:tcBorders>
          </w:tcPr>
          <w:p w14:paraId="4D8983C7" w14:textId="77777777" w:rsidR="00916881" w:rsidRPr="005F2349" w:rsidRDefault="00916881" w:rsidP="005F2349">
            <w:pPr>
              <w:pStyle w:val="TableBody"/>
              <w:rPr>
                <w:b/>
                <w:bCs/>
              </w:rPr>
            </w:pPr>
            <w:r w:rsidRPr="005F2349">
              <w:rPr>
                <w:b/>
                <w:bCs/>
              </w:rPr>
              <w:lastRenderedPageBreak/>
              <w:t>Start Date</w:t>
            </w:r>
          </w:p>
        </w:tc>
        <w:tc>
          <w:tcPr>
            <w:tcW w:w="5483" w:type="dxa"/>
            <w:tcBorders>
              <w:top w:val="single" w:sz="4" w:space="0" w:color="000000"/>
              <w:left w:val="single" w:sz="4" w:space="0" w:color="000000"/>
              <w:bottom w:val="single" w:sz="4" w:space="0" w:color="000000"/>
              <w:right w:val="single" w:sz="4" w:space="0" w:color="000000"/>
            </w:tcBorders>
          </w:tcPr>
          <w:p w14:paraId="2F914947" w14:textId="77777777" w:rsidR="00916881" w:rsidRDefault="00916881" w:rsidP="00187E6E">
            <w:pPr>
              <w:pStyle w:val="TableBody"/>
            </w:pPr>
            <w:r>
              <w:t>For use with selected Data Exclusion Method</w:t>
            </w:r>
          </w:p>
        </w:tc>
      </w:tr>
      <w:tr w:rsidR="00916881" w14:paraId="2CB6A796" w14:textId="77777777" w:rsidTr="005F2349">
        <w:tc>
          <w:tcPr>
            <w:tcW w:w="2592" w:type="dxa"/>
            <w:tcBorders>
              <w:top w:val="single" w:sz="4" w:space="0" w:color="000000"/>
              <w:left w:val="single" w:sz="4" w:space="0" w:color="000000"/>
              <w:bottom w:val="single" w:sz="4" w:space="0" w:color="000000"/>
            </w:tcBorders>
          </w:tcPr>
          <w:p w14:paraId="005E479C" w14:textId="77777777" w:rsidR="00916881" w:rsidRPr="005F2349" w:rsidRDefault="00916881" w:rsidP="005F2349">
            <w:pPr>
              <w:pStyle w:val="TableBody"/>
              <w:rPr>
                <w:b/>
                <w:bCs/>
              </w:rPr>
            </w:pPr>
            <w:r w:rsidRPr="005F2349">
              <w:rPr>
                <w:b/>
                <w:bCs/>
              </w:rPr>
              <w:t>End Date</w:t>
            </w:r>
          </w:p>
        </w:tc>
        <w:tc>
          <w:tcPr>
            <w:tcW w:w="5483" w:type="dxa"/>
            <w:tcBorders>
              <w:top w:val="single" w:sz="4" w:space="0" w:color="000000"/>
              <w:left w:val="single" w:sz="4" w:space="0" w:color="000000"/>
              <w:bottom w:val="single" w:sz="4" w:space="0" w:color="000000"/>
              <w:right w:val="single" w:sz="4" w:space="0" w:color="000000"/>
            </w:tcBorders>
          </w:tcPr>
          <w:p w14:paraId="3BEDCBF7" w14:textId="77777777" w:rsidR="00916881" w:rsidRDefault="00916881" w:rsidP="00187E6E">
            <w:pPr>
              <w:pStyle w:val="TableBody"/>
            </w:pPr>
            <w:r>
              <w:t>For use with selected Data Exclusion Method</w:t>
            </w:r>
          </w:p>
        </w:tc>
      </w:tr>
      <w:tr w:rsidR="00916881" w14:paraId="5E07D344" w14:textId="77777777" w:rsidTr="005F2349">
        <w:tc>
          <w:tcPr>
            <w:tcW w:w="2592" w:type="dxa"/>
            <w:tcBorders>
              <w:top w:val="single" w:sz="4" w:space="0" w:color="000000"/>
              <w:left w:val="single" w:sz="4" w:space="0" w:color="000000"/>
              <w:bottom w:val="single" w:sz="4" w:space="0" w:color="000000"/>
            </w:tcBorders>
          </w:tcPr>
          <w:p w14:paraId="7647FA15" w14:textId="77777777" w:rsidR="00916881" w:rsidRPr="005F2349" w:rsidRDefault="00916881" w:rsidP="005F2349">
            <w:pPr>
              <w:pStyle w:val="TableBody"/>
              <w:rPr>
                <w:b/>
                <w:bCs/>
              </w:rPr>
            </w:pPr>
            <w:r w:rsidRPr="005F2349">
              <w:rPr>
                <w:b/>
                <w:bCs/>
              </w:rPr>
              <w:t>Cashpoints</w:t>
            </w:r>
          </w:p>
        </w:tc>
        <w:tc>
          <w:tcPr>
            <w:tcW w:w="5483" w:type="dxa"/>
            <w:tcBorders>
              <w:top w:val="single" w:sz="4" w:space="0" w:color="000000"/>
              <w:left w:val="single" w:sz="4" w:space="0" w:color="000000"/>
              <w:bottom w:val="single" w:sz="4" w:space="0" w:color="000000"/>
              <w:right w:val="single" w:sz="4" w:space="0" w:color="000000"/>
            </w:tcBorders>
          </w:tcPr>
          <w:p w14:paraId="4251FA9B" w14:textId="77777777" w:rsidR="00916881" w:rsidRDefault="00916881" w:rsidP="00187E6E">
            <w:pPr>
              <w:pStyle w:val="TableBody"/>
            </w:pPr>
            <w:r>
              <w:t>Select cashpoints for use with Data Exclusion Method</w:t>
            </w:r>
          </w:p>
        </w:tc>
      </w:tr>
      <w:tr w:rsidR="00916881" w14:paraId="12557753" w14:textId="77777777" w:rsidTr="005F2349">
        <w:tc>
          <w:tcPr>
            <w:tcW w:w="2592" w:type="dxa"/>
            <w:tcBorders>
              <w:top w:val="single" w:sz="4" w:space="0" w:color="000000"/>
              <w:left w:val="single" w:sz="4" w:space="0" w:color="000000"/>
              <w:bottom w:val="single" w:sz="4" w:space="0" w:color="000000"/>
            </w:tcBorders>
          </w:tcPr>
          <w:p w14:paraId="6D40B210" w14:textId="77777777" w:rsidR="00916881" w:rsidRPr="005F2349" w:rsidRDefault="00916881" w:rsidP="005F2349">
            <w:pPr>
              <w:pStyle w:val="TableBody"/>
              <w:rPr>
                <w:b/>
                <w:bCs/>
              </w:rPr>
            </w:pPr>
            <w:r w:rsidRPr="005F2349">
              <w:rPr>
                <w:b/>
                <w:bCs/>
              </w:rPr>
              <w:t>Preview Button</w:t>
            </w:r>
          </w:p>
        </w:tc>
        <w:tc>
          <w:tcPr>
            <w:tcW w:w="5483" w:type="dxa"/>
            <w:tcBorders>
              <w:top w:val="single" w:sz="4" w:space="0" w:color="000000"/>
              <w:left w:val="single" w:sz="4" w:space="0" w:color="000000"/>
              <w:bottom w:val="single" w:sz="4" w:space="0" w:color="000000"/>
              <w:right w:val="single" w:sz="4" w:space="0" w:color="000000"/>
            </w:tcBorders>
          </w:tcPr>
          <w:p w14:paraId="65FC1243" w14:textId="65B9FDBE" w:rsidR="00916881" w:rsidRDefault="00916881" w:rsidP="00187E6E">
            <w:pPr>
              <w:pStyle w:val="TableBody"/>
            </w:pPr>
            <w:r>
              <w:t xml:space="preserve">Displays a brief preview screen where </w:t>
            </w:r>
            <w:r w:rsidR="00555478">
              <w:t xml:space="preserve">the </w:t>
            </w:r>
            <w:r>
              <w:t>user can select which exclusions to apply. Uses the selected Start Date, End Date, and Cashpoints.</w:t>
            </w:r>
          </w:p>
        </w:tc>
      </w:tr>
      <w:tr w:rsidR="00916881" w14:paraId="7A348B4F" w14:textId="77777777" w:rsidTr="005F2349">
        <w:tc>
          <w:tcPr>
            <w:tcW w:w="2592" w:type="dxa"/>
            <w:tcBorders>
              <w:top w:val="single" w:sz="4" w:space="0" w:color="000000"/>
              <w:left w:val="single" w:sz="4" w:space="0" w:color="000000"/>
              <w:bottom w:val="single" w:sz="4" w:space="0" w:color="000000"/>
            </w:tcBorders>
          </w:tcPr>
          <w:p w14:paraId="73CF5C9A" w14:textId="77777777" w:rsidR="00916881" w:rsidRPr="005F2349" w:rsidRDefault="00916881" w:rsidP="005F2349">
            <w:pPr>
              <w:pStyle w:val="TableBody"/>
              <w:rPr>
                <w:b/>
                <w:bCs/>
              </w:rPr>
            </w:pPr>
            <w:r w:rsidRPr="005F2349">
              <w:rPr>
                <w:b/>
                <w:bCs/>
              </w:rPr>
              <w:t>Run Button</w:t>
            </w:r>
          </w:p>
        </w:tc>
        <w:tc>
          <w:tcPr>
            <w:tcW w:w="5483" w:type="dxa"/>
            <w:tcBorders>
              <w:top w:val="single" w:sz="4" w:space="0" w:color="000000"/>
              <w:left w:val="single" w:sz="4" w:space="0" w:color="000000"/>
              <w:bottom w:val="single" w:sz="4" w:space="0" w:color="000000"/>
              <w:right w:val="single" w:sz="4" w:space="0" w:color="000000"/>
            </w:tcBorders>
          </w:tcPr>
          <w:p w14:paraId="75207BA6" w14:textId="77777777" w:rsidR="00916881" w:rsidRDefault="00916881" w:rsidP="00187E6E">
            <w:pPr>
              <w:pStyle w:val="TableBody"/>
            </w:pPr>
            <w:r>
              <w:t>Runs the selected Auto Data Exclusion method as a background process. Uses the selected Start Date, End Date, and Cashpoints.</w:t>
            </w:r>
          </w:p>
        </w:tc>
      </w:tr>
    </w:tbl>
    <w:p w14:paraId="13A5EA04" w14:textId="1AA4E9B5"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43A687BD" w14:textId="77777777" w:rsidR="00A62C3F" w:rsidRDefault="00A62C3F" w:rsidP="00A62C3F">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3964071" w14:textId="77777777" w:rsidTr="0009567D">
        <w:trPr>
          <w:cantSplit/>
          <w:trHeight w:val="840"/>
        </w:trPr>
        <w:tc>
          <w:tcPr>
            <w:tcW w:w="1224" w:type="dxa"/>
            <w:tcBorders>
              <w:top w:val="single" w:sz="4" w:space="0" w:color="000000"/>
              <w:left w:val="single" w:sz="4" w:space="0" w:color="000000"/>
            </w:tcBorders>
            <w:vAlign w:val="center"/>
          </w:tcPr>
          <w:p w14:paraId="5F0F578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1F01091A" wp14:editId="05C6E62B">
                      <wp:extent cx="496570" cy="504190"/>
                      <wp:effectExtent l="1270" t="635" r="6985" b="0"/>
                      <wp:docPr id="230"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33" name="Rectangle 6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36" name="Freeform 6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71" name="Freeform 6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889E9AC" id="Group 6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vdfqx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">
                      <v:rect id="Rectangle 6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" filled="f" stroked="f">
                        <v:stroke joinstyle="round"/>
                      </v:rect>
                      <v:shape id="Freeform 6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6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9E6342" w14:textId="28C777CB" w:rsidR="00916881" w:rsidRDefault="00916881" w:rsidP="000E3CB3">
            <w:pPr>
              <w:pStyle w:val="TableBody"/>
            </w:pPr>
            <w:r>
              <w:rPr>
                <w:b/>
                <w:bCs/>
              </w:rPr>
              <w:t>Auto History Selection</w:t>
            </w:r>
            <w:r>
              <w:t xml:space="preserve">: When running </w:t>
            </w:r>
            <w:r w:rsidR="00555478">
              <w:t xml:space="preserve">the </w:t>
            </w:r>
            <w:r>
              <w:t xml:space="preserve">forecast process with Auto History Selection, do not include the latest history data in the history period. It is recommended to forecast using whole months and to keep 7 days to 1 month of actual history after the period used for </w:t>
            </w:r>
            <w:r w:rsidR="00D77F18">
              <w:t xml:space="preserve">the </w:t>
            </w:r>
            <w:r>
              <w:t>forecast process.</w:t>
            </w:r>
          </w:p>
          <w:p w14:paraId="5952CD2B" w14:textId="730D14A4" w:rsidR="00916881" w:rsidRDefault="00916881" w:rsidP="000E3CB3">
            <w:pPr>
              <w:pStyle w:val="TableBody"/>
            </w:pPr>
            <w:r w:rsidRPr="003B5D4F">
              <w:rPr>
                <w:b/>
                <w:bCs/>
                <w:u w:val="single"/>
                <w:rPrChange w:id="3452" w:author="Moses, Robbie" w:date="2023-02-22T02:31:00Z">
                  <w:rPr/>
                </w:rPrChange>
              </w:rPr>
              <w:t>For example,</w:t>
            </w:r>
            <w:r>
              <w:t xml:space="preserve"> if the latest </w:t>
            </w:r>
            <w:r w:rsidR="004E7131">
              <w:t xml:space="preserve">historical </w:t>
            </w:r>
            <w:r>
              <w:t xml:space="preserve">data available is </w:t>
            </w:r>
            <w:r w:rsidR="004E7131">
              <w:t xml:space="preserve">the </w:t>
            </w:r>
            <w:r>
              <w:t>3</w:t>
            </w:r>
            <w:r>
              <w:rPr>
                <w:vertAlign w:val="superscript"/>
              </w:rPr>
              <w:t>rd</w:t>
            </w:r>
            <w:r>
              <w:t xml:space="preserve"> of October, then </w:t>
            </w:r>
            <w:r w:rsidR="004E7131">
              <w:t xml:space="preserve">the </w:t>
            </w:r>
            <w:r>
              <w:t xml:space="preserve">forecast process is recommended to run with History </w:t>
            </w:r>
            <w:r w:rsidR="004E7131">
              <w:t>t</w:t>
            </w:r>
            <w:r>
              <w:t>o 31</w:t>
            </w:r>
            <w:r>
              <w:rPr>
                <w:vertAlign w:val="superscript"/>
              </w:rPr>
              <w:t>st</w:t>
            </w:r>
            <w:r>
              <w:t xml:space="preserve"> </w:t>
            </w:r>
            <w:r w:rsidR="0079599C">
              <w:t xml:space="preserve">of </w:t>
            </w:r>
            <w:r>
              <w:t>August. If history was instead available to 15</w:t>
            </w:r>
            <w:r>
              <w:rPr>
                <w:vertAlign w:val="superscript"/>
              </w:rPr>
              <w:t>th</w:t>
            </w:r>
            <w:r>
              <w:t xml:space="preserve"> October, for example, then the recommended forecast period would include History To 30</w:t>
            </w:r>
            <w:r>
              <w:rPr>
                <w:vertAlign w:val="superscript"/>
              </w:rPr>
              <w:t>th</w:t>
            </w:r>
            <w:r>
              <w:t xml:space="preserve"> September.</w:t>
            </w:r>
          </w:p>
          <w:p w14:paraId="5895BD91" w14:textId="6A92BFD0" w:rsidR="00916881" w:rsidRDefault="00916881" w:rsidP="000E3CB3">
            <w:pPr>
              <w:pStyle w:val="TableBody"/>
            </w:pPr>
            <w:r>
              <w:t xml:space="preserve">The history data immediately following the history period used by </w:t>
            </w:r>
            <w:r w:rsidR="0079599C">
              <w:t xml:space="preserve">the </w:t>
            </w:r>
            <w:r>
              <w:t>forecast process is important because the Virtual Analyst’s Auto History Selection will use the last ~30 days of history for evaluating the quality of forecast results. If too much of that evaluation period is also included in the forecast process regression model, then the quality would be artificially high and that could lead to sub-optimal decisions.</w:t>
            </w:r>
          </w:p>
        </w:tc>
      </w:tr>
      <w:tr w:rsidR="00916881" w14:paraId="55BD72DA" w14:textId="77777777" w:rsidTr="0009567D">
        <w:trPr>
          <w:cantSplit/>
          <w:trHeight w:val="840"/>
        </w:trPr>
        <w:tc>
          <w:tcPr>
            <w:tcW w:w="1224" w:type="dxa"/>
            <w:tcBorders>
              <w:left w:val="single" w:sz="4" w:space="0" w:color="000000"/>
              <w:bottom w:val="single" w:sz="4" w:space="0" w:color="000000"/>
            </w:tcBorders>
            <w:vAlign w:val="center"/>
          </w:tcPr>
          <w:p w14:paraId="3632DD95" w14:textId="77777777" w:rsidR="00916881" w:rsidRDefault="00A66A19" w:rsidP="00F63174">
            <w:pPr>
              <w:pStyle w:val="TableCellText"/>
              <w:snapToGrid w:val="0"/>
              <w:spacing w:before="0" w:after="120" w:line="240" w:lineRule="auto"/>
              <w:ind w:left="187" w:hanging="187"/>
              <w:outlineLvl w:val="0"/>
              <w:rPr>
                <w:b/>
              </w:rPr>
            </w:pPr>
            <w:r>
              <w:rPr>
                <w:noProof/>
                <w:lang w:bidi="ar-SA"/>
              </w:rPr>
              <mc:AlternateContent>
                <mc:Choice Requires="wpg">
                  <w:drawing>
                    <wp:inline distT="0" distB="0" distL="0" distR="0" wp14:anchorId="3A78AA2E" wp14:editId="42258725">
                      <wp:extent cx="496570" cy="504190"/>
                      <wp:effectExtent l="1270" t="8890" r="6985" b="1270"/>
                      <wp:docPr id="224"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5" name="Rectangle 6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7" name="Freeform 6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9" name="Freeform 7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8981506" id="Group 6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Uc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AhaSUcqRoAABCTAAAOAAAAAAAAAAAAAAAAAC4CAABkcnMvZTJv&#10;RG9jLnhtbFBLAQItABQABgAIAAAAIQB1x0Kc2wAAAAMBAAAPAAAAAAAAAAAAAAAAAAMdAABkcnMv&#10;ZG93bnJldi54bWxQSwUGAAAAAAQABADzAAAACx4AAAAA&#10;">
                      <v:rect id="Rectangle 6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" filled="f" stroked="f">
                        <v:stroke joinstyle="round"/>
                      </v:rect>
                      <v:shape id="Freeform 6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86B6F40" w14:textId="57DDC8DE" w:rsidR="00916881" w:rsidRDefault="00916881" w:rsidP="000E3CB3">
            <w:pPr>
              <w:pStyle w:val="TableBody"/>
            </w:pPr>
            <w:r>
              <w:rPr>
                <w:b/>
              </w:rPr>
              <w:t xml:space="preserve">MAD and TWO SIGMA Data Exclusion: </w:t>
            </w:r>
            <w:r>
              <w:t xml:space="preserve">All settings that designate </w:t>
            </w:r>
            <w:r w:rsidR="0079599C">
              <w:t xml:space="preserve">the </w:t>
            </w:r>
            <w:r>
              <w:t xml:space="preserve">status of history should be set </w:t>
            </w:r>
            <w:r w:rsidR="0079599C">
              <w:t>before</w:t>
            </w:r>
            <w:r>
              <w:t xml:space="preserve"> running the Virtual Analyst’s Auto Data Exclusion. These include event and holiday definitions, business day settings, and the Cashpoint designation of open or closed during holidays.</w:t>
            </w:r>
          </w:p>
          <w:p w14:paraId="2C97C716" w14:textId="726FDF10" w:rsidR="00916881" w:rsidRDefault="00916881" w:rsidP="000E3CB3">
            <w:pPr>
              <w:pStyle w:val="TableBody"/>
            </w:pPr>
            <w:r>
              <w:t xml:space="preserve">History data often naturally reflect these occurrences with </w:t>
            </w:r>
            <w:r w:rsidR="00BC0F75">
              <w:t xml:space="preserve">a </w:t>
            </w:r>
            <w:r>
              <w:t>significant increase or decrease in demand. Thus, if event/holiday/business days are not properly defined, the Virtual Analyst may (improperly) flag them as anomalies that should be ignored when calculating demand forecast.</w:t>
            </w:r>
          </w:p>
        </w:tc>
      </w:tr>
    </w:tbl>
    <w:p w14:paraId="5FEC098F" w14:textId="77777777" w:rsidR="00916881" w:rsidRDefault="00916881" w:rsidP="000778FC">
      <w:pPr>
        <w:pStyle w:val="BodyText"/>
      </w:pPr>
    </w:p>
    <w:p w14:paraId="0879D6A2" w14:textId="77777777" w:rsidR="00916881" w:rsidRDefault="00916881" w:rsidP="00902DFB">
      <w:pPr>
        <w:pStyle w:val="Heading2"/>
      </w:pPr>
      <w:bookmarkStart w:id="3453" w:name="_Ref231730235"/>
      <w:bookmarkStart w:id="3454" w:name="_Ref236112900"/>
      <w:bookmarkStart w:id="3455" w:name="_Toc128718745"/>
      <w:r>
        <w:lastRenderedPageBreak/>
        <w:t>Virtual Analyst</w:t>
      </w:r>
      <w:r>
        <w:rPr>
          <w:rFonts w:ascii="Wingdings" w:hAnsi="Wingdings"/>
        </w:rPr>
        <w:t></w:t>
      </w:r>
      <w:r>
        <w:t>Reports</w:t>
      </w:r>
      <w:bookmarkEnd w:id="3453"/>
      <w:bookmarkEnd w:id="3454"/>
      <w:bookmarkEnd w:id="3455"/>
    </w:p>
    <w:p w14:paraId="452BC48A" w14:textId="77777777" w:rsidR="00916881" w:rsidRDefault="00916881" w:rsidP="000E3CB3">
      <w:pPr>
        <w:pStyle w:val="BodyText"/>
      </w:pPr>
      <w:r>
        <w:t>When the Virtual Analyst runs, it produces reports on the decisions that were made in terms of data selection and exclusion.</w:t>
      </w:r>
    </w:p>
    <w:p w14:paraId="3B1FCB1C" w14:textId="77777777" w:rsidR="00916881" w:rsidRDefault="00916881" w:rsidP="000E3CB3">
      <w:pPr>
        <w:pStyle w:val="BodyText"/>
      </w:pPr>
      <w:r>
        <w:t>The following reports are reviewed in this section:</w:t>
      </w:r>
    </w:p>
    <w:p w14:paraId="4DBFB701" w14:textId="10490D30" w:rsidR="00916881" w:rsidRPr="000E3CB3" w:rsidRDefault="00027408" w:rsidP="000E3CB3">
      <w:pPr>
        <w:pStyle w:val="ListBullet"/>
        <w:rPr>
          <w:color w:val="1F497D" w:themeColor="text2"/>
        </w:rPr>
      </w:pPr>
      <w:r w:rsidRPr="000E3CB3">
        <w:rPr>
          <w:color w:val="1F497D" w:themeColor="text2"/>
        </w:rPr>
        <w:fldChar w:fldCharType="begin"/>
      </w:r>
      <w:r w:rsidR="00916881" w:rsidRPr="000E3CB3">
        <w:rPr>
          <w:color w:val="1F497D" w:themeColor="text2"/>
        </w:rPr>
        <w:instrText xml:space="preserve"> REF _Ref236115795 \h </w:instrText>
      </w:r>
      <w:r w:rsidR="000E3CB3" w:rsidRPr="000E3CB3">
        <w:rPr>
          <w:color w:val="1F497D" w:themeColor="text2"/>
        </w:rPr>
        <w:instrText xml:space="preserve"> \* MERGEFORMAT </w:instrText>
      </w:r>
      <w:r w:rsidRPr="000E3CB3">
        <w:rPr>
          <w:color w:val="1F497D" w:themeColor="text2"/>
        </w:rPr>
      </w:r>
      <w:r w:rsidRPr="000E3CB3">
        <w:rPr>
          <w:color w:val="1F497D" w:themeColor="text2"/>
        </w:rPr>
        <w:fldChar w:fldCharType="separate"/>
      </w:r>
      <w:r w:rsidR="00D57607" w:rsidRPr="000E3CB3">
        <w:rPr>
          <w:color w:val="1F497D" w:themeColor="text2"/>
        </w:rPr>
        <w:t>Auto History Selection Results</w:t>
      </w:r>
      <w:r w:rsidRPr="000E3CB3">
        <w:rPr>
          <w:color w:val="1F497D" w:themeColor="text2"/>
        </w:rPr>
        <w:fldChar w:fldCharType="end"/>
      </w:r>
    </w:p>
    <w:p w14:paraId="4EDC864B" w14:textId="3DB186BA"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_Ref231748135 \h </w:instrText>
      </w:r>
      <w:r w:rsidR="00027408">
        <w:rPr>
          <w:caps/>
          <w:color w:val="622423"/>
          <w:spacing w:val="10"/>
        </w:rPr>
      </w:r>
      <w:r w:rsidR="00027408">
        <w:rPr>
          <w:caps/>
          <w:color w:val="622423"/>
          <w:spacing w:val="10"/>
        </w:rPr>
        <w:fldChar w:fldCharType="separate"/>
      </w:r>
      <w:r w:rsidR="00D57607">
        <w:t>Virtual Analyst Tab</w:t>
      </w:r>
      <w:r w:rsidR="00027408">
        <w:rPr>
          <w:caps/>
          <w:color w:val="622423"/>
          <w:spacing w:val="10"/>
        </w:rPr>
        <w:fldChar w:fldCharType="end"/>
      </w:r>
    </w:p>
    <w:p w14:paraId="5E8A593F" w14:textId="77777777" w:rsidR="00A62C3F" w:rsidRDefault="00A62C3F" w:rsidP="00A62C3F">
      <w:pPr>
        <w:pStyle w:val="BodyText"/>
      </w:pPr>
    </w:p>
    <w:p w14:paraId="3867E485" w14:textId="5CA31CFC" w:rsidR="00916881" w:rsidRDefault="00916881" w:rsidP="00EF62C4">
      <w:pPr>
        <w:pStyle w:val="Heading3"/>
      </w:pPr>
      <w:bookmarkStart w:id="3456" w:name="_Ref231730144"/>
      <w:bookmarkStart w:id="3457" w:name="_Ref236115795"/>
      <w:bookmarkStart w:id="3458" w:name="_Toc128718746"/>
      <w:r>
        <w:t>Auto History Selection Results</w:t>
      </w:r>
      <w:bookmarkEnd w:id="3456"/>
      <w:bookmarkEnd w:id="3457"/>
      <w:bookmarkEnd w:id="3458"/>
    </w:p>
    <w:p w14:paraId="04B6A1B4" w14:textId="079C5A4F" w:rsidR="00916881" w:rsidRPr="00034CE1" w:rsidRDefault="00916881" w:rsidP="00034CE1">
      <w:pPr>
        <w:pStyle w:val="BodyText"/>
      </w:pPr>
      <w:r w:rsidRPr="00034CE1">
        <w:t>When the ‘</w:t>
      </w:r>
      <w:r w:rsidRPr="0082022E">
        <w:rPr>
          <w:b/>
          <w:bCs/>
          <w:rPrChange w:id="3459" w:author="Robbie Moses" w:date="2023-03-03T06:38:00Z">
            <w:rPr/>
          </w:rPrChange>
        </w:rPr>
        <w:t>Auto History Selection’</w:t>
      </w:r>
      <w:r w:rsidRPr="00034CE1">
        <w:t xml:space="preserve"> option is used, the OptiCash Virtual Analyst runs several forecast models to </w:t>
      </w:r>
      <w:r w:rsidR="00BC0F75" w:rsidRPr="00034CE1">
        <w:t>decide</w:t>
      </w:r>
      <w:r w:rsidRPr="00034CE1">
        <w:t xml:space="preserve"> on the amount of history which will create the best forecast. The Auto History Selection Results Report provides the user with the dates of history that were selected by the Virtual Analyst for each Cashpoint. </w:t>
      </w:r>
    </w:p>
    <w:p w14:paraId="6D6632A1" w14:textId="1A55C547" w:rsidR="00916881" w:rsidRDefault="00916881" w:rsidP="00F63174">
      <w:pPr>
        <w:pStyle w:val="Caption"/>
        <w:spacing w:before="0" w:after="120"/>
        <w:ind w:left="187" w:hanging="187"/>
        <w:outlineLvl w:val="0"/>
        <w:rPr>
          <w:lang w:val="en-US"/>
        </w:rPr>
      </w:pPr>
      <w:bookmarkStart w:id="3460" w:name="_Toc128632480"/>
      <w:r w:rsidRPr="1E740376">
        <w:rPr>
          <w:lang w:val="en-US"/>
        </w:rPr>
        <w:t xml:space="preserve">Figure </w:t>
      </w:r>
      <w:ins w:id="3461"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3462" w:author="Robbie Moses" w:date="2023-03-02T06:45:00Z">
        <w:r w:rsidR="00624EA3">
          <w:rPr>
            <w:noProof/>
            <w:lang w:val="en-US"/>
          </w:rPr>
          <w:t>161</w:t>
        </w:r>
        <w:r w:rsidR="00624EA3">
          <w:rPr>
            <w:lang w:val="en-US"/>
          </w:rPr>
          <w:fldChar w:fldCharType="end"/>
        </w:r>
      </w:ins>
      <w:ins w:id="3463" w:author="Moses, Robbie" w:date="2023-02-22T02:39:00Z">
        <w:del w:id="3464" w:author="Robbie Moses" w:date="2023-03-02T06:45:00Z">
          <w:r w:rsidR="003B5D4F" w:rsidDel="00624EA3">
            <w:rPr>
              <w:lang w:val="en-US"/>
            </w:rPr>
            <w:fldChar w:fldCharType="begin"/>
          </w:r>
          <w:r w:rsidR="003B5D4F" w:rsidDel="00624EA3">
            <w:rPr>
              <w:lang w:val="en-US"/>
            </w:rPr>
            <w:delInstrText xml:space="preserve"> SEQ Figure \* ARABIC </w:delInstrText>
          </w:r>
        </w:del>
      </w:ins>
      <w:del w:id="3465" w:author="Robbie Moses" w:date="2023-03-02T06:45:00Z">
        <w:r w:rsidR="003B5D4F" w:rsidDel="00624EA3">
          <w:rPr>
            <w:lang w:val="en-US"/>
          </w:rPr>
          <w:fldChar w:fldCharType="separate"/>
        </w:r>
      </w:del>
      <w:ins w:id="3466" w:author="Moses, Robbie" w:date="2023-02-22T02:39:00Z">
        <w:del w:id="3467" w:author="Robbie Moses" w:date="2023-03-02T06:45:00Z">
          <w:r w:rsidR="003B5D4F" w:rsidDel="00624EA3">
            <w:rPr>
              <w:noProof/>
              <w:lang w:val="en-US"/>
            </w:rPr>
            <w:delText>160</w:delText>
          </w:r>
          <w:r w:rsidR="003B5D4F" w:rsidDel="00624EA3">
            <w:rPr>
              <w:lang w:val="en-US"/>
            </w:rPr>
            <w:fldChar w:fldCharType="end"/>
          </w:r>
        </w:del>
      </w:ins>
      <w:del w:id="3468"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160</w:delText>
        </w:r>
        <w:r w:rsidRPr="1E740376" w:rsidDel="003B5D4F">
          <w:rPr>
            <w:lang w:val="en-US"/>
          </w:rPr>
          <w:fldChar w:fldCharType="end"/>
        </w:r>
      </w:del>
      <w:r w:rsidRPr="1E740376">
        <w:rPr>
          <w:lang w:val="en-US"/>
        </w:rPr>
        <w:t>: History Selection Page</w:t>
      </w:r>
      <w:bookmarkEnd w:id="3460"/>
    </w:p>
    <w:p w14:paraId="04B14C31" w14:textId="4E1DBFF3" w:rsidR="00916881" w:rsidRDefault="04A2318B" w:rsidP="000778FC">
      <w:pPr>
        <w:pStyle w:val="BodyText"/>
      </w:pPr>
      <w:r>
        <w:rPr>
          <w:noProof/>
        </w:rPr>
        <w:drawing>
          <wp:inline distT="0" distB="0" distL="0" distR="0" wp14:anchorId="6CC3B142" wp14:editId="6E7A2C83">
            <wp:extent cx="5486400" cy="1790700"/>
            <wp:effectExtent l="76200" t="76200" r="133350" b="133350"/>
            <wp:docPr id="1214579175" name="Picture 121457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486400" cy="1790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C4B777" w14:textId="3DE20230" w:rsidR="00916881" w:rsidRDefault="00916881" w:rsidP="00F63174">
      <w:pPr>
        <w:pStyle w:val="Caption"/>
        <w:spacing w:before="0" w:after="120"/>
        <w:ind w:left="187" w:hanging="187"/>
        <w:outlineLvl w:val="0"/>
      </w:pPr>
      <w:bookmarkStart w:id="3469" w:name="_Toc128631092"/>
      <w:r>
        <w:t xml:space="preserve">Table </w:t>
      </w:r>
      <w:r w:rsidR="00027408">
        <w:fldChar w:fldCharType="begin"/>
      </w:r>
      <w:r>
        <w:instrText xml:space="preserve"> SEQ "Table" \*Arabic </w:instrText>
      </w:r>
      <w:r w:rsidR="00027408">
        <w:fldChar w:fldCharType="separate"/>
      </w:r>
      <w:r w:rsidR="00D57607">
        <w:rPr>
          <w:noProof/>
        </w:rPr>
        <w:t>138</w:t>
      </w:r>
      <w:r w:rsidR="00027408">
        <w:rPr>
          <w:noProof/>
        </w:rPr>
        <w:fldChar w:fldCharType="end"/>
      </w:r>
      <w:r>
        <w:t>: History Selection Description</w:t>
      </w:r>
      <w:bookmarkEnd w:id="34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89CA3CA"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35BF0488" w14:textId="77777777" w:rsidR="00916881" w:rsidRDefault="00916881" w:rsidP="000E3CB3">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7C1DA700" w14:textId="77777777" w:rsidR="00916881" w:rsidRDefault="00916881" w:rsidP="000E3CB3">
            <w:pPr>
              <w:pStyle w:val="TableHeading"/>
            </w:pPr>
            <w:r>
              <w:t>Description</w:t>
            </w:r>
          </w:p>
        </w:tc>
      </w:tr>
      <w:tr w:rsidR="00916881" w14:paraId="7C562F8A" w14:textId="77777777" w:rsidTr="0009567D">
        <w:trPr>
          <w:cantSplit/>
        </w:trPr>
        <w:tc>
          <w:tcPr>
            <w:tcW w:w="2592" w:type="dxa"/>
            <w:tcBorders>
              <w:left w:val="single" w:sz="4" w:space="0" w:color="000000"/>
              <w:bottom w:val="single" w:sz="4" w:space="0" w:color="000000"/>
            </w:tcBorders>
          </w:tcPr>
          <w:p w14:paraId="4C44285E" w14:textId="77777777" w:rsidR="00916881" w:rsidRPr="00034CE1" w:rsidRDefault="00916881" w:rsidP="00034CE1">
            <w:pPr>
              <w:pStyle w:val="TableBody"/>
              <w:rPr>
                <w:b/>
                <w:bCs/>
              </w:rPr>
            </w:pPr>
            <w:r w:rsidRPr="00034CE1">
              <w:rPr>
                <w:b/>
                <w:bCs/>
              </w:rPr>
              <w:t>Cashpoint ID</w:t>
            </w:r>
          </w:p>
        </w:tc>
        <w:tc>
          <w:tcPr>
            <w:tcW w:w="5483" w:type="dxa"/>
            <w:tcBorders>
              <w:left w:val="single" w:sz="4" w:space="0" w:color="000000"/>
              <w:bottom w:val="single" w:sz="4" w:space="0" w:color="000000"/>
              <w:right w:val="single" w:sz="4" w:space="0" w:color="000000"/>
            </w:tcBorders>
          </w:tcPr>
          <w:p w14:paraId="6DCD6986" w14:textId="77777777" w:rsidR="00916881" w:rsidRDefault="00916881" w:rsidP="00034CE1">
            <w:pPr>
              <w:pStyle w:val="TableBody"/>
            </w:pPr>
            <w:r>
              <w:t>Unique identification of the Cashpoint.</w:t>
            </w:r>
          </w:p>
        </w:tc>
      </w:tr>
      <w:tr w:rsidR="00916881" w14:paraId="1580FACC" w14:textId="77777777" w:rsidTr="0009567D">
        <w:trPr>
          <w:cantSplit/>
        </w:trPr>
        <w:tc>
          <w:tcPr>
            <w:tcW w:w="2592" w:type="dxa"/>
            <w:tcBorders>
              <w:left w:val="single" w:sz="4" w:space="0" w:color="000000"/>
              <w:bottom w:val="single" w:sz="4" w:space="0" w:color="000000"/>
            </w:tcBorders>
          </w:tcPr>
          <w:p w14:paraId="116AB6B3" w14:textId="77777777" w:rsidR="00916881" w:rsidRPr="00034CE1" w:rsidRDefault="00916881" w:rsidP="00034CE1">
            <w:pPr>
              <w:pStyle w:val="TableBody"/>
              <w:rPr>
                <w:b/>
                <w:bCs/>
              </w:rPr>
            </w:pPr>
            <w:r w:rsidRPr="00034CE1">
              <w:rPr>
                <w:b/>
                <w:bCs/>
              </w:rPr>
              <w:t>Cashpoint Name</w:t>
            </w:r>
          </w:p>
        </w:tc>
        <w:tc>
          <w:tcPr>
            <w:tcW w:w="5483" w:type="dxa"/>
            <w:tcBorders>
              <w:left w:val="single" w:sz="4" w:space="0" w:color="000000"/>
              <w:bottom w:val="single" w:sz="4" w:space="0" w:color="000000"/>
              <w:right w:val="single" w:sz="4" w:space="0" w:color="000000"/>
            </w:tcBorders>
          </w:tcPr>
          <w:p w14:paraId="45EFA45A" w14:textId="77777777" w:rsidR="00916881" w:rsidRDefault="00916881" w:rsidP="00034CE1">
            <w:pPr>
              <w:pStyle w:val="TableBody"/>
            </w:pPr>
            <w:r>
              <w:t>Descriptive name of the Cashpoint (user-defined). This field is only visible if ‘</w:t>
            </w:r>
            <w:r w:rsidRPr="006F4FF0">
              <w:rPr>
                <w:b/>
                <w:bCs/>
                <w:rPrChange w:id="3470" w:author="Robbie Moses" w:date="2023-03-03T06:38:00Z">
                  <w:rPr/>
                </w:rPrChange>
              </w:rPr>
              <w:t>Display Cashpoint Name’</w:t>
            </w:r>
            <w:r>
              <w:t xml:space="preserve"> is selected in the report options.</w:t>
            </w:r>
          </w:p>
        </w:tc>
      </w:tr>
      <w:tr w:rsidR="00916881" w14:paraId="7F87D446" w14:textId="77777777" w:rsidTr="0009567D">
        <w:trPr>
          <w:cantSplit/>
        </w:trPr>
        <w:tc>
          <w:tcPr>
            <w:tcW w:w="2592" w:type="dxa"/>
            <w:tcBorders>
              <w:left w:val="single" w:sz="4" w:space="0" w:color="000000"/>
              <w:bottom w:val="single" w:sz="4" w:space="0" w:color="000000"/>
            </w:tcBorders>
          </w:tcPr>
          <w:p w14:paraId="10221F62" w14:textId="77777777" w:rsidR="00916881" w:rsidRPr="00034CE1" w:rsidRDefault="00916881" w:rsidP="00034CE1">
            <w:pPr>
              <w:pStyle w:val="TableBody"/>
              <w:rPr>
                <w:b/>
                <w:bCs/>
              </w:rPr>
            </w:pPr>
            <w:r w:rsidRPr="00034CE1">
              <w:rPr>
                <w:b/>
                <w:bCs/>
              </w:rPr>
              <w:t>Currency</w:t>
            </w:r>
          </w:p>
        </w:tc>
        <w:tc>
          <w:tcPr>
            <w:tcW w:w="5483" w:type="dxa"/>
            <w:tcBorders>
              <w:left w:val="single" w:sz="4" w:space="0" w:color="000000"/>
              <w:bottom w:val="single" w:sz="4" w:space="0" w:color="000000"/>
              <w:right w:val="single" w:sz="4" w:space="0" w:color="000000"/>
            </w:tcBorders>
          </w:tcPr>
          <w:p w14:paraId="081A99B8" w14:textId="77777777" w:rsidR="00916881" w:rsidRDefault="00916881" w:rsidP="00034CE1">
            <w:pPr>
              <w:pStyle w:val="TableBody"/>
            </w:pPr>
            <w:r>
              <w:t>Unique identification of the currency.</w:t>
            </w:r>
          </w:p>
        </w:tc>
      </w:tr>
      <w:tr w:rsidR="00916881" w14:paraId="5DBD2124" w14:textId="77777777" w:rsidTr="0009567D">
        <w:trPr>
          <w:cantSplit/>
        </w:trPr>
        <w:tc>
          <w:tcPr>
            <w:tcW w:w="2592" w:type="dxa"/>
            <w:tcBorders>
              <w:left w:val="single" w:sz="4" w:space="0" w:color="000000"/>
              <w:bottom w:val="single" w:sz="4" w:space="0" w:color="000000"/>
            </w:tcBorders>
          </w:tcPr>
          <w:p w14:paraId="18E7769F" w14:textId="77777777" w:rsidR="00916881" w:rsidRPr="00034CE1" w:rsidRDefault="00916881" w:rsidP="00034CE1">
            <w:pPr>
              <w:pStyle w:val="TableBody"/>
              <w:rPr>
                <w:b/>
                <w:bCs/>
              </w:rPr>
            </w:pPr>
            <w:r w:rsidRPr="00034CE1">
              <w:rPr>
                <w:b/>
                <w:bCs/>
              </w:rPr>
              <w:t>Forecast Date</w:t>
            </w:r>
          </w:p>
        </w:tc>
        <w:tc>
          <w:tcPr>
            <w:tcW w:w="5483" w:type="dxa"/>
            <w:tcBorders>
              <w:left w:val="single" w:sz="4" w:space="0" w:color="000000"/>
              <w:bottom w:val="single" w:sz="4" w:space="0" w:color="000000"/>
              <w:right w:val="single" w:sz="4" w:space="0" w:color="000000"/>
            </w:tcBorders>
          </w:tcPr>
          <w:p w14:paraId="02BE688A" w14:textId="695B07DD" w:rsidR="00916881" w:rsidRDefault="00916881" w:rsidP="00034CE1">
            <w:pPr>
              <w:pStyle w:val="TableBody"/>
            </w:pPr>
            <w:r>
              <w:t>The forecast process run</w:t>
            </w:r>
            <w:r w:rsidR="00BC0F75">
              <w:t>s</w:t>
            </w:r>
            <w:r>
              <w:t xml:space="preserve"> </w:t>
            </w:r>
            <w:r w:rsidR="002E0301">
              <w:t xml:space="preserve">on </w:t>
            </w:r>
            <w:r w:rsidR="00BC0F75">
              <w:t xml:space="preserve">the </w:t>
            </w:r>
            <w:r>
              <w:t>date for which details are being provided.</w:t>
            </w:r>
          </w:p>
        </w:tc>
      </w:tr>
      <w:tr w:rsidR="00916881" w14:paraId="1DB7FD09" w14:textId="77777777" w:rsidTr="0009567D">
        <w:trPr>
          <w:cantSplit/>
        </w:trPr>
        <w:tc>
          <w:tcPr>
            <w:tcW w:w="2592" w:type="dxa"/>
            <w:tcBorders>
              <w:left w:val="single" w:sz="4" w:space="0" w:color="000000"/>
              <w:bottom w:val="single" w:sz="4" w:space="0" w:color="000000"/>
            </w:tcBorders>
          </w:tcPr>
          <w:p w14:paraId="3BAD45F6" w14:textId="77777777" w:rsidR="00916881" w:rsidRPr="00034CE1" w:rsidRDefault="00916881" w:rsidP="00034CE1">
            <w:pPr>
              <w:pStyle w:val="TableBody"/>
              <w:rPr>
                <w:b/>
                <w:bCs/>
              </w:rPr>
            </w:pPr>
            <w:r w:rsidRPr="00034CE1">
              <w:rPr>
                <w:b/>
                <w:bCs/>
              </w:rPr>
              <w:t>Horizon ID</w:t>
            </w:r>
          </w:p>
        </w:tc>
        <w:tc>
          <w:tcPr>
            <w:tcW w:w="5483" w:type="dxa"/>
            <w:tcBorders>
              <w:left w:val="single" w:sz="4" w:space="0" w:color="000000"/>
              <w:bottom w:val="single" w:sz="4" w:space="0" w:color="000000"/>
              <w:right w:val="single" w:sz="4" w:space="0" w:color="000000"/>
            </w:tcBorders>
          </w:tcPr>
          <w:p w14:paraId="0161BDB8" w14:textId="77777777" w:rsidR="00916881" w:rsidRDefault="00916881" w:rsidP="00034CE1">
            <w:pPr>
              <w:pStyle w:val="TableBody"/>
            </w:pPr>
            <w:r>
              <w:t>Also known as Forecast Definition ID. This name refers to a set of stored forecast parameters: History From and To dates, plus Forecast From and To dates.</w:t>
            </w:r>
          </w:p>
        </w:tc>
      </w:tr>
      <w:tr w:rsidR="00916881" w14:paraId="1399896C" w14:textId="77777777" w:rsidTr="0009567D">
        <w:trPr>
          <w:cantSplit/>
        </w:trPr>
        <w:tc>
          <w:tcPr>
            <w:tcW w:w="2592" w:type="dxa"/>
            <w:tcBorders>
              <w:left w:val="single" w:sz="4" w:space="0" w:color="000000"/>
              <w:bottom w:val="single" w:sz="4" w:space="0" w:color="000000"/>
            </w:tcBorders>
          </w:tcPr>
          <w:p w14:paraId="3672F6CC" w14:textId="77777777" w:rsidR="00916881" w:rsidRPr="00034CE1" w:rsidRDefault="00916881" w:rsidP="00034CE1">
            <w:pPr>
              <w:pStyle w:val="TableBody"/>
              <w:rPr>
                <w:b/>
                <w:bCs/>
              </w:rPr>
            </w:pPr>
            <w:r w:rsidRPr="00034CE1">
              <w:rPr>
                <w:b/>
                <w:bCs/>
              </w:rPr>
              <w:lastRenderedPageBreak/>
              <w:t>History From</w:t>
            </w:r>
          </w:p>
        </w:tc>
        <w:tc>
          <w:tcPr>
            <w:tcW w:w="5483" w:type="dxa"/>
            <w:tcBorders>
              <w:left w:val="single" w:sz="4" w:space="0" w:color="000000"/>
              <w:bottom w:val="single" w:sz="4" w:space="0" w:color="000000"/>
              <w:right w:val="single" w:sz="4" w:space="0" w:color="000000"/>
            </w:tcBorders>
          </w:tcPr>
          <w:p w14:paraId="7372BBBF" w14:textId="1441464B" w:rsidR="00916881" w:rsidRDefault="002E0301" w:rsidP="00034CE1">
            <w:pPr>
              <w:pStyle w:val="TableBody"/>
            </w:pPr>
            <w:r>
              <w:t xml:space="preserve">The forecast </w:t>
            </w:r>
            <w:r w:rsidR="00916881">
              <w:t>process references historical data between this date and the History To date.</w:t>
            </w:r>
          </w:p>
        </w:tc>
      </w:tr>
      <w:tr w:rsidR="00916881" w14:paraId="43033257" w14:textId="77777777" w:rsidTr="0009567D">
        <w:trPr>
          <w:cantSplit/>
        </w:trPr>
        <w:tc>
          <w:tcPr>
            <w:tcW w:w="2592" w:type="dxa"/>
            <w:tcBorders>
              <w:left w:val="single" w:sz="4" w:space="0" w:color="000000"/>
              <w:bottom w:val="single" w:sz="4" w:space="0" w:color="000000"/>
            </w:tcBorders>
          </w:tcPr>
          <w:p w14:paraId="0439B19B" w14:textId="77777777" w:rsidR="00916881" w:rsidRPr="00034CE1" w:rsidRDefault="00916881" w:rsidP="00034CE1">
            <w:pPr>
              <w:pStyle w:val="TableBody"/>
              <w:rPr>
                <w:b/>
                <w:bCs/>
              </w:rPr>
            </w:pPr>
            <w:r w:rsidRPr="00034CE1">
              <w:rPr>
                <w:b/>
                <w:bCs/>
              </w:rPr>
              <w:t>History To</w:t>
            </w:r>
          </w:p>
        </w:tc>
        <w:tc>
          <w:tcPr>
            <w:tcW w:w="5483" w:type="dxa"/>
            <w:tcBorders>
              <w:left w:val="single" w:sz="4" w:space="0" w:color="000000"/>
              <w:bottom w:val="single" w:sz="4" w:space="0" w:color="000000"/>
              <w:right w:val="single" w:sz="4" w:space="0" w:color="000000"/>
            </w:tcBorders>
          </w:tcPr>
          <w:p w14:paraId="345F31B8" w14:textId="27326A90" w:rsidR="00916881" w:rsidRDefault="002E0301" w:rsidP="00034CE1">
            <w:pPr>
              <w:pStyle w:val="TableBody"/>
            </w:pPr>
            <w:r>
              <w:t xml:space="preserve">The forecast </w:t>
            </w:r>
            <w:r w:rsidR="00916881">
              <w:t xml:space="preserve">process references historical data between this date and the History From </w:t>
            </w:r>
            <w:r>
              <w:t xml:space="preserve">the </w:t>
            </w:r>
            <w:r w:rsidR="00916881">
              <w:t>date.</w:t>
            </w:r>
          </w:p>
        </w:tc>
      </w:tr>
      <w:tr w:rsidR="00916881" w14:paraId="26546039" w14:textId="77777777" w:rsidTr="0009567D">
        <w:trPr>
          <w:cantSplit/>
        </w:trPr>
        <w:tc>
          <w:tcPr>
            <w:tcW w:w="2592" w:type="dxa"/>
            <w:tcBorders>
              <w:left w:val="single" w:sz="4" w:space="0" w:color="000000"/>
              <w:bottom w:val="single" w:sz="4" w:space="0" w:color="000000"/>
            </w:tcBorders>
          </w:tcPr>
          <w:p w14:paraId="6CAF0CEB" w14:textId="77777777" w:rsidR="00916881" w:rsidRPr="00034CE1" w:rsidRDefault="00916881" w:rsidP="00034CE1">
            <w:pPr>
              <w:pStyle w:val="TableBody"/>
              <w:rPr>
                <w:b/>
                <w:bCs/>
              </w:rPr>
            </w:pPr>
            <w:r w:rsidRPr="00034CE1">
              <w:rPr>
                <w:b/>
                <w:bCs/>
              </w:rPr>
              <w:t>Forecast From</w:t>
            </w:r>
          </w:p>
        </w:tc>
        <w:tc>
          <w:tcPr>
            <w:tcW w:w="5483" w:type="dxa"/>
            <w:tcBorders>
              <w:left w:val="single" w:sz="4" w:space="0" w:color="000000"/>
              <w:bottom w:val="single" w:sz="4" w:space="0" w:color="000000"/>
              <w:right w:val="single" w:sz="4" w:space="0" w:color="000000"/>
            </w:tcBorders>
          </w:tcPr>
          <w:p w14:paraId="128F80FF" w14:textId="542EDC72" w:rsidR="00916881" w:rsidRDefault="002E0301" w:rsidP="00034CE1">
            <w:pPr>
              <w:pStyle w:val="TableBody"/>
            </w:pPr>
            <w:r>
              <w:t xml:space="preserve">The forecast </w:t>
            </w:r>
            <w:r w:rsidR="00916881">
              <w:t>process predicts cash demand between this date and the Forecast To date.</w:t>
            </w:r>
          </w:p>
        </w:tc>
      </w:tr>
      <w:tr w:rsidR="00916881" w14:paraId="27479B67" w14:textId="77777777" w:rsidTr="0009567D">
        <w:trPr>
          <w:cantSplit/>
        </w:trPr>
        <w:tc>
          <w:tcPr>
            <w:tcW w:w="2592" w:type="dxa"/>
            <w:tcBorders>
              <w:left w:val="single" w:sz="4" w:space="0" w:color="000000"/>
              <w:bottom w:val="single" w:sz="4" w:space="0" w:color="000000"/>
            </w:tcBorders>
          </w:tcPr>
          <w:p w14:paraId="0DFC3D48" w14:textId="77777777" w:rsidR="00916881" w:rsidRPr="00034CE1" w:rsidRDefault="00916881" w:rsidP="00034CE1">
            <w:pPr>
              <w:pStyle w:val="TableBody"/>
              <w:rPr>
                <w:b/>
                <w:bCs/>
              </w:rPr>
            </w:pPr>
            <w:r w:rsidRPr="00034CE1">
              <w:rPr>
                <w:b/>
                <w:bCs/>
              </w:rPr>
              <w:t>Forecast To</w:t>
            </w:r>
          </w:p>
        </w:tc>
        <w:tc>
          <w:tcPr>
            <w:tcW w:w="5483" w:type="dxa"/>
            <w:tcBorders>
              <w:left w:val="single" w:sz="4" w:space="0" w:color="000000"/>
              <w:bottom w:val="single" w:sz="4" w:space="0" w:color="000000"/>
              <w:right w:val="single" w:sz="4" w:space="0" w:color="000000"/>
            </w:tcBorders>
          </w:tcPr>
          <w:p w14:paraId="20C7AD14" w14:textId="24CBDBDB" w:rsidR="00916881" w:rsidRDefault="002E0301" w:rsidP="00034CE1">
            <w:pPr>
              <w:pStyle w:val="TableBody"/>
            </w:pPr>
            <w:r>
              <w:t xml:space="preserve">The forecast </w:t>
            </w:r>
            <w:r w:rsidR="00916881">
              <w:t xml:space="preserve">process predicts cash demand between this date and the Forecast From </w:t>
            </w:r>
            <w:r>
              <w:t xml:space="preserve">the </w:t>
            </w:r>
            <w:r w:rsidR="00916881">
              <w:t>date.</w:t>
            </w:r>
          </w:p>
        </w:tc>
      </w:tr>
      <w:tr w:rsidR="00916881" w14:paraId="46A6E0B1" w14:textId="77777777" w:rsidTr="0009567D">
        <w:trPr>
          <w:cantSplit/>
        </w:trPr>
        <w:tc>
          <w:tcPr>
            <w:tcW w:w="2592" w:type="dxa"/>
            <w:tcBorders>
              <w:left w:val="single" w:sz="4" w:space="0" w:color="000000"/>
              <w:bottom w:val="single" w:sz="4" w:space="0" w:color="000000"/>
            </w:tcBorders>
          </w:tcPr>
          <w:p w14:paraId="01218EAC" w14:textId="77777777" w:rsidR="00916881" w:rsidRPr="00034CE1" w:rsidRDefault="00916881" w:rsidP="00034CE1">
            <w:pPr>
              <w:pStyle w:val="TableBody"/>
              <w:rPr>
                <w:b/>
                <w:bCs/>
              </w:rPr>
            </w:pPr>
            <w:r w:rsidRPr="00034CE1">
              <w:rPr>
                <w:b/>
                <w:bCs/>
              </w:rPr>
              <w:t>Excl. Method</w:t>
            </w:r>
          </w:p>
        </w:tc>
        <w:tc>
          <w:tcPr>
            <w:tcW w:w="5483" w:type="dxa"/>
            <w:tcBorders>
              <w:left w:val="single" w:sz="4" w:space="0" w:color="000000"/>
              <w:bottom w:val="single" w:sz="4" w:space="0" w:color="000000"/>
              <w:right w:val="single" w:sz="4" w:space="0" w:color="000000"/>
            </w:tcBorders>
          </w:tcPr>
          <w:p w14:paraId="7F6AFE33" w14:textId="77777777" w:rsidR="00916881" w:rsidRDefault="00916881" w:rsidP="00034CE1">
            <w:pPr>
              <w:pStyle w:val="TableBody"/>
            </w:pPr>
            <w:r>
              <w:t>This field tells which exclusion method was used.</w:t>
            </w:r>
          </w:p>
        </w:tc>
      </w:tr>
      <w:tr w:rsidR="00916881" w14:paraId="65A30B22" w14:textId="77777777" w:rsidTr="0009567D">
        <w:trPr>
          <w:cantSplit/>
        </w:trPr>
        <w:tc>
          <w:tcPr>
            <w:tcW w:w="2592" w:type="dxa"/>
            <w:tcBorders>
              <w:left w:val="single" w:sz="4" w:space="0" w:color="000000"/>
              <w:bottom w:val="single" w:sz="4" w:space="0" w:color="000000"/>
            </w:tcBorders>
          </w:tcPr>
          <w:p w14:paraId="0B06B68D" w14:textId="77777777" w:rsidR="00916881" w:rsidRPr="00034CE1" w:rsidRDefault="00916881" w:rsidP="00034CE1">
            <w:pPr>
              <w:pStyle w:val="TableBody"/>
              <w:rPr>
                <w:b/>
                <w:bCs/>
              </w:rPr>
            </w:pPr>
            <w:r w:rsidRPr="00034CE1">
              <w:rPr>
                <w:b/>
                <w:bCs/>
              </w:rPr>
              <w:t>Forecast Health</w:t>
            </w:r>
          </w:p>
        </w:tc>
        <w:tc>
          <w:tcPr>
            <w:tcW w:w="5483" w:type="dxa"/>
            <w:tcBorders>
              <w:left w:val="single" w:sz="4" w:space="0" w:color="000000"/>
              <w:bottom w:val="single" w:sz="4" w:space="0" w:color="000000"/>
              <w:right w:val="single" w:sz="4" w:space="0" w:color="000000"/>
            </w:tcBorders>
          </w:tcPr>
          <w:p w14:paraId="1B96074E" w14:textId="3BBE1D40" w:rsidR="00916881" w:rsidRDefault="00916881" w:rsidP="00034CE1">
            <w:pPr>
              <w:pStyle w:val="TableBody"/>
            </w:pPr>
            <w:r>
              <w:t xml:space="preserve">R-Square evaluation over </w:t>
            </w:r>
            <w:r w:rsidR="002F65A4">
              <w:t xml:space="preserve">the </w:t>
            </w:r>
            <w:r>
              <w:t xml:space="preserve">entire model forecast period. R-Square is a statistical measure describing how </w:t>
            </w:r>
            <w:r w:rsidR="002F65A4">
              <w:t>well-</w:t>
            </w:r>
            <w:r>
              <w:t>forecasted values match actual values. This value is used in forecast health evaluations elsewhere in OptiCash.</w:t>
            </w:r>
          </w:p>
        </w:tc>
      </w:tr>
      <w:tr w:rsidR="00916881" w14:paraId="110CD250" w14:textId="77777777" w:rsidTr="0009567D">
        <w:trPr>
          <w:cantSplit/>
        </w:trPr>
        <w:tc>
          <w:tcPr>
            <w:tcW w:w="2592" w:type="dxa"/>
            <w:tcBorders>
              <w:left w:val="single" w:sz="4" w:space="0" w:color="000000"/>
              <w:bottom w:val="single" w:sz="4" w:space="0" w:color="000000"/>
            </w:tcBorders>
          </w:tcPr>
          <w:p w14:paraId="3AEF025A" w14:textId="77777777" w:rsidR="00916881" w:rsidRPr="00034CE1" w:rsidRDefault="00916881" w:rsidP="00034CE1">
            <w:pPr>
              <w:pStyle w:val="TableBody"/>
              <w:rPr>
                <w:b/>
                <w:bCs/>
              </w:rPr>
            </w:pPr>
            <w:r w:rsidRPr="00034CE1">
              <w:rPr>
                <w:b/>
                <w:bCs/>
              </w:rPr>
              <w:t>MAPE</w:t>
            </w:r>
          </w:p>
        </w:tc>
        <w:tc>
          <w:tcPr>
            <w:tcW w:w="5483" w:type="dxa"/>
            <w:tcBorders>
              <w:left w:val="single" w:sz="4" w:space="0" w:color="000000"/>
              <w:bottom w:val="single" w:sz="4" w:space="0" w:color="000000"/>
              <w:right w:val="single" w:sz="4" w:space="0" w:color="000000"/>
            </w:tcBorders>
          </w:tcPr>
          <w:p w14:paraId="7E39F8DB" w14:textId="2E68CD7E" w:rsidR="00916881" w:rsidRDefault="00916881" w:rsidP="00034CE1">
            <w:pPr>
              <w:pStyle w:val="TableBody"/>
            </w:pPr>
            <w:r>
              <w:t xml:space="preserve">Mean Absolute Percentage Error. </w:t>
            </w:r>
            <w:r w:rsidR="002F65A4">
              <w:t xml:space="preserve">The ratio </w:t>
            </w:r>
            <w:r>
              <w:t xml:space="preserve">of the sum of absolute values of forecasting errors to the sum of actuals. This is applied over a limited evaluation period to facilitate comparison to other models. </w:t>
            </w:r>
          </w:p>
        </w:tc>
      </w:tr>
      <w:tr w:rsidR="00916881" w14:paraId="6605E8B9" w14:textId="77777777" w:rsidTr="0009567D">
        <w:trPr>
          <w:cantSplit/>
        </w:trPr>
        <w:tc>
          <w:tcPr>
            <w:tcW w:w="2592" w:type="dxa"/>
            <w:tcBorders>
              <w:left w:val="single" w:sz="4" w:space="0" w:color="000000"/>
              <w:bottom w:val="single" w:sz="4" w:space="0" w:color="000000"/>
            </w:tcBorders>
          </w:tcPr>
          <w:p w14:paraId="33ECF824" w14:textId="77777777" w:rsidR="00916881" w:rsidRPr="00034CE1" w:rsidRDefault="00916881" w:rsidP="00034CE1">
            <w:pPr>
              <w:pStyle w:val="TableBody"/>
              <w:rPr>
                <w:b/>
                <w:bCs/>
              </w:rPr>
            </w:pPr>
            <w:r w:rsidRPr="00034CE1">
              <w:rPr>
                <w:b/>
                <w:bCs/>
              </w:rPr>
              <w:t>DOAIP</w:t>
            </w:r>
          </w:p>
        </w:tc>
        <w:tc>
          <w:tcPr>
            <w:tcW w:w="5483" w:type="dxa"/>
            <w:tcBorders>
              <w:left w:val="single" w:sz="4" w:space="0" w:color="000000"/>
              <w:bottom w:val="single" w:sz="4" w:space="0" w:color="000000"/>
              <w:right w:val="single" w:sz="4" w:space="0" w:color="000000"/>
            </w:tcBorders>
          </w:tcPr>
          <w:p w14:paraId="24F855F2" w14:textId="05A030B8" w:rsidR="00916881" w:rsidRDefault="00916881" w:rsidP="00034CE1">
            <w:pPr>
              <w:pStyle w:val="TableBody"/>
            </w:pPr>
            <w:r>
              <w:t>Days Out of Accepted Interval Percentage. Percentage of daily forecast values outside of an acceptable interval from actual values. This is applied over a limited evaluation period to facilitate comparison to other models.</w:t>
            </w:r>
          </w:p>
        </w:tc>
      </w:tr>
      <w:tr w:rsidR="00916881" w14:paraId="3EC0E1C2" w14:textId="77777777" w:rsidTr="0009567D">
        <w:trPr>
          <w:cantSplit/>
        </w:trPr>
        <w:tc>
          <w:tcPr>
            <w:tcW w:w="2592" w:type="dxa"/>
            <w:tcBorders>
              <w:left w:val="single" w:sz="4" w:space="0" w:color="000000"/>
              <w:bottom w:val="single" w:sz="4" w:space="0" w:color="000000"/>
            </w:tcBorders>
          </w:tcPr>
          <w:p w14:paraId="0BBDE9CF" w14:textId="77777777" w:rsidR="00916881" w:rsidRPr="00034CE1" w:rsidRDefault="00916881" w:rsidP="00034CE1">
            <w:pPr>
              <w:pStyle w:val="TableBody"/>
              <w:rPr>
                <w:b/>
                <w:bCs/>
              </w:rPr>
            </w:pPr>
            <w:r w:rsidRPr="00034CE1">
              <w:rPr>
                <w:b/>
                <w:bCs/>
              </w:rPr>
              <w:t>R-Square</w:t>
            </w:r>
          </w:p>
        </w:tc>
        <w:tc>
          <w:tcPr>
            <w:tcW w:w="5483" w:type="dxa"/>
            <w:tcBorders>
              <w:left w:val="single" w:sz="4" w:space="0" w:color="000000"/>
              <w:bottom w:val="single" w:sz="4" w:space="0" w:color="000000"/>
              <w:right w:val="single" w:sz="4" w:space="0" w:color="000000"/>
            </w:tcBorders>
          </w:tcPr>
          <w:p w14:paraId="0FBF738F" w14:textId="734B42D3" w:rsidR="00916881" w:rsidRDefault="00916881" w:rsidP="00034CE1">
            <w:pPr>
              <w:pStyle w:val="TableBody"/>
            </w:pPr>
            <w:r>
              <w:t xml:space="preserve">R-Square is a statistical measure describing how </w:t>
            </w:r>
            <w:r w:rsidR="002F65A4">
              <w:t>well-</w:t>
            </w:r>
            <w:r>
              <w:t>forecasted values match actual values. This is applied over a limited evaluation period to facilitate comparison to other models.</w:t>
            </w:r>
          </w:p>
        </w:tc>
      </w:tr>
      <w:tr w:rsidR="00916881" w14:paraId="4DD60BAF" w14:textId="77777777" w:rsidTr="0009567D">
        <w:trPr>
          <w:cantSplit/>
        </w:trPr>
        <w:tc>
          <w:tcPr>
            <w:tcW w:w="2592" w:type="dxa"/>
            <w:tcBorders>
              <w:left w:val="single" w:sz="4" w:space="0" w:color="000000"/>
              <w:bottom w:val="single" w:sz="4" w:space="0" w:color="000000"/>
            </w:tcBorders>
          </w:tcPr>
          <w:p w14:paraId="08A19AC8" w14:textId="77777777" w:rsidR="00916881" w:rsidRPr="00034CE1" w:rsidRDefault="00916881" w:rsidP="00034CE1">
            <w:pPr>
              <w:pStyle w:val="TableBody"/>
              <w:rPr>
                <w:b/>
                <w:bCs/>
              </w:rPr>
            </w:pPr>
            <w:r w:rsidRPr="00034CE1">
              <w:rPr>
                <w:b/>
                <w:bCs/>
              </w:rPr>
              <w:t>Is the model selected?</w:t>
            </w:r>
          </w:p>
        </w:tc>
        <w:tc>
          <w:tcPr>
            <w:tcW w:w="5483" w:type="dxa"/>
            <w:tcBorders>
              <w:left w:val="single" w:sz="4" w:space="0" w:color="000000"/>
              <w:bottom w:val="single" w:sz="4" w:space="0" w:color="000000"/>
              <w:right w:val="single" w:sz="4" w:space="0" w:color="000000"/>
            </w:tcBorders>
          </w:tcPr>
          <w:p w14:paraId="3ABBB330" w14:textId="77777777" w:rsidR="00916881" w:rsidRDefault="00916881" w:rsidP="00034CE1">
            <w:pPr>
              <w:pStyle w:val="TableBody"/>
            </w:pPr>
            <w:r>
              <w:t>Yes or No. If yes, this is the set of forecast results selected for actual use after comparison to other models.</w:t>
            </w:r>
          </w:p>
        </w:tc>
      </w:tr>
      <w:tr w:rsidR="00916881" w14:paraId="5BEC7D24" w14:textId="77777777" w:rsidTr="0009567D">
        <w:trPr>
          <w:cantSplit/>
        </w:trPr>
        <w:tc>
          <w:tcPr>
            <w:tcW w:w="2592" w:type="dxa"/>
            <w:tcBorders>
              <w:left w:val="single" w:sz="4" w:space="0" w:color="000000"/>
              <w:bottom w:val="single" w:sz="4" w:space="0" w:color="000000"/>
            </w:tcBorders>
          </w:tcPr>
          <w:p w14:paraId="278B0AD9" w14:textId="77777777" w:rsidR="00916881" w:rsidRPr="00034CE1" w:rsidRDefault="00916881" w:rsidP="00034CE1">
            <w:pPr>
              <w:pStyle w:val="TableBody"/>
              <w:rPr>
                <w:b/>
                <w:bCs/>
              </w:rPr>
            </w:pPr>
            <w:r w:rsidRPr="00034CE1">
              <w:rPr>
                <w:b/>
                <w:bCs/>
              </w:rPr>
              <w:t>Data Type</w:t>
            </w:r>
          </w:p>
        </w:tc>
        <w:tc>
          <w:tcPr>
            <w:tcW w:w="5483" w:type="dxa"/>
            <w:tcBorders>
              <w:left w:val="single" w:sz="4" w:space="0" w:color="000000"/>
              <w:bottom w:val="single" w:sz="4" w:space="0" w:color="000000"/>
              <w:right w:val="single" w:sz="4" w:space="0" w:color="000000"/>
            </w:tcBorders>
          </w:tcPr>
          <w:p w14:paraId="1C2BEB3E" w14:textId="77777777" w:rsidR="00916881" w:rsidRDefault="00916881" w:rsidP="00034CE1">
            <w:pPr>
              <w:pStyle w:val="TableBody"/>
            </w:pPr>
            <w:r>
              <w:t>What type of data is being forecasted: Withdrawals, Deposits, or Net Demand.</w:t>
            </w:r>
          </w:p>
        </w:tc>
      </w:tr>
    </w:tbl>
    <w:p w14:paraId="1A89C332" w14:textId="40673C3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_Ref231748135 \h </w:instrText>
      </w:r>
      <w:r w:rsidR="00027408">
        <w:fldChar w:fldCharType="separate"/>
      </w:r>
      <w:r w:rsidR="00D57607">
        <w:t>Virtual Analyst Tab</w:t>
      </w:r>
      <w:r w:rsidR="00027408">
        <w:fldChar w:fldCharType="end"/>
      </w:r>
    </w:p>
    <w:p w14:paraId="537EFB00" w14:textId="77777777" w:rsidR="008633BB" w:rsidRDefault="008633BB" w:rsidP="000778FC">
      <w:pPr>
        <w:pStyle w:val="BodyText"/>
      </w:pPr>
    </w:p>
    <w:p w14:paraId="321204F8" w14:textId="77777777" w:rsidR="00916881" w:rsidRDefault="00916881" w:rsidP="00704275">
      <w:pPr>
        <w:pStyle w:val="TOCHeading"/>
      </w:pPr>
      <w:bookmarkStart w:id="3471" w:name="_Reports_Tab"/>
      <w:bookmarkStart w:id="3472" w:name="_Ref221588189"/>
      <w:bookmarkStart w:id="3473" w:name="_Ref221779315"/>
      <w:bookmarkStart w:id="3474" w:name="_Ref223399926"/>
      <w:bookmarkStart w:id="3475" w:name="_Ref231748144"/>
      <w:bookmarkStart w:id="3476" w:name="_Ref251847920"/>
      <w:bookmarkStart w:id="3477" w:name="_Toc128718747"/>
      <w:bookmarkEnd w:id="3471"/>
      <w:r>
        <w:lastRenderedPageBreak/>
        <w:t>Reports Tab</w:t>
      </w:r>
      <w:bookmarkEnd w:id="3472"/>
      <w:bookmarkEnd w:id="3473"/>
      <w:bookmarkEnd w:id="3474"/>
      <w:bookmarkEnd w:id="3475"/>
      <w:bookmarkEnd w:id="3476"/>
      <w:bookmarkEnd w:id="3477"/>
    </w:p>
    <w:p w14:paraId="78557395" w14:textId="77777777" w:rsidR="00916881" w:rsidRDefault="00916881" w:rsidP="008633BB">
      <w:pPr>
        <w:pStyle w:val="BodyText"/>
      </w:pPr>
      <w:r>
        <w:t xml:space="preserve">OptiCash reporting functionality captures and presents information generated during normal processes. </w:t>
      </w:r>
    </w:p>
    <w:p w14:paraId="01402500" w14:textId="77777777" w:rsidR="00916881" w:rsidRDefault="00916881" w:rsidP="008633BB">
      <w:pPr>
        <w:pStyle w:val="BodyText"/>
      </w:pPr>
      <w:r>
        <w:t>The following is a summary of the information that will be covered along with hyperlinks to each topic:</w:t>
      </w:r>
    </w:p>
    <w:p w14:paraId="14D82CDF" w14:textId="49701F18"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_Ref236115854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Reports Overview</w:t>
      </w:r>
      <w:r w:rsidRPr="008633BB">
        <w:rPr>
          <w:rFonts w:eastAsia="MS Mincho"/>
          <w:color w:val="1F497D" w:themeColor="text2"/>
        </w:rPr>
        <w:fldChar w:fldCharType="end"/>
      </w:r>
    </w:p>
    <w:p w14:paraId="443E1F82" w14:textId="6D65AB5D"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Report Basics</w:t>
      </w:r>
      <w:r w:rsidRPr="008633BB">
        <w:rPr>
          <w:rFonts w:eastAsia="MS Mincho"/>
          <w:color w:val="1F497D" w:themeColor="text2"/>
        </w:rPr>
        <w:fldChar w:fldCharType="end"/>
      </w:r>
    </w:p>
    <w:p w14:paraId="1E4BA1EC" w14:textId="706C1235"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_Ref236115857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rFonts w:eastAsia="MS Mincho"/>
          <w:color w:val="1F497D" w:themeColor="text2"/>
        </w:rPr>
        <w:t>System Settings Reports</w:t>
      </w:r>
      <w:r w:rsidRPr="008633BB">
        <w:rPr>
          <w:rFonts w:eastAsia="MS Mincho"/>
          <w:color w:val="1F497D" w:themeColor="text2"/>
        </w:rPr>
        <w:fldChar w:fldCharType="end"/>
      </w:r>
    </w:p>
    <w:p w14:paraId="568F94E1" w14:textId="7D036C2B"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_Ref236115862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Historical Reports</w:t>
      </w:r>
      <w:r w:rsidRPr="008633BB">
        <w:rPr>
          <w:rFonts w:eastAsia="MS Mincho"/>
          <w:color w:val="1F497D" w:themeColor="text2"/>
        </w:rPr>
        <w:fldChar w:fldCharType="end"/>
      </w:r>
    </w:p>
    <w:p w14:paraId="5D4F53C7" w14:textId="0759A3A3" w:rsidR="00916881" w:rsidRPr="008633BB" w:rsidRDefault="00027408" w:rsidP="008633BB">
      <w:pPr>
        <w:pStyle w:val="ListBullet"/>
        <w:rPr>
          <w:color w:val="1F497D" w:themeColor="text2"/>
        </w:rPr>
      </w:pPr>
      <w:r w:rsidRPr="008633BB">
        <w:rPr>
          <w:rFonts w:eastAsia="MS Mincho"/>
          <w:color w:val="1F497D" w:themeColor="text2"/>
        </w:rPr>
        <w:fldChar w:fldCharType="begin"/>
      </w:r>
      <w:r w:rsidR="00916881" w:rsidRPr="008633BB">
        <w:rPr>
          <w:rFonts w:eastAsia="MS Mincho"/>
          <w:color w:val="1F497D" w:themeColor="text2"/>
        </w:rPr>
        <w:instrText xml:space="preserve"> REF _Ref236115866 \h </w:instrText>
      </w:r>
      <w:r w:rsidR="008633BB" w:rsidRPr="008633BB">
        <w:rPr>
          <w:rFonts w:eastAsia="MS Mincho"/>
          <w:color w:val="1F497D" w:themeColor="text2"/>
        </w:rPr>
        <w:instrText xml:space="preserve"> \* MERGEFORMAT </w:instrText>
      </w:r>
      <w:r w:rsidRPr="008633BB">
        <w:rPr>
          <w:rFonts w:eastAsia="MS Mincho"/>
          <w:color w:val="1F497D" w:themeColor="text2"/>
        </w:rPr>
      </w:r>
      <w:r w:rsidRPr="008633BB">
        <w:rPr>
          <w:rFonts w:eastAsia="MS Mincho"/>
          <w:color w:val="1F497D" w:themeColor="text2"/>
        </w:rPr>
        <w:fldChar w:fldCharType="separate"/>
      </w:r>
      <w:r w:rsidR="00D57607" w:rsidRPr="008633BB">
        <w:rPr>
          <w:color w:val="1F497D" w:themeColor="text2"/>
        </w:rPr>
        <w:t>Planning Reports</w:t>
      </w:r>
      <w:r w:rsidRPr="008633BB">
        <w:rPr>
          <w:rFonts w:eastAsia="MS Mincho"/>
          <w:color w:val="1F497D" w:themeColor="text2"/>
        </w:rPr>
        <w:fldChar w:fldCharType="end"/>
      </w:r>
    </w:p>
    <w:p w14:paraId="474DE38B" w14:textId="14E75AFE" w:rsidR="00916881" w:rsidRPr="003B5D4F" w:rsidRDefault="00027408" w:rsidP="008633BB">
      <w:pPr>
        <w:pStyle w:val="ListBullet"/>
        <w:rPr>
          <w:color w:val="1F497D" w:themeColor="text2"/>
          <w:rPrChange w:id="3478" w:author="Moses, Robbie" w:date="2023-02-22T02:31:00Z">
            <w:rPr/>
          </w:rPrChange>
        </w:rPr>
      </w:pPr>
      <w:r w:rsidRPr="003B5D4F">
        <w:rPr>
          <w:color w:val="1F497D" w:themeColor="text2"/>
          <w:rPrChange w:id="3479" w:author="Moses, Robbie" w:date="2023-02-22T02:31:00Z">
            <w:rPr>
              <w:rFonts w:eastAsia="MS Mincho"/>
            </w:rPr>
          </w:rPrChange>
        </w:rPr>
        <w:fldChar w:fldCharType="begin"/>
      </w:r>
      <w:r w:rsidR="00916881" w:rsidRPr="003B5D4F">
        <w:rPr>
          <w:color w:val="1F497D" w:themeColor="text2"/>
          <w:rPrChange w:id="3480" w:author="Moses, Robbie" w:date="2023-02-22T02:31:00Z">
            <w:rPr>
              <w:rFonts w:eastAsia="MS Mincho"/>
            </w:rPr>
          </w:rPrChange>
        </w:rPr>
        <w:instrText xml:space="preserve"> REF _Ref236115871 \h </w:instrText>
      </w:r>
      <w:r w:rsidR="008633BB" w:rsidRPr="003B5D4F">
        <w:rPr>
          <w:color w:val="1F497D" w:themeColor="text2"/>
          <w:rPrChange w:id="3481" w:author="Moses, Robbie" w:date="2023-02-22T02:31:00Z">
            <w:rPr>
              <w:rFonts w:eastAsia="MS Mincho"/>
            </w:rPr>
          </w:rPrChange>
        </w:rPr>
        <w:instrText xml:space="preserve"> \* MERGEFORMAT </w:instrText>
      </w:r>
      <w:r w:rsidRPr="00FD519E">
        <w:rPr>
          <w:color w:val="1F497D" w:themeColor="text2"/>
        </w:rPr>
      </w:r>
      <w:r w:rsidRPr="003B5D4F">
        <w:rPr>
          <w:color w:val="1F497D" w:themeColor="text2"/>
          <w:rPrChange w:id="3482" w:author="Moses, Robbie" w:date="2023-02-22T02:31:00Z">
            <w:rPr>
              <w:rFonts w:eastAsia="MS Mincho"/>
            </w:rPr>
          </w:rPrChange>
        </w:rPr>
        <w:fldChar w:fldCharType="separate"/>
      </w:r>
      <w:r w:rsidR="00D57607" w:rsidRPr="003B5D4F">
        <w:rPr>
          <w:color w:val="1F497D" w:themeColor="text2"/>
          <w:rPrChange w:id="3483" w:author="Moses, Robbie" w:date="2023-02-22T02:31:00Z">
            <w:rPr/>
          </w:rPrChange>
        </w:rPr>
        <w:t>M</w:t>
      </w:r>
      <w:r w:rsidR="00D57607" w:rsidRPr="008633BB">
        <w:rPr>
          <w:color w:val="1F497D" w:themeColor="text2"/>
        </w:rPr>
        <w:t>etrics &amp; MI Reports</w:t>
      </w:r>
      <w:r w:rsidRPr="003B5D4F">
        <w:rPr>
          <w:color w:val="1F497D" w:themeColor="text2"/>
          <w:rPrChange w:id="3484" w:author="Moses, Robbie" w:date="2023-02-22T02:31:00Z">
            <w:rPr>
              <w:rFonts w:eastAsia="MS Mincho"/>
            </w:rPr>
          </w:rPrChange>
        </w:rPr>
        <w:fldChar w:fldCharType="end"/>
      </w:r>
    </w:p>
    <w:p w14:paraId="08130608" w14:textId="77777777" w:rsidR="004C00FB" w:rsidRDefault="004C00FB" w:rsidP="000778FC">
      <w:pPr>
        <w:pStyle w:val="BodyText"/>
        <w:rPr>
          <w:rFonts w:eastAsia="MS Mincho"/>
        </w:rPr>
      </w:pPr>
      <w:bookmarkStart w:id="3485" w:name="_Ref231747489"/>
      <w:bookmarkStart w:id="3486" w:name="_Ref236115854"/>
    </w:p>
    <w:p w14:paraId="77A89943" w14:textId="2BA22FDD" w:rsidR="00916881" w:rsidRDefault="00916881" w:rsidP="00873F38">
      <w:pPr>
        <w:pStyle w:val="Heading2"/>
        <w:rPr>
          <w:rFonts w:eastAsia="MS Mincho"/>
        </w:rPr>
      </w:pPr>
      <w:bookmarkStart w:id="3487" w:name="_Toc128718748"/>
      <w:r>
        <w:rPr>
          <w:rFonts w:eastAsia="MS Mincho"/>
        </w:rPr>
        <w:t>Reports Overview</w:t>
      </w:r>
      <w:bookmarkEnd w:id="3485"/>
      <w:bookmarkEnd w:id="3486"/>
      <w:bookmarkEnd w:id="3487"/>
    </w:p>
    <w:p w14:paraId="1A0CA025" w14:textId="77777777" w:rsidR="00916881" w:rsidRDefault="00916881" w:rsidP="004C00FB">
      <w:pPr>
        <w:pStyle w:val="BodyText"/>
      </w:pPr>
      <w:r>
        <w:t>The reports are broken into 4 sections and are summarized in the table below.</w:t>
      </w:r>
    </w:p>
    <w:p w14:paraId="71686835" w14:textId="06EF68C5" w:rsidR="00916881" w:rsidRDefault="00916881" w:rsidP="00F63174">
      <w:pPr>
        <w:pStyle w:val="Caption"/>
        <w:spacing w:before="0" w:after="120"/>
        <w:ind w:left="187" w:hanging="187"/>
        <w:outlineLvl w:val="0"/>
      </w:pPr>
      <w:bookmarkStart w:id="3488" w:name="_Toc128631093"/>
      <w:r>
        <w:t xml:space="preserve">Table </w:t>
      </w:r>
      <w:r w:rsidR="00027408">
        <w:fldChar w:fldCharType="begin"/>
      </w:r>
      <w:r>
        <w:instrText xml:space="preserve"> SEQ "Table" \*Arabic </w:instrText>
      </w:r>
      <w:r w:rsidR="00027408">
        <w:fldChar w:fldCharType="separate"/>
      </w:r>
      <w:r w:rsidR="00D57607">
        <w:rPr>
          <w:noProof/>
        </w:rPr>
        <w:t>139</w:t>
      </w:r>
      <w:r w:rsidR="00027408">
        <w:rPr>
          <w:noProof/>
        </w:rPr>
        <w:fldChar w:fldCharType="end"/>
      </w:r>
      <w:r>
        <w:t>: Report Summary</w:t>
      </w:r>
      <w:bookmarkEnd w:id="348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00C4712" w14:textId="77777777" w:rsidTr="00A54A74">
        <w:trPr>
          <w:cantSplit/>
        </w:trPr>
        <w:tc>
          <w:tcPr>
            <w:tcW w:w="2592" w:type="dxa"/>
            <w:tcBorders>
              <w:top w:val="single" w:sz="4" w:space="0" w:color="000000"/>
              <w:left w:val="single" w:sz="4" w:space="0" w:color="000000"/>
              <w:bottom w:val="double" w:sz="1" w:space="0" w:color="000000"/>
            </w:tcBorders>
            <w:shd w:val="clear" w:color="auto" w:fill="60C03A"/>
          </w:tcPr>
          <w:p w14:paraId="4D729F02" w14:textId="77777777" w:rsidR="00916881" w:rsidRDefault="00916881" w:rsidP="004C00FB">
            <w:pPr>
              <w:pStyle w:val="TableHeading"/>
            </w:pPr>
            <w:r>
              <w:t>Report Name</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14ADCFA" w14:textId="77777777" w:rsidR="00916881" w:rsidRDefault="00916881" w:rsidP="004C00FB">
            <w:pPr>
              <w:pStyle w:val="TableHeading"/>
            </w:pPr>
            <w:r>
              <w:t>Report Output</w:t>
            </w:r>
          </w:p>
        </w:tc>
      </w:tr>
      <w:tr w:rsidR="00916881" w14:paraId="478B717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220F7F18" w14:textId="77777777" w:rsidR="00916881" w:rsidRDefault="00916881" w:rsidP="004C00FB">
            <w:pPr>
              <w:pStyle w:val="TableHeading"/>
            </w:pPr>
            <w:r>
              <w:t>System Settings Reports</w:t>
            </w:r>
          </w:p>
        </w:tc>
      </w:tr>
      <w:tr w:rsidR="00916881" w14:paraId="0BECDDAA" w14:textId="77777777" w:rsidTr="0009567D">
        <w:trPr>
          <w:cantSplit/>
        </w:trPr>
        <w:tc>
          <w:tcPr>
            <w:tcW w:w="2592" w:type="dxa"/>
            <w:tcBorders>
              <w:top w:val="single" w:sz="4" w:space="0" w:color="000000"/>
              <w:left w:val="single" w:sz="4" w:space="0" w:color="000000"/>
              <w:bottom w:val="single" w:sz="4" w:space="0" w:color="000000"/>
            </w:tcBorders>
          </w:tcPr>
          <w:p w14:paraId="4B8BDEF5" w14:textId="77777777" w:rsidR="00916881" w:rsidRPr="004C00FB" w:rsidRDefault="00916881" w:rsidP="004C00FB">
            <w:pPr>
              <w:pStyle w:val="TableBody"/>
              <w:rPr>
                <w:rFonts w:eastAsia="MS Mincho"/>
                <w:b/>
                <w:bCs/>
              </w:rPr>
            </w:pPr>
            <w:r w:rsidRPr="004C00FB">
              <w:rPr>
                <w:rFonts w:eastAsia="MS Mincho"/>
                <w:b/>
                <w:bCs/>
              </w:rPr>
              <w:t>Cashpoint Contacts</w:t>
            </w:r>
          </w:p>
        </w:tc>
        <w:tc>
          <w:tcPr>
            <w:tcW w:w="5483" w:type="dxa"/>
            <w:tcBorders>
              <w:top w:val="single" w:sz="4" w:space="0" w:color="000000"/>
              <w:left w:val="single" w:sz="4" w:space="0" w:color="000000"/>
              <w:bottom w:val="single" w:sz="4" w:space="0" w:color="000000"/>
              <w:right w:val="single" w:sz="4" w:space="0" w:color="000000"/>
            </w:tcBorders>
          </w:tcPr>
          <w:p w14:paraId="4FF52DDA" w14:textId="3514818F" w:rsidR="00916881" w:rsidRDefault="00916881" w:rsidP="004C00FB">
            <w:pPr>
              <w:pStyle w:val="TableBody"/>
              <w:rPr>
                <w:rFonts w:eastAsia="MS Mincho"/>
              </w:rPr>
            </w:pPr>
            <w:r>
              <w:rPr>
                <w:rFonts w:eastAsia="MS Mincho"/>
              </w:rPr>
              <w:t xml:space="preserve">Displays contact information of the Cashpoints selected, including </w:t>
            </w:r>
            <w:r w:rsidR="002F65A4">
              <w:rPr>
                <w:rFonts w:eastAsia="MS Mincho"/>
              </w:rPr>
              <w:t xml:space="preserve">the </w:t>
            </w:r>
            <w:r>
              <w:rPr>
                <w:rFonts w:eastAsia="MS Mincho"/>
              </w:rPr>
              <w:t xml:space="preserve">name of the contact person, </w:t>
            </w:r>
            <w:r w:rsidR="00FD13C8">
              <w:rPr>
                <w:rFonts w:eastAsia="MS Mincho"/>
              </w:rPr>
              <w:t>telephone,</w:t>
            </w:r>
            <w:r>
              <w:rPr>
                <w:rFonts w:eastAsia="MS Mincho"/>
              </w:rPr>
              <w:t xml:space="preserve"> and e-mail address. </w:t>
            </w:r>
          </w:p>
        </w:tc>
      </w:tr>
      <w:tr w:rsidR="00916881" w14:paraId="7C3208C2" w14:textId="77777777" w:rsidTr="0009567D">
        <w:trPr>
          <w:cantSplit/>
        </w:trPr>
        <w:tc>
          <w:tcPr>
            <w:tcW w:w="2592" w:type="dxa"/>
            <w:tcBorders>
              <w:top w:val="single" w:sz="4" w:space="0" w:color="000000"/>
              <w:left w:val="single" w:sz="4" w:space="0" w:color="000000"/>
              <w:bottom w:val="single" w:sz="4" w:space="0" w:color="000000"/>
            </w:tcBorders>
          </w:tcPr>
          <w:p w14:paraId="19007197" w14:textId="77777777" w:rsidR="00916881" w:rsidRPr="004C00FB" w:rsidRDefault="00916881" w:rsidP="004C00FB">
            <w:pPr>
              <w:pStyle w:val="TableBody"/>
              <w:rPr>
                <w:rFonts w:eastAsia="MS Mincho"/>
                <w:b/>
                <w:bCs/>
              </w:rPr>
            </w:pPr>
            <w:r w:rsidRPr="004C00FB">
              <w:rPr>
                <w:rFonts w:eastAsia="MS Mincho"/>
                <w:b/>
                <w:bCs/>
              </w:rPr>
              <w:t>Cashpoint Details</w:t>
            </w:r>
          </w:p>
        </w:tc>
        <w:tc>
          <w:tcPr>
            <w:tcW w:w="5483" w:type="dxa"/>
            <w:tcBorders>
              <w:top w:val="single" w:sz="4" w:space="0" w:color="000000"/>
              <w:left w:val="single" w:sz="4" w:space="0" w:color="000000"/>
              <w:bottom w:val="single" w:sz="4" w:space="0" w:color="000000"/>
              <w:right w:val="single" w:sz="4" w:space="0" w:color="000000"/>
            </w:tcBorders>
          </w:tcPr>
          <w:p w14:paraId="4112757D" w14:textId="77777777" w:rsidR="00916881" w:rsidRDefault="00916881" w:rsidP="004C00FB">
            <w:pPr>
              <w:pStyle w:val="TableBody"/>
            </w:pPr>
            <w:r>
              <w:rPr>
                <w:rFonts w:eastAsia="MS Mincho"/>
              </w:rPr>
              <w:t xml:space="preserve">Displays basic information associated with the Cashpoints selected such as center, region, depot, contact information and status of the Cashpoints. </w:t>
            </w:r>
          </w:p>
        </w:tc>
      </w:tr>
      <w:tr w:rsidR="00916881" w14:paraId="69A70617" w14:textId="77777777" w:rsidTr="0009567D">
        <w:trPr>
          <w:cantSplit/>
        </w:trPr>
        <w:tc>
          <w:tcPr>
            <w:tcW w:w="2592" w:type="dxa"/>
            <w:tcBorders>
              <w:top w:val="single" w:sz="4" w:space="0" w:color="000000"/>
              <w:left w:val="single" w:sz="4" w:space="0" w:color="000000"/>
              <w:bottom w:val="single" w:sz="4" w:space="0" w:color="000000"/>
            </w:tcBorders>
          </w:tcPr>
          <w:p w14:paraId="2686FE34" w14:textId="77777777" w:rsidR="00916881" w:rsidRPr="004C00FB" w:rsidRDefault="00916881" w:rsidP="004C00FB">
            <w:pPr>
              <w:pStyle w:val="TableBody"/>
              <w:rPr>
                <w:rFonts w:eastAsia="MS Mincho"/>
                <w:b/>
                <w:bCs/>
              </w:rPr>
            </w:pPr>
            <w:r w:rsidRPr="004C00FB">
              <w:rPr>
                <w:rFonts w:eastAsia="MS Mincho"/>
                <w:b/>
                <w:bCs/>
              </w:rPr>
              <w:t xml:space="preserve">Cashpoint Parameters </w:t>
            </w:r>
          </w:p>
        </w:tc>
        <w:tc>
          <w:tcPr>
            <w:tcW w:w="5483" w:type="dxa"/>
            <w:tcBorders>
              <w:top w:val="single" w:sz="4" w:space="0" w:color="000000"/>
              <w:left w:val="single" w:sz="4" w:space="0" w:color="000000"/>
              <w:bottom w:val="single" w:sz="4" w:space="0" w:color="000000"/>
              <w:right w:val="single" w:sz="4" w:space="0" w:color="000000"/>
            </w:tcBorders>
          </w:tcPr>
          <w:p w14:paraId="23D2D0F5" w14:textId="77777777" w:rsidR="00916881" w:rsidRDefault="00916881" w:rsidP="004C00FB">
            <w:pPr>
              <w:pStyle w:val="TableBody"/>
            </w:pPr>
            <w:r>
              <w:t>Displays report on parameters by Cashpoint.</w:t>
            </w:r>
          </w:p>
        </w:tc>
      </w:tr>
      <w:tr w:rsidR="00916881" w14:paraId="10B5C76F" w14:textId="77777777" w:rsidTr="0009567D">
        <w:trPr>
          <w:cantSplit/>
        </w:trPr>
        <w:tc>
          <w:tcPr>
            <w:tcW w:w="2592" w:type="dxa"/>
            <w:tcBorders>
              <w:top w:val="single" w:sz="4" w:space="0" w:color="000000"/>
              <w:left w:val="single" w:sz="4" w:space="0" w:color="000000"/>
              <w:bottom w:val="single" w:sz="4" w:space="0" w:color="000000"/>
            </w:tcBorders>
          </w:tcPr>
          <w:p w14:paraId="47A19E4F" w14:textId="77777777" w:rsidR="00916881" w:rsidRPr="004C00FB" w:rsidRDefault="00916881" w:rsidP="004C00FB">
            <w:pPr>
              <w:pStyle w:val="TableBody"/>
              <w:rPr>
                <w:rFonts w:eastAsia="MS Mincho"/>
                <w:b/>
                <w:bCs/>
              </w:rPr>
            </w:pPr>
            <w:r w:rsidRPr="004C00FB">
              <w:rPr>
                <w:rFonts w:eastAsia="MS Mincho"/>
                <w:b/>
                <w:bCs/>
              </w:rPr>
              <w:t>Cashpoint Denominations</w:t>
            </w:r>
          </w:p>
        </w:tc>
        <w:tc>
          <w:tcPr>
            <w:tcW w:w="5483" w:type="dxa"/>
            <w:tcBorders>
              <w:top w:val="single" w:sz="4" w:space="0" w:color="000000"/>
              <w:left w:val="single" w:sz="4" w:space="0" w:color="000000"/>
              <w:bottom w:val="single" w:sz="4" w:space="0" w:color="000000"/>
              <w:right w:val="single" w:sz="4" w:space="0" w:color="000000"/>
            </w:tcBorders>
          </w:tcPr>
          <w:p w14:paraId="1E432381" w14:textId="77777777" w:rsidR="00916881" w:rsidRDefault="00916881" w:rsidP="004C00FB">
            <w:pPr>
              <w:pStyle w:val="TableBody"/>
              <w:rPr>
                <w:rFonts w:eastAsia="MS Mincho"/>
              </w:rPr>
            </w:pPr>
            <w:r>
              <w:t>Displays report on denominations by Cashpoint.</w:t>
            </w:r>
          </w:p>
        </w:tc>
      </w:tr>
      <w:tr w:rsidR="00916881" w14:paraId="541CC632" w14:textId="77777777" w:rsidTr="0009567D">
        <w:trPr>
          <w:cantSplit/>
        </w:trPr>
        <w:tc>
          <w:tcPr>
            <w:tcW w:w="2592" w:type="dxa"/>
            <w:tcBorders>
              <w:top w:val="single" w:sz="4" w:space="0" w:color="000000"/>
              <w:left w:val="single" w:sz="4" w:space="0" w:color="000000"/>
              <w:bottom w:val="single" w:sz="4" w:space="0" w:color="000000"/>
            </w:tcBorders>
          </w:tcPr>
          <w:p w14:paraId="28B0B050" w14:textId="77777777" w:rsidR="00916881" w:rsidRPr="004C00FB" w:rsidRDefault="00916881" w:rsidP="004C00FB">
            <w:pPr>
              <w:pStyle w:val="TableBody"/>
              <w:rPr>
                <w:rFonts w:eastAsia="MS Mincho"/>
                <w:b/>
                <w:bCs/>
              </w:rPr>
            </w:pPr>
            <w:r w:rsidRPr="004C00FB">
              <w:rPr>
                <w:rFonts w:eastAsia="MS Mincho"/>
                <w:b/>
                <w:bCs/>
              </w:rPr>
              <w:t>Advanced Device Components</w:t>
            </w:r>
          </w:p>
        </w:tc>
        <w:tc>
          <w:tcPr>
            <w:tcW w:w="5483" w:type="dxa"/>
            <w:tcBorders>
              <w:top w:val="single" w:sz="4" w:space="0" w:color="000000"/>
              <w:left w:val="single" w:sz="4" w:space="0" w:color="000000"/>
              <w:bottom w:val="single" w:sz="4" w:space="0" w:color="000000"/>
              <w:right w:val="single" w:sz="4" w:space="0" w:color="000000"/>
            </w:tcBorders>
          </w:tcPr>
          <w:p w14:paraId="1D68AF60" w14:textId="294FA033" w:rsidR="00916881" w:rsidRDefault="00916881" w:rsidP="004C00FB">
            <w:pPr>
              <w:pStyle w:val="TableBody"/>
            </w:pPr>
            <w:r>
              <w:t xml:space="preserve">Details each component at each Advanced Devices.  Components can be Dispense only, Deposit only, and Recycling. This report details each component and </w:t>
            </w:r>
            <w:r w:rsidR="008907D2">
              <w:t xml:space="preserve">its </w:t>
            </w:r>
            <w:r>
              <w:t>key parameters and settings.</w:t>
            </w:r>
          </w:p>
        </w:tc>
      </w:tr>
      <w:tr w:rsidR="00916881" w14:paraId="21FD7893" w14:textId="77777777" w:rsidTr="0009567D">
        <w:trPr>
          <w:cantSplit/>
        </w:trPr>
        <w:tc>
          <w:tcPr>
            <w:tcW w:w="2592" w:type="dxa"/>
            <w:tcBorders>
              <w:top w:val="single" w:sz="4" w:space="0" w:color="000000"/>
              <w:left w:val="single" w:sz="4" w:space="0" w:color="000000"/>
              <w:bottom w:val="single" w:sz="4" w:space="0" w:color="000000"/>
            </w:tcBorders>
          </w:tcPr>
          <w:p w14:paraId="6EEC6193" w14:textId="77777777" w:rsidR="00916881" w:rsidRPr="004C00FB" w:rsidRDefault="00916881" w:rsidP="004C00FB">
            <w:pPr>
              <w:pStyle w:val="TableBody"/>
              <w:rPr>
                <w:rFonts w:eastAsia="MS Mincho"/>
                <w:b/>
                <w:bCs/>
              </w:rPr>
            </w:pPr>
            <w:r w:rsidRPr="004C00FB">
              <w:rPr>
                <w:b/>
                <w:bCs/>
              </w:rPr>
              <w:t>Cashpoint Service Costs</w:t>
            </w:r>
          </w:p>
        </w:tc>
        <w:tc>
          <w:tcPr>
            <w:tcW w:w="5483" w:type="dxa"/>
            <w:tcBorders>
              <w:top w:val="single" w:sz="4" w:space="0" w:color="000000"/>
              <w:left w:val="single" w:sz="4" w:space="0" w:color="000000"/>
              <w:bottom w:val="single" w:sz="4" w:space="0" w:color="000000"/>
              <w:right w:val="single" w:sz="4" w:space="0" w:color="000000"/>
            </w:tcBorders>
          </w:tcPr>
          <w:p w14:paraId="7D683671" w14:textId="77777777" w:rsidR="00916881" w:rsidRDefault="00916881" w:rsidP="004C00FB">
            <w:pPr>
              <w:pStyle w:val="TableBody"/>
              <w:rPr>
                <w:rFonts w:eastAsia="MS Mincho"/>
              </w:rPr>
            </w:pPr>
            <w:r>
              <w:t>Displays report on service costs defined in the Cashpoint settings.</w:t>
            </w:r>
          </w:p>
        </w:tc>
      </w:tr>
      <w:tr w:rsidR="00916881" w14:paraId="6F0EB7CB" w14:textId="77777777" w:rsidTr="0009567D">
        <w:trPr>
          <w:cantSplit/>
        </w:trPr>
        <w:tc>
          <w:tcPr>
            <w:tcW w:w="2592" w:type="dxa"/>
            <w:tcBorders>
              <w:top w:val="single" w:sz="4" w:space="0" w:color="000000"/>
              <w:left w:val="single" w:sz="4" w:space="0" w:color="000000"/>
              <w:bottom w:val="single" w:sz="4" w:space="0" w:color="000000"/>
            </w:tcBorders>
          </w:tcPr>
          <w:p w14:paraId="14076C0F" w14:textId="77777777" w:rsidR="00916881" w:rsidRPr="004C00FB" w:rsidRDefault="00916881" w:rsidP="004C00FB">
            <w:pPr>
              <w:pStyle w:val="TableBody"/>
              <w:rPr>
                <w:rFonts w:eastAsia="MS Mincho"/>
                <w:b/>
                <w:bCs/>
              </w:rPr>
            </w:pPr>
            <w:r w:rsidRPr="004C00FB">
              <w:rPr>
                <w:rFonts w:eastAsia="MS Mincho"/>
                <w:b/>
                <w:bCs/>
              </w:rPr>
              <w:t>Cashpoint Service Days</w:t>
            </w:r>
          </w:p>
        </w:tc>
        <w:tc>
          <w:tcPr>
            <w:tcW w:w="5483" w:type="dxa"/>
            <w:tcBorders>
              <w:top w:val="single" w:sz="4" w:space="0" w:color="000000"/>
              <w:left w:val="single" w:sz="4" w:space="0" w:color="000000"/>
              <w:bottom w:val="single" w:sz="4" w:space="0" w:color="000000"/>
              <w:right w:val="single" w:sz="4" w:space="0" w:color="000000"/>
            </w:tcBorders>
          </w:tcPr>
          <w:p w14:paraId="7BC927F4" w14:textId="77777777" w:rsidR="00916881" w:rsidRDefault="00916881" w:rsidP="004C00FB">
            <w:pPr>
              <w:pStyle w:val="TableBody"/>
              <w:rPr>
                <w:rFonts w:eastAsia="MS Mincho"/>
              </w:rPr>
            </w:pPr>
            <w:r>
              <w:t>Displays report on service days defined in the Cashpoint settings.</w:t>
            </w:r>
          </w:p>
        </w:tc>
      </w:tr>
      <w:tr w:rsidR="00916881" w14:paraId="337005A2" w14:textId="77777777" w:rsidTr="0009567D">
        <w:trPr>
          <w:cantSplit/>
        </w:trPr>
        <w:tc>
          <w:tcPr>
            <w:tcW w:w="2592" w:type="dxa"/>
            <w:tcBorders>
              <w:top w:val="single" w:sz="4" w:space="0" w:color="000000"/>
              <w:left w:val="single" w:sz="4" w:space="0" w:color="000000"/>
              <w:bottom w:val="single" w:sz="4" w:space="0" w:color="000000"/>
            </w:tcBorders>
          </w:tcPr>
          <w:p w14:paraId="22ADE634" w14:textId="77777777" w:rsidR="00916881" w:rsidRPr="004C00FB" w:rsidRDefault="00916881" w:rsidP="004C00FB">
            <w:pPr>
              <w:pStyle w:val="TableBody"/>
              <w:rPr>
                <w:rFonts w:eastAsia="MS Mincho"/>
                <w:b/>
                <w:bCs/>
              </w:rPr>
            </w:pPr>
            <w:r w:rsidRPr="004C00FB">
              <w:rPr>
                <w:rFonts w:eastAsia="MS Mincho"/>
                <w:b/>
                <w:bCs/>
              </w:rPr>
              <w:lastRenderedPageBreak/>
              <w:t>Cashpoint Service Exceptions</w:t>
            </w:r>
          </w:p>
        </w:tc>
        <w:tc>
          <w:tcPr>
            <w:tcW w:w="5483" w:type="dxa"/>
            <w:tcBorders>
              <w:top w:val="single" w:sz="4" w:space="0" w:color="000000"/>
              <w:left w:val="single" w:sz="4" w:space="0" w:color="000000"/>
              <w:bottom w:val="single" w:sz="4" w:space="0" w:color="000000"/>
              <w:right w:val="single" w:sz="4" w:space="0" w:color="000000"/>
            </w:tcBorders>
          </w:tcPr>
          <w:p w14:paraId="04650B52" w14:textId="6EC18EA1" w:rsidR="00916881" w:rsidRDefault="00916881" w:rsidP="004C00FB">
            <w:pPr>
              <w:pStyle w:val="TableBody"/>
              <w:rPr>
                <w:rFonts w:eastAsia="MS Mincho"/>
              </w:rPr>
            </w:pPr>
            <w:r>
              <w:rPr>
                <w:rFonts w:eastAsia="MS Mincho"/>
              </w:rPr>
              <w:t xml:space="preserve">This report displays service exceptions currently assigned to the selected Cashpoints. </w:t>
            </w:r>
          </w:p>
        </w:tc>
      </w:tr>
      <w:tr w:rsidR="00916881" w14:paraId="0CC1726D" w14:textId="77777777" w:rsidTr="0009567D">
        <w:trPr>
          <w:cantSplit/>
        </w:trPr>
        <w:tc>
          <w:tcPr>
            <w:tcW w:w="2592" w:type="dxa"/>
            <w:tcBorders>
              <w:left w:val="single" w:sz="4" w:space="0" w:color="000000"/>
              <w:bottom w:val="single" w:sz="4" w:space="0" w:color="000000"/>
            </w:tcBorders>
          </w:tcPr>
          <w:p w14:paraId="6B94DE35" w14:textId="77777777" w:rsidR="00916881" w:rsidRPr="004C00FB" w:rsidRDefault="00916881" w:rsidP="004C00FB">
            <w:pPr>
              <w:pStyle w:val="TableBody"/>
              <w:rPr>
                <w:b/>
                <w:bCs/>
              </w:rPr>
            </w:pPr>
            <w:r w:rsidRPr="004C00FB">
              <w:rPr>
                <w:rFonts w:eastAsia="MS Mincho"/>
                <w:b/>
                <w:bCs/>
              </w:rPr>
              <w:t>Cashpoint Service Schedule</w:t>
            </w:r>
          </w:p>
        </w:tc>
        <w:tc>
          <w:tcPr>
            <w:tcW w:w="5483" w:type="dxa"/>
            <w:tcBorders>
              <w:left w:val="single" w:sz="4" w:space="0" w:color="000000"/>
              <w:bottom w:val="single" w:sz="4" w:space="0" w:color="000000"/>
              <w:right w:val="single" w:sz="4" w:space="0" w:color="000000"/>
            </w:tcBorders>
          </w:tcPr>
          <w:p w14:paraId="491D8699" w14:textId="77777777" w:rsidR="00916881" w:rsidRDefault="00916881" w:rsidP="004C00FB">
            <w:pPr>
              <w:pStyle w:val="TableBody"/>
            </w:pPr>
            <w:r>
              <w:rPr>
                <w:rFonts w:eastAsia="MS Mincho"/>
              </w:rPr>
              <w:t>Displays a report that shows the service dates and available days of service based on the Cashpoint service days produced by the recommendation process each night.</w:t>
            </w:r>
          </w:p>
        </w:tc>
      </w:tr>
      <w:tr w:rsidR="00916881" w14:paraId="0DC85EAD" w14:textId="77777777" w:rsidTr="0009567D">
        <w:trPr>
          <w:cantSplit/>
        </w:trPr>
        <w:tc>
          <w:tcPr>
            <w:tcW w:w="2592" w:type="dxa"/>
            <w:tcBorders>
              <w:top w:val="single" w:sz="4" w:space="0" w:color="000000"/>
              <w:left w:val="single" w:sz="4" w:space="0" w:color="000000"/>
              <w:bottom w:val="single" w:sz="4" w:space="0" w:color="000000"/>
            </w:tcBorders>
          </w:tcPr>
          <w:p w14:paraId="744F8714" w14:textId="77777777" w:rsidR="00916881" w:rsidRPr="004C00FB" w:rsidRDefault="00916881" w:rsidP="004C00FB">
            <w:pPr>
              <w:pStyle w:val="TableBody"/>
              <w:rPr>
                <w:rFonts w:eastAsia="MS Mincho"/>
                <w:b/>
                <w:bCs/>
              </w:rPr>
            </w:pPr>
            <w:r w:rsidRPr="004C00FB">
              <w:rPr>
                <w:rFonts w:eastAsia="MS Mincho"/>
                <w:b/>
                <w:bCs/>
              </w:rPr>
              <w:t>Cashpoint Event Collisions</w:t>
            </w:r>
          </w:p>
        </w:tc>
        <w:tc>
          <w:tcPr>
            <w:tcW w:w="5483" w:type="dxa"/>
            <w:tcBorders>
              <w:top w:val="single" w:sz="4" w:space="0" w:color="000000"/>
              <w:left w:val="single" w:sz="4" w:space="0" w:color="000000"/>
              <w:bottom w:val="single" w:sz="4" w:space="0" w:color="000000"/>
              <w:right w:val="single" w:sz="4" w:space="0" w:color="000000"/>
            </w:tcBorders>
          </w:tcPr>
          <w:p w14:paraId="29FDEF0C" w14:textId="77777777" w:rsidR="00916881" w:rsidRDefault="00916881" w:rsidP="004C00FB">
            <w:pPr>
              <w:pStyle w:val="TableBody"/>
            </w:pPr>
            <w:r>
              <w:rPr>
                <w:rFonts w:eastAsia="MS Mincho"/>
              </w:rPr>
              <w:t>Produces a Report by Cashpoint detailing overlaps in Events, Holidays, and Calendars. Collisions can adversely affect Forecasting and any results in the report should be investigated and corrected.</w:t>
            </w:r>
          </w:p>
        </w:tc>
      </w:tr>
      <w:tr w:rsidR="00916881" w14:paraId="734989D0" w14:textId="77777777" w:rsidTr="0009567D">
        <w:trPr>
          <w:cantSplit/>
          <w:trHeight w:val="65"/>
        </w:trPr>
        <w:tc>
          <w:tcPr>
            <w:tcW w:w="2592" w:type="dxa"/>
            <w:tcBorders>
              <w:left w:val="single" w:sz="4" w:space="0" w:color="000000"/>
              <w:bottom w:val="single" w:sz="4" w:space="0" w:color="000000"/>
            </w:tcBorders>
          </w:tcPr>
          <w:p w14:paraId="5AE4D8FB" w14:textId="1289A8FB" w:rsidR="00916881" w:rsidRPr="004C00FB" w:rsidRDefault="00916881" w:rsidP="004C00FB">
            <w:pPr>
              <w:pStyle w:val="TableBody"/>
              <w:rPr>
                <w:b/>
                <w:bCs/>
              </w:rPr>
            </w:pPr>
            <w:r w:rsidRPr="004C00FB">
              <w:rPr>
                <w:rFonts w:eastAsia="MS Mincho"/>
                <w:b/>
                <w:bCs/>
              </w:rPr>
              <w:t>Cashpoint Forecast Adjustment Percentages</w:t>
            </w:r>
          </w:p>
        </w:tc>
        <w:tc>
          <w:tcPr>
            <w:tcW w:w="5483" w:type="dxa"/>
            <w:tcBorders>
              <w:left w:val="single" w:sz="4" w:space="0" w:color="000000"/>
              <w:bottom w:val="single" w:sz="4" w:space="0" w:color="000000"/>
              <w:right w:val="single" w:sz="4" w:space="0" w:color="000000"/>
            </w:tcBorders>
          </w:tcPr>
          <w:p w14:paraId="47F3CF38" w14:textId="77777777" w:rsidR="00AF1E58" w:rsidRDefault="00916881" w:rsidP="004C00FB">
            <w:pPr>
              <w:pStyle w:val="TableBody"/>
              <w:rPr>
                <w:ins w:id="3489" w:author="Robbie Moses" w:date="2023-03-03T06:39:00Z"/>
              </w:rPr>
            </w:pPr>
            <w:r>
              <w:rPr>
                <w:rFonts w:eastAsia="MS Mincho"/>
              </w:rPr>
              <w:t xml:space="preserve">This report displays forecast adjustments currently assigned to the selected Cashpoints. </w:t>
            </w:r>
            <w:r>
              <w:t xml:space="preserve">Forecast Adjustment is used when a user wants to update the forecast due to additional trends that may not be captured by the initial forecast.  </w:t>
            </w:r>
          </w:p>
          <w:p w14:paraId="1864EFA0" w14:textId="16F173CA" w:rsidR="00916881" w:rsidRDefault="00916881" w:rsidP="004C00FB">
            <w:pPr>
              <w:pStyle w:val="TableBody"/>
            </w:pPr>
            <w:r w:rsidRPr="00AF1E58">
              <w:rPr>
                <w:b/>
                <w:bCs/>
                <w:u w:val="single"/>
                <w:rPrChange w:id="3490" w:author="Robbie Moses" w:date="2023-03-03T06:39:00Z">
                  <w:rPr/>
                </w:rPrChange>
              </w:rPr>
              <w:t>For example</w:t>
            </w:r>
            <w:r>
              <w:t xml:space="preserve">, if there is a certain demand trend that is affecting Mondays, the user may adjust the forecast specifically for that day of the week using a percentage.  </w:t>
            </w:r>
          </w:p>
        </w:tc>
      </w:tr>
      <w:tr w:rsidR="00916881" w14:paraId="4FB0776B" w14:textId="77777777" w:rsidTr="0009567D">
        <w:trPr>
          <w:cantSplit/>
        </w:trPr>
        <w:tc>
          <w:tcPr>
            <w:tcW w:w="2592" w:type="dxa"/>
            <w:tcBorders>
              <w:top w:val="single" w:sz="4" w:space="0" w:color="000000"/>
              <w:left w:val="single" w:sz="4" w:space="0" w:color="000000"/>
              <w:bottom w:val="single" w:sz="4" w:space="0" w:color="000000"/>
            </w:tcBorders>
          </w:tcPr>
          <w:p w14:paraId="6738F5B5" w14:textId="77777777" w:rsidR="00916881" w:rsidRPr="004C00FB" w:rsidRDefault="00916881" w:rsidP="004C00FB">
            <w:pPr>
              <w:pStyle w:val="TableBody"/>
              <w:rPr>
                <w:rFonts w:eastAsia="MS Mincho"/>
                <w:b/>
                <w:bCs/>
              </w:rPr>
            </w:pPr>
            <w:r w:rsidRPr="004C00FB">
              <w:rPr>
                <w:rFonts w:eastAsia="MS Mincho"/>
                <w:b/>
                <w:bCs/>
              </w:rPr>
              <w:t>Cashpoint Groups</w:t>
            </w:r>
          </w:p>
        </w:tc>
        <w:tc>
          <w:tcPr>
            <w:tcW w:w="5483" w:type="dxa"/>
            <w:tcBorders>
              <w:top w:val="single" w:sz="4" w:space="0" w:color="000000"/>
              <w:left w:val="single" w:sz="4" w:space="0" w:color="000000"/>
              <w:bottom w:val="single" w:sz="4" w:space="0" w:color="000000"/>
              <w:right w:val="single" w:sz="4" w:space="0" w:color="000000"/>
            </w:tcBorders>
          </w:tcPr>
          <w:p w14:paraId="0F37186B" w14:textId="77777777" w:rsidR="00916881" w:rsidRDefault="00916881" w:rsidP="004C00FB">
            <w:pPr>
              <w:pStyle w:val="TableBody"/>
            </w:pPr>
            <w:r>
              <w:rPr>
                <w:rFonts w:eastAsia="MS Mincho"/>
              </w:rPr>
              <w:t xml:space="preserve">Displays details on groups of Cashpoints defined in the network, listing Cashpoints in a particular group, and indicating dates of when they were created and updated. </w:t>
            </w:r>
          </w:p>
        </w:tc>
      </w:tr>
      <w:tr w:rsidR="00916881" w14:paraId="5818E1A7" w14:textId="77777777" w:rsidTr="0009567D">
        <w:trPr>
          <w:cantSplit/>
        </w:trPr>
        <w:tc>
          <w:tcPr>
            <w:tcW w:w="2592" w:type="dxa"/>
            <w:tcBorders>
              <w:top w:val="single" w:sz="4" w:space="0" w:color="000000"/>
              <w:left w:val="single" w:sz="4" w:space="0" w:color="000000"/>
              <w:bottom w:val="single" w:sz="4" w:space="0" w:color="000000"/>
            </w:tcBorders>
          </w:tcPr>
          <w:p w14:paraId="3FE226B4" w14:textId="77777777" w:rsidR="00916881" w:rsidRPr="004C00FB" w:rsidRDefault="00916881" w:rsidP="004C00FB">
            <w:pPr>
              <w:pStyle w:val="TableBody"/>
              <w:rPr>
                <w:rFonts w:eastAsia="MS Mincho"/>
                <w:b/>
                <w:bCs/>
              </w:rPr>
            </w:pPr>
            <w:r w:rsidRPr="004C00FB">
              <w:rPr>
                <w:b/>
                <w:bCs/>
              </w:rPr>
              <w:t>Commercial Cashpoint Groups</w:t>
            </w:r>
          </w:p>
        </w:tc>
        <w:tc>
          <w:tcPr>
            <w:tcW w:w="5483" w:type="dxa"/>
            <w:tcBorders>
              <w:top w:val="single" w:sz="4" w:space="0" w:color="000000"/>
              <w:left w:val="single" w:sz="4" w:space="0" w:color="000000"/>
              <w:bottom w:val="single" w:sz="4" w:space="0" w:color="000000"/>
              <w:right w:val="single" w:sz="4" w:space="0" w:color="000000"/>
            </w:tcBorders>
          </w:tcPr>
          <w:p w14:paraId="61F39145" w14:textId="77777777" w:rsidR="00916881" w:rsidRDefault="00916881" w:rsidP="004C00FB">
            <w:pPr>
              <w:pStyle w:val="TableBody"/>
              <w:rPr>
                <w:rFonts w:eastAsia="MS Mincho"/>
              </w:rPr>
            </w:pPr>
            <w:r>
              <w:t>Displays details of Groups that are limited to Commercial Clients</w:t>
            </w:r>
          </w:p>
        </w:tc>
      </w:tr>
      <w:tr w:rsidR="00916881" w14:paraId="67267B45" w14:textId="77777777" w:rsidTr="0009567D">
        <w:trPr>
          <w:cantSplit/>
        </w:trPr>
        <w:tc>
          <w:tcPr>
            <w:tcW w:w="2592" w:type="dxa"/>
            <w:tcBorders>
              <w:top w:val="single" w:sz="4" w:space="0" w:color="000000"/>
              <w:left w:val="single" w:sz="4" w:space="0" w:color="000000"/>
              <w:bottom w:val="single" w:sz="4" w:space="0" w:color="000000"/>
            </w:tcBorders>
          </w:tcPr>
          <w:p w14:paraId="4D95987C" w14:textId="77777777" w:rsidR="00916881" w:rsidRPr="004C00FB" w:rsidRDefault="00916881" w:rsidP="004C00FB">
            <w:pPr>
              <w:pStyle w:val="TableBody"/>
              <w:rPr>
                <w:rFonts w:eastAsia="MS Mincho"/>
                <w:b/>
                <w:bCs/>
              </w:rPr>
            </w:pPr>
            <w:r w:rsidRPr="004C00FB">
              <w:rPr>
                <w:b/>
                <w:bCs/>
              </w:rPr>
              <w:t>Cashpoint Linkage</w:t>
            </w:r>
          </w:p>
        </w:tc>
        <w:tc>
          <w:tcPr>
            <w:tcW w:w="5483" w:type="dxa"/>
            <w:tcBorders>
              <w:top w:val="single" w:sz="4" w:space="0" w:color="000000"/>
              <w:left w:val="single" w:sz="4" w:space="0" w:color="000000"/>
              <w:bottom w:val="single" w:sz="4" w:space="0" w:color="000000"/>
              <w:right w:val="single" w:sz="4" w:space="0" w:color="000000"/>
            </w:tcBorders>
          </w:tcPr>
          <w:p w14:paraId="7F07BE8F" w14:textId="77777777" w:rsidR="00916881" w:rsidRDefault="00916881" w:rsidP="004C00FB">
            <w:pPr>
              <w:pStyle w:val="TableBody"/>
              <w:rPr>
                <w:rFonts w:eastAsia="MS Mincho"/>
              </w:rPr>
            </w:pPr>
            <w:r>
              <w:t xml:space="preserve">Reports the Cashpoint relationship or linkage. </w:t>
            </w:r>
          </w:p>
        </w:tc>
      </w:tr>
      <w:tr w:rsidR="00916881" w14:paraId="0AAF8F69" w14:textId="77777777" w:rsidTr="0009567D">
        <w:trPr>
          <w:cantSplit/>
        </w:trPr>
        <w:tc>
          <w:tcPr>
            <w:tcW w:w="2592" w:type="dxa"/>
            <w:tcBorders>
              <w:top w:val="single" w:sz="4" w:space="0" w:color="000000"/>
              <w:left w:val="single" w:sz="4" w:space="0" w:color="000000"/>
              <w:bottom w:val="single" w:sz="4" w:space="0" w:color="000000"/>
            </w:tcBorders>
          </w:tcPr>
          <w:p w14:paraId="4A53E1B4" w14:textId="77777777" w:rsidR="00916881" w:rsidRPr="004C00FB" w:rsidRDefault="00916881" w:rsidP="004C00FB">
            <w:pPr>
              <w:pStyle w:val="TableBody"/>
              <w:rPr>
                <w:rFonts w:eastAsia="MS Mincho"/>
                <w:b/>
                <w:bCs/>
              </w:rPr>
            </w:pPr>
            <w:r w:rsidRPr="004C00FB">
              <w:rPr>
                <w:rFonts w:eastAsia="MS Mincho"/>
                <w:b/>
                <w:bCs/>
              </w:rPr>
              <w:t>Institution Details</w:t>
            </w:r>
          </w:p>
        </w:tc>
        <w:tc>
          <w:tcPr>
            <w:tcW w:w="5483" w:type="dxa"/>
            <w:tcBorders>
              <w:top w:val="single" w:sz="4" w:space="0" w:color="000000"/>
              <w:left w:val="single" w:sz="4" w:space="0" w:color="000000"/>
              <w:bottom w:val="single" w:sz="4" w:space="0" w:color="000000"/>
              <w:right w:val="single" w:sz="4" w:space="0" w:color="000000"/>
            </w:tcBorders>
          </w:tcPr>
          <w:p w14:paraId="0F0695DA" w14:textId="7E8EF8DA" w:rsidR="00916881" w:rsidRDefault="00916881" w:rsidP="004C00FB">
            <w:pPr>
              <w:pStyle w:val="TableBody"/>
              <w:rPr>
                <w:rFonts w:eastAsia="MS Mincho"/>
              </w:rPr>
            </w:pPr>
            <w:r>
              <w:rPr>
                <w:rFonts w:eastAsia="MS Mincho"/>
              </w:rPr>
              <w:t xml:space="preserve">Displays </w:t>
            </w:r>
            <w:r w:rsidR="008907D2">
              <w:rPr>
                <w:rFonts w:eastAsia="MS Mincho"/>
              </w:rPr>
              <w:t>institution-</w:t>
            </w:r>
            <w:r>
              <w:rPr>
                <w:rFonts w:eastAsia="MS Mincho"/>
              </w:rPr>
              <w:t xml:space="preserve">level definition, including institution general details, Cashpoints defined in the network and other </w:t>
            </w:r>
            <w:r w:rsidR="008907D2">
              <w:rPr>
                <w:rFonts w:eastAsia="MS Mincho"/>
              </w:rPr>
              <w:t>institution-</w:t>
            </w:r>
            <w:r>
              <w:rPr>
                <w:rFonts w:eastAsia="MS Mincho"/>
              </w:rPr>
              <w:t xml:space="preserve">level settings like denomination split settings. </w:t>
            </w:r>
          </w:p>
        </w:tc>
      </w:tr>
      <w:tr w:rsidR="00916881" w14:paraId="26B6E48B" w14:textId="77777777" w:rsidTr="0009567D">
        <w:trPr>
          <w:cantSplit/>
        </w:trPr>
        <w:tc>
          <w:tcPr>
            <w:tcW w:w="2592" w:type="dxa"/>
            <w:tcBorders>
              <w:top w:val="single" w:sz="4" w:space="0" w:color="000000"/>
              <w:left w:val="single" w:sz="4" w:space="0" w:color="000000"/>
              <w:bottom w:val="single" w:sz="4" w:space="0" w:color="000000"/>
            </w:tcBorders>
          </w:tcPr>
          <w:p w14:paraId="0C1D6000" w14:textId="77777777" w:rsidR="00916881" w:rsidRPr="004C00FB" w:rsidRDefault="00916881" w:rsidP="004C00FB">
            <w:pPr>
              <w:pStyle w:val="TableBody"/>
              <w:rPr>
                <w:rFonts w:eastAsia="MS Mincho"/>
                <w:b/>
                <w:bCs/>
              </w:rPr>
            </w:pPr>
            <w:r w:rsidRPr="004C00FB">
              <w:rPr>
                <w:rFonts w:eastAsia="MS Mincho"/>
                <w:b/>
                <w:bCs/>
              </w:rPr>
              <w:t xml:space="preserve">Network Contacts </w:t>
            </w:r>
          </w:p>
        </w:tc>
        <w:tc>
          <w:tcPr>
            <w:tcW w:w="5483" w:type="dxa"/>
            <w:tcBorders>
              <w:top w:val="single" w:sz="4" w:space="0" w:color="000000"/>
              <w:left w:val="single" w:sz="4" w:space="0" w:color="000000"/>
              <w:bottom w:val="single" w:sz="4" w:space="0" w:color="000000"/>
              <w:right w:val="single" w:sz="4" w:space="0" w:color="000000"/>
            </w:tcBorders>
          </w:tcPr>
          <w:p w14:paraId="5DF8A3F5" w14:textId="2DC667AB" w:rsidR="00916881" w:rsidRDefault="00916881" w:rsidP="004C00FB">
            <w:pPr>
              <w:pStyle w:val="TableBody"/>
              <w:rPr>
                <w:rFonts w:eastAsia="MS Mincho"/>
              </w:rPr>
            </w:pPr>
            <w:r>
              <w:rPr>
                <w:rFonts w:eastAsia="MS Mincho"/>
              </w:rPr>
              <w:t xml:space="preserve">Displays contact information of the depots, centers, </w:t>
            </w:r>
            <w:r w:rsidR="004C00FB">
              <w:rPr>
                <w:rFonts w:eastAsia="MS Mincho"/>
              </w:rPr>
              <w:t>servicers,</w:t>
            </w:r>
            <w:r>
              <w:rPr>
                <w:rFonts w:eastAsia="MS Mincho"/>
              </w:rPr>
              <w:t xml:space="preserve"> and regions. </w:t>
            </w:r>
          </w:p>
        </w:tc>
      </w:tr>
      <w:tr w:rsidR="00916881" w14:paraId="7A625997"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516A699C" w14:textId="77777777" w:rsidR="00916881" w:rsidRDefault="00916881" w:rsidP="004C00FB">
            <w:pPr>
              <w:pStyle w:val="TableHeading"/>
            </w:pPr>
            <w:r>
              <w:t>Historical Reports</w:t>
            </w:r>
          </w:p>
        </w:tc>
      </w:tr>
      <w:tr w:rsidR="00916881" w14:paraId="6D269102" w14:textId="77777777" w:rsidTr="0009567D">
        <w:trPr>
          <w:cantSplit/>
        </w:trPr>
        <w:tc>
          <w:tcPr>
            <w:tcW w:w="2592" w:type="dxa"/>
            <w:tcBorders>
              <w:top w:val="single" w:sz="4" w:space="0" w:color="000000"/>
              <w:left w:val="single" w:sz="4" w:space="0" w:color="000000"/>
              <w:bottom w:val="single" w:sz="4" w:space="0" w:color="000000"/>
            </w:tcBorders>
          </w:tcPr>
          <w:p w14:paraId="2A13E07B" w14:textId="77777777" w:rsidR="00916881" w:rsidRPr="004C00FB" w:rsidRDefault="00916881" w:rsidP="004C00FB">
            <w:pPr>
              <w:pStyle w:val="TableBody"/>
              <w:rPr>
                <w:rFonts w:eastAsia="MS Mincho"/>
                <w:b/>
                <w:bCs/>
              </w:rPr>
            </w:pPr>
            <w:r w:rsidRPr="004C00FB">
              <w:rPr>
                <w:rFonts w:eastAsia="MS Mincho"/>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57979471" w14:textId="77777777" w:rsidR="00916881" w:rsidRDefault="00916881" w:rsidP="004C00FB">
            <w:pPr>
              <w:pStyle w:val="TableBody"/>
              <w:rPr>
                <w:rFonts w:eastAsia="MS Mincho"/>
              </w:rPr>
            </w:pPr>
            <w:r>
              <w:rPr>
                <w:rFonts w:eastAsia="MS Mincho"/>
              </w:rPr>
              <w:t>Displays all history details.</w:t>
            </w:r>
          </w:p>
        </w:tc>
      </w:tr>
      <w:tr w:rsidR="00916881" w14:paraId="1B543727" w14:textId="77777777" w:rsidTr="0009567D">
        <w:trPr>
          <w:cantSplit/>
        </w:trPr>
        <w:tc>
          <w:tcPr>
            <w:tcW w:w="2592" w:type="dxa"/>
            <w:tcBorders>
              <w:top w:val="single" w:sz="4" w:space="0" w:color="000000"/>
              <w:left w:val="single" w:sz="4" w:space="0" w:color="000000"/>
              <w:bottom w:val="single" w:sz="4" w:space="0" w:color="000000"/>
            </w:tcBorders>
          </w:tcPr>
          <w:p w14:paraId="7B95F162" w14:textId="77777777" w:rsidR="00916881" w:rsidRPr="004C00FB" w:rsidRDefault="00916881" w:rsidP="004C00FB">
            <w:pPr>
              <w:pStyle w:val="TableBody"/>
              <w:rPr>
                <w:rFonts w:eastAsia="MS Mincho"/>
                <w:b/>
                <w:bCs/>
              </w:rPr>
            </w:pPr>
            <w:r w:rsidRPr="004C00FB">
              <w:rPr>
                <w:rFonts w:eastAsia="MS Mincho"/>
                <w:b/>
                <w:bCs/>
              </w:rPr>
              <w:t>History by Denomination</w:t>
            </w:r>
          </w:p>
        </w:tc>
        <w:tc>
          <w:tcPr>
            <w:tcW w:w="5483" w:type="dxa"/>
            <w:tcBorders>
              <w:top w:val="single" w:sz="4" w:space="0" w:color="000000"/>
              <w:left w:val="single" w:sz="4" w:space="0" w:color="000000"/>
              <w:bottom w:val="single" w:sz="4" w:space="0" w:color="000000"/>
              <w:right w:val="single" w:sz="4" w:space="0" w:color="000000"/>
            </w:tcBorders>
          </w:tcPr>
          <w:p w14:paraId="1AAAC7EB" w14:textId="77777777" w:rsidR="00AF1E58" w:rsidRDefault="008907D2" w:rsidP="004C00FB">
            <w:pPr>
              <w:pStyle w:val="TableBody"/>
              <w:rPr>
                <w:ins w:id="3491" w:author="Robbie Moses" w:date="2023-03-03T06:39:00Z"/>
                <w:rFonts w:eastAsia="MS Mincho"/>
              </w:rPr>
            </w:pPr>
            <w:r>
              <w:rPr>
                <w:rFonts w:eastAsia="MS Mincho"/>
              </w:rPr>
              <w:t xml:space="preserve">The denomination </w:t>
            </w:r>
            <w:r w:rsidR="00916881">
              <w:rPr>
                <w:rFonts w:eastAsia="MS Mincho"/>
              </w:rPr>
              <w:t xml:space="preserve">report provides </w:t>
            </w:r>
            <w:r>
              <w:rPr>
                <w:rFonts w:eastAsia="MS Mincho"/>
              </w:rPr>
              <w:t xml:space="preserve">a </w:t>
            </w:r>
            <w:r w:rsidR="00916881">
              <w:rPr>
                <w:rFonts w:eastAsia="MS Mincho"/>
              </w:rPr>
              <w:t xml:space="preserve">history report with </w:t>
            </w:r>
            <w:r w:rsidR="00077A91">
              <w:rPr>
                <w:rFonts w:eastAsia="MS Mincho"/>
              </w:rPr>
              <w:t xml:space="preserve">a </w:t>
            </w:r>
            <w:r w:rsidR="00916881">
              <w:rPr>
                <w:rFonts w:eastAsia="MS Mincho"/>
              </w:rPr>
              <w:t xml:space="preserve">denomination breakdown.  </w:t>
            </w:r>
          </w:p>
          <w:p w14:paraId="425A3FF3" w14:textId="79D6A6D5" w:rsidR="00916881" w:rsidRDefault="00916881" w:rsidP="00AF1E58">
            <w:pPr>
              <w:pStyle w:val="TableNote"/>
              <w:rPr>
                <w:rFonts w:eastAsia="MS Mincho"/>
              </w:rPr>
              <w:pPrChange w:id="3492" w:author="Robbie Moses" w:date="2023-03-03T06:40:00Z">
                <w:pPr>
                  <w:pStyle w:val="TableBody"/>
                </w:pPr>
              </w:pPrChange>
            </w:pPr>
            <w:del w:id="3493" w:author="Robbie Moses" w:date="2023-03-03T06:40:00Z">
              <w:r w:rsidRPr="00720867" w:rsidDel="00AF1E58">
                <w:rPr>
                  <w:rFonts w:eastAsia="MS Mincho"/>
                  <w:b/>
                  <w:bCs/>
                  <w:rPrChange w:id="3494" w:author="Robbie Moses" w:date="2023-03-03T06:40:00Z">
                    <w:rPr>
                      <w:rFonts w:eastAsia="MS Mincho"/>
                    </w:rPr>
                  </w:rPrChange>
                </w:rPr>
                <w:delText>Please n</w:delText>
              </w:r>
            </w:del>
            <w:ins w:id="3495" w:author="Robbie Moses" w:date="2023-03-03T06:40:00Z">
              <w:r w:rsidR="00AF1E58" w:rsidRPr="00720867">
                <w:rPr>
                  <w:rFonts w:eastAsia="MS Mincho"/>
                  <w:b/>
                  <w:bCs/>
                  <w:rPrChange w:id="3496" w:author="Robbie Moses" w:date="2023-03-03T06:40:00Z">
                    <w:rPr>
                      <w:rFonts w:eastAsia="MS Mincho"/>
                    </w:rPr>
                  </w:rPrChange>
                </w:rPr>
                <w:t>N</w:t>
              </w:r>
            </w:ins>
            <w:r w:rsidRPr="00720867">
              <w:rPr>
                <w:rFonts w:eastAsia="MS Mincho"/>
                <w:b/>
                <w:bCs/>
                <w:rPrChange w:id="3497" w:author="Robbie Moses" w:date="2023-03-03T06:40:00Z">
                  <w:rPr>
                    <w:rFonts w:eastAsia="MS Mincho"/>
                  </w:rPr>
                </w:rPrChange>
              </w:rPr>
              <w:t>ote</w:t>
            </w:r>
            <w:r>
              <w:rPr>
                <w:rFonts w:eastAsia="MS Mincho"/>
              </w:rPr>
              <w:t xml:space="preserve"> that </w:t>
            </w:r>
            <w:commentRangeStart w:id="3498"/>
            <w:r>
              <w:rPr>
                <w:rFonts w:eastAsia="MS Mincho"/>
              </w:rPr>
              <w:t>care</w:t>
            </w:r>
            <w:commentRangeEnd w:id="3498"/>
            <w:r w:rsidR="00720867">
              <w:rPr>
                <w:rStyle w:val="CommentReference"/>
                <w:rFonts w:eastAsia="MS Mincho"/>
                <w:lang w:val="en-US"/>
              </w:rPr>
              <w:commentReference w:id="3498"/>
            </w:r>
            <w:r>
              <w:rPr>
                <w:rFonts w:eastAsia="MS Mincho"/>
              </w:rPr>
              <w:t xml:space="preserve"> should be used when running this report since the results of the report could be quite large. </w:t>
            </w:r>
          </w:p>
        </w:tc>
      </w:tr>
      <w:tr w:rsidR="001368DD" w14:paraId="66D21CBA" w14:textId="77777777" w:rsidTr="0009567D">
        <w:trPr>
          <w:cantSplit/>
        </w:trPr>
        <w:tc>
          <w:tcPr>
            <w:tcW w:w="2592" w:type="dxa"/>
            <w:tcBorders>
              <w:top w:val="single" w:sz="4" w:space="0" w:color="000000"/>
              <w:left w:val="single" w:sz="4" w:space="0" w:color="000000"/>
              <w:bottom w:val="single" w:sz="4" w:space="0" w:color="000000"/>
            </w:tcBorders>
          </w:tcPr>
          <w:p w14:paraId="3E7CA1AC" w14:textId="5CEBD3C0" w:rsidR="001368DD" w:rsidRPr="004C00FB" w:rsidRDefault="001368DD" w:rsidP="004C00FB">
            <w:pPr>
              <w:pStyle w:val="TableBody"/>
              <w:rPr>
                <w:rFonts w:eastAsia="MS Mincho"/>
                <w:b/>
                <w:bCs/>
              </w:rPr>
            </w:pPr>
            <w:r w:rsidRPr="004C00FB">
              <w:rPr>
                <w:rFonts w:eastAsia="MS Mincho"/>
                <w:b/>
                <w:bCs/>
              </w:rPr>
              <w:t>Intraday History</w:t>
            </w:r>
          </w:p>
        </w:tc>
        <w:tc>
          <w:tcPr>
            <w:tcW w:w="5483" w:type="dxa"/>
            <w:tcBorders>
              <w:top w:val="single" w:sz="4" w:space="0" w:color="000000"/>
              <w:left w:val="single" w:sz="4" w:space="0" w:color="000000"/>
              <w:bottom w:val="single" w:sz="4" w:space="0" w:color="000000"/>
              <w:right w:val="single" w:sz="4" w:space="0" w:color="000000"/>
            </w:tcBorders>
          </w:tcPr>
          <w:p w14:paraId="4E53257D" w14:textId="34E9B7C0" w:rsidR="001368DD" w:rsidRDefault="00077A91" w:rsidP="004C00FB">
            <w:pPr>
              <w:pStyle w:val="TableBody"/>
              <w:rPr>
                <w:rFonts w:eastAsia="MS Mincho"/>
              </w:rPr>
            </w:pPr>
            <w:r>
              <w:rPr>
                <w:rFonts w:eastAsia="MS Mincho"/>
              </w:rPr>
              <w:t>The r</w:t>
            </w:r>
            <w:r w:rsidR="001368DD">
              <w:rPr>
                <w:rFonts w:eastAsia="MS Mincho"/>
              </w:rPr>
              <w:t xml:space="preserve">eport shows the intraday historical data loaded for either ATMs or Branches. </w:t>
            </w:r>
          </w:p>
        </w:tc>
      </w:tr>
      <w:tr w:rsidR="00916881" w14:paraId="04E67A95" w14:textId="77777777" w:rsidTr="0009567D">
        <w:trPr>
          <w:cantSplit/>
        </w:trPr>
        <w:tc>
          <w:tcPr>
            <w:tcW w:w="2592" w:type="dxa"/>
            <w:tcBorders>
              <w:top w:val="single" w:sz="4" w:space="0" w:color="000000"/>
              <w:left w:val="single" w:sz="4" w:space="0" w:color="000000"/>
              <w:bottom w:val="single" w:sz="4" w:space="0" w:color="000000"/>
            </w:tcBorders>
          </w:tcPr>
          <w:p w14:paraId="08D49FE6" w14:textId="77777777" w:rsidR="00916881" w:rsidRPr="004C00FB" w:rsidRDefault="00916881" w:rsidP="004C00FB">
            <w:pPr>
              <w:pStyle w:val="TableBody"/>
              <w:rPr>
                <w:rFonts w:eastAsia="MS Mincho"/>
                <w:b/>
                <w:bCs/>
              </w:rPr>
            </w:pPr>
            <w:r w:rsidRPr="004C00FB">
              <w:rPr>
                <w:rFonts w:eastAsia="MS Mincho"/>
                <w:b/>
                <w:bCs/>
              </w:rPr>
              <w:lastRenderedPageBreak/>
              <w:t>Downtime</w:t>
            </w:r>
          </w:p>
        </w:tc>
        <w:tc>
          <w:tcPr>
            <w:tcW w:w="5483" w:type="dxa"/>
            <w:tcBorders>
              <w:top w:val="single" w:sz="4" w:space="0" w:color="000000"/>
              <w:left w:val="single" w:sz="4" w:space="0" w:color="000000"/>
              <w:bottom w:val="single" w:sz="4" w:space="0" w:color="000000"/>
              <w:right w:val="single" w:sz="4" w:space="0" w:color="000000"/>
            </w:tcBorders>
          </w:tcPr>
          <w:p w14:paraId="6006EE07" w14:textId="481BBD28" w:rsidR="00916881" w:rsidRDefault="00916881" w:rsidP="004C00FB">
            <w:pPr>
              <w:pStyle w:val="TableBody"/>
              <w:rPr>
                <w:rFonts w:eastAsia="MS Mincho"/>
              </w:rPr>
            </w:pPr>
            <w:r>
              <w:rPr>
                <w:rFonts w:eastAsia="MS Mincho"/>
              </w:rPr>
              <w:t xml:space="preserve">A report showing the availability of an ATM based on the data loaded </w:t>
            </w:r>
            <w:r w:rsidR="00077A91">
              <w:rPr>
                <w:rFonts w:eastAsia="MS Mincho"/>
              </w:rPr>
              <w:t>daily</w:t>
            </w:r>
            <w:r>
              <w:rPr>
                <w:rFonts w:eastAsia="MS Mincho"/>
              </w:rPr>
              <w:t xml:space="preserve"> into OptiCash</w:t>
            </w:r>
          </w:p>
        </w:tc>
      </w:tr>
      <w:tr w:rsidR="00916881" w14:paraId="54C1DB3A" w14:textId="77777777" w:rsidTr="0009567D">
        <w:trPr>
          <w:cantSplit/>
        </w:trPr>
        <w:tc>
          <w:tcPr>
            <w:tcW w:w="2592" w:type="dxa"/>
            <w:tcBorders>
              <w:top w:val="single" w:sz="4" w:space="0" w:color="000000"/>
              <w:left w:val="single" w:sz="4" w:space="0" w:color="000000"/>
              <w:bottom w:val="single" w:sz="4" w:space="0" w:color="000000"/>
            </w:tcBorders>
          </w:tcPr>
          <w:p w14:paraId="18F95928" w14:textId="77777777" w:rsidR="00916881" w:rsidRPr="004C00FB" w:rsidRDefault="00916881" w:rsidP="004C00FB">
            <w:pPr>
              <w:pStyle w:val="TableBody"/>
              <w:rPr>
                <w:rFonts w:eastAsia="MS Mincho"/>
                <w:b/>
                <w:bCs/>
              </w:rPr>
            </w:pPr>
            <w:r w:rsidRPr="004C00FB">
              <w:rPr>
                <w:rFonts w:eastAsia="MS Mincho"/>
                <w:b/>
                <w:bCs/>
              </w:rPr>
              <w:t>Orders</w:t>
            </w:r>
          </w:p>
        </w:tc>
        <w:tc>
          <w:tcPr>
            <w:tcW w:w="5483" w:type="dxa"/>
            <w:tcBorders>
              <w:top w:val="single" w:sz="4" w:space="0" w:color="000000"/>
              <w:left w:val="single" w:sz="4" w:space="0" w:color="000000"/>
              <w:bottom w:val="single" w:sz="4" w:space="0" w:color="000000"/>
              <w:right w:val="single" w:sz="4" w:space="0" w:color="000000"/>
            </w:tcBorders>
          </w:tcPr>
          <w:p w14:paraId="30DE21C2" w14:textId="77777777" w:rsidR="00916881" w:rsidRDefault="00916881" w:rsidP="004C00FB">
            <w:pPr>
              <w:pStyle w:val="TableBody"/>
              <w:rPr>
                <w:rFonts w:eastAsia="MS Mincho"/>
              </w:rPr>
            </w:pPr>
            <w:r>
              <w:rPr>
                <w:rFonts w:eastAsia="MS Mincho"/>
              </w:rPr>
              <w:t>Displays the orders committed during any given day by Cashpoint and status.</w:t>
            </w:r>
          </w:p>
        </w:tc>
      </w:tr>
      <w:tr w:rsidR="00916881" w14:paraId="29F62C10" w14:textId="77777777" w:rsidTr="0009567D">
        <w:trPr>
          <w:cantSplit/>
        </w:trPr>
        <w:tc>
          <w:tcPr>
            <w:tcW w:w="2592" w:type="dxa"/>
            <w:tcBorders>
              <w:top w:val="single" w:sz="4" w:space="0" w:color="000000"/>
              <w:left w:val="single" w:sz="4" w:space="0" w:color="000000"/>
              <w:bottom w:val="single" w:sz="4" w:space="0" w:color="000000"/>
            </w:tcBorders>
          </w:tcPr>
          <w:p w14:paraId="2C04326A" w14:textId="77777777" w:rsidR="00916881" w:rsidRPr="004C00FB" w:rsidRDefault="00916881" w:rsidP="004C00FB">
            <w:pPr>
              <w:pStyle w:val="TableBody"/>
              <w:rPr>
                <w:rFonts w:eastAsia="MS Mincho"/>
                <w:b/>
                <w:bCs/>
              </w:rPr>
            </w:pPr>
            <w:r w:rsidRPr="004C00FB">
              <w:rPr>
                <w:rFonts w:eastAsia="MS Mincho"/>
                <w:b/>
                <w:bCs/>
              </w:rPr>
              <w:t>Commercial Orders</w:t>
            </w:r>
          </w:p>
        </w:tc>
        <w:tc>
          <w:tcPr>
            <w:tcW w:w="5483" w:type="dxa"/>
            <w:tcBorders>
              <w:top w:val="single" w:sz="4" w:space="0" w:color="000000"/>
              <w:left w:val="single" w:sz="4" w:space="0" w:color="000000"/>
              <w:bottom w:val="single" w:sz="4" w:space="0" w:color="000000"/>
              <w:right w:val="single" w:sz="4" w:space="0" w:color="000000"/>
            </w:tcBorders>
          </w:tcPr>
          <w:p w14:paraId="380EC707" w14:textId="77777777" w:rsidR="00916881" w:rsidRDefault="00916881" w:rsidP="004C00FB">
            <w:pPr>
              <w:pStyle w:val="TableBody"/>
              <w:rPr>
                <w:rFonts w:eastAsia="MS Mincho"/>
              </w:rPr>
            </w:pPr>
            <w:r>
              <w:rPr>
                <w:rFonts w:eastAsia="MS Mincho"/>
              </w:rPr>
              <w:t>A report listing the commercial orders committed by the Branch users in OptiNet.</w:t>
            </w:r>
          </w:p>
        </w:tc>
      </w:tr>
      <w:tr w:rsidR="00916881" w14:paraId="602C841E" w14:textId="77777777" w:rsidTr="0009567D">
        <w:trPr>
          <w:cantSplit/>
        </w:trPr>
        <w:tc>
          <w:tcPr>
            <w:tcW w:w="2592" w:type="dxa"/>
            <w:tcBorders>
              <w:top w:val="single" w:sz="4" w:space="0" w:color="000000"/>
              <w:left w:val="single" w:sz="4" w:space="0" w:color="000000"/>
              <w:bottom w:val="single" w:sz="4" w:space="0" w:color="000000"/>
            </w:tcBorders>
          </w:tcPr>
          <w:p w14:paraId="64053774" w14:textId="77777777" w:rsidR="00916881" w:rsidRPr="004C00FB" w:rsidRDefault="00916881" w:rsidP="004C00FB">
            <w:pPr>
              <w:pStyle w:val="TableBody"/>
              <w:rPr>
                <w:rFonts w:eastAsia="MS Mincho"/>
                <w:b/>
                <w:bCs/>
              </w:rPr>
            </w:pPr>
            <w:r w:rsidRPr="004C00FB">
              <w:rPr>
                <w:rFonts w:eastAsia="MS Mincho"/>
                <w:b/>
                <w:bCs/>
              </w:rPr>
              <w:t>Order Custom Fields</w:t>
            </w:r>
          </w:p>
        </w:tc>
        <w:tc>
          <w:tcPr>
            <w:tcW w:w="5483" w:type="dxa"/>
            <w:tcBorders>
              <w:top w:val="single" w:sz="4" w:space="0" w:color="000000"/>
              <w:left w:val="single" w:sz="4" w:space="0" w:color="000000"/>
              <w:bottom w:val="single" w:sz="4" w:space="0" w:color="000000"/>
              <w:right w:val="single" w:sz="4" w:space="0" w:color="000000"/>
            </w:tcBorders>
          </w:tcPr>
          <w:p w14:paraId="372D4E95" w14:textId="77777777" w:rsidR="00916881" w:rsidRDefault="00916881" w:rsidP="004C00FB">
            <w:pPr>
              <w:pStyle w:val="TableBody"/>
              <w:rPr>
                <w:rFonts w:eastAsia="MS Mincho"/>
              </w:rPr>
            </w:pPr>
            <w:r>
              <w:rPr>
                <w:rFonts w:eastAsia="MS Mincho"/>
              </w:rPr>
              <w:t xml:space="preserve">A report listing the orders and custom field values combined. </w:t>
            </w:r>
          </w:p>
        </w:tc>
      </w:tr>
      <w:tr w:rsidR="00916881" w14:paraId="6A262FD9" w14:textId="77777777" w:rsidTr="0009567D">
        <w:trPr>
          <w:cantSplit/>
        </w:trPr>
        <w:tc>
          <w:tcPr>
            <w:tcW w:w="2592" w:type="dxa"/>
            <w:tcBorders>
              <w:top w:val="single" w:sz="4" w:space="0" w:color="000000"/>
              <w:left w:val="single" w:sz="4" w:space="0" w:color="000000"/>
              <w:bottom w:val="single" w:sz="4" w:space="0" w:color="000000"/>
            </w:tcBorders>
          </w:tcPr>
          <w:p w14:paraId="26D55282" w14:textId="77777777" w:rsidR="00916881" w:rsidRPr="004C00FB" w:rsidRDefault="00916881" w:rsidP="004C00FB">
            <w:pPr>
              <w:pStyle w:val="TableBody"/>
              <w:rPr>
                <w:rFonts w:eastAsia="MS Mincho"/>
                <w:b/>
                <w:bCs/>
              </w:rPr>
            </w:pPr>
            <w:r w:rsidRPr="004C00FB">
              <w:rPr>
                <w:rFonts w:eastAsia="MS Mincho"/>
                <w:b/>
                <w:bCs/>
              </w:rPr>
              <w:t>Bag Reference Numbers</w:t>
            </w:r>
          </w:p>
        </w:tc>
        <w:tc>
          <w:tcPr>
            <w:tcW w:w="5483" w:type="dxa"/>
            <w:tcBorders>
              <w:top w:val="single" w:sz="4" w:space="0" w:color="000000"/>
              <w:left w:val="single" w:sz="4" w:space="0" w:color="000000"/>
              <w:bottom w:val="single" w:sz="4" w:space="0" w:color="000000"/>
              <w:right w:val="single" w:sz="4" w:space="0" w:color="000000"/>
            </w:tcBorders>
          </w:tcPr>
          <w:p w14:paraId="60CB165F" w14:textId="6B347C33" w:rsidR="00916881" w:rsidRDefault="00916881" w:rsidP="004C00FB">
            <w:pPr>
              <w:pStyle w:val="TableBody"/>
              <w:rPr>
                <w:rFonts w:eastAsia="MS Mincho"/>
              </w:rPr>
            </w:pPr>
            <w:r>
              <w:rPr>
                <w:rFonts w:eastAsia="MS Mincho"/>
              </w:rPr>
              <w:t xml:space="preserve">Displays the orders and bag reference numbers for branch returns. This report will only be enabled if </w:t>
            </w:r>
            <w:r w:rsidR="00B063E3">
              <w:rPr>
                <w:rFonts w:eastAsia="MS Mincho"/>
              </w:rPr>
              <w:t xml:space="preserve">the </w:t>
            </w:r>
            <w:r>
              <w:rPr>
                <w:rFonts w:eastAsia="MS Mincho"/>
              </w:rPr>
              <w:t>‘</w:t>
            </w:r>
            <w:r w:rsidRPr="00720867">
              <w:rPr>
                <w:rFonts w:eastAsia="MS Mincho"/>
                <w:b/>
                <w:bCs/>
                <w:rPrChange w:id="3499" w:author="Robbie Moses" w:date="2023-03-03T06:40:00Z">
                  <w:rPr>
                    <w:rFonts w:eastAsia="MS Mincho"/>
                  </w:rPr>
                </w:rPrChange>
              </w:rPr>
              <w:t>Use Bag Reference’</w:t>
            </w:r>
            <w:r>
              <w:rPr>
                <w:rFonts w:eastAsia="MS Mincho"/>
              </w:rPr>
              <w:t xml:space="preserve"> feature is turned on in /maint/ URL.</w:t>
            </w:r>
          </w:p>
        </w:tc>
      </w:tr>
      <w:tr w:rsidR="00916881" w14:paraId="446FE299" w14:textId="77777777" w:rsidTr="0009567D">
        <w:trPr>
          <w:cantSplit/>
        </w:trPr>
        <w:tc>
          <w:tcPr>
            <w:tcW w:w="2592" w:type="dxa"/>
            <w:tcBorders>
              <w:left w:val="single" w:sz="4" w:space="0" w:color="000000"/>
              <w:bottom w:val="single" w:sz="4" w:space="0" w:color="000000"/>
            </w:tcBorders>
          </w:tcPr>
          <w:p w14:paraId="560682E7" w14:textId="77777777" w:rsidR="00916881" w:rsidRPr="004C00FB" w:rsidRDefault="00916881" w:rsidP="004C00FB">
            <w:pPr>
              <w:pStyle w:val="TableBody"/>
              <w:rPr>
                <w:b/>
                <w:bCs/>
              </w:rPr>
            </w:pPr>
            <w:r w:rsidRPr="004C00FB">
              <w:rPr>
                <w:b/>
                <w:bCs/>
              </w:rPr>
              <w:t>Special Orders</w:t>
            </w:r>
          </w:p>
        </w:tc>
        <w:tc>
          <w:tcPr>
            <w:tcW w:w="5483" w:type="dxa"/>
            <w:tcBorders>
              <w:left w:val="single" w:sz="4" w:space="0" w:color="000000"/>
              <w:bottom w:val="single" w:sz="4" w:space="0" w:color="000000"/>
              <w:right w:val="single" w:sz="4" w:space="0" w:color="000000"/>
            </w:tcBorders>
          </w:tcPr>
          <w:p w14:paraId="52D8C769" w14:textId="1174E73D" w:rsidR="00916881" w:rsidRDefault="00916881" w:rsidP="004C00FB">
            <w:pPr>
              <w:pStyle w:val="TableBody"/>
            </w:pPr>
            <w:r>
              <w:t xml:space="preserve">Displays special orders that were placed in OptiNet. These orders do not affect the horizon and optimization of the Cashpoint. One example </w:t>
            </w:r>
            <w:r w:rsidR="00B063E3">
              <w:t xml:space="preserve">of </w:t>
            </w:r>
            <w:r>
              <w:t xml:space="preserve">special order is an order for a commercial client. This order will not be displayed in the horizon and will not be accounted </w:t>
            </w:r>
            <w:r w:rsidR="000075BB">
              <w:t xml:space="preserve">for </w:t>
            </w:r>
            <w:r>
              <w:t xml:space="preserve">in the recommendation process, because it was placed for a single client’s request </w:t>
            </w:r>
            <w:r w:rsidR="000075BB">
              <w:t xml:space="preserve">under </w:t>
            </w:r>
            <w:r>
              <w:t>certain circumstances.</w:t>
            </w:r>
          </w:p>
          <w:p w14:paraId="6166EBC6" w14:textId="4CD7C269"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720867">
              <w:rPr>
                <w:rFonts w:eastAsia="MS Mincho"/>
                <w:b/>
                <w:bCs/>
                <w:rPrChange w:id="3500" w:author="Robbie Moses" w:date="2023-03-03T06:40:00Z">
                  <w:rPr>
                    <w:rFonts w:eastAsia="MS Mincho"/>
                  </w:rPr>
                </w:rPrChange>
              </w:rPr>
              <w:t>Special Order’</w:t>
            </w:r>
            <w:r>
              <w:rPr>
                <w:rFonts w:eastAsia="MS Mincho"/>
              </w:rPr>
              <w:t xml:space="preserve"> feature is turned on in the /maint/ URL.</w:t>
            </w:r>
          </w:p>
        </w:tc>
      </w:tr>
      <w:tr w:rsidR="00916881" w14:paraId="37A0F0D4" w14:textId="77777777" w:rsidTr="0009567D">
        <w:trPr>
          <w:cantSplit/>
        </w:trPr>
        <w:tc>
          <w:tcPr>
            <w:tcW w:w="2592" w:type="dxa"/>
            <w:tcBorders>
              <w:top w:val="single" w:sz="4" w:space="0" w:color="000000"/>
              <w:left w:val="single" w:sz="4" w:space="0" w:color="000000"/>
              <w:bottom w:val="single" w:sz="4" w:space="0" w:color="000000"/>
            </w:tcBorders>
          </w:tcPr>
          <w:p w14:paraId="1354CEFE" w14:textId="77777777" w:rsidR="00916881" w:rsidRPr="004C00FB" w:rsidRDefault="00916881" w:rsidP="004C00FB">
            <w:pPr>
              <w:pStyle w:val="TableBody"/>
              <w:rPr>
                <w:rFonts w:eastAsia="MS Mincho"/>
                <w:b/>
                <w:bCs/>
              </w:rPr>
            </w:pPr>
            <w:r w:rsidRPr="004C00FB">
              <w:rPr>
                <w:rFonts w:eastAsia="MS Mincho"/>
                <w:b/>
                <w:bCs/>
              </w:rPr>
              <w:t>Linked Orders</w:t>
            </w:r>
          </w:p>
        </w:tc>
        <w:tc>
          <w:tcPr>
            <w:tcW w:w="5483" w:type="dxa"/>
            <w:tcBorders>
              <w:top w:val="single" w:sz="4" w:space="0" w:color="000000"/>
              <w:left w:val="single" w:sz="4" w:space="0" w:color="000000"/>
              <w:bottom w:val="single" w:sz="4" w:space="0" w:color="000000"/>
              <w:right w:val="single" w:sz="4" w:space="0" w:color="000000"/>
            </w:tcBorders>
          </w:tcPr>
          <w:p w14:paraId="37959DB9" w14:textId="77777777" w:rsidR="00916881" w:rsidRDefault="00916881" w:rsidP="004C00FB">
            <w:pPr>
              <w:pStyle w:val="TableBody"/>
              <w:rPr>
                <w:rFonts w:eastAsia="MS Mincho"/>
              </w:rPr>
            </w:pPr>
            <w:r>
              <w:rPr>
                <w:rFonts w:eastAsia="MS Mincho"/>
              </w:rPr>
              <w:t xml:space="preserve">Displays orders for branches with linked ATMs in a </w:t>
            </w:r>
            <w:r w:rsidRPr="00977DA1">
              <w:rPr>
                <w:rFonts w:eastAsia="MS Mincho"/>
                <w:b/>
                <w:bCs/>
                <w:rPrChange w:id="3501" w:author="Robbie Moses" w:date="2023-03-03T06:41:00Z">
                  <w:rPr>
                    <w:rFonts w:eastAsia="MS Mincho"/>
                  </w:rPr>
                </w:rPrChange>
              </w:rPr>
              <w:t>‘Linked Order’</w:t>
            </w:r>
            <w:r>
              <w:rPr>
                <w:rFonts w:eastAsia="MS Mincho"/>
              </w:rPr>
              <w:t xml:space="preserve"> scenario. The report provides information by denomination on the total amount ordered for the branch and the total sum of orders for the linked ATMs. </w:t>
            </w:r>
          </w:p>
          <w:p w14:paraId="01D08592" w14:textId="0C4A1947" w:rsidR="00916881" w:rsidRDefault="00916881" w:rsidP="004C00FB">
            <w:pPr>
              <w:pStyle w:val="TableBody"/>
              <w:rPr>
                <w:rFonts w:eastAsia="MS Mincho"/>
              </w:rPr>
            </w:pPr>
            <w:r>
              <w:rPr>
                <w:rFonts w:eastAsia="MS Mincho"/>
              </w:rPr>
              <w:t xml:space="preserve">This report will only be enabled if </w:t>
            </w:r>
            <w:r w:rsidR="000075BB">
              <w:rPr>
                <w:rFonts w:eastAsia="MS Mincho"/>
              </w:rPr>
              <w:t xml:space="preserve">the </w:t>
            </w:r>
            <w:r>
              <w:rPr>
                <w:rFonts w:eastAsia="MS Mincho"/>
              </w:rPr>
              <w:t>‘</w:t>
            </w:r>
            <w:r w:rsidRPr="00977DA1">
              <w:rPr>
                <w:rFonts w:eastAsia="MS Mincho"/>
                <w:b/>
                <w:bCs/>
                <w:rPrChange w:id="3502" w:author="Robbie Moses" w:date="2023-03-03T06:40:00Z">
                  <w:rPr>
                    <w:rFonts w:eastAsia="MS Mincho"/>
                  </w:rPr>
                </w:rPrChange>
              </w:rPr>
              <w:t>Linked Order Screen’</w:t>
            </w:r>
            <w:r>
              <w:rPr>
                <w:rFonts w:eastAsia="MS Mincho"/>
              </w:rPr>
              <w:t xml:space="preserve"> feature is turned on in the /maint/ URL.</w:t>
            </w:r>
          </w:p>
        </w:tc>
      </w:tr>
      <w:tr w:rsidR="00916881" w14:paraId="70E29E17" w14:textId="77777777" w:rsidTr="0009567D">
        <w:trPr>
          <w:cantSplit/>
        </w:trPr>
        <w:tc>
          <w:tcPr>
            <w:tcW w:w="2592" w:type="dxa"/>
            <w:tcBorders>
              <w:top w:val="single" w:sz="4" w:space="0" w:color="000000"/>
              <w:left w:val="single" w:sz="4" w:space="0" w:color="000000"/>
              <w:bottom w:val="single" w:sz="4" w:space="0" w:color="000000"/>
            </w:tcBorders>
          </w:tcPr>
          <w:p w14:paraId="3443D71A" w14:textId="77777777" w:rsidR="00916881" w:rsidRPr="004C00FB" w:rsidRDefault="00916881" w:rsidP="004C00FB">
            <w:pPr>
              <w:pStyle w:val="TableBody"/>
              <w:rPr>
                <w:rFonts w:eastAsia="MS Mincho"/>
                <w:b/>
                <w:bCs/>
              </w:rPr>
            </w:pPr>
            <w:r w:rsidRPr="004C00FB">
              <w:rPr>
                <w:rFonts w:eastAsia="MS Mincho"/>
                <w:b/>
                <w:bCs/>
              </w:rPr>
              <w:t>Recommendations</w:t>
            </w:r>
          </w:p>
        </w:tc>
        <w:tc>
          <w:tcPr>
            <w:tcW w:w="5483" w:type="dxa"/>
            <w:tcBorders>
              <w:top w:val="single" w:sz="4" w:space="0" w:color="000000"/>
              <w:left w:val="single" w:sz="4" w:space="0" w:color="000000"/>
              <w:bottom w:val="single" w:sz="4" w:space="0" w:color="000000"/>
              <w:right w:val="single" w:sz="4" w:space="0" w:color="000000"/>
            </w:tcBorders>
          </w:tcPr>
          <w:p w14:paraId="299FC202" w14:textId="77777777" w:rsidR="00916881" w:rsidRDefault="00916881" w:rsidP="004C00FB">
            <w:pPr>
              <w:pStyle w:val="TableBody"/>
              <w:rPr>
                <w:rFonts w:eastAsia="MS Mincho"/>
              </w:rPr>
            </w:pPr>
            <w:r>
              <w:rPr>
                <w:rFonts w:eastAsia="MS Mincho"/>
              </w:rPr>
              <w:t>Displays the results of the recommendation process on a daily or monthly basis.  Also summarizes emergency and forecasted orders.</w:t>
            </w:r>
          </w:p>
        </w:tc>
      </w:tr>
      <w:tr w:rsidR="00916881" w14:paraId="4EBB2F9C" w14:textId="77777777" w:rsidTr="0009567D">
        <w:trPr>
          <w:cantSplit/>
        </w:trPr>
        <w:tc>
          <w:tcPr>
            <w:tcW w:w="2592" w:type="dxa"/>
            <w:tcBorders>
              <w:left w:val="single" w:sz="4" w:space="0" w:color="000000"/>
              <w:bottom w:val="single" w:sz="4" w:space="0" w:color="000000"/>
            </w:tcBorders>
          </w:tcPr>
          <w:p w14:paraId="40D7D09E" w14:textId="77777777" w:rsidR="00916881" w:rsidRPr="004C00FB" w:rsidRDefault="00916881" w:rsidP="004C00FB">
            <w:pPr>
              <w:pStyle w:val="TableBody"/>
              <w:rPr>
                <w:b/>
                <w:bCs/>
              </w:rPr>
            </w:pPr>
            <w:r w:rsidRPr="004C00FB">
              <w:rPr>
                <w:b/>
                <w:bCs/>
              </w:rPr>
              <w:t>Special Requirements</w:t>
            </w:r>
          </w:p>
        </w:tc>
        <w:tc>
          <w:tcPr>
            <w:tcW w:w="5483" w:type="dxa"/>
            <w:tcBorders>
              <w:left w:val="single" w:sz="4" w:space="0" w:color="000000"/>
              <w:bottom w:val="single" w:sz="4" w:space="0" w:color="000000"/>
              <w:right w:val="single" w:sz="4" w:space="0" w:color="000000"/>
            </w:tcBorders>
          </w:tcPr>
          <w:p w14:paraId="326B0568" w14:textId="77777777" w:rsidR="00916881" w:rsidRDefault="00916881" w:rsidP="004C00FB">
            <w:pPr>
              <w:pStyle w:val="TableBody"/>
            </w:pPr>
            <w:r>
              <w:t>Reports all the messages that have been communicated between the OptiCash user and analyst (or OptiNet branch user) regarding their special requirements for balances or orders.</w:t>
            </w:r>
          </w:p>
        </w:tc>
      </w:tr>
      <w:tr w:rsidR="00916881" w14:paraId="28FAD090" w14:textId="77777777" w:rsidTr="0009567D">
        <w:trPr>
          <w:cantSplit/>
        </w:trPr>
        <w:tc>
          <w:tcPr>
            <w:tcW w:w="2592" w:type="dxa"/>
            <w:tcBorders>
              <w:top w:val="single" w:sz="4" w:space="0" w:color="000000"/>
              <w:left w:val="single" w:sz="4" w:space="0" w:color="000000"/>
              <w:bottom w:val="single" w:sz="4" w:space="0" w:color="000000"/>
            </w:tcBorders>
          </w:tcPr>
          <w:p w14:paraId="7E1E62C9" w14:textId="77777777" w:rsidR="00916881" w:rsidRPr="004C00FB" w:rsidRDefault="00916881" w:rsidP="004C00FB">
            <w:pPr>
              <w:pStyle w:val="TableBody"/>
              <w:rPr>
                <w:rFonts w:eastAsia="MS Mincho"/>
                <w:b/>
                <w:bCs/>
              </w:rPr>
            </w:pPr>
            <w:r w:rsidRPr="004C00FB">
              <w:rPr>
                <w:rFonts w:eastAsia="MS Mincho"/>
                <w:b/>
                <w:bCs/>
              </w:rPr>
              <w:t>Target vs. Historical Balance</w:t>
            </w:r>
          </w:p>
        </w:tc>
        <w:tc>
          <w:tcPr>
            <w:tcW w:w="5483" w:type="dxa"/>
            <w:tcBorders>
              <w:top w:val="single" w:sz="4" w:space="0" w:color="000000"/>
              <w:left w:val="single" w:sz="4" w:space="0" w:color="000000"/>
              <w:bottom w:val="single" w:sz="4" w:space="0" w:color="000000"/>
              <w:right w:val="single" w:sz="4" w:space="0" w:color="000000"/>
            </w:tcBorders>
          </w:tcPr>
          <w:p w14:paraId="6EC0C788" w14:textId="3DD264BC"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74B398D3" w14:textId="06BA1DBC"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actual balance.</w:t>
            </w:r>
          </w:p>
        </w:tc>
      </w:tr>
      <w:tr w:rsidR="00916881" w14:paraId="28F579B3" w14:textId="77777777" w:rsidTr="0009567D">
        <w:trPr>
          <w:cantSplit/>
        </w:trPr>
        <w:tc>
          <w:tcPr>
            <w:tcW w:w="2592" w:type="dxa"/>
            <w:tcBorders>
              <w:left w:val="single" w:sz="4" w:space="0" w:color="000000"/>
              <w:bottom w:val="single" w:sz="4" w:space="0" w:color="000000"/>
            </w:tcBorders>
          </w:tcPr>
          <w:p w14:paraId="391FEC2B" w14:textId="77777777" w:rsidR="00916881" w:rsidRPr="004C00FB" w:rsidRDefault="00916881" w:rsidP="004C00FB">
            <w:pPr>
              <w:pStyle w:val="TableBody"/>
              <w:rPr>
                <w:b/>
                <w:bCs/>
              </w:rPr>
            </w:pPr>
            <w:r w:rsidRPr="004C00FB">
              <w:rPr>
                <w:b/>
                <w:bCs/>
              </w:rPr>
              <w:lastRenderedPageBreak/>
              <w:t>Target Balance vs. Historical Recommendation</w:t>
            </w:r>
          </w:p>
        </w:tc>
        <w:tc>
          <w:tcPr>
            <w:tcW w:w="5483" w:type="dxa"/>
            <w:tcBorders>
              <w:left w:val="single" w:sz="4" w:space="0" w:color="000000"/>
              <w:bottom w:val="single" w:sz="4" w:space="0" w:color="000000"/>
              <w:right w:val="single" w:sz="4" w:space="0" w:color="000000"/>
            </w:tcBorders>
          </w:tcPr>
          <w:p w14:paraId="18B40EE1" w14:textId="2D136660" w:rsidR="00916881" w:rsidRDefault="00916881" w:rsidP="004C00FB">
            <w:pPr>
              <w:pStyle w:val="TableBody"/>
              <w:rPr>
                <w:rFonts w:eastAsia="MS Mincho"/>
              </w:rPr>
            </w:pPr>
            <w:r>
              <w:rPr>
                <w:rFonts w:eastAsia="MS Mincho"/>
              </w:rPr>
              <w:t xml:space="preserve">Results will be displayed only if </w:t>
            </w:r>
            <w:r w:rsidR="000075BB">
              <w:rPr>
                <w:rFonts w:eastAsia="MS Mincho"/>
              </w:rPr>
              <w:t xml:space="preserve">the </w:t>
            </w:r>
            <w:r>
              <w:rPr>
                <w:rFonts w:eastAsia="MS Mincho"/>
              </w:rPr>
              <w:t xml:space="preserve">target balance feature is enabled. </w:t>
            </w:r>
          </w:p>
          <w:p w14:paraId="4EAB9EBC" w14:textId="4F58C1D5" w:rsidR="00916881" w:rsidRDefault="00916881" w:rsidP="004C00FB">
            <w:pPr>
              <w:pStyle w:val="TableBody"/>
              <w:rPr>
                <w:rFonts w:eastAsia="MS Mincho"/>
              </w:rPr>
            </w:pPr>
            <w:r>
              <w:rPr>
                <w:rFonts w:eastAsia="MS Mincho"/>
              </w:rPr>
              <w:t xml:space="preserve">When this feature is used, the report will display </w:t>
            </w:r>
            <w:r w:rsidR="000075BB">
              <w:rPr>
                <w:rFonts w:eastAsia="MS Mincho"/>
              </w:rPr>
              <w:t xml:space="preserve">the </w:t>
            </w:r>
            <w:r>
              <w:rPr>
                <w:rFonts w:eastAsia="MS Mincho"/>
              </w:rPr>
              <w:t xml:space="preserve">target balance against </w:t>
            </w:r>
            <w:r w:rsidR="000075BB">
              <w:rPr>
                <w:rFonts w:eastAsia="MS Mincho"/>
              </w:rPr>
              <w:t xml:space="preserve">the </w:t>
            </w:r>
            <w:r>
              <w:rPr>
                <w:rFonts w:eastAsia="MS Mincho"/>
              </w:rPr>
              <w:t>historical recommendation.</w:t>
            </w:r>
          </w:p>
        </w:tc>
      </w:tr>
    </w:tbl>
    <w:p w14:paraId="3B2D4F71"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4422991"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6C4A94FA" w14:textId="4CDC5172" w:rsidR="00916881" w:rsidRDefault="00916881" w:rsidP="004C00FB">
            <w:pPr>
              <w:pStyle w:val="TableHeading"/>
            </w:pPr>
            <w:r>
              <w:lastRenderedPageBreak/>
              <w:t>Planning Reports</w:t>
            </w:r>
          </w:p>
        </w:tc>
      </w:tr>
      <w:tr w:rsidR="00916881" w14:paraId="739EE767" w14:textId="77777777" w:rsidTr="0009567D">
        <w:trPr>
          <w:cantSplit/>
        </w:trPr>
        <w:tc>
          <w:tcPr>
            <w:tcW w:w="2592" w:type="dxa"/>
            <w:tcBorders>
              <w:left w:val="single" w:sz="4" w:space="0" w:color="000000"/>
              <w:bottom w:val="single" w:sz="4" w:space="0" w:color="000000"/>
            </w:tcBorders>
          </w:tcPr>
          <w:p w14:paraId="79416522" w14:textId="77777777" w:rsidR="00916881" w:rsidRPr="004C00FB" w:rsidRDefault="00916881" w:rsidP="004C00FB">
            <w:pPr>
              <w:pStyle w:val="TableBody"/>
              <w:rPr>
                <w:b/>
                <w:bCs/>
              </w:rPr>
            </w:pPr>
            <w:r w:rsidRPr="004C00FB">
              <w:rPr>
                <w:b/>
                <w:bCs/>
              </w:rPr>
              <w:t>Forecast Average Cycle Discrepancy</w:t>
            </w:r>
          </w:p>
        </w:tc>
        <w:tc>
          <w:tcPr>
            <w:tcW w:w="5483" w:type="dxa"/>
            <w:tcBorders>
              <w:left w:val="single" w:sz="4" w:space="0" w:color="000000"/>
              <w:bottom w:val="single" w:sz="4" w:space="0" w:color="000000"/>
              <w:right w:val="single" w:sz="4" w:space="0" w:color="000000"/>
            </w:tcBorders>
          </w:tcPr>
          <w:p w14:paraId="5CD1B1CD" w14:textId="77777777" w:rsidR="00916881" w:rsidRDefault="00916881" w:rsidP="004C00FB">
            <w:pPr>
              <w:pStyle w:val="TableBody"/>
            </w:pPr>
            <w:r>
              <w:t>This report displays a list of Forecast Average Discrepancy Levels between the actual and forecasted values for selected Cashpoints during specified cycles.</w:t>
            </w:r>
          </w:p>
        </w:tc>
      </w:tr>
      <w:tr w:rsidR="00916881" w14:paraId="69E5ADCD" w14:textId="77777777" w:rsidTr="0009567D">
        <w:trPr>
          <w:cantSplit/>
        </w:trPr>
        <w:tc>
          <w:tcPr>
            <w:tcW w:w="2592" w:type="dxa"/>
            <w:tcBorders>
              <w:top w:val="single" w:sz="4" w:space="0" w:color="000000"/>
              <w:left w:val="single" w:sz="4" w:space="0" w:color="000000"/>
              <w:bottom w:val="single" w:sz="4" w:space="0" w:color="000000"/>
            </w:tcBorders>
          </w:tcPr>
          <w:p w14:paraId="322043C5" w14:textId="77777777" w:rsidR="00916881" w:rsidRPr="004C00FB" w:rsidRDefault="00916881" w:rsidP="004C00FB">
            <w:pPr>
              <w:pStyle w:val="TableBody"/>
              <w:rPr>
                <w:rFonts w:eastAsia="MS Mincho"/>
                <w:b/>
                <w:bCs/>
              </w:rPr>
            </w:pPr>
            <w:r w:rsidRPr="004C00FB">
              <w:rPr>
                <w:rFonts w:eastAsia="MS Mincho"/>
                <w:b/>
                <w:bCs/>
              </w:rPr>
              <w:t>Forecast Comparison</w:t>
            </w:r>
          </w:p>
        </w:tc>
        <w:tc>
          <w:tcPr>
            <w:tcW w:w="5483" w:type="dxa"/>
            <w:tcBorders>
              <w:top w:val="single" w:sz="4" w:space="0" w:color="000000"/>
              <w:left w:val="single" w:sz="4" w:space="0" w:color="000000"/>
              <w:bottom w:val="single" w:sz="4" w:space="0" w:color="000000"/>
              <w:right w:val="single" w:sz="4" w:space="0" w:color="000000"/>
            </w:tcBorders>
          </w:tcPr>
          <w:p w14:paraId="1AD49F08" w14:textId="77777777" w:rsidR="00916881" w:rsidRDefault="00916881" w:rsidP="004C00FB">
            <w:pPr>
              <w:pStyle w:val="TableBody"/>
              <w:rPr>
                <w:rFonts w:eastAsia="MS Mincho"/>
              </w:rPr>
            </w:pPr>
            <w:r>
              <w:rPr>
                <w:rFonts w:eastAsia="MS Mincho"/>
              </w:rPr>
              <w:t>A Report created for ATMs to compare forecast health for different periods. The result shows a percentage difference between the periods which can be applied to a Cashpoint as a Forecast Adjustment.</w:t>
            </w:r>
          </w:p>
        </w:tc>
      </w:tr>
      <w:tr w:rsidR="00916881" w14:paraId="4A5A967A" w14:textId="77777777" w:rsidTr="0009567D">
        <w:trPr>
          <w:cantSplit/>
        </w:trPr>
        <w:tc>
          <w:tcPr>
            <w:tcW w:w="2592" w:type="dxa"/>
            <w:tcBorders>
              <w:top w:val="single" w:sz="4" w:space="0" w:color="000000"/>
              <w:left w:val="single" w:sz="4" w:space="0" w:color="000000"/>
              <w:bottom w:val="single" w:sz="4" w:space="0" w:color="000000"/>
            </w:tcBorders>
          </w:tcPr>
          <w:p w14:paraId="2B497EA5" w14:textId="77777777" w:rsidR="00916881" w:rsidRPr="004C00FB" w:rsidRDefault="00916881" w:rsidP="004C00FB">
            <w:pPr>
              <w:pStyle w:val="TableBody"/>
              <w:rPr>
                <w:rFonts w:eastAsia="MS Mincho"/>
                <w:b/>
                <w:bCs/>
              </w:rPr>
            </w:pPr>
            <w:r w:rsidRPr="004C00FB">
              <w:rPr>
                <w:rFonts w:eastAsia="MS Mincho"/>
                <w:b/>
                <w:bCs/>
              </w:rPr>
              <w:t>Forecast Details</w:t>
            </w:r>
          </w:p>
        </w:tc>
        <w:tc>
          <w:tcPr>
            <w:tcW w:w="5483" w:type="dxa"/>
            <w:tcBorders>
              <w:top w:val="single" w:sz="4" w:space="0" w:color="000000"/>
              <w:left w:val="single" w:sz="4" w:space="0" w:color="000000"/>
              <w:bottom w:val="single" w:sz="4" w:space="0" w:color="000000"/>
              <w:right w:val="single" w:sz="4" w:space="0" w:color="000000"/>
            </w:tcBorders>
          </w:tcPr>
          <w:p w14:paraId="3D8C4C5E" w14:textId="77777777" w:rsidR="00916881" w:rsidRDefault="00916881" w:rsidP="004C00FB">
            <w:pPr>
              <w:pStyle w:val="TableBody"/>
              <w:rPr>
                <w:rFonts w:eastAsia="MS Mincho"/>
              </w:rPr>
            </w:pPr>
            <w:r>
              <w:rPr>
                <w:rFonts w:eastAsia="MS Mincho"/>
              </w:rPr>
              <w:t>Displays forecast summary and forecast detail.</w:t>
            </w:r>
          </w:p>
        </w:tc>
      </w:tr>
      <w:tr w:rsidR="00916881" w14:paraId="12927BEF" w14:textId="77777777" w:rsidTr="0009567D">
        <w:trPr>
          <w:cantSplit/>
        </w:trPr>
        <w:tc>
          <w:tcPr>
            <w:tcW w:w="2592" w:type="dxa"/>
            <w:tcBorders>
              <w:top w:val="single" w:sz="4" w:space="0" w:color="000000"/>
              <w:left w:val="single" w:sz="4" w:space="0" w:color="000000"/>
              <w:bottom w:val="single" w:sz="4" w:space="0" w:color="000000"/>
            </w:tcBorders>
          </w:tcPr>
          <w:p w14:paraId="104BA87B" w14:textId="77777777" w:rsidR="00916881" w:rsidRPr="004C00FB" w:rsidRDefault="00916881" w:rsidP="004C00FB">
            <w:pPr>
              <w:pStyle w:val="TableBody"/>
              <w:rPr>
                <w:rFonts w:eastAsia="MS Mincho"/>
                <w:b/>
                <w:bCs/>
              </w:rPr>
            </w:pPr>
            <w:r w:rsidRPr="004C00FB">
              <w:rPr>
                <w:rFonts w:eastAsia="MS Mincho"/>
                <w:b/>
                <w:bCs/>
              </w:rPr>
              <w:t>Forecast Definition</w:t>
            </w:r>
          </w:p>
        </w:tc>
        <w:tc>
          <w:tcPr>
            <w:tcW w:w="5483" w:type="dxa"/>
            <w:tcBorders>
              <w:top w:val="single" w:sz="4" w:space="0" w:color="000000"/>
              <w:left w:val="single" w:sz="4" w:space="0" w:color="000000"/>
              <w:bottom w:val="single" w:sz="4" w:space="0" w:color="000000"/>
              <w:right w:val="single" w:sz="4" w:space="0" w:color="000000"/>
            </w:tcBorders>
          </w:tcPr>
          <w:p w14:paraId="418B2836" w14:textId="6DE5D1B9" w:rsidR="00916881" w:rsidRDefault="00916881" w:rsidP="004C00FB">
            <w:pPr>
              <w:pStyle w:val="TableBody"/>
              <w:rPr>
                <w:rFonts w:eastAsia="MS Mincho"/>
              </w:rPr>
            </w:pPr>
            <w:r>
              <w:rPr>
                <w:rFonts w:eastAsia="MS Mincho"/>
              </w:rPr>
              <w:t xml:space="preserve">Displays forecast definitions in the system including the history and forecast dates for the </w:t>
            </w:r>
            <w:r w:rsidR="004C00FB">
              <w:rPr>
                <w:rFonts w:eastAsia="MS Mincho"/>
              </w:rPr>
              <w:t>forecast</w:t>
            </w:r>
            <w:r>
              <w:rPr>
                <w:rFonts w:eastAsia="MS Mincho"/>
              </w:rPr>
              <w:t xml:space="preserve"> and Cashpoint details. </w:t>
            </w:r>
          </w:p>
        </w:tc>
      </w:tr>
      <w:tr w:rsidR="00916881" w14:paraId="26325994" w14:textId="77777777" w:rsidTr="0009567D">
        <w:trPr>
          <w:cantSplit/>
        </w:trPr>
        <w:tc>
          <w:tcPr>
            <w:tcW w:w="2592" w:type="dxa"/>
            <w:tcBorders>
              <w:top w:val="single" w:sz="4" w:space="0" w:color="000000"/>
              <w:left w:val="single" w:sz="4" w:space="0" w:color="000000"/>
              <w:bottom w:val="single" w:sz="4" w:space="0" w:color="000000"/>
            </w:tcBorders>
          </w:tcPr>
          <w:p w14:paraId="18A92AE9" w14:textId="77777777" w:rsidR="00916881" w:rsidRPr="004C00FB" w:rsidRDefault="00916881" w:rsidP="004C00FB">
            <w:pPr>
              <w:pStyle w:val="TableBody"/>
              <w:rPr>
                <w:rFonts w:eastAsia="MS Mincho"/>
                <w:b/>
                <w:bCs/>
              </w:rPr>
            </w:pPr>
            <w:r w:rsidRPr="004C00FB">
              <w:rPr>
                <w:rFonts w:eastAsia="MS Mincho"/>
                <w:b/>
                <w:bCs/>
              </w:rPr>
              <w:t>Expired Forecasts</w:t>
            </w:r>
          </w:p>
        </w:tc>
        <w:tc>
          <w:tcPr>
            <w:tcW w:w="5483" w:type="dxa"/>
            <w:tcBorders>
              <w:top w:val="single" w:sz="4" w:space="0" w:color="000000"/>
              <w:left w:val="single" w:sz="4" w:space="0" w:color="000000"/>
              <w:bottom w:val="single" w:sz="4" w:space="0" w:color="000000"/>
              <w:right w:val="single" w:sz="4" w:space="0" w:color="000000"/>
            </w:tcBorders>
          </w:tcPr>
          <w:p w14:paraId="2CDFF121" w14:textId="77777777" w:rsidR="00916881" w:rsidRDefault="00916881" w:rsidP="004C00FB">
            <w:pPr>
              <w:pStyle w:val="TableBody"/>
              <w:rPr>
                <w:rFonts w:eastAsia="MS Mincho"/>
              </w:rPr>
            </w:pPr>
            <w:r>
              <w:rPr>
                <w:rFonts w:eastAsia="MS Mincho"/>
              </w:rPr>
              <w:t>Displays forecast that is ready to expire.</w:t>
            </w:r>
          </w:p>
        </w:tc>
      </w:tr>
      <w:tr w:rsidR="00916881" w14:paraId="3245B9D8" w14:textId="77777777" w:rsidTr="0009567D">
        <w:trPr>
          <w:cantSplit/>
        </w:trPr>
        <w:tc>
          <w:tcPr>
            <w:tcW w:w="2592" w:type="dxa"/>
            <w:tcBorders>
              <w:top w:val="single" w:sz="4" w:space="0" w:color="000000"/>
              <w:left w:val="single" w:sz="4" w:space="0" w:color="000000"/>
              <w:bottom w:val="single" w:sz="4" w:space="0" w:color="000000"/>
            </w:tcBorders>
          </w:tcPr>
          <w:p w14:paraId="74A34D64" w14:textId="77777777" w:rsidR="00916881" w:rsidRPr="004C00FB" w:rsidRDefault="00916881" w:rsidP="004C00FB">
            <w:pPr>
              <w:pStyle w:val="TableBody"/>
              <w:rPr>
                <w:rFonts w:eastAsia="MS Mincho"/>
                <w:b/>
                <w:bCs/>
              </w:rPr>
            </w:pPr>
            <w:r w:rsidRPr="004C00FB">
              <w:rPr>
                <w:rFonts w:eastAsia="MS Mincho"/>
                <w:b/>
                <w:bCs/>
              </w:rPr>
              <w:t>Forecast Health</w:t>
            </w:r>
          </w:p>
        </w:tc>
        <w:tc>
          <w:tcPr>
            <w:tcW w:w="5483" w:type="dxa"/>
            <w:tcBorders>
              <w:top w:val="single" w:sz="4" w:space="0" w:color="000000"/>
              <w:left w:val="single" w:sz="4" w:space="0" w:color="000000"/>
              <w:bottom w:val="single" w:sz="4" w:space="0" w:color="000000"/>
              <w:right w:val="single" w:sz="4" w:space="0" w:color="000000"/>
            </w:tcBorders>
          </w:tcPr>
          <w:p w14:paraId="37DCF23C" w14:textId="77777777" w:rsidR="00916881" w:rsidRDefault="00916881" w:rsidP="004C00FB">
            <w:pPr>
              <w:pStyle w:val="TableBody"/>
              <w:rPr>
                <w:rFonts w:eastAsia="MS Mincho"/>
              </w:rPr>
            </w:pPr>
            <w:r>
              <w:rPr>
                <w:rFonts w:eastAsia="MS Mincho"/>
              </w:rPr>
              <w:t xml:space="preserve">Displays forecast health analysis by comparing forecast versus actual demand over all historical data. </w:t>
            </w:r>
          </w:p>
        </w:tc>
      </w:tr>
      <w:tr w:rsidR="00916881" w14:paraId="3729C6B2" w14:textId="77777777" w:rsidTr="0009567D">
        <w:trPr>
          <w:cantSplit/>
        </w:trPr>
        <w:tc>
          <w:tcPr>
            <w:tcW w:w="2592" w:type="dxa"/>
            <w:tcBorders>
              <w:left w:val="single" w:sz="4" w:space="0" w:color="000000"/>
              <w:bottom w:val="single" w:sz="4" w:space="0" w:color="000000"/>
            </w:tcBorders>
          </w:tcPr>
          <w:p w14:paraId="37F76956" w14:textId="77777777" w:rsidR="00916881" w:rsidRPr="004C00FB" w:rsidRDefault="00916881" w:rsidP="004C00FB">
            <w:pPr>
              <w:pStyle w:val="TableBody"/>
              <w:rPr>
                <w:b/>
                <w:bCs/>
              </w:rPr>
            </w:pPr>
            <w:r w:rsidRPr="004C00FB">
              <w:rPr>
                <w:b/>
                <w:bCs/>
              </w:rPr>
              <w:t>Forecast Health (Calculated)</w:t>
            </w:r>
          </w:p>
        </w:tc>
        <w:tc>
          <w:tcPr>
            <w:tcW w:w="5483" w:type="dxa"/>
            <w:tcBorders>
              <w:left w:val="single" w:sz="4" w:space="0" w:color="000000"/>
              <w:bottom w:val="single" w:sz="4" w:space="0" w:color="000000"/>
              <w:right w:val="single" w:sz="4" w:space="0" w:color="000000"/>
            </w:tcBorders>
          </w:tcPr>
          <w:p w14:paraId="2990E83A" w14:textId="77777777" w:rsidR="00916881" w:rsidRDefault="00916881" w:rsidP="004C00FB">
            <w:pPr>
              <w:pStyle w:val="TableBody"/>
            </w:pPr>
            <w:r>
              <w:t>The calculated forecast health report provides a calculated percentage of the shared variation between forecasted and actual values for a defined period of time.</w:t>
            </w:r>
          </w:p>
        </w:tc>
      </w:tr>
      <w:tr w:rsidR="00916881" w14:paraId="3F38511A" w14:textId="77777777" w:rsidTr="0009567D">
        <w:trPr>
          <w:cantSplit/>
        </w:trPr>
        <w:tc>
          <w:tcPr>
            <w:tcW w:w="2592" w:type="dxa"/>
            <w:tcBorders>
              <w:top w:val="single" w:sz="4" w:space="0" w:color="000000"/>
              <w:left w:val="single" w:sz="4" w:space="0" w:color="000000"/>
              <w:bottom w:val="single" w:sz="4" w:space="0" w:color="000000"/>
            </w:tcBorders>
          </w:tcPr>
          <w:p w14:paraId="58B87B65" w14:textId="77777777" w:rsidR="00916881" w:rsidRPr="004C00FB" w:rsidRDefault="00916881" w:rsidP="004C00FB">
            <w:pPr>
              <w:pStyle w:val="TableBody"/>
              <w:rPr>
                <w:rFonts w:eastAsia="MS Mincho"/>
                <w:b/>
                <w:bCs/>
              </w:rPr>
            </w:pPr>
            <w:r w:rsidRPr="004C00FB">
              <w:rPr>
                <w:rFonts w:eastAsia="MS Mincho"/>
                <w:b/>
                <w:bCs/>
              </w:rPr>
              <w:t>Horizons</w:t>
            </w:r>
          </w:p>
        </w:tc>
        <w:tc>
          <w:tcPr>
            <w:tcW w:w="5483" w:type="dxa"/>
            <w:tcBorders>
              <w:top w:val="single" w:sz="4" w:space="0" w:color="000000"/>
              <w:left w:val="single" w:sz="4" w:space="0" w:color="000000"/>
              <w:bottom w:val="single" w:sz="4" w:space="0" w:color="000000"/>
              <w:right w:val="single" w:sz="4" w:space="0" w:color="000000"/>
            </w:tcBorders>
          </w:tcPr>
          <w:p w14:paraId="3862BEA3" w14:textId="77777777" w:rsidR="00916881" w:rsidRDefault="00916881" w:rsidP="004C00FB">
            <w:pPr>
              <w:pStyle w:val="TableBody"/>
              <w:rPr>
                <w:rFonts w:eastAsia="MS Mincho"/>
              </w:rPr>
            </w:pPr>
            <w:r>
              <w:rPr>
                <w:rFonts w:eastAsia="MS Mincho"/>
              </w:rPr>
              <w:t>Displays horizon information (predicted demand, deliveries, returns, and balances) for selected Cashpoints.</w:t>
            </w:r>
          </w:p>
        </w:tc>
      </w:tr>
      <w:tr w:rsidR="00916881" w14:paraId="6B1C97E5" w14:textId="77777777" w:rsidTr="0009567D">
        <w:trPr>
          <w:cantSplit/>
        </w:trPr>
        <w:tc>
          <w:tcPr>
            <w:tcW w:w="2592" w:type="dxa"/>
            <w:tcBorders>
              <w:left w:val="single" w:sz="4" w:space="0" w:color="000000"/>
              <w:bottom w:val="single" w:sz="4" w:space="0" w:color="000000"/>
            </w:tcBorders>
          </w:tcPr>
          <w:p w14:paraId="6E8C1CC6" w14:textId="77777777" w:rsidR="00916881" w:rsidRPr="004C00FB" w:rsidRDefault="00916881" w:rsidP="004C00FB">
            <w:pPr>
              <w:pStyle w:val="TableBody"/>
              <w:rPr>
                <w:b/>
                <w:bCs/>
              </w:rPr>
            </w:pPr>
            <w:r w:rsidRPr="004C00FB">
              <w:rPr>
                <w:b/>
                <w:bCs/>
              </w:rPr>
              <w:t>Emergency Recommendation Analysis</w:t>
            </w:r>
          </w:p>
        </w:tc>
        <w:tc>
          <w:tcPr>
            <w:tcW w:w="5483" w:type="dxa"/>
            <w:tcBorders>
              <w:left w:val="single" w:sz="4" w:space="0" w:color="000000"/>
              <w:bottom w:val="single" w:sz="4" w:space="0" w:color="000000"/>
              <w:right w:val="single" w:sz="4" w:space="0" w:color="000000"/>
            </w:tcBorders>
          </w:tcPr>
          <w:p w14:paraId="1038B8F7" w14:textId="77777777" w:rsidR="00916881" w:rsidRDefault="00916881" w:rsidP="004C00FB">
            <w:pPr>
              <w:pStyle w:val="TableBody"/>
            </w:pPr>
            <w:r>
              <w:t>Displays information on emergency action recommendations, including prior and following deliveries, and expected shortfall amount.</w:t>
            </w:r>
          </w:p>
        </w:tc>
      </w:tr>
      <w:tr w:rsidR="00916881" w14:paraId="40E686E6" w14:textId="77777777" w:rsidTr="0009567D">
        <w:trPr>
          <w:cantSplit/>
        </w:trPr>
        <w:tc>
          <w:tcPr>
            <w:tcW w:w="2592" w:type="dxa"/>
            <w:tcBorders>
              <w:left w:val="single" w:sz="4" w:space="0" w:color="000000"/>
              <w:bottom w:val="single" w:sz="4" w:space="0" w:color="000000"/>
            </w:tcBorders>
          </w:tcPr>
          <w:p w14:paraId="42FC26ED" w14:textId="77777777" w:rsidR="00916881" w:rsidRPr="004C00FB" w:rsidRDefault="00916881" w:rsidP="004C00FB">
            <w:pPr>
              <w:pStyle w:val="TableBody"/>
              <w:rPr>
                <w:b/>
                <w:bCs/>
              </w:rPr>
            </w:pPr>
            <w:r w:rsidRPr="004C00FB">
              <w:rPr>
                <w:b/>
                <w:bCs/>
              </w:rPr>
              <w:t>Downtime Order Impact Analysis</w:t>
            </w:r>
          </w:p>
        </w:tc>
        <w:tc>
          <w:tcPr>
            <w:tcW w:w="5483" w:type="dxa"/>
            <w:tcBorders>
              <w:left w:val="single" w:sz="4" w:space="0" w:color="000000"/>
              <w:bottom w:val="single" w:sz="4" w:space="0" w:color="000000"/>
              <w:right w:val="single" w:sz="4" w:space="0" w:color="000000"/>
            </w:tcBorders>
          </w:tcPr>
          <w:p w14:paraId="5E6E19F4" w14:textId="77777777" w:rsidR="00916881" w:rsidRDefault="00916881" w:rsidP="004C00FB">
            <w:pPr>
              <w:pStyle w:val="TableBody"/>
            </w:pPr>
            <w:r>
              <w:t>Displays a report that describes any impact the downtime may have on orders that are in the pipeline</w:t>
            </w:r>
          </w:p>
        </w:tc>
      </w:tr>
      <w:tr w:rsidR="00916881" w14:paraId="4B29D513" w14:textId="77777777" w:rsidTr="0009567D">
        <w:trPr>
          <w:cantSplit/>
        </w:trPr>
        <w:tc>
          <w:tcPr>
            <w:tcW w:w="2592" w:type="dxa"/>
            <w:tcBorders>
              <w:left w:val="single" w:sz="4" w:space="0" w:color="000000"/>
              <w:bottom w:val="single" w:sz="4" w:space="0" w:color="000000"/>
            </w:tcBorders>
          </w:tcPr>
          <w:p w14:paraId="66D1F68D" w14:textId="77777777" w:rsidR="00916881" w:rsidRPr="004C00FB" w:rsidRDefault="00916881" w:rsidP="004C00FB">
            <w:pPr>
              <w:pStyle w:val="TableBody"/>
              <w:rPr>
                <w:b/>
                <w:bCs/>
              </w:rPr>
            </w:pPr>
            <w:r w:rsidRPr="004C00FB">
              <w:rPr>
                <w:b/>
                <w:bCs/>
              </w:rPr>
              <w:t>Downtime Recommendation Impact Analysis</w:t>
            </w:r>
          </w:p>
        </w:tc>
        <w:tc>
          <w:tcPr>
            <w:tcW w:w="5483" w:type="dxa"/>
            <w:tcBorders>
              <w:left w:val="single" w:sz="4" w:space="0" w:color="000000"/>
              <w:bottom w:val="single" w:sz="4" w:space="0" w:color="000000"/>
              <w:right w:val="single" w:sz="4" w:space="0" w:color="000000"/>
            </w:tcBorders>
          </w:tcPr>
          <w:p w14:paraId="1FEC66A0" w14:textId="77777777" w:rsidR="00916881" w:rsidRDefault="00916881" w:rsidP="004C00FB">
            <w:pPr>
              <w:pStyle w:val="TableBody"/>
            </w:pPr>
            <w:r>
              <w:t xml:space="preserve">Displays a report outlining any impacts on the current day’s recommendations </w:t>
            </w:r>
          </w:p>
        </w:tc>
      </w:tr>
      <w:tr w:rsidR="00916881" w14:paraId="21D6BA8D" w14:textId="77777777" w:rsidTr="0009567D">
        <w:trPr>
          <w:cantSplit/>
        </w:trPr>
        <w:tc>
          <w:tcPr>
            <w:tcW w:w="2592" w:type="dxa"/>
            <w:tcBorders>
              <w:left w:val="single" w:sz="4" w:space="0" w:color="000000"/>
              <w:bottom w:val="single" w:sz="4" w:space="0" w:color="000000"/>
            </w:tcBorders>
          </w:tcPr>
          <w:p w14:paraId="1EE028A6" w14:textId="77777777" w:rsidR="00916881" w:rsidRPr="004C00FB" w:rsidRDefault="00916881" w:rsidP="004C00FB">
            <w:pPr>
              <w:pStyle w:val="TableBody"/>
              <w:rPr>
                <w:b/>
                <w:bCs/>
              </w:rPr>
            </w:pPr>
            <w:r w:rsidRPr="004C00FB">
              <w:rPr>
                <w:b/>
                <w:bCs/>
              </w:rPr>
              <w:t>Linked Recommendations</w:t>
            </w:r>
          </w:p>
        </w:tc>
        <w:tc>
          <w:tcPr>
            <w:tcW w:w="5483" w:type="dxa"/>
            <w:tcBorders>
              <w:left w:val="single" w:sz="4" w:space="0" w:color="000000"/>
              <w:bottom w:val="single" w:sz="4" w:space="0" w:color="000000"/>
              <w:right w:val="single" w:sz="4" w:space="0" w:color="000000"/>
            </w:tcBorders>
          </w:tcPr>
          <w:p w14:paraId="18842D9E" w14:textId="77777777" w:rsidR="00916881" w:rsidRDefault="00916881" w:rsidP="004C00FB">
            <w:pPr>
              <w:pStyle w:val="TableBody"/>
            </w:pPr>
            <w:r>
              <w:t xml:space="preserve">Displays all the recommendations that were generated for the linked Cashpoints in two available scenarios: ATM Cluster or Branches with linked on-site ATMs. </w:t>
            </w:r>
          </w:p>
        </w:tc>
      </w:tr>
      <w:tr w:rsidR="00916881" w14:paraId="11E4AECE" w14:textId="77777777" w:rsidTr="0009567D">
        <w:trPr>
          <w:cantSplit/>
        </w:trPr>
        <w:tc>
          <w:tcPr>
            <w:tcW w:w="2592" w:type="dxa"/>
            <w:tcBorders>
              <w:left w:val="single" w:sz="4" w:space="0" w:color="000000"/>
              <w:bottom w:val="single" w:sz="4" w:space="0" w:color="000000"/>
            </w:tcBorders>
          </w:tcPr>
          <w:p w14:paraId="45BF76E2" w14:textId="77777777" w:rsidR="00916881" w:rsidRPr="004C00FB" w:rsidRDefault="00916881" w:rsidP="004C00FB">
            <w:pPr>
              <w:pStyle w:val="TableBody"/>
              <w:rPr>
                <w:b/>
                <w:bCs/>
              </w:rPr>
            </w:pPr>
            <w:r w:rsidRPr="004C00FB">
              <w:rPr>
                <w:b/>
                <w:bCs/>
              </w:rPr>
              <w:t>Recycler Maximum Capacity Check</w:t>
            </w:r>
          </w:p>
        </w:tc>
        <w:tc>
          <w:tcPr>
            <w:tcW w:w="5483" w:type="dxa"/>
            <w:tcBorders>
              <w:left w:val="single" w:sz="4" w:space="0" w:color="000000"/>
              <w:bottom w:val="single" w:sz="4" w:space="0" w:color="000000"/>
              <w:right w:val="single" w:sz="4" w:space="0" w:color="000000"/>
            </w:tcBorders>
          </w:tcPr>
          <w:p w14:paraId="5D4096C3" w14:textId="77777777" w:rsidR="00916881" w:rsidRDefault="00916881" w:rsidP="004C00FB">
            <w:pPr>
              <w:pStyle w:val="TableBody"/>
            </w:pPr>
            <w:r>
              <w:t xml:space="preserve">Displays current maximum capacity for recycler ATMs and provides alerts based on maximum capacity threshold percentage. </w:t>
            </w:r>
          </w:p>
        </w:tc>
      </w:tr>
    </w:tbl>
    <w:p w14:paraId="3A043D9B" w14:textId="77777777" w:rsidR="00FD13C8" w:rsidRDefault="00FD13C8">
      <w:r>
        <w:rPr>
          <w:b/>
        </w:rPr>
        <w:br w:type="page"/>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237EE38A" w14:textId="77777777" w:rsidTr="00A54A74">
        <w:trPr>
          <w:cantSplit/>
        </w:trPr>
        <w:tc>
          <w:tcPr>
            <w:tcW w:w="807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D12C0E6" w14:textId="544D7166" w:rsidR="00916881" w:rsidRDefault="00916881" w:rsidP="004C00FB">
            <w:pPr>
              <w:pStyle w:val="TableHeading"/>
            </w:pPr>
            <w:r>
              <w:lastRenderedPageBreak/>
              <w:t>Metrics &amp; MI Reports</w:t>
            </w:r>
          </w:p>
        </w:tc>
      </w:tr>
      <w:tr w:rsidR="00916881" w14:paraId="7D0EBE7A" w14:textId="77777777" w:rsidTr="0009567D">
        <w:trPr>
          <w:cantSplit/>
        </w:trPr>
        <w:tc>
          <w:tcPr>
            <w:tcW w:w="2592" w:type="dxa"/>
            <w:tcBorders>
              <w:top w:val="single" w:sz="4" w:space="0" w:color="000000"/>
              <w:left w:val="single" w:sz="4" w:space="0" w:color="000000"/>
              <w:bottom w:val="single" w:sz="4" w:space="0" w:color="000000"/>
            </w:tcBorders>
          </w:tcPr>
          <w:p w14:paraId="55EBF082" w14:textId="77777777" w:rsidR="00916881" w:rsidRPr="004C00FB" w:rsidRDefault="00916881" w:rsidP="004C00FB">
            <w:pPr>
              <w:pStyle w:val="TableBody"/>
              <w:rPr>
                <w:rFonts w:eastAsia="MS Mincho"/>
                <w:b/>
                <w:bCs/>
              </w:rPr>
            </w:pPr>
            <w:r w:rsidRPr="004C00FB">
              <w:rPr>
                <w:rFonts w:eastAsia="MS Mincho"/>
                <w:b/>
                <w:bCs/>
              </w:rPr>
              <w:t>Cash Position</w:t>
            </w:r>
          </w:p>
        </w:tc>
        <w:tc>
          <w:tcPr>
            <w:tcW w:w="5483" w:type="dxa"/>
            <w:tcBorders>
              <w:top w:val="single" w:sz="4" w:space="0" w:color="000000"/>
              <w:left w:val="single" w:sz="4" w:space="0" w:color="000000"/>
              <w:bottom w:val="single" w:sz="4" w:space="0" w:color="000000"/>
              <w:right w:val="single" w:sz="4" w:space="0" w:color="000000"/>
            </w:tcBorders>
          </w:tcPr>
          <w:p w14:paraId="5776A116" w14:textId="11B8782F" w:rsidR="00916881" w:rsidRDefault="00916881" w:rsidP="004C00FB">
            <w:pPr>
              <w:pStyle w:val="TableBody"/>
              <w:rPr>
                <w:rFonts w:eastAsia="MS Mincho"/>
              </w:rPr>
            </w:pPr>
            <w:r>
              <w:rPr>
                <w:rFonts w:eastAsia="MS Mincho"/>
              </w:rPr>
              <w:t xml:space="preserve">Reports all information indicating the position of cash in the Cashpoints: average and maximum opening balances, number of deliveries, amounts delivered and number of cashouts. </w:t>
            </w:r>
          </w:p>
        </w:tc>
      </w:tr>
      <w:tr w:rsidR="00916881" w14:paraId="293E4C74" w14:textId="77777777" w:rsidTr="0009567D">
        <w:trPr>
          <w:cantSplit/>
        </w:trPr>
        <w:tc>
          <w:tcPr>
            <w:tcW w:w="2592" w:type="dxa"/>
            <w:tcBorders>
              <w:left w:val="single" w:sz="4" w:space="0" w:color="000000"/>
              <w:bottom w:val="single" w:sz="4" w:space="0" w:color="000000"/>
            </w:tcBorders>
          </w:tcPr>
          <w:p w14:paraId="39AE4755" w14:textId="77777777" w:rsidR="00916881" w:rsidRPr="004C00FB" w:rsidRDefault="00916881" w:rsidP="004C00FB">
            <w:pPr>
              <w:pStyle w:val="TableBody"/>
              <w:rPr>
                <w:b/>
                <w:bCs/>
              </w:rPr>
            </w:pPr>
            <w:r w:rsidRPr="004C00FB">
              <w:rPr>
                <w:b/>
                <w:bCs/>
              </w:rPr>
              <w:t>Cash Utilization</w:t>
            </w:r>
          </w:p>
        </w:tc>
        <w:tc>
          <w:tcPr>
            <w:tcW w:w="5483" w:type="dxa"/>
            <w:tcBorders>
              <w:left w:val="single" w:sz="4" w:space="0" w:color="000000"/>
              <w:bottom w:val="single" w:sz="4" w:space="0" w:color="000000"/>
              <w:right w:val="single" w:sz="4" w:space="0" w:color="000000"/>
            </w:tcBorders>
          </w:tcPr>
          <w:p w14:paraId="6DF348D7" w14:textId="77777777" w:rsidR="00916881" w:rsidRDefault="00916881" w:rsidP="004C00FB">
            <w:pPr>
              <w:pStyle w:val="TableBody"/>
            </w:pPr>
            <w:r>
              <w:t xml:space="preserve">Reports cash utilization percentage per Cashpoint per delivery cycle. </w:t>
            </w:r>
          </w:p>
        </w:tc>
      </w:tr>
      <w:tr w:rsidR="00916881" w14:paraId="674DA330" w14:textId="77777777" w:rsidTr="0009567D">
        <w:trPr>
          <w:cantSplit/>
        </w:trPr>
        <w:tc>
          <w:tcPr>
            <w:tcW w:w="2592" w:type="dxa"/>
            <w:tcBorders>
              <w:top w:val="single" w:sz="4" w:space="0" w:color="000000"/>
              <w:left w:val="single" w:sz="4" w:space="0" w:color="000000"/>
              <w:bottom w:val="single" w:sz="4" w:space="0" w:color="000000"/>
            </w:tcBorders>
          </w:tcPr>
          <w:p w14:paraId="5607CACB" w14:textId="77777777" w:rsidR="00916881" w:rsidRPr="004C00FB" w:rsidRDefault="00916881" w:rsidP="004C00FB">
            <w:pPr>
              <w:pStyle w:val="TableBody"/>
              <w:rPr>
                <w:rFonts w:eastAsia="MS Mincho"/>
                <w:b/>
                <w:bCs/>
              </w:rPr>
            </w:pPr>
            <w:r w:rsidRPr="004C00FB">
              <w:rPr>
                <w:rFonts w:eastAsia="MS Mincho"/>
                <w:b/>
                <w:bCs/>
              </w:rPr>
              <w:t>Costs (Actual)</w:t>
            </w:r>
          </w:p>
        </w:tc>
        <w:tc>
          <w:tcPr>
            <w:tcW w:w="5483" w:type="dxa"/>
            <w:tcBorders>
              <w:top w:val="single" w:sz="4" w:space="0" w:color="000000"/>
              <w:left w:val="single" w:sz="4" w:space="0" w:color="000000"/>
              <w:bottom w:val="single" w:sz="4" w:space="0" w:color="000000"/>
              <w:right w:val="single" w:sz="4" w:space="0" w:color="000000"/>
            </w:tcBorders>
          </w:tcPr>
          <w:p w14:paraId="03FBA09F" w14:textId="77777777" w:rsidR="00916881" w:rsidRDefault="00916881" w:rsidP="004C00FB">
            <w:pPr>
              <w:pStyle w:val="TableBody"/>
              <w:rPr>
                <w:rFonts w:eastAsia="MS Mincho"/>
              </w:rPr>
            </w:pPr>
            <w:r>
              <w:rPr>
                <w:rFonts w:eastAsia="MS Mincho"/>
              </w:rPr>
              <w:t>Displays the actual cost of the network.</w:t>
            </w:r>
          </w:p>
        </w:tc>
      </w:tr>
      <w:tr w:rsidR="00916881" w14:paraId="06873CD9" w14:textId="77777777" w:rsidTr="0009567D">
        <w:trPr>
          <w:cantSplit/>
        </w:trPr>
        <w:tc>
          <w:tcPr>
            <w:tcW w:w="2592" w:type="dxa"/>
            <w:tcBorders>
              <w:top w:val="single" w:sz="4" w:space="0" w:color="000000"/>
              <w:left w:val="single" w:sz="4" w:space="0" w:color="000000"/>
              <w:bottom w:val="single" w:sz="4" w:space="0" w:color="000000"/>
            </w:tcBorders>
          </w:tcPr>
          <w:p w14:paraId="287A67D1" w14:textId="77777777" w:rsidR="00916881" w:rsidRPr="004C00FB" w:rsidRDefault="00916881" w:rsidP="004C00FB">
            <w:pPr>
              <w:pStyle w:val="TableBody"/>
              <w:rPr>
                <w:rFonts w:eastAsia="MS Mincho"/>
                <w:b/>
                <w:bCs/>
              </w:rPr>
            </w:pPr>
            <w:r w:rsidRPr="004C00FB">
              <w:rPr>
                <w:rFonts w:eastAsia="MS Mincho"/>
                <w:b/>
                <w:bCs/>
              </w:rPr>
              <w:t>Costs (Charted Actual)</w:t>
            </w:r>
          </w:p>
        </w:tc>
        <w:tc>
          <w:tcPr>
            <w:tcW w:w="5483" w:type="dxa"/>
            <w:tcBorders>
              <w:top w:val="single" w:sz="4" w:space="0" w:color="000000"/>
              <w:left w:val="single" w:sz="4" w:space="0" w:color="000000"/>
              <w:bottom w:val="single" w:sz="4" w:space="0" w:color="000000"/>
              <w:right w:val="single" w:sz="4" w:space="0" w:color="000000"/>
            </w:tcBorders>
          </w:tcPr>
          <w:p w14:paraId="7AED8EAB" w14:textId="77777777" w:rsidR="00916881" w:rsidRDefault="00916881" w:rsidP="004C00FB">
            <w:pPr>
              <w:pStyle w:val="TableBody"/>
              <w:rPr>
                <w:rFonts w:eastAsia="MS Mincho"/>
              </w:rPr>
            </w:pPr>
            <w:r>
              <w:rPr>
                <w:rFonts w:eastAsia="MS Mincho"/>
              </w:rPr>
              <w:t>Displays the actual cost distribution in a pie chart.</w:t>
            </w:r>
          </w:p>
        </w:tc>
      </w:tr>
      <w:tr w:rsidR="00916881" w14:paraId="3F2738A5" w14:textId="77777777" w:rsidTr="0009567D">
        <w:trPr>
          <w:cantSplit/>
        </w:trPr>
        <w:tc>
          <w:tcPr>
            <w:tcW w:w="2592" w:type="dxa"/>
            <w:tcBorders>
              <w:left w:val="single" w:sz="4" w:space="0" w:color="000000"/>
              <w:bottom w:val="single" w:sz="4" w:space="0" w:color="000000"/>
            </w:tcBorders>
          </w:tcPr>
          <w:p w14:paraId="0D35F4BA" w14:textId="77777777" w:rsidR="00916881" w:rsidRPr="004C00FB" w:rsidRDefault="00916881" w:rsidP="004C00FB">
            <w:pPr>
              <w:pStyle w:val="TableBody"/>
              <w:rPr>
                <w:b/>
                <w:bCs/>
              </w:rPr>
            </w:pPr>
            <w:r w:rsidRPr="004C00FB">
              <w:rPr>
                <w:b/>
                <w:bCs/>
              </w:rPr>
              <w:t>Costs (Actual vs. Projected)</w:t>
            </w:r>
          </w:p>
        </w:tc>
        <w:tc>
          <w:tcPr>
            <w:tcW w:w="5483" w:type="dxa"/>
            <w:tcBorders>
              <w:left w:val="single" w:sz="4" w:space="0" w:color="000000"/>
              <w:bottom w:val="single" w:sz="4" w:space="0" w:color="000000"/>
              <w:right w:val="single" w:sz="4" w:space="0" w:color="000000"/>
            </w:tcBorders>
          </w:tcPr>
          <w:p w14:paraId="69FA3745" w14:textId="77777777" w:rsidR="00916881" w:rsidRDefault="00916881" w:rsidP="004C00FB">
            <w:pPr>
              <w:pStyle w:val="TableBody"/>
            </w:pPr>
            <w:r>
              <w:t xml:space="preserve">Gives an overview of network performance by displaying the costs for actual history vs. OptiCash’s previously projected costs.  </w:t>
            </w:r>
          </w:p>
        </w:tc>
      </w:tr>
      <w:tr w:rsidR="00916881" w14:paraId="6D239999" w14:textId="77777777" w:rsidTr="0009567D">
        <w:trPr>
          <w:cantSplit/>
        </w:trPr>
        <w:tc>
          <w:tcPr>
            <w:tcW w:w="2592" w:type="dxa"/>
            <w:tcBorders>
              <w:top w:val="single" w:sz="4" w:space="0" w:color="000000"/>
              <w:left w:val="single" w:sz="4" w:space="0" w:color="000000"/>
              <w:bottom w:val="single" w:sz="4" w:space="0" w:color="000000"/>
            </w:tcBorders>
          </w:tcPr>
          <w:p w14:paraId="5EB4DEF7" w14:textId="77777777" w:rsidR="00916881" w:rsidRPr="004C00FB" w:rsidRDefault="00916881" w:rsidP="004C00FB">
            <w:pPr>
              <w:pStyle w:val="TableBody"/>
              <w:rPr>
                <w:rFonts w:eastAsia="MS Mincho"/>
                <w:b/>
                <w:bCs/>
              </w:rPr>
            </w:pPr>
            <w:r w:rsidRPr="004C00FB">
              <w:rPr>
                <w:rFonts w:eastAsia="MS Mincho"/>
                <w:b/>
                <w:bCs/>
              </w:rPr>
              <w:t>Order Override Reasons</w:t>
            </w:r>
          </w:p>
        </w:tc>
        <w:tc>
          <w:tcPr>
            <w:tcW w:w="5483" w:type="dxa"/>
            <w:tcBorders>
              <w:top w:val="single" w:sz="4" w:space="0" w:color="000000"/>
              <w:left w:val="single" w:sz="4" w:space="0" w:color="000000"/>
              <w:bottom w:val="single" w:sz="4" w:space="0" w:color="000000"/>
              <w:right w:val="single" w:sz="4" w:space="0" w:color="000000"/>
            </w:tcBorders>
          </w:tcPr>
          <w:p w14:paraId="5BDA9F71" w14:textId="77777777" w:rsidR="00916881" w:rsidRDefault="00916881" w:rsidP="004C00FB">
            <w:pPr>
              <w:pStyle w:val="TableBody"/>
            </w:pPr>
            <w:r>
              <w:rPr>
                <w:rFonts w:eastAsia="MS Mincho"/>
              </w:rPr>
              <w:t xml:space="preserve">Displays </w:t>
            </w:r>
            <w:r>
              <w:t>all reasons for override actions committed when placing an order.</w:t>
            </w:r>
          </w:p>
        </w:tc>
      </w:tr>
      <w:tr w:rsidR="00916881" w14:paraId="15A54C08" w14:textId="77777777" w:rsidTr="0009567D">
        <w:trPr>
          <w:cantSplit/>
        </w:trPr>
        <w:tc>
          <w:tcPr>
            <w:tcW w:w="2592" w:type="dxa"/>
            <w:tcBorders>
              <w:top w:val="single" w:sz="4" w:space="0" w:color="000000"/>
              <w:left w:val="single" w:sz="4" w:space="0" w:color="000000"/>
              <w:bottom w:val="single" w:sz="4" w:space="0" w:color="000000"/>
            </w:tcBorders>
          </w:tcPr>
          <w:p w14:paraId="09C883D6" w14:textId="77777777" w:rsidR="00916881" w:rsidRPr="004C00FB" w:rsidRDefault="00916881" w:rsidP="004C00FB">
            <w:pPr>
              <w:pStyle w:val="TableBody"/>
              <w:rPr>
                <w:rFonts w:eastAsia="MS Mincho"/>
                <w:b/>
                <w:bCs/>
              </w:rPr>
            </w:pPr>
            <w:r w:rsidRPr="004C00FB">
              <w:rPr>
                <w:rFonts w:eastAsia="MS Mincho"/>
                <w:b/>
                <w:bCs/>
              </w:rPr>
              <w:t>Order Status</w:t>
            </w:r>
          </w:p>
        </w:tc>
        <w:tc>
          <w:tcPr>
            <w:tcW w:w="5483" w:type="dxa"/>
            <w:tcBorders>
              <w:top w:val="single" w:sz="4" w:space="0" w:color="000000"/>
              <w:left w:val="single" w:sz="4" w:space="0" w:color="000000"/>
              <w:bottom w:val="single" w:sz="4" w:space="0" w:color="000000"/>
              <w:right w:val="single" w:sz="4" w:space="0" w:color="000000"/>
            </w:tcBorders>
          </w:tcPr>
          <w:p w14:paraId="6C7668F4" w14:textId="77777777" w:rsidR="00916881" w:rsidRDefault="00916881" w:rsidP="004C00FB">
            <w:pPr>
              <w:pStyle w:val="TableBody"/>
              <w:rPr>
                <w:rFonts w:eastAsia="MS Mincho"/>
              </w:rPr>
            </w:pPr>
            <w:r>
              <w:rPr>
                <w:rFonts w:eastAsia="MS Mincho"/>
              </w:rPr>
              <w:t xml:space="preserve">Displays the status of all orders that have been committed in a given period of time. </w:t>
            </w:r>
          </w:p>
        </w:tc>
      </w:tr>
      <w:tr w:rsidR="00916881" w14:paraId="15DF2526" w14:textId="77777777" w:rsidTr="0009567D">
        <w:trPr>
          <w:cantSplit/>
        </w:trPr>
        <w:tc>
          <w:tcPr>
            <w:tcW w:w="2592" w:type="dxa"/>
            <w:tcBorders>
              <w:top w:val="single" w:sz="4" w:space="0" w:color="000000"/>
              <w:left w:val="single" w:sz="4" w:space="0" w:color="000000"/>
              <w:bottom w:val="single" w:sz="4" w:space="0" w:color="000000"/>
            </w:tcBorders>
          </w:tcPr>
          <w:p w14:paraId="01629E42" w14:textId="77777777" w:rsidR="00916881" w:rsidRPr="004C00FB" w:rsidRDefault="00916881" w:rsidP="004C00FB">
            <w:pPr>
              <w:pStyle w:val="TableBody"/>
              <w:rPr>
                <w:rFonts w:eastAsia="MS Mincho"/>
                <w:b/>
                <w:bCs/>
              </w:rPr>
            </w:pPr>
            <w:r w:rsidRPr="004C00FB">
              <w:rPr>
                <w:rFonts w:eastAsia="MS Mincho"/>
                <w:b/>
                <w:bCs/>
              </w:rPr>
              <w:t>Recommendation Compliance</w:t>
            </w:r>
          </w:p>
        </w:tc>
        <w:tc>
          <w:tcPr>
            <w:tcW w:w="5483" w:type="dxa"/>
            <w:tcBorders>
              <w:top w:val="single" w:sz="4" w:space="0" w:color="000000"/>
              <w:left w:val="single" w:sz="4" w:space="0" w:color="000000"/>
              <w:bottom w:val="single" w:sz="4" w:space="0" w:color="000000"/>
              <w:right w:val="single" w:sz="4" w:space="0" w:color="000000"/>
            </w:tcBorders>
          </w:tcPr>
          <w:p w14:paraId="3F5E0B2A" w14:textId="20EBF158" w:rsidR="00916881" w:rsidRDefault="00916881" w:rsidP="004C00FB">
            <w:pPr>
              <w:pStyle w:val="TableBody"/>
              <w:rPr>
                <w:rFonts w:eastAsia="MS Mincho"/>
              </w:rPr>
            </w:pPr>
            <w:r>
              <w:rPr>
                <w:rFonts w:eastAsia="MS Mincho"/>
              </w:rPr>
              <w:t xml:space="preserve">Reports variance between recommendations and orders as well as </w:t>
            </w:r>
            <w:r w:rsidR="005D05E0">
              <w:rPr>
                <w:rFonts w:eastAsia="MS Mincho"/>
              </w:rPr>
              <w:t xml:space="preserve">the </w:t>
            </w:r>
            <w:r>
              <w:rPr>
                <w:rFonts w:eastAsia="MS Mincho"/>
              </w:rPr>
              <w:t>variance between previously forecast and actual demand.</w:t>
            </w:r>
          </w:p>
        </w:tc>
      </w:tr>
      <w:tr w:rsidR="00916881" w14:paraId="000E8C4D" w14:textId="77777777" w:rsidTr="0009567D">
        <w:trPr>
          <w:cantSplit/>
        </w:trPr>
        <w:tc>
          <w:tcPr>
            <w:tcW w:w="2592" w:type="dxa"/>
            <w:tcBorders>
              <w:top w:val="single" w:sz="4" w:space="0" w:color="000000"/>
              <w:left w:val="single" w:sz="4" w:space="0" w:color="000000"/>
              <w:bottom w:val="single" w:sz="4" w:space="0" w:color="000000"/>
            </w:tcBorders>
          </w:tcPr>
          <w:p w14:paraId="2CA0EE69" w14:textId="77777777" w:rsidR="00916881" w:rsidRPr="004C00FB" w:rsidRDefault="00916881" w:rsidP="004C00FB">
            <w:pPr>
              <w:pStyle w:val="TableBody"/>
              <w:rPr>
                <w:rFonts w:eastAsia="MS Mincho"/>
                <w:b/>
                <w:bCs/>
              </w:rPr>
            </w:pPr>
            <w:r w:rsidRPr="004C00FB">
              <w:rPr>
                <w:rFonts w:eastAsia="MS Mincho"/>
                <w:b/>
                <w:bCs/>
              </w:rPr>
              <w:t>Target Balance Lost Opportunity</w:t>
            </w:r>
          </w:p>
        </w:tc>
        <w:tc>
          <w:tcPr>
            <w:tcW w:w="5483" w:type="dxa"/>
            <w:tcBorders>
              <w:top w:val="single" w:sz="4" w:space="0" w:color="000000"/>
              <w:left w:val="single" w:sz="4" w:space="0" w:color="000000"/>
              <w:bottom w:val="single" w:sz="4" w:space="0" w:color="000000"/>
              <w:right w:val="single" w:sz="4" w:space="0" w:color="000000"/>
            </w:tcBorders>
          </w:tcPr>
          <w:p w14:paraId="34E6F030" w14:textId="169677A4"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target balance feature is enabled.</w:t>
            </w:r>
          </w:p>
          <w:p w14:paraId="1A992434" w14:textId="25788AAC" w:rsidR="00916881" w:rsidRDefault="00916881" w:rsidP="004C00FB">
            <w:pPr>
              <w:pStyle w:val="TableBody"/>
              <w:rPr>
                <w:rFonts w:eastAsia="MS Mincho"/>
              </w:rPr>
            </w:pPr>
            <w:r>
              <w:rPr>
                <w:rFonts w:eastAsia="MS Mincho"/>
              </w:rPr>
              <w:t xml:space="preserve">When this feature is used, the report will calculate lost opportunity cost based on </w:t>
            </w:r>
            <w:r w:rsidR="005D05E0">
              <w:rPr>
                <w:rFonts w:eastAsia="MS Mincho"/>
              </w:rPr>
              <w:t xml:space="preserve">the </w:t>
            </w:r>
            <w:r>
              <w:rPr>
                <w:rFonts w:eastAsia="MS Mincho"/>
              </w:rPr>
              <w:t>overnight earnings rate and the difference between the historical actual balance and target balance.</w:t>
            </w:r>
          </w:p>
        </w:tc>
      </w:tr>
      <w:tr w:rsidR="00916881" w14:paraId="3D04A304" w14:textId="77777777" w:rsidTr="0009567D">
        <w:trPr>
          <w:cantSplit/>
        </w:trPr>
        <w:tc>
          <w:tcPr>
            <w:tcW w:w="2592" w:type="dxa"/>
            <w:tcBorders>
              <w:top w:val="single" w:sz="4" w:space="0" w:color="000000"/>
              <w:left w:val="single" w:sz="4" w:space="0" w:color="000000"/>
              <w:bottom w:val="single" w:sz="4" w:space="0" w:color="000000"/>
            </w:tcBorders>
          </w:tcPr>
          <w:p w14:paraId="49291C4C" w14:textId="77777777" w:rsidR="00916881" w:rsidRPr="004C00FB" w:rsidRDefault="00916881" w:rsidP="004C00FB">
            <w:pPr>
              <w:pStyle w:val="TableBody"/>
              <w:rPr>
                <w:rFonts w:eastAsia="MS Mincho"/>
                <w:b/>
                <w:bCs/>
              </w:rPr>
            </w:pPr>
            <w:r w:rsidRPr="004C00FB">
              <w:rPr>
                <w:rFonts w:eastAsia="MS Mincho"/>
                <w:b/>
                <w:bCs/>
              </w:rPr>
              <w:t>Target Balance Lost Opportunity with Linked ATMs</w:t>
            </w:r>
          </w:p>
        </w:tc>
        <w:tc>
          <w:tcPr>
            <w:tcW w:w="5483" w:type="dxa"/>
            <w:tcBorders>
              <w:top w:val="single" w:sz="4" w:space="0" w:color="000000"/>
              <w:left w:val="single" w:sz="4" w:space="0" w:color="000000"/>
              <w:bottom w:val="single" w:sz="4" w:space="0" w:color="000000"/>
              <w:right w:val="single" w:sz="4" w:space="0" w:color="000000"/>
            </w:tcBorders>
          </w:tcPr>
          <w:p w14:paraId="492F5D89" w14:textId="1C6CB5E3"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392434A6" w14:textId="118A914C"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for branches with linked ATMs in a ‘</w:t>
            </w:r>
            <w:r w:rsidRPr="00A90C55">
              <w:rPr>
                <w:rFonts w:eastAsia="MS Mincho"/>
                <w:b/>
                <w:bCs/>
                <w:rPrChange w:id="3503" w:author="Robbie Moses" w:date="2023-03-03T06:41:00Z">
                  <w:rPr>
                    <w:rFonts w:eastAsia="MS Mincho"/>
                  </w:rPr>
                </w:rPrChange>
              </w:rPr>
              <w:t>Linked Order’</w:t>
            </w:r>
            <w:r>
              <w:rPr>
                <w:rFonts w:eastAsia="MS Mincho"/>
              </w:rPr>
              <w:t xml:space="preserve"> scenario.</w:t>
            </w:r>
          </w:p>
        </w:tc>
      </w:tr>
      <w:tr w:rsidR="00916881" w14:paraId="4AB6BCA1" w14:textId="77777777" w:rsidTr="0009567D">
        <w:trPr>
          <w:cantSplit/>
        </w:trPr>
        <w:tc>
          <w:tcPr>
            <w:tcW w:w="2592" w:type="dxa"/>
            <w:tcBorders>
              <w:top w:val="single" w:sz="4" w:space="0" w:color="000000"/>
              <w:left w:val="single" w:sz="4" w:space="0" w:color="000000"/>
              <w:bottom w:val="single" w:sz="4" w:space="0" w:color="000000"/>
            </w:tcBorders>
          </w:tcPr>
          <w:p w14:paraId="75EE9AB4" w14:textId="77777777" w:rsidR="00916881" w:rsidRPr="004C00FB" w:rsidRDefault="00916881" w:rsidP="004C00FB">
            <w:pPr>
              <w:pStyle w:val="TableBody"/>
              <w:rPr>
                <w:rFonts w:eastAsia="MS Mincho"/>
                <w:b/>
                <w:bCs/>
              </w:rPr>
            </w:pPr>
            <w:r w:rsidRPr="004C00FB">
              <w:rPr>
                <w:rFonts w:eastAsia="MS Mincho"/>
                <w:b/>
                <w:bCs/>
              </w:rPr>
              <w:t>Target Balance Branch Cash Lost Opportunity Summary</w:t>
            </w:r>
          </w:p>
        </w:tc>
        <w:tc>
          <w:tcPr>
            <w:tcW w:w="5483" w:type="dxa"/>
            <w:tcBorders>
              <w:top w:val="single" w:sz="4" w:space="0" w:color="000000"/>
              <w:left w:val="single" w:sz="4" w:space="0" w:color="000000"/>
              <w:bottom w:val="single" w:sz="4" w:space="0" w:color="000000"/>
              <w:right w:val="single" w:sz="4" w:space="0" w:color="000000"/>
            </w:tcBorders>
          </w:tcPr>
          <w:p w14:paraId="5DB1EBD1" w14:textId="0BF4BD32" w:rsidR="00916881" w:rsidRDefault="00916881" w:rsidP="004C00FB">
            <w:pPr>
              <w:pStyle w:val="TableBody"/>
              <w:rPr>
                <w:rFonts w:eastAsia="MS Mincho"/>
              </w:rPr>
            </w:pPr>
            <w:r>
              <w:rPr>
                <w:rFonts w:eastAsia="MS Mincho"/>
              </w:rPr>
              <w:t xml:space="preserve">Results will be displayed only if </w:t>
            </w:r>
            <w:r w:rsidR="005D05E0">
              <w:rPr>
                <w:rFonts w:eastAsia="MS Mincho"/>
              </w:rPr>
              <w:t xml:space="preserve">the </w:t>
            </w:r>
            <w:r>
              <w:rPr>
                <w:rFonts w:eastAsia="MS Mincho"/>
              </w:rPr>
              <w:t xml:space="preserve">target balance feature is enabled. </w:t>
            </w:r>
          </w:p>
          <w:p w14:paraId="0DB097A8" w14:textId="470ADD90" w:rsidR="00916881" w:rsidRDefault="00916881" w:rsidP="004C00FB">
            <w:pPr>
              <w:pStyle w:val="TableBody"/>
              <w:rPr>
                <w:rFonts w:eastAsia="MS Mincho"/>
              </w:rPr>
            </w:pPr>
            <w:r>
              <w:rPr>
                <w:rFonts w:eastAsia="MS Mincho"/>
              </w:rPr>
              <w:t>When this feature is used, the report will calculate lost opportunity cost</w:t>
            </w:r>
            <w:r w:rsidR="005D05E0">
              <w:rPr>
                <w:rFonts w:eastAsia="MS Mincho"/>
              </w:rPr>
              <w:t>s</w:t>
            </w:r>
            <w:r>
              <w:rPr>
                <w:rFonts w:eastAsia="MS Mincho"/>
              </w:rPr>
              <w:t xml:space="preserve"> and display results in a month-by-month summary.</w:t>
            </w:r>
          </w:p>
        </w:tc>
      </w:tr>
      <w:tr w:rsidR="00916881" w14:paraId="63DB282E" w14:textId="77777777" w:rsidTr="0009567D">
        <w:trPr>
          <w:cantSplit/>
        </w:trPr>
        <w:tc>
          <w:tcPr>
            <w:tcW w:w="2592" w:type="dxa"/>
            <w:tcBorders>
              <w:top w:val="single" w:sz="4" w:space="0" w:color="000000"/>
              <w:left w:val="single" w:sz="4" w:space="0" w:color="000000"/>
              <w:bottom w:val="single" w:sz="4" w:space="0" w:color="000000"/>
            </w:tcBorders>
          </w:tcPr>
          <w:p w14:paraId="5F6F59F5" w14:textId="77777777" w:rsidR="00916881" w:rsidRPr="004C00FB" w:rsidRDefault="00916881" w:rsidP="004C00FB">
            <w:pPr>
              <w:pStyle w:val="TableBody"/>
              <w:rPr>
                <w:rFonts w:eastAsia="MS Mincho"/>
                <w:b/>
                <w:bCs/>
              </w:rPr>
            </w:pPr>
            <w:r w:rsidRPr="004C00FB">
              <w:rPr>
                <w:rFonts w:eastAsia="MS Mincho"/>
                <w:b/>
                <w:bCs/>
              </w:rPr>
              <w:lastRenderedPageBreak/>
              <w:t>Horizon Comparison</w:t>
            </w:r>
          </w:p>
        </w:tc>
        <w:tc>
          <w:tcPr>
            <w:tcW w:w="5483" w:type="dxa"/>
            <w:tcBorders>
              <w:top w:val="single" w:sz="4" w:space="0" w:color="000000"/>
              <w:left w:val="single" w:sz="4" w:space="0" w:color="000000"/>
              <w:bottom w:val="single" w:sz="4" w:space="0" w:color="000000"/>
              <w:right w:val="single" w:sz="4" w:space="0" w:color="000000"/>
            </w:tcBorders>
          </w:tcPr>
          <w:p w14:paraId="4DDAF44E" w14:textId="05C744AB" w:rsidR="00916881" w:rsidRDefault="00916881" w:rsidP="004C00FB">
            <w:pPr>
              <w:pStyle w:val="TableBody"/>
              <w:rPr>
                <w:rFonts w:eastAsia="MS Mincho"/>
              </w:rPr>
            </w:pPr>
            <w:r>
              <w:rPr>
                <w:rFonts w:eastAsia="MS Mincho"/>
              </w:rPr>
              <w:t xml:space="preserve">The horizon comparison report is only used for the branches. The primary objective of the horizon comparison report is </w:t>
            </w:r>
            <w:r w:rsidR="005D05E0">
              <w:rPr>
                <w:rFonts w:eastAsia="MS Mincho"/>
              </w:rPr>
              <w:t xml:space="preserve">to compare </w:t>
            </w:r>
            <w:r>
              <w:rPr>
                <w:rFonts w:eastAsia="MS Mincho"/>
              </w:rP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tc>
      </w:tr>
    </w:tbl>
    <w:p w14:paraId="69A1505D" w14:textId="4D118153" w:rsidR="00916881" w:rsidRDefault="00916881" w:rsidP="00F63174">
      <w:pPr>
        <w:pStyle w:val="TopofSection"/>
        <w:spacing w:before="0" w:after="120" w:line="240" w:lineRule="auto"/>
        <w:ind w:left="187" w:hanging="187"/>
        <w:outlineLvl w:val="0"/>
        <w:rPr>
          <w:caps/>
          <w:color w:val="622423"/>
          <w:sz w:val="24"/>
          <w:szCs w:val="24"/>
        </w:rPr>
      </w:pPr>
      <w:bookmarkStart w:id="3504" w:name="_Ref231747491"/>
      <w:r>
        <w:t xml:space="preserve">Return To: </w:t>
      </w:r>
      <w:r w:rsidR="00027408">
        <w:rPr>
          <w:caps/>
          <w:color w:val="622423"/>
          <w:sz w:val="24"/>
          <w:szCs w:val="24"/>
        </w:rPr>
        <w:fldChar w:fldCharType="begin"/>
      </w:r>
      <w:r>
        <w:rPr>
          <w:caps/>
          <w:color w:val="622423"/>
          <w:sz w:val="24"/>
          <w:szCs w:val="24"/>
        </w:rPr>
        <w:instrText xml:space="preserve"> REF _Ref231748144 \h </w:instrText>
      </w:r>
      <w:r w:rsidR="00027408">
        <w:rPr>
          <w:caps/>
          <w:color w:val="622423"/>
          <w:sz w:val="24"/>
          <w:szCs w:val="24"/>
        </w:rPr>
      </w:r>
      <w:r w:rsidR="00027408">
        <w:rPr>
          <w:caps/>
          <w:color w:val="622423"/>
          <w:sz w:val="24"/>
          <w:szCs w:val="24"/>
        </w:rPr>
        <w:fldChar w:fldCharType="separate"/>
      </w:r>
      <w:r w:rsidR="00D57607">
        <w:t>Reports Tab</w:t>
      </w:r>
      <w:r w:rsidR="00027408">
        <w:rPr>
          <w:caps/>
          <w:color w:val="622423"/>
          <w:sz w:val="24"/>
          <w:szCs w:val="24"/>
        </w:rPr>
        <w:fldChar w:fldCharType="end"/>
      </w:r>
    </w:p>
    <w:p w14:paraId="339B3B86" w14:textId="77777777" w:rsidR="004C00FB" w:rsidRDefault="004C00FB" w:rsidP="000778FC">
      <w:pPr>
        <w:pStyle w:val="BodyText"/>
      </w:pPr>
    </w:p>
    <w:p w14:paraId="6C94EFF3" w14:textId="77777777" w:rsidR="00916881" w:rsidRDefault="00916881" w:rsidP="00873F38">
      <w:pPr>
        <w:pStyle w:val="Heading2"/>
      </w:pPr>
      <w:bookmarkStart w:id="3505" w:name="_Ref236115856"/>
      <w:bookmarkStart w:id="3506" w:name="_Toc128718749"/>
      <w:r>
        <w:t>Report Basics</w:t>
      </w:r>
      <w:bookmarkEnd w:id="3504"/>
      <w:bookmarkEnd w:id="3505"/>
      <w:bookmarkEnd w:id="3506"/>
    </w:p>
    <w:p w14:paraId="28C63A42" w14:textId="01183753" w:rsidR="00916881" w:rsidRDefault="00916881" w:rsidP="004C00FB">
      <w:pPr>
        <w:pStyle w:val="BodyText"/>
      </w:pPr>
      <w:r>
        <w:t xml:space="preserve">All reports work in the same manner in OptiCash but provide different information for the user. In each case, the user </w:t>
      </w:r>
      <w:r w:rsidR="004C00FB">
        <w:t>must</w:t>
      </w:r>
      <w:r>
        <w:t xml:space="preserve"> select Cashpoints, Options, and Report Types and Submit the request to view the report. The basic report elements will be described in this section.</w:t>
      </w:r>
    </w:p>
    <w:p w14:paraId="57B5CEEA" w14:textId="0317DB9D" w:rsidR="00916881" w:rsidRDefault="00916881" w:rsidP="00F63174">
      <w:pPr>
        <w:pStyle w:val="Caption"/>
        <w:spacing w:before="0" w:after="120"/>
        <w:ind w:left="187" w:hanging="187"/>
        <w:outlineLvl w:val="0"/>
      </w:pPr>
      <w:bookmarkStart w:id="3507" w:name="_Toc128632481"/>
      <w:r>
        <w:t xml:space="preserve">Figure </w:t>
      </w:r>
      <w:ins w:id="3508" w:author="Robbie Moses" w:date="2023-03-02T06:45:00Z">
        <w:r w:rsidR="00624EA3">
          <w:fldChar w:fldCharType="begin"/>
        </w:r>
        <w:r w:rsidR="00624EA3">
          <w:instrText xml:space="preserve"> SEQ Figure \* ARABIC </w:instrText>
        </w:r>
      </w:ins>
      <w:r w:rsidR="00624EA3">
        <w:fldChar w:fldCharType="separate"/>
      </w:r>
      <w:ins w:id="3509" w:author="Robbie Moses" w:date="2023-03-02T06:45:00Z">
        <w:r w:rsidR="00624EA3">
          <w:rPr>
            <w:noProof/>
          </w:rPr>
          <w:t>162</w:t>
        </w:r>
        <w:r w:rsidR="00624EA3">
          <w:fldChar w:fldCharType="end"/>
        </w:r>
      </w:ins>
      <w:ins w:id="3510" w:author="Moses, Robbie" w:date="2023-02-22T02:39:00Z">
        <w:del w:id="3511" w:author="Robbie Moses" w:date="2023-03-02T06:45:00Z">
          <w:r w:rsidR="003B5D4F" w:rsidDel="00624EA3">
            <w:fldChar w:fldCharType="begin"/>
          </w:r>
          <w:r w:rsidR="003B5D4F" w:rsidDel="00624EA3">
            <w:delInstrText xml:space="preserve"> SEQ Figure \* ARABIC </w:delInstrText>
          </w:r>
        </w:del>
      </w:ins>
      <w:del w:id="3512" w:author="Robbie Moses" w:date="2023-03-02T06:45:00Z">
        <w:r w:rsidR="003B5D4F" w:rsidDel="00624EA3">
          <w:fldChar w:fldCharType="separate"/>
        </w:r>
      </w:del>
      <w:ins w:id="3513" w:author="Moses, Robbie" w:date="2023-02-22T02:39:00Z">
        <w:del w:id="3514" w:author="Robbie Moses" w:date="2023-03-02T06:45:00Z">
          <w:r w:rsidR="003B5D4F" w:rsidDel="00624EA3">
            <w:rPr>
              <w:noProof/>
            </w:rPr>
            <w:delText>161</w:delText>
          </w:r>
          <w:r w:rsidR="003B5D4F" w:rsidDel="00624EA3">
            <w:fldChar w:fldCharType="end"/>
          </w:r>
        </w:del>
      </w:ins>
      <w:del w:id="3515" w:author="Moses, Robbie" w:date="2023-02-22T02:39:00Z">
        <w:r w:rsidR="00027408" w:rsidDel="003B5D4F">
          <w:fldChar w:fldCharType="begin"/>
        </w:r>
        <w:r w:rsidDel="003B5D4F">
          <w:delInstrText xml:space="preserve"> SEQ "Figure" \*Arabic </w:delInstrText>
        </w:r>
        <w:r w:rsidR="00027408" w:rsidDel="003B5D4F">
          <w:fldChar w:fldCharType="separate"/>
        </w:r>
        <w:r w:rsidR="00D57607" w:rsidDel="003B5D4F">
          <w:rPr>
            <w:noProof/>
          </w:rPr>
          <w:delText>161</w:delText>
        </w:r>
        <w:r w:rsidR="00027408" w:rsidDel="003B5D4F">
          <w:rPr>
            <w:noProof/>
          </w:rPr>
          <w:fldChar w:fldCharType="end"/>
        </w:r>
      </w:del>
      <w:r>
        <w:t>: Report Generation Page</w:t>
      </w:r>
      <w:bookmarkEnd w:id="3507"/>
    </w:p>
    <w:p w14:paraId="74CFD826" w14:textId="77777777" w:rsidR="00916881" w:rsidRDefault="004310FD" w:rsidP="000778FC">
      <w:pPr>
        <w:pStyle w:val="BodyText"/>
      </w:pPr>
      <w:r>
        <w:rPr>
          <w:noProof/>
        </w:rPr>
        <w:drawing>
          <wp:inline distT="0" distB="0" distL="0" distR="0" wp14:anchorId="1FC97833" wp14:editId="11C766B0">
            <wp:extent cx="5481955" cy="1323975"/>
            <wp:effectExtent l="76200" t="76200" r="137795" b="1428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1955"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A40E48" w14:textId="3E1C8676" w:rsidR="00916881" w:rsidRDefault="00916881" w:rsidP="00F63174">
      <w:pPr>
        <w:pStyle w:val="Caption"/>
        <w:spacing w:before="0" w:after="120"/>
        <w:ind w:left="187" w:hanging="187"/>
        <w:outlineLvl w:val="0"/>
      </w:pPr>
      <w:bookmarkStart w:id="3516" w:name="_Toc128631094"/>
      <w:r>
        <w:t xml:space="preserve">Table </w:t>
      </w:r>
      <w:r w:rsidR="00027408">
        <w:fldChar w:fldCharType="begin"/>
      </w:r>
      <w:r>
        <w:instrText xml:space="preserve"> SEQ "Table" \*Arabic </w:instrText>
      </w:r>
      <w:r w:rsidR="00027408">
        <w:fldChar w:fldCharType="separate"/>
      </w:r>
      <w:r w:rsidR="00D57607">
        <w:rPr>
          <w:noProof/>
        </w:rPr>
        <w:t>140</w:t>
      </w:r>
      <w:r w:rsidR="00027408">
        <w:rPr>
          <w:noProof/>
        </w:rPr>
        <w:fldChar w:fldCharType="end"/>
      </w:r>
      <w:r>
        <w:t>: Report Description</w:t>
      </w:r>
      <w:bookmarkEnd w:id="3516"/>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6FD41C81" w14:textId="77777777" w:rsidTr="00A54A74">
        <w:trPr>
          <w:cantSplit/>
          <w:tblHeader/>
        </w:trPr>
        <w:tc>
          <w:tcPr>
            <w:tcW w:w="2570" w:type="dxa"/>
            <w:tcBorders>
              <w:top w:val="single" w:sz="4" w:space="0" w:color="000000"/>
              <w:left w:val="single" w:sz="4" w:space="0" w:color="000000"/>
              <w:bottom w:val="double" w:sz="1" w:space="0" w:color="000000"/>
            </w:tcBorders>
            <w:shd w:val="clear" w:color="auto" w:fill="60C03A"/>
          </w:tcPr>
          <w:p w14:paraId="04C4D054" w14:textId="77777777" w:rsidR="00916881" w:rsidRDefault="00916881" w:rsidP="00AB3BBF">
            <w:pPr>
              <w:pStyle w:val="TableHeading"/>
            </w:pPr>
            <w:r>
              <w:t>Field</w:t>
            </w:r>
          </w:p>
        </w:tc>
        <w:tc>
          <w:tcPr>
            <w:tcW w:w="5505" w:type="dxa"/>
            <w:tcBorders>
              <w:top w:val="single" w:sz="4" w:space="0" w:color="000000"/>
              <w:left w:val="single" w:sz="4" w:space="0" w:color="000000"/>
              <w:bottom w:val="double" w:sz="1" w:space="0" w:color="000000"/>
              <w:right w:val="single" w:sz="4" w:space="0" w:color="000000"/>
            </w:tcBorders>
            <w:shd w:val="clear" w:color="auto" w:fill="60C03A"/>
          </w:tcPr>
          <w:p w14:paraId="0D78D6C6" w14:textId="77777777" w:rsidR="00916881" w:rsidRDefault="00916881" w:rsidP="00AB3BBF">
            <w:pPr>
              <w:pStyle w:val="TableHeading"/>
            </w:pPr>
            <w:r>
              <w:t>Description</w:t>
            </w:r>
          </w:p>
        </w:tc>
      </w:tr>
      <w:tr w:rsidR="00916881" w14:paraId="31750BF1" w14:textId="77777777" w:rsidTr="0009567D">
        <w:trPr>
          <w:cantSplit/>
          <w:trHeight w:val="135"/>
        </w:trPr>
        <w:tc>
          <w:tcPr>
            <w:tcW w:w="2570" w:type="dxa"/>
            <w:tcBorders>
              <w:left w:val="single" w:sz="4" w:space="0" w:color="000000"/>
              <w:bottom w:val="single" w:sz="4" w:space="0" w:color="000000"/>
            </w:tcBorders>
          </w:tcPr>
          <w:p w14:paraId="37567202" w14:textId="77777777" w:rsidR="00916881" w:rsidRPr="00AB3BBF" w:rsidRDefault="00916881" w:rsidP="00AB3BBF">
            <w:pPr>
              <w:pStyle w:val="TableBody"/>
              <w:rPr>
                <w:b/>
                <w:bCs/>
              </w:rPr>
            </w:pPr>
            <w:r w:rsidRPr="00AB3BBF">
              <w:rPr>
                <w:b/>
                <w:bCs/>
              </w:rPr>
              <w:t>Select Button</w:t>
            </w:r>
          </w:p>
        </w:tc>
        <w:tc>
          <w:tcPr>
            <w:tcW w:w="5505" w:type="dxa"/>
            <w:tcBorders>
              <w:left w:val="single" w:sz="4" w:space="0" w:color="000000"/>
              <w:bottom w:val="single" w:sz="4" w:space="0" w:color="000000"/>
              <w:right w:val="single" w:sz="4" w:space="0" w:color="000000"/>
            </w:tcBorders>
          </w:tcPr>
          <w:p w14:paraId="0A6074FF" w14:textId="18EB0E77" w:rsidR="00916881" w:rsidRDefault="00916881" w:rsidP="00AB3BBF">
            <w:pPr>
              <w:pStyle w:val="TableBody"/>
            </w:pPr>
            <w:r>
              <w:t>Allows the user to choose Cashpoints to be included in the report. For more information on Cashpoint Selection,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_Ref236109174 \h </w:instrText>
            </w:r>
            <w:r w:rsidR="00AB3BBF"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Cashpoint Selector</w:t>
            </w:r>
            <w:r w:rsidR="00027408" w:rsidRPr="00560B68">
              <w:rPr>
                <w:rStyle w:val="TopicCrossReference"/>
                <w:color w:val="4F81BD" w:themeColor="accent1"/>
              </w:rPr>
              <w:fldChar w:fldCharType="end"/>
            </w:r>
            <w:r>
              <w:t xml:space="preserve"> </w:t>
            </w:r>
          </w:p>
        </w:tc>
      </w:tr>
      <w:tr w:rsidR="00916881" w14:paraId="637A19AC" w14:textId="77777777" w:rsidTr="0009567D">
        <w:trPr>
          <w:cantSplit/>
        </w:trPr>
        <w:tc>
          <w:tcPr>
            <w:tcW w:w="2570" w:type="dxa"/>
            <w:tcBorders>
              <w:left w:val="single" w:sz="4" w:space="0" w:color="000000"/>
              <w:bottom w:val="single" w:sz="4" w:space="0" w:color="000000"/>
            </w:tcBorders>
          </w:tcPr>
          <w:p w14:paraId="7257E3F4" w14:textId="77777777" w:rsidR="00916881" w:rsidRPr="00AB3BBF" w:rsidRDefault="00916881" w:rsidP="00AB3BBF">
            <w:pPr>
              <w:pStyle w:val="TableBody"/>
              <w:rPr>
                <w:b/>
                <w:bCs/>
              </w:rPr>
            </w:pPr>
            <w:r w:rsidRPr="00AB3BBF">
              <w:rPr>
                <w:b/>
                <w:bCs/>
              </w:rPr>
              <w:t>HTML Report</w:t>
            </w:r>
          </w:p>
        </w:tc>
        <w:tc>
          <w:tcPr>
            <w:tcW w:w="5505" w:type="dxa"/>
            <w:tcBorders>
              <w:left w:val="single" w:sz="4" w:space="0" w:color="000000"/>
              <w:bottom w:val="single" w:sz="4" w:space="0" w:color="000000"/>
              <w:right w:val="single" w:sz="4" w:space="0" w:color="000000"/>
            </w:tcBorders>
          </w:tcPr>
          <w:p w14:paraId="30D10BD1" w14:textId="77777777" w:rsidR="00916881" w:rsidRDefault="00916881" w:rsidP="00AB3BBF">
            <w:pPr>
              <w:pStyle w:val="TableBody"/>
            </w:pPr>
            <w:r>
              <w:t xml:space="preserve">By default, this option is always selected for all reports. The HTML report means that the report will be viewed on the screen in the web browser. </w:t>
            </w:r>
          </w:p>
          <w:p w14:paraId="5EBF1449" w14:textId="77777777" w:rsidR="00916881" w:rsidRDefault="00916881" w:rsidP="00AB3BBF">
            <w:pPr>
              <w:pStyle w:val="TableNote"/>
            </w:pPr>
            <w:r>
              <w:rPr>
                <w:b/>
              </w:rPr>
              <w:t>Note:</w:t>
            </w:r>
            <w:r>
              <w:t xml:space="preserve"> Be careful with the amount of data that is requested. Large requests can take a lot of time to process and may slow down system performance.</w:t>
            </w:r>
          </w:p>
        </w:tc>
      </w:tr>
      <w:tr w:rsidR="00916881" w14:paraId="75201486" w14:textId="77777777" w:rsidTr="0009567D">
        <w:trPr>
          <w:cantSplit/>
        </w:trPr>
        <w:tc>
          <w:tcPr>
            <w:tcW w:w="2570" w:type="dxa"/>
            <w:tcBorders>
              <w:top w:val="single" w:sz="4" w:space="0" w:color="000000"/>
              <w:left w:val="single" w:sz="4" w:space="0" w:color="000000"/>
              <w:bottom w:val="single" w:sz="4" w:space="0" w:color="000000"/>
            </w:tcBorders>
          </w:tcPr>
          <w:p w14:paraId="5E37BD90" w14:textId="77777777" w:rsidR="00916881" w:rsidRPr="00AB3BBF" w:rsidRDefault="00916881" w:rsidP="00AB3BBF">
            <w:pPr>
              <w:pStyle w:val="TableBody"/>
              <w:rPr>
                <w:b/>
                <w:bCs/>
              </w:rPr>
            </w:pPr>
            <w:r w:rsidRPr="00AB3BBF">
              <w:rPr>
                <w:b/>
                <w:bCs/>
              </w:rPr>
              <w:lastRenderedPageBreak/>
              <w:t>PDF Report</w:t>
            </w:r>
          </w:p>
        </w:tc>
        <w:tc>
          <w:tcPr>
            <w:tcW w:w="5505" w:type="dxa"/>
            <w:tcBorders>
              <w:top w:val="single" w:sz="4" w:space="0" w:color="000000"/>
              <w:left w:val="single" w:sz="4" w:space="0" w:color="000000"/>
              <w:bottom w:val="single" w:sz="4" w:space="0" w:color="000000"/>
              <w:right w:val="single" w:sz="4" w:space="0" w:color="000000"/>
            </w:tcBorders>
          </w:tcPr>
          <w:p w14:paraId="1B70349A" w14:textId="48A21130" w:rsidR="00916881" w:rsidRDefault="00916881" w:rsidP="00AB3BBF">
            <w:pPr>
              <w:pStyle w:val="TableBody"/>
            </w:pPr>
            <w:r>
              <w:t xml:space="preserve">When this option is checked, OptiCash will produce the report in a PDF format that can be downloaded, viewed, and printed using Adobe Acrobat Reader. </w:t>
            </w:r>
          </w:p>
          <w:p w14:paraId="3A9EB204" w14:textId="77777777" w:rsidR="00916881" w:rsidRDefault="00916881" w:rsidP="00AB3BBF">
            <w:pPr>
              <w:pStyle w:val="TableBody"/>
            </w:pPr>
            <w:r>
              <w:t xml:space="preserve">After the user clicks the </w:t>
            </w:r>
            <w:r w:rsidRPr="00A90C55">
              <w:rPr>
                <w:b/>
                <w:bCs/>
                <w:rPrChange w:id="3517" w:author="Robbie Moses" w:date="2023-03-03T06:42:00Z">
                  <w:rPr/>
                </w:rPrChange>
              </w:rPr>
              <w:t>Submit</w:t>
            </w:r>
            <w:r>
              <w:t xml:space="preserve"> button, the report will process and create a hyperlink for the user to access the PDF report. The hyperlink appears above the HTML report on the left side of the screen called “</w:t>
            </w:r>
            <w:r w:rsidRPr="00A90C55">
              <w:rPr>
                <w:b/>
                <w:bCs/>
                <w:rPrChange w:id="3518" w:author="Robbie Moses" w:date="2023-03-03T06:42:00Z">
                  <w:rPr/>
                </w:rPrChange>
              </w:rPr>
              <w:t>View PDF (for print)”</w:t>
            </w:r>
          </w:p>
        </w:tc>
      </w:tr>
      <w:tr w:rsidR="00916881" w14:paraId="68F961A5" w14:textId="77777777" w:rsidTr="0009567D">
        <w:trPr>
          <w:cantSplit/>
        </w:trPr>
        <w:tc>
          <w:tcPr>
            <w:tcW w:w="2570" w:type="dxa"/>
            <w:tcBorders>
              <w:left w:val="single" w:sz="4" w:space="0" w:color="000000"/>
              <w:bottom w:val="single" w:sz="4" w:space="0" w:color="000000"/>
            </w:tcBorders>
          </w:tcPr>
          <w:p w14:paraId="6AC0470C" w14:textId="77777777" w:rsidR="00916881" w:rsidRPr="00AB3BBF" w:rsidRDefault="00916881" w:rsidP="00AB3BBF">
            <w:pPr>
              <w:pStyle w:val="TableBody"/>
              <w:rPr>
                <w:b/>
                <w:bCs/>
              </w:rPr>
            </w:pPr>
            <w:r w:rsidRPr="00AB3BBF">
              <w:rPr>
                <w:b/>
                <w:bCs/>
              </w:rPr>
              <w:t>CSV Report</w:t>
            </w:r>
          </w:p>
        </w:tc>
        <w:tc>
          <w:tcPr>
            <w:tcW w:w="5505" w:type="dxa"/>
            <w:tcBorders>
              <w:left w:val="single" w:sz="4" w:space="0" w:color="000000"/>
              <w:bottom w:val="single" w:sz="4" w:space="0" w:color="000000"/>
              <w:right w:val="single" w:sz="4" w:space="0" w:color="000000"/>
            </w:tcBorders>
          </w:tcPr>
          <w:p w14:paraId="6D7286A0" w14:textId="0C7A39B4" w:rsidR="00916881" w:rsidRDefault="00916881" w:rsidP="00AB3BBF">
            <w:pPr>
              <w:pStyle w:val="TableBody"/>
            </w:pPr>
            <w:r>
              <w:t>When this option is checked, OptiCash will produce the report in a CSV (</w:t>
            </w:r>
            <w:r w:rsidR="005D05E0">
              <w:t>comma-</w:t>
            </w:r>
            <w:r>
              <w:t>separated file) format. This format can be used to import data into Excel or another spreadsheet application to do advanced analysis or reporting.</w:t>
            </w:r>
          </w:p>
          <w:p w14:paraId="5DA39E36" w14:textId="77777777" w:rsidR="00916881" w:rsidRDefault="00916881" w:rsidP="00AB3BBF">
            <w:pPr>
              <w:pStyle w:val="TableBody"/>
            </w:pPr>
            <w:r>
              <w:t>After the user clicks the Submit button, the report will process and create a hyperlink for the user to access the CSV report. The hyperlink appears above the HTML report on the left side of the screen called “</w:t>
            </w:r>
            <w:r w:rsidRPr="00A90C55">
              <w:rPr>
                <w:b/>
                <w:bCs/>
                <w:rPrChange w:id="3519" w:author="Robbie Moses" w:date="2023-03-03T06:42:00Z">
                  <w:rPr/>
                </w:rPrChange>
              </w:rPr>
              <w:t>Save CSV (for import)”</w:t>
            </w:r>
          </w:p>
        </w:tc>
      </w:tr>
      <w:tr w:rsidR="00916881" w14:paraId="0158F477" w14:textId="77777777" w:rsidTr="0009567D">
        <w:trPr>
          <w:cantSplit/>
        </w:trPr>
        <w:tc>
          <w:tcPr>
            <w:tcW w:w="2570" w:type="dxa"/>
            <w:tcBorders>
              <w:top w:val="single" w:sz="4" w:space="0" w:color="000000"/>
              <w:left w:val="single" w:sz="4" w:space="0" w:color="000000"/>
              <w:bottom w:val="single" w:sz="4" w:space="0" w:color="000000"/>
            </w:tcBorders>
          </w:tcPr>
          <w:p w14:paraId="4223E396" w14:textId="77777777" w:rsidR="00916881" w:rsidRPr="00AB3BBF" w:rsidRDefault="00916881" w:rsidP="00AB3BBF">
            <w:pPr>
              <w:pStyle w:val="TableBody"/>
              <w:rPr>
                <w:b/>
                <w:bCs/>
              </w:rPr>
            </w:pPr>
            <w:r w:rsidRPr="00AB3BBF">
              <w:rPr>
                <w:b/>
                <w:bCs/>
              </w:rPr>
              <w:t>Submit Button</w:t>
            </w:r>
          </w:p>
        </w:tc>
        <w:tc>
          <w:tcPr>
            <w:tcW w:w="5505" w:type="dxa"/>
            <w:tcBorders>
              <w:top w:val="single" w:sz="4" w:space="0" w:color="000000"/>
              <w:left w:val="single" w:sz="4" w:space="0" w:color="000000"/>
              <w:bottom w:val="single" w:sz="4" w:space="0" w:color="000000"/>
              <w:right w:val="single" w:sz="4" w:space="0" w:color="000000"/>
            </w:tcBorders>
          </w:tcPr>
          <w:p w14:paraId="75DED9DD" w14:textId="77777777" w:rsidR="00916881" w:rsidRDefault="00916881" w:rsidP="00AB3BBF">
            <w:pPr>
              <w:pStyle w:val="TableBody"/>
            </w:pPr>
            <w:r>
              <w:t>Processes the report request using the options and Cashpoints selected.</w:t>
            </w:r>
          </w:p>
        </w:tc>
      </w:tr>
      <w:bookmarkEnd w:id="1121"/>
      <w:bookmarkEnd w:id="1122"/>
    </w:tbl>
    <w:p w14:paraId="4CA73266" w14:textId="77777777" w:rsidR="00916881" w:rsidRDefault="00916881" w:rsidP="000778FC">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1ED1EC2" w14:textId="77777777" w:rsidTr="0009567D">
        <w:trPr>
          <w:cantSplit/>
          <w:trHeight w:val="840"/>
        </w:trPr>
        <w:tc>
          <w:tcPr>
            <w:tcW w:w="1224" w:type="dxa"/>
            <w:tcBorders>
              <w:top w:val="single" w:sz="4" w:space="0" w:color="000000"/>
              <w:left w:val="single" w:sz="4" w:space="0" w:color="000000"/>
              <w:bottom w:val="single" w:sz="4" w:space="0" w:color="000000"/>
            </w:tcBorders>
          </w:tcPr>
          <w:p w14:paraId="45456399" w14:textId="77777777" w:rsidR="00916881" w:rsidRDefault="00A66A19" w:rsidP="00AB3BBF">
            <w:pPr>
              <w:pStyle w:val="TableNote"/>
            </w:pPr>
            <w:r>
              <w:rPr>
                <w:noProof/>
              </w:rPr>
              <mc:AlternateContent>
                <mc:Choice Requires="wpg">
                  <w:drawing>
                    <wp:inline distT="0" distB="0" distL="0" distR="0" wp14:anchorId="3478834F" wp14:editId="0E52339C">
                      <wp:extent cx="496570" cy="504190"/>
                      <wp:effectExtent l="1270" t="6350" r="6985" b="3810"/>
                      <wp:docPr id="22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21" name="Rectangle 7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2" name="Freeform 7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23" name="Freeform 7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0A585E3" id="Group 7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11vq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Mi11vqRoAABCTAAAOAAAAAAAAAAAAAAAAAC4CAABkcnMvZTJv&#10;RG9jLnhtbFBLAQItABQABgAIAAAAIQB1x0Kc2wAAAAMBAAAPAAAAAAAAAAAAAAAAAAMdAABkcnMv&#10;ZG93bnJldi54bWxQSwUGAAAAAAQABADzAAAACx4AAAAA&#10;">
                      <v:rect id="Rectangle 7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" filled="f" stroked="f">
                        <v:stroke joinstyle="round"/>
                      </v:rect>
                      <v:shape id="Freeform 7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120AC325" w14:textId="77777777" w:rsidR="00916881" w:rsidRDefault="00916881" w:rsidP="00AB3BBF">
            <w:pPr>
              <w:pStyle w:val="TableNote"/>
            </w:pPr>
            <w:r w:rsidRPr="00FD13C8">
              <w:rPr>
                <w:b/>
                <w:bCs/>
              </w:rPr>
              <w:t>Note</w:t>
            </w:r>
            <w:r>
              <w:t>: If the CSV format is selected in the output options, by default the report will be saved in your ‘</w:t>
            </w:r>
            <w:r w:rsidRPr="005E5795">
              <w:rPr>
                <w:b/>
                <w:bCs/>
                <w:rPrChange w:id="3520" w:author="Robbie Moses" w:date="2023-03-03T06:42:00Z">
                  <w:rPr/>
                </w:rPrChange>
              </w:rPr>
              <w:t>dynreports’</w:t>
            </w:r>
            <w:r>
              <w:t xml:space="preserve"> folder (where the web application server is located). However, you can also click on the hyperlink ‘Save CSV (for import)’  to save the file to the desired location. </w:t>
            </w:r>
          </w:p>
        </w:tc>
      </w:tr>
      <w:tr w:rsidR="00916881" w14:paraId="71CEAA98" w14:textId="77777777" w:rsidTr="0009567D">
        <w:trPr>
          <w:cantSplit/>
          <w:trHeight w:val="840"/>
        </w:trPr>
        <w:tc>
          <w:tcPr>
            <w:tcW w:w="1224" w:type="dxa"/>
            <w:tcBorders>
              <w:top w:val="single" w:sz="4" w:space="0" w:color="000000"/>
              <w:left w:val="single" w:sz="4" w:space="0" w:color="000000"/>
              <w:bottom w:val="single" w:sz="4" w:space="0" w:color="000000"/>
            </w:tcBorders>
          </w:tcPr>
          <w:p w14:paraId="67F3107B" w14:textId="77777777" w:rsidR="00916881" w:rsidRDefault="00A66A19" w:rsidP="00AB3BBF">
            <w:pPr>
              <w:pStyle w:val="TableNote"/>
            </w:pPr>
            <w:r>
              <w:rPr>
                <w:noProof/>
              </w:rPr>
              <mc:AlternateContent>
                <mc:Choice Requires="wpg">
                  <w:drawing>
                    <wp:inline distT="0" distB="0" distL="0" distR="0" wp14:anchorId="0292AD36" wp14:editId="500B934F">
                      <wp:extent cx="496570" cy="504190"/>
                      <wp:effectExtent l="1270" t="5715" r="6985" b="4445"/>
                      <wp:docPr id="209"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12" name="Rectangle 7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6" name="Freeform 7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19" name="Freeform 7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CCB8DFC" id="Group 7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">
                      <v:rect id="Rectangle 7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" filled="f" stroked="f">
                        <v:stroke joinstyle="round"/>
                      </v:rect>
                      <v:shape id="Freeform 7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7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tcPr>
          <w:p w14:paraId="72CC391D" w14:textId="2F4AD9F9" w:rsidR="00916881" w:rsidRDefault="00916881" w:rsidP="00AB3BBF">
            <w:pPr>
              <w:pStyle w:val="TableNote"/>
            </w:pPr>
            <w:r w:rsidRPr="00FD13C8">
              <w:rPr>
                <w:b/>
                <w:bCs/>
              </w:rPr>
              <w:t>Note</w:t>
            </w:r>
            <w:r>
              <w:t xml:space="preserve">: When running a </w:t>
            </w:r>
            <w:r w:rsidR="00AC7B5D">
              <w:t>network-</w:t>
            </w:r>
            <w:r>
              <w:t xml:space="preserve">level report that will return </w:t>
            </w:r>
            <w:r w:rsidR="00AC7B5D">
              <w:t xml:space="preserve">a </w:t>
            </w:r>
            <w:r>
              <w:t xml:space="preserve">large amount of data, an error message may be received caused by memory shortage. </w:t>
            </w:r>
            <w:r w:rsidR="00AC7B5D">
              <w:t>T</w:t>
            </w:r>
            <w:r>
              <w:t xml:space="preserve">o avoid this, reduce the selection of Cashpoints (for instance, if all active Cashpoints have been selected, try to select only half of the Cashpoints) or the time period (select 30 days instead of 90 days). </w:t>
            </w:r>
          </w:p>
          <w:p w14:paraId="1FB80619" w14:textId="77777777" w:rsidR="00916881" w:rsidRDefault="00916881" w:rsidP="00AB3BBF">
            <w:pPr>
              <w:pStyle w:val="TableNote"/>
            </w:pPr>
            <w:r>
              <w:t xml:space="preserve">If the error message is still displayed, the users who have administrative rights can change the Java settings in your web application server management console. Java settings must be changed by setting max heap size following specific web application instructions. After this, the server must be rebooted. </w:t>
            </w:r>
          </w:p>
        </w:tc>
      </w:tr>
    </w:tbl>
    <w:p w14:paraId="0C269D81" w14:textId="21747879" w:rsidR="00916881" w:rsidRDefault="00916881" w:rsidP="00F63174">
      <w:pPr>
        <w:pStyle w:val="TopofSection"/>
        <w:spacing w:before="0" w:after="120" w:line="240" w:lineRule="auto"/>
        <w:ind w:left="187" w:hanging="187"/>
        <w:outlineLvl w:val="0"/>
        <w:rPr>
          <w:rFonts w:eastAsia="MS Mincho"/>
          <w:caps/>
          <w:color w:val="622423"/>
          <w:sz w:val="24"/>
          <w:szCs w:val="24"/>
        </w:rPr>
      </w:pPr>
      <w:r>
        <w:t xml:space="preserve">Return To: </w:t>
      </w:r>
      <w:r w:rsidR="00027408">
        <w:rPr>
          <w:rFonts w:eastAsia="MS Mincho"/>
          <w:caps/>
          <w:color w:val="622423"/>
          <w:sz w:val="24"/>
          <w:szCs w:val="24"/>
        </w:rPr>
        <w:fldChar w:fldCharType="begin"/>
      </w:r>
      <w:r>
        <w:rPr>
          <w:rFonts w:eastAsia="MS Mincho"/>
          <w:caps/>
          <w:color w:val="622423"/>
          <w:sz w:val="24"/>
          <w:szCs w:val="24"/>
        </w:rPr>
        <w:instrText xml:space="preserve"> REF _Ref231748144 \h </w:instrText>
      </w:r>
      <w:r w:rsidR="00027408">
        <w:rPr>
          <w:rFonts w:eastAsia="MS Mincho"/>
          <w:caps/>
          <w:color w:val="622423"/>
          <w:sz w:val="24"/>
          <w:szCs w:val="24"/>
        </w:rPr>
      </w:r>
      <w:r w:rsidR="00027408">
        <w:rPr>
          <w:rFonts w:eastAsia="MS Mincho"/>
          <w:caps/>
          <w:color w:val="622423"/>
          <w:sz w:val="24"/>
          <w:szCs w:val="24"/>
        </w:rPr>
        <w:fldChar w:fldCharType="separate"/>
      </w:r>
      <w:r w:rsidR="00D57607">
        <w:t>Reports Tab</w:t>
      </w:r>
      <w:r w:rsidR="00027408">
        <w:rPr>
          <w:rFonts w:eastAsia="MS Mincho"/>
          <w:caps/>
          <w:color w:val="622423"/>
          <w:sz w:val="24"/>
          <w:szCs w:val="24"/>
        </w:rPr>
        <w:fldChar w:fldCharType="end"/>
      </w:r>
    </w:p>
    <w:p w14:paraId="44E5ED70" w14:textId="77777777" w:rsidR="00AB3BBF" w:rsidRDefault="00AB3BBF" w:rsidP="000778FC">
      <w:pPr>
        <w:pStyle w:val="BodyText"/>
        <w:rPr>
          <w:rFonts w:eastAsia="MS Mincho"/>
        </w:rPr>
      </w:pPr>
      <w:bookmarkStart w:id="3521" w:name="_Ref231747492"/>
      <w:bookmarkStart w:id="3522" w:name="_Ref231750172"/>
      <w:bookmarkStart w:id="3523" w:name="_Ref236115857"/>
      <w:bookmarkStart w:id="3524" w:name="_Ref236116112"/>
    </w:p>
    <w:p w14:paraId="662FA7E3" w14:textId="6C1EAF68" w:rsidR="00916881" w:rsidRDefault="00916881" w:rsidP="00F254C8">
      <w:pPr>
        <w:pStyle w:val="Heading2"/>
        <w:rPr>
          <w:rFonts w:eastAsia="MS Mincho"/>
        </w:rPr>
      </w:pPr>
      <w:bookmarkStart w:id="3525" w:name="_Toc128718750"/>
      <w:r>
        <w:rPr>
          <w:rFonts w:eastAsia="MS Mincho"/>
        </w:rPr>
        <w:lastRenderedPageBreak/>
        <w:t>System Settings Reports</w:t>
      </w:r>
      <w:bookmarkEnd w:id="3521"/>
      <w:bookmarkEnd w:id="3522"/>
      <w:bookmarkEnd w:id="3523"/>
      <w:bookmarkEnd w:id="3524"/>
      <w:bookmarkEnd w:id="3525"/>
    </w:p>
    <w:p w14:paraId="4D48A2DB" w14:textId="6598F69A" w:rsidR="00916881" w:rsidRDefault="00916881" w:rsidP="00AB3BBF">
      <w:pPr>
        <w:pStyle w:val="BodyText"/>
      </w:pPr>
      <w:r>
        <w:t>System Settings Reports provide information about the Cashpoints, parameters, settings, and schedules. These reports are beneficial when verifying that parameters are set correctly or to save as a backup in the event the parameters are inadvertently changed.</w:t>
      </w:r>
    </w:p>
    <w:p w14:paraId="769C7AE8" w14:textId="77777777" w:rsidR="00916881" w:rsidRDefault="00916881" w:rsidP="00AB3BBF">
      <w:pPr>
        <w:pStyle w:val="BodyText"/>
      </w:pPr>
      <w:r>
        <w:t>The following is a summary of the information that will be covered along with hyperlinks to each topic:</w:t>
      </w:r>
    </w:p>
    <w:p w14:paraId="6C23FDD4" w14:textId="35AA76D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_Ref223304539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Cashpoint Contacts</w:t>
      </w:r>
      <w:r w:rsidRPr="00FD13C8">
        <w:rPr>
          <w:color w:val="1F497D" w:themeColor="text2"/>
        </w:rPr>
        <w:fldChar w:fldCharType="end"/>
      </w:r>
    </w:p>
    <w:p w14:paraId="3BCDAF6B" w14:textId="4DF4A61F" w:rsidR="00916881" w:rsidRPr="00FD13C8" w:rsidRDefault="000A4235" w:rsidP="00AB3BBF">
      <w:pPr>
        <w:pStyle w:val="ListBullet"/>
        <w:rPr>
          <w:color w:val="1F497D" w:themeColor="text2"/>
        </w:rPr>
      </w:pPr>
      <w:hyperlink w:anchor="_Cashpoint_Details" w:history="1">
        <w:r w:rsidR="00916881" w:rsidRPr="00FD13C8">
          <w:rPr>
            <w:rStyle w:val="Hyperlink"/>
            <w:color w:val="1F497D" w:themeColor="text2"/>
            <w:u w:val="none"/>
          </w:rPr>
          <w:t>Cashpoint Details</w:t>
        </w:r>
      </w:hyperlink>
    </w:p>
    <w:p w14:paraId="5CCF6A05" w14:textId="3D95C0BD" w:rsidR="00916881" w:rsidRPr="00FD13C8" w:rsidRDefault="000A4235" w:rsidP="00AB3BBF">
      <w:pPr>
        <w:pStyle w:val="ListBullet"/>
        <w:rPr>
          <w:color w:val="1F497D" w:themeColor="text2"/>
        </w:rPr>
      </w:pPr>
      <w:hyperlink w:anchor="_Cashpoint_Parameters_1" w:history="1">
        <w:r w:rsidR="00916881" w:rsidRPr="00FD13C8">
          <w:rPr>
            <w:rStyle w:val="Hyperlink"/>
            <w:color w:val="1F497D" w:themeColor="text2"/>
            <w:u w:val="none"/>
          </w:rPr>
          <w:t>Cashpoint Parameters</w:t>
        </w:r>
      </w:hyperlink>
    </w:p>
    <w:p w14:paraId="1C232CF7" w14:textId="350FE575" w:rsidR="00916881" w:rsidRPr="00FD13C8" w:rsidRDefault="000A4235" w:rsidP="00AB3BBF">
      <w:pPr>
        <w:pStyle w:val="ListBullet"/>
        <w:rPr>
          <w:color w:val="1F497D" w:themeColor="text2"/>
        </w:rPr>
      </w:pPr>
      <w:hyperlink w:anchor="_Cashpoint_Denominations" w:history="1">
        <w:r w:rsidR="00916881" w:rsidRPr="00FD13C8">
          <w:rPr>
            <w:rStyle w:val="Hyperlink"/>
            <w:color w:val="1F497D" w:themeColor="text2"/>
            <w:u w:val="none"/>
          </w:rPr>
          <w:t>Cashpoint Denominations</w:t>
        </w:r>
      </w:hyperlink>
    </w:p>
    <w:p w14:paraId="0C80CFD5" w14:textId="77777777" w:rsidR="00916881" w:rsidRPr="00FD13C8" w:rsidRDefault="00916881" w:rsidP="00AB3BBF">
      <w:pPr>
        <w:pStyle w:val="ListBullet"/>
        <w:rPr>
          <w:color w:val="1F497D" w:themeColor="text2"/>
        </w:rPr>
      </w:pPr>
      <w:r w:rsidRPr="00FD13C8">
        <w:rPr>
          <w:color w:val="1F497D" w:themeColor="text2"/>
        </w:rPr>
        <w:t xml:space="preserve">Advanced Device Components </w:t>
      </w:r>
    </w:p>
    <w:p w14:paraId="44B1D886" w14:textId="3DE28854" w:rsidR="00916881" w:rsidRPr="00FD13C8" w:rsidRDefault="000A4235" w:rsidP="00AB3BBF">
      <w:pPr>
        <w:pStyle w:val="ListBullet"/>
        <w:rPr>
          <w:color w:val="1F497D" w:themeColor="text2"/>
        </w:rPr>
      </w:pPr>
      <w:hyperlink w:anchor="_Cashpoint_Service_Costs_1" w:history="1">
        <w:r w:rsidR="00916881" w:rsidRPr="00FD13C8">
          <w:rPr>
            <w:rStyle w:val="Hyperlink"/>
            <w:color w:val="1F497D" w:themeColor="text2"/>
            <w:u w:val="none"/>
          </w:rPr>
          <w:t>Cashpoint Service Costs</w:t>
        </w:r>
      </w:hyperlink>
    </w:p>
    <w:p w14:paraId="75CC64B8" w14:textId="3694DBA7" w:rsidR="00916881" w:rsidRPr="00FD13C8" w:rsidRDefault="000A4235" w:rsidP="00AB3BBF">
      <w:pPr>
        <w:pStyle w:val="ListBullet"/>
        <w:rPr>
          <w:color w:val="1F497D" w:themeColor="text2"/>
        </w:rPr>
      </w:pPr>
      <w:hyperlink w:anchor="_Cashpoint_Service_Days" w:history="1">
        <w:r w:rsidR="00916881" w:rsidRPr="00FD13C8">
          <w:rPr>
            <w:rStyle w:val="Hyperlink"/>
            <w:color w:val="1F497D" w:themeColor="text2"/>
            <w:u w:val="none"/>
          </w:rPr>
          <w:t>Cashpoint Service Days</w:t>
        </w:r>
      </w:hyperlink>
    </w:p>
    <w:p w14:paraId="3D40D118" w14:textId="07BB670B" w:rsidR="00916881" w:rsidRPr="00FD13C8" w:rsidRDefault="000A4235" w:rsidP="00AB3BBF">
      <w:pPr>
        <w:pStyle w:val="ListBullet"/>
        <w:rPr>
          <w:color w:val="1F497D" w:themeColor="text2"/>
        </w:rPr>
      </w:pPr>
      <w:hyperlink w:anchor="_Cashpoint_Service_Exceptions" w:history="1">
        <w:r w:rsidR="00916881" w:rsidRPr="00FD13C8">
          <w:rPr>
            <w:rStyle w:val="Hyperlink"/>
            <w:color w:val="1F497D" w:themeColor="text2"/>
            <w:u w:val="none"/>
          </w:rPr>
          <w:t>Cashpoint Service Exceptions</w:t>
        </w:r>
      </w:hyperlink>
    </w:p>
    <w:p w14:paraId="7AA24F12" w14:textId="3B6CCE83" w:rsidR="00916881" w:rsidRPr="00FD13C8" w:rsidRDefault="000A4235" w:rsidP="00AB3BBF">
      <w:pPr>
        <w:pStyle w:val="ListBullet"/>
        <w:rPr>
          <w:color w:val="1F497D" w:themeColor="text2"/>
        </w:rPr>
      </w:pPr>
      <w:hyperlink w:anchor="_Cashpoint_Service_Schedules" w:history="1">
        <w:r w:rsidR="00916881" w:rsidRPr="00FD13C8">
          <w:rPr>
            <w:rStyle w:val="Hyperlink"/>
            <w:color w:val="1F497D" w:themeColor="text2"/>
            <w:u w:val="none"/>
          </w:rPr>
          <w:t>Cashpoint Service Schedule</w:t>
        </w:r>
      </w:hyperlink>
    </w:p>
    <w:p w14:paraId="3FC05F13" w14:textId="583B564C" w:rsidR="00916881" w:rsidRPr="00FD13C8" w:rsidRDefault="000A4235" w:rsidP="00AB3BBF">
      <w:pPr>
        <w:pStyle w:val="ListBullet"/>
        <w:rPr>
          <w:color w:val="1F497D" w:themeColor="text2"/>
        </w:rPr>
      </w:pPr>
      <w:hyperlink w:anchor="_Cashpoint_Event_Collisions" w:history="1">
        <w:r w:rsidR="00916881" w:rsidRPr="00FD13C8">
          <w:rPr>
            <w:rStyle w:val="Hyperlink"/>
            <w:color w:val="1F497D" w:themeColor="text2"/>
            <w:u w:val="none"/>
          </w:rPr>
          <w:t>Cashpoint Event Collisions</w:t>
        </w:r>
      </w:hyperlink>
    </w:p>
    <w:p w14:paraId="520C275B" w14:textId="77777777" w:rsidR="00916881" w:rsidRPr="00FD13C8" w:rsidRDefault="00916881" w:rsidP="00AB3BBF">
      <w:pPr>
        <w:pStyle w:val="ListBullet"/>
        <w:rPr>
          <w:color w:val="1F497D" w:themeColor="text2"/>
        </w:rPr>
      </w:pPr>
      <w:r w:rsidRPr="00FD13C8">
        <w:rPr>
          <w:color w:val="1F497D" w:themeColor="text2"/>
        </w:rPr>
        <w:t>Cashpoint Forecast Adjustment Percentages</w:t>
      </w:r>
    </w:p>
    <w:p w14:paraId="374EA487" w14:textId="1855CCB2"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_Ref223304544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bCs/>
          <w:color w:val="1F497D" w:themeColor="text2"/>
        </w:rPr>
        <w:t>Cashpoint Groups</w:t>
      </w:r>
      <w:r w:rsidRPr="00FD13C8">
        <w:rPr>
          <w:color w:val="1F497D" w:themeColor="text2"/>
        </w:rPr>
        <w:fldChar w:fldCharType="end"/>
      </w:r>
      <w:r w:rsidR="00916881" w:rsidRPr="00FD13C8">
        <w:rPr>
          <w:color w:val="1F497D" w:themeColor="text2"/>
        </w:rPr>
        <w:t xml:space="preserve"> </w:t>
      </w:r>
    </w:p>
    <w:p w14:paraId="5F0A9A0B" w14:textId="77777777" w:rsidR="00916881" w:rsidRPr="00FD13C8" w:rsidRDefault="00916881" w:rsidP="00AB3BBF">
      <w:pPr>
        <w:pStyle w:val="ListBullet"/>
        <w:rPr>
          <w:color w:val="1F497D" w:themeColor="text2"/>
        </w:rPr>
      </w:pPr>
      <w:r w:rsidRPr="00FD13C8">
        <w:rPr>
          <w:color w:val="1F497D" w:themeColor="text2"/>
        </w:rPr>
        <w:t>Cashpoint Commercial Groups</w:t>
      </w:r>
    </w:p>
    <w:p w14:paraId="34C49162" w14:textId="77777777" w:rsidR="00916881" w:rsidRPr="00FD13C8" w:rsidRDefault="00916881" w:rsidP="00AB3BBF">
      <w:pPr>
        <w:pStyle w:val="ListBullet"/>
        <w:rPr>
          <w:color w:val="1F497D" w:themeColor="text2"/>
        </w:rPr>
      </w:pPr>
      <w:r w:rsidRPr="00FD13C8">
        <w:rPr>
          <w:color w:val="1F497D" w:themeColor="text2"/>
        </w:rPr>
        <w:t>Cashpoint Linkage</w:t>
      </w:r>
    </w:p>
    <w:p w14:paraId="740A19F7" w14:textId="2E9A93AB"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_Ref236116046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Institution Details</w:t>
      </w:r>
      <w:r w:rsidRPr="00FD13C8">
        <w:rPr>
          <w:color w:val="1F497D" w:themeColor="text2"/>
        </w:rPr>
        <w:fldChar w:fldCharType="end"/>
      </w:r>
      <w:r w:rsidR="00916881" w:rsidRPr="00FD13C8">
        <w:rPr>
          <w:color w:val="1F497D" w:themeColor="text2"/>
        </w:rPr>
        <w:t xml:space="preserve"> </w:t>
      </w:r>
    </w:p>
    <w:p w14:paraId="42930FDE" w14:textId="7B1FDA23" w:rsidR="00916881" w:rsidRPr="00FD13C8" w:rsidRDefault="00027408" w:rsidP="00AB3BBF">
      <w:pPr>
        <w:pStyle w:val="ListBullet"/>
        <w:rPr>
          <w:color w:val="1F497D" w:themeColor="text2"/>
        </w:rPr>
      </w:pPr>
      <w:r w:rsidRPr="00FD13C8">
        <w:rPr>
          <w:color w:val="1F497D" w:themeColor="text2"/>
        </w:rPr>
        <w:fldChar w:fldCharType="begin"/>
      </w:r>
      <w:r w:rsidR="00916881" w:rsidRPr="00FD13C8">
        <w:rPr>
          <w:color w:val="1F497D" w:themeColor="text2"/>
        </w:rPr>
        <w:instrText xml:space="preserve"> REF _Ref236116048 \h </w:instrText>
      </w:r>
      <w:r w:rsidR="00AB3BBF" w:rsidRPr="00FD13C8">
        <w:rPr>
          <w:color w:val="1F497D" w:themeColor="text2"/>
        </w:rPr>
        <w:instrText xml:space="preserve"> \* MERGEFORMAT </w:instrText>
      </w:r>
      <w:r w:rsidRPr="00FD13C8">
        <w:rPr>
          <w:color w:val="1F497D" w:themeColor="text2"/>
        </w:rPr>
      </w:r>
      <w:r w:rsidRPr="00FD13C8">
        <w:rPr>
          <w:color w:val="1F497D" w:themeColor="text2"/>
        </w:rPr>
        <w:fldChar w:fldCharType="separate"/>
      </w:r>
      <w:r w:rsidR="00D57607" w:rsidRPr="00FD13C8">
        <w:rPr>
          <w:rFonts w:eastAsia="MS Mincho"/>
          <w:color w:val="1F497D" w:themeColor="text2"/>
        </w:rPr>
        <w:t>Network Contacts</w:t>
      </w:r>
      <w:r w:rsidRPr="00FD13C8">
        <w:rPr>
          <w:color w:val="1F497D" w:themeColor="text2"/>
        </w:rPr>
        <w:fldChar w:fldCharType="end"/>
      </w:r>
    </w:p>
    <w:p w14:paraId="1ED48A4C" w14:textId="77777777" w:rsidR="00A7096F" w:rsidRPr="00FD13C8" w:rsidRDefault="00A7096F" w:rsidP="00AB3BBF">
      <w:pPr>
        <w:pStyle w:val="ListBullet"/>
        <w:rPr>
          <w:color w:val="1F497D" w:themeColor="text2"/>
        </w:rPr>
      </w:pPr>
      <w:r w:rsidRPr="00FD13C8">
        <w:rPr>
          <w:color w:val="1F497D" w:themeColor="text2"/>
        </w:rPr>
        <w:t>Business Units</w:t>
      </w:r>
    </w:p>
    <w:p w14:paraId="5ACA467F" w14:textId="6C312DD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0B66A794" w14:textId="77777777" w:rsidR="00916881" w:rsidRDefault="00916881" w:rsidP="000778FC">
      <w:pPr>
        <w:pStyle w:val="BodyText"/>
      </w:pPr>
    </w:p>
    <w:p w14:paraId="7C379D52" w14:textId="26E2F5C5" w:rsidR="00916881" w:rsidRDefault="00916881" w:rsidP="00E001F8">
      <w:pPr>
        <w:pStyle w:val="Heading3"/>
        <w:rPr>
          <w:rFonts w:eastAsia="MS Mincho"/>
        </w:rPr>
      </w:pPr>
      <w:bookmarkStart w:id="3526" w:name="_Ref223304539"/>
      <w:bookmarkStart w:id="3527" w:name="_Toc128718751"/>
      <w:r>
        <w:rPr>
          <w:rFonts w:eastAsia="MS Mincho"/>
        </w:rPr>
        <w:t>Cashpoint Contacts</w:t>
      </w:r>
      <w:bookmarkEnd w:id="3526"/>
      <w:bookmarkEnd w:id="3527"/>
    </w:p>
    <w:p w14:paraId="7C9B5AB5" w14:textId="6B084857" w:rsidR="00916881" w:rsidRDefault="00916881" w:rsidP="00AB3BBF">
      <w:pPr>
        <w:pStyle w:val="BodyText"/>
      </w:pPr>
      <w:r>
        <w:t xml:space="preserve">The Cashpoint Contacts Report displays information about the basic contact information for the Cashpoint. </w:t>
      </w:r>
    </w:p>
    <w:p w14:paraId="37CC2B84" w14:textId="77777777" w:rsidR="00AB3BBF" w:rsidRDefault="00AB3BBF" w:rsidP="00AB3BBF">
      <w:pPr>
        <w:pStyle w:val="BodyText"/>
      </w:pPr>
    </w:p>
    <w:p w14:paraId="6EF3BEC6" w14:textId="13A2F880" w:rsidR="00916881" w:rsidRDefault="00916881" w:rsidP="00F63174">
      <w:pPr>
        <w:pStyle w:val="Caption"/>
        <w:spacing w:before="0" w:after="120"/>
        <w:ind w:left="187" w:hanging="187"/>
        <w:outlineLvl w:val="0"/>
      </w:pPr>
      <w:bookmarkStart w:id="3528" w:name="_Toc128631095"/>
      <w:r>
        <w:lastRenderedPageBreak/>
        <w:t xml:space="preserve">Table </w:t>
      </w:r>
      <w:r w:rsidR="00027408">
        <w:fldChar w:fldCharType="begin"/>
      </w:r>
      <w:r>
        <w:instrText xml:space="preserve"> SEQ "Table" \*Arabic </w:instrText>
      </w:r>
      <w:r w:rsidR="00027408">
        <w:fldChar w:fldCharType="separate"/>
      </w:r>
      <w:r w:rsidR="00D57607">
        <w:rPr>
          <w:noProof/>
        </w:rPr>
        <w:t>141</w:t>
      </w:r>
      <w:r w:rsidR="00027408">
        <w:rPr>
          <w:noProof/>
        </w:rPr>
        <w:fldChar w:fldCharType="end"/>
      </w:r>
      <w:r>
        <w:t>: Cashpoint Contacts Description</w:t>
      </w:r>
      <w:bookmarkEnd w:id="3528"/>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27DFD3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7EA96DC" w14:textId="77777777" w:rsidR="00916881" w:rsidRDefault="00916881" w:rsidP="00AB3BBF">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1DAA432D" w14:textId="77777777" w:rsidR="00916881" w:rsidRDefault="00916881" w:rsidP="00AB3BBF">
            <w:pPr>
              <w:pStyle w:val="TableHeading"/>
            </w:pPr>
            <w:r>
              <w:t>Description</w:t>
            </w:r>
          </w:p>
        </w:tc>
      </w:tr>
      <w:tr w:rsidR="00916881" w14:paraId="26C98B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0B7A659" w14:textId="77777777" w:rsidR="00916881" w:rsidRPr="00AB3BBF" w:rsidRDefault="00916881" w:rsidP="00AB3BBF">
            <w:pPr>
              <w:pStyle w:val="TableBody"/>
              <w:rPr>
                <w:b/>
                <w:bCs/>
              </w:rPr>
            </w:pPr>
            <w:r w:rsidRPr="00AB3BB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0758058" w14:textId="0EED0581" w:rsidR="00916881" w:rsidRDefault="00916881" w:rsidP="00AB3BBF">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AB3BBF"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31BC6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091841" w14:textId="77777777" w:rsidR="00916881" w:rsidRPr="00AB3BBF" w:rsidRDefault="00916881" w:rsidP="00AB3BBF">
            <w:pPr>
              <w:pStyle w:val="TableBody"/>
              <w:rPr>
                <w:b/>
                <w:bCs/>
              </w:rPr>
            </w:pPr>
            <w:r w:rsidRPr="00AB3BB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0F42858" w14:textId="77777777" w:rsidR="00916881" w:rsidRDefault="00916881" w:rsidP="00AB3BBF">
            <w:pPr>
              <w:pStyle w:val="TableBody"/>
            </w:pPr>
            <w:r>
              <w:t xml:space="preserve">Unique alphanumeric identification of the Cashpoint. </w:t>
            </w:r>
          </w:p>
        </w:tc>
      </w:tr>
      <w:tr w:rsidR="00916881" w14:paraId="3A02EDEF" w14:textId="77777777" w:rsidTr="0009567D">
        <w:trPr>
          <w:cantSplit/>
          <w:trHeight w:val="135"/>
        </w:trPr>
        <w:tc>
          <w:tcPr>
            <w:tcW w:w="2570" w:type="dxa"/>
            <w:tcBorders>
              <w:top w:val="single" w:sz="4" w:space="0" w:color="000000"/>
              <w:left w:val="single" w:sz="4" w:space="0" w:color="000000"/>
              <w:bottom w:val="single" w:sz="4" w:space="0" w:color="000000"/>
            </w:tcBorders>
          </w:tcPr>
          <w:p w14:paraId="2447A807" w14:textId="77777777" w:rsidR="00916881" w:rsidRPr="00AB3BBF" w:rsidRDefault="00916881" w:rsidP="00AB3BBF">
            <w:pPr>
              <w:pStyle w:val="TableBody"/>
              <w:rPr>
                <w:b/>
                <w:bCs/>
              </w:rPr>
            </w:pPr>
            <w:r w:rsidRPr="00AB3BBF">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C05EA85" w14:textId="77777777" w:rsidR="00916881" w:rsidRDefault="00916881" w:rsidP="00AB3BBF">
            <w:pPr>
              <w:pStyle w:val="TableBody"/>
            </w:pPr>
            <w:r>
              <w:t xml:space="preserve">The name of the Cashpoint as defined at the Cashpoint </w:t>
            </w:r>
          </w:p>
        </w:tc>
      </w:tr>
      <w:tr w:rsidR="00916881" w14:paraId="3163A60A" w14:textId="77777777" w:rsidTr="0009567D">
        <w:trPr>
          <w:cantSplit/>
          <w:trHeight w:val="135"/>
        </w:trPr>
        <w:tc>
          <w:tcPr>
            <w:tcW w:w="2570" w:type="dxa"/>
            <w:tcBorders>
              <w:top w:val="single" w:sz="4" w:space="0" w:color="000000"/>
              <w:left w:val="single" w:sz="4" w:space="0" w:color="000000"/>
              <w:bottom w:val="single" w:sz="4" w:space="0" w:color="000000"/>
            </w:tcBorders>
          </w:tcPr>
          <w:p w14:paraId="1D6EC491" w14:textId="77777777" w:rsidR="00916881" w:rsidRPr="00AB3BBF" w:rsidRDefault="00916881" w:rsidP="00AB3BBF">
            <w:pPr>
              <w:pStyle w:val="TableBody"/>
              <w:rPr>
                <w:b/>
                <w:bCs/>
              </w:rPr>
            </w:pPr>
            <w:r w:rsidRPr="00AB3BBF">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77A0E1" w14:textId="38396749" w:rsidR="00916881" w:rsidRDefault="00916881" w:rsidP="00AB3BBF">
            <w:pPr>
              <w:pStyle w:val="TableBody"/>
            </w:pPr>
            <w:r>
              <w:t>Type of Cashpoint based on type and replenishment schedule(Add ATM, Replace ATM,  Branch, etc.)</w:t>
            </w:r>
          </w:p>
        </w:tc>
      </w:tr>
      <w:tr w:rsidR="00916881" w14:paraId="00EF1445" w14:textId="77777777" w:rsidTr="0009567D">
        <w:trPr>
          <w:cantSplit/>
          <w:trHeight w:val="135"/>
        </w:trPr>
        <w:tc>
          <w:tcPr>
            <w:tcW w:w="2570" w:type="dxa"/>
            <w:tcBorders>
              <w:top w:val="single" w:sz="4" w:space="0" w:color="000000"/>
              <w:left w:val="single" w:sz="4" w:space="0" w:color="000000"/>
              <w:bottom w:val="single" w:sz="4" w:space="0" w:color="000000"/>
            </w:tcBorders>
          </w:tcPr>
          <w:p w14:paraId="56E5A05A" w14:textId="77777777" w:rsidR="00916881" w:rsidRPr="00AB3BBF" w:rsidRDefault="00916881" w:rsidP="00AB3BBF">
            <w:pPr>
              <w:pStyle w:val="TableBody"/>
              <w:rPr>
                <w:b/>
                <w:bCs/>
              </w:rPr>
            </w:pPr>
            <w:r w:rsidRPr="00AB3BBF">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42458AEA" w14:textId="2D6864E2" w:rsidR="00916881" w:rsidRDefault="00916881" w:rsidP="00AB3BBF">
            <w:pPr>
              <w:pStyle w:val="TableBody"/>
            </w:pPr>
            <w:r>
              <w:t xml:space="preserve">The Center that is assigned to this Cashpoint </w:t>
            </w:r>
            <w:r w:rsidR="00F00E9A">
              <w:t xml:space="preserve">is </w:t>
            </w:r>
            <w:r>
              <w:t>based on the Depot assigned.</w:t>
            </w:r>
          </w:p>
        </w:tc>
      </w:tr>
      <w:tr w:rsidR="00916881" w14:paraId="26401374"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945B3" w14:textId="77777777" w:rsidR="00916881" w:rsidRPr="00AB3BBF" w:rsidRDefault="00916881" w:rsidP="00AB3BBF">
            <w:pPr>
              <w:pStyle w:val="TableBody"/>
              <w:rPr>
                <w:b/>
                <w:bCs/>
              </w:rPr>
            </w:pPr>
            <w:r w:rsidRPr="00AB3BBF">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0623CB6F" w14:textId="0D3C203B" w:rsidR="00916881" w:rsidRDefault="00916881" w:rsidP="00AB3BBF">
            <w:pPr>
              <w:pStyle w:val="TableBody"/>
            </w:pPr>
            <w:r>
              <w:t>The Region to which Cashpoint belongs</w:t>
            </w:r>
          </w:p>
        </w:tc>
      </w:tr>
      <w:tr w:rsidR="00916881" w14:paraId="2B4727F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37107A" w14:textId="77777777" w:rsidR="00916881" w:rsidRPr="00AB3BBF" w:rsidRDefault="00916881" w:rsidP="00AB3BBF">
            <w:pPr>
              <w:pStyle w:val="TableBody"/>
              <w:rPr>
                <w:b/>
                <w:bCs/>
              </w:rPr>
            </w:pPr>
            <w:r w:rsidRPr="00AB3BBF">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727FC8CC" w14:textId="77777777" w:rsidR="00916881" w:rsidRDefault="00916881" w:rsidP="00AB3BBF">
            <w:pPr>
              <w:pStyle w:val="TableBody"/>
            </w:pPr>
            <w:r>
              <w:t>The Depot to which the Cashpoint is assigned.</w:t>
            </w:r>
          </w:p>
        </w:tc>
      </w:tr>
      <w:tr w:rsidR="00916881" w14:paraId="28BE83D0"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4B77F" w14:textId="77777777" w:rsidR="00916881" w:rsidRPr="00AB3BBF" w:rsidRDefault="00916881" w:rsidP="00AB3BBF">
            <w:pPr>
              <w:pStyle w:val="TableBody"/>
              <w:rPr>
                <w:b/>
                <w:bCs/>
              </w:rPr>
            </w:pPr>
            <w:r w:rsidRPr="00AB3BBF">
              <w:rPr>
                <w:b/>
                <w:bCs/>
              </w:rPr>
              <w:t>Contact Person</w:t>
            </w:r>
          </w:p>
        </w:tc>
        <w:tc>
          <w:tcPr>
            <w:tcW w:w="5500" w:type="dxa"/>
            <w:tcBorders>
              <w:top w:val="single" w:sz="4" w:space="0" w:color="000000"/>
              <w:left w:val="single" w:sz="4" w:space="0" w:color="000000"/>
              <w:bottom w:val="single" w:sz="4" w:space="0" w:color="000000"/>
              <w:right w:val="single" w:sz="4" w:space="0" w:color="000000"/>
            </w:tcBorders>
          </w:tcPr>
          <w:p w14:paraId="729066A4" w14:textId="77777777" w:rsidR="00916881" w:rsidRDefault="00916881" w:rsidP="00AB3BBF">
            <w:pPr>
              <w:pStyle w:val="TableBody"/>
            </w:pPr>
            <w:r>
              <w:t>Name of the person (if defined) that is responsible for it.</w:t>
            </w:r>
          </w:p>
        </w:tc>
      </w:tr>
      <w:tr w:rsidR="00916881" w14:paraId="0F2BBD4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D37B22" w14:textId="77777777" w:rsidR="00916881" w:rsidRPr="00AB3BBF" w:rsidRDefault="00916881" w:rsidP="00AB3BBF">
            <w:pPr>
              <w:pStyle w:val="TableBody"/>
              <w:rPr>
                <w:b/>
                <w:bCs/>
              </w:rPr>
            </w:pPr>
            <w:r w:rsidRPr="00AB3BBF">
              <w:rPr>
                <w:b/>
                <w:bCs/>
              </w:rPr>
              <w:t>Phone</w:t>
            </w:r>
          </w:p>
        </w:tc>
        <w:tc>
          <w:tcPr>
            <w:tcW w:w="5500" w:type="dxa"/>
            <w:tcBorders>
              <w:top w:val="single" w:sz="4" w:space="0" w:color="000000"/>
              <w:left w:val="single" w:sz="4" w:space="0" w:color="000000"/>
              <w:bottom w:val="single" w:sz="4" w:space="0" w:color="000000"/>
              <w:right w:val="single" w:sz="4" w:space="0" w:color="000000"/>
            </w:tcBorders>
          </w:tcPr>
          <w:p w14:paraId="5F27A682" w14:textId="77777777" w:rsidR="00916881" w:rsidRDefault="00916881" w:rsidP="00AB3BBF">
            <w:pPr>
              <w:pStyle w:val="TableBody"/>
            </w:pPr>
            <w:r>
              <w:t>Phone Number (if defined) for the Contact Person.</w:t>
            </w:r>
          </w:p>
        </w:tc>
      </w:tr>
      <w:tr w:rsidR="00916881" w14:paraId="6EC559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C09A796" w14:textId="77777777" w:rsidR="00916881" w:rsidRPr="00AB3BBF" w:rsidRDefault="00916881" w:rsidP="00AB3BBF">
            <w:pPr>
              <w:pStyle w:val="TableBody"/>
              <w:rPr>
                <w:b/>
                <w:bCs/>
              </w:rPr>
            </w:pPr>
            <w:r w:rsidRPr="00AB3BBF">
              <w:rPr>
                <w:b/>
                <w:bCs/>
              </w:rPr>
              <w:t>Email</w:t>
            </w:r>
          </w:p>
        </w:tc>
        <w:tc>
          <w:tcPr>
            <w:tcW w:w="5500" w:type="dxa"/>
            <w:tcBorders>
              <w:top w:val="single" w:sz="4" w:space="0" w:color="000000"/>
              <w:left w:val="single" w:sz="4" w:space="0" w:color="000000"/>
              <w:bottom w:val="single" w:sz="4" w:space="0" w:color="000000"/>
              <w:right w:val="single" w:sz="4" w:space="0" w:color="000000"/>
            </w:tcBorders>
          </w:tcPr>
          <w:p w14:paraId="396EE7F4" w14:textId="77777777" w:rsidR="00916881" w:rsidRDefault="00916881" w:rsidP="00AB3BBF">
            <w:pPr>
              <w:pStyle w:val="TableBody"/>
            </w:pPr>
            <w:r>
              <w:t>Email address for the contact person.</w:t>
            </w:r>
          </w:p>
        </w:tc>
      </w:tr>
      <w:tr w:rsidR="00916881" w14:paraId="25CA5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416B9BA" w14:textId="77777777" w:rsidR="00916881" w:rsidRPr="00FD13C8" w:rsidRDefault="00916881" w:rsidP="00FD13C8">
            <w:pPr>
              <w:pStyle w:val="BodyText"/>
              <w:ind w:left="0"/>
              <w:jc w:val="both"/>
              <w:rPr>
                <w:b/>
                <w:bCs/>
              </w:rPr>
            </w:pPr>
            <w:r w:rsidRPr="00FD13C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16DFE113" w14:textId="77777777" w:rsidR="00916881" w:rsidRDefault="00916881" w:rsidP="00AB3BBF">
            <w:pPr>
              <w:pStyle w:val="TableBody"/>
            </w:pPr>
            <w:r>
              <w:t>Shows the working status of the Cashpoint (Active or Inactive)</w:t>
            </w:r>
          </w:p>
        </w:tc>
      </w:tr>
    </w:tbl>
    <w:p w14:paraId="5F0BA1C7" w14:textId="2EAD7154"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4EE1612E" w14:textId="77777777" w:rsidR="00FD13C8" w:rsidRDefault="00FD13C8" w:rsidP="00FD13C8">
      <w:pPr>
        <w:pStyle w:val="BodyText"/>
        <w:rPr>
          <w:rFonts w:eastAsia="MS Mincho"/>
        </w:rPr>
      </w:pPr>
    </w:p>
    <w:p w14:paraId="5C4A278F" w14:textId="3C680517" w:rsidR="00916881" w:rsidRDefault="00916881" w:rsidP="00E001F8">
      <w:pPr>
        <w:pStyle w:val="Heading3"/>
        <w:rPr>
          <w:rFonts w:eastAsia="MS Mincho"/>
        </w:rPr>
      </w:pPr>
      <w:bookmarkStart w:id="3529" w:name="_Cashpoint_Details"/>
      <w:bookmarkStart w:id="3530" w:name="_Toc128718752"/>
      <w:bookmarkEnd w:id="3529"/>
      <w:r>
        <w:rPr>
          <w:rFonts w:eastAsia="MS Mincho"/>
        </w:rPr>
        <w:t>Cashpoint Details</w:t>
      </w:r>
      <w:bookmarkEnd w:id="3530"/>
    </w:p>
    <w:p w14:paraId="23DC71BE" w14:textId="77777777" w:rsidR="00916881" w:rsidRDefault="00916881" w:rsidP="00AB3BBF">
      <w:pPr>
        <w:pStyle w:val="BodyText"/>
      </w:pPr>
      <w:r>
        <w:t>Similar to the Cashpoint Contacts Report, the Contact Details Report provides some of the same information with some additional details.</w:t>
      </w:r>
    </w:p>
    <w:p w14:paraId="5B0442DD" w14:textId="2477BE49" w:rsidR="00916881" w:rsidRDefault="00916881" w:rsidP="00F63174">
      <w:pPr>
        <w:pStyle w:val="Caption"/>
        <w:spacing w:before="0" w:after="120"/>
        <w:ind w:left="187" w:hanging="187"/>
        <w:outlineLvl w:val="0"/>
      </w:pPr>
      <w:bookmarkStart w:id="3531" w:name="_Toc128631096"/>
      <w:r>
        <w:t xml:space="preserve">Table </w:t>
      </w:r>
      <w:r w:rsidR="00027408">
        <w:fldChar w:fldCharType="begin"/>
      </w:r>
      <w:r>
        <w:instrText xml:space="preserve"> SEQ "Table" \*Arabic </w:instrText>
      </w:r>
      <w:r w:rsidR="00027408">
        <w:fldChar w:fldCharType="separate"/>
      </w:r>
      <w:r w:rsidR="00D57607">
        <w:rPr>
          <w:noProof/>
        </w:rPr>
        <w:t>142</w:t>
      </w:r>
      <w:r w:rsidR="00027408">
        <w:rPr>
          <w:noProof/>
        </w:rPr>
        <w:fldChar w:fldCharType="end"/>
      </w:r>
      <w:r>
        <w:t>: Cashpoint Details Description</w:t>
      </w:r>
      <w:bookmarkEnd w:id="353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AF18472"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860501"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7AE6B5" w14:textId="77777777" w:rsidR="00916881" w:rsidRDefault="00916881" w:rsidP="00D25A38">
            <w:pPr>
              <w:pStyle w:val="TableHeading"/>
            </w:pPr>
            <w:r>
              <w:t>Description</w:t>
            </w:r>
          </w:p>
        </w:tc>
      </w:tr>
      <w:tr w:rsidR="00916881" w14:paraId="7696790D" w14:textId="77777777" w:rsidTr="0009567D">
        <w:trPr>
          <w:cantSplit/>
          <w:trHeight w:val="135"/>
        </w:trPr>
        <w:tc>
          <w:tcPr>
            <w:tcW w:w="2570" w:type="dxa"/>
            <w:tcBorders>
              <w:top w:val="single" w:sz="4" w:space="0" w:color="000000"/>
              <w:left w:val="single" w:sz="4" w:space="0" w:color="000000"/>
              <w:bottom w:val="single" w:sz="4" w:space="0" w:color="000000"/>
            </w:tcBorders>
          </w:tcPr>
          <w:p w14:paraId="4E72E952"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6DDBD0" w14:textId="2BE38142"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t xml:space="preserve"> </w:t>
            </w:r>
          </w:p>
        </w:tc>
      </w:tr>
      <w:tr w:rsidR="00916881" w14:paraId="3C281F79" w14:textId="77777777" w:rsidTr="0009567D">
        <w:trPr>
          <w:cantSplit/>
          <w:trHeight w:val="135"/>
        </w:trPr>
        <w:tc>
          <w:tcPr>
            <w:tcW w:w="2570" w:type="dxa"/>
            <w:tcBorders>
              <w:top w:val="single" w:sz="4" w:space="0" w:color="000000"/>
              <w:left w:val="single" w:sz="4" w:space="0" w:color="000000"/>
              <w:bottom w:val="single" w:sz="4" w:space="0" w:color="000000"/>
            </w:tcBorders>
          </w:tcPr>
          <w:p w14:paraId="05AED44C"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1322BB" w14:textId="77777777" w:rsidR="00916881" w:rsidRDefault="00916881" w:rsidP="00D25A38">
            <w:pPr>
              <w:pStyle w:val="TableBody"/>
            </w:pPr>
            <w:r>
              <w:t xml:space="preserve">Unique alphanumeric identification of the Cashpoint. </w:t>
            </w:r>
          </w:p>
        </w:tc>
      </w:tr>
      <w:tr w:rsidR="00916881" w14:paraId="50A91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A4C3FFE" w14:textId="77777777" w:rsidR="00916881" w:rsidRPr="00D25A38" w:rsidRDefault="00916881" w:rsidP="00D25A38">
            <w:pPr>
              <w:pStyle w:val="TableBody"/>
              <w:rPr>
                <w:b/>
                <w:bCs/>
              </w:rPr>
            </w:pPr>
            <w:r w:rsidRPr="00D25A38">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0A3FE7B7" w14:textId="56AD4090" w:rsidR="00916881" w:rsidRDefault="00916881" w:rsidP="00D25A38">
            <w:pPr>
              <w:pStyle w:val="TableBody"/>
            </w:pPr>
            <w:r>
              <w:t>Type of Cashpoint based on type and replenishment schedule (Add ATM, Replace ATM,  Branch, etc.)</w:t>
            </w:r>
          </w:p>
        </w:tc>
      </w:tr>
      <w:tr w:rsidR="00916881" w14:paraId="451C165E"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2D8D5" w14:textId="77777777" w:rsidR="00916881" w:rsidRPr="00D25A38" w:rsidRDefault="00916881" w:rsidP="00D25A38">
            <w:pPr>
              <w:pStyle w:val="TableBody"/>
              <w:rPr>
                <w:b/>
                <w:bCs/>
              </w:rPr>
            </w:pPr>
            <w:r w:rsidRPr="00D25A38">
              <w:rPr>
                <w:b/>
                <w:bCs/>
              </w:rPr>
              <w:t>Center ID</w:t>
            </w:r>
          </w:p>
        </w:tc>
        <w:tc>
          <w:tcPr>
            <w:tcW w:w="5500" w:type="dxa"/>
            <w:tcBorders>
              <w:top w:val="single" w:sz="4" w:space="0" w:color="000000"/>
              <w:left w:val="single" w:sz="4" w:space="0" w:color="000000"/>
              <w:bottom w:val="single" w:sz="4" w:space="0" w:color="000000"/>
              <w:right w:val="single" w:sz="4" w:space="0" w:color="000000"/>
            </w:tcBorders>
          </w:tcPr>
          <w:p w14:paraId="5F651D26" w14:textId="1C5196AE" w:rsidR="00916881" w:rsidRDefault="00916881" w:rsidP="00D25A38">
            <w:pPr>
              <w:pStyle w:val="TableBody"/>
            </w:pPr>
            <w:r>
              <w:t xml:space="preserve">The Center that is assigned to this Cashpoint </w:t>
            </w:r>
            <w:r w:rsidR="00F00E9A">
              <w:t xml:space="preserve">is </w:t>
            </w:r>
            <w:r>
              <w:t>based on the Depot assigned.</w:t>
            </w:r>
          </w:p>
        </w:tc>
      </w:tr>
      <w:tr w:rsidR="00916881" w14:paraId="13CA08C3" w14:textId="77777777" w:rsidTr="0009567D">
        <w:trPr>
          <w:cantSplit/>
          <w:trHeight w:val="135"/>
        </w:trPr>
        <w:tc>
          <w:tcPr>
            <w:tcW w:w="2570" w:type="dxa"/>
            <w:tcBorders>
              <w:top w:val="single" w:sz="4" w:space="0" w:color="000000"/>
              <w:left w:val="single" w:sz="4" w:space="0" w:color="000000"/>
              <w:bottom w:val="single" w:sz="4" w:space="0" w:color="000000"/>
            </w:tcBorders>
          </w:tcPr>
          <w:p w14:paraId="6192F81A" w14:textId="77777777" w:rsidR="00916881" w:rsidRPr="00D25A38" w:rsidRDefault="00916881" w:rsidP="00D25A38">
            <w:pPr>
              <w:pStyle w:val="TableBody"/>
              <w:rPr>
                <w:b/>
                <w:bCs/>
              </w:rPr>
            </w:pPr>
            <w:r w:rsidRPr="00D25A38">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5E44E31F" w14:textId="4F92B8F1" w:rsidR="00916881" w:rsidRDefault="00916881" w:rsidP="00D25A38">
            <w:pPr>
              <w:pStyle w:val="TableBody"/>
            </w:pPr>
            <w:r>
              <w:t>The Region to which Cashpoint belongs</w:t>
            </w:r>
          </w:p>
        </w:tc>
      </w:tr>
      <w:tr w:rsidR="00916881" w14:paraId="460B5C99" w14:textId="77777777" w:rsidTr="0009567D">
        <w:trPr>
          <w:cantSplit/>
          <w:trHeight w:val="135"/>
        </w:trPr>
        <w:tc>
          <w:tcPr>
            <w:tcW w:w="2570" w:type="dxa"/>
            <w:tcBorders>
              <w:top w:val="single" w:sz="4" w:space="0" w:color="000000"/>
              <w:left w:val="single" w:sz="4" w:space="0" w:color="000000"/>
              <w:bottom w:val="single" w:sz="4" w:space="0" w:color="000000"/>
            </w:tcBorders>
          </w:tcPr>
          <w:p w14:paraId="48BED4EA" w14:textId="77777777" w:rsidR="00916881" w:rsidRPr="00D25A38" w:rsidRDefault="00916881" w:rsidP="00D25A38">
            <w:pPr>
              <w:pStyle w:val="TableBody"/>
              <w:rPr>
                <w:b/>
                <w:bCs/>
              </w:rPr>
            </w:pPr>
            <w:r w:rsidRPr="00D25A38">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5BFAF810" w14:textId="77777777" w:rsidR="00916881" w:rsidRDefault="00916881" w:rsidP="00D25A38">
            <w:pPr>
              <w:pStyle w:val="TableBody"/>
            </w:pPr>
            <w:r>
              <w:t>The Depot to which the Cashpoint is assigned.</w:t>
            </w:r>
          </w:p>
        </w:tc>
      </w:tr>
      <w:tr w:rsidR="00916881" w14:paraId="7D3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EC2ACE" w14:textId="77777777" w:rsidR="00916881" w:rsidRPr="00D25A38" w:rsidRDefault="00916881" w:rsidP="00D25A38">
            <w:pPr>
              <w:pStyle w:val="TableBody"/>
              <w:rPr>
                <w:b/>
                <w:bCs/>
              </w:rPr>
            </w:pPr>
            <w:r w:rsidRPr="00D25A38">
              <w:rPr>
                <w:b/>
                <w:bCs/>
              </w:rPr>
              <w:lastRenderedPageBreak/>
              <w:t>Name Address</w:t>
            </w:r>
          </w:p>
        </w:tc>
        <w:tc>
          <w:tcPr>
            <w:tcW w:w="5500" w:type="dxa"/>
            <w:tcBorders>
              <w:top w:val="single" w:sz="4" w:space="0" w:color="000000"/>
              <w:left w:val="single" w:sz="4" w:space="0" w:color="000000"/>
              <w:bottom w:val="single" w:sz="4" w:space="0" w:color="000000"/>
              <w:right w:val="single" w:sz="4" w:space="0" w:color="000000"/>
            </w:tcBorders>
          </w:tcPr>
          <w:p w14:paraId="4B32F6C7" w14:textId="77777777" w:rsidR="00916881" w:rsidRDefault="00916881" w:rsidP="00D25A38">
            <w:pPr>
              <w:pStyle w:val="TableBody"/>
            </w:pPr>
            <w:r>
              <w:t>The name and address (if defined) of the Cashpoint as defined in the Cashpoint.</w:t>
            </w:r>
          </w:p>
        </w:tc>
      </w:tr>
      <w:tr w:rsidR="00916881" w14:paraId="1345B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29565" w14:textId="77777777" w:rsidR="00916881" w:rsidRPr="00D25A38" w:rsidRDefault="00916881" w:rsidP="00D25A38">
            <w:pPr>
              <w:pStyle w:val="TableBody"/>
              <w:rPr>
                <w:b/>
                <w:bCs/>
              </w:rPr>
            </w:pPr>
            <w:r w:rsidRPr="00D25A38">
              <w:rPr>
                <w:b/>
                <w:bCs/>
              </w:rPr>
              <w:t>Contact Information</w:t>
            </w:r>
          </w:p>
        </w:tc>
        <w:tc>
          <w:tcPr>
            <w:tcW w:w="5500" w:type="dxa"/>
            <w:tcBorders>
              <w:top w:val="single" w:sz="4" w:space="0" w:color="000000"/>
              <w:left w:val="single" w:sz="4" w:space="0" w:color="000000"/>
              <w:bottom w:val="single" w:sz="4" w:space="0" w:color="000000"/>
              <w:right w:val="single" w:sz="4" w:space="0" w:color="000000"/>
            </w:tcBorders>
          </w:tcPr>
          <w:p w14:paraId="2F19FE83" w14:textId="77777777" w:rsidR="00916881" w:rsidRDefault="00916881" w:rsidP="00D25A38">
            <w:pPr>
              <w:pStyle w:val="TableBody"/>
            </w:pPr>
            <w:r>
              <w:t>Contact Person and Phone Number (if defined) as defined in the Cashpoint.</w:t>
            </w:r>
          </w:p>
        </w:tc>
      </w:tr>
      <w:tr w:rsidR="00916881" w14:paraId="136BD8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3BBE5EB" w14:textId="77777777" w:rsidR="00916881" w:rsidRPr="00D25A38" w:rsidRDefault="00916881" w:rsidP="00D25A38">
            <w:pPr>
              <w:pStyle w:val="TableBody"/>
              <w:rPr>
                <w:b/>
                <w:bCs/>
              </w:rPr>
            </w:pPr>
            <w:r w:rsidRPr="00D25A38">
              <w:rPr>
                <w:b/>
                <w:bCs/>
              </w:rPr>
              <w:t>Active Date</w:t>
            </w:r>
          </w:p>
        </w:tc>
        <w:tc>
          <w:tcPr>
            <w:tcW w:w="5500" w:type="dxa"/>
            <w:tcBorders>
              <w:top w:val="single" w:sz="4" w:space="0" w:color="000000"/>
              <w:left w:val="single" w:sz="4" w:space="0" w:color="000000"/>
              <w:bottom w:val="single" w:sz="4" w:space="0" w:color="000000"/>
              <w:right w:val="single" w:sz="4" w:space="0" w:color="000000"/>
            </w:tcBorders>
          </w:tcPr>
          <w:p w14:paraId="0A705B51" w14:textId="1FF4517E" w:rsidR="00916881" w:rsidRDefault="00916881" w:rsidP="00D25A38">
            <w:pPr>
              <w:pStyle w:val="TableBody"/>
            </w:pPr>
            <w:r>
              <w:t xml:space="preserve">The date </w:t>
            </w:r>
            <w:r w:rsidR="00F00E9A">
              <w:t xml:space="preserve">on </w:t>
            </w:r>
            <w:r>
              <w:t>which the Cashpoint was activated</w:t>
            </w:r>
          </w:p>
        </w:tc>
      </w:tr>
      <w:tr w:rsidR="00916881" w14:paraId="75708BCD"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EB863" w14:textId="77777777" w:rsidR="00916881" w:rsidRPr="00D25A38" w:rsidRDefault="00916881" w:rsidP="00D25A38">
            <w:pPr>
              <w:pStyle w:val="TableBody"/>
              <w:rPr>
                <w:b/>
                <w:bCs/>
              </w:rPr>
            </w:pPr>
            <w:r w:rsidRPr="00D25A38">
              <w:rPr>
                <w:b/>
                <w:bCs/>
              </w:rPr>
              <w:t>Time Zone</w:t>
            </w:r>
          </w:p>
        </w:tc>
        <w:tc>
          <w:tcPr>
            <w:tcW w:w="5500" w:type="dxa"/>
            <w:tcBorders>
              <w:top w:val="single" w:sz="4" w:space="0" w:color="000000"/>
              <w:left w:val="single" w:sz="4" w:space="0" w:color="000000"/>
              <w:bottom w:val="single" w:sz="4" w:space="0" w:color="000000"/>
              <w:right w:val="single" w:sz="4" w:space="0" w:color="000000"/>
            </w:tcBorders>
          </w:tcPr>
          <w:p w14:paraId="06047E5E" w14:textId="77777777" w:rsidR="00916881" w:rsidRDefault="00916881" w:rsidP="00D25A38">
            <w:pPr>
              <w:pStyle w:val="TableBody"/>
            </w:pPr>
            <w:r>
              <w:t>The Time Zone, defined in the Cashpoint, where this Cashpoint resides.</w:t>
            </w:r>
          </w:p>
        </w:tc>
      </w:tr>
      <w:tr w:rsidR="00916881" w14:paraId="4A43E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9B02564" w14:textId="77777777" w:rsidR="00916881" w:rsidRPr="00D25A38" w:rsidRDefault="00916881" w:rsidP="00D25A38">
            <w:pPr>
              <w:pStyle w:val="TableBody"/>
              <w:rPr>
                <w:b/>
                <w:bCs/>
              </w:rPr>
            </w:pPr>
            <w:r w:rsidRPr="00D25A38">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75975926" w14:textId="77777777" w:rsidR="00916881" w:rsidRDefault="00916881" w:rsidP="00D25A38">
            <w:pPr>
              <w:pStyle w:val="TableBody"/>
            </w:pPr>
            <w:r>
              <w:t>Shows the working status of the Cashpoint (Active or Inactive)</w:t>
            </w:r>
          </w:p>
        </w:tc>
      </w:tr>
      <w:tr w:rsidR="00916881" w14:paraId="29B45875" w14:textId="77777777" w:rsidTr="0009567D">
        <w:trPr>
          <w:cantSplit/>
          <w:trHeight w:val="135"/>
        </w:trPr>
        <w:tc>
          <w:tcPr>
            <w:tcW w:w="2570" w:type="dxa"/>
            <w:tcBorders>
              <w:top w:val="single" w:sz="4" w:space="0" w:color="000000"/>
              <w:left w:val="single" w:sz="4" w:space="0" w:color="000000"/>
              <w:bottom w:val="single" w:sz="4" w:space="0" w:color="000000"/>
            </w:tcBorders>
          </w:tcPr>
          <w:p w14:paraId="2B415258" w14:textId="77777777" w:rsidR="00916881" w:rsidRPr="00D25A38" w:rsidRDefault="00916881" w:rsidP="00D25A38">
            <w:pPr>
              <w:pStyle w:val="TableBody"/>
              <w:rPr>
                <w:b/>
                <w:bCs/>
              </w:rPr>
            </w:pPr>
            <w:r w:rsidRPr="00D25A38">
              <w:rPr>
                <w:b/>
                <w:bCs/>
              </w:rPr>
              <w:t>Custom 1 – 6</w:t>
            </w:r>
          </w:p>
        </w:tc>
        <w:tc>
          <w:tcPr>
            <w:tcW w:w="5500" w:type="dxa"/>
            <w:tcBorders>
              <w:top w:val="single" w:sz="4" w:space="0" w:color="000000"/>
              <w:left w:val="single" w:sz="4" w:space="0" w:color="000000"/>
              <w:bottom w:val="single" w:sz="4" w:space="0" w:color="000000"/>
              <w:right w:val="single" w:sz="4" w:space="0" w:color="000000"/>
            </w:tcBorders>
          </w:tcPr>
          <w:p w14:paraId="0400B1DF" w14:textId="4ACDCD37" w:rsidR="00916881" w:rsidRDefault="00916881" w:rsidP="00D25A38">
            <w:pPr>
              <w:pStyle w:val="TableBody"/>
            </w:pPr>
            <w:r>
              <w:t>The Custom Fields for the Cashpoint are defined in the Cashpoint.</w:t>
            </w:r>
          </w:p>
        </w:tc>
      </w:tr>
      <w:tr w:rsidR="00916881" w14:paraId="48FC698A" w14:textId="77777777" w:rsidTr="0009567D">
        <w:trPr>
          <w:cantSplit/>
          <w:trHeight w:val="135"/>
        </w:trPr>
        <w:tc>
          <w:tcPr>
            <w:tcW w:w="2570" w:type="dxa"/>
            <w:tcBorders>
              <w:top w:val="single" w:sz="4" w:space="0" w:color="000000"/>
              <w:left w:val="single" w:sz="4" w:space="0" w:color="000000"/>
              <w:bottom w:val="single" w:sz="4" w:space="0" w:color="000000"/>
            </w:tcBorders>
          </w:tcPr>
          <w:p w14:paraId="06B24CEF" w14:textId="77777777" w:rsidR="00916881" w:rsidRPr="00D25A38" w:rsidRDefault="00916881" w:rsidP="00D25A38">
            <w:pPr>
              <w:pStyle w:val="TableBody"/>
              <w:rPr>
                <w:b/>
                <w:bCs/>
              </w:rPr>
            </w:pPr>
            <w:r w:rsidRPr="00D25A38">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013E2ACB" w14:textId="77777777" w:rsidR="00916881" w:rsidRDefault="00916881" w:rsidP="00D25A38">
            <w:pPr>
              <w:pStyle w:val="TableBody"/>
            </w:pPr>
            <w:r>
              <w:t>Provides a summary of the Cashpoints selected specifying the number of ATMs and Branches in the report.</w:t>
            </w:r>
          </w:p>
        </w:tc>
      </w:tr>
    </w:tbl>
    <w:p w14:paraId="1669AB07" w14:textId="486EFA2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47EF03F" w14:textId="77777777" w:rsidR="00FD13C8" w:rsidRDefault="00FD13C8" w:rsidP="00FD13C8">
      <w:pPr>
        <w:pStyle w:val="BodyText"/>
      </w:pPr>
    </w:p>
    <w:p w14:paraId="6ED2ECF4" w14:textId="399EDF3D" w:rsidR="00916881" w:rsidRDefault="00916881" w:rsidP="00E001F8">
      <w:pPr>
        <w:pStyle w:val="Heading3"/>
        <w:rPr>
          <w:rFonts w:eastAsia="MS Mincho"/>
        </w:rPr>
      </w:pPr>
      <w:bookmarkStart w:id="3532" w:name="_Cashpoint_Parameters_1"/>
      <w:bookmarkStart w:id="3533" w:name="_Toc128718753"/>
      <w:bookmarkEnd w:id="3532"/>
      <w:r>
        <w:rPr>
          <w:rFonts w:eastAsia="MS Mincho"/>
        </w:rPr>
        <w:t>Cashpoint Parameters</w:t>
      </w:r>
      <w:bookmarkStart w:id="3534" w:name="_Ref223304541"/>
      <w:bookmarkEnd w:id="3533"/>
      <w:r>
        <w:rPr>
          <w:rFonts w:eastAsia="MS Mincho"/>
        </w:rPr>
        <w:t xml:space="preserve"> </w:t>
      </w:r>
    </w:p>
    <w:p w14:paraId="2CD93C6F" w14:textId="77617CFE" w:rsidR="00916881" w:rsidRDefault="00916881" w:rsidP="00D25A38">
      <w:pPr>
        <w:pStyle w:val="BodyText"/>
      </w:pPr>
      <w:r>
        <w:t>The Cashpoint Parameters report show</w:t>
      </w:r>
      <w:r w:rsidR="00004D4F">
        <w:t>s</w:t>
      </w:r>
      <w:r>
        <w:t xml:space="preserve"> the current parameters that are defined for the Cashpoints. Because there are different parameters for ATMs and Branches, the user is not able to select the ATM and Branch parameters in the same report.</w:t>
      </w:r>
    </w:p>
    <w:p w14:paraId="24F04877" w14:textId="77777777" w:rsidR="00916881" w:rsidRDefault="00916881" w:rsidP="00D25A38">
      <w:pPr>
        <w:pStyle w:val="Note"/>
      </w:pPr>
      <w:r w:rsidRPr="00FD13C8">
        <w:rPr>
          <w:b/>
          <w:bCs/>
        </w:rPr>
        <w:t>Note</w:t>
      </w:r>
      <w:r>
        <w:t>: It is a good idea to periodically keep a copy of this report in the event parameters are inadvertently changed.</w:t>
      </w:r>
    </w:p>
    <w:p w14:paraId="3118C46A" w14:textId="7EF130CB" w:rsidR="00916881" w:rsidRDefault="00916881" w:rsidP="00F63174">
      <w:pPr>
        <w:pStyle w:val="Caption"/>
        <w:spacing w:before="0" w:after="120"/>
        <w:ind w:left="187" w:hanging="187"/>
        <w:outlineLvl w:val="0"/>
      </w:pPr>
      <w:bookmarkStart w:id="3535" w:name="_Toc128631097"/>
      <w:r>
        <w:t xml:space="preserve">Table </w:t>
      </w:r>
      <w:r w:rsidR="00027408">
        <w:fldChar w:fldCharType="begin"/>
      </w:r>
      <w:r>
        <w:instrText xml:space="preserve"> SEQ "Table" \*Arabic </w:instrText>
      </w:r>
      <w:r w:rsidR="00027408">
        <w:fldChar w:fldCharType="separate"/>
      </w:r>
      <w:r w:rsidR="00D57607">
        <w:rPr>
          <w:noProof/>
        </w:rPr>
        <w:t>143</w:t>
      </w:r>
      <w:r w:rsidR="00027408">
        <w:rPr>
          <w:noProof/>
        </w:rPr>
        <w:fldChar w:fldCharType="end"/>
      </w:r>
      <w:r>
        <w:t>: Cashpoint Parameters Description</w:t>
      </w:r>
      <w:bookmarkEnd w:id="35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A4B7C7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E33DF6A"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70EB53B" w14:textId="77777777" w:rsidR="00916881" w:rsidRDefault="00916881" w:rsidP="00D25A38">
            <w:pPr>
              <w:pStyle w:val="TableHeading"/>
            </w:pPr>
            <w:r>
              <w:t>Description</w:t>
            </w:r>
          </w:p>
        </w:tc>
      </w:tr>
      <w:tr w:rsidR="00916881" w14:paraId="74192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CF2A783"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29C28C" w14:textId="0B008B75"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072D5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507B317"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36E3D2B" w14:textId="77777777" w:rsidR="00916881" w:rsidRDefault="00916881" w:rsidP="00D25A38">
            <w:pPr>
              <w:pStyle w:val="TableBody"/>
            </w:pPr>
            <w:r>
              <w:t xml:space="preserve">Unique alphanumeric identification of the Cashpoint. </w:t>
            </w:r>
          </w:p>
        </w:tc>
      </w:tr>
      <w:tr w:rsidR="00916881" w14:paraId="2622C0B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502D46" w14:textId="77777777" w:rsidR="00916881" w:rsidRPr="00D25A38" w:rsidRDefault="00916881" w:rsidP="00D25A38">
            <w:pPr>
              <w:pStyle w:val="TableBody"/>
              <w:rPr>
                <w:b/>
                <w:bCs/>
              </w:rPr>
            </w:pPr>
            <w:r w:rsidRPr="00D25A38">
              <w:rPr>
                <w:b/>
                <w:bCs/>
              </w:rPr>
              <w:t>ATM Parameters</w:t>
            </w:r>
          </w:p>
        </w:tc>
        <w:tc>
          <w:tcPr>
            <w:tcW w:w="5500" w:type="dxa"/>
            <w:tcBorders>
              <w:top w:val="single" w:sz="4" w:space="0" w:color="000000"/>
              <w:left w:val="single" w:sz="4" w:space="0" w:color="000000"/>
              <w:bottom w:val="single" w:sz="4" w:space="0" w:color="000000"/>
              <w:right w:val="single" w:sz="4" w:space="0" w:color="000000"/>
            </w:tcBorders>
          </w:tcPr>
          <w:p w14:paraId="08E5CFF8" w14:textId="720507A5" w:rsidR="00916881" w:rsidRDefault="00916881" w:rsidP="00D25A38">
            <w:pPr>
              <w:pStyle w:val="TableBody"/>
            </w:pPr>
            <w:r>
              <w:t xml:space="preserve">For a list of all the ATM Cashpoint Parameters as well as </w:t>
            </w:r>
            <w:r w:rsidR="00004D4F">
              <w:t xml:space="preserve">a </w:t>
            </w:r>
            <w:r>
              <w:t xml:space="preserve">description of each type, see: </w:t>
            </w:r>
          </w:p>
          <w:p w14:paraId="0C090E1C" w14:textId="32663090" w:rsidR="00D57607"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r w:rsidRPr="00560B68">
              <w:rPr>
                <w:rFonts w:cs="Cambria"/>
                <w:caps/>
                <w:color w:val="4F81BD" w:themeColor="accent1"/>
                <w:spacing w:val="10"/>
                <w:sz w:val="18"/>
                <w:szCs w:val="18"/>
                <w:lang w:val="fr-FR"/>
              </w:rPr>
              <w:fldChar w:fldCharType="begin"/>
            </w:r>
            <w:r w:rsidR="00916881" w:rsidRPr="00560B68">
              <w:rPr>
                <w:color w:val="4F81BD" w:themeColor="accent1"/>
              </w:rPr>
              <w:instrText xml:space="preserve"> REF _Ref221798118 \h </w:instrText>
            </w:r>
            <w:r w:rsidR="00D25A38" w:rsidRPr="00560B68">
              <w:rPr>
                <w:color w:val="4F81BD" w:themeColor="accent1"/>
              </w:rPr>
              <w:instrText xml:space="preserve"> \* MERGEFORMAT </w:instrText>
            </w:r>
            <w:r w:rsidRPr="00560B68">
              <w:rPr>
                <w:rFonts w:cs="Cambria"/>
                <w:caps/>
                <w:color w:val="4F81BD" w:themeColor="accent1"/>
                <w:spacing w:val="10"/>
                <w:sz w:val="18"/>
                <w:szCs w:val="18"/>
                <w:lang w:val="fr-FR"/>
              </w:rPr>
            </w:r>
            <w:r w:rsidRPr="00560B68">
              <w:rPr>
                <w:rFonts w:cs="Cambria"/>
                <w:caps/>
                <w:color w:val="4F81BD" w:themeColor="accent1"/>
                <w:spacing w:val="10"/>
                <w:sz w:val="18"/>
                <w:szCs w:val="18"/>
                <w:lang w:val="fr-FR"/>
              </w:rPr>
              <w:fldChar w:fldCharType="separate"/>
            </w:r>
          </w:p>
          <w:p w14:paraId="6B473756" w14:textId="352B3790" w:rsidR="00916881" w:rsidRDefault="00D57607" w:rsidP="00D25A38">
            <w:pPr>
              <w:pStyle w:val="TableBody"/>
            </w:pPr>
            <w:r w:rsidRPr="00560B68">
              <w:rPr>
                <w:color w:val="4F81BD" w:themeColor="accent1"/>
              </w:rPr>
              <w:t xml:space="preserve">Table </w:t>
            </w:r>
            <w:r w:rsidRPr="00560B68">
              <w:rPr>
                <w:noProof/>
                <w:color w:val="4F81BD" w:themeColor="accent1"/>
              </w:rPr>
              <w:t>12</w:t>
            </w:r>
            <w:r w:rsidRPr="00560B68">
              <w:rPr>
                <w:color w:val="4F81BD" w:themeColor="accent1"/>
              </w:rPr>
              <w:t xml:space="preserve">: </w:t>
            </w:r>
            <w:r w:rsidR="00004D4F" w:rsidRPr="00560B68">
              <w:rPr>
                <w:color w:val="4F81BD" w:themeColor="accent1"/>
              </w:rPr>
              <w:t>ATM-</w:t>
            </w:r>
            <w:r w:rsidRPr="00560B68">
              <w:rPr>
                <w:color w:val="4F81BD" w:themeColor="accent1"/>
              </w:rPr>
              <w:t>Specific Parameters</w:t>
            </w:r>
            <w:r w:rsidR="00027408" w:rsidRPr="00560B68">
              <w:rPr>
                <w:color w:val="4F81BD" w:themeColor="accent1"/>
              </w:rPr>
              <w:fldChar w:fldCharType="end"/>
            </w:r>
          </w:p>
        </w:tc>
      </w:tr>
      <w:tr w:rsidR="00916881" w14:paraId="54CFE9DF"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76095" w14:textId="77777777" w:rsidR="00916881" w:rsidRPr="00D25A38" w:rsidRDefault="00916881" w:rsidP="00D25A38">
            <w:pPr>
              <w:pStyle w:val="TableBody"/>
              <w:rPr>
                <w:b/>
                <w:bCs/>
              </w:rPr>
            </w:pPr>
            <w:r w:rsidRPr="00D25A38">
              <w:rPr>
                <w:b/>
                <w:bCs/>
              </w:rPr>
              <w:lastRenderedPageBreak/>
              <w:t>Branch Parameters</w:t>
            </w:r>
          </w:p>
        </w:tc>
        <w:tc>
          <w:tcPr>
            <w:tcW w:w="5500" w:type="dxa"/>
            <w:tcBorders>
              <w:top w:val="single" w:sz="4" w:space="0" w:color="000000"/>
              <w:left w:val="single" w:sz="4" w:space="0" w:color="000000"/>
              <w:bottom w:val="single" w:sz="4" w:space="0" w:color="000000"/>
              <w:right w:val="single" w:sz="4" w:space="0" w:color="000000"/>
            </w:tcBorders>
          </w:tcPr>
          <w:p w14:paraId="3350E788" w14:textId="7EB725AE" w:rsidR="00916881" w:rsidRDefault="00916881" w:rsidP="00D25A38">
            <w:pPr>
              <w:pStyle w:val="TableBody"/>
            </w:pPr>
            <w:r>
              <w:t xml:space="preserve">For a list of all the Branch Cashpoint Parameters as well as </w:t>
            </w:r>
            <w:r w:rsidR="00004D4F">
              <w:t xml:space="preserve">a </w:t>
            </w:r>
            <w:r>
              <w:t xml:space="preserve">description of each type, see: </w:t>
            </w:r>
          </w:p>
          <w:p w14:paraId="41CF171C" w14:textId="1561C92D" w:rsidR="00916881" w:rsidRPr="00560B68" w:rsidRDefault="00027408" w:rsidP="00D25A38">
            <w:pPr>
              <w:pStyle w:val="TableBody"/>
              <w:rPr>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_Ref221798116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11</w:t>
            </w:r>
            <w:r w:rsidR="00D57607" w:rsidRPr="00560B68">
              <w:rPr>
                <w:color w:val="4F81BD" w:themeColor="accent1"/>
              </w:rPr>
              <w:t>: General Cashpoint Parameters</w:t>
            </w:r>
            <w:r w:rsidRPr="00560B68">
              <w:rPr>
                <w:rStyle w:val="TopicCrossReference"/>
                <w:color w:val="4F81BD" w:themeColor="accent1"/>
              </w:rPr>
              <w:fldChar w:fldCharType="end"/>
            </w:r>
          </w:p>
          <w:p w14:paraId="40B66AAF" w14:textId="50859693" w:rsidR="00916881" w:rsidRPr="00560B68" w:rsidDel="00193211" w:rsidRDefault="00027408" w:rsidP="00E23676">
            <w:pPr>
              <w:pStyle w:val="TableBody"/>
              <w:rPr>
                <w:del w:id="3536" w:author="Robbie Moses" w:date="2023-03-03T06:43:00Z"/>
                <w:color w:val="4F81BD" w:themeColor="accent1"/>
              </w:rPr>
            </w:pPr>
            <w:r w:rsidRPr="00560B68">
              <w:rPr>
                <w:rStyle w:val="TopicCrossReference"/>
                <w:color w:val="4F81BD" w:themeColor="accent1"/>
              </w:rPr>
              <w:fldChar w:fldCharType="begin"/>
            </w:r>
            <w:r w:rsidR="00916881" w:rsidRPr="00560B68">
              <w:rPr>
                <w:rStyle w:val="TopicCrossReference"/>
                <w:color w:val="4F81BD" w:themeColor="accent1"/>
              </w:rPr>
              <w:instrText xml:space="preserve"> REF _Ref221798120 \h </w:instrText>
            </w:r>
            <w:r w:rsidR="00D25A38" w:rsidRPr="00560B68">
              <w:rPr>
                <w:rStyle w:val="TopicCrossReference"/>
                <w:color w:val="4F81BD" w:themeColor="accent1"/>
              </w:rPr>
              <w:instrText xml:space="preserve"> \* MERGEFORMAT </w:instrText>
            </w:r>
            <w:r w:rsidRPr="00560B68">
              <w:rPr>
                <w:rStyle w:val="TopicCrossReference"/>
                <w:color w:val="4F81BD" w:themeColor="accent1"/>
              </w:rPr>
            </w:r>
            <w:r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13</w:t>
            </w:r>
            <w:r w:rsidR="00D57607" w:rsidRPr="00560B68">
              <w:rPr>
                <w:color w:val="4F81BD" w:themeColor="accent1"/>
              </w:rPr>
              <w:t xml:space="preserve">: </w:t>
            </w:r>
            <w:r w:rsidR="00004D4F" w:rsidRPr="00560B68">
              <w:rPr>
                <w:color w:val="4F81BD" w:themeColor="accent1"/>
              </w:rPr>
              <w:t>Branch-</w:t>
            </w:r>
            <w:r w:rsidR="00D57607" w:rsidRPr="00560B68">
              <w:rPr>
                <w:color w:val="4F81BD" w:themeColor="accent1"/>
              </w:rPr>
              <w:t>Specific Parameters</w:t>
            </w:r>
            <w:r w:rsidRPr="00560B68">
              <w:rPr>
                <w:rStyle w:val="TopicCrossReference"/>
                <w:color w:val="4F81BD" w:themeColor="accent1"/>
              </w:rPr>
              <w:fldChar w:fldCharType="end"/>
            </w:r>
          </w:p>
          <w:p w14:paraId="3127896D" w14:textId="77777777" w:rsidR="00916881" w:rsidRDefault="00916881" w:rsidP="00E23676">
            <w:pPr>
              <w:pStyle w:val="TableBody"/>
            </w:pPr>
          </w:p>
        </w:tc>
      </w:tr>
    </w:tbl>
    <w:p w14:paraId="4759D63A" w14:textId="45C3F31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09525197" w14:textId="77777777" w:rsidR="00D25A38" w:rsidRDefault="00D25A38" w:rsidP="000778FC">
      <w:pPr>
        <w:pStyle w:val="BodyText"/>
      </w:pPr>
    </w:p>
    <w:p w14:paraId="5C7C5532" w14:textId="40CFA81C" w:rsidR="00916881" w:rsidRDefault="00916881" w:rsidP="00E001F8">
      <w:pPr>
        <w:pStyle w:val="Heading3"/>
        <w:rPr>
          <w:rFonts w:eastAsia="MS Mincho"/>
        </w:rPr>
      </w:pPr>
      <w:bookmarkStart w:id="3537" w:name="_Cashpoint_Denominations"/>
      <w:bookmarkStart w:id="3538" w:name="_Toc128718754"/>
      <w:bookmarkEnd w:id="3537"/>
      <w:r>
        <w:rPr>
          <w:rFonts w:eastAsia="MS Mincho"/>
        </w:rPr>
        <w:t>Cashpoint Denominations</w:t>
      </w:r>
      <w:bookmarkEnd w:id="3534"/>
      <w:bookmarkEnd w:id="3538"/>
    </w:p>
    <w:p w14:paraId="28DD4F1C" w14:textId="07E04D24" w:rsidR="00916881" w:rsidRDefault="00916881" w:rsidP="00F63174">
      <w:pPr>
        <w:pStyle w:val="Caption"/>
        <w:spacing w:before="0" w:after="120"/>
        <w:ind w:left="187" w:hanging="187"/>
        <w:outlineLvl w:val="0"/>
      </w:pPr>
      <w:bookmarkStart w:id="3539" w:name="_Toc128631098"/>
      <w:r>
        <w:t xml:space="preserve">Table </w:t>
      </w:r>
      <w:r w:rsidR="00027408">
        <w:fldChar w:fldCharType="begin"/>
      </w:r>
      <w:r>
        <w:instrText xml:space="preserve"> SEQ "Table" \*Arabic </w:instrText>
      </w:r>
      <w:r w:rsidR="00027408">
        <w:fldChar w:fldCharType="separate"/>
      </w:r>
      <w:r w:rsidR="00D57607">
        <w:rPr>
          <w:noProof/>
        </w:rPr>
        <w:t>144</w:t>
      </w:r>
      <w:r w:rsidR="00027408">
        <w:rPr>
          <w:noProof/>
        </w:rPr>
        <w:fldChar w:fldCharType="end"/>
      </w:r>
      <w:r>
        <w:t>: Cashpoint Denominations Description</w:t>
      </w:r>
      <w:bookmarkEnd w:id="3539"/>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4BCB8C6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D30A6E2"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5E7F1167" w14:textId="77777777" w:rsidR="00916881" w:rsidRDefault="00916881" w:rsidP="00D25A38">
            <w:pPr>
              <w:pStyle w:val="TableHeading"/>
            </w:pPr>
            <w:r>
              <w:t>Description</w:t>
            </w:r>
          </w:p>
        </w:tc>
      </w:tr>
      <w:tr w:rsidR="00916881" w14:paraId="213D6DC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D76D5E"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2CD6E9" w14:textId="2B017327"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583F300F" w14:textId="77777777" w:rsidTr="0009567D">
        <w:trPr>
          <w:cantSplit/>
          <w:trHeight w:val="135"/>
        </w:trPr>
        <w:tc>
          <w:tcPr>
            <w:tcW w:w="2570" w:type="dxa"/>
            <w:tcBorders>
              <w:top w:val="single" w:sz="4" w:space="0" w:color="000000"/>
              <w:left w:val="single" w:sz="4" w:space="0" w:color="000000"/>
              <w:bottom w:val="single" w:sz="4" w:space="0" w:color="000000"/>
            </w:tcBorders>
          </w:tcPr>
          <w:p w14:paraId="4CAA446A"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0F6269" w14:textId="77777777" w:rsidR="00916881" w:rsidRDefault="00916881" w:rsidP="00D25A38">
            <w:pPr>
              <w:pStyle w:val="TableBody"/>
            </w:pPr>
            <w:r>
              <w:t xml:space="preserve">Unique alphanumeric identification of the Cashpoint. </w:t>
            </w:r>
          </w:p>
        </w:tc>
      </w:tr>
      <w:tr w:rsidR="00916881" w14:paraId="4CE65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0B238818" w14:textId="77777777" w:rsidR="00916881" w:rsidRPr="00D25A38" w:rsidRDefault="00916881" w:rsidP="00D25A38">
            <w:pPr>
              <w:pStyle w:val="TableBody"/>
              <w:rPr>
                <w:b/>
                <w:bCs/>
              </w:rPr>
            </w:pPr>
            <w:r w:rsidRPr="00D25A38">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6D28AF9F" w14:textId="434BA115" w:rsidR="00916881" w:rsidRDefault="00916881" w:rsidP="00D25A38">
            <w:pPr>
              <w:pStyle w:val="TableBody"/>
            </w:pPr>
            <w:r>
              <w:t xml:space="preserve">Allows the user to select the type </w:t>
            </w:r>
            <w:r w:rsidR="00567C13">
              <w:t xml:space="preserve">of </w:t>
            </w:r>
            <w:r>
              <w:t>Cashpoints to display. Because the parameters for ATMs and Branches are slightly different, it is not possible to select both Cashpoint types on the same report</w:t>
            </w:r>
          </w:p>
        </w:tc>
      </w:tr>
      <w:tr w:rsidR="00916881" w14:paraId="4842A1E6" w14:textId="77777777" w:rsidTr="0009567D">
        <w:trPr>
          <w:cantSplit/>
          <w:trHeight w:val="135"/>
        </w:trPr>
        <w:tc>
          <w:tcPr>
            <w:tcW w:w="2570" w:type="dxa"/>
            <w:tcBorders>
              <w:top w:val="single" w:sz="4" w:space="0" w:color="000000"/>
              <w:left w:val="single" w:sz="4" w:space="0" w:color="000000"/>
              <w:bottom w:val="single" w:sz="4" w:space="0" w:color="000000"/>
            </w:tcBorders>
          </w:tcPr>
          <w:p w14:paraId="3C59B6E0"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58C99414" w14:textId="77777777" w:rsidR="00916881" w:rsidRDefault="00916881" w:rsidP="00D25A38">
            <w:pPr>
              <w:pStyle w:val="TableBody"/>
            </w:pPr>
            <w:r>
              <w:t xml:space="preserve">The name of the Cashpoint as defined at the Cashpoint </w:t>
            </w:r>
          </w:p>
        </w:tc>
      </w:tr>
      <w:tr w:rsidR="00916881" w14:paraId="5E8C721A" w14:textId="77777777" w:rsidTr="0009567D">
        <w:trPr>
          <w:cantSplit/>
          <w:trHeight w:val="135"/>
        </w:trPr>
        <w:tc>
          <w:tcPr>
            <w:tcW w:w="2570" w:type="dxa"/>
            <w:tcBorders>
              <w:top w:val="single" w:sz="4" w:space="0" w:color="000000"/>
              <w:left w:val="single" w:sz="4" w:space="0" w:color="000000"/>
              <w:bottom w:val="single" w:sz="4" w:space="0" w:color="000000"/>
            </w:tcBorders>
          </w:tcPr>
          <w:p w14:paraId="3F49DE34" w14:textId="77777777" w:rsidR="00916881" w:rsidRPr="00D25A38" w:rsidRDefault="00916881" w:rsidP="00D25A38">
            <w:pPr>
              <w:pStyle w:val="TableBody"/>
              <w:rPr>
                <w:b/>
                <w:bCs/>
              </w:rPr>
            </w:pPr>
            <w:r w:rsidRPr="00D25A38">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DE4F14" w14:textId="77777777" w:rsidR="00916881" w:rsidRDefault="00916881" w:rsidP="00D25A38">
            <w:pPr>
              <w:pStyle w:val="TableBody"/>
            </w:pPr>
            <w:r>
              <w:t>The Currency ISO Code that is related to this denomination</w:t>
            </w:r>
          </w:p>
        </w:tc>
      </w:tr>
      <w:tr w:rsidR="00916881" w14:paraId="423159C5" w14:textId="77777777" w:rsidTr="0009567D">
        <w:trPr>
          <w:cantSplit/>
          <w:trHeight w:val="135"/>
        </w:trPr>
        <w:tc>
          <w:tcPr>
            <w:tcW w:w="2570" w:type="dxa"/>
            <w:tcBorders>
              <w:top w:val="single" w:sz="4" w:space="0" w:color="000000"/>
              <w:left w:val="single" w:sz="4" w:space="0" w:color="000000"/>
              <w:bottom w:val="single" w:sz="4" w:space="0" w:color="000000"/>
            </w:tcBorders>
          </w:tcPr>
          <w:p w14:paraId="4D02465B" w14:textId="77777777" w:rsidR="00916881" w:rsidRPr="00D25A38" w:rsidRDefault="00916881" w:rsidP="00D25A38">
            <w:pPr>
              <w:pStyle w:val="TableBody"/>
              <w:rPr>
                <w:b/>
                <w:bCs/>
              </w:rPr>
            </w:pPr>
            <w:r w:rsidRPr="00D25A38">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6B51F503" w14:textId="5D9D3618" w:rsidR="00916881" w:rsidRDefault="00916881" w:rsidP="00D25A38">
            <w:pPr>
              <w:pStyle w:val="TableBody"/>
            </w:pPr>
            <w:r>
              <w:t xml:space="preserve">The description of the denomination </w:t>
            </w:r>
            <w:r w:rsidR="00567C13">
              <w:t xml:space="preserve">is </w:t>
            </w:r>
            <w:r>
              <w:t xml:space="preserve">defined </w:t>
            </w:r>
            <w:r w:rsidR="00567C13">
              <w:t xml:space="preserve">on </w:t>
            </w:r>
            <w:r>
              <w:t xml:space="preserve">the </w:t>
            </w:r>
            <w:r w:rsidRPr="003B5D4F">
              <w:rPr>
                <w:i/>
                <w:iCs/>
                <w:rPrChange w:id="3540" w:author="Moses, Robbie" w:date="2023-02-22T02:32:00Z">
                  <w:rPr/>
                </w:rPrChange>
              </w:rPr>
              <w:t>Currency</w:t>
            </w:r>
            <w:r w:rsidRPr="003B5D4F">
              <w:rPr>
                <w:rFonts w:ascii="Wingdings" w:hAnsi="Wingdings"/>
                <w:i/>
                <w:iCs/>
                <w:rPrChange w:id="3541" w:author="Moses, Robbie" w:date="2023-02-22T02:32:00Z">
                  <w:rPr>
                    <w:rFonts w:ascii="Wingdings" w:hAnsi="Wingdings"/>
                  </w:rPr>
                </w:rPrChange>
              </w:rPr>
              <w:t></w:t>
            </w:r>
            <w:r w:rsidRPr="003B5D4F">
              <w:rPr>
                <w:i/>
                <w:iCs/>
                <w:rPrChange w:id="3542" w:author="Moses, Robbie" w:date="2023-02-22T02:32:00Z">
                  <w:rPr/>
                </w:rPrChange>
              </w:rPr>
              <w:t>Denominations page.</w:t>
            </w:r>
          </w:p>
        </w:tc>
      </w:tr>
      <w:tr w:rsidR="00916881" w14:paraId="008F9B2E"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DA0C5" w14:textId="77777777" w:rsidR="00916881" w:rsidRPr="00D25A38" w:rsidRDefault="00916881" w:rsidP="00D25A38">
            <w:pPr>
              <w:pStyle w:val="TableBody"/>
              <w:rPr>
                <w:b/>
                <w:bCs/>
              </w:rPr>
            </w:pPr>
            <w:r w:rsidRPr="00D25A38">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1DAD57" w14:textId="3F182FCF" w:rsidR="00916881" w:rsidRDefault="00916881" w:rsidP="00D25A38">
            <w:pPr>
              <w:pStyle w:val="TableBody"/>
            </w:pPr>
            <w:r>
              <w:t xml:space="preserve">The Short Name of the denomination </w:t>
            </w:r>
            <w:r w:rsidR="00567C13">
              <w:t xml:space="preserve">is </w:t>
            </w:r>
            <w:r>
              <w:t xml:space="preserve">defined </w:t>
            </w:r>
            <w:r w:rsidR="00567C13">
              <w:t xml:space="preserve">on </w:t>
            </w:r>
            <w:r>
              <w:t xml:space="preserve">the </w:t>
            </w:r>
            <w:r w:rsidRPr="003B5D4F">
              <w:rPr>
                <w:i/>
                <w:iCs/>
                <w:rPrChange w:id="3543" w:author="Moses, Robbie" w:date="2023-02-22T02:32:00Z">
                  <w:rPr/>
                </w:rPrChange>
              </w:rPr>
              <w:t>Currency</w:t>
            </w:r>
            <w:r w:rsidRPr="003B5D4F">
              <w:rPr>
                <w:rFonts w:ascii="Wingdings" w:hAnsi="Wingdings"/>
                <w:i/>
                <w:iCs/>
                <w:rPrChange w:id="3544" w:author="Moses, Robbie" w:date="2023-02-22T02:32:00Z">
                  <w:rPr>
                    <w:rFonts w:ascii="Wingdings" w:hAnsi="Wingdings"/>
                  </w:rPr>
                </w:rPrChange>
              </w:rPr>
              <w:t></w:t>
            </w:r>
            <w:r w:rsidRPr="003B5D4F">
              <w:rPr>
                <w:i/>
                <w:iCs/>
                <w:rPrChange w:id="3545" w:author="Moses, Robbie" w:date="2023-02-22T02:32:00Z">
                  <w:rPr/>
                </w:rPrChange>
              </w:rPr>
              <w:t>Denominations page</w:t>
            </w:r>
            <w:r>
              <w:t>.</w:t>
            </w:r>
          </w:p>
        </w:tc>
      </w:tr>
      <w:tr w:rsidR="00916881" w14:paraId="15CFEB4E"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EC82" w14:textId="77777777" w:rsidR="00916881" w:rsidRPr="00D25A38" w:rsidRDefault="00916881" w:rsidP="00D25A38">
            <w:pPr>
              <w:pStyle w:val="TableBody"/>
              <w:rPr>
                <w:b/>
                <w:bCs/>
              </w:rPr>
            </w:pPr>
            <w:r w:rsidRPr="00D25A38">
              <w:rPr>
                <w:b/>
                <w:bCs/>
              </w:rPr>
              <w:t>Denomination Value</w:t>
            </w:r>
          </w:p>
        </w:tc>
        <w:tc>
          <w:tcPr>
            <w:tcW w:w="5500" w:type="dxa"/>
            <w:tcBorders>
              <w:top w:val="single" w:sz="4" w:space="0" w:color="000000"/>
              <w:left w:val="single" w:sz="4" w:space="0" w:color="000000"/>
              <w:bottom w:val="single" w:sz="4" w:space="0" w:color="000000"/>
              <w:right w:val="single" w:sz="4" w:space="0" w:color="000000"/>
            </w:tcBorders>
          </w:tcPr>
          <w:p w14:paraId="75BE04ED" w14:textId="70445845" w:rsidR="00916881" w:rsidRDefault="00916881" w:rsidP="00D25A38">
            <w:pPr>
              <w:pStyle w:val="TableBody"/>
            </w:pPr>
            <w:r>
              <w:t xml:space="preserve">The value of one note/coin of the denomination </w:t>
            </w:r>
            <w:r w:rsidR="00567C13">
              <w:t xml:space="preserve">is </w:t>
            </w:r>
            <w:r>
              <w:t xml:space="preserve">defined </w:t>
            </w:r>
            <w:r w:rsidR="00567C13">
              <w:t xml:space="preserve">on </w:t>
            </w:r>
            <w:r>
              <w:t xml:space="preserve">the </w:t>
            </w:r>
            <w:r w:rsidRPr="003B5D4F">
              <w:rPr>
                <w:i/>
                <w:iCs/>
                <w:rPrChange w:id="3546" w:author="Moses, Robbie" w:date="2023-02-22T02:32:00Z">
                  <w:rPr/>
                </w:rPrChange>
              </w:rPr>
              <w:t>Currency</w:t>
            </w:r>
            <w:r w:rsidRPr="003B5D4F">
              <w:rPr>
                <w:rFonts w:ascii="Wingdings" w:hAnsi="Wingdings"/>
                <w:i/>
                <w:iCs/>
                <w:rPrChange w:id="3547" w:author="Moses, Robbie" w:date="2023-02-22T02:32:00Z">
                  <w:rPr>
                    <w:rFonts w:ascii="Wingdings" w:hAnsi="Wingdings"/>
                  </w:rPr>
                </w:rPrChange>
              </w:rPr>
              <w:t></w:t>
            </w:r>
            <w:r w:rsidRPr="003B5D4F">
              <w:rPr>
                <w:i/>
                <w:iCs/>
                <w:rPrChange w:id="3548" w:author="Moses, Robbie" w:date="2023-02-22T02:32:00Z">
                  <w:rPr/>
                </w:rPrChange>
              </w:rPr>
              <w:t>Denominations page</w:t>
            </w:r>
            <w:r>
              <w:t>.</w:t>
            </w:r>
          </w:p>
        </w:tc>
      </w:tr>
      <w:tr w:rsidR="00916881" w14:paraId="3B9B16DF" w14:textId="77777777" w:rsidTr="0009567D">
        <w:trPr>
          <w:cantSplit/>
          <w:trHeight w:val="135"/>
        </w:trPr>
        <w:tc>
          <w:tcPr>
            <w:tcW w:w="2570" w:type="dxa"/>
            <w:tcBorders>
              <w:top w:val="single" w:sz="4" w:space="0" w:color="000000"/>
              <w:left w:val="single" w:sz="4" w:space="0" w:color="000000"/>
              <w:bottom w:val="single" w:sz="4" w:space="0" w:color="000000"/>
            </w:tcBorders>
          </w:tcPr>
          <w:p w14:paraId="6482BA1E" w14:textId="77777777" w:rsidR="00916881" w:rsidRPr="00D25A38" w:rsidRDefault="00916881" w:rsidP="00D25A38">
            <w:pPr>
              <w:pStyle w:val="TableBody"/>
              <w:rPr>
                <w:b/>
                <w:bCs/>
              </w:rPr>
            </w:pPr>
            <w:r w:rsidRPr="00D25A38">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062B063D" w14:textId="77777777" w:rsidR="00916881" w:rsidRDefault="00916881" w:rsidP="00D25A38">
            <w:pPr>
              <w:pStyle w:val="TableBody"/>
            </w:pPr>
            <w:r>
              <w:t>Describes the type of denomination (Note/Coin)</w:t>
            </w:r>
          </w:p>
        </w:tc>
      </w:tr>
      <w:tr w:rsidR="00916881" w14:paraId="5C84BE6B"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93224" w14:textId="77777777" w:rsidR="00916881" w:rsidRPr="00D25A38" w:rsidRDefault="00916881" w:rsidP="00D25A38">
            <w:pPr>
              <w:pStyle w:val="TableBody"/>
              <w:rPr>
                <w:b/>
                <w:bCs/>
              </w:rPr>
            </w:pPr>
            <w:r w:rsidRPr="00D25A38">
              <w:rPr>
                <w:b/>
                <w:bCs/>
              </w:rPr>
              <w:t>Split Percentage</w:t>
            </w:r>
          </w:p>
        </w:tc>
        <w:tc>
          <w:tcPr>
            <w:tcW w:w="5500" w:type="dxa"/>
            <w:tcBorders>
              <w:top w:val="single" w:sz="4" w:space="0" w:color="000000"/>
              <w:left w:val="single" w:sz="4" w:space="0" w:color="000000"/>
              <w:bottom w:val="single" w:sz="4" w:space="0" w:color="000000"/>
              <w:right w:val="single" w:sz="4" w:space="0" w:color="000000"/>
            </w:tcBorders>
          </w:tcPr>
          <w:p w14:paraId="0C9573B6" w14:textId="77777777" w:rsidR="00916881" w:rsidRDefault="00916881" w:rsidP="00D25A38">
            <w:pPr>
              <w:pStyle w:val="TableBody"/>
            </w:pPr>
            <w:r>
              <w:t>The currently defined order split percentage as defined in the Cashpoint.</w:t>
            </w:r>
          </w:p>
        </w:tc>
      </w:tr>
      <w:tr w:rsidR="00916881" w14:paraId="58DEA8B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89FCA4" w14:textId="77777777" w:rsidR="00916881" w:rsidRPr="00D25A38" w:rsidRDefault="00916881" w:rsidP="00D25A38">
            <w:pPr>
              <w:pStyle w:val="TableBody"/>
              <w:rPr>
                <w:b/>
                <w:bCs/>
              </w:rPr>
            </w:pPr>
            <w:r w:rsidRPr="00D25A38">
              <w:rPr>
                <w:b/>
                <w:bCs/>
              </w:rPr>
              <w:t>Preferred Bal. Percentage</w:t>
            </w:r>
          </w:p>
        </w:tc>
        <w:tc>
          <w:tcPr>
            <w:tcW w:w="5500" w:type="dxa"/>
            <w:tcBorders>
              <w:top w:val="single" w:sz="4" w:space="0" w:color="000000"/>
              <w:left w:val="single" w:sz="4" w:space="0" w:color="000000"/>
              <w:bottom w:val="single" w:sz="4" w:space="0" w:color="000000"/>
              <w:right w:val="single" w:sz="4" w:space="0" w:color="000000"/>
            </w:tcBorders>
          </w:tcPr>
          <w:p w14:paraId="27ADFD64" w14:textId="2C679874" w:rsidR="00916881" w:rsidRDefault="00916881" w:rsidP="00D25A38">
            <w:pPr>
              <w:pStyle w:val="TableBody"/>
            </w:pPr>
            <w:r>
              <w:t>The percentage used when the ‘</w:t>
            </w:r>
            <w:r w:rsidRPr="00193211">
              <w:rPr>
                <w:b/>
                <w:bCs/>
                <w:rPrChange w:id="3549" w:author="Robbie Moses" w:date="2023-03-03T06:43:00Z">
                  <w:rPr/>
                </w:rPrChange>
              </w:rPr>
              <w:t>Preferred Balance Split’</w:t>
            </w:r>
            <w:r>
              <w:t xml:space="preserve"> option is active for the Cashpoint. This functionality creates recommendations based on levels of currency. Instead of splitting the order by specific percentages, this option splits the recommendation to keep the denominations at a certain level.</w:t>
            </w:r>
          </w:p>
        </w:tc>
      </w:tr>
      <w:tr w:rsidR="00916881" w14:paraId="0B7F2A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FA4D17" w14:textId="77777777" w:rsidR="00916881" w:rsidRPr="00D25A38" w:rsidRDefault="00916881" w:rsidP="00D25A38">
            <w:pPr>
              <w:pStyle w:val="TableBody"/>
              <w:rPr>
                <w:b/>
                <w:bCs/>
              </w:rPr>
            </w:pPr>
            <w:r w:rsidRPr="00D25A38">
              <w:rPr>
                <w:b/>
                <w:bCs/>
              </w:rPr>
              <w:lastRenderedPageBreak/>
              <w:t>Dispense</w:t>
            </w:r>
          </w:p>
          <w:p w14:paraId="4D6C4D7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EE392AF" w14:textId="77777777" w:rsidR="00916881" w:rsidRDefault="00916881" w:rsidP="00D25A38">
            <w:pPr>
              <w:pStyle w:val="TableBody"/>
            </w:pPr>
            <w:r>
              <w:t>Displays the total capacity of this denomination that can be held in the dispense-only components of this ATM. (Advanced Devices only)</w:t>
            </w:r>
          </w:p>
        </w:tc>
      </w:tr>
      <w:tr w:rsidR="00916881" w14:paraId="29E93E07" w14:textId="77777777" w:rsidTr="0009567D">
        <w:trPr>
          <w:cantSplit/>
          <w:trHeight w:val="135"/>
        </w:trPr>
        <w:tc>
          <w:tcPr>
            <w:tcW w:w="2570" w:type="dxa"/>
            <w:tcBorders>
              <w:top w:val="single" w:sz="4" w:space="0" w:color="000000"/>
              <w:left w:val="single" w:sz="4" w:space="0" w:color="000000"/>
              <w:bottom w:val="single" w:sz="4" w:space="0" w:color="000000"/>
            </w:tcBorders>
          </w:tcPr>
          <w:p w14:paraId="28A085C6" w14:textId="77777777" w:rsidR="00916881" w:rsidRPr="00D25A38" w:rsidRDefault="00916881" w:rsidP="00D25A38">
            <w:pPr>
              <w:pStyle w:val="TableBody"/>
              <w:rPr>
                <w:b/>
                <w:bCs/>
              </w:rPr>
            </w:pPr>
            <w:r w:rsidRPr="00D25A38">
              <w:rPr>
                <w:b/>
                <w:bCs/>
              </w:rPr>
              <w:t>Recycle</w:t>
            </w:r>
          </w:p>
          <w:p w14:paraId="3138C550"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69F6535E" w14:textId="77777777" w:rsidR="00916881" w:rsidRDefault="00916881" w:rsidP="00D25A38">
            <w:pPr>
              <w:pStyle w:val="TableBody"/>
            </w:pPr>
            <w:r>
              <w:t>Displays the total capacity of this denomination that can be held in the recycling components of this ATM. (Advanced Devices only)</w:t>
            </w:r>
          </w:p>
        </w:tc>
      </w:tr>
      <w:tr w:rsidR="00916881" w14:paraId="335BED3D" w14:textId="77777777" w:rsidTr="0009567D">
        <w:trPr>
          <w:cantSplit/>
          <w:trHeight w:val="135"/>
        </w:trPr>
        <w:tc>
          <w:tcPr>
            <w:tcW w:w="2570" w:type="dxa"/>
            <w:tcBorders>
              <w:top w:val="single" w:sz="4" w:space="0" w:color="000000"/>
              <w:left w:val="single" w:sz="4" w:space="0" w:color="000000"/>
              <w:bottom w:val="single" w:sz="4" w:space="0" w:color="000000"/>
            </w:tcBorders>
          </w:tcPr>
          <w:p w14:paraId="73FD5633" w14:textId="77777777" w:rsidR="00916881" w:rsidRPr="00D25A38" w:rsidRDefault="00916881" w:rsidP="00D25A38">
            <w:pPr>
              <w:pStyle w:val="TableBody"/>
              <w:rPr>
                <w:b/>
                <w:bCs/>
              </w:rPr>
            </w:pPr>
            <w:r w:rsidRPr="00D25A38">
              <w:rPr>
                <w:b/>
                <w:bCs/>
              </w:rPr>
              <w:t>Cash In</w:t>
            </w:r>
          </w:p>
          <w:p w14:paraId="58E0E38D" w14:textId="77777777" w:rsidR="00916881" w:rsidRPr="00D25A38" w:rsidRDefault="00916881" w:rsidP="00D25A38">
            <w:pPr>
              <w:pStyle w:val="TableBody"/>
              <w:rPr>
                <w:b/>
                <w:bCs/>
              </w:rPr>
            </w:pPr>
          </w:p>
        </w:tc>
        <w:tc>
          <w:tcPr>
            <w:tcW w:w="5500" w:type="dxa"/>
            <w:tcBorders>
              <w:top w:val="single" w:sz="4" w:space="0" w:color="000000"/>
              <w:left w:val="single" w:sz="4" w:space="0" w:color="000000"/>
              <w:bottom w:val="single" w:sz="4" w:space="0" w:color="000000"/>
              <w:right w:val="single" w:sz="4" w:space="0" w:color="000000"/>
            </w:tcBorders>
          </w:tcPr>
          <w:p w14:paraId="46869055" w14:textId="77777777" w:rsidR="00916881" w:rsidRDefault="00916881" w:rsidP="00D25A38">
            <w:pPr>
              <w:pStyle w:val="TableBody"/>
            </w:pPr>
            <w:r>
              <w:t>Displays the total capacity of this denomination that can be held in the deposit-only components of this ATM. (Advanced Devices only)</w:t>
            </w:r>
          </w:p>
        </w:tc>
      </w:tr>
      <w:tr w:rsidR="00916881" w14:paraId="2CE75DA7" w14:textId="77777777" w:rsidTr="0009567D">
        <w:trPr>
          <w:cantSplit/>
          <w:trHeight w:val="135"/>
        </w:trPr>
        <w:tc>
          <w:tcPr>
            <w:tcW w:w="2570" w:type="dxa"/>
            <w:tcBorders>
              <w:top w:val="single" w:sz="4" w:space="0" w:color="000000"/>
              <w:left w:val="single" w:sz="4" w:space="0" w:color="000000"/>
              <w:bottom w:val="single" w:sz="4" w:space="0" w:color="000000"/>
            </w:tcBorders>
          </w:tcPr>
          <w:p w14:paraId="68A90743" w14:textId="77777777" w:rsidR="00916881" w:rsidRPr="00D25A38" w:rsidRDefault="00916881" w:rsidP="00D25A38">
            <w:pPr>
              <w:pStyle w:val="TableBody"/>
              <w:rPr>
                <w:b/>
                <w:bCs/>
              </w:rPr>
            </w:pPr>
            <w:r w:rsidRPr="00D25A38">
              <w:rPr>
                <w:b/>
                <w:bCs/>
              </w:rPr>
              <w:t>Unit Type</w:t>
            </w:r>
          </w:p>
        </w:tc>
        <w:tc>
          <w:tcPr>
            <w:tcW w:w="5500" w:type="dxa"/>
            <w:tcBorders>
              <w:top w:val="single" w:sz="4" w:space="0" w:color="000000"/>
              <w:left w:val="single" w:sz="4" w:space="0" w:color="000000"/>
              <w:bottom w:val="single" w:sz="4" w:space="0" w:color="000000"/>
              <w:right w:val="single" w:sz="4" w:space="0" w:color="000000"/>
            </w:tcBorders>
          </w:tcPr>
          <w:p w14:paraId="378887D5" w14:textId="77777777" w:rsidR="00916881" w:rsidRDefault="00916881" w:rsidP="00D25A38">
            <w:pPr>
              <w:pStyle w:val="TableBody"/>
            </w:pPr>
            <w:r>
              <w:t>Specifies the Bundle size that is used to order Cash for this denomination</w:t>
            </w:r>
          </w:p>
          <w:p w14:paraId="0BCFBED7" w14:textId="77777777" w:rsidR="00916881" w:rsidRDefault="00916881" w:rsidP="00D25A38">
            <w:pPr>
              <w:pStyle w:val="TableBody"/>
            </w:pPr>
            <w:r w:rsidRPr="003B5D4F">
              <w:rPr>
                <w:b/>
                <w:bCs/>
                <w:rPrChange w:id="3550" w:author="Moses, Robbie" w:date="2023-02-22T02:32:00Z">
                  <w:rPr/>
                </w:rPrChange>
              </w:rPr>
              <w:t>Small –</w:t>
            </w:r>
            <w:r>
              <w:t xml:space="preserve"> Small bundle size as defined in </w:t>
            </w:r>
            <w:r w:rsidRPr="003B5D4F">
              <w:rPr>
                <w:i/>
                <w:iCs/>
                <w:rPrChange w:id="3551" w:author="Moses, Robbie" w:date="2023-02-22T02:33:00Z">
                  <w:rPr/>
                </w:rPrChange>
              </w:rPr>
              <w:t>Currency</w:t>
            </w:r>
            <w:r w:rsidRPr="003B5D4F">
              <w:rPr>
                <w:rFonts w:ascii="Wingdings" w:hAnsi="Wingdings"/>
                <w:i/>
                <w:iCs/>
                <w:rPrChange w:id="3552" w:author="Moses, Robbie" w:date="2023-02-22T02:33:00Z">
                  <w:rPr>
                    <w:rFonts w:ascii="Wingdings" w:hAnsi="Wingdings"/>
                  </w:rPr>
                </w:rPrChange>
              </w:rPr>
              <w:t></w:t>
            </w:r>
            <w:r w:rsidRPr="003B5D4F">
              <w:rPr>
                <w:i/>
                <w:iCs/>
                <w:rPrChange w:id="3553" w:author="Moses, Robbie" w:date="2023-02-22T02:33:00Z">
                  <w:rPr/>
                </w:rPrChange>
              </w:rPr>
              <w:t>Denominations</w:t>
            </w:r>
          </w:p>
          <w:p w14:paraId="3BD8E405" w14:textId="77777777" w:rsidR="00916881" w:rsidRDefault="00916881" w:rsidP="00D25A38">
            <w:pPr>
              <w:pStyle w:val="TableBody"/>
            </w:pPr>
            <w:r w:rsidRPr="003B5D4F">
              <w:rPr>
                <w:b/>
                <w:bCs/>
                <w:rPrChange w:id="3554" w:author="Moses, Robbie" w:date="2023-02-22T02:32:00Z">
                  <w:rPr/>
                </w:rPrChange>
              </w:rPr>
              <w:t>Large –</w:t>
            </w:r>
            <w:r>
              <w:t xml:space="preserve"> Large bundle size as defined in </w:t>
            </w:r>
            <w:r w:rsidRPr="003B5D4F">
              <w:rPr>
                <w:i/>
                <w:iCs/>
                <w:rPrChange w:id="3555" w:author="Moses, Robbie" w:date="2023-02-22T02:33:00Z">
                  <w:rPr/>
                </w:rPrChange>
              </w:rPr>
              <w:t>Currency</w:t>
            </w:r>
            <w:r w:rsidRPr="003B5D4F">
              <w:rPr>
                <w:rFonts w:ascii="Wingdings" w:hAnsi="Wingdings"/>
                <w:i/>
                <w:iCs/>
                <w:rPrChange w:id="3556" w:author="Moses, Robbie" w:date="2023-02-22T02:33:00Z">
                  <w:rPr>
                    <w:rFonts w:ascii="Wingdings" w:hAnsi="Wingdings"/>
                  </w:rPr>
                </w:rPrChange>
              </w:rPr>
              <w:t></w:t>
            </w:r>
            <w:r w:rsidRPr="003B5D4F">
              <w:rPr>
                <w:i/>
                <w:iCs/>
                <w:rPrChange w:id="3557" w:author="Moses, Robbie" w:date="2023-02-22T02:33:00Z">
                  <w:rPr/>
                </w:rPrChange>
              </w:rPr>
              <w:t>Denominations</w:t>
            </w:r>
          </w:p>
          <w:p w14:paraId="0AB06A36" w14:textId="77777777" w:rsidR="00916881" w:rsidRDefault="00916881" w:rsidP="00D25A38">
            <w:pPr>
              <w:pStyle w:val="TableBody"/>
            </w:pPr>
            <w:r w:rsidRPr="003B5D4F">
              <w:rPr>
                <w:b/>
                <w:bCs/>
                <w:rPrChange w:id="3558" w:author="Moses, Robbie" w:date="2023-02-22T02:33:00Z">
                  <w:rPr/>
                </w:rPrChange>
              </w:rPr>
              <w:t>Any –</w:t>
            </w:r>
            <w:r>
              <w:t xml:space="preserve"> Any unit amount</w:t>
            </w:r>
          </w:p>
        </w:tc>
      </w:tr>
      <w:tr w:rsidR="00916881" w14:paraId="6E95B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00A6CF" w14:textId="77777777" w:rsidR="00916881" w:rsidRPr="00D25A38" w:rsidRDefault="00916881" w:rsidP="00D25A38">
            <w:pPr>
              <w:pStyle w:val="TableBody"/>
              <w:rPr>
                <w:b/>
                <w:bCs/>
              </w:rPr>
            </w:pPr>
            <w:r w:rsidRPr="00D25A38">
              <w:rPr>
                <w:b/>
                <w:bCs/>
              </w:rPr>
              <w:t>Maximum Capacity (ATM only)</w:t>
            </w:r>
          </w:p>
        </w:tc>
        <w:tc>
          <w:tcPr>
            <w:tcW w:w="5500" w:type="dxa"/>
            <w:tcBorders>
              <w:top w:val="single" w:sz="4" w:space="0" w:color="000000"/>
              <w:left w:val="single" w:sz="4" w:space="0" w:color="000000"/>
              <w:bottom w:val="single" w:sz="4" w:space="0" w:color="000000"/>
              <w:right w:val="single" w:sz="4" w:space="0" w:color="000000"/>
            </w:tcBorders>
          </w:tcPr>
          <w:p w14:paraId="0B0C368F" w14:textId="77777777" w:rsidR="00916881" w:rsidRDefault="00916881" w:rsidP="00D25A38">
            <w:pPr>
              <w:pStyle w:val="TableBody"/>
            </w:pPr>
            <w:r>
              <w:t>The maximum amount that can be held in the ATM for the specified denomination.</w:t>
            </w:r>
          </w:p>
        </w:tc>
      </w:tr>
    </w:tbl>
    <w:p w14:paraId="4AB3B68C" w14:textId="0244891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1A4D15F3" w14:textId="77777777" w:rsidR="00FD13C8" w:rsidRDefault="00FD13C8" w:rsidP="00FD13C8">
      <w:pPr>
        <w:pStyle w:val="BodyText"/>
      </w:pPr>
    </w:p>
    <w:p w14:paraId="1A3C3BD9" w14:textId="321F764D" w:rsidR="00916881" w:rsidRDefault="00916881" w:rsidP="00420465">
      <w:pPr>
        <w:pStyle w:val="Heading3"/>
        <w:rPr>
          <w:rFonts w:eastAsia="MS Mincho"/>
        </w:rPr>
      </w:pPr>
      <w:bookmarkStart w:id="3559" w:name="_Toc128718755"/>
      <w:r>
        <w:rPr>
          <w:rFonts w:eastAsia="MS Mincho"/>
        </w:rPr>
        <w:t>Advanced Device Components</w:t>
      </w:r>
      <w:bookmarkEnd w:id="3559"/>
    </w:p>
    <w:p w14:paraId="13D0AE34" w14:textId="4944A2AF" w:rsidR="00916881" w:rsidRDefault="00916881" w:rsidP="00F63174">
      <w:pPr>
        <w:pStyle w:val="Caption"/>
        <w:spacing w:before="0" w:after="120"/>
        <w:ind w:left="187" w:hanging="187"/>
        <w:outlineLvl w:val="0"/>
      </w:pPr>
      <w:bookmarkStart w:id="3560" w:name="_Toc128631099"/>
      <w:r>
        <w:t xml:space="preserve">Table </w:t>
      </w:r>
      <w:r w:rsidR="00027408">
        <w:fldChar w:fldCharType="begin"/>
      </w:r>
      <w:r>
        <w:instrText xml:space="preserve"> SEQ "Table" \*Arabic </w:instrText>
      </w:r>
      <w:r w:rsidR="00027408">
        <w:fldChar w:fldCharType="separate"/>
      </w:r>
      <w:r w:rsidR="00D57607">
        <w:rPr>
          <w:noProof/>
        </w:rPr>
        <w:t>145</w:t>
      </w:r>
      <w:r w:rsidR="00027408">
        <w:rPr>
          <w:noProof/>
        </w:rPr>
        <w:fldChar w:fldCharType="end"/>
      </w:r>
      <w:r>
        <w:t>: Advanced Device Components Description</w:t>
      </w:r>
      <w:bookmarkEnd w:id="3560"/>
    </w:p>
    <w:tbl>
      <w:tblPr>
        <w:tblW w:w="0" w:type="auto"/>
        <w:tblInd w:w="467" w:type="dxa"/>
        <w:tblLayout w:type="fixed"/>
        <w:tblCellMar>
          <w:left w:w="79" w:type="dxa"/>
          <w:right w:w="79" w:type="dxa"/>
        </w:tblCellMar>
        <w:tblLook w:val="0000" w:firstRow="0" w:lastRow="0" w:firstColumn="0" w:lastColumn="0" w:noHBand="0" w:noVBand="0"/>
      </w:tblPr>
      <w:tblGrid>
        <w:gridCol w:w="2570"/>
        <w:gridCol w:w="5505"/>
      </w:tblGrid>
      <w:tr w:rsidR="00916881" w14:paraId="05800A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B7C779" w14:textId="77777777" w:rsidR="00916881" w:rsidRDefault="00916881" w:rsidP="00D25A38">
            <w:pPr>
              <w:pStyle w:val="TableHeading"/>
            </w:pPr>
            <w:r>
              <w:t>Field</w:t>
            </w:r>
          </w:p>
        </w:tc>
        <w:tc>
          <w:tcPr>
            <w:tcW w:w="5505" w:type="dxa"/>
            <w:tcBorders>
              <w:top w:val="single" w:sz="4" w:space="0" w:color="000000"/>
              <w:left w:val="single" w:sz="4" w:space="0" w:color="000000"/>
              <w:bottom w:val="single" w:sz="4" w:space="0" w:color="000000"/>
              <w:right w:val="single" w:sz="4" w:space="0" w:color="000000"/>
            </w:tcBorders>
            <w:shd w:val="clear" w:color="auto" w:fill="60C03A"/>
          </w:tcPr>
          <w:p w14:paraId="706C4AD7" w14:textId="77777777" w:rsidR="00916881" w:rsidRDefault="00916881" w:rsidP="00D25A38">
            <w:pPr>
              <w:pStyle w:val="TableHeading"/>
            </w:pPr>
            <w:r>
              <w:t>Description</w:t>
            </w:r>
          </w:p>
        </w:tc>
      </w:tr>
      <w:tr w:rsidR="00916881" w14:paraId="25D16CD0" w14:textId="77777777" w:rsidTr="00907CB0">
        <w:trPr>
          <w:cantSplit/>
          <w:trHeight w:val="135"/>
        </w:trPr>
        <w:tc>
          <w:tcPr>
            <w:tcW w:w="2570" w:type="dxa"/>
            <w:tcBorders>
              <w:top w:val="single" w:sz="4" w:space="0" w:color="000000"/>
              <w:left w:val="single" w:sz="4" w:space="0" w:color="000000"/>
              <w:bottom w:val="single" w:sz="4" w:space="0" w:color="000000"/>
            </w:tcBorders>
          </w:tcPr>
          <w:p w14:paraId="1C2B1525" w14:textId="77777777" w:rsidR="00916881" w:rsidRPr="00D25A38" w:rsidRDefault="00916881" w:rsidP="00D25A38">
            <w:pPr>
              <w:pStyle w:val="TableBody"/>
              <w:rPr>
                <w:b/>
                <w:bCs/>
              </w:rPr>
            </w:pPr>
            <w:r w:rsidRPr="00D25A38">
              <w:rPr>
                <w:b/>
                <w:bCs/>
              </w:rPr>
              <w:t>Select Button</w:t>
            </w:r>
          </w:p>
        </w:tc>
        <w:tc>
          <w:tcPr>
            <w:tcW w:w="5505" w:type="dxa"/>
            <w:tcBorders>
              <w:top w:val="single" w:sz="4" w:space="0" w:color="000000"/>
              <w:left w:val="single" w:sz="4" w:space="0" w:color="000000"/>
              <w:bottom w:val="single" w:sz="4" w:space="0" w:color="000000"/>
              <w:right w:val="single" w:sz="4" w:space="0" w:color="000000"/>
            </w:tcBorders>
          </w:tcPr>
          <w:p w14:paraId="3EA39D2C" w14:textId="6159520C"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263E3F3" w14:textId="77777777" w:rsidTr="00907CB0">
        <w:trPr>
          <w:cantSplit/>
          <w:trHeight w:val="135"/>
        </w:trPr>
        <w:tc>
          <w:tcPr>
            <w:tcW w:w="2570" w:type="dxa"/>
            <w:tcBorders>
              <w:top w:val="single" w:sz="4" w:space="0" w:color="000000"/>
              <w:left w:val="single" w:sz="4" w:space="0" w:color="000000"/>
              <w:bottom w:val="single" w:sz="4" w:space="0" w:color="000000"/>
            </w:tcBorders>
          </w:tcPr>
          <w:p w14:paraId="6E483A81" w14:textId="77777777" w:rsidR="00916881" w:rsidRPr="00D25A38" w:rsidRDefault="00916881" w:rsidP="00D25A38">
            <w:pPr>
              <w:pStyle w:val="TableBody"/>
              <w:rPr>
                <w:b/>
                <w:bCs/>
              </w:rPr>
            </w:pPr>
            <w:r w:rsidRPr="00D25A38">
              <w:rPr>
                <w:b/>
                <w:bCs/>
              </w:rPr>
              <w:t>Cashpoint ID</w:t>
            </w:r>
          </w:p>
        </w:tc>
        <w:tc>
          <w:tcPr>
            <w:tcW w:w="5505" w:type="dxa"/>
            <w:tcBorders>
              <w:top w:val="single" w:sz="4" w:space="0" w:color="000000"/>
              <w:left w:val="single" w:sz="4" w:space="0" w:color="000000"/>
              <w:bottom w:val="single" w:sz="4" w:space="0" w:color="000000"/>
              <w:right w:val="single" w:sz="4" w:space="0" w:color="000000"/>
            </w:tcBorders>
          </w:tcPr>
          <w:p w14:paraId="63F969FC" w14:textId="77777777" w:rsidR="00916881" w:rsidRDefault="00916881" w:rsidP="00D25A38">
            <w:pPr>
              <w:pStyle w:val="TableBody"/>
            </w:pPr>
            <w:r>
              <w:t xml:space="preserve">Unique alphanumeric identification of the Cashpoint. </w:t>
            </w:r>
          </w:p>
        </w:tc>
      </w:tr>
      <w:tr w:rsidR="00916881" w14:paraId="3BCEB80D" w14:textId="77777777" w:rsidTr="00907CB0">
        <w:trPr>
          <w:cantSplit/>
          <w:trHeight w:val="135"/>
        </w:trPr>
        <w:tc>
          <w:tcPr>
            <w:tcW w:w="2570" w:type="dxa"/>
            <w:tcBorders>
              <w:top w:val="single" w:sz="4" w:space="0" w:color="000000"/>
              <w:left w:val="single" w:sz="4" w:space="0" w:color="000000"/>
              <w:bottom w:val="single" w:sz="4" w:space="0" w:color="000000"/>
            </w:tcBorders>
          </w:tcPr>
          <w:p w14:paraId="7D2CE7B2" w14:textId="77777777" w:rsidR="00916881" w:rsidRPr="00D25A38" w:rsidRDefault="00916881" w:rsidP="00D25A38">
            <w:pPr>
              <w:pStyle w:val="TableBody"/>
              <w:rPr>
                <w:b/>
                <w:bCs/>
              </w:rPr>
            </w:pPr>
            <w:r w:rsidRPr="00D25A38">
              <w:rPr>
                <w:b/>
                <w:bCs/>
              </w:rPr>
              <w:t>Component  Type</w:t>
            </w:r>
          </w:p>
        </w:tc>
        <w:tc>
          <w:tcPr>
            <w:tcW w:w="5505" w:type="dxa"/>
            <w:tcBorders>
              <w:top w:val="single" w:sz="4" w:space="0" w:color="000000"/>
              <w:left w:val="single" w:sz="4" w:space="0" w:color="000000"/>
              <w:bottom w:val="single" w:sz="4" w:space="0" w:color="000000"/>
              <w:right w:val="single" w:sz="4" w:space="0" w:color="000000"/>
            </w:tcBorders>
          </w:tcPr>
          <w:p w14:paraId="3EC192C6" w14:textId="56362653" w:rsidR="00916881" w:rsidRDefault="00916881" w:rsidP="00D25A38">
            <w:pPr>
              <w:pStyle w:val="TableBody"/>
            </w:pPr>
            <w:r>
              <w:t xml:space="preserve">Displays type assignment for each </w:t>
            </w:r>
            <w:r w:rsidR="00D25A38">
              <w:t>component.</w:t>
            </w:r>
          </w:p>
          <w:p w14:paraId="23287A31" w14:textId="77777777" w:rsidR="00916881" w:rsidRDefault="00916881" w:rsidP="004060B4">
            <w:pPr>
              <w:pStyle w:val="TableListBullet"/>
              <w:tabs>
                <w:tab w:val="num" w:pos="720"/>
              </w:tabs>
              <w:ind w:left="720" w:hanging="360"/>
            </w:pPr>
            <w:r>
              <w:t>Withdrawal Only</w:t>
            </w:r>
          </w:p>
          <w:p w14:paraId="62E46F7B" w14:textId="77777777" w:rsidR="00916881" w:rsidRDefault="00916881" w:rsidP="004060B4">
            <w:pPr>
              <w:pStyle w:val="TableListBullet"/>
              <w:tabs>
                <w:tab w:val="num" w:pos="720"/>
              </w:tabs>
              <w:ind w:left="720" w:hanging="360"/>
            </w:pPr>
            <w:r>
              <w:t>Deposit Only</w:t>
            </w:r>
          </w:p>
          <w:p w14:paraId="7095BF09" w14:textId="77777777" w:rsidR="00916881" w:rsidRDefault="00916881" w:rsidP="004060B4">
            <w:pPr>
              <w:pStyle w:val="TableListBullet"/>
              <w:tabs>
                <w:tab w:val="num" w:pos="720"/>
              </w:tabs>
              <w:ind w:left="720" w:hanging="360"/>
            </w:pPr>
            <w:r>
              <w:t>Recycler</w:t>
            </w:r>
          </w:p>
        </w:tc>
      </w:tr>
      <w:tr w:rsidR="00916881" w14:paraId="4599F600" w14:textId="77777777" w:rsidTr="00907CB0">
        <w:trPr>
          <w:cantSplit/>
          <w:trHeight w:val="135"/>
        </w:trPr>
        <w:tc>
          <w:tcPr>
            <w:tcW w:w="2570" w:type="dxa"/>
            <w:tcBorders>
              <w:top w:val="single" w:sz="4" w:space="0" w:color="000000"/>
              <w:left w:val="single" w:sz="4" w:space="0" w:color="000000"/>
              <w:bottom w:val="single" w:sz="4" w:space="0" w:color="000000"/>
            </w:tcBorders>
          </w:tcPr>
          <w:p w14:paraId="0477A743" w14:textId="77777777" w:rsidR="00916881" w:rsidRPr="00D25A38" w:rsidRDefault="00916881" w:rsidP="00D25A38">
            <w:pPr>
              <w:pStyle w:val="TableBody"/>
              <w:rPr>
                <w:b/>
                <w:bCs/>
              </w:rPr>
            </w:pPr>
            <w:r w:rsidRPr="00D25A38">
              <w:rPr>
                <w:b/>
                <w:bCs/>
              </w:rPr>
              <w:t>Denomination ID</w:t>
            </w:r>
          </w:p>
        </w:tc>
        <w:tc>
          <w:tcPr>
            <w:tcW w:w="5505" w:type="dxa"/>
            <w:tcBorders>
              <w:top w:val="single" w:sz="4" w:space="0" w:color="000000"/>
              <w:left w:val="single" w:sz="4" w:space="0" w:color="000000"/>
              <w:bottom w:val="single" w:sz="4" w:space="0" w:color="000000"/>
              <w:right w:val="single" w:sz="4" w:space="0" w:color="000000"/>
            </w:tcBorders>
          </w:tcPr>
          <w:p w14:paraId="7D587553" w14:textId="77777777" w:rsidR="00916881" w:rsidRDefault="00916881" w:rsidP="00D25A38">
            <w:pPr>
              <w:pStyle w:val="TableBody"/>
            </w:pPr>
            <w:r>
              <w:t>Displays assigned denominations for each component</w:t>
            </w:r>
          </w:p>
        </w:tc>
      </w:tr>
      <w:tr w:rsidR="00916881" w14:paraId="6380E0D6" w14:textId="77777777" w:rsidTr="00907CB0">
        <w:trPr>
          <w:cantSplit/>
          <w:trHeight w:val="135"/>
        </w:trPr>
        <w:tc>
          <w:tcPr>
            <w:tcW w:w="2570" w:type="dxa"/>
            <w:tcBorders>
              <w:top w:val="single" w:sz="4" w:space="0" w:color="000000"/>
              <w:left w:val="single" w:sz="4" w:space="0" w:color="000000"/>
              <w:bottom w:val="single" w:sz="4" w:space="0" w:color="000000"/>
            </w:tcBorders>
          </w:tcPr>
          <w:p w14:paraId="3E7F39CA" w14:textId="77777777" w:rsidR="00916881" w:rsidRPr="00D25A38" w:rsidRDefault="00916881" w:rsidP="00D25A38">
            <w:pPr>
              <w:pStyle w:val="TableBody"/>
              <w:rPr>
                <w:b/>
                <w:bCs/>
              </w:rPr>
            </w:pPr>
            <w:r w:rsidRPr="00D25A38">
              <w:rPr>
                <w:b/>
                <w:bCs/>
              </w:rPr>
              <w:t>Denomination Name</w:t>
            </w:r>
          </w:p>
        </w:tc>
        <w:tc>
          <w:tcPr>
            <w:tcW w:w="5505" w:type="dxa"/>
            <w:tcBorders>
              <w:top w:val="single" w:sz="4" w:space="0" w:color="000000"/>
              <w:left w:val="single" w:sz="4" w:space="0" w:color="000000"/>
              <w:bottom w:val="single" w:sz="4" w:space="0" w:color="000000"/>
              <w:right w:val="single" w:sz="4" w:space="0" w:color="000000"/>
            </w:tcBorders>
          </w:tcPr>
          <w:p w14:paraId="31D8C16B" w14:textId="77777777" w:rsidR="00916881" w:rsidRDefault="00916881" w:rsidP="00D25A38">
            <w:pPr>
              <w:pStyle w:val="TableBody"/>
            </w:pPr>
            <w:r>
              <w:t>Displays the name which corresponds to the Denomination ID</w:t>
            </w:r>
          </w:p>
        </w:tc>
      </w:tr>
      <w:tr w:rsidR="00916881" w14:paraId="0BA9569E" w14:textId="77777777" w:rsidTr="00907CB0">
        <w:trPr>
          <w:cantSplit/>
          <w:trHeight w:val="135"/>
        </w:trPr>
        <w:tc>
          <w:tcPr>
            <w:tcW w:w="2570" w:type="dxa"/>
            <w:tcBorders>
              <w:top w:val="single" w:sz="4" w:space="0" w:color="000000"/>
              <w:left w:val="single" w:sz="4" w:space="0" w:color="000000"/>
              <w:bottom w:val="single" w:sz="4" w:space="0" w:color="000000"/>
            </w:tcBorders>
          </w:tcPr>
          <w:p w14:paraId="623E7012" w14:textId="77777777" w:rsidR="00916881" w:rsidRPr="00D25A38" w:rsidRDefault="00916881" w:rsidP="00D25A38">
            <w:pPr>
              <w:pStyle w:val="TableBody"/>
              <w:rPr>
                <w:b/>
                <w:bCs/>
              </w:rPr>
            </w:pPr>
            <w:r w:rsidRPr="00D25A38">
              <w:rPr>
                <w:b/>
                <w:bCs/>
              </w:rPr>
              <w:t>Denomination Type</w:t>
            </w:r>
          </w:p>
        </w:tc>
        <w:tc>
          <w:tcPr>
            <w:tcW w:w="5505" w:type="dxa"/>
            <w:tcBorders>
              <w:top w:val="single" w:sz="4" w:space="0" w:color="000000"/>
              <w:left w:val="single" w:sz="4" w:space="0" w:color="000000"/>
              <w:bottom w:val="single" w:sz="4" w:space="0" w:color="000000"/>
              <w:right w:val="single" w:sz="4" w:space="0" w:color="000000"/>
            </w:tcBorders>
          </w:tcPr>
          <w:p w14:paraId="105E45D3" w14:textId="53611C2C" w:rsidR="00916881" w:rsidRDefault="00916881" w:rsidP="00D25A38">
            <w:pPr>
              <w:pStyle w:val="TableBody"/>
            </w:pPr>
            <w:r>
              <w:t xml:space="preserve">Displays the type </w:t>
            </w:r>
            <w:r w:rsidR="00082735">
              <w:t xml:space="preserve">of </w:t>
            </w:r>
            <w:r>
              <w:t>either Note or Coin</w:t>
            </w:r>
          </w:p>
        </w:tc>
      </w:tr>
      <w:tr w:rsidR="00916881" w14:paraId="7F58A187" w14:textId="77777777" w:rsidTr="00907CB0">
        <w:trPr>
          <w:cantSplit/>
          <w:trHeight w:val="135"/>
        </w:trPr>
        <w:tc>
          <w:tcPr>
            <w:tcW w:w="2570" w:type="dxa"/>
            <w:tcBorders>
              <w:top w:val="single" w:sz="4" w:space="0" w:color="000000"/>
              <w:left w:val="single" w:sz="4" w:space="0" w:color="000000"/>
              <w:bottom w:val="single" w:sz="4" w:space="0" w:color="000000"/>
            </w:tcBorders>
          </w:tcPr>
          <w:p w14:paraId="7A6CB041" w14:textId="77777777" w:rsidR="00916881" w:rsidRPr="00D25A38" w:rsidRDefault="00916881" w:rsidP="00D25A38">
            <w:pPr>
              <w:pStyle w:val="TableBody"/>
              <w:rPr>
                <w:b/>
                <w:bCs/>
              </w:rPr>
            </w:pPr>
            <w:r w:rsidRPr="00D25A38">
              <w:rPr>
                <w:b/>
                <w:bCs/>
              </w:rPr>
              <w:lastRenderedPageBreak/>
              <w:t>Order Unit</w:t>
            </w:r>
          </w:p>
        </w:tc>
        <w:tc>
          <w:tcPr>
            <w:tcW w:w="5505" w:type="dxa"/>
            <w:tcBorders>
              <w:top w:val="single" w:sz="4" w:space="0" w:color="000000"/>
              <w:left w:val="single" w:sz="4" w:space="0" w:color="000000"/>
              <w:bottom w:val="single" w:sz="4" w:space="0" w:color="000000"/>
              <w:right w:val="single" w:sz="4" w:space="0" w:color="000000"/>
            </w:tcBorders>
          </w:tcPr>
          <w:p w14:paraId="36B2AB0B" w14:textId="77777777" w:rsidR="00916881" w:rsidRDefault="00916881" w:rsidP="00D25A38">
            <w:pPr>
              <w:pStyle w:val="TableBody"/>
            </w:pPr>
            <w:r>
              <w:t>Displays the order increment assigned to the component; Large, Small, or Any</w:t>
            </w:r>
          </w:p>
        </w:tc>
      </w:tr>
      <w:tr w:rsidR="00916881" w14:paraId="78228CD1" w14:textId="77777777" w:rsidTr="00907CB0">
        <w:trPr>
          <w:cantSplit/>
          <w:trHeight w:val="135"/>
        </w:trPr>
        <w:tc>
          <w:tcPr>
            <w:tcW w:w="2570" w:type="dxa"/>
            <w:tcBorders>
              <w:top w:val="single" w:sz="4" w:space="0" w:color="000000"/>
              <w:left w:val="single" w:sz="4" w:space="0" w:color="000000"/>
              <w:bottom w:val="single" w:sz="4" w:space="0" w:color="000000"/>
            </w:tcBorders>
          </w:tcPr>
          <w:p w14:paraId="0639C4C3" w14:textId="77777777" w:rsidR="00916881" w:rsidRPr="00D25A38" w:rsidRDefault="00916881" w:rsidP="00D25A38">
            <w:pPr>
              <w:pStyle w:val="TableBody"/>
              <w:rPr>
                <w:b/>
                <w:bCs/>
              </w:rPr>
            </w:pPr>
            <w:r w:rsidRPr="00D25A38">
              <w:rPr>
                <w:b/>
                <w:bCs/>
              </w:rPr>
              <w:t>Capacity (in pieces)</w:t>
            </w:r>
          </w:p>
        </w:tc>
        <w:tc>
          <w:tcPr>
            <w:tcW w:w="5505" w:type="dxa"/>
            <w:tcBorders>
              <w:top w:val="single" w:sz="4" w:space="0" w:color="000000"/>
              <w:left w:val="single" w:sz="4" w:space="0" w:color="000000"/>
              <w:bottom w:val="single" w:sz="4" w:space="0" w:color="000000"/>
              <w:right w:val="single" w:sz="4" w:space="0" w:color="000000"/>
            </w:tcBorders>
          </w:tcPr>
          <w:p w14:paraId="713E251C" w14:textId="77777777" w:rsidR="00916881" w:rsidRDefault="00916881" w:rsidP="00D25A38">
            <w:pPr>
              <w:pStyle w:val="TableBody"/>
            </w:pPr>
            <w:r>
              <w:t>Displays the physical capacity (number of notes or number of coins) able to be held by the component.  This is not a value-driven field but rather a physical count field.</w:t>
            </w:r>
          </w:p>
        </w:tc>
      </w:tr>
      <w:tr w:rsidR="00916881" w14:paraId="6272D318" w14:textId="77777777" w:rsidTr="00907CB0">
        <w:trPr>
          <w:cantSplit/>
          <w:trHeight w:val="135"/>
        </w:trPr>
        <w:tc>
          <w:tcPr>
            <w:tcW w:w="2570" w:type="dxa"/>
            <w:tcBorders>
              <w:top w:val="single" w:sz="4" w:space="0" w:color="000000"/>
              <w:left w:val="single" w:sz="4" w:space="0" w:color="000000"/>
              <w:bottom w:val="single" w:sz="4" w:space="0" w:color="000000"/>
            </w:tcBorders>
          </w:tcPr>
          <w:p w14:paraId="6081329F" w14:textId="77777777" w:rsidR="00916881" w:rsidRPr="00D25A38" w:rsidRDefault="00916881" w:rsidP="00D25A38">
            <w:pPr>
              <w:pStyle w:val="TableBody"/>
              <w:rPr>
                <w:b/>
                <w:bCs/>
              </w:rPr>
            </w:pPr>
            <w:r w:rsidRPr="00D25A38">
              <w:rPr>
                <w:b/>
                <w:bCs/>
              </w:rPr>
              <w:t>Safety Stock</w:t>
            </w:r>
          </w:p>
        </w:tc>
        <w:tc>
          <w:tcPr>
            <w:tcW w:w="5505" w:type="dxa"/>
            <w:tcBorders>
              <w:top w:val="single" w:sz="4" w:space="0" w:color="000000"/>
              <w:left w:val="single" w:sz="4" w:space="0" w:color="000000"/>
              <w:bottom w:val="single" w:sz="4" w:space="0" w:color="000000"/>
              <w:right w:val="single" w:sz="4" w:space="0" w:color="000000"/>
            </w:tcBorders>
          </w:tcPr>
          <w:p w14:paraId="577FF1F9" w14:textId="77777777" w:rsidR="00916881" w:rsidRDefault="00916881" w:rsidP="00D25A38">
            <w:pPr>
              <w:pStyle w:val="TableBody"/>
            </w:pPr>
            <w:r>
              <w:t>Displays the Safety Stock amount assigned to each component.</w:t>
            </w:r>
          </w:p>
        </w:tc>
      </w:tr>
    </w:tbl>
    <w:p w14:paraId="1DAC802B" w14:textId="59AE68A0" w:rsidR="00907CB0" w:rsidRPr="00907CB0" w:rsidRDefault="00907CB0" w:rsidP="00907CB0">
      <w:pPr>
        <w:pStyle w:val="Heading3"/>
        <w:rPr>
          <w:rFonts w:eastAsia="MS Mincho"/>
        </w:rPr>
      </w:pPr>
      <w:bookmarkStart w:id="3561" w:name="_Toc128718756"/>
      <w:r w:rsidRPr="00907CB0">
        <w:rPr>
          <w:rFonts w:eastAsia="MS Mincho"/>
        </w:rPr>
        <w:t>R</w:t>
      </w:r>
      <w:r w:rsidR="00CF2372">
        <w:rPr>
          <w:rFonts w:eastAsia="MS Mincho"/>
        </w:rPr>
        <w:t>ecycler</w:t>
      </w:r>
      <w:r w:rsidRPr="00907CB0">
        <w:rPr>
          <w:rFonts w:eastAsia="MS Mincho"/>
        </w:rPr>
        <w:t xml:space="preserve"> </w:t>
      </w:r>
      <w:r w:rsidR="00CF2372">
        <w:rPr>
          <w:rFonts w:eastAsia="MS Mincho"/>
        </w:rPr>
        <w:t>and</w:t>
      </w:r>
      <w:r w:rsidRPr="00907CB0">
        <w:rPr>
          <w:rFonts w:eastAsia="MS Mincho"/>
        </w:rPr>
        <w:t xml:space="preserve"> R</w:t>
      </w:r>
      <w:r w:rsidR="00CF2372">
        <w:rPr>
          <w:rFonts w:eastAsia="MS Mincho"/>
        </w:rPr>
        <w:t>ecommendation</w:t>
      </w:r>
      <w:r w:rsidRPr="00907CB0">
        <w:rPr>
          <w:rFonts w:eastAsia="MS Mincho"/>
        </w:rPr>
        <w:t xml:space="preserve"> </w:t>
      </w:r>
      <w:r w:rsidR="00CF2372">
        <w:rPr>
          <w:rFonts w:eastAsia="MS Mincho"/>
        </w:rPr>
        <w:t>Enhancement</w:t>
      </w:r>
      <w:bookmarkEnd w:id="3561"/>
      <w:r w:rsidRPr="00907CB0">
        <w:rPr>
          <w:rFonts w:eastAsia="MS Mincho"/>
        </w:rPr>
        <w:t> </w:t>
      </w:r>
    </w:p>
    <w:p w14:paraId="7DBDA146" w14:textId="6E70EF6E" w:rsidR="00907CB0" w:rsidRPr="00B17E95" w:rsidRDefault="00907CB0">
      <w:pPr>
        <w:pStyle w:val="BodyText"/>
        <w:pPrChange w:id="3562" w:author="Moses, Robbie" w:date="2023-02-22T02:33:00Z">
          <w:pPr>
            <w:pStyle w:val="paragraph"/>
            <w:spacing w:before="0" w:beforeAutospacing="0" w:after="0" w:afterAutospacing="0"/>
            <w:jc w:val="both"/>
            <w:textAlignment w:val="baseline"/>
          </w:pPr>
        </w:pPrChange>
      </w:pPr>
      <w:del w:id="3563" w:author="Moses, Robbie" w:date="2023-02-22T02:33:00Z">
        <w:r w:rsidRPr="00B17E95" w:rsidDel="003B5D4F">
          <w:br/>
          <w:delText> </w:delText>
        </w:r>
        <w:r w:rsidRPr="00B17E95" w:rsidDel="003B5D4F">
          <w:br/>
        </w:r>
      </w:del>
      <w:r w:rsidRPr="00B17E95">
        <w:t>Currency level recommendations was enabled earlier for the below four settings: </w:t>
      </w:r>
    </w:p>
    <w:p w14:paraId="6EE0E859" w14:textId="77777777" w:rsidR="00907CB0" w:rsidRPr="00B17E95" w:rsidRDefault="00907CB0">
      <w:pPr>
        <w:pStyle w:val="ListBullet"/>
        <w:rPr>
          <w:sz w:val="20"/>
        </w:rPr>
        <w:pPrChange w:id="3564" w:author="Moses, Robbie" w:date="2023-02-22T02:33:00Z">
          <w:pPr>
            <w:pStyle w:val="paragraph"/>
            <w:numPr>
              <w:numId w:val="19"/>
            </w:numPr>
            <w:tabs>
              <w:tab w:val="num" w:pos="720"/>
            </w:tabs>
            <w:spacing w:before="0" w:beforeAutospacing="0" w:after="0" w:afterAutospacing="0"/>
            <w:ind w:left="1080" w:hanging="360"/>
            <w:jc w:val="both"/>
            <w:textAlignment w:val="baseline"/>
          </w:pPr>
        </w:pPrChange>
      </w:pPr>
      <w:r w:rsidRPr="00B17E95">
        <w:t>Mixed deposits </w:t>
      </w:r>
    </w:p>
    <w:p w14:paraId="453E8A27" w14:textId="77777777" w:rsidR="00907CB0" w:rsidRPr="00B17E95" w:rsidRDefault="00907CB0">
      <w:pPr>
        <w:pStyle w:val="ListBullet"/>
        <w:rPr>
          <w:sz w:val="20"/>
        </w:rPr>
        <w:pPrChange w:id="3565" w:author="Moses, Robbie" w:date="2023-02-22T02:33:00Z">
          <w:pPr>
            <w:pStyle w:val="paragraph"/>
            <w:numPr>
              <w:numId w:val="19"/>
            </w:numPr>
            <w:tabs>
              <w:tab w:val="num" w:pos="720"/>
            </w:tabs>
            <w:spacing w:before="0" w:beforeAutospacing="0" w:after="0" w:afterAutospacing="0"/>
            <w:ind w:left="1080" w:hanging="360"/>
            <w:jc w:val="both"/>
            <w:textAlignment w:val="baseline"/>
          </w:pPr>
        </w:pPrChange>
      </w:pPr>
      <w:r w:rsidRPr="00B17E95">
        <w:t>Withdrawal only  </w:t>
      </w:r>
    </w:p>
    <w:p w14:paraId="0B46E2B2" w14:textId="77777777" w:rsidR="00907CB0" w:rsidRPr="00B17E95" w:rsidRDefault="00907CB0">
      <w:pPr>
        <w:pStyle w:val="ListBullet"/>
        <w:rPr>
          <w:sz w:val="20"/>
        </w:rPr>
        <w:pPrChange w:id="3566" w:author="Moses, Robbie" w:date="2023-02-22T02:33:00Z">
          <w:pPr>
            <w:pStyle w:val="paragraph"/>
            <w:numPr>
              <w:numId w:val="20"/>
            </w:numPr>
            <w:tabs>
              <w:tab w:val="num" w:pos="720"/>
            </w:tabs>
            <w:spacing w:before="0" w:beforeAutospacing="0" w:after="0" w:afterAutospacing="0"/>
            <w:ind w:left="1080" w:hanging="360"/>
            <w:jc w:val="both"/>
            <w:textAlignment w:val="baseline"/>
          </w:pPr>
        </w:pPrChange>
      </w:pPr>
      <w:r w:rsidRPr="00B17E95">
        <w:t>No deposits/No recyclers </w:t>
      </w:r>
    </w:p>
    <w:p w14:paraId="3973890D" w14:textId="77777777" w:rsidR="00907CB0" w:rsidRPr="00B17E95" w:rsidRDefault="00907CB0">
      <w:pPr>
        <w:pStyle w:val="ListBullet"/>
        <w:rPr>
          <w:sz w:val="20"/>
        </w:rPr>
        <w:pPrChange w:id="3567" w:author="Moses, Robbie" w:date="2023-02-22T02:33:00Z">
          <w:pPr>
            <w:pStyle w:val="paragraph"/>
            <w:numPr>
              <w:numId w:val="20"/>
            </w:numPr>
            <w:tabs>
              <w:tab w:val="num" w:pos="720"/>
            </w:tabs>
            <w:spacing w:before="0" w:beforeAutospacing="0" w:after="0" w:afterAutospacing="0"/>
            <w:ind w:left="1080" w:hanging="360"/>
            <w:jc w:val="both"/>
            <w:textAlignment w:val="baseline"/>
          </w:pPr>
        </w:pPrChange>
      </w:pPr>
      <w:r w:rsidRPr="00B17E95">
        <w:t>Synchronised across denominations  </w:t>
      </w:r>
    </w:p>
    <w:p w14:paraId="53F04FBA" w14:textId="452F8164" w:rsidR="003B5D4F" w:rsidRDefault="00907CB0">
      <w:pPr>
        <w:pStyle w:val="BodyText"/>
        <w:rPr>
          <w:ins w:id="3568" w:author="Moses, Robbie" w:date="2023-02-22T02:35:00Z"/>
          <w:rStyle w:val="BodyTextChar"/>
        </w:rPr>
        <w:pPrChange w:id="3569" w:author="Moses, Robbie" w:date="2023-02-22T02:36:00Z">
          <w:pPr>
            <w:pStyle w:val="paragraph"/>
            <w:spacing w:before="0" w:beforeAutospacing="0" w:after="0" w:afterAutospacing="0"/>
            <w:textAlignment w:val="baseline"/>
          </w:pPr>
        </w:pPrChange>
      </w:pPr>
      <w:r w:rsidRPr="003B5D4F">
        <w:rPr>
          <w:rStyle w:val="BodyTextChar"/>
          <w:rPrChange w:id="3570" w:author="Moses, Robbie" w:date="2023-02-22T02:34:00Z">
            <w:rPr>
              <w:sz w:val="20"/>
            </w:rPr>
          </w:rPrChange>
        </w:rPr>
        <w:t>In 10.0 a new setting is created to enable currency level recommendations regardless of the above</w:t>
      </w:r>
      <w:ins w:id="3571" w:author="Moses, Robbie" w:date="2023-02-22T02:34:00Z">
        <w:r w:rsidR="003B5D4F">
          <w:rPr>
            <w:rStyle w:val="BodyTextChar"/>
          </w:rPr>
          <w:t xml:space="preserve"> </w:t>
        </w:r>
      </w:ins>
      <w:del w:id="3572" w:author="Moses, Robbie" w:date="2023-02-22T02:34:00Z">
        <w:r w:rsidRPr="003B5D4F" w:rsidDel="003B5D4F">
          <w:rPr>
            <w:rStyle w:val="BodyTextChar"/>
            <w:rPrChange w:id="3573" w:author="Moses, Robbie" w:date="2023-02-22T02:34:00Z">
              <w:rPr>
                <w:sz w:val="20"/>
              </w:rPr>
            </w:rPrChange>
          </w:rPr>
          <w:delText xml:space="preserve"> </w:delText>
        </w:r>
      </w:del>
      <w:r w:rsidRPr="003B5D4F">
        <w:rPr>
          <w:rStyle w:val="BodyTextChar"/>
          <w:rPrChange w:id="3574" w:author="Moses, Robbie" w:date="2023-02-22T02:34:00Z">
            <w:rPr>
              <w:sz w:val="20"/>
            </w:rPr>
          </w:rPrChange>
        </w:rPr>
        <w:t xml:space="preserve">existing UI settings and related parameters. </w:t>
      </w:r>
      <w:del w:id="3575" w:author="Moses, Robbie" w:date="2023-02-22T02:34:00Z">
        <w:r w:rsidRPr="003B5D4F" w:rsidDel="003B5D4F">
          <w:rPr>
            <w:rStyle w:val="BodyTextChar"/>
            <w:rPrChange w:id="3576" w:author="Moses, Robbie" w:date="2023-02-22T02:34:00Z">
              <w:rPr>
                <w:sz w:val="20"/>
              </w:rPr>
            </w:rPrChange>
          </w:rPr>
          <w:delText> </w:delText>
        </w:r>
        <w:r w:rsidRPr="003B5D4F" w:rsidDel="003B5D4F">
          <w:rPr>
            <w:rStyle w:val="BodyTextChar"/>
            <w:rPrChange w:id="3577" w:author="Moses, Robbie" w:date="2023-02-22T02:34:00Z">
              <w:rPr>
                <w:sz w:val="20"/>
              </w:rPr>
            </w:rPrChange>
          </w:rPr>
          <w:br/>
          <w:delText> </w:delText>
        </w:r>
        <w:r w:rsidRPr="003B5D4F" w:rsidDel="003B5D4F">
          <w:rPr>
            <w:rStyle w:val="BodyTextChar"/>
            <w:rPrChange w:id="3578" w:author="Moses, Robbie" w:date="2023-02-22T02:34:00Z">
              <w:rPr>
                <w:sz w:val="20"/>
              </w:rPr>
            </w:rPrChange>
          </w:rPr>
          <w:br/>
        </w:r>
      </w:del>
      <w:r w:rsidRPr="003B5D4F">
        <w:rPr>
          <w:rStyle w:val="BodyTextChar"/>
          <w:rPrChange w:id="3579" w:author="Moses, Robbie" w:date="2023-02-22T02:34:00Z">
            <w:rPr>
              <w:sz w:val="20"/>
            </w:rPr>
          </w:rPrChange>
        </w:rPr>
        <w:t>Now we have common setting for the users to configure and bypass the Denomination level</w:t>
      </w:r>
      <w:ins w:id="3580" w:author="Moses, Robbie" w:date="2023-02-22T02:34:00Z">
        <w:r w:rsidR="003B5D4F">
          <w:rPr>
            <w:rStyle w:val="BodyTextChar"/>
          </w:rPr>
          <w:t xml:space="preserve"> o</w:t>
        </w:r>
      </w:ins>
      <w:del w:id="3581" w:author="Moses, Robbie" w:date="2023-02-22T02:34:00Z">
        <w:r w:rsidRPr="003B5D4F" w:rsidDel="003B5D4F">
          <w:rPr>
            <w:rStyle w:val="BodyTextChar"/>
            <w:rPrChange w:id="3582" w:author="Moses, Robbie" w:date="2023-02-22T02:34:00Z">
              <w:rPr>
                <w:sz w:val="20"/>
              </w:rPr>
            </w:rPrChange>
          </w:rPr>
          <w:delText xml:space="preserve"> o</w:delText>
        </w:r>
      </w:del>
      <w:r w:rsidRPr="003B5D4F">
        <w:rPr>
          <w:rStyle w:val="BodyTextChar"/>
          <w:rPrChange w:id="3583" w:author="Moses, Robbie" w:date="2023-02-22T02:34:00Z">
            <w:rPr>
              <w:sz w:val="20"/>
            </w:rPr>
          </w:rPrChange>
        </w:rPr>
        <w:t>ptimizations.</w:t>
      </w:r>
    </w:p>
    <w:p w14:paraId="4A83A59B" w14:textId="77777777" w:rsidR="003B5D4F" w:rsidRDefault="003B5D4F" w:rsidP="003B5D4F">
      <w:pPr>
        <w:pStyle w:val="paragraph"/>
        <w:spacing w:before="0" w:beforeAutospacing="0" w:after="0" w:afterAutospacing="0"/>
        <w:textAlignment w:val="baseline"/>
        <w:rPr>
          <w:ins w:id="3584" w:author="Moses, Robbie" w:date="2023-02-22T02:35:00Z"/>
          <w:rFonts w:ascii="Open Sans" w:hAnsi="Open Sans"/>
          <w:sz w:val="20"/>
          <w:szCs w:val="20"/>
          <w:lang w:val="en-GB"/>
        </w:rPr>
      </w:pPr>
    </w:p>
    <w:p w14:paraId="205D8F04" w14:textId="72B2E461" w:rsidR="00907CB0" w:rsidRPr="00B17E95" w:rsidRDefault="00907CB0">
      <w:pPr>
        <w:pStyle w:val="paragraph"/>
        <w:spacing w:before="0" w:beforeAutospacing="0" w:after="0" w:afterAutospacing="0"/>
        <w:textAlignment w:val="baseline"/>
        <w:rPr>
          <w:rFonts w:ascii="Open Sans" w:hAnsi="Open Sans"/>
          <w:sz w:val="20"/>
          <w:szCs w:val="20"/>
          <w:lang w:val="en-GB"/>
        </w:rPr>
        <w:pPrChange w:id="3585" w:author="Moses, Robbie" w:date="2023-02-22T02:34:00Z">
          <w:pPr>
            <w:pStyle w:val="paragraph"/>
            <w:spacing w:before="0" w:beforeAutospacing="0" w:after="0" w:afterAutospacing="0"/>
            <w:jc w:val="both"/>
            <w:textAlignment w:val="baseline"/>
          </w:pPr>
        </w:pPrChange>
      </w:pPr>
      <w:del w:id="3586" w:author="Moses, Robbie" w:date="2023-02-22T02:35:00Z">
        <w:r w:rsidRPr="00B17E95" w:rsidDel="003B5D4F">
          <w:rPr>
            <w:rFonts w:ascii="Open Sans" w:hAnsi="Open Sans"/>
            <w:sz w:val="20"/>
            <w:szCs w:val="20"/>
            <w:lang w:val="en-GB"/>
          </w:rPr>
          <w:delText xml:space="preserve">  </w:delText>
        </w:r>
      </w:del>
      <w:r w:rsidRPr="00B17E95">
        <w:rPr>
          <w:rFonts w:ascii="Open Sans" w:hAnsi="Open Sans"/>
          <w:noProof/>
          <w:sz w:val="20"/>
          <w:szCs w:val="20"/>
          <w:lang w:val="en-GB"/>
        </w:rPr>
        <w:drawing>
          <wp:inline distT="0" distB="0" distL="0" distR="0" wp14:anchorId="1A6CB9FA" wp14:editId="61980C95">
            <wp:extent cx="5943600" cy="2237740"/>
            <wp:effectExtent l="76200" t="76200" r="133350" b="1244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943600" cy="2237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5E6B4099" w14:textId="77777777" w:rsidR="003B5D4F" w:rsidRDefault="00907CB0">
      <w:pPr>
        <w:pStyle w:val="BodyText"/>
        <w:rPr>
          <w:ins w:id="3587" w:author="Moses, Robbie" w:date="2023-02-22T02:36:00Z"/>
          <w:sz w:val="20"/>
        </w:rPr>
        <w:pPrChange w:id="3588" w:author="Moses, Robbie" w:date="2023-02-22T02:36:00Z">
          <w:pPr>
            <w:pStyle w:val="paragraph"/>
            <w:spacing w:before="0" w:beforeAutospacing="0" w:after="0" w:afterAutospacing="0"/>
            <w:textAlignment w:val="baseline"/>
          </w:pPr>
        </w:pPrChange>
      </w:pPr>
      <w:r w:rsidRPr="003B5D4F">
        <w:rPr>
          <w:rStyle w:val="BodyTextChar"/>
          <w:rPrChange w:id="3589" w:author="Moses, Robbie" w:date="2023-02-22T02:35:00Z">
            <w:rPr>
              <w:sz w:val="20"/>
            </w:rPr>
          </w:rPrChange>
        </w:rPr>
        <w:lastRenderedPageBreak/>
        <w:t>There is a validation added where users will not be able to choose the override checkbox as shown below:</w:t>
      </w:r>
      <w:r w:rsidRPr="00B17E95">
        <w:rPr>
          <w:sz w:val="20"/>
        </w:rPr>
        <w:t xml:space="preserve">  </w:t>
      </w:r>
      <w:del w:id="3590" w:author="Moses, Robbie" w:date="2023-02-22T02:36:00Z">
        <w:r w:rsidRPr="00B17E95" w:rsidDel="003B5D4F">
          <w:rPr>
            <w:sz w:val="20"/>
          </w:rPr>
          <w:br/>
          <w:delText> </w:delText>
        </w:r>
        <w:r w:rsidRPr="00B17E95" w:rsidDel="003B5D4F">
          <w:rPr>
            <w:sz w:val="20"/>
          </w:rPr>
          <w:br/>
        </w:r>
      </w:del>
    </w:p>
    <w:p w14:paraId="40445762" w14:textId="3510BE8F" w:rsidR="00907CB0" w:rsidRPr="003B5D4F" w:rsidRDefault="00907CB0">
      <w:pPr>
        <w:pStyle w:val="ListNumber"/>
        <w:pPrChange w:id="3591" w:author="Moses, Robbie" w:date="2023-02-22T02:36:00Z">
          <w:pPr>
            <w:pStyle w:val="paragraph"/>
            <w:spacing w:before="0" w:beforeAutospacing="0" w:after="0" w:afterAutospacing="0"/>
            <w:jc w:val="both"/>
            <w:textAlignment w:val="baseline"/>
          </w:pPr>
        </w:pPrChange>
      </w:pPr>
      <w:del w:id="3592" w:author="Moses, Robbie" w:date="2023-02-22T02:36:00Z">
        <w:r w:rsidRPr="003B5D4F" w:rsidDel="003B5D4F">
          <w:delText xml:space="preserve">1. </w:delText>
        </w:r>
      </w:del>
      <w:r w:rsidRPr="003B5D4F">
        <w:t>Cashpoints should have one mixed deposit component and either </w:t>
      </w:r>
    </w:p>
    <w:p w14:paraId="18D916A8" w14:textId="77777777" w:rsidR="00907CB0" w:rsidRPr="003B5D4F" w:rsidRDefault="00907CB0">
      <w:pPr>
        <w:pStyle w:val="ListNumber"/>
        <w:pPrChange w:id="3593" w:author="Moses, Robbie" w:date="2023-02-22T02:36:00Z">
          <w:pPr>
            <w:pStyle w:val="paragraph"/>
            <w:numPr>
              <w:numId w:val="21"/>
            </w:numPr>
            <w:tabs>
              <w:tab w:val="num" w:pos="720"/>
            </w:tabs>
            <w:spacing w:before="0" w:beforeAutospacing="0" w:after="0" w:afterAutospacing="0"/>
            <w:ind w:left="1080" w:hanging="360"/>
            <w:jc w:val="both"/>
            <w:textAlignment w:val="baseline"/>
          </w:pPr>
        </w:pPrChange>
      </w:pPr>
      <w:r w:rsidRPr="003B5D4F">
        <w:t>All withdrawal components or </w:t>
      </w:r>
    </w:p>
    <w:p w14:paraId="5B46EC84" w14:textId="77777777" w:rsidR="00907CB0" w:rsidRPr="003B5D4F" w:rsidRDefault="00907CB0">
      <w:pPr>
        <w:pStyle w:val="ListNumber"/>
        <w:pPrChange w:id="3594" w:author="Moses, Robbie" w:date="2023-02-22T02:36:00Z">
          <w:pPr>
            <w:pStyle w:val="paragraph"/>
            <w:numPr>
              <w:numId w:val="22"/>
            </w:numPr>
            <w:tabs>
              <w:tab w:val="num" w:pos="720"/>
            </w:tabs>
            <w:spacing w:before="0" w:beforeAutospacing="0" w:after="0" w:afterAutospacing="0"/>
            <w:ind w:left="1080" w:hanging="360"/>
            <w:jc w:val="both"/>
            <w:textAlignment w:val="baseline"/>
          </w:pPr>
        </w:pPrChange>
      </w:pPr>
      <w:r w:rsidRPr="003B5D4F">
        <w:t>All recyclers components  </w:t>
      </w:r>
    </w:p>
    <w:p w14:paraId="4AEC7AB7" w14:textId="464B816C" w:rsidR="00907CB0" w:rsidRPr="00B17E95" w:rsidRDefault="00907CB0">
      <w:pPr>
        <w:pStyle w:val="paragraph"/>
        <w:spacing w:before="0" w:beforeAutospacing="0" w:after="0" w:afterAutospacing="0"/>
        <w:jc w:val="center"/>
        <w:textAlignment w:val="baseline"/>
        <w:rPr>
          <w:rFonts w:ascii="Open Sans" w:hAnsi="Open Sans"/>
          <w:sz w:val="20"/>
          <w:szCs w:val="20"/>
          <w:lang w:val="en-GB"/>
        </w:rPr>
        <w:pPrChange w:id="3595" w:author="Moses, Robbie" w:date="2023-02-22T02:37:00Z">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58276118" wp14:editId="7219B38C">
            <wp:extent cx="4907280" cy="2308860"/>
            <wp:effectExtent l="76200" t="76200" r="140970" b="129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907280" cy="23088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br/>
      </w:r>
    </w:p>
    <w:p w14:paraId="6D2C947F" w14:textId="77777777" w:rsidR="00907CB0" w:rsidRPr="00B17E95" w:rsidRDefault="00907CB0">
      <w:pPr>
        <w:pStyle w:val="BodyText"/>
        <w:pPrChange w:id="3596" w:author="Moses, Robbie" w:date="2023-02-22T02:37:00Z">
          <w:pPr>
            <w:pStyle w:val="paragraph"/>
            <w:spacing w:before="0" w:beforeAutospacing="0" w:after="0" w:afterAutospacing="0"/>
            <w:jc w:val="both"/>
            <w:textAlignment w:val="baseline"/>
          </w:pPr>
        </w:pPrChange>
      </w:pPr>
      <w:r w:rsidRPr="00B17E95">
        <w:t>Order return percent has been added to advance devices. The isn’t something that regular ATMs had to be concerned about. </w:t>
      </w:r>
    </w:p>
    <w:p w14:paraId="6249BA0E" w14:textId="77777777" w:rsidR="00907CB0" w:rsidRPr="00B17E95" w:rsidRDefault="00907CB0">
      <w:pPr>
        <w:pStyle w:val="BodyText"/>
        <w:pPrChange w:id="3597" w:author="Moses, Robbie" w:date="2023-02-22T02:37:00Z">
          <w:pPr>
            <w:pStyle w:val="paragraph"/>
            <w:spacing w:before="0" w:beforeAutospacing="0" w:after="0" w:afterAutospacing="0"/>
            <w:jc w:val="both"/>
            <w:textAlignment w:val="baseline"/>
          </w:pPr>
        </w:pPrChange>
      </w:pPr>
      <w:r w:rsidRPr="00B17E95">
        <w:t>This acts the same way as order percent, returns will be splited across denominations according to the percentage. Much like Order Percent, these values are required for the bypass denomination settings.  </w:t>
      </w:r>
    </w:p>
    <w:p w14:paraId="417396E8" w14:textId="724A34C8" w:rsidR="00907CB0" w:rsidRPr="00B17E95" w:rsidRDefault="003B5D4F">
      <w:pPr>
        <w:pStyle w:val="Caption"/>
        <w:pPrChange w:id="3598" w:author="Moses, Robbie" w:date="2023-02-22T02:39:00Z">
          <w:pPr>
            <w:pStyle w:val="paragraph"/>
            <w:spacing w:before="0" w:beforeAutospacing="0" w:after="0" w:afterAutospacing="0"/>
            <w:jc w:val="both"/>
            <w:textAlignment w:val="baseline"/>
          </w:pPr>
        </w:pPrChange>
      </w:pPr>
      <w:bookmarkStart w:id="3599" w:name="_Toc128632482"/>
      <w:ins w:id="3600" w:author="Moses, Robbie" w:date="2023-02-22T02:39:00Z">
        <w:r>
          <w:t xml:space="preserve">Figure </w:t>
        </w:r>
      </w:ins>
      <w:ins w:id="3601" w:author="Robbie Moses" w:date="2023-03-02T06:45:00Z">
        <w:r w:rsidR="00624EA3">
          <w:fldChar w:fldCharType="begin"/>
        </w:r>
        <w:r w:rsidR="00624EA3">
          <w:instrText xml:space="preserve"> SEQ Figure \* ARABIC </w:instrText>
        </w:r>
      </w:ins>
      <w:r w:rsidR="00624EA3">
        <w:fldChar w:fldCharType="separate"/>
      </w:r>
      <w:ins w:id="3602" w:author="Robbie Moses" w:date="2023-03-02T06:45:00Z">
        <w:r w:rsidR="00624EA3">
          <w:rPr>
            <w:noProof/>
          </w:rPr>
          <w:t>163</w:t>
        </w:r>
        <w:r w:rsidR="00624EA3">
          <w:fldChar w:fldCharType="end"/>
        </w:r>
      </w:ins>
      <w:ins w:id="3603" w:author="Moses, Robbie" w:date="2023-02-22T02:39:00Z">
        <w:del w:id="3604" w:author="Robbie Moses" w:date="2023-03-02T06:45:00Z">
          <w:r w:rsidDel="00624EA3">
            <w:fldChar w:fldCharType="begin"/>
          </w:r>
          <w:r w:rsidDel="00624EA3">
            <w:delInstrText xml:space="preserve"> SEQ Figure \* ARABIC </w:delInstrText>
          </w:r>
        </w:del>
      </w:ins>
      <w:del w:id="3605" w:author="Robbie Moses" w:date="2023-03-02T06:45:00Z">
        <w:r w:rsidDel="00624EA3">
          <w:fldChar w:fldCharType="separate"/>
        </w:r>
      </w:del>
      <w:ins w:id="3606" w:author="Moses, Robbie" w:date="2023-02-22T02:39:00Z">
        <w:del w:id="3607" w:author="Robbie Moses" w:date="2023-03-02T06:45:00Z">
          <w:r w:rsidDel="00624EA3">
            <w:rPr>
              <w:noProof/>
            </w:rPr>
            <w:delText>162</w:delText>
          </w:r>
          <w:r w:rsidDel="00624EA3">
            <w:fldChar w:fldCharType="end"/>
          </w:r>
        </w:del>
        <w:r>
          <w:t xml:space="preserve"> </w:t>
        </w:r>
      </w:ins>
      <w:r w:rsidR="00907CB0" w:rsidRPr="00B17E95">
        <w:t>CHECKS</w:t>
      </w:r>
      <w:bookmarkEnd w:id="3599"/>
      <w:r w:rsidR="00907CB0" w:rsidRPr="00B17E95">
        <w:t> </w:t>
      </w:r>
    </w:p>
    <w:p w14:paraId="0A712ABC" w14:textId="5F38924B" w:rsidR="00907CB0" w:rsidRPr="00B17E95" w:rsidRDefault="00907CB0">
      <w:pPr>
        <w:pStyle w:val="paragraph"/>
        <w:spacing w:before="0" w:beforeAutospacing="0" w:after="0" w:afterAutospacing="0"/>
        <w:jc w:val="center"/>
        <w:textAlignment w:val="baseline"/>
        <w:rPr>
          <w:rFonts w:ascii="Open Sans" w:hAnsi="Open Sans"/>
          <w:sz w:val="20"/>
          <w:szCs w:val="20"/>
          <w:lang w:val="en-GB"/>
        </w:rPr>
        <w:pPrChange w:id="3608" w:author="Moses, Robbie" w:date="2023-02-22T02:37:00Z">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79C4B52D" wp14:editId="5B5B4745">
            <wp:extent cx="5943600" cy="903605"/>
            <wp:effectExtent l="76200" t="76200" r="133350"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129B7" w14:textId="77777777" w:rsidR="00907CB0" w:rsidRPr="00B17E95" w:rsidRDefault="00907CB0">
      <w:pPr>
        <w:pStyle w:val="BodyText"/>
        <w:pPrChange w:id="3609" w:author="Moses, Robbie" w:date="2023-02-22T02:37:00Z">
          <w:pPr>
            <w:pStyle w:val="paragraph"/>
            <w:spacing w:before="0" w:beforeAutospacing="0" w:after="0" w:afterAutospacing="0"/>
            <w:jc w:val="both"/>
            <w:textAlignment w:val="baseline"/>
          </w:pPr>
        </w:pPrChange>
      </w:pPr>
      <w:r w:rsidRPr="00B17E95">
        <w:t>Added check components to the application.  </w:t>
      </w:r>
    </w:p>
    <w:p w14:paraId="202A2CE5" w14:textId="77777777" w:rsidR="00907CB0" w:rsidRPr="00B17E95" w:rsidRDefault="00907CB0">
      <w:pPr>
        <w:pStyle w:val="BodyText"/>
        <w:pPrChange w:id="3610" w:author="Moses, Robbie" w:date="2023-02-22T02:37:00Z">
          <w:pPr>
            <w:pStyle w:val="paragraph"/>
            <w:spacing w:before="0" w:beforeAutospacing="0" w:after="0" w:afterAutospacing="0"/>
            <w:jc w:val="both"/>
            <w:textAlignment w:val="baseline"/>
          </w:pPr>
        </w:pPrChange>
      </w:pPr>
      <w:r w:rsidRPr="00B17E95">
        <w:t>Check is a new denominationon type, however it cannot  be assigned to a denomination normally. It is a special internal denomination that is exclusively to advance device mixed components.  </w:t>
      </w:r>
    </w:p>
    <w:p w14:paraId="0D0917C0" w14:textId="77777777"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sz w:val="20"/>
          <w:szCs w:val="20"/>
          <w:lang w:val="en-GB"/>
        </w:rPr>
        <w:t> </w:t>
      </w:r>
    </w:p>
    <w:p w14:paraId="30E0C9F6" w14:textId="2730505F" w:rsidR="00907CB0" w:rsidRPr="00B17E95" w:rsidRDefault="00907CB0">
      <w:pPr>
        <w:pStyle w:val="paragraph"/>
        <w:spacing w:before="0" w:beforeAutospacing="0" w:after="0" w:afterAutospacing="0"/>
        <w:jc w:val="center"/>
        <w:textAlignment w:val="baseline"/>
        <w:rPr>
          <w:rFonts w:ascii="Open Sans" w:hAnsi="Open Sans"/>
          <w:sz w:val="20"/>
          <w:szCs w:val="20"/>
          <w:lang w:val="en-GB"/>
        </w:rPr>
        <w:pPrChange w:id="3611" w:author="Moses, Robbie" w:date="2023-02-22T02:40:00Z">
          <w:pPr>
            <w:pStyle w:val="paragraph"/>
            <w:spacing w:before="0" w:beforeAutospacing="0" w:after="0" w:afterAutospacing="0"/>
            <w:jc w:val="both"/>
            <w:textAlignment w:val="baseline"/>
          </w:pPr>
        </w:pPrChange>
      </w:pPr>
      <w:r w:rsidRPr="00B17E95">
        <w:rPr>
          <w:rFonts w:ascii="Open Sans" w:hAnsi="Open Sans"/>
          <w:noProof/>
          <w:sz w:val="20"/>
          <w:szCs w:val="20"/>
          <w:lang w:val="en-GB"/>
        </w:rPr>
        <w:lastRenderedPageBreak/>
        <w:drawing>
          <wp:inline distT="0" distB="0" distL="0" distR="0" wp14:anchorId="0A6768ED" wp14:editId="265D2EC5">
            <wp:extent cx="3970020" cy="1874520"/>
            <wp:effectExtent l="76200" t="76200" r="125730" b="1257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970020" cy="1874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0B876" w14:textId="1372C12D" w:rsidR="00907CB0" w:rsidRPr="00B17E95" w:rsidRDefault="00907CB0">
      <w:pPr>
        <w:pStyle w:val="BodyText"/>
        <w:pPrChange w:id="3612" w:author="Moses, Robbie" w:date="2023-02-22T02:40:00Z">
          <w:pPr>
            <w:pStyle w:val="paragraph"/>
            <w:spacing w:before="0" w:beforeAutospacing="0" w:after="0" w:afterAutospacing="0"/>
            <w:jc w:val="both"/>
            <w:textAlignment w:val="baseline"/>
          </w:pPr>
        </w:pPrChange>
      </w:pPr>
      <w:r w:rsidRPr="00B17E95">
        <w:t>A check component can be deposit only. This validation is</w:t>
      </w:r>
      <w:del w:id="3613" w:author="Robbie Moses" w:date="2023-03-03T06:44:00Z">
        <w:r w:rsidRPr="00B17E95" w:rsidDel="00450E62">
          <w:delText> </w:delText>
        </w:r>
      </w:del>
      <w:r w:rsidRPr="00B17E95">
        <w:t xml:space="preserve"> now added to mixed note components as well. The unused Mixed coin option was also removed from this selector.</w:t>
      </w:r>
      <w:del w:id="3614" w:author="Robbie Moses" w:date="2023-03-03T06:44:00Z">
        <w:r w:rsidRPr="00B17E95" w:rsidDel="00450E62">
          <w:delText> </w:delText>
        </w:r>
      </w:del>
    </w:p>
    <w:p w14:paraId="28A15565" w14:textId="44DF9C80" w:rsidR="00907CB0" w:rsidRPr="00B17E95" w:rsidRDefault="00907CB0">
      <w:pPr>
        <w:pStyle w:val="paragraph"/>
        <w:spacing w:before="0" w:beforeAutospacing="0" w:after="0" w:afterAutospacing="0"/>
        <w:jc w:val="center"/>
        <w:textAlignment w:val="baseline"/>
        <w:rPr>
          <w:rFonts w:ascii="Open Sans" w:hAnsi="Open Sans"/>
          <w:sz w:val="20"/>
          <w:szCs w:val="20"/>
          <w:lang w:val="en-GB"/>
        </w:rPr>
        <w:pPrChange w:id="3615" w:author="Moses, Robbie" w:date="2023-02-22T02:40:00Z">
          <w:pPr>
            <w:pStyle w:val="paragraph"/>
            <w:spacing w:before="0" w:beforeAutospacing="0" w:after="0" w:afterAutospacing="0"/>
            <w:jc w:val="both"/>
            <w:textAlignment w:val="baseline"/>
          </w:pPr>
        </w:pPrChange>
      </w:pPr>
      <w:r w:rsidRPr="00B17E95">
        <w:rPr>
          <w:rFonts w:ascii="Open Sans" w:hAnsi="Open Sans"/>
          <w:noProof/>
          <w:sz w:val="20"/>
          <w:szCs w:val="20"/>
          <w:lang w:val="en-GB"/>
        </w:rPr>
        <w:drawing>
          <wp:inline distT="0" distB="0" distL="0" distR="0" wp14:anchorId="3C30FD07" wp14:editId="45506B47">
            <wp:extent cx="3842385" cy="1897380"/>
            <wp:effectExtent l="76200" t="76200" r="139065"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42385" cy="1897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noProof/>
          <w:sz w:val="20"/>
          <w:szCs w:val="20"/>
          <w:lang w:val="en-GB"/>
        </w:rPr>
        <w:drawing>
          <wp:inline distT="0" distB="0" distL="0" distR="0" wp14:anchorId="3E67C079" wp14:editId="04517AC5">
            <wp:extent cx="3870960" cy="2049780"/>
            <wp:effectExtent l="76200" t="76200" r="129540" b="140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7096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5C4F4" w14:textId="77777777" w:rsidR="00907CB0" w:rsidRPr="00B17E95" w:rsidRDefault="00907CB0">
      <w:pPr>
        <w:pStyle w:val="BodyText"/>
        <w:rPr>
          <w:sz w:val="20"/>
        </w:rPr>
        <w:pPrChange w:id="3616" w:author="Moses, Robbie" w:date="2023-02-22T02:40:00Z">
          <w:pPr>
            <w:pStyle w:val="paragraph"/>
            <w:spacing w:before="0" w:beforeAutospacing="0" w:after="0" w:afterAutospacing="0"/>
            <w:jc w:val="both"/>
            <w:textAlignment w:val="baseline"/>
          </w:pPr>
        </w:pPrChange>
      </w:pPr>
      <w:r w:rsidRPr="003B5D4F">
        <w:rPr>
          <w:rStyle w:val="BodyTextChar"/>
          <w:rPrChange w:id="3617" w:author="Moses, Robbie" w:date="2023-02-22T02:40:00Z">
            <w:rPr>
              <w:sz w:val="20"/>
            </w:rPr>
          </w:rPrChange>
        </w:rPr>
        <w:t>When viewing horizons by values we don’t see any values for checks because we aren’t forecasting for them. We are only forecasting for pieces for checks and therefore have no data to show for checks</w:t>
      </w:r>
      <w:r w:rsidRPr="00B17E95">
        <w:rPr>
          <w:sz w:val="20"/>
        </w:rPr>
        <w:t>. </w:t>
      </w:r>
    </w:p>
    <w:p w14:paraId="0571A680" w14:textId="18104942" w:rsidR="00907CB0" w:rsidRPr="00B17E95" w:rsidRDefault="00907CB0" w:rsidP="00907CB0">
      <w:pPr>
        <w:pStyle w:val="paragraph"/>
        <w:spacing w:before="0" w:beforeAutospacing="0" w:after="0" w:afterAutospacing="0"/>
        <w:jc w:val="both"/>
        <w:textAlignment w:val="baseline"/>
        <w:rPr>
          <w:rFonts w:ascii="Open Sans" w:hAnsi="Open Sans"/>
          <w:sz w:val="20"/>
          <w:szCs w:val="20"/>
          <w:lang w:val="en-GB"/>
        </w:rPr>
      </w:pPr>
      <w:r w:rsidRPr="00B17E95">
        <w:rPr>
          <w:rFonts w:ascii="Open Sans" w:hAnsi="Open Sans"/>
          <w:noProof/>
          <w:sz w:val="20"/>
          <w:szCs w:val="20"/>
          <w:lang w:val="en-GB"/>
        </w:rPr>
        <w:lastRenderedPageBreak/>
        <w:drawing>
          <wp:inline distT="0" distB="0" distL="0" distR="0" wp14:anchorId="2D4FAE03" wp14:editId="2AD7159D">
            <wp:extent cx="5943600" cy="1233170"/>
            <wp:effectExtent l="76200" t="76200" r="133350"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43600" cy="1233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17E95">
        <w:rPr>
          <w:rFonts w:ascii="Open Sans" w:hAnsi="Open Sans"/>
          <w:sz w:val="20"/>
          <w:szCs w:val="20"/>
          <w:lang w:val="en-GB"/>
        </w:rPr>
        <w:t> </w:t>
      </w:r>
    </w:p>
    <w:p w14:paraId="740D3884" w14:textId="745FEF4E" w:rsidR="00907CB0" w:rsidRPr="00B17E95" w:rsidDel="00324AD7" w:rsidRDefault="00907CB0" w:rsidP="00907CB0">
      <w:pPr>
        <w:pStyle w:val="paragraph"/>
        <w:spacing w:before="0" w:beforeAutospacing="0" w:after="0" w:afterAutospacing="0"/>
        <w:jc w:val="both"/>
        <w:textAlignment w:val="baseline"/>
        <w:rPr>
          <w:del w:id="3618" w:author="Robbie Moses" w:date="2023-03-03T06:44:00Z"/>
          <w:rFonts w:ascii="Open Sans" w:hAnsi="Open Sans"/>
          <w:sz w:val="20"/>
          <w:szCs w:val="20"/>
          <w:lang w:val="en-GB"/>
        </w:rPr>
      </w:pPr>
      <w:r w:rsidRPr="00B17E95">
        <w:rPr>
          <w:rFonts w:ascii="Open Sans" w:hAnsi="Open Sans"/>
          <w:noProof/>
          <w:sz w:val="20"/>
          <w:szCs w:val="20"/>
          <w:lang w:val="en-GB"/>
        </w:rPr>
        <w:drawing>
          <wp:inline distT="0" distB="0" distL="0" distR="0" wp14:anchorId="64D36A93" wp14:editId="640C88F3">
            <wp:extent cx="5943600" cy="980440"/>
            <wp:effectExtent l="76200" t="76200" r="133350" b="1244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id="3619" w:author="Robbie Moses" w:date="2023-03-03T06:44:00Z">
        <w:r w:rsidRPr="00B17E95" w:rsidDel="00324AD7">
          <w:rPr>
            <w:rFonts w:ascii="Open Sans" w:hAnsi="Open Sans"/>
            <w:sz w:val="20"/>
            <w:szCs w:val="20"/>
            <w:lang w:val="en-GB"/>
          </w:rPr>
          <w:delText> </w:delText>
        </w:r>
      </w:del>
    </w:p>
    <w:p w14:paraId="6A19204D" w14:textId="202C1B63" w:rsidR="00916881" w:rsidRDefault="00916881" w:rsidP="00324AD7">
      <w:pPr>
        <w:pStyle w:val="paragraph"/>
        <w:spacing w:before="0" w:beforeAutospacing="0" w:after="0" w:afterAutospacing="0"/>
        <w:jc w:val="both"/>
        <w:textAlignment w:val="baseline"/>
        <w:rPr>
          <w:ins w:id="3620" w:author="Robbie Moses" w:date="2023-03-03T06:45:00Z"/>
        </w:rPr>
      </w:pPr>
    </w:p>
    <w:p w14:paraId="57235F2F" w14:textId="77777777" w:rsidR="00324AD7" w:rsidRDefault="00324AD7" w:rsidP="00324AD7">
      <w:pPr>
        <w:pStyle w:val="paragraph"/>
        <w:spacing w:before="0" w:beforeAutospacing="0" w:after="0" w:afterAutospacing="0"/>
        <w:jc w:val="both"/>
        <w:textAlignment w:val="baseline"/>
        <w:pPrChange w:id="3621" w:author="Robbie Moses" w:date="2023-03-03T06:44:00Z">
          <w:pPr>
            <w:pStyle w:val="BodyText"/>
          </w:pPr>
        </w:pPrChange>
      </w:pPr>
    </w:p>
    <w:p w14:paraId="60F908FB" w14:textId="2BFF4DB4" w:rsidR="00916881" w:rsidRDefault="00916881" w:rsidP="00420465">
      <w:pPr>
        <w:pStyle w:val="Heading3"/>
      </w:pPr>
      <w:bookmarkStart w:id="3622" w:name="_Cashpoint_Service_Costs_1"/>
      <w:bookmarkStart w:id="3623" w:name="_Toc128718757"/>
      <w:bookmarkEnd w:id="3622"/>
      <w:r>
        <w:t>Cashpoint Service Costs</w:t>
      </w:r>
      <w:bookmarkEnd w:id="3623"/>
    </w:p>
    <w:p w14:paraId="4CDA6B4F" w14:textId="77777777" w:rsidR="00916881" w:rsidRDefault="00916881" w:rsidP="00D25A38">
      <w:pPr>
        <w:pStyle w:val="BodyText"/>
      </w:pPr>
      <w:r>
        <w:t xml:space="preserve">The Cashpoint Service Costs Report shows a detail of each Cashpoint’s service costs. </w:t>
      </w:r>
    </w:p>
    <w:p w14:paraId="7253A5A4" w14:textId="4EBAAD1E" w:rsidR="00916881" w:rsidRDefault="00916881" w:rsidP="00F63174">
      <w:pPr>
        <w:pStyle w:val="Caption"/>
        <w:spacing w:before="0" w:after="120"/>
        <w:ind w:left="187" w:hanging="187"/>
        <w:outlineLvl w:val="0"/>
      </w:pPr>
      <w:bookmarkStart w:id="3624" w:name="_Toc128631100"/>
      <w:r>
        <w:t xml:space="preserve">Table </w:t>
      </w:r>
      <w:r w:rsidR="00027408">
        <w:fldChar w:fldCharType="begin"/>
      </w:r>
      <w:r>
        <w:instrText xml:space="preserve"> SEQ "Table" \*Arabic </w:instrText>
      </w:r>
      <w:r w:rsidR="00027408">
        <w:fldChar w:fldCharType="separate"/>
      </w:r>
      <w:r w:rsidR="00D57607">
        <w:rPr>
          <w:noProof/>
        </w:rPr>
        <w:t>146</w:t>
      </w:r>
      <w:r w:rsidR="00027408">
        <w:rPr>
          <w:noProof/>
        </w:rPr>
        <w:fldChar w:fldCharType="end"/>
      </w:r>
      <w:r>
        <w:t>: Cashpoint Service Costs Description</w:t>
      </w:r>
      <w:bookmarkEnd w:id="36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DA424F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E066CA8" w14:textId="77777777" w:rsidR="00916881" w:rsidRDefault="00916881" w:rsidP="00D25A38">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83280C" w14:textId="77777777" w:rsidR="00916881" w:rsidRDefault="00916881" w:rsidP="00D25A38">
            <w:pPr>
              <w:pStyle w:val="TableHeading"/>
            </w:pPr>
            <w:r>
              <w:t>Description</w:t>
            </w:r>
          </w:p>
        </w:tc>
      </w:tr>
      <w:tr w:rsidR="00916881" w14:paraId="18D37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4D2B9C1B" w14:textId="77777777" w:rsidR="00916881" w:rsidRPr="00D25A38" w:rsidRDefault="00916881" w:rsidP="00D25A38">
            <w:pPr>
              <w:pStyle w:val="TableBody"/>
              <w:rPr>
                <w:b/>
                <w:bCs/>
              </w:rPr>
            </w:pPr>
            <w:r w:rsidRPr="00D25A38">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0DB5187" w14:textId="6F2FFE39" w:rsidR="00916881" w:rsidRDefault="00916881" w:rsidP="00D25A38">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7F07E1F3" w14:textId="77777777" w:rsidTr="0009567D">
        <w:trPr>
          <w:cantSplit/>
          <w:trHeight w:val="135"/>
        </w:trPr>
        <w:tc>
          <w:tcPr>
            <w:tcW w:w="2570" w:type="dxa"/>
            <w:tcBorders>
              <w:top w:val="single" w:sz="4" w:space="0" w:color="000000"/>
              <w:left w:val="single" w:sz="4" w:space="0" w:color="000000"/>
              <w:bottom w:val="single" w:sz="4" w:space="0" w:color="000000"/>
            </w:tcBorders>
          </w:tcPr>
          <w:p w14:paraId="041C58EF" w14:textId="77777777" w:rsidR="00916881" w:rsidRPr="00D25A38" w:rsidRDefault="00916881" w:rsidP="00D25A38">
            <w:pPr>
              <w:pStyle w:val="TableBody"/>
              <w:rPr>
                <w:b/>
                <w:bCs/>
              </w:rPr>
            </w:pPr>
            <w:r w:rsidRPr="00D25A38">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8C7F99" w14:textId="77777777" w:rsidR="00916881" w:rsidRDefault="00916881" w:rsidP="00D25A38">
            <w:pPr>
              <w:pStyle w:val="TableBody"/>
            </w:pPr>
            <w:r>
              <w:t xml:space="preserve">Unique alphanumeric identification of the Cashpoint. </w:t>
            </w:r>
          </w:p>
        </w:tc>
      </w:tr>
      <w:tr w:rsidR="00916881" w14:paraId="52D0A8BE" w14:textId="77777777" w:rsidTr="0009567D">
        <w:trPr>
          <w:cantSplit/>
          <w:trHeight w:val="135"/>
        </w:trPr>
        <w:tc>
          <w:tcPr>
            <w:tcW w:w="2570" w:type="dxa"/>
            <w:tcBorders>
              <w:top w:val="single" w:sz="4" w:space="0" w:color="000000"/>
              <w:left w:val="single" w:sz="4" w:space="0" w:color="000000"/>
              <w:bottom w:val="single" w:sz="4" w:space="0" w:color="000000"/>
            </w:tcBorders>
          </w:tcPr>
          <w:p w14:paraId="6C743185" w14:textId="77777777" w:rsidR="00916881" w:rsidRPr="00D25A38" w:rsidRDefault="00916881" w:rsidP="00D25A38">
            <w:pPr>
              <w:pStyle w:val="TableBody"/>
              <w:rPr>
                <w:b/>
                <w:bCs/>
              </w:rPr>
            </w:pPr>
            <w:r w:rsidRPr="00D25A38">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09C9A1A" w14:textId="77777777" w:rsidR="00916881" w:rsidRDefault="00916881" w:rsidP="00D25A38">
            <w:pPr>
              <w:pStyle w:val="TableBody"/>
            </w:pPr>
            <w:r>
              <w:t xml:space="preserve">The name of the Cashpoint as defined at the Cashpoint </w:t>
            </w:r>
          </w:p>
        </w:tc>
      </w:tr>
      <w:tr w:rsidR="00916881" w14:paraId="11F102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9E65DF0" w14:textId="77777777" w:rsidR="00916881" w:rsidRPr="00D25A38" w:rsidRDefault="00916881" w:rsidP="00D25A38">
            <w:pPr>
              <w:pStyle w:val="TableBody"/>
              <w:rPr>
                <w:b/>
                <w:bCs/>
              </w:rPr>
            </w:pPr>
            <w:r w:rsidRPr="00D25A38">
              <w:rPr>
                <w:b/>
                <w:bCs/>
              </w:rPr>
              <w:t>Depot</w:t>
            </w:r>
          </w:p>
        </w:tc>
        <w:tc>
          <w:tcPr>
            <w:tcW w:w="5500" w:type="dxa"/>
            <w:tcBorders>
              <w:top w:val="single" w:sz="4" w:space="0" w:color="000000"/>
              <w:left w:val="single" w:sz="4" w:space="0" w:color="000000"/>
              <w:bottom w:val="single" w:sz="4" w:space="0" w:color="000000"/>
              <w:right w:val="single" w:sz="4" w:space="0" w:color="000000"/>
            </w:tcBorders>
          </w:tcPr>
          <w:p w14:paraId="05AE7CA9" w14:textId="77777777" w:rsidR="00916881" w:rsidRDefault="00916881" w:rsidP="00D25A38">
            <w:pPr>
              <w:pStyle w:val="TableBody"/>
            </w:pPr>
            <w:r>
              <w:t>The Depot to which the Cashpoint is assigned.</w:t>
            </w:r>
          </w:p>
        </w:tc>
      </w:tr>
      <w:tr w:rsidR="00916881" w14:paraId="38E2866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09823A" w14:textId="77777777" w:rsidR="00916881" w:rsidRPr="002928D3" w:rsidRDefault="00916881" w:rsidP="00D25A38">
            <w:pPr>
              <w:pStyle w:val="TableBody"/>
              <w:rPr>
                <w:b/>
                <w:bCs/>
              </w:rPr>
            </w:pPr>
            <w:r w:rsidRPr="002928D3">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15D5E641" w14:textId="77777777" w:rsidR="00916881" w:rsidRDefault="00916881" w:rsidP="00D25A38">
            <w:pPr>
              <w:pStyle w:val="TableBody"/>
            </w:pPr>
            <w:r>
              <w:t>The Type of depot that is being reported</w:t>
            </w:r>
          </w:p>
          <w:p w14:paraId="49EF16C4" w14:textId="77777777" w:rsidR="00916881" w:rsidRDefault="00916881" w:rsidP="00D25A38">
            <w:pPr>
              <w:pStyle w:val="TableBody"/>
            </w:pPr>
            <w:r>
              <w:t>Primary</w:t>
            </w:r>
          </w:p>
          <w:p w14:paraId="74493E28" w14:textId="77777777" w:rsidR="00916881" w:rsidRDefault="00916881" w:rsidP="00D25A38">
            <w:pPr>
              <w:pStyle w:val="TableBody"/>
            </w:pPr>
            <w:r>
              <w:t>Secondary</w:t>
            </w:r>
          </w:p>
        </w:tc>
      </w:tr>
      <w:tr w:rsidR="00916881" w14:paraId="581601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54A2F32" w14:textId="77777777" w:rsidR="00916881" w:rsidRPr="002928D3" w:rsidRDefault="00916881" w:rsidP="00D25A38">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6A0189F2" w14:textId="1D505C14" w:rsidR="00916881" w:rsidRDefault="00916881" w:rsidP="00D25A38">
            <w:pPr>
              <w:pStyle w:val="TableBody"/>
            </w:pPr>
            <w:r>
              <w:t>The Currency ID for which the costs are associated.</w:t>
            </w:r>
          </w:p>
        </w:tc>
      </w:tr>
      <w:tr w:rsidR="00916881" w14:paraId="3DDD3C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F492280" w14:textId="77777777" w:rsidR="00916881" w:rsidRPr="002928D3" w:rsidRDefault="00916881" w:rsidP="00D25A38">
            <w:pPr>
              <w:pStyle w:val="TableBody"/>
              <w:rPr>
                <w:b/>
                <w:bCs/>
              </w:rPr>
            </w:pPr>
            <w:r w:rsidRPr="002928D3">
              <w:rPr>
                <w:b/>
                <w:bCs/>
              </w:rPr>
              <w:t>Services</w:t>
            </w:r>
          </w:p>
        </w:tc>
        <w:tc>
          <w:tcPr>
            <w:tcW w:w="5500" w:type="dxa"/>
            <w:tcBorders>
              <w:top w:val="single" w:sz="4" w:space="0" w:color="000000"/>
              <w:left w:val="single" w:sz="4" w:space="0" w:color="000000"/>
              <w:bottom w:val="single" w:sz="4" w:space="0" w:color="000000"/>
              <w:right w:val="single" w:sz="4" w:space="0" w:color="000000"/>
            </w:tcBorders>
          </w:tcPr>
          <w:p w14:paraId="13BD7E5D" w14:textId="77777777" w:rsidR="00916881" w:rsidRDefault="00916881" w:rsidP="00D25A38">
            <w:pPr>
              <w:pStyle w:val="TableBody"/>
            </w:pPr>
            <w:r>
              <w:t>The type of Service that is being reported</w:t>
            </w:r>
          </w:p>
          <w:p w14:paraId="67A584E8" w14:textId="77777777" w:rsidR="00916881" w:rsidRDefault="00916881" w:rsidP="00D25A38">
            <w:pPr>
              <w:pStyle w:val="TableBody"/>
            </w:pPr>
            <w:r>
              <w:t>Delivery/Add Cash</w:t>
            </w:r>
          </w:p>
          <w:p w14:paraId="53E8B14A" w14:textId="77777777" w:rsidR="00916881" w:rsidRDefault="00916881" w:rsidP="00D25A38">
            <w:pPr>
              <w:pStyle w:val="TableBody"/>
            </w:pPr>
            <w:r>
              <w:t>Return/Replace Cash</w:t>
            </w:r>
          </w:p>
          <w:p w14:paraId="20E64B23" w14:textId="77777777" w:rsidR="00916881" w:rsidRDefault="00916881" w:rsidP="00D25A38">
            <w:pPr>
              <w:pStyle w:val="TableBody"/>
            </w:pPr>
            <w:r>
              <w:t>Unplanned Service</w:t>
            </w:r>
          </w:p>
        </w:tc>
      </w:tr>
      <w:tr w:rsidR="00916881" w14:paraId="2D38B8D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6FA28E" w14:textId="77777777" w:rsidR="00916881" w:rsidRPr="002928D3" w:rsidRDefault="00916881" w:rsidP="00D25A38">
            <w:pPr>
              <w:pStyle w:val="TableBody"/>
              <w:rPr>
                <w:b/>
                <w:bCs/>
              </w:rPr>
            </w:pPr>
            <w:r w:rsidRPr="002928D3">
              <w:rPr>
                <w:b/>
                <w:bCs/>
              </w:rPr>
              <w:lastRenderedPageBreak/>
              <w:t>Costs</w:t>
            </w:r>
          </w:p>
        </w:tc>
        <w:tc>
          <w:tcPr>
            <w:tcW w:w="5500" w:type="dxa"/>
            <w:tcBorders>
              <w:top w:val="single" w:sz="4" w:space="0" w:color="000000"/>
              <w:left w:val="single" w:sz="4" w:space="0" w:color="000000"/>
              <w:bottom w:val="single" w:sz="4" w:space="0" w:color="000000"/>
              <w:right w:val="single" w:sz="4" w:space="0" w:color="000000"/>
            </w:tcBorders>
          </w:tcPr>
          <w:p w14:paraId="34BC0C82" w14:textId="2EE93F1D" w:rsidR="00916881" w:rsidRDefault="00916881" w:rsidP="00D25A38">
            <w:pPr>
              <w:pStyle w:val="TableBody"/>
            </w:pPr>
            <w:r>
              <w:t xml:space="preserve">Each of the cost types </w:t>
            </w:r>
            <w:r w:rsidR="00082735">
              <w:t xml:space="preserve">is </w:t>
            </w:r>
            <w:r>
              <w:t xml:space="preserve">explained in the Cashpoint Parameters section of this document. See: </w:t>
            </w:r>
            <w:r w:rsidR="00027408" w:rsidRPr="00560B68">
              <w:rPr>
                <w:color w:val="4F81BD" w:themeColor="accent1"/>
              </w:rPr>
              <w:fldChar w:fldCharType="begin"/>
            </w:r>
            <w:r w:rsidRPr="00560B68">
              <w:rPr>
                <w:color w:val="4F81BD" w:themeColor="accent1"/>
              </w:rPr>
              <w:instrText xml:space="preserve"> REF _Ref223316399 \h </w:instrText>
            </w:r>
            <w:r w:rsidR="00D25A38"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15</w:t>
            </w:r>
            <w:r w:rsidR="00D57607" w:rsidRPr="00560B68">
              <w:rPr>
                <w:color w:val="4F81BD" w:themeColor="accent1"/>
              </w:rPr>
              <w:t>: Service Costs Description</w:t>
            </w:r>
            <w:r w:rsidR="00027408" w:rsidRPr="00560B68">
              <w:rPr>
                <w:color w:val="4F81BD" w:themeColor="accent1"/>
              </w:rPr>
              <w:fldChar w:fldCharType="end"/>
            </w:r>
          </w:p>
        </w:tc>
      </w:tr>
    </w:tbl>
    <w:p w14:paraId="6F5B24D9" w14:textId="3E7A6CA0"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6A18E19" w14:textId="6F0C6918" w:rsidR="00916881" w:rsidDel="00324AD7" w:rsidRDefault="00916881" w:rsidP="000778FC">
      <w:pPr>
        <w:pStyle w:val="BodyText"/>
        <w:rPr>
          <w:del w:id="3625" w:author="Robbie Moses" w:date="2023-03-03T06:45:00Z"/>
        </w:rPr>
      </w:pPr>
      <w:bookmarkStart w:id="3626" w:name="_Toc128718758"/>
      <w:bookmarkEnd w:id="3626"/>
    </w:p>
    <w:p w14:paraId="4ED512E6" w14:textId="14FED620" w:rsidR="00916881" w:rsidRDefault="00916881" w:rsidP="00420465">
      <w:pPr>
        <w:pStyle w:val="Heading3"/>
        <w:rPr>
          <w:rFonts w:eastAsia="MS Mincho"/>
        </w:rPr>
      </w:pPr>
      <w:bookmarkStart w:id="3627" w:name="_Cashpoint_Service_Days"/>
      <w:bookmarkStart w:id="3628" w:name="_Toc128718759"/>
      <w:bookmarkEnd w:id="3627"/>
      <w:r>
        <w:rPr>
          <w:rFonts w:eastAsia="MS Mincho"/>
        </w:rPr>
        <w:t>Cashpoint Service Days</w:t>
      </w:r>
      <w:bookmarkEnd w:id="3628"/>
    </w:p>
    <w:p w14:paraId="5F42D5C6" w14:textId="77777777" w:rsidR="00916881" w:rsidRDefault="00916881" w:rsidP="002928D3">
      <w:pPr>
        <w:pStyle w:val="BodyText"/>
      </w:pPr>
      <w:r>
        <w:t>The Cashpoint Service Days report shows the user information about the service schedule assigned for each Cashpoint. The report is broken down to show all the delivery parameters that are associated with each Cashpoint. Because there are slightly different parameters for ATMs and Branches, it is not possible to show all Cashpoint types in the same report.</w:t>
      </w:r>
    </w:p>
    <w:p w14:paraId="220FED11" w14:textId="68DDC442" w:rsidR="00916881" w:rsidRDefault="00916881" w:rsidP="00F63174">
      <w:pPr>
        <w:pStyle w:val="Caption"/>
        <w:spacing w:before="0" w:after="120"/>
        <w:ind w:left="187" w:hanging="187"/>
        <w:outlineLvl w:val="0"/>
      </w:pPr>
      <w:bookmarkStart w:id="3629" w:name="_Toc128631101"/>
      <w:r>
        <w:t xml:space="preserve">Table </w:t>
      </w:r>
      <w:r w:rsidR="00027408">
        <w:fldChar w:fldCharType="begin"/>
      </w:r>
      <w:r>
        <w:instrText xml:space="preserve"> SEQ "Table" \*Arabic </w:instrText>
      </w:r>
      <w:r w:rsidR="00027408">
        <w:fldChar w:fldCharType="separate"/>
      </w:r>
      <w:r w:rsidR="00D57607">
        <w:rPr>
          <w:noProof/>
        </w:rPr>
        <w:t>147</w:t>
      </w:r>
      <w:r w:rsidR="00027408">
        <w:rPr>
          <w:noProof/>
        </w:rPr>
        <w:fldChar w:fldCharType="end"/>
      </w:r>
      <w:r>
        <w:t>: Cashpoint Service Days Description</w:t>
      </w:r>
      <w:bookmarkEnd w:id="362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22FF67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8065A6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6C5ED5E" w14:textId="77777777" w:rsidR="00916881" w:rsidRDefault="00916881" w:rsidP="002928D3">
            <w:pPr>
              <w:pStyle w:val="TableHeading"/>
            </w:pPr>
            <w:r>
              <w:t>Description</w:t>
            </w:r>
          </w:p>
        </w:tc>
      </w:tr>
      <w:tr w:rsidR="00916881" w14:paraId="0C600E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50FA38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E0B8E55" w14:textId="29893FE3"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r>
              <w:rPr>
                <w:rStyle w:val="TopicCrossReference"/>
              </w:rPr>
              <w:t xml:space="preserve"> </w:t>
            </w:r>
          </w:p>
        </w:tc>
      </w:tr>
      <w:tr w:rsidR="00916881" w14:paraId="41E926E4" w14:textId="77777777" w:rsidTr="0009567D">
        <w:trPr>
          <w:cantSplit/>
          <w:trHeight w:val="135"/>
        </w:trPr>
        <w:tc>
          <w:tcPr>
            <w:tcW w:w="2570" w:type="dxa"/>
            <w:tcBorders>
              <w:top w:val="single" w:sz="4" w:space="0" w:color="000000"/>
              <w:left w:val="single" w:sz="4" w:space="0" w:color="000000"/>
              <w:bottom w:val="single" w:sz="4" w:space="0" w:color="000000"/>
            </w:tcBorders>
          </w:tcPr>
          <w:p w14:paraId="5C05D58A" w14:textId="77777777" w:rsidR="00916881" w:rsidRPr="002928D3" w:rsidRDefault="00916881" w:rsidP="002928D3">
            <w:pPr>
              <w:pStyle w:val="TableBody"/>
              <w:rPr>
                <w:b/>
                <w:bCs/>
              </w:rPr>
            </w:pPr>
            <w:r w:rsidRPr="002928D3">
              <w:rPr>
                <w:b/>
                <w:bCs/>
              </w:rPr>
              <w:t>Sort By</w:t>
            </w:r>
          </w:p>
        </w:tc>
        <w:tc>
          <w:tcPr>
            <w:tcW w:w="5500" w:type="dxa"/>
            <w:tcBorders>
              <w:top w:val="single" w:sz="4" w:space="0" w:color="000000"/>
              <w:left w:val="single" w:sz="4" w:space="0" w:color="000000"/>
              <w:bottom w:val="single" w:sz="4" w:space="0" w:color="000000"/>
              <w:right w:val="single" w:sz="4" w:space="0" w:color="000000"/>
            </w:tcBorders>
          </w:tcPr>
          <w:p w14:paraId="66DDEA2B" w14:textId="77777777" w:rsidR="00916881" w:rsidRDefault="00916881" w:rsidP="002928D3">
            <w:pPr>
              <w:pStyle w:val="TableBody"/>
            </w:pPr>
            <w:r>
              <w:t>Allows the user to sort the report.</w:t>
            </w:r>
          </w:p>
          <w:p w14:paraId="6A6D680F" w14:textId="77777777" w:rsidR="00916881" w:rsidRDefault="00916881" w:rsidP="002928D3">
            <w:pPr>
              <w:pStyle w:val="TableBody"/>
            </w:pPr>
            <w:r>
              <w:t>Delivery Day</w:t>
            </w:r>
          </w:p>
          <w:p w14:paraId="023DEBA2" w14:textId="77777777" w:rsidR="00916881" w:rsidRDefault="00916881" w:rsidP="002928D3">
            <w:pPr>
              <w:pStyle w:val="TableBody"/>
            </w:pPr>
            <w:r>
              <w:t>Return/Replace Day</w:t>
            </w:r>
          </w:p>
          <w:p w14:paraId="1C8553B6" w14:textId="77777777" w:rsidR="00916881" w:rsidRDefault="00916881" w:rsidP="002928D3">
            <w:pPr>
              <w:pStyle w:val="TableBody"/>
            </w:pPr>
            <w:r>
              <w:t>Cashpoint ID</w:t>
            </w:r>
          </w:p>
        </w:tc>
      </w:tr>
      <w:tr w:rsidR="00916881" w14:paraId="11F4EC0A" w14:textId="77777777" w:rsidTr="0009567D">
        <w:trPr>
          <w:cantSplit/>
          <w:trHeight w:val="135"/>
        </w:trPr>
        <w:tc>
          <w:tcPr>
            <w:tcW w:w="2570" w:type="dxa"/>
            <w:tcBorders>
              <w:top w:val="single" w:sz="4" w:space="0" w:color="000000"/>
              <w:left w:val="single" w:sz="4" w:space="0" w:color="000000"/>
              <w:bottom w:val="single" w:sz="4" w:space="0" w:color="000000"/>
            </w:tcBorders>
          </w:tcPr>
          <w:p w14:paraId="2885C508"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EE49355" w14:textId="77777777" w:rsidR="00916881" w:rsidRDefault="00916881" w:rsidP="002928D3">
            <w:pPr>
              <w:pStyle w:val="TableBody"/>
            </w:pPr>
            <w:r>
              <w:t xml:space="preserve">Unique alphanumeric identification of the Cashpoint. </w:t>
            </w:r>
          </w:p>
        </w:tc>
      </w:tr>
      <w:tr w:rsidR="00916881" w14:paraId="4A7C006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0FEC08"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09DEFC26" w14:textId="77777777" w:rsidR="00916881" w:rsidRDefault="00916881" w:rsidP="002928D3">
            <w:pPr>
              <w:pStyle w:val="TableBody"/>
            </w:pPr>
            <w:r>
              <w:t xml:space="preserve">The name of the Cashpoint as defined at the Cashpoint </w:t>
            </w:r>
          </w:p>
        </w:tc>
      </w:tr>
      <w:tr w:rsidR="00916881" w14:paraId="77A87AF6" w14:textId="77777777" w:rsidTr="0009567D">
        <w:trPr>
          <w:cantSplit/>
          <w:trHeight w:val="135"/>
        </w:trPr>
        <w:tc>
          <w:tcPr>
            <w:tcW w:w="2570" w:type="dxa"/>
            <w:tcBorders>
              <w:top w:val="single" w:sz="4" w:space="0" w:color="000000"/>
              <w:left w:val="single" w:sz="4" w:space="0" w:color="000000"/>
              <w:bottom w:val="single" w:sz="4" w:space="0" w:color="000000"/>
            </w:tcBorders>
          </w:tcPr>
          <w:p w14:paraId="1228CEB5" w14:textId="77777777" w:rsidR="00916881" w:rsidRPr="002928D3" w:rsidRDefault="00916881" w:rsidP="002928D3">
            <w:pPr>
              <w:pStyle w:val="TableBody"/>
              <w:rPr>
                <w:b/>
                <w:bCs/>
              </w:rPr>
            </w:pPr>
            <w:r w:rsidRPr="002928D3">
              <w:rPr>
                <w:b/>
                <w:bCs/>
              </w:rPr>
              <w:t>Service Days</w:t>
            </w:r>
          </w:p>
        </w:tc>
        <w:tc>
          <w:tcPr>
            <w:tcW w:w="5500" w:type="dxa"/>
            <w:tcBorders>
              <w:top w:val="single" w:sz="4" w:space="0" w:color="000000"/>
              <w:left w:val="single" w:sz="4" w:space="0" w:color="000000"/>
              <w:bottom w:val="single" w:sz="4" w:space="0" w:color="000000"/>
              <w:right w:val="single" w:sz="4" w:space="0" w:color="000000"/>
            </w:tcBorders>
          </w:tcPr>
          <w:p w14:paraId="428EB452" w14:textId="1164A97B" w:rsidR="00916881" w:rsidRDefault="00916881" w:rsidP="002928D3">
            <w:pPr>
              <w:pStyle w:val="TableBody"/>
            </w:pPr>
            <w:r>
              <w:t>The Service days are explained in detail in the Cashpoint Parameters section of the User Guide,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_Ref221807415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color w:val="4F81BD" w:themeColor="accent1"/>
              </w:rPr>
              <w:fldChar w:fldCharType="end"/>
            </w:r>
          </w:p>
        </w:tc>
      </w:tr>
      <w:tr w:rsidR="00827C66" w14:paraId="7EC29758" w14:textId="77777777" w:rsidTr="0009567D">
        <w:trPr>
          <w:cantSplit/>
          <w:trHeight w:val="135"/>
        </w:trPr>
        <w:tc>
          <w:tcPr>
            <w:tcW w:w="2570" w:type="dxa"/>
            <w:tcBorders>
              <w:top w:val="single" w:sz="4" w:space="0" w:color="000000"/>
              <w:left w:val="single" w:sz="4" w:space="0" w:color="000000"/>
              <w:bottom w:val="single" w:sz="4" w:space="0" w:color="000000"/>
            </w:tcBorders>
          </w:tcPr>
          <w:p w14:paraId="15823305" w14:textId="77777777" w:rsidR="00827C66" w:rsidRPr="002928D3" w:rsidRDefault="00827C66" w:rsidP="002928D3">
            <w:pPr>
              <w:pStyle w:val="TableBody"/>
              <w:rPr>
                <w:b/>
                <w:bCs/>
              </w:rPr>
            </w:pPr>
            <w:r w:rsidRPr="002928D3">
              <w:rPr>
                <w:b/>
                <w:bCs/>
              </w:rPr>
              <w:t>Transit Time</w:t>
            </w:r>
          </w:p>
        </w:tc>
        <w:tc>
          <w:tcPr>
            <w:tcW w:w="5500" w:type="dxa"/>
            <w:tcBorders>
              <w:top w:val="single" w:sz="4" w:space="0" w:color="000000"/>
              <w:left w:val="single" w:sz="4" w:space="0" w:color="000000"/>
              <w:bottom w:val="single" w:sz="4" w:space="0" w:color="000000"/>
              <w:right w:val="single" w:sz="4" w:space="0" w:color="000000"/>
            </w:tcBorders>
          </w:tcPr>
          <w:p w14:paraId="3EEBFFD6" w14:textId="0324A6D3" w:rsidR="00827C66" w:rsidRDefault="00B24778" w:rsidP="002928D3">
            <w:pPr>
              <w:pStyle w:val="TableBody"/>
            </w:pPr>
            <w:r>
              <w:t xml:space="preserve">Transit Time is used by cost calculation to determine Dead Money Costs. The number of days that money </w:t>
            </w:r>
            <w:r w:rsidR="00082735">
              <w:t xml:space="preserve">is </w:t>
            </w:r>
            <w:r>
              <w:t xml:space="preserve">delivered to or returned by this cashpoint spends in transit. Dead Money Cost is </w:t>
            </w:r>
            <w:r w:rsidR="00082735">
              <w:t xml:space="preserve">the </w:t>
            </w:r>
            <w:r>
              <w:t>number of days times the Overnight Earnings Rate.</w:t>
            </w:r>
          </w:p>
        </w:tc>
      </w:tr>
      <w:tr w:rsidR="009A5974" w14:paraId="5210F41B" w14:textId="77777777" w:rsidTr="0009567D">
        <w:trPr>
          <w:cantSplit/>
          <w:trHeight w:val="135"/>
        </w:trPr>
        <w:tc>
          <w:tcPr>
            <w:tcW w:w="2570" w:type="dxa"/>
            <w:tcBorders>
              <w:top w:val="single" w:sz="4" w:space="0" w:color="000000"/>
              <w:left w:val="single" w:sz="4" w:space="0" w:color="000000"/>
              <w:bottom w:val="single" w:sz="4" w:space="0" w:color="000000"/>
            </w:tcBorders>
          </w:tcPr>
          <w:p w14:paraId="0A350CAC" w14:textId="77777777" w:rsidR="009A5974" w:rsidRPr="002928D3" w:rsidRDefault="009A5974" w:rsidP="002928D3">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3033E625" w14:textId="1E353087"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bl>
    <w:p w14:paraId="707E4533" w14:textId="5DC68822"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_Ref236116112 \h </w:instrText>
      </w:r>
      <w:r w:rsidR="00027408">
        <w:rPr>
          <w:caps/>
          <w:color w:val="622423"/>
          <w:spacing w:val="10"/>
        </w:rPr>
      </w:r>
      <w:r w:rsidR="00027408">
        <w:rPr>
          <w:caps/>
          <w:color w:val="622423"/>
          <w:spacing w:val="10"/>
        </w:rPr>
        <w:fldChar w:fldCharType="separate"/>
      </w:r>
      <w:r w:rsidR="00D57607">
        <w:rPr>
          <w:rFonts w:eastAsia="MS Mincho"/>
        </w:rPr>
        <w:t>System Settings Reports</w:t>
      </w:r>
      <w:r w:rsidR="00027408">
        <w:rPr>
          <w:caps/>
          <w:color w:val="622423"/>
          <w:spacing w:val="10"/>
        </w:rPr>
        <w:fldChar w:fldCharType="end"/>
      </w:r>
    </w:p>
    <w:p w14:paraId="443AB2EB" w14:textId="77777777" w:rsidR="002928D3" w:rsidRDefault="002928D3" w:rsidP="000778FC">
      <w:pPr>
        <w:pStyle w:val="BodyText"/>
      </w:pPr>
      <w:bookmarkStart w:id="3630" w:name="_Cashpoint_Service_Exceptions"/>
      <w:bookmarkEnd w:id="3630"/>
    </w:p>
    <w:p w14:paraId="07F6259E" w14:textId="4E56B27A" w:rsidR="00916881" w:rsidRDefault="00916881" w:rsidP="00420465">
      <w:pPr>
        <w:pStyle w:val="Heading3"/>
      </w:pPr>
      <w:bookmarkStart w:id="3631" w:name="_Toc128718760"/>
      <w:r>
        <w:lastRenderedPageBreak/>
        <w:t>Cashpoint Service Exceptions</w:t>
      </w:r>
      <w:bookmarkEnd w:id="3631"/>
    </w:p>
    <w:p w14:paraId="090DCE82" w14:textId="77777777" w:rsidR="00916881" w:rsidRDefault="00916881" w:rsidP="00E21D10">
      <w:pPr>
        <w:pStyle w:val="BodyText"/>
        <w:pPrChange w:id="3632" w:author="Robbie Moses" w:date="2023-03-03T06:45:00Z">
          <w:pPr>
            <w:spacing w:after="120"/>
            <w:ind w:left="187" w:hanging="187"/>
            <w:outlineLvl w:val="0"/>
          </w:pPr>
        </w:pPrChange>
      </w:pPr>
      <w:r>
        <w:t>The Cashpoint Service Exceptions Report show the changes to the service days for each of the Cashpoints and events that are assigned.</w:t>
      </w:r>
    </w:p>
    <w:p w14:paraId="71B7F5DD" w14:textId="55701FF6" w:rsidR="00916881" w:rsidRDefault="00916881" w:rsidP="00F63174">
      <w:pPr>
        <w:pStyle w:val="Caption"/>
        <w:spacing w:before="0" w:after="120"/>
        <w:ind w:left="187" w:hanging="187"/>
        <w:outlineLvl w:val="0"/>
      </w:pPr>
      <w:bookmarkStart w:id="3633" w:name="_Toc128631102"/>
      <w:r>
        <w:t xml:space="preserve">Table </w:t>
      </w:r>
      <w:r w:rsidR="00027408">
        <w:fldChar w:fldCharType="begin"/>
      </w:r>
      <w:r>
        <w:instrText xml:space="preserve"> SEQ "Table" \*Arabic </w:instrText>
      </w:r>
      <w:r w:rsidR="00027408">
        <w:fldChar w:fldCharType="separate"/>
      </w:r>
      <w:r w:rsidR="00D57607">
        <w:rPr>
          <w:noProof/>
        </w:rPr>
        <w:t>148</w:t>
      </w:r>
      <w:r w:rsidR="00027408">
        <w:rPr>
          <w:noProof/>
        </w:rPr>
        <w:fldChar w:fldCharType="end"/>
      </w:r>
      <w:r>
        <w:t xml:space="preserve">: Cashpoint Service </w:t>
      </w:r>
      <w:r w:rsidR="00FD13C8">
        <w:t>EXCEPTIONS DESCRIPTION</w:t>
      </w:r>
      <w:bookmarkEnd w:id="363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5C7EAF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96018AB"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69F3BDA" w14:textId="77777777" w:rsidR="00916881" w:rsidRDefault="00916881" w:rsidP="002928D3">
            <w:pPr>
              <w:pStyle w:val="TableHeading"/>
            </w:pPr>
            <w:r>
              <w:t>Description</w:t>
            </w:r>
          </w:p>
        </w:tc>
      </w:tr>
      <w:tr w:rsidR="00916881" w14:paraId="175C5D66" w14:textId="77777777" w:rsidTr="0009567D">
        <w:trPr>
          <w:cantSplit/>
          <w:trHeight w:val="135"/>
        </w:trPr>
        <w:tc>
          <w:tcPr>
            <w:tcW w:w="2570" w:type="dxa"/>
            <w:tcBorders>
              <w:top w:val="single" w:sz="4" w:space="0" w:color="000000"/>
              <w:left w:val="single" w:sz="4" w:space="0" w:color="000000"/>
              <w:bottom w:val="single" w:sz="4" w:space="0" w:color="000000"/>
            </w:tcBorders>
          </w:tcPr>
          <w:p w14:paraId="318DFE9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F6CC02C" w14:textId="09C0501F" w:rsidR="00916881" w:rsidDel="00FD519E" w:rsidRDefault="00916881" w:rsidP="00787C40">
            <w:pPr>
              <w:pStyle w:val="TableBody"/>
              <w:rPr>
                <w:del w:id="3634" w:author="Moses, Robbie" w:date="2023-03-02T00:47:00Z"/>
              </w:rPr>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p w14:paraId="7A151F3D" w14:textId="77777777" w:rsidR="00916881" w:rsidRDefault="00916881" w:rsidP="00FD519E">
            <w:pPr>
              <w:pStyle w:val="TableBody"/>
            </w:pPr>
          </w:p>
        </w:tc>
      </w:tr>
      <w:tr w:rsidR="00916881" w14:paraId="2F4A113B" w14:textId="77777777" w:rsidTr="0009567D">
        <w:trPr>
          <w:cantSplit/>
          <w:trHeight w:val="135"/>
        </w:trPr>
        <w:tc>
          <w:tcPr>
            <w:tcW w:w="2570" w:type="dxa"/>
            <w:tcBorders>
              <w:top w:val="single" w:sz="4" w:space="0" w:color="000000"/>
              <w:left w:val="single" w:sz="4" w:space="0" w:color="000000"/>
              <w:bottom w:val="single" w:sz="4" w:space="0" w:color="000000"/>
            </w:tcBorders>
          </w:tcPr>
          <w:p w14:paraId="4D77DDCF"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851A2E" w14:textId="77777777" w:rsidR="00916881" w:rsidRDefault="00916881" w:rsidP="002928D3">
            <w:pPr>
              <w:pStyle w:val="TableBody"/>
            </w:pPr>
            <w:r>
              <w:t xml:space="preserve">Unique alphanumeric identification of the Cashpoint. </w:t>
            </w:r>
          </w:p>
        </w:tc>
      </w:tr>
      <w:tr w:rsidR="00916881" w14:paraId="762A6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4783D8F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2826DE49" w14:textId="77777777" w:rsidR="00916881" w:rsidRDefault="00916881" w:rsidP="002928D3">
            <w:pPr>
              <w:pStyle w:val="TableBody"/>
            </w:pPr>
            <w:r>
              <w:t xml:space="preserve">The name of the Cashpoint as defined at the Cashpoint </w:t>
            </w:r>
          </w:p>
        </w:tc>
      </w:tr>
      <w:tr w:rsidR="00916881" w14:paraId="2EE6755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F0492" w14:textId="77777777" w:rsidR="00916881" w:rsidRPr="002928D3" w:rsidRDefault="00916881" w:rsidP="002928D3">
            <w:pPr>
              <w:pStyle w:val="TableBody"/>
              <w:rPr>
                <w:b/>
                <w:bCs/>
              </w:rPr>
            </w:pPr>
            <w:r w:rsidRPr="002928D3">
              <w:rPr>
                <w:b/>
                <w:bCs/>
              </w:rPr>
              <w:t>Service Exception ID</w:t>
            </w:r>
          </w:p>
        </w:tc>
        <w:tc>
          <w:tcPr>
            <w:tcW w:w="5500" w:type="dxa"/>
            <w:tcBorders>
              <w:top w:val="single" w:sz="4" w:space="0" w:color="000000"/>
              <w:left w:val="single" w:sz="4" w:space="0" w:color="000000"/>
              <w:bottom w:val="single" w:sz="4" w:space="0" w:color="000000"/>
              <w:right w:val="single" w:sz="4" w:space="0" w:color="000000"/>
            </w:tcBorders>
          </w:tcPr>
          <w:p w14:paraId="368F34B9" w14:textId="49CD922A" w:rsidR="00916881" w:rsidRDefault="00916881" w:rsidP="002928D3">
            <w:pPr>
              <w:pStyle w:val="TableBody"/>
            </w:pPr>
            <w:r>
              <w:t xml:space="preserve">The identifier of the Service Exception that has been defined at </w:t>
            </w:r>
            <w:r w:rsidRPr="00FD519E">
              <w:rPr>
                <w:i/>
                <w:iCs/>
                <w:rPrChange w:id="3635" w:author="Moses, Robbie" w:date="2023-03-02T00:47:00Z">
                  <w:rPr/>
                </w:rPrChange>
              </w:rPr>
              <w:t xml:space="preserve">Cashpoint </w:t>
            </w:r>
            <w:r w:rsidRPr="00FD519E">
              <w:rPr>
                <w:rFonts w:ascii="Wingdings" w:hAnsi="Wingdings"/>
                <w:i/>
                <w:iCs/>
                <w:rPrChange w:id="3636" w:author="Moses, Robbie" w:date="2023-03-02T00:47:00Z">
                  <w:rPr>
                    <w:rFonts w:ascii="Wingdings" w:hAnsi="Wingdings"/>
                  </w:rPr>
                </w:rPrChange>
              </w:rPr>
              <w:t></w:t>
            </w:r>
            <w:r w:rsidRPr="00FD519E">
              <w:rPr>
                <w:i/>
                <w:iCs/>
                <w:rPrChange w:id="3637" w:author="Moses, Robbie" w:date="2023-03-02T00:47:00Z">
                  <w:rPr/>
                </w:rPrChange>
              </w:rPr>
              <w:t xml:space="preserve"> Basic </w:t>
            </w:r>
            <w:r w:rsidRPr="00FD519E">
              <w:rPr>
                <w:rFonts w:ascii="Wingdings" w:hAnsi="Wingdings"/>
                <w:i/>
                <w:iCs/>
                <w:rPrChange w:id="3638" w:author="Moses, Robbie" w:date="2023-03-02T00:47:00Z">
                  <w:rPr>
                    <w:rFonts w:ascii="Wingdings" w:hAnsi="Wingdings"/>
                  </w:rPr>
                </w:rPrChange>
              </w:rPr>
              <w:t></w:t>
            </w:r>
            <w:r w:rsidRPr="00FD519E">
              <w:rPr>
                <w:i/>
                <w:iCs/>
                <w:rPrChange w:id="3639" w:author="Moses, Robbie" w:date="2023-03-02T00:47:00Z">
                  <w:rPr/>
                </w:rPrChange>
              </w:rPr>
              <w:t xml:space="preserve"> Service Days </w:t>
            </w:r>
            <w:r w:rsidRPr="00FD519E">
              <w:rPr>
                <w:rFonts w:ascii="Wingdings" w:hAnsi="Wingdings"/>
                <w:i/>
                <w:iCs/>
                <w:rPrChange w:id="3640" w:author="Moses, Robbie" w:date="2023-03-02T00:47:00Z">
                  <w:rPr>
                    <w:rFonts w:ascii="Wingdings" w:hAnsi="Wingdings"/>
                  </w:rPr>
                </w:rPrChange>
              </w:rPr>
              <w:t></w:t>
            </w:r>
            <w:r w:rsidRPr="00FD519E">
              <w:rPr>
                <w:i/>
                <w:iCs/>
                <w:rPrChange w:id="3641" w:author="Moses, Robbie" w:date="2023-03-02T00:47:00Z">
                  <w:rPr/>
                </w:rPrChange>
              </w:rPr>
              <w:t xml:space="preserve"> Service</w:t>
            </w:r>
            <w:r>
              <w:t xml:space="preserve"> Exceptions or assigned through </w:t>
            </w:r>
            <w:r w:rsidR="00082735">
              <w:t xml:space="preserve">the </w:t>
            </w:r>
            <w:r w:rsidRPr="00FD519E">
              <w:rPr>
                <w:i/>
                <w:iCs/>
                <w:rPrChange w:id="3642" w:author="Moses, Robbie" w:date="2023-03-02T00:47:00Z">
                  <w:rPr/>
                </w:rPrChange>
              </w:rPr>
              <w:t>Network</w:t>
            </w:r>
            <w:r w:rsidRPr="00FD519E">
              <w:rPr>
                <w:rFonts w:ascii="Wingdings" w:hAnsi="Wingdings"/>
                <w:i/>
                <w:iCs/>
                <w:rPrChange w:id="3643" w:author="Moses, Robbie" w:date="2023-03-02T00:47:00Z">
                  <w:rPr>
                    <w:rFonts w:ascii="Wingdings" w:hAnsi="Wingdings"/>
                  </w:rPr>
                </w:rPrChange>
              </w:rPr>
              <w:t></w:t>
            </w:r>
            <w:r w:rsidRPr="00FD519E">
              <w:rPr>
                <w:i/>
                <w:iCs/>
                <w:rPrChange w:id="3644" w:author="Moses, Robbie" w:date="2023-03-02T00:47:00Z">
                  <w:rPr/>
                </w:rPrChange>
              </w:rPr>
              <w:t>Defaults</w:t>
            </w:r>
            <w:r w:rsidRPr="00FD519E">
              <w:rPr>
                <w:rFonts w:ascii="Wingdings" w:hAnsi="Wingdings"/>
                <w:i/>
                <w:iCs/>
                <w:rPrChange w:id="3645" w:author="Moses, Robbie" w:date="2023-03-02T00:47:00Z">
                  <w:rPr>
                    <w:rFonts w:ascii="Wingdings" w:hAnsi="Wingdings"/>
                  </w:rPr>
                </w:rPrChange>
              </w:rPr>
              <w:t></w:t>
            </w:r>
            <w:r w:rsidRPr="00FD519E">
              <w:rPr>
                <w:i/>
                <w:iCs/>
                <w:rPrChange w:id="3646" w:author="Moses, Robbie" w:date="2023-03-02T00:47:00Z">
                  <w:rPr/>
                </w:rPrChange>
              </w:rPr>
              <w:t>Service</w:t>
            </w:r>
            <w:r>
              <w:t xml:space="preserve"> Exceptions page.</w:t>
            </w:r>
          </w:p>
        </w:tc>
      </w:tr>
      <w:tr w:rsidR="00916881" w14:paraId="30B7BA2C" w14:textId="77777777" w:rsidTr="0009567D">
        <w:trPr>
          <w:cantSplit/>
          <w:trHeight w:val="135"/>
        </w:trPr>
        <w:tc>
          <w:tcPr>
            <w:tcW w:w="2570" w:type="dxa"/>
            <w:tcBorders>
              <w:top w:val="single" w:sz="4" w:space="0" w:color="000000"/>
              <w:left w:val="single" w:sz="4" w:space="0" w:color="000000"/>
              <w:bottom w:val="single" w:sz="4" w:space="0" w:color="000000"/>
            </w:tcBorders>
          </w:tcPr>
          <w:p w14:paraId="5A2FBC01" w14:textId="77777777" w:rsidR="00916881" w:rsidRPr="002928D3" w:rsidRDefault="00916881" w:rsidP="002928D3">
            <w:pPr>
              <w:pStyle w:val="TableBody"/>
              <w:rPr>
                <w:b/>
                <w:bCs/>
              </w:rPr>
            </w:pPr>
            <w:r w:rsidRPr="002928D3">
              <w:rPr>
                <w:b/>
                <w:bCs/>
              </w:rPr>
              <w:t>Exception Start</w:t>
            </w:r>
          </w:p>
        </w:tc>
        <w:tc>
          <w:tcPr>
            <w:tcW w:w="5500" w:type="dxa"/>
            <w:tcBorders>
              <w:top w:val="single" w:sz="4" w:space="0" w:color="000000"/>
              <w:left w:val="single" w:sz="4" w:space="0" w:color="000000"/>
              <w:bottom w:val="single" w:sz="4" w:space="0" w:color="000000"/>
              <w:right w:val="single" w:sz="4" w:space="0" w:color="000000"/>
            </w:tcBorders>
          </w:tcPr>
          <w:p w14:paraId="744C5DCF" w14:textId="30209CE8" w:rsidR="00916881" w:rsidRDefault="00916881" w:rsidP="002928D3">
            <w:pPr>
              <w:pStyle w:val="TableBody"/>
            </w:pPr>
            <w:r>
              <w:t>The starting date of the service exception</w:t>
            </w:r>
          </w:p>
        </w:tc>
      </w:tr>
      <w:tr w:rsidR="00916881" w14:paraId="49B38E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36DFA16" w14:textId="77777777" w:rsidR="00916881" w:rsidRPr="002928D3" w:rsidRDefault="00916881" w:rsidP="002928D3">
            <w:pPr>
              <w:pStyle w:val="TableBody"/>
              <w:rPr>
                <w:b/>
                <w:bCs/>
              </w:rPr>
            </w:pPr>
            <w:r w:rsidRPr="002928D3">
              <w:rPr>
                <w:b/>
                <w:bCs/>
              </w:rPr>
              <w:t>Exception End</w:t>
            </w:r>
          </w:p>
        </w:tc>
        <w:tc>
          <w:tcPr>
            <w:tcW w:w="5500" w:type="dxa"/>
            <w:tcBorders>
              <w:top w:val="single" w:sz="4" w:space="0" w:color="000000"/>
              <w:left w:val="single" w:sz="4" w:space="0" w:color="000000"/>
              <w:bottom w:val="single" w:sz="4" w:space="0" w:color="000000"/>
              <w:right w:val="single" w:sz="4" w:space="0" w:color="000000"/>
            </w:tcBorders>
          </w:tcPr>
          <w:p w14:paraId="7D1FD822" w14:textId="77777777" w:rsidR="00916881" w:rsidRDefault="00916881" w:rsidP="002928D3">
            <w:pPr>
              <w:pStyle w:val="TableBody"/>
            </w:pPr>
            <w:r>
              <w:t>The ending date of the service exception</w:t>
            </w:r>
          </w:p>
        </w:tc>
      </w:tr>
      <w:tr w:rsidR="00916881" w14:paraId="7BC6E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786C71" w14:textId="77777777" w:rsidR="00916881" w:rsidRPr="002928D3" w:rsidRDefault="00916881" w:rsidP="002928D3">
            <w:pPr>
              <w:pStyle w:val="TableBody"/>
              <w:rPr>
                <w:b/>
                <w:bCs/>
              </w:rPr>
            </w:pPr>
            <w:r w:rsidRPr="002928D3">
              <w:rPr>
                <w:b/>
                <w:bCs/>
              </w:rPr>
              <w:t>Exception Type</w:t>
            </w:r>
          </w:p>
        </w:tc>
        <w:tc>
          <w:tcPr>
            <w:tcW w:w="5500" w:type="dxa"/>
            <w:tcBorders>
              <w:top w:val="single" w:sz="4" w:space="0" w:color="000000"/>
              <w:left w:val="single" w:sz="4" w:space="0" w:color="000000"/>
              <w:bottom w:val="single" w:sz="4" w:space="0" w:color="000000"/>
              <w:right w:val="single" w:sz="4" w:space="0" w:color="000000"/>
            </w:tcBorders>
          </w:tcPr>
          <w:p w14:paraId="0EE4D4DD" w14:textId="5587E1A8" w:rsidR="00916881" w:rsidRDefault="00916881" w:rsidP="002928D3">
            <w:pPr>
              <w:pStyle w:val="TableBody"/>
            </w:pPr>
            <w:r>
              <w:rPr>
                <w:rFonts w:ascii="Arial" w:hAnsi="Arial"/>
              </w:rPr>
              <w:t>Describes the type of Service Exception that is defined. For a list of the specific Service Exceptions, see</w:t>
            </w:r>
            <w:r>
              <w:rPr>
                <w:rStyle w:val="TopicCrossReference"/>
              </w:rPr>
              <w:t xml:space="preserve">: </w:t>
            </w:r>
            <w:r w:rsidR="00027408" w:rsidRPr="00560B68">
              <w:rPr>
                <w:rStyle w:val="TopicCrossReference"/>
                <w:color w:val="4F81BD" w:themeColor="accent1"/>
              </w:rPr>
              <w:fldChar w:fldCharType="begin"/>
            </w:r>
            <w:r w:rsidRPr="00560B68">
              <w:rPr>
                <w:rStyle w:val="TopicCrossReference"/>
                <w:color w:val="4F81BD" w:themeColor="accent1"/>
              </w:rPr>
              <w:instrText xml:space="preserve"> REF _Ref221807415 \h </w:instrText>
            </w:r>
            <w:r w:rsidR="002928D3" w:rsidRPr="00560B68">
              <w:rPr>
                <w:rStyle w:val="TopicCrossReference"/>
                <w:color w:val="4F81BD" w:themeColor="accent1"/>
              </w:rPr>
              <w:instrText xml:space="preserve"> \* MERGEFORMAT </w:instrText>
            </w:r>
            <w:r w:rsidR="00027408" w:rsidRPr="00560B68">
              <w:rPr>
                <w:rStyle w:val="TopicCrossReference"/>
                <w:color w:val="4F81BD" w:themeColor="accent1"/>
              </w:rPr>
            </w:r>
            <w:r w:rsidR="00027408" w:rsidRPr="00560B68">
              <w:rPr>
                <w:rStyle w:val="TopicCrossReference"/>
                <w:color w:val="4F81BD" w:themeColor="accent1"/>
              </w:rPr>
              <w:fldChar w:fldCharType="separate"/>
            </w:r>
            <w:r w:rsidR="00D57607" w:rsidRPr="00560B68">
              <w:rPr>
                <w:color w:val="4F81BD" w:themeColor="accent1"/>
              </w:rPr>
              <w:t xml:space="preserve">Table </w:t>
            </w:r>
            <w:r w:rsidR="00D57607" w:rsidRPr="00560B68">
              <w:rPr>
                <w:noProof/>
                <w:color w:val="4F81BD" w:themeColor="accent1"/>
              </w:rPr>
              <w:t>14</w:t>
            </w:r>
            <w:r w:rsidR="00D57607" w:rsidRPr="00560B68">
              <w:rPr>
                <w:color w:val="4F81BD" w:themeColor="accent1"/>
              </w:rPr>
              <w:t>: Business and Service Days Description</w:t>
            </w:r>
            <w:r w:rsidR="00027408" w:rsidRPr="00560B68">
              <w:rPr>
                <w:rStyle w:val="TopicCrossReference"/>
                <w:color w:val="4F81BD" w:themeColor="accent1"/>
              </w:rPr>
              <w:fldChar w:fldCharType="end"/>
            </w:r>
          </w:p>
        </w:tc>
      </w:tr>
      <w:tr w:rsidR="00916881" w14:paraId="4409C550" w14:textId="77777777" w:rsidTr="0009567D">
        <w:trPr>
          <w:cantSplit/>
          <w:trHeight w:val="135"/>
        </w:trPr>
        <w:tc>
          <w:tcPr>
            <w:tcW w:w="2570" w:type="dxa"/>
            <w:tcBorders>
              <w:top w:val="single" w:sz="4" w:space="0" w:color="000000"/>
              <w:left w:val="single" w:sz="4" w:space="0" w:color="000000"/>
              <w:bottom w:val="single" w:sz="4" w:space="0" w:color="000000"/>
            </w:tcBorders>
          </w:tcPr>
          <w:p w14:paraId="180E93FA" w14:textId="77777777" w:rsidR="00916881" w:rsidRPr="002928D3" w:rsidRDefault="00916881" w:rsidP="002928D3">
            <w:pPr>
              <w:pStyle w:val="TableBody"/>
              <w:rPr>
                <w:b/>
                <w:bCs/>
              </w:rPr>
            </w:pPr>
            <w:r w:rsidRPr="002928D3">
              <w:rPr>
                <w:b/>
                <w:bCs/>
              </w:rPr>
              <w:t>Shift Days</w:t>
            </w:r>
          </w:p>
        </w:tc>
        <w:tc>
          <w:tcPr>
            <w:tcW w:w="5500" w:type="dxa"/>
            <w:tcBorders>
              <w:top w:val="single" w:sz="4" w:space="0" w:color="000000"/>
              <w:left w:val="single" w:sz="4" w:space="0" w:color="000000"/>
              <w:bottom w:val="single" w:sz="4" w:space="0" w:color="000000"/>
              <w:right w:val="single" w:sz="4" w:space="0" w:color="000000"/>
            </w:tcBorders>
          </w:tcPr>
          <w:p w14:paraId="024FA216" w14:textId="5AA9AFE1" w:rsidR="00916881" w:rsidRDefault="00916881" w:rsidP="002928D3">
            <w:pPr>
              <w:pStyle w:val="TableBody"/>
            </w:pPr>
            <w:r>
              <w:t xml:space="preserve">The number of days the service will be </w:t>
            </w:r>
            <w:r w:rsidR="00FD13C8">
              <w:t>shifted if</w:t>
            </w:r>
            <w:r>
              <w:t xml:space="preserve"> Shift Before or Shift After.</w:t>
            </w:r>
          </w:p>
        </w:tc>
      </w:tr>
    </w:tbl>
    <w:p w14:paraId="3FA8B682" w14:textId="3ACD433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6F98BE8A" w14:textId="77777777" w:rsidR="00FD13C8" w:rsidRDefault="00FD13C8" w:rsidP="00F63174">
      <w:pPr>
        <w:pStyle w:val="TopofSection"/>
        <w:spacing w:before="0" w:after="120" w:line="240" w:lineRule="auto"/>
        <w:ind w:left="187" w:hanging="187"/>
        <w:outlineLvl w:val="0"/>
        <w:rPr>
          <w:rFonts w:eastAsia="MS Mincho"/>
        </w:rPr>
      </w:pPr>
    </w:p>
    <w:p w14:paraId="154CCFD8" w14:textId="5FCCC28D" w:rsidR="00916881" w:rsidRDefault="00916881" w:rsidP="00420465">
      <w:pPr>
        <w:pStyle w:val="Heading3"/>
        <w:rPr>
          <w:rFonts w:eastAsia="MS Mincho"/>
        </w:rPr>
      </w:pPr>
      <w:bookmarkStart w:id="3647" w:name="_Cashpoint_Service_Schedules"/>
      <w:bookmarkStart w:id="3648" w:name="_Toc128718761"/>
      <w:bookmarkEnd w:id="3647"/>
      <w:r>
        <w:rPr>
          <w:rFonts w:eastAsia="MS Mincho"/>
        </w:rPr>
        <w:t>Cashpoint Service Schedules</w:t>
      </w:r>
      <w:bookmarkEnd w:id="3648"/>
    </w:p>
    <w:p w14:paraId="3ECE4984" w14:textId="6E304939" w:rsidR="00916881" w:rsidRDefault="00916881" w:rsidP="002928D3">
      <w:pPr>
        <w:pStyle w:val="BodyText"/>
      </w:pPr>
      <w:r>
        <w:t xml:space="preserve">The Cashpoint Service Schedules Report shows a detailed report of the upcoming service days </w:t>
      </w:r>
      <w:r w:rsidR="00082735">
        <w:t xml:space="preserve">on </w:t>
      </w:r>
      <w:r>
        <w:t xml:space="preserve">the horizon that is generated after the recommendation process is run. </w:t>
      </w:r>
    </w:p>
    <w:p w14:paraId="0AE721B3" w14:textId="7F048D2F" w:rsidR="00916881" w:rsidRDefault="00916881" w:rsidP="00F63174">
      <w:pPr>
        <w:pStyle w:val="Caption"/>
        <w:spacing w:before="0" w:after="120"/>
        <w:ind w:left="187" w:hanging="187"/>
        <w:outlineLvl w:val="0"/>
      </w:pPr>
      <w:bookmarkStart w:id="3649" w:name="_Toc128631103"/>
      <w:r>
        <w:t xml:space="preserve">Table </w:t>
      </w:r>
      <w:r w:rsidR="00027408">
        <w:fldChar w:fldCharType="begin"/>
      </w:r>
      <w:r>
        <w:instrText xml:space="preserve"> SEQ "Table" \*Arabic </w:instrText>
      </w:r>
      <w:r w:rsidR="00027408">
        <w:fldChar w:fldCharType="separate"/>
      </w:r>
      <w:r w:rsidR="00D57607">
        <w:rPr>
          <w:noProof/>
        </w:rPr>
        <w:t>149</w:t>
      </w:r>
      <w:r w:rsidR="00027408">
        <w:rPr>
          <w:noProof/>
        </w:rPr>
        <w:fldChar w:fldCharType="end"/>
      </w:r>
      <w:r>
        <w:t xml:space="preserve">: Cashpoint Service </w:t>
      </w:r>
      <w:r w:rsidR="00FD13C8">
        <w:t>SCHEDULE DESCRIPTION</w:t>
      </w:r>
      <w:bookmarkEnd w:id="36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0B47C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0049436"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AB6C0B2" w14:textId="77777777" w:rsidR="00916881" w:rsidRDefault="00916881" w:rsidP="002928D3">
            <w:pPr>
              <w:pStyle w:val="TableHeading"/>
            </w:pPr>
            <w:r>
              <w:t>Description</w:t>
            </w:r>
          </w:p>
        </w:tc>
      </w:tr>
      <w:tr w:rsidR="00916881" w14:paraId="45DEB79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CD7257"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A82D4C" w14:textId="6C0461BE" w:rsidR="00916881" w:rsidRDefault="00916881" w:rsidP="002928D3">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2F9B7D78"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5124A"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B0B67D6" w14:textId="77777777" w:rsidR="00916881" w:rsidRDefault="00916881" w:rsidP="002928D3">
            <w:pPr>
              <w:pStyle w:val="TableBody"/>
            </w:pPr>
            <w:r>
              <w:t xml:space="preserve">Unique alphanumeric identification of the Cashpoint. </w:t>
            </w:r>
          </w:p>
        </w:tc>
      </w:tr>
      <w:tr w:rsidR="00916881" w14:paraId="04ECC1A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2940D4" w14:textId="77777777" w:rsidR="00916881" w:rsidRPr="002928D3" w:rsidRDefault="00916881" w:rsidP="002928D3">
            <w:pPr>
              <w:pStyle w:val="TableBody"/>
              <w:rPr>
                <w:b/>
                <w:bCs/>
              </w:rPr>
            </w:pPr>
            <w:r w:rsidRPr="002928D3">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8A8F5DB" w14:textId="77777777" w:rsidR="00916881" w:rsidRDefault="00916881" w:rsidP="002928D3">
            <w:pPr>
              <w:pStyle w:val="TableBody"/>
            </w:pPr>
            <w:r>
              <w:t xml:space="preserve">The name of the Cashpoint as defined at the Cashpoint </w:t>
            </w:r>
          </w:p>
        </w:tc>
      </w:tr>
      <w:tr w:rsidR="00916881" w14:paraId="4C7DAD1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EF214" w14:textId="77777777" w:rsidR="00916881" w:rsidRPr="002928D3" w:rsidRDefault="00916881" w:rsidP="002928D3">
            <w:pPr>
              <w:pStyle w:val="TableBody"/>
              <w:rPr>
                <w:b/>
                <w:bCs/>
              </w:rPr>
            </w:pPr>
            <w:r w:rsidRPr="002928D3">
              <w:rPr>
                <w:b/>
                <w:bCs/>
              </w:rPr>
              <w:lastRenderedPageBreak/>
              <w:t>Cashpoint Type</w:t>
            </w:r>
          </w:p>
        </w:tc>
        <w:tc>
          <w:tcPr>
            <w:tcW w:w="5500" w:type="dxa"/>
            <w:tcBorders>
              <w:top w:val="single" w:sz="4" w:space="0" w:color="000000"/>
              <w:left w:val="single" w:sz="4" w:space="0" w:color="000000"/>
              <w:bottom w:val="single" w:sz="4" w:space="0" w:color="000000"/>
              <w:right w:val="single" w:sz="4" w:space="0" w:color="000000"/>
            </w:tcBorders>
          </w:tcPr>
          <w:p w14:paraId="63298FC7" w14:textId="77777777" w:rsidR="00916881" w:rsidRDefault="00916881" w:rsidP="002928D3">
            <w:pPr>
              <w:pStyle w:val="TableBody"/>
            </w:pPr>
            <w:r>
              <w:t>Type of Cashpoint based on type and replenishment schedule(Add ATM, Replace ATM,  Branch, etc.)</w:t>
            </w:r>
          </w:p>
        </w:tc>
      </w:tr>
      <w:tr w:rsidR="009A5974" w14:paraId="1F6C2CFB" w14:textId="77777777" w:rsidTr="001B363B">
        <w:trPr>
          <w:cantSplit/>
          <w:trHeight w:val="135"/>
        </w:trPr>
        <w:tc>
          <w:tcPr>
            <w:tcW w:w="2570" w:type="dxa"/>
            <w:tcBorders>
              <w:top w:val="single" w:sz="4" w:space="0" w:color="000000"/>
              <w:left w:val="single" w:sz="4" w:space="0" w:color="000000"/>
              <w:bottom w:val="single" w:sz="4" w:space="0" w:color="000000"/>
            </w:tcBorders>
          </w:tcPr>
          <w:p w14:paraId="0C6554F9" w14:textId="77777777" w:rsidR="009A5974" w:rsidRPr="002928D3" w:rsidRDefault="009A5974" w:rsidP="002928D3">
            <w:pPr>
              <w:pStyle w:val="TableBody"/>
              <w:rPr>
                <w:b/>
                <w:bCs/>
              </w:rPr>
            </w:pPr>
            <w:r w:rsidRPr="002928D3">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2679883C" w14:textId="62AE96D8" w:rsidR="009A5974" w:rsidRDefault="009A5974" w:rsidP="002928D3">
            <w:pPr>
              <w:pStyle w:val="TableBody"/>
            </w:pPr>
            <w:r>
              <w:t xml:space="preserve">A column is displayed in the report for branches to specify special service days for foreign currency. These foreign currency service days are defined at the cashpoint level. For more information see: </w:t>
            </w:r>
            <w:hyperlink w:anchor="_CashpointAdvancedForeign_Currency" w:history="1">
              <w:r w:rsidRPr="00560B68">
                <w:rPr>
                  <w:color w:val="4F81BD" w:themeColor="accent1"/>
                </w:rPr>
                <w:t>Cashpoint</w:t>
              </w:r>
              <w:r w:rsidRPr="00560B68">
                <w:rPr>
                  <w:rFonts w:ascii="Wingdings" w:hAnsi="Wingdings"/>
                  <w:color w:val="4F81BD" w:themeColor="accent1"/>
                </w:rPr>
                <w:t></w:t>
              </w:r>
              <w:r w:rsidRPr="00560B68">
                <w:rPr>
                  <w:color w:val="4F81BD" w:themeColor="accent1"/>
                </w:rPr>
                <w:t>Advanced</w:t>
              </w:r>
              <w:r w:rsidRPr="00560B68">
                <w:rPr>
                  <w:rFonts w:ascii="Wingdings" w:hAnsi="Wingdings"/>
                  <w:color w:val="4F81BD" w:themeColor="accent1"/>
                </w:rPr>
                <w:t></w:t>
              </w:r>
              <w:r w:rsidRPr="00560B68">
                <w:rPr>
                  <w:color w:val="4F81BD" w:themeColor="accent1"/>
                </w:rPr>
                <w:t>Foreign Currency Service Days</w:t>
              </w:r>
              <w:r w:rsidRPr="009A5974">
                <w:rPr>
                  <w:rStyle w:val="Hyperlink"/>
                </w:rPr>
                <w:t xml:space="preserve"> </w:t>
              </w:r>
            </w:hyperlink>
          </w:p>
        </w:tc>
      </w:tr>
      <w:tr w:rsidR="00916881" w14:paraId="6720CF4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066218" w14:textId="77777777" w:rsidR="00916881" w:rsidRPr="002928D3" w:rsidRDefault="00916881" w:rsidP="002928D3">
            <w:pPr>
              <w:pStyle w:val="TableBody"/>
              <w:rPr>
                <w:b/>
                <w:bCs/>
              </w:rPr>
            </w:pPr>
            <w:r w:rsidRPr="002928D3">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53EDDC14" w14:textId="77777777" w:rsidR="00916881" w:rsidRDefault="00916881" w:rsidP="002928D3">
            <w:pPr>
              <w:pStyle w:val="TableBody"/>
            </w:pPr>
            <w:r>
              <w:t>The date of service</w:t>
            </w:r>
          </w:p>
        </w:tc>
      </w:tr>
      <w:tr w:rsidR="00916881" w14:paraId="2F859D1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BD5CE4" w14:textId="77777777" w:rsidR="00916881" w:rsidRPr="002928D3" w:rsidRDefault="00916881" w:rsidP="002928D3">
            <w:pPr>
              <w:pStyle w:val="TableBody"/>
              <w:rPr>
                <w:b/>
                <w:bCs/>
              </w:rPr>
            </w:pPr>
            <w:r w:rsidRPr="002928D3">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2BA17F34" w14:textId="77777777" w:rsidR="00916881" w:rsidRDefault="00916881" w:rsidP="002928D3">
            <w:pPr>
              <w:pStyle w:val="TableBody"/>
            </w:pPr>
            <w:r>
              <w:t>Specifies the availability of delivery.</w:t>
            </w:r>
          </w:p>
          <w:p w14:paraId="6D99C8C7" w14:textId="77777777" w:rsidR="00916881" w:rsidRDefault="00916881" w:rsidP="002928D3">
            <w:pPr>
              <w:pStyle w:val="TableBody"/>
            </w:pPr>
            <w:r w:rsidRPr="00FD519E">
              <w:rPr>
                <w:b/>
                <w:bCs/>
                <w:rPrChange w:id="3650" w:author="Moses, Robbie" w:date="2023-03-02T00:48:00Z">
                  <w:rPr/>
                </w:rPrChange>
              </w:rPr>
              <w:t>Blank</w:t>
            </w:r>
            <w:r>
              <w:t xml:space="preserve"> – No delivery is possible</w:t>
            </w:r>
          </w:p>
          <w:p w14:paraId="3FB860CC" w14:textId="77777777" w:rsidR="00916881" w:rsidRDefault="00916881" w:rsidP="002928D3">
            <w:pPr>
              <w:pStyle w:val="TableBody"/>
            </w:pPr>
            <w:r w:rsidRPr="00FD519E">
              <w:rPr>
                <w:b/>
                <w:bCs/>
                <w:rPrChange w:id="3651" w:author="Moses, Robbie" w:date="2023-03-02T00:48:00Z">
                  <w:rPr/>
                </w:rPrChange>
              </w:rPr>
              <w:t>Optional</w:t>
            </w:r>
            <w:r>
              <w:t xml:space="preserve"> – Delivery is possible on this day but not required</w:t>
            </w:r>
          </w:p>
          <w:p w14:paraId="1F66382B" w14:textId="77777777" w:rsidR="00916881" w:rsidRDefault="00916881" w:rsidP="002928D3">
            <w:pPr>
              <w:pStyle w:val="TableBody"/>
            </w:pPr>
            <w:r w:rsidRPr="00FD519E">
              <w:rPr>
                <w:b/>
                <w:bCs/>
                <w:rPrChange w:id="3652" w:author="Moses, Robbie" w:date="2023-03-02T00:48:00Z">
                  <w:rPr/>
                </w:rPrChange>
              </w:rPr>
              <w:t>Required</w:t>
            </w:r>
            <w:r>
              <w:t xml:space="preserve"> - A delivery must be performed on this day</w:t>
            </w:r>
          </w:p>
        </w:tc>
      </w:tr>
      <w:tr w:rsidR="00916881" w14:paraId="69607B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3E86288" w14:textId="77777777" w:rsidR="00916881" w:rsidRPr="002928D3" w:rsidRDefault="00916881" w:rsidP="002928D3">
            <w:pPr>
              <w:pStyle w:val="TableBody"/>
              <w:rPr>
                <w:b/>
                <w:bCs/>
              </w:rPr>
            </w:pPr>
            <w:r w:rsidRPr="002928D3">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7518D9D0" w14:textId="77777777" w:rsidR="00916881" w:rsidRDefault="00916881" w:rsidP="002928D3">
            <w:pPr>
              <w:pStyle w:val="TableBody"/>
            </w:pPr>
            <w:r>
              <w:t>Specifies the availability of returns.</w:t>
            </w:r>
          </w:p>
          <w:p w14:paraId="5568FBAB" w14:textId="77777777" w:rsidR="00916881" w:rsidRDefault="00916881" w:rsidP="002928D3">
            <w:pPr>
              <w:pStyle w:val="TableBody"/>
            </w:pPr>
            <w:r w:rsidRPr="00FD519E">
              <w:rPr>
                <w:b/>
                <w:bCs/>
                <w:rPrChange w:id="3653" w:author="Moses, Robbie" w:date="2023-03-02T00:48:00Z">
                  <w:rPr/>
                </w:rPrChange>
              </w:rPr>
              <w:t>Blank</w:t>
            </w:r>
            <w:r>
              <w:t xml:space="preserve"> – No return is possible</w:t>
            </w:r>
          </w:p>
          <w:p w14:paraId="378BB9BF" w14:textId="77777777" w:rsidR="00916881" w:rsidRDefault="00916881" w:rsidP="002928D3">
            <w:pPr>
              <w:pStyle w:val="TableBody"/>
            </w:pPr>
            <w:r w:rsidRPr="00FD519E">
              <w:rPr>
                <w:b/>
                <w:bCs/>
                <w:rPrChange w:id="3654" w:author="Moses, Robbie" w:date="2023-03-02T00:48:00Z">
                  <w:rPr/>
                </w:rPrChange>
              </w:rPr>
              <w:t>Optional</w:t>
            </w:r>
            <w:r>
              <w:t xml:space="preserve"> –Return is possible on this day but not required</w:t>
            </w:r>
          </w:p>
          <w:p w14:paraId="06619A13" w14:textId="77777777" w:rsidR="00916881" w:rsidRDefault="00916881" w:rsidP="002928D3">
            <w:pPr>
              <w:pStyle w:val="TableBody"/>
            </w:pPr>
            <w:r w:rsidRPr="00FD519E">
              <w:rPr>
                <w:b/>
                <w:bCs/>
                <w:rPrChange w:id="3655" w:author="Moses, Robbie" w:date="2023-03-02T00:48:00Z">
                  <w:rPr/>
                </w:rPrChange>
              </w:rPr>
              <w:t>Required</w:t>
            </w:r>
            <w:r>
              <w:t xml:space="preserve"> - A return must be performed on this day if necessary. If a delivery is needed, the Return day is overridden.</w:t>
            </w:r>
          </w:p>
        </w:tc>
      </w:tr>
      <w:tr w:rsidR="00916881" w14:paraId="1040425D" w14:textId="77777777" w:rsidTr="0009567D">
        <w:trPr>
          <w:cantSplit/>
          <w:trHeight w:val="135"/>
        </w:trPr>
        <w:tc>
          <w:tcPr>
            <w:tcW w:w="2570" w:type="dxa"/>
            <w:tcBorders>
              <w:top w:val="single" w:sz="4" w:space="0" w:color="000000"/>
              <w:left w:val="single" w:sz="4" w:space="0" w:color="000000"/>
              <w:bottom w:val="single" w:sz="4" w:space="0" w:color="000000"/>
            </w:tcBorders>
          </w:tcPr>
          <w:p w14:paraId="356FE5D3" w14:textId="77777777" w:rsidR="00916881" w:rsidRPr="002928D3" w:rsidRDefault="00916881" w:rsidP="002928D3">
            <w:pPr>
              <w:pStyle w:val="TableBody"/>
              <w:rPr>
                <w:b/>
                <w:bCs/>
              </w:rPr>
            </w:pPr>
            <w:r w:rsidRPr="002928D3">
              <w:rPr>
                <w:b/>
                <w:bCs/>
              </w:rPr>
              <w:t>Unplanned Order Day</w:t>
            </w:r>
          </w:p>
        </w:tc>
        <w:tc>
          <w:tcPr>
            <w:tcW w:w="5500" w:type="dxa"/>
            <w:tcBorders>
              <w:top w:val="single" w:sz="4" w:space="0" w:color="000000"/>
              <w:left w:val="single" w:sz="4" w:space="0" w:color="000000"/>
              <w:bottom w:val="single" w:sz="4" w:space="0" w:color="000000"/>
              <w:right w:val="single" w:sz="4" w:space="0" w:color="000000"/>
            </w:tcBorders>
          </w:tcPr>
          <w:p w14:paraId="20D0AC31" w14:textId="77777777" w:rsidR="00916881" w:rsidRDefault="00916881" w:rsidP="002928D3">
            <w:pPr>
              <w:pStyle w:val="TableBody"/>
            </w:pPr>
            <w:r>
              <w:t>Shows if an unplanned delivery is possible for this day.</w:t>
            </w:r>
          </w:p>
          <w:p w14:paraId="006A93CB" w14:textId="77777777" w:rsidR="00916881" w:rsidRDefault="00916881" w:rsidP="002928D3">
            <w:pPr>
              <w:pStyle w:val="TableBody"/>
            </w:pPr>
            <w:r w:rsidRPr="00FD519E">
              <w:rPr>
                <w:b/>
                <w:bCs/>
                <w:rPrChange w:id="3656" w:author="Moses, Robbie" w:date="2023-03-02T00:48:00Z">
                  <w:rPr/>
                </w:rPrChange>
              </w:rPr>
              <w:t>Yes</w:t>
            </w:r>
            <w:r>
              <w:t xml:space="preserve"> – Unplanned deliveries are possible</w:t>
            </w:r>
          </w:p>
          <w:p w14:paraId="13B48ADF" w14:textId="77777777" w:rsidR="00916881" w:rsidRDefault="00916881" w:rsidP="002928D3">
            <w:pPr>
              <w:pStyle w:val="TableBody"/>
            </w:pPr>
            <w:r w:rsidRPr="00FD519E">
              <w:rPr>
                <w:b/>
                <w:bCs/>
                <w:rPrChange w:id="3657" w:author="Moses, Robbie" w:date="2023-03-02T00:48:00Z">
                  <w:rPr/>
                </w:rPrChange>
              </w:rPr>
              <w:t>No</w:t>
            </w:r>
            <w:r>
              <w:t xml:space="preserve"> – Unplanned deliveries are not possible</w:t>
            </w:r>
          </w:p>
        </w:tc>
      </w:tr>
      <w:tr w:rsidR="00916881" w14:paraId="35989077" w14:textId="77777777" w:rsidTr="0009567D">
        <w:trPr>
          <w:cantSplit/>
          <w:trHeight w:val="135"/>
        </w:trPr>
        <w:tc>
          <w:tcPr>
            <w:tcW w:w="2570" w:type="dxa"/>
            <w:tcBorders>
              <w:top w:val="single" w:sz="4" w:space="0" w:color="000000"/>
              <w:left w:val="single" w:sz="4" w:space="0" w:color="000000"/>
              <w:bottom w:val="single" w:sz="4" w:space="0" w:color="000000"/>
            </w:tcBorders>
          </w:tcPr>
          <w:p w14:paraId="0C3EB55B" w14:textId="77777777" w:rsidR="00916881" w:rsidRPr="002928D3" w:rsidRDefault="00916881" w:rsidP="002928D3">
            <w:pPr>
              <w:pStyle w:val="TableBody"/>
              <w:rPr>
                <w:b/>
                <w:bCs/>
              </w:rPr>
            </w:pPr>
            <w:r w:rsidRPr="002928D3">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5CC00B6F" w14:textId="77777777" w:rsidR="00916881" w:rsidRDefault="00916881" w:rsidP="002928D3">
            <w:pPr>
              <w:pStyle w:val="TableBody"/>
            </w:pPr>
            <w:r>
              <w:t>Shows if the day is set as a Business Day</w:t>
            </w:r>
          </w:p>
          <w:p w14:paraId="4E837954" w14:textId="77777777" w:rsidR="00916881" w:rsidRDefault="00916881" w:rsidP="002928D3">
            <w:pPr>
              <w:pStyle w:val="TableBody"/>
            </w:pPr>
            <w:r w:rsidRPr="00FD519E">
              <w:rPr>
                <w:b/>
                <w:bCs/>
                <w:rPrChange w:id="3658" w:author="Moses, Robbie" w:date="2023-03-02T00:48:00Z">
                  <w:rPr/>
                </w:rPrChange>
              </w:rPr>
              <w:t>Yes</w:t>
            </w:r>
            <w:r>
              <w:t xml:space="preserve"> – The day is set as a Business Day</w:t>
            </w:r>
          </w:p>
          <w:p w14:paraId="24D25F23" w14:textId="77777777" w:rsidR="00916881" w:rsidRDefault="00916881" w:rsidP="002928D3">
            <w:pPr>
              <w:pStyle w:val="TableBody"/>
            </w:pPr>
            <w:r w:rsidRPr="00FD519E">
              <w:rPr>
                <w:b/>
                <w:bCs/>
                <w:rPrChange w:id="3659" w:author="Moses, Robbie" w:date="2023-03-02T00:48:00Z">
                  <w:rPr/>
                </w:rPrChange>
              </w:rPr>
              <w:t>No</w:t>
            </w:r>
            <w:r>
              <w:t xml:space="preserve"> – The day is not a Business Day</w:t>
            </w:r>
          </w:p>
        </w:tc>
      </w:tr>
      <w:tr w:rsidR="00916881" w14:paraId="7B45914F" w14:textId="77777777" w:rsidTr="0009567D">
        <w:trPr>
          <w:cantSplit/>
          <w:trHeight w:val="135"/>
        </w:trPr>
        <w:tc>
          <w:tcPr>
            <w:tcW w:w="2570" w:type="dxa"/>
            <w:tcBorders>
              <w:top w:val="single" w:sz="4" w:space="0" w:color="000000"/>
              <w:left w:val="single" w:sz="4" w:space="0" w:color="000000"/>
              <w:bottom w:val="single" w:sz="4" w:space="0" w:color="000000"/>
            </w:tcBorders>
          </w:tcPr>
          <w:p w14:paraId="38EAFB66" w14:textId="77777777" w:rsidR="00916881" w:rsidRPr="002928D3" w:rsidRDefault="00916881" w:rsidP="002928D3">
            <w:pPr>
              <w:pStyle w:val="TableBody"/>
              <w:rPr>
                <w:b/>
                <w:bCs/>
              </w:rPr>
            </w:pPr>
            <w:r w:rsidRPr="002928D3">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29BB4D8D" w14:textId="77777777" w:rsidR="00916881" w:rsidRDefault="00916881" w:rsidP="002928D3">
            <w:pPr>
              <w:pStyle w:val="TableBody"/>
            </w:pPr>
            <w:r>
              <w:t>Shows if the day is a Holiday</w:t>
            </w:r>
          </w:p>
          <w:p w14:paraId="119AD75E" w14:textId="77777777" w:rsidR="00916881" w:rsidRDefault="00916881" w:rsidP="002928D3">
            <w:pPr>
              <w:pStyle w:val="TableBody"/>
            </w:pPr>
            <w:r w:rsidRPr="00FD519E">
              <w:rPr>
                <w:b/>
                <w:bCs/>
                <w:rPrChange w:id="3660" w:author="Moses, Robbie" w:date="2023-03-02T00:48:00Z">
                  <w:rPr/>
                </w:rPrChange>
              </w:rPr>
              <w:t>Yes</w:t>
            </w:r>
            <w:r>
              <w:t xml:space="preserve"> – The day is set as a Holiday based on the calendars and events assigned to the Cashpoint</w:t>
            </w:r>
          </w:p>
          <w:p w14:paraId="7C44ED03" w14:textId="77777777" w:rsidR="00916881" w:rsidRDefault="00916881" w:rsidP="002928D3">
            <w:pPr>
              <w:pStyle w:val="TableBody"/>
            </w:pPr>
            <w:r w:rsidRPr="00FD519E">
              <w:rPr>
                <w:b/>
                <w:bCs/>
                <w:rPrChange w:id="3661" w:author="Moses, Robbie" w:date="2023-03-02T00:48:00Z">
                  <w:rPr/>
                </w:rPrChange>
              </w:rPr>
              <w:t>No</w:t>
            </w:r>
            <w:r>
              <w:t xml:space="preserve"> – The day is not a Holiday</w:t>
            </w:r>
          </w:p>
        </w:tc>
      </w:tr>
      <w:tr w:rsidR="00916881" w14:paraId="79172BEC" w14:textId="77777777" w:rsidTr="0009567D">
        <w:trPr>
          <w:cantSplit/>
          <w:trHeight w:val="135"/>
        </w:trPr>
        <w:tc>
          <w:tcPr>
            <w:tcW w:w="2570" w:type="dxa"/>
            <w:tcBorders>
              <w:top w:val="single" w:sz="4" w:space="0" w:color="000000"/>
              <w:left w:val="single" w:sz="4" w:space="0" w:color="000000"/>
              <w:bottom w:val="single" w:sz="4" w:space="0" w:color="000000"/>
            </w:tcBorders>
          </w:tcPr>
          <w:p w14:paraId="36E48267" w14:textId="77777777" w:rsidR="00916881" w:rsidRPr="002928D3" w:rsidRDefault="00916881" w:rsidP="002928D3">
            <w:pPr>
              <w:pStyle w:val="TableBody"/>
              <w:rPr>
                <w:b/>
                <w:bCs/>
              </w:rPr>
            </w:pPr>
            <w:r w:rsidRPr="002928D3">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776B8940" w14:textId="77777777" w:rsidR="00916881" w:rsidRDefault="00916881" w:rsidP="002928D3">
            <w:pPr>
              <w:pStyle w:val="TableBody"/>
            </w:pPr>
            <w:r>
              <w:t>Shows if the day is an Exception day meaning the base parameters are overridden to accommodate for special operational circumstances</w:t>
            </w:r>
          </w:p>
          <w:p w14:paraId="737D424D" w14:textId="77777777" w:rsidR="00916881" w:rsidRDefault="00916881" w:rsidP="002928D3">
            <w:pPr>
              <w:pStyle w:val="TableBody"/>
            </w:pPr>
            <w:r w:rsidRPr="00FD519E">
              <w:rPr>
                <w:b/>
                <w:bCs/>
                <w:rPrChange w:id="3662" w:author="Moses, Robbie" w:date="2023-03-02T00:48:00Z">
                  <w:rPr/>
                </w:rPrChange>
              </w:rPr>
              <w:t>Yes</w:t>
            </w:r>
            <w:r>
              <w:t xml:space="preserve"> – The day is set as an Exception Day</w:t>
            </w:r>
          </w:p>
          <w:p w14:paraId="27656D19" w14:textId="77777777" w:rsidR="00916881" w:rsidRDefault="00916881" w:rsidP="002928D3">
            <w:pPr>
              <w:pStyle w:val="TableBody"/>
            </w:pPr>
            <w:r w:rsidRPr="00FD519E">
              <w:rPr>
                <w:b/>
                <w:bCs/>
                <w:rPrChange w:id="3663" w:author="Moses, Robbie" w:date="2023-03-02T00:48:00Z">
                  <w:rPr/>
                </w:rPrChange>
              </w:rPr>
              <w:t>No</w:t>
            </w:r>
            <w:r>
              <w:t xml:space="preserve"> – The day has no exceptions</w:t>
            </w:r>
          </w:p>
        </w:tc>
      </w:tr>
      <w:tr w:rsidR="00916881" w14:paraId="005244BC" w14:textId="77777777" w:rsidTr="0009567D">
        <w:trPr>
          <w:cantSplit/>
          <w:trHeight w:val="135"/>
        </w:trPr>
        <w:tc>
          <w:tcPr>
            <w:tcW w:w="2570" w:type="dxa"/>
            <w:tcBorders>
              <w:top w:val="single" w:sz="4" w:space="0" w:color="000000"/>
              <w:left w:val="single" w:sz="4" w:space="0" w:color="000000"/>
              <w:bottom w:val="single" w:sz="4" w:space="0" w:color="000000"/>
            </w:tcBorders>
          </w:tcPr>
          <w:p w14:paraId="08FD06C2" w14:textId="77777777" w:rsidR="00916881" w:rsidRPr="002928D3" w:rsidRDefault="00916881" w:rsidP="002928D3">
            <w:pPr>
              <w:pStyle w:val="TableBody"/>
              <w:rPr>
                <w:b/>
                <w:bCs/>
              </w:rPr>
            </w:pPr>
            <w:r w:rsidRPr="002928D3">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6DF8E411" w14:textId="4D75F17D" w:rsidR="00916881" w:rsidRDefault="00082735" w:rsidP="002928D3">
            <w:pPr>
              <w:pStyle w:val="TableBody"/>
            </w:pPr>
            <w:r>
              <w:t xml:space="preserve">The date </w:t>
            </w:r>
            <w:r w:rsidR="00916881">
              <w:t>that the order must be placed for this service day. This day is determined by the lead time and any se</w:t>
            </w:r>
            <w:r w:rsidR="00B971EA">
              <w:t>rvice exceptions or non-processing</w:t>
            </w:r>
            <w:r w:rsidR="00916881">
              <w:t xml:space="preserve"> days that may be defined for the Cashpoint</w:t>
            </w:r>
          </w:p>
        </w:tc>
      </w:tr>
      <w:tr w:rsidR="00916881" w14:paraId="4A952CD7"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38AC7" w14:textId="77777777" w:rsidR="00916881" w:rsidRPr="002928D3" w:rsidRDefault="00916881" w:rsidP="002928D3">
            <w:pPr>
              <w:pStyle w:val="TableBody"/>
              <w:rPr>
                <w:b/>
                <w:bCs/>
              </w:rPr>
            </w:pPr>
            <w:r w:rsidRPr="002928D3">
              <w:rPr>
                <w:b/>
                <w:bCs/>
              </w:rPr>
              <w:lastRenderedPageBreak/>
              <w:t>Return Order Date</w:t>
            </w:r>
          </w:p>
        </w:tc>
        <w:tc>
          <w:tcPr>
            <w:tcW w:w="5500" w:type="dxa"/>
            <w:tcBorders>
              <w:top w:val="single" w:sz="4" w:space="0" w:color="000000"/>
              <w:left w:val="single" w:sz="4" w:space="0" w:color="000000"/>
              <w:bottom w:val="single" w:sz="4" w:space="0" w:color="000000"/>
              <w:right w:val="single" w:sz="4" w:space="0" w:color="000000"/>
            </w:tcBorders>
          </w:tcPr>
          <w:p w14:paraId="418FF41F" w14:textId="40BE23E6"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r w:rsidR="00916881" w14:paraId="21B1F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61D4E" w14:textId="77777777" w:rsidR="00916881" w:rsidRPr="002928D3" w:rsidRDefault="00916881" w:rsidP="002928D3">
            <w:pPr>
              <w:pStyle w:val="TableBody"/>
              <w:rPr>
                <w:b/>
                <w:bCs/>
              </w:rPr>
            </w:pPr>
            <w:r w:rsidRPr="002928D3">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FF1413" w14:textId="59740013" w:rsidR="00916881" w:rsidRDefault="00082735" w:rsidP="002928D3">
            <w:pPr>
              <w:pStyle w:val="TableBody"/>
            </w:pPr>
            <w:r>
              <w:t xml:space="preserve">The date </w:t>
            </w:r>
            <w:r w:rsidR="00916881">
              <w:t>that the order must be placed for this service day. This day is determined by the lead time and any service exceptions or non-</w:t>
            </w:r>
            <w:r w:rsidR="00987240">
              <w:t>processing</w:t>
            </w:r>
            <w:r w:rsidR="00916881">
              <w:t xml:space="preserve"> days that may be defined for the Cashpoint</w:t>
            </w:r>
          </w:p>
        </w:tc>
      </w:tr>
    </w:tbl>
    <w:p w14:paraId="28CE85EA" w14:textId="15313FC5"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5F429DE" w14:textId="7F269AF3" w:rsidR="00916881" w:rsidRDefault="00916881" w:rsidP="000778FC">
      <w:pPr>
        <w:pStyle w:val="BodyText"/>
      </w:pPr>
    </w:p>
    <w:p w14:paraId="52F6E48B" w14:textId="639B7CC8" w:rsidR="00916881" w:rsidRDefault="00916881" w:rsidP="00420465">
      <w:pPr>
        <w:pStyle w:val="Heading3"/>
      </w:pPr>
      <w:bookmarkStart w:id="3664" w:name="_Toc128718762"/>
      <w:r>
        <w:t>Cashpoint Event Collisions</w:t>
      </w:r>
      <w:bookmarkEnd w:id="3664"/>
    </w:p>
    <w:p w14:paraId="64AA797E" w14:textId="27F4CB50" w:rsidR="00916881" w:rsidRDefault="00916881" w:rsidP="002928D3">
      <w:pPr>
        <w:pStyle w:val="BodyText"/>
      </w:pPr>
      <w:r>
        <w:t xml:space="preserve">Event collisions might occur when the pre and </w:t>
      </w:r>
      <w:r w:rsidR="00082735">
        <w:t>post-</w:t>
      </w:r>
      <w:r>
        <w:t xml:space="preserve">days of two events fall within the same days.  Pre and </w:t>
      </w:r>
      <w:r w:rsidR="00082735">
        <w:t>post-</w:t>
      </w:r>
      <w:r>
        <w:t xml:space="preserve">days are the days that impact the demand prior and after the event.  The overlapping events can impact the output of recommendations and forecast processes.  When event collisions occur, the system </w:t>
      </w:r>
      <w:r w:rsidR="002928D3">
        <w:t>must</w:t>
      </w:r>
      <w:r>
        <w:t xml:space="preserve"> decide which event to associate with the demand.  </w:t>
      </w:r>
    </w:p>
    <w:p w14:paraId="7B03BE2C" w14:textId="2ED26A33" w:rsidR="00916881" w:rsidRDefault="00916881" w:rsidP="002928D3">
      <w:pPr>
        <w:pStyle w:val="BodyText"/>
      </w:pPr>
      <w:r>
        <w:t xml:space="preserve">To ensure the correct and effective process of recommendations and forecasts, the event collisions must be corrected by making sure that the pre and </w:t>
      </w:r>
      <w:r w:rsidR="008F2CA9">
        <w:t>post-</w:t>
      </w:r>
      <w:r>
        <w:t xml:space="preserve">effect days do not overlap.  First, check event collisions as described below and second, update the pre and </w:t>
      </w:r>
      <w:r w:rsidR="008F2CA9">
        <w:t>post-</w:t>
      </w:r>
      <w:r>
        <w:t>effect of the events under the Events tab.</w:t>
      </w:r>
    </w:p>
    <w:p w14:paraId="59A3914C" w14:textId="77777777" w:rsidR="00916881" w:rsidRDefault="00916881" w:rsidP="002928D3">
      <w:pPr>
        <w:pStyle w:val="BodyText"/>
      </w:pPr>
      <w:r>
        <w:t>When event collisions occur, OptiCash will first take into consideration those events that have a priority against other events.  The priorities are determined by the following general rules:</w:t>
      </w:r>
    </w:p>
    <w:p w14:paraId="7309FF6D" w14:textId="77777777" w:rsidR="00916881" w:rsidRDefault="00916881" w:rsidP="002928D3">
      <w:pPr>
        <w:pStyle w:val="BodyText"/>
      </w:pPr>
      <w:r>
        <w:t>Holiday events are always considered first, then non-holiday events.  Events are considered before pre/post effects of events, except for when holiday pre/post effects collide with a non-holiday event.</w:t>
      </w:r>
    </w:p>
    <w:p w14:paraId="6198EB3C" w14:textId="52FE1F01" w:rsidR="00916881" w:rsidRDefault="00916881" w:rsidP="00F63174">
      <w:pPr>
        <w:pStyle w:val="Caption"/>
        <w:spacing w:before="0" w:after="120"/>
        <w:ind w:left="187" w:hanging="187"/>
        <w:outlineLvl w:val="0"/>
      </w:pPr>
      <w:bookmarkStart w:id="3665" w:name="_Toc128631104"/>
      <w:r>
        <w:t xml:space="preserve">Table </w:t>
      </w:r>
      <w:r w:rsidR="00027408">
        <w:fldChar w:fldCharType="begin"/>
      </w:r>
      <w:r>
        <w:instrText xml:space="preserve"> SEQ "Table" \*Arabic </w:instrText>
      </w:r>
      <w:r w:rsidR="00027408">
        <w:fldChar w:fldCharType="separate"/>
      </w:r>
      <w:r w:rsidR="00D57607">
        <w:rPr>
          <w:noProof/>
        </w:rPr>
        <w:t>150</w:t>
      </w:r>
      <w:r w:rsidR="00027408">
        <w:rPr>
          <w:noProof/>
        </w:rPr>
        <w:fldChar w:fldCharType="end"/>
      </w:r>
      <w:r>
        <w:t>: Event Collisions Description</w:t>
      </w:r>
      <w:bookmarkEnd w:id="3665"/>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5195EAF"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428559B4" w14:textId="77777777" w:rsidR="00916881" w:rsidRDefault="00916881" w:rsidP="00FD13C8">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10CF205E" w14:textId="77777777" w:rsidR="00916881" w:rsidRDefault="00916881" w:rsidP="00FD13C8">
            <w:pPr>
              <w:pStyle w:val="TableHeading"/>
            </w:pPr>
            <w:r>
              <w:t>Description</w:t>
            </w:r>
          </w:p>
        </w:tc>
      </w:tr>
      <w:tr w:rsidR="00916881" w14:paraId="278B8E20" w14:textId="77777777" w:rsidTr="0009567D">
        <w:trPr>
          <w:cantSplit/>
        </w:trPr>
        <w:tc>
          <w:tcPr>
            <w:tcW w:w="2592" w:type="dxa"/>
            <w:tcBorders>
              <w:top w:val="single" w:sz="4" w:space="0" w:color="000000"/>
              <w:left w:val="single" w:sz="4" w:space="0" w:color="000000"/>
              <w:bottom w:val="single" w:sz="4" w:space="0" w:color="000000"/>
            </w:tcBorders>
          </w:tcPr>
          <w:p w14:paraId="695243AD" w14:textId="77777777" w:rsidR="00916881" w:rsidRPr="002928D3" w:rsidRDefault="00916881" w:rsidP="002928D3">
            <w:pPr>
              <w:pStyle w:val="TableBody"/>
              <w:rPr>
                <w:b/>
                <w:bCs/>
              </w:rPr>
            </w:pPr>
            <w:r w:rsidRPr="002928D3">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3FB3777" w14:textId="77777777" w:rsidR="00916881" w:rsidRDefault="00916881" w:rsidP="002928D3">
            <w:pPr>
              <w:pStyle w:val="TableBody"/>
            </w:pPr>
            <w:r>
              <w:t>Date of the event.</w:t>
            </w:r>
          </w:p>
        </w:tc>
      </w:tr>
      <w:tr w:rsidR="00916881" w14:paraId="6F6AC251" w14:textId="77777777" w:rsidTr="0009567D">
        <w:trPr>
          <w:cantSplit/>
        </w:trPr>
        <w:tc>
          <w:tcPr>
            <w:tcW w:w="2592" w:type="dxa"/>
            <w:tcBorders>
              <w:top w:val="single" w:sz="4" w:space="0" w:color="000000"/>
              <w:left w:val="single" w:sz="4" w:space="0" w:color="000000"/>
              <w:bottom w:val="single" w:sz="4" w:space="0" w:color="000000"/>
            </w:tcBorders>
          </w:tcPr>
          <w:p w14:paraId="2FD81673" w14:textId="77777777" w:rsidR="00916881" w:rsidRPr="002928D3" w:rsidRDefault="00916881" w:rsidP="002928D3">
            <w:pPr>
              <w:pStyle w:val="TableBody"/>
              <w:rPr>
                <w:b/>
                <w:bCs/>
              </w:rPr>
            </w:pPr>
            <w:r w:rsidRPr="002928D3">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FE215CB" w14:textId="77777777" w:rsidR="00916881" w:rsidRDefault="00916881" w:rsidP="002928D3">
            <w:pPr>
              <w:pStyle w:val="TableBody"/>
            </w:pPr>
            <w:r>
              <w:t xml:space="preserve">Unique alphanumeric identification of the Cashpoint. </w:t>
            </w:r>
          </w:p>
        </w:tc>
      </w:tr>
      <w:tr w:rsidR="00916881" w14:paraId="60C90A35" w14:textId="77777777" w:rsidTr="0009567D">
        <w:trPr>
          <w:cantSplit/>
        </w:trPr>
        <w:tc>
          <w:tcPr>
            <w:tcW w:w="2592" w:type="dxa"/>
            <w:tcBorders>
              <w:top w:val="single" w:sz="4" w:space="0" w:color="000000"/>
              <w:left w:val="single" w:sz="4" w:space="0" w:color="000000"/>
              <w:bottom w:val="single" w:sz="4" w:space="0" w:color="000000"/>
            </w:tcBorders>
          </w:tcPr>
          <w:p w14:paraId="6DAD98C1" w14:textId="77777777" w:rsidR="00916881" w:rsidRPr="002928D3" w:rsidRDefault="00916881" w:rsidP="002928D3">
            <w:pPr>
              <w:pStyle w:val="TableBody"/>
              <w:rPr>
                <w:b/>
                <w:bCs/>
              </w:rPr>
            </w:pPr>
            <w:r w:rsidRPr="002928D3">
              <w:rPr>
                <w:b/>
                <w:bCs/>
              </w:rPr>
              <w:t>Calendar</w:t>
            </w:r>
          </w:p>
        </w:tc>
        <w:tc>
          <w:tcPr>
            <w:tcW w:w="5483" w:type="dxa"/>
            <w:tcBorders>
              <w:top w:val="single" w:sz="4" w:space="0" w:color="000000"/>
              <w:left w:val="single" w:sz="4" w:space="0" w:color="000000"/>
              <w:bottom w:val="single" w:sz="4" w:space="0" w:color="000000"/>
              <w:right w:val="single" w:sz="4" w:space="0" w:color="000000"/>
            </w:tcBorders>
          </w:tcPr>
          <w:p w14:paraId="37CA23B8" w14:textId="47A0C87E" w:rsidR="00916881" w:rsidRDefault="00916881" w:rsidP="002928D3">
            <w:pPr>
              <w:pStyle w:val="TableBody"/>
            </w:pPr>
            <w:r>
              <w:t xml:space="preserve">Displays the name of </w:t>
            </w:r>
            <w:r w:rsidR="008F2CA9">
              <w:t xml:space="preserve">the </w:t>
            </w:r>
            <w:r>
              <w:t>calendar this event belongs to.</w:t>
            </w:r>
          </w:p>
        </w:tc>
      </w:tr>
      <w:tr w:rsidR="00916881" w14:paraId="19DE2115" w14:textId="77777777" w:rsidTr="0009567D">
        <w:trPr>
          <w:cantSplit/>
        </w:trPr>
        <w:tc>
          <w:tcPr>
            <w:tcW w:w="2592" w:type="dxa"/>
            <w:tcBorders>
              <w:top w:val="single" w:sz="4" w:space="0" w:color="000000"/>
              <w:left w:val="single" w:sz="4" w:space="0" w:color="000000"/>
              <w:bottom w:val="single" w:sz="4" w:space="0" w:color="000000"/>
            </w:tcBorders>
          </w:tcPr>
          <w:p w14:paraId="1B996E38" w14:textId="77777777" w:rsidR="00916881" w:rsidRPr="002928D3" w:rsidRDefault="00916881" w:rsidP="002928D3">
            <w:pPr>
              <w:pStyle w:val="TableBody"/>
              <w:rPr>
                <w:b/>
                <w:bCs/>
              </w:rPr>
            </w:pPr>
            <w:r w:rsidRPr="002928D3">
              <w:rPr>
                <w:b/>
                <w:bCs/>
              </w:rPr>
              <w:t>Event ID</w:t>
            </w:r>
          </w:p>
        </w:tc>
        <w:tc>
          <w:tcPr>
            <w:tcW w:w="5483" w:type="dxa"/>
            <w:tcBorders>
              <w:top w:val="single" w:sz="4" w:space="0" w:color="000000"/>
              <w:left w:val="single" w:sz="4" w:space="0" w:color="000000"/>
              <w:bottom w:val="single" w:sz="4" w:space="0" w:color="000000"/>
              <w:right w:val="single" w:sz="4" w:space="0" w:color="000000"/>
            </w:tcBorders>
          </w:tcPr>
          <w:p w14:paraId="68262173" w14:textId="77777777" w:rsidR="00916881" w:rsidRDefault="00916881" w:rsidP="002928D3">
            <w:pPr>
              <w:pStyle w:val="TableBody"/>
            </w:pPr>
            <w:r>
              <w:t>Unique alphanumeric code identifying this event.</w:t>
            </w:r>
          </w:p>
        </w:tc>
      </w:tr>
      <w:tr w:rsidR="00916881" w14:paraId="12D17FF9" w14:textId="77777777" w:rsidTr="0009567D">
        <w:trPr>
          <w:cantSplit/>
        </w:trPr>
        <w:tc>
          <w:tcPr>
            <w:tcW w:w="2592" w:type="dxa"/>
            <w:tcBorders>
              <w:top w:val="single" w:sz="4" w:space="0" w:color="000000"/>
              <w:left w:val="single" w:sz="4" w:space="0" w:color="000000"/>
              <w:bottom w:val="single" w:sz="4" w:space="0" w:color="000000"/>
            </w:tcBorders>
          </w:tcPr>
          <w:p w14:paraId="79A7D01B" w14:textId="77777777" w:rsidR="00916881" w:rsidRPr="002928D3" w:rsidRDefault="00916881" w:rsidP="002928D3">
            <w:pPr>
              <w:pStyle w:val="TableBody"/>
              <w:rPr>
                <w:b/>
                <w:bCs/>
              </w:rPr>
            </w:pPr>
            <w:r w:rsidRPr="002928D3">
              <w:rPr>
                <w:b/>
                <w:bCs/>
              </w:rPr>
              <w:t>From/To</w:t>
            </w:r>
          </w:p>
        </w:tc>
        <w:tc>
          <w:tcPr>
            <w:tcW w:w="5483" w:type="dxa"/>
            <w:tcBorders>
              <w:top w:val="single" w:sz="4" w:space="0" w:color="000000"/>
              <w:left w:val="single" w:sz="4" w:space="0" w:color="000000"/>
              <w:right w:val="single" w:sz="4" w:space="0" w:color="000000"/>
            </w:tcBorders>
          </w:tcPr>
          <w:p w14:paraId="35E7A5D4" w14:textId="77777777" w:rsidR="00916881" w:rsidRDefault="00916881" w:rsidP="002928D3">
            <w:pPr>
              <w:pStyle w:val="TableBody"/>
            </w:pPr>
            <w:r>
              <w:t xml:space="preserve">The time period of the event: start and end dates. </w:t>
            </w:r>
          </w:p>
        </w:tc>
      </w:tr>
      <w:tr w:rsidR="00916881" w14:paraId="06F6B7E5" w14:textId="77777777" w:rsidTr="0009567D">
        <w:trPr>
          <w:cantSplit/>
        </w:trPr>
        <w:tc>
          <w:tcPr>
            <w:tcW w:w="2592" w:type="dxa"/>
            <w:tcBorders>
              <w:top w:val="single" w:sz="4" w:space="0" w:color="000000"/>
              <w:left w:val="single" w:sz="4" w:space="0" w:color="000000"/>
              <w:bottom w:val="single" w:sz="4" w:space="0" w:color="000000"/>
            </w:tcBorders>
          </w:tcPr>
          <w:p w14:paraId="0A2731A7" w14:textId="77777777" w:rsidR="00916881" w:rsidRPr="002928D3" w:rsidRDefault="00916881" w:rsidP="002928D3">
            <w:pPr>
              <w:pStyle w:val="TableBody"/>
              <w:rPr>
                <w:b/>
                <w:bCs/>
              </w:rPr>
            </w:pPr>
            <w:r w:rsidRPr="002928D3">
              <w:rPr>
                <w:b/>
                <w:bCs/>
              </w:rPr>
              <w:t>Pre Effect</w:t>
            </w:r>
          </w:p>
        </w:tc>
        <w:tc>
          <w:tcPr>
            <w:tcW w:w="5483" w:type="dxa"/>
            <w:tcBorders>
              <w:top w:val="single" w:sz="4" w:space="0" w:color="000000"/>
              <w:left w:val="single" w:sz="4" w:space="0" w:color="000000"/>
              <w:bottom w:val="single" w:sz="4" w:space="0" w:color="000000"/>
              <w:right w:val="single" w:sz="4" w:space="0" w:color="000000"/>
            </w:tcBorders>
          </w:tcPr>
          <w:p w14:paraId="1CA87E01" w14:textId="297398F7" w:rsidR="00916881" w:rsidRDefault="008F2CA9" w:rsidP="002928D3">
            <w:pPr>
              <w:pStyle w:val="TableBody"/>
            </w:pPr>
            <w:r>
              <w:t xml:space="preserve">The number </w:t>
            </w:r>
            <w:r w:rsidR="00916881">
              <w:t xml:space="preserve">of days that are impacted </w:t>
            </w:r>
            <w:r>
              <w:t>before</w:t>
            </w:r>
            <w:r w:rsidR="00916881">
              <w:t xml:space="preserve"> this event. For example, demand may be impacted by Christmas for several days before December 25. </w:t>
            </w:r>
          </w:p>
        </w:tc>
      </w:tr>
      <w:tr w:rsidR="00916881" w14:paraId="1AC3E3E4" w14:textId="77777777" w:rsidTr="0009567D">
        <w:trPr>
          <w:cantSplit/>
        </w:trPr>
        <w:tc>
          <w:tcPr>
            <w:tcW w:w="2592" w:type="dxa"/>
            <w:tcBorders>
              <w:top w:val="single" w:sz="4" w:space="0" w:color="000000"/>
              <w:left w:val="single" w:sz="4" w:space="0" w:color="000000"/>
              <w:bottom w:val="single" w:sz="4" w:space="0" w:color="000000"/>
            </w:tcBorders>
          </w:tcPr>
          <w:p w14:paraId="41F98344" w14:textId="77777777" w:rsidR="00916881" w:rsidRPr="002928D3" w:rsidRDefault="00916881" w:rsidP="002928D3">
            <w:pPr>
              <w:pStyle w:val="TableBody"/>
              <w:rPr>
                <w:b/>
                <w:bCs/>
              </w:rPr>
            </w:pPr>
            <w:r w:rsidRPr="002928D3">
              <w:rPr>
                <w:b/>
                <w:bCs/>
              </w:rPr>
              <w:lastRenderedPageBreak/>
              <w:t>Post Effect</w:t>
            </w:r>
          </w:p>
        </w:tc>
        <w:tc>
          <w:tcPr>
            <w:tcW w:w="5483" w:type="dxa"/>
            <w:tcBorders>
              <w:top w:val="single" w:sz="4" w:space="0" w:color="000000"/>
              <w:left w:val="single" w:sz="4" w:space="0" w:color="000000"/>
              <w:bottom w:val="single" w:sz="4" w:space="0" w:color="000000"/>
              <w:right w:val="single" w:sz="4" w:space="0" w:color="000000"/>
            </w:tcBorders>
          </w:tcPr>
          <w:p w14:paraId="1C2D8E96" w14:textId="52C00E3A" w:rsidR="00916881" w:rsidRDefault="008F2CA9" w:rsidP="002928D3">
            <w:pPr>
              <w:pStyle w:val="TableBody"/>
            </w:pPr>
            <w:r>
              <w:t xml:space="preserve">The number </w:t>
            </w:r>
            <w:r w:rsidR="00916881">
              <w:t xml:space="preserve">of days impacted after the event.  </w:t>
            </w:r>
          </w:p>
        </w:tc>
      </w:tr>
    </w:tbl>
    <w:p w14:paraId="680A5BAC" w14:textId="648E5DBA" w:rsidR="00916881" w:rsidRPr="00FD13C8" w:rsidRDefault="000A4235" w:rsidP="00F63174">
      <w:pPr>
        <w:pStyle w:val="TopofSection"/>
        <w:spacing w:before="0" w:after="120" w:line="240" w:lineRule="auto"/>
        <w:ind w:left="187" w:hanging="187"/>
        <w:outlineLvl w:val="0"/>
        <w:rPr>
          <w:rStyle w:val="Hyperlink"/>
          <w:color w:val="76923C"/>
          <w:u w:val="none"/>
        </w:rPr>
      </w:pPr>
      <w:hyperlink w:anchor="_Reports_Tab" w:history="1">
        <w:r w:rsidR="00916881" w:rsidRPr="00FD13C8">
          <w:rPr>
            <w:rStyle w:val="Hyperlink"/>
            <w:color w:val="76923C"/>
            <w:u w:val="none"/>
          </w:rPr>
          <w:t>Return To: Reports Tab</w:t>
        </w:r>
      </w:hyperlink>
    </w:p>
    <w:p w14:paraId="44AE9DD5" w14:textId="77777777" w:rsidR="002928D3" w:rsidRPr="00766470" w:rsidRDefault="002928D3" w:rsidP="000778FC">
      <w:pPr>
        <w:pStyle w:val="BodyText"/>
      </w:pPr>
    </w:p>
    <w:p w14:paraId="706BB803" w14:textId="652C22CA" w:rsidR="00916881" w:rsidRDefault="00916881" w:rsidP="00420465">
      <w:pPr>
        <w:pStyle w:val="Heading3"/>
        <w:rPr>
          <w:rFonts w:eastAsia="MS Mincho"/>
        </w:rPr>
      </w:pPr>
      <w:bookmarkStart w:id="3666" w:name="_Toc128718763"/>
      <w:r>
        <w:rPr>
          <w:rFonts w:eastAsia="MS Mincho"/>
        </w:rPr>
        <w:t xml:space="preserve">Cashpoint </w:t>
      </w:r>
      <w:r w:rsidR="00795CB1">
        <w:rPr>
          <w:rFonts w:eastAsia="MS Mincho"/>
        </w:rPr>
        <w:t>Events</w:t>
      </w:r>
      <w:bookmarkEnd w:id="3666"/>
    </w:p>
    <w:p w14:paraId="6F7F45D2" w14:textId="77777777" w:rsidR="00795CB1" w:rsidRDefault="00795CB1" w:rsidP="002928D3">
      <w:pPr>
        <w:pStyle w:val="BodyText"/>
      </w:pPr>
      <w:r>
        <w:t>Cashpoints can belong to one or to multiple Calendars which may contain one or more Events on them. Cashpoint Events report allows users to report by cashpoint what Events are associated with the cashpoint.</w:t>
      </w:r>
    </w:p>
    <w:p w14:paraId="00A67783" w14:textId="0068EB5C" w:rsidR="00916881" w:rsidRDefault="00916881" w:rsidP="00F63174">
      <w:pPr>
        <w:pStyle w:val="Caption"/>
        <w:spacing w:before="0" w:after="120"/>
        <w:ind w:left="187" w:hanging="187"/>
        <w:outlineLvl w:val="0"/>
        <w:rPr>
          <w:lang w:val="en-US"/>
        </w:rPr>
      </w:pPr>
      <w:bookmarkStart w:id="3667" w:name="_Toc128631105"/>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151</w:t>
      </w:r>
      <w:r w:rsidR="00027408">
        <w:rPr>
          <w:noProof/>
        </w:rPr>
        <w:fldChar w:fldCharType="end"/>
      </w:r>
      <w:r>
        <w:rPr>
          <w:lang w:val="en-US"/>
        </w:rPr>
        <w:t xml:space="preserve">: Cashpoint </w:t>
      </w:r>
      <w:r w:rsidR="00795CB1">
        <w:rPr>
          <w:lang w:val="en-US"/>
        </w:rPr>
        <w:t>Events</w:t>
      </w:r>
      <w:r>
        <w:rPr>
          <w:lang w:val="en-US"/>
        </w:rPr>
        <w:t xml:space="preserve"> Description</w:t>
      </w:r>
      <w:bookmarkEnd w:id="36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6D9F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D439790" w14:textId="77777777" w:rsidR="00916881" w:rsidRDefault="00916881" w:rsidP="002928D3">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1A20EA" w14:textId="77777777" w:rsidR="00916881" w:rsidRDefault="00916881" w:rsidP="002928D3">
            <w:pPr>
              <w:pStyle w:val="TableHeading"/>
            </w:pPr>
            <w:r>
              <w:t>Description</w:t>
            </w:r>
          </w:p>
        </w:tc>
      </w:tr>
      <w:tr w:rsidR="00916881" w14:paraId="13CD94E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97E478" w14:textId="77777777" w:rsidR="00916881" w:rsidRPr="002928D3" w:rsidRDefault="00916881" w:rsidP="002928D3">
            <w:pPr>
              <w:pStyle w:val="TableBody"/>
              <w:rPr>
                <w:b/>
                <w:bCs/>
              </w:rPr>
            </w:pPr>
            <w:r w:rsidRPr="002928D3">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6E0A959" w14:textId="088B2D60" w:rsidR="00916881" w:rsidRDefault="00916881" w:rsidP="002928D3">
            <w:pPr>
              <w:pStyle w:val="TableBody"/>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2928D3"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916881" w14:paraId="4BCE44A6" w14:textId="77777777" w:rsidTr="0009567D">
        <w:trPr>
          <w:cantSplit/>
          <w:trHeight w:val="135"/>
        </w:trPr>
        <w:tc>
          <w:tcPr>
            <w:tcW w:w="2570" w:type="dxa"/>
            <w:tcBorders>
              <w:top w:val="single" w:sz="4" w:space="0" w:color="000000"/>
              <w:left w:val="single" w:sz="4" w:space="0" w:color="000000"/>
              <w:bottom w:val="single" w:sz="4" w:space="0" w:color="000000"/>
            </w:tcBorders>
          </w:tcPr>
          <w:p w14:paraId="50D50B2C" w14:textId="77777777" w:rsidR="00916881" w:rsidRPr="002928D3" w:rsidRDefault="00916881" w:rsidP="002928D3">
            <w:pPr>
              <w:pStyle w:val="TableBody"/>
              <w:rPr>
                <w:b/>
                <w:bCs/>
              </w:rPr>
            </w:pPr>
            <w:r w:rsidRPr="002928D3">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81A80DC" w14:textId="77777777" w:rsidR="00916881" w:rsidRDefault="00916881" w:rsidP="002928D3">
            <w:pPr>
              <w:pStyle w:val="TableBody"/>
            </w:pPr>
            <w:r>
              <w:t xml:space="preserve">Unique alphanumeric identification of the Cashpoint. </w:t>
            </w:r>
          </w:p>
        </w:tc>
      </w:tr>
      <w:tr w:rsidR="00916881" w14:paraId="47A358ED"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C6E25" w14:textId="77777777" w:rsidR="00916881" w:rsidRPr="002928D3" w:rsidRDefault="00916881" w:rsidP="002928D3">
            <w:pPr>
              <w:pStyle w:val="TableBody"/>
              <w:rPr>
                <w:b/>
                <w:bCs/>
              </w:rPr>
            </w:pPr>
            <w:r w:rsidRPr="002928D3">
              <w:rPr>
                <w:b/>
                <w:bCs/>
              </w:rPr>
              <w:t xml:space="preserve">Cashpoint </w:t>
            </w:r>
            <w:r w:rsidR="00795CB1" w:rsidRPr="002928D3">
              <w:rPr>
                <w:b/>
                <w:bCs/>
              </w:rPr>
              <w:t>Name</w:t>
            </w:r>
          </w:p>
        </w:tc>
        <w:tc>
          <w:tcPr>
            <w:tcW w:w="5500" w:type="dxa"/>
            <w:tcBorders>
              <w:top w:val="single" w:sz="4" w:space="0" w:color="000000"/>
              <w:left w:val="single" w:sz="4" w:space="0" w:color="000000"/>
              <w:bottom w:val="single" w:sz="4" w:space="0" w:color="000000"/>
              <w:right w:val="single" w:sz="4" w:space="0" w:color="000000"/>
            </w:tcBorders>
          </w:tcPr>
          <w:p w14:paraId="1A8A531E" w14:textId="77777777" w:rsidR="00916881" w:rsidRDefault="00795CB1" w:rsidP="002928D3">
            <w:pPr>
              <w:pStyle w:val="TableBody"/>
            </w:pPr>
            <w:r>
              <w:t xml:space="preserve">Name of the cashpoint as defined by the </w:t>
            </w:r>
            <w:r w:rsidRPr="00FD519E">
              <w:rPr>
                <w:i/>
                <w:iCs/>
                <w:rPrChange w:id="3668" w:author="Moses, Robbie" w:date="2023-03-02T00:49:00Z">
                  <w:rPr/>
                </w:rPrChange>
              </w:rPr>
              <w:t>Cashpoint&gt;Basic&gt;Cashpoint</w:t>
            </w:r>
            <w:r>
              <w:t xml:space="preserve"> Definition page</w:t>
            </w:r>
          </w:p>
        </w:tc>
      </w:tr>
      <w:tr w:rsidR="00916881" w14:paraId="708719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974A52" w14:textId="77777777" w:rsidR="00916881" w:rsidRPr="002928D3" w:rsidRDefault="00795CB1" w:rsidP="002928D3">
            <w:pPr>
              <w:pStyle w:val="TableBody"/>
              <w:rPr>
                <w:b/>
                <w:bCs/>
              </w:rPr>
            </w:pPr>
            <w:r w:rsidRPr="002928D3">
              <w:rPr>
                <w:b/>
                <w:bCs/>
              </w:rPr>
              <w:t>Calendar ID</w:t>
            </w:r>
          </w:p>
        </w:tc>
        <w:tc>
          <w:tcPr>
            <w:tcW w:w="5500" w:type="dxa"/>
            <w:tcBorders>
              <w:top w:val="single" w:sz="4" w:space="0" w:color="000000"/>
              <w:left w:val="single" w:sz="4" w:space="0" w:color="000000"/>
              <w:bottom w:val="single" w:sz="4" w:space="0" w:color="000000"/>
              <w:right w:val="single" w:sz="4" w:space="0" w:color="000000"/>
            </w:tcBorders>
          </w:tcPr>
          <w:p w14:paraId="270B1DE8" w14:textId="77777777" w:rsidR="00916881" w:rsidRDefault="00795CB1" w:rsidP="002928D3">
            <w:pPr>
              <w:pStyle w:val="TableBody"/>
            </w:pPr>
            <w:r>
              <w:t>Unique OptiCash ID that defines the calendar whose Events are being listed</w:t>
            </w:r>
          </w:p>
        </w:tc>
      </w:tr>
      <w:tr w:rsidR="00916881" w14:paraId="6FCB2190"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0D9DD" w14:textId="77777777" w:rsidR="00916881" w:rsidRPr="002928D3" w:rsidRDefault="00795CB1" w:rsidP="002928D3">
            <w:pPr>
              <w:pStyle w:val="TableBody"/>
              <w:rPr>
                <w:b/>
                <w:bCs/>
              </w:rPr>
            </w:pPr>
            <w:r w:rsidRPr="002928D3">
              <w:rPr>
                <w:b/>
                <w:bCs/>
              </w:rPr>
              <w:t>Currencies</w:t>
            </w:r>
          </w:p>
        </w:tc>
        <w:tc>
          <w:tcPr>
            <w:tcW w:w="5500" w:type="dxa"/>
            <w:tcBorders>
              <w:top w:val="single" w:sz="4" w:space="0" w:color="000000"/>
              <w:left w:val="single" w:sz="4" w:space="0" w:color="000000"/>
              <w:bottom w:val="single" w:sz="4" w:space="0" w:color="000000"/>
              <w:right w:val="single" w:sz="4" w:space="0" w:color="000000"/>
            </w:tcBorders>
          </w:tcPr>
          <w:p w14:paraId="1212A185" w14:textId="77777777" w:rsidR="00916881" w:rsidRDefault="00795CB1" w:rsidP="002928D3">
            <w:pPr>
              <w:pStyle w:val="TableBody"/>
            </w:pPr>
            <w:r>
              <w:t>Listing by ISO code which currencies are associated with the calendar</w:t>
            </w:r>
          </w:p>
        </w:tc>
      </w:tr>
      <w:tr w:rsidR="00916881" w14:paraId="148EE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D37EA2" w14:textId="77777777" w:rsidR="00916881" w:rsidRPr="002928D3" w:rsidRDefault="00795CB1" w:rsidP="002928D3">
            <w:pPr>
              <w:pStyle w:val="TableBody"/>
              <w:rPr>
                <w:b/>
                <w:bCs/>
              </w:rPr>
            </w:pPr>
            <w:r w:rsidRPr="002928D3">
              <w:rPr>
                <w:b/>
                <w:bCs/>
              </w:rPr>
              <w:t>Event ID</w:t>
            </w:r>
          </w:p>
        </w:tc>
        <w:tc>
          <w:tcPr>
            <w:tcW w:w="5500" w:type="dxa"/>
            <w:tcBorders>
              <w:top w:val="single" w:sz="4" w:space="0" w:color="000000"/>
              <w:left w:val="single" w:sz="4" w:space="0" w:color="000000"/>
              <w:bottom w:val="single" w:sz="4" w:space="0" w:color="000000"/>
              <w:right w:val="single" w:sz="4" w:space="0" w:color="000000"/>
            </w:tcBorders>
          </w:tcPr>
          <w:p w14:paraId="72ADE74A" w14:textId="77777777" w:rsidR="00916881" w:rsidRDefault="00795CB1" w:rsidP="002928D3">
            <w:pPr>
              <w:pStyle w:val="TableBody"/>
            </w:pPr>
            <w:r>
              <w:t>Unique OptiCash ID for each event associated with the Calendar</w:t>
            </w:r>
          </w:p>
        </w:tc>
      </w:tr>
      <w:tr w:rsidR="00916881" w14:paraId="10526A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8F1AA1F" w14:textId="77777777" w:rsidR="00916881" w:rsidRPr="00354F41" w:rsidRDefault="00795CB1" w:rsidP="00354F41">
            <w:pPr>
              <w:pStyle w:val="TableBody"/>
              <w:rPr>
                <w:b/>
                <w:bCs/>
              </w:rPr>
            </w:pPr>
            <w:r w:rsidRPr="00354F41">
              <w:rPr>
                <w:b/>
                <w:bCs/>
              </w:rPr>
              <w:t>Month</w:t>
            </w:r>
          </w:p>
        </w:tc>
        <w:tc>
          <w:tcPr>
            <w:tcW w:w="5500" w:type="dxa"/>
            <w:tcBorders>
              <w:top w:val="single" w:sz="4" w:space="0" w:color="000000"/>
              <w:left w:val="single" w:sz="4" w:space="0" w:color="000000"/>
              <w:bottom w:val="single" w:sz="4" w:space="0" w:color="000000"/>
              <w:right w:val="single" w:sz="4" w:space="0" w:color="000000"/>
            </w:tcBorders>
          </w:tcPr>
          <w:p w14:paraId="7A18466B" w14:textId="77777777" w:rsidR="00916881" w:rsidRDefault="00795CB1" w:rsidP="002928D3">
            <w:pPr>
              <w:pStyle w:val="TableBody"/>
            </w:pPr>
            <w:r>
              <w:t>Calendar Month (Jan, Feb, Mar, et al) in which the defined event occurs</w:t>
            </w:r>
          </w:p>
        </w:tc>
      </w:tr>
      <w:tr w:rsidR="00916881" w14:paraId="75751003" w14:textId="77777777" w:rsidTr="0009567D">
        <w:trPr>
          <w:cantSplit/>
          <w:trHeight w:val="135"/>
        </w:trPr>
        <w:tc>
          <w:tcPr>
            <w:tcW w:w="2570" w:type="dxa"/>
            <w:tcBorders>
              <w:top w:val="single" w:sz="4" w:space="0" w:color="000000"/>
              <w:left w:val="single" w:sz="4" w:space="0" w:color="000000"/>
              <w:bottom w:val="single" w:sz="4" w:space="0" w:color="000000"/>
            </w:tcBorders>
          </w:tcPr>
          <w:p w14:paraId="44DD3A9A" w14:textId="77777777" w:rsidR="00916881" w:rsidRPr="00354F41" w:rsidRDefault="00795CB1" w:rsidP="00354F41">
            <w:pPr>
              <w:pStyle w:val="TableBody"/>
              <w:rPr>
                <w:b/>
                <w:bCs/>
              </w:rPr>
            </w:pPr>
            <w:r w:rsidRPr="00354F41">
              <w:rPr>
                <w:b/>
                <w:bCs/>
              </w:rPr>
              <w:t>Day or Week</w:t>
            </w:r>
          </w:p>
        </w:tc>
        <w:tc>
          <w:tcPr>
            <w:tcW w:w="5500" w:type="dxa"/>
            <w:tcBorders>
              <w:top w:val="single" w:sz="4" w:space="0" w:color="000000"/>
              <w:left w:val="single" w:sz="4" w:space="0" w:color="000000"/>
              <w:bottom w:val="single" w:sz="4" w:space="0" w:color="000000"/>
              <w:right w:val="single" w:sz="4" w:space="0" w:color="000000"/>
            </w:tcBorders>
          </w:tcPr>
          <w:p w14:paraId="761DEF5F" w14:textId="00F5DE49" w:rsidR="00916881" w:rsidRDefault="00795CB1" w:rsidP="002928D3">
            <w:pPr>
              <w:pStyle w:val="TableBody"/>
            </w:pPr>
            <w:r>
              <w:t>Events can be defined either for a specific day of the month such as 01 January for every year.  Events can also be defined by a particular week and day.  For example, an event may always occur o</w:t>
            </w:r>
            <w:r w:rsidR="002C35FF">
              <w:t xml:space="preserve">n the third Monday in February.  This field is numeric and will list </w:t>
            </w:r>
            <w:r w:rsidR="00354F41">
              <w:t>the</w:t>
            </w:r>
            <w:r w:rsidR="002C35FF">
              <w:t xml:space="preserve"> date of the week numerically.  If it is the Week being defined the next field “Weekday” will be populated</w:t>
            </w:r>
          </w:p>
        </w:tc>
      </w:tr>
      <w:tr w:rsidR="00916881" w14:paraId="190D0CC0" w14:textId="77777777" w:rsidTr="0009567D">
        <w:trPr>
          <w:cantSplit/>
          <w:trHeight w:val="135"/>
        </w:trPr>
        <w:tc>
          <w:tcPr>
            <w:tcW w:w="2570" w:type="dxa"/>
            <w:tcBorders>
              <w:top w:val="single" w:sz="4" w:space="0" w:color="000000"/>
              <w:left w:val="single" w:sz="4" w:space="0" w:color="000000"/>
              <w:bottom w:val="single" w:sz="4" w:space="0" w:color="000000"/>
            </w:tcBorders>
          </w:tcPr>
          <w:p w14:paraId="26F430B6" w14:textId="77777777" w:rsidR="00916881" w:rsidRPr="00354F41" w:rsidRDefault="002C35FF" w:rsidP="00354F41">
            <w:pPr>
              <w:pStyle w:val="TableBody"/>
              <w:rPr>
                <w:b/>
                <w:bCs/>
              </w:rPr>
            </w:pPr>
            <w:r w:rsidRPr="00354F41">
              <w:rPr>
                <w:b/>
                <w:bCs/>
              </w:rPr>
              <w:t>Weekday</w:t>
            </w:r>
          </w:p>
        </w:tc>
        <w:tc>
          <w:tcPr>
            <w:tcW w:w="5500" w:type="dxa"/>
            <w:tcBorders>
              <w:top w:val="single" w:sz="4" w:space="0" w:color="000000"/>
              <w:left w:val="single" w:sz="4" w:space="0" w:color="000000"/>
              <w:bottom w:val="single" w:sz="4" w:space="0" w:color="000000"/>
              <w:right w:val="single" w:sz="4" w:space="0" w:color="000000"/>
            </w:tcBorders>
          </w:tcPr>
          <w:p w14:paraId="00FD8612" w14:textId="38E36591" w:rsidR="00916881" w:rsidRDefault="002C35FF" w:rsidP="002928D3">
            <w:pPr>
              <w:pStyle w:val="TableBody"/>
            </w:pPr>
            <w:r>
              <w:t>If an event occurs on a day of a particular week each year such as the third Monday in February, this field will be populated with the Weekday. (</w:t>
            </w:r>
            <w:r w:rsidR="00354F41">
              <w:t>e.g.,</w:t>
            </w:r>
            <w:r>
              <w:t xml:space="preserve"> “Monday” in the example).  If the Event is for a particular date such as 01 January each year this field will be blank.</w:t>
            </w:r>
          </w:p>
        </w:tc>
      </w:tr>
      <w:tr w:rsidR="002C35FF" w14:paraId="7C2C9828" w14:textId="77777777" w:rsidTr="0009567D">
        <w:trPr>
          <w:cantSplit/>
          <w:trHeight w:val="135"/>
        </w:trPr>
        <w:tc>
          <w:tcPr>
            <w:tcW w:w="2570" w:type="dxa"/>
            <w:tcBorders>
              <w:top w:val="single" w:sz="4" w:space="0" w:color="000000"/>
              <w:left w:val="single" w:sz="4" w:space="0" w:color="000000"/>
              <w:bottom w:val="single" w:sz="4" w:space="0" w:color="000000"/>
            </w:tcBorders>
          </w:tcPr>
          <w:p w14:paraId="24AEDBAC" w14:textId="77777777" w:rsidR="002C35FF" w:rsidRPr="00354F41" w:rsidRDefault="002C35FF" w:rsidP="00354F41">
            <w:pPr>
              <w:pStyle w:val="TableBody"/>
              <w:rPr>
                <w:b/>
                <w:bCs/>
              </w:rPr>
            </w:pPr>
            <w:r w:rsidRPr="00354F41">
              <w:rPr>
                <w:b/>
                <w:bCs/>
              </w:rPr>
              <w:t>Pre-Effect</w:t>
            </w:r>
          </w:p>
        </w:tc>
        <w:tc>
          <w:tcPr>
            <w:tcW w:w="5500" w:type="dxa"/>
            <w:tcBorders>
              <w:top w:val="single" w:sz="4" w:space="0" w:color="000000"/>
              <w:left w:val="single" w:sz="4" w:space="0" w:color="000000"/>
              <w:bottom w:val="single" w:sz="4" w:space="0" w:color="000000"/>
              <w:right w:val="single" w:sz="4" w:space="0" w:color="000000"/>
            </w:tcBorders>
          </w:tcPr>
          <w:p w14:paraId="632E241F" w14:textId="77777777" w:rsidR="002C35FF" w:rsidRDefault="002C35FF" w:rsidP="002928D3">
            <w:pPr>
              <w:pStyle w:val="TableBody"/>
            </w:pPr>
            <w:r>
              <w:t>Number of Pre-Effect days defined in the Event definition</w:t>
            </w:r>
          </w:p>
        </w:tc>
      </w:tr>
      <w:tr w:rsidR="002C35FF" w14:paraId="6228C5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5D6256D" w14:textId="77777777" w:rsidR="002C35FF" w:rsidRPr="00354F41" w:rsidRDefault="002C35FF" w:rsidP="00354F41">
            <w:pPr>
              <w:pStyle w:val="TableBody"/>
              <w:rPr>
                <w:b/>
                <w:bCs/>
              </w:rPr>
            </w:pPr>
            <w:r w:rsidRPr="00354F41">
              <w:rPr>
                <w:b/>
                <w:bCs/>
              </w:rPr>
              <w:lastRenderedPageBreak/>
              <w:t>Post-Effect</w:t>
            </w:r>
          </w:p>
        </w:tc>
        <w:tc>
          <w:tcPr>
            <w:tcW w:w="5500" w:type="dxa"/>
            <w:tcBorders>
              <w:top w:val="single" w:sz="4" w:space="0" w:color="000000"/>
              <w:left w:val="single" w:sz="4" w:space="0" w:color="000000"/>
              <w:bottom w:val="single" w:sz="4" w:space="0" w:color="000000"/>
              <w:right w:val="single" w:sz="4" w:space="0" w:color="000000"/>
            </w:tcBorders>
          </w:tcPr>
          <w:p w14:paraId="136699D9" w14:textId="77777777" w:rsidR="002C35FF" w:rsidRDefault="002C35FF" w:rsidP="002928D3">
            <w:pPr>
              <w:pStyle w:val="TableBody"/>
            </w:pPr>
            <w:r>
              <w:t>Number of Post-Effect days defined in the Event definition</w:t>
            </w:r>
          </w:p>
        </w:tc>
      </w:tr>
      <w:tr w:rsidR="002C35FF" w14:paraId="406051AA"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6CE6F" w14:textId="77777777" w:rsidR="002C35FF" w:rsidRPr="00354F41" w:rsidRDefault="002C35FF" w:rsidP="00354F41">
            <w:pPr>
              <w:pStyle w:val="TableBody"/>
              <w:rPr>
                <w:b/>
                <w:bCs/>
              </w:rPr>
            </w:pPr>
            <w:r w:rsidRPr="00354F41">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3E9A4BF2" w14:textId="77777777" w:rsidR="002C35FF" w:rsidRDefault="002C35FF" w:rsidP="002928D3">
            <w:pPr>
              <w:pStyle w:val="TableBody"/>
            </w:pPr>
            <w:r>
              <w:t xml:space="preserve">Yes/No field determining whether the Event is also a Holiday. Holiday setting is used by the Forecasting process in conjunction with Open Holidays? flag on the </w:t>
            </w:r>
            <w:r w:rsidRPr="00FD519E">
              <w:rPr>
                <w:i/>
                <w:iCs/>
                <w:rPrChange w:id="3669" w:author="Moses, Robbie" w:date="2023-03-02T00:49:00Z">
                  <w:rPr/>
                </w:rPrChange>
              </w:rPr>
              <w:t>Cashpoint&gt;Basic&gt;Service Days</w:t>
            </w:r>
            <w:r>
              <w:t xml:space="preserve"> screen defining whether the individual cashpoint is open on Holidays.</w:t>
            </w:r>
          </w:p>
        </w:tc>
      </w:tr>
      <w:tr w:rsidR="002C35FF" w14:paraId="777A755B"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9BCED" w14:textId="77777777" w:rsidR="002C35FF" w:rsidRPr="00354F41" w:rsidRDefault="002C35FF" w:rsidP="00354F41">
            <w:pPr>
              <w:pStyle w:val="TableBody"/>
              <w:rPr>
                <w:b/>
                <w:bCs/>
              </w:rPr>
            </w:pPr>
            <w:r w:rsidRPr="00354F41">
              <w:rPr>
                <w:b/>
                <w:bCs/>
              </w:rPr>
              <w:t>Weekend Shift</w:t>
            </w:r>
          </w:p>
        </w:tc>
        <w:tc>
          <w:tcPr>
            <w:tcW w:w="5500" w:type="dxa"/>
            <w:tcBorders>
              <w:top w:val="single" w:sz="4" w:space="0" w:color="000000"/>
              <w:left w:val="single" w:sz="4" w:space="0" w:color="000000"/>
              <w:bottom w:val="single" w:sz="4" w:space="0" w:color="000000"/>
              <w:right w:val="single" w:sz="4" w:space="0" w:color="000000"/>
            </w:tcBorders>
          </w:tcPr>
          <w:p w14:paraId="3E41A597" w14:textId="77777777" w:rsidR="002C35FF" w:rsidRDefault="002C35FF" w:rsidP="002928D3">
            <w:pPr>
              <w:pStyle w:val="TableBody"/>
            </w:pPr>
            <w:r>
              <w:t>Lists Forward/Backward/None for events when they occur on Saturdays or Sundays.</w:t>
            </w:r>
          </w:p>
        </w:tc>
      </w:tr>
      <w:tr w:rsidR="002C35FF" w14:paraId="14E1B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FF52CA7" w14:textId="77777777" w:rsidR="002C35FF" w:rsidRPr="00354F41" w:rsidRDefault="002C35FF" w:rsidP="00354F41">
            <w:pPr>
              <w:pStyle w:val="TableBody"/>
              <w:rPr>
                <w:b/>
                <w:bCs/>
              </w:rPr>
            </w:pPr>
            <w:r w:rsidRPr="00354F41">
              <w:rPr>
                <w:b/>
                <w:bCs/>
              </w:rPr>
              <w:t>Event Dates:  From/To</w:t>
            </w:r>
          </w:p>
        </w:tc>
        <w:tc>
          <w:tcPr>
            <w:tcW w:w="5500" w:type="dxa"/>
            <w:tcBorders>
              <w:top w:val="single" w:sz="4" w:space="0" w:color="000000"/>
              <w:left w:val="single" w:sz="4" w:space="0" w:color="000000"/>
              <w:bottom w:val="single" w:sz="4" w:space="0" w:color="000000"/>
              <w:right w:val="single" w:sz="4" w:space="0" w:color="000000"/>
            </w:tcBorders>
          </w:tcPr>
          <w:p w14:paraId="6BBEE19A" w14:textId="77777777" w:rsidR="002C35FF" w:rsidRDefault="002C35FF" w:rsidP="002928D3">
            <w:pPr>
              <w:pStyle w:val="TableBody"/>
            </w:pPr>
            <w:r>
              <w:t>Beginning and Ending dates for each occurrence of the defined Event.</w:t>
            </w:r>
          </w:p>
        </w:tc>
      </w:tr>
      <w:tr w:rsidR="002C35FF" w14:paraId="0264ABB5" w14:textId="77777777" w:rsidTr="0009567D">
        <w:trPr>
          <w:cantSplit/>
          <w:trHeight w:val="135"/>
        </w:trPr>
        <w:tc>
          <w:tcPr>
            <w:tcW w:w="2570" w:type="dxa"/>
            <w:tcBorders>
              <w:top w:val="single" w:sz="4" w:space="0" w:color="000000"/>
              <w:left w:val="single" w:sz="4" w:space="0" w:color="000000"/>
              <w:bottom w:val="single" w:sz="4" w:space="0" w:color="000000"/>
            </w:tcBorders>
          </w:tcPr>
          <w:p w14:paraId="312DC9A9" w14:textId="77777777" w:rsidR="002C35FF" w:rsidRPr="00354F41" w:rsidRDefault="002C35FF" w:rsidP="00354F41">
            <w:pPr>
              <w:pStyle w:val="TableBody"/>
              <w:rPr>
                <w:b/>
                <w:bCs/>
              </w:rPr>
            </w:pPr>
            <w:r w:rsidRPr="00354F41">
              <w:rPr>
                <w:b/>
                <w:bCs/>
              </w:rPr>
              <w:t>Event Dates: Pre/Post Effect</w:t>
            </w:r>
          </w:p>
        </w:tc>
        <w:tc>
          <w:tcPr>
            <w:tcW w:w="5500" w:type="dxa"/>
            <w:tcBorders>
              <w:top w:val="single" w:sz="4" w:space="0" w:color="000000"/>
              <w:left w:val="single" w:sz="4" w:space="0" w:color="000000"/>
              <w:bottom w:val="single" w:sz="4" w:space="0" w:color="000000"/>
              <w:right w:val="single" w:sz="4" w:space="0" w:color="000000"/>
            </w:tcBorders>
          </w:tcPr>
          <w:p w14:paraId="449E27AB" w14:textId="77777777" w:rsidR="002C35FF" w:rsidRDefault="002C35FF" w:rsidP="002928D3">
            <w:pPr>
              <w:pStyle w:val="TableBody"/>
            </w:pPr>
            <w:r>
              <w:t>Users can override the Pre/Post effect days for each occurrence of the Event.  These fields list the actual settings for each occurrence.</w:t>
            </w:r>
          </w:p>
        </w:tc>
      </w:tr>
      <w:tr w:rsidR="00C1461B" w14:paraId="2A9AED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B1BF766" w14:textId="77777777" w:rsidR="00C1461B" w:rsidRPr="00354F41" w:rsidRDefault="00C1461B" w:rsidP="00354F41">
            <w:pPr>
              <w:pStyle w:val="TableBody"/>
              <w:rPr>
                <w:b/>
                <w:bCs/>
              </w:rPr>
            </w:pPr>
            <w:r w:rsidRPr="00354F41">
              <w:rPr>
                <w:b/>
                <w:bCs/>
              </w:rPr>
              <w:t>Event Dates: Holiday</w:t>
            </w:r>
          </w:p>
        </w:tc>
        <w:tc>
          <w:tcPr>
            <w:tcW w:w="5500" w:type="dxa"/>
            <w:tcBorders>
              <w:top w:val="single" w:sz="4" w:space="0" w:color="000000"/>
              <w:left w:val="single" w:sz="4" w:space="0" w:color="000000"/>
              <w:bottom w:val="single" w:sz="4" w:space="0" w:color="000000"/>
              <w:right w:val="single" w:sz="4" w:space="0" w:color="000000"/>
            </w:tcBorders>
          </w:tcPr>
          <w:p w14:paraId="2AEEEA30" w14:textId="77777777" w:rsidR="00C1461B" w:rsidRDefault="00C1461B" w:rsidP="002928D3">
            <w:pPr>
              <w:pStyle w:val="TableBody"/>
            </w:pPr>
            <w:r>
              <w:t>Users can override the Holiday definition for each occurrence of the Event. This field lists how each occurrence is defined.</w:t>
            </w:r>
          </w:p>
        </w:tc>
      </w:tr>
    </w:tbl>
    <w:p w14:paraId="4545D6C3" w14:textId="6F6682AF"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234CC06C" w14:textId="77777777" w:rsidR="00916881" w:rsidRDefault="00916881" w:rsidP="000778FC">
      <w:pPr>
        <w:pStyle w:val="BodyText"/>
      </w:pPr>
    </w:p>
    <w:p w14:paraId="527EB0F2" w14:textId="6C97FEAE" w:rsidR="002763E5" w:rsidRDefault="002763E5" w:rsidP="00420465">
      <w:pPr>
        <w:pStyle w:val="Heading3"/>
        <w:rPr>
          <w:rFonts w:eastAsia="MS Mincho"/>
        </w:rPr>
      </w:pPr>
      <w:bookmarkStart w:id="3670" w:name="_Toc128718764"/>
      <w:r>
        <w:rPr>
          <w:rFonts w:eastAsia="MS Mincho"/>
        </w:rPr>
        <w:t>C</w:t>
      </w:r>
      <w:r w:rsidRPr="0023062F">
        <w:rPr>
          <w:rFonts w:eastAsia="MS Mincho"/>
        </w:rPr>
        <w:t>ashpoi</w:t>
      </w:r>
      <w:r>
        <w:rPr>
          <w:rFonts w:eastAsia="MS Mincho"/>
        </w:rPr>
        <w:t>nt Clusters</w:t>
      </w:r>
      <w:bookmarkEnd w:id="3670"/>
    </w:p>
    <w:p w14:paraId="61571937" w14:textId="325F59C2" w:rsidR="002763E5" w:rsidRDefault="002763E5" w:rsidP="00354F41">
      <w:pPr>
        <w:pStyle w:val="BodyText"/>
      </w:pPr>
      <w:r>
        <w:t xml:space="preserve">This report allows the user to display cluster definitions, including parameters chosen and </w:t>
      </w:r>
      <w:r w:rsidR="008F2CA9">
        <w:t xml:space="preserve">a </w:t>
      </w:r>
      <w:r>
        <w:t xml:space="preserve">list of member cashpoints. </w:t>
      </w:r>
    </w:p>
    <w:p w14:paraId="656F42FF" w14:textId="63594236" w:rsidR="002763E5" w:rsidRDefault="002763E5" w:rsidP="00F63174">
      <w:pPr>
        <w:pStyle w:val="Caption"/>
        <w:spacing w:before="0" w:after="120"/>
        <w:ind w:left="187" w:hanging="187"/>
        <w:outlineLvl w:val="0"/>
      </w:pPr>
      <w:bookmarkStart w:id="3671" w:name="_Toc128631106"/>
      <w:r>
        <w:t xml:space="preserve">Table </w:t>
      </w:r>
      <w:r w:rsidR="00027408">
        <w:fldChar w:fldCharType="begin"/>
      </w:r>
      <w:r>
        <w:instrText xml:space="preserve"> SEQ "Table" \*Arabic </w:instrText>
      </w:r>
      <w:r w:rsidR="00027408">
        <w:fldChar w:fldCharType="separate"/>
      </w:r>
      <w:r w:rsidR="00D57607">
        <w:rPr>
          <w:noProof/>
        </w:rPr>
        <w:t>152</w:t>
      </w:r>
      <w:r w:rsidR="00027408">
        <w:rPr>
          <w:noProof/>
        </w:rPr>
        <w:fldChar w:fldCharType="end"/>
      </w:r>
      <w:r>
        <w:t xml:space="preserve">: Cashpoint </w:t>
      </w:r>
      <w:r w:rsidR="00FD13C8">
        <w:t>CLUSTERS DESCRIPTION</w:t>
      </w:r>
      <w:bookmarkEnd w:id="367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2763E5" w14:paraId="45AFE7CC" w14:textId="77777777" w:rsidTr="002763E5">
        <w:trPr>
          <w:cantSplit/>
          <w:tblHeader/>
        </w:trPr>
        <w:tc>
          <w:tcPr>
            <w:tcW w:w="2570" w:type="dxa"/>
            <w:tcBorders>
              <w:top w:val="single" w:sz="4" w:space="0" w:color="000000"/>
              <w:left w:val="single" w:sz="4" w:space="0" w:color="000000"/>
              <w:bottom w:val="single" w:sz="4" w:space="0" w:color="000000"/>
            </w:tcBorders>
            <w:shd w:val="clear" w:color="auto" w:fill="60C03A"/>
          </w:tcPr>
          <w:p w14:paraId="786A1FAD" w14:textId="77777777" w:rsidR="002763E5" w:rsidRDefault="002763E5" w:rsidP="00F63174">
            <w:pPr>
              <w:pStyle w:val="TableHeader"/>
              <w:snapToGrid w:val="0"/>
              <w:spacing w:before="0" w:after="120"/>
              <w:ind w:left="187" w:hanging="187"/>
              <w:jc w:val="left"/>
              <w:outlineLvl w:val="0"/>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A4E3765" w14:textId="77777777" w:rsidR="002763E5" w:rsidRDefault="002763E5" w:rsidP="00F63174">
            <w:pPr>
              <w:pStyle w:val="TableHeader"/>
              <w:snapToGrid w:val="0"/>
              <w:spacing w:before="0" w:after="120"/>
              <w:ind w:left="187" w:hanging="187"/>
              <w:jc w:val="left"/>
              <w:outlineLvl w:val="0"/>
            </w:pPr>
            <w:r>
              <w:t>Description</w:t>
            </w:r>
          </w:p>
        </w:tc>
      </w:tr>
      <w:tr w:rsidR="002763E5" w14:paraId="56A4713D" w14:textId="77777777" w:rsidTr="002763E5">
        <w:trPr>
          <w:cantSplit/>
          <w:trHeight w:val="135"/>
        </w:trPr>
        <w:tc>
          <w:tcPr>
            <w:tcW w:w="2570" w:type="dxa"/>
            <w:tcBorders>
              <w:top w:val="single" w:sz="4" w:space="0" w:color="000000"/>
              <w:left w:val="single" w:sz="4" w:space="0" w:color="000000"/>
              <w:bottom w:val="single" w:sz="4" w:space="0" w:color="000000"/>
            </w:tcBorders>
          </w:tcPr>
          <w:p w14:paraId="085C493E" w14:textId="77777777" w:rsidR="002763E5" w:rsidRPr="00354F41" w:rsidRDefault="002763E5"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C7D86AD" w14:textId="183FA239" w:rsidR="002763E5" w:rsidRDefault="002763E5" w:rsidP="00354F41">
            <w:pPr>
              <w:pStyle w:val="TableBody"/>
            </w:pPr>
            <w:r>
              <w:t xml:space="preserve">Allows the user to choose Cashpoints to be included in the report. For more information on Cashpoint Selection, see: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tc>
      </w:tr>
      <w:tr w:rsidR="002763E5" w14:paraId="57E699C9" w14:textId="77777777" w:rsidTr="002763E5">
        <w:trPr>
          <w:cantSplit/>
          <w:trHeight w:val="135"/>
        </w:trPr>
        <w:tc>
          <w:tcPr>
            <w:tcW w:w="2570" w:type="dxa"/>
            <w:tcBorders>
              <w:top w:val="single" w:sz="4" w:space="0" w:color="000000"/>
              <w:left w:val="single" w:sz="4" w:space="0" w:color="000000"/>
              <w:bottom w:val="single" w:sz="4" w:space="0" w:color="000000"/>
            </w:tcBorders>
          </w:tcPr>
          <w:p w14:paraId="7D991B8E" w14:textId="77777777" w:rsidR="002763E5" w:rsidRPr="00354F41" w:rsidRDefault="002763E5" w:rsidP="00354F41">
            <w:pPr>
              <w:pStyle w:val="TableBody"/>
              <w:rPr>
                <w:b/>
                <w:bCs/>
              </w:rPr>
            </w:pPr>
            <w:r w:rsidRPr="00354F41">
              <w:rPr>
                <w:b/>
                <w:bCs/>
              </w:rPr>
              <w:t>Cluster ID</w:t>
            </w:r>
          </w:p>
        </w:tc>
        <w:tc>
          <w:tcPr>
            <w:tcW w:w="5500" w:type="dxa"/>
            <w:tcBorders>
              <w:top w:val="single" w:sz="4" w:space="0" w:color="000000"/>
              <w:left w:val="single" w:sz="4" w:space="0" w:color="000000"/>
              <w:bottom w:val="single" w:sz="4" w:space="0" w:color="000000"/>
              <w:right w:val="single" w:sz="4" w:space="0" w:color="000000"/>
            </w:tcBorders>
          </w:tcPr>
          <w:p w14:paraId="75C31416" w14:textId="0F032E10" w:rsidR="002763E5" w:rsidRDefault="002763E5" w:rsidP="00354F41">
            <w:pPr>
              <w:pStyle w:val="TableBody"/>
            </w:pPr>
            <w:r>
              <w:t xml:space="preserve">The identifier of the Cluster </w:t>
            </w:r>
            <w:r w:rsidR="008F2CA9">
              <w:t xml:space="preserve">is </w:t>
            </w:r>
            <w:r>
              <w:t>used to uniquely identify it in the system.</w:t>
            </w:r>
          </w:p>
        </w:tc>
      </w:tr>
      <w:tr w:rsidR="002763E5" w14:paraId="73F9A06B" w14:textId="77777777" w:rsidTr="002763E5">
        <w:trPr>
          <w:cantSplit/>
          <w:trHeight w:val="135"/>
        </w:trPr>
        <w:tc>
          <w:tcPr>
            <w:tcW w:w="2570" w:type="dxa"/>
            <w:tcBorders>
              <w:top w:val="single" w:sz="4" w:space="0" w:color="000000"/>
              <w:left w:val="single" w:sz="4" w:space="0" w:color="000000"/>
              <w:bottom w:val="single" w:sz="4" w:space="0" w:color="000000"/>
            </w:tcBorders>
          </w:tcPr>
          <w:p w14:paraId="44A68F5B" w14:textId="77777777" w:rsidR="002763E5" w:rsidRPr="00354F41" w:rsidRDefault="002763E5" w:rsidP="00354F41">
            <w:pPr>
              <w:pStyle w:val="TableBody"/>
              <w:rPr>
                <w:b/>
                <w:bCs/>
              </w:rPr>
            </w:pPr>
            <w:r w:rsidRPr="00354F41">
              <w:rPr>
                <w:b/>
                <w:bCs/>
              </w:rPr>
              <w:t>Depot ID</w:t>
            </w:r>
          </w:p>
        </w:tc>
        <w:tc>
          <w:tcPr>
            <w:tcW w:w="5500" w:type="dxa"/>
            <w:tcBorders>
              <w:top w:val="single" w:sz="4" w:space="0" w:color="000000"/>
              <w:left w:val="single" w:sz="4" w:space="0" w:color="000000"/>
              <w:bottom w:val="single" w:sz="4" w:space="0" w:color="000000"/>
              <w:right w:val="single" w:sz="4" w:space="0" w:color="000000"/>
            </w:tcBorders>
          </w:tcPr>
          <w:p w14:paraId="44D68002" w14:textId="77777777" w:rsidR="002763E5" w:rsidRDefault="002763E5" w:rsidP="00354F41">
            <w:pPr>
              <w:pStyle w:val="TableBody"/>
            </w:pPr>
            <w:r>
              <w:t>Depot which services this Cluster.</w:t>
            </w:r>
          </w:p>
        </w:tc>
      </w:tr>
      <w:tr w:rsidR="002763E5" w14:paraId="2B4013CF" w14:textId="77777777" w:rsidTr="002763E5">
        <w:trPr>
          <w:cantSplit/>
          <w:trHeight w:val="135"/>
        </w:trPr>
        <w:tc>
          <w:tcPr>
            <w:tcW w:w="2570" w:type="dxa"/>
            <w:tcBorders>
              <w:top w:val="single" w:sz="4" w:space="0" w:color="000000"/>
              <w:left w:val="single" w:sz="4" w:space="0" w:color="000000"/>
              <w:bottom w:val="single" w:sz="4" w:space="0" w:color="000000"/>
            </w:tcBorders>
          </w:tcPr>
          <w:p w14:paraId="4A8C24F4" w14:textId="77777777" w:rsidR="002763E5" w:rsidRPr="00354F41" w:rsidRDefault="002763E5" w:rsidP="00354F41">
            <w:pPr>
              <w:pStyle w:val="TableBody"/>
              <w:rPr>
                <w:b/>
                <w:bCs/>
              </w:rPr>
            </w:pPr>
            <w:r w:rsidRPr="00354F41">
              <w:rPr>
                <w:b/>
                <w:bCs/>
              </w:rPr>
              <w:t>Depot Name</w:t>
            </w:r>
          </w:p>
        </w:tc>
        <w:tc>
          <w:tcPr>
            <w:tcW w:w="5500" w:type="dxa"/>
            <w:tcBorders>
              <w:top w:val="single" w:sz="4" w:space="0" w:color="000000"/>
              <w:left w:val="single" w:sz="4" w:space="0" w:color="000000"/>
              <w:bottom w:val="single" w:sz="4" w:space="0" w:color="000000"/>
              <w:right w:val="single" w:sz="4" w:space="0" w:color="000000"/>
            </w:tcBorders>
          </w:tcPr>
          <w:p w14:paraId="7D7276AF" w14:textId="77777777" w:rsidR="002763E5" w:rsidRDefault="002763E5" w:rsidP="00354F41">
            <w:pPr>
              <w:pStyle w:val="TableBody"/>
            </w:pPr>
            <w:r>
              <w:t>Name of Depot which services this Cluster.</w:t>
            </w:r>
          </w:p>
        </w:tc>
      </w:tr>
      <w:tr w:rsidR="002763E5" w14:paraId="5BC66385" w14:textId="77777777" w:rsidTr="002763E5">
        <w:trPr>
          <w:cantSplit/>
          <w:trHeight w:val="135"/>
        </w:trPr>
        <w:tc>
          <w:tcPr>
            <w:tcW w:w="2570" w:type="dxa"/>
            <w:tcBorders>
              <w:top w:val="single" w:sz="4" w:space="0" w:color="000000"/>
              <w:left w:val="single" w:sz="4" w:space="0" w:color="000000"/>
              <w:bottom w:val="single" w:sz="4" w:space="0" w:color="000000"/>
            </w:tcBorders>
          </w:tcPr>
          <w:p w14:paraId="5444A5F8" w14:textId="77777777" w:rsidR="002763E5" w:rsidRPr="00354F41" w:rsidRDefault="00000A1E" w:rsidP="00354F41">
            <w:pPr>
              <w:pStyle w:val="TableBody"/>
              <w:rPr>
                <w:b/>
                <w:bCs/>
              </w:rPr>
            </w:pPr>
            <w:r w:rsidRPr="00354F41">
              <w:rPr>
                <w:b/>
                <w:bCs/>
              </w:rPr>
              <w:t>Region</w:t>
            </w:r>
            <w:r w:rsidR="002763E5" w:rsidRPr="00354F41">
              <w:rPr>
                <w:b/>
                <w:bCs/>
              </w:rPr>
              <w:t xml:space="preserve"> ID</w:t>
            </w:r>
          </w:p>
        </w:tc>
        <w:tc>
          <w:tcPr>
            <w:tcW w:w="5500" w:type="dxa"/>
            <w:tcBorders>
              <w:top w:val="single" w:sz="4" w:space="0" w:color="000000"/>
              <w:left w:val="single" w:sz="4" w:space="0" w:color="000000"/>
              <w:bottom w:val="single" w:sz="4" w:space="0" w:color="000000"/>
              <w:right w:val="single" w:sz="4" w:space="0" w:color="000000"/>
            </w:tcBorders>
          </w:tcPr>
          <w:p w14:paraId="689FF6A7" w14:textId="77777777" w:rsidR="002763E5" w:rsidRDefault="00000A1E" w:rsidP="00354F41">
            <w:pPr>
              <w:pStyle w:val="TableBody"/>
            </w:pPr>
            <w:r>
              <w:t>Region with which this cluster is associated.</w:t>
            </w:r>
            <w:r w:rsidR="002763E5">
              <w:t xml:space="preserve"> </w:t>
            </w:r>
          </w:p>
        </w:tc>
      </w:tr>
      <w:tr w:rsidR="002763E5" w14:paraId="7C4AC84D" w14:textId="77777777" w:rsidTr="002763E5">
        <w:trPr>
          <w:cantSplit/>
          <w:trHeight w:val="135"/>
        </w:trPr>
        <w:tc>
          <w:tcPr>
            <w:tcW w:w="2570" w:type="dxa"/>
            <w:tcBorders>
              <w:top w:val="single" w:sz="4" w:space="0" w:color="000000"/>
              <w:left w:val="single" w:sz="4" w:space="0" w:color="000000"/>
              <w:bottom w:val="single" w:sz="4" w:space="0" w:color="000000"/>
            </w:tcBorders>
          </w:tcPr>
          <w:p w14:paraId="64E4D302" w14:textId="77777777" w:rsidR="002763E5" w:rsidRPr="00354F41" w:rsidRDefault="00000A1E" w:rsidP="00354F41">
            <w:pPr>
              <w:pStyle w:val="TableBody"/>
              <w:rPr>
                <w:b/>
                <w:bCs/>
              </w:rPr>
            </w:pPr>
            <w:r w:rsidRPr="00354F41">
              <w:rPr>
                <w:b/>
                <w:bCs/>
              </w:rPr>
              <w:t>Region</w:t>
            </w:r>
            <w:r w:rsidR="002763E5" w:rsidRPr="00354F41">
              <w:rPr>
                <w:b/>
                <w:bCs/>
              </w:rPr>
              <w:t xml:space="preserve"> Name</w:t>
            </w:r>
          </w:p>
        </w:tc>
        <w:tc>
          <w:tcPr>
            <w:tcW w:w="5500" w:type="dxa"/>
            <w:tcBorders>
              <w:top w:val="single" w:sz="4" w:space="0" w:color="000000"/>
              <w:left w:val="single" w:sz="4" w:space="0" w:color="000000"/>
              <w:bottom w:val="single" w:sz="4" w:space="0" w:color="000000"/>
              <w:right w:val="single" w:sz="4" w:space="0" w:color="000000"/>
            </w:tcBorders>
          </w:tcPr>
          <w:p w14:paraId="397FF0EF" w14:textId="77777777" w:rsidR="002763E5" w:rsidRDefault="00000A1E" w:rsidP="00354F41">
            <w:pPr>
              <w:pStyle w:val="TableBody"/>
            </w:pPr>
            <w:r>
              <w:t>Name of Region with which this cluster is associated.</w:t>
            </w:r>
          </w:p>
        </w:tc>
      </w:tr>
      <w:tr w:rsidR="002763E5" w14:paraId="48906F1D" w14:textId="77777777" w:rsidTr="002763E5">
        <w:trPr>
          <w:cantSplit/>
          <w:trHeight w:val="135"/>
        </w:trPr>
        <w:tc>
          <w:tcPr>
            <w:tcW w:w="2570" w:type="dxa"/>
            <w:tcBorders>
              <w:top w:val="single" w:sz="4" w:space="0" w:color="000000"/>
              <w:left w:val="single" w:sz="4" w:space="0" w:color="000000"/>
              <w:bottom w:val="single" w:sz="4" w:space="0" w:color="000000"/>
            </w:tcBorders>
          </w:tcPr>
          <w:p w14:paraId="5BF33D1D" w14:textId="77777777" w:rsidR="002763E5" w:rsidRPr="00354F41" w:rsidRDefault="00000A1E" w:rsidP="00354F41">
            <w:pPr>
              <w:pStyle w:val="TableBody"/>
              <w:rPr>
                <w:b/>
                <w:bCs/>
              </w:rPr>
            </w:pPr>
            <w:r w:rsidRPr="00354F41">
              <w:rPr>
                <w:b/>
                <w:bCs/>
              </w:rPr>
              <w:t>Optimization Profile</w:t>
            </w:r>
          </w:p>
        </w:tc>
        <w:tc>
          <w:tcPr>
            <w:tcW w:w="5500" w:type="dxa"/>
            <w:tcBorders>
              <w:top w:val="single" w:sz="4" w:space="0" w:color="000000"/>
              <w:left w:val="single" w:sz="4" w:space="0" w:color="000000"/>
              <w:bottom w:val="single" w:sz="4" w:space="0" w:color="000000"/>
              <w:right w:val="single" w:sz="4" w:space="0" w:color="000000"/>
            </w:tcBorders>
          </w:tcPr>
          <w:p w14:paraId="1D7C6737" w14:textId="2CEEA063" w:rsidR="002763E5" w:rsidRDefault="008F2CA9" w:rsidP="00354F41">
            <w:pPr>
              <w:pStyle w:val="TableBody"/>
            </w:pPr>
            <w:r>
              <w:t xml:space="preserve">The parameter is </w:t>
            </w:r>
            <w:r w:rsidR="00000A1E">
              <w:t>chosen for this Cluster: Individual Optimization, Alert, or Cluster Optimization.</w:t>
            </w:r>
          </w:p>
        </w:tc>
      </w:tr>
      <w:tr w:rsidR="002763E5" w14:paraId="6EE3745F" w14:textId="77777777" w:rsidTr="002763E5">
        <w:trPr>
          <w:cantSplit/>
          <w:trHeight w:val="135"/>
        </w:trPr>
        <w:tc>
          <w:tcPr>
            <w:tcW w:w="2570" w:type="dxa"/>
            <w:tcBorders>
              <w:top w:val="single" w:sz="4" w:space="0" w:color="000000"/>
              <w:left w:val="single" w:sz="4" w:space="0" w:color="000000"/>
              <w:bottom w:val="single" w:sz="4" w:space="0" w:color="000000"/>
            </w:tcBorders>
          </w:tcPr>
          <w:p w14:paraId="680385F9" w14:textId="77777777" w:rsidR="002763E5" w:rsidRPr="00354F41" w:rsidRDefault="00000A1E" w:rsidP="00354F41">
            <w:pPr>
              <w:pStyle w:val="TableBody"/>
              <w:rPr>
                <w:b/>
                <w:bCs/>
              </w:rPr>
            </w:pPr>
            <w:r w:rsidRPr="00354F41">
              <w:rPr>
                <w:b/>
                <w:bCs/>
              </w:rPr>
              <w:lastRenderedPageBreak/>
              <w:t>Allow Creating Emergency Orders</w:t>
            </w:r>
          </w:p>
        </w:tc>
        <w:tc>
          <w:tcPr>
            <w:tcW w:w="5500" w:type="dxa"/>
            <w:tcBorders>
              <w:top w:val="single" w:sz="4" w:space="0" w:color="000000"/>
              <w:left w:val="single" w:sz="4" w:space="0" w:color="000000"/>
              <w:bottom w:val="single" w:sz="4" w:space="0" w:color="000000"/>
              <w:right w:val="single" w:sz="4" w:space="0" w:color="000000"/>
            </w:tcBorders>
          </w:tcPr>
          <w:p w14:paraId="6A378483" w14:textId="77777777" w:rsidR="002763E5" w:rsidRDefault="00000A1E" w:rsidP="00354F41">
            <w:pPr>
              <w:pStyle w:val="TableBody"/>
            </w:pPr>
            <w:r>
              <w:t>Yes/No parameter.</w:t>
            </w:r>
          </w:p>
        </w:tc>
      </w:tr>
      <w:tr w:rsidR="00000A1E" w14:paraId="09030623" w14:textId="77777777" w:rsidTr="002763E5">
        <w:trPr>
          <w:cantSplit/>
          <w:trHeight w:val="135"/>
        </w:trPr>
        <w:tc>
          <w:tcPr>
            <w:tcW w:w="2570" w:type="dxa"/>
            <w:tcBorders>
              <w:top w:val="single" w:sz="4" w:space="0" w:color="000000"/>
              <w:left w:val="single" w:sz="4" w:space="0" w:color="000000"/>
              <w:bottom w:val="single" w:sz="4" w:space="0" w:color="000000"/>
            </w:tcBorders>
          </w:tcPr>
          <w:p w14:paraId="26F45819" w14:textId="77777777" w:rsidR="00000A1E" w:rsidRPr="00354F41" w:rsidRDefault="00000A1E"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E48D07" w14:textId="598BBD38" w:rsidR="00000A1E" w:rsidRDefault="00000A1E" w:rsidP="00354F41">
            <w:pPr>
              <w:pStyle w:val="TableBody"/>
            </w:pPr>
            <w:r>
              <w:t>Cashpoint is a member of this Cluster.</w:t>
            </w:r>
          </w:p>
        </w:tc>
      </w:tr>
      <w:tr w:rsidR="002763E5" w14:paraId="1211D42F" w14:textId="77777777" w:rsidTr="002763E5">
        <w:trPr>
          <w:cantSplit/>
          <w:trHeight w:val="135"/>
        </w:trPr>
        <w:tc>
          <w:tcPr>
            <w:tcW w:w="2570" w:type="dxa"/>
            <w:tcBorders>
              <w:top w:val="single" w:sz="4" w:space="0" w:color="000000"/>
              <w:left w:val="single" w:sz="4" w:space="0" w:color="000000"/>
              <w:bottom w:val="single" w:sz="4" w:space="0" w:color="000000"/>
            </w:tcBorders>
          </w:tcPr>
          <w:p w14:paraId="540F0FDB" w14:textId="77777777" w:rsidR="002763E5" w:rsidRPr="00354F41" w:rsidRDefault="00000A1E"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0E025AA" w14:textId="60E70394" w:rsidR="002763E5" w:rsidRDefault="00000A1E" w:rsidP="00354F41">
            <w:pPr>
              <w:pStyle w:val="TableBody"/>
            </w:pPr>
            <w:r>
              <w:t>Indicates the type of Cashpoint listed in the preceding “</w:t>
            </w:r>
            <w:r w:rsidRPr="00E23676">
              <w:rPr>
                <w:b/>
                <w:bCs/>
                <w:rPrChange w:id="3672" w:author="Robbie Moses" w:date="2023-03-03T06:47:00Z">
                  <w:rPr/>
                </w:rPrChange>
              </w:rPr>
              <w:t>Cashpoint ID</w:t>
            </w:r>
            <w:r>
              <w:t>” field.</w:t>
            </w:r>
          </w:p>
        </w:tc>
      </w:tr>
    </w:tbl>
    <w:p w14:paraId="5105D85A" w14:textId="4C251E80" w:rsidR="002763E5" w:rsidRDefault="002763E5" w:rsidP="00F63174">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6849E742" w14:textId="77777777" w:rsidR="002763E5" w:rsidRDefault="002763E5" w:rsidP="000778FC">
      <w:pPr>
        <w:pStyle w:val="BodyText"/>
      </w:pPr>
    </w:p>
    <w:p w14:paraId="7639C4C3" w14:textId="5F337D87" w:rsidR="00916881" w:rsidRDefault="00916881" w:rsidP="00420465">
      <w:pPr>
        <w:pStyle w:val="Heading3"/>
        <w:rPr>
          <w:rFonts w:eastAsia="MS Mincho"/>
        </w:rPr>
      </w:pPr>
      <w:bookmarkStart w:id="3673" w:name="_Ref223304544"/>
      <w:bookmarkStart w:id="3674" w:name="_Toc128718765"/>
      <w:r>
        <w:rPr>
          <w:rFonts w:eastAsia="MS Mincho"/>
        </w:rPr>
        <w:t>C</w:t>
      </w:r>
      <w:r w:rsidRPr="0023062F">
        <w:rPr>
          <w:rFonts w:eastAsia="MS Mincho"/>
        </w:rPr>
        <w:t>ashpoi</w:t>
      </w:r>
      <w:r>
        <w:rPr>
          <w:rFonts w:eastAsia="MS Mincho"/>
        </w:rPr>
        <w:t>nt Groups</w:t>
      </w:r>
      <w:bookmarkEnd w:id="3673"/>
      <w:bookmarkEnd w:id="3674"/>
    </w:p>
    <w:p w14:paraId="213E5B5C" w14:textId="77777777" w:rsidR="00916881" w:rsidRDefault="00916881" w:rsidP="00354F41">
      <w:pPr>
        <w:pStyle w:val="BodyText"/>
      </w:pPr>
      <w:r>
        <w:t xml:space="preserve">This report allows the user to select a list of Cashpoints which will display the Groups to which those Cashpoints belong. After each group, a summary will be printed in the report showing the total number of ATMs and Branches in the group. </w:t>
      </w:r>
    </w:p>
    <w:p w14:paraId="7043AF43" w14:textId="7D56B2C8" w:rsidR="00916881" w:rsidRDefault="00916881" w:rsidP="00354F41">
      <w:pPr>
        <w:pStyle w:val="Note"/>
      </w:pPr>
      <w:r w:rsidRPr="00FD13C8">
        <w:rPr>
          <w:b/>
          <w:bCs/>
        </w:rPr>
        <w:t>Note</w:t>
      </w:r>
      <w:r>
        <w:t xml:space="preserve">: If the user does not select all Cashpoints, the report will only show Cashpoints and </w:t>
      </w:r>
      <w:r w:rsidR="00DF34EB">
        <w:t xml:space="preserve">the </w:t>
      </w:r>
      <w:r>
        <w:t xml:space="preserve">number for those Cashpoints selected. </w:t>
      </w:r>
      <w:r w:rsidR="00FD13C8">
        <w:t>Therefore,</w:t>
      </w:r>
      <w:r>
        <w:t xml:space="preserve"> the summary information at the bottom of each group is reflective of the Cashpoints that were selected for the report.</w:t>
      </w:r>
    </w:p>
    <w:p w14:paraId="6FA78B2F" w14:textId="126C0B3A" w:rsidR="00916881" w:rsidRDefault="00916881" w:rsidP="00F63174">
      <w:pPr>
        <w:pStyle w:val="Caption"/>
        <w:spacing w:before="0" w:after="120"/>
        <w:ind w:left="187" w:hanging="187"/>
        <w:outlineLvl w:val="0"/>
      </w:pPr>
      <w:bookmarkStart w:id="3675" w:name="_Toc128631107"/>
      <w:r>
        <w:t xml:space="preserve">Table </w:t>
      </w:r>
      <w:r w:rsidR="00027408">
        <w:fldChar w:fldCharType="begin"/>
      </w:r>
      <w:r>
        <w:instrText xml:space="preserve"> SEQ "Table" \*Arabic </w:instrText>
      </w:r>
      <w:r w:rsidR="00027408">
        <w:fldChar w:fldCharType="separate"/>
      </w:r>
      <w:r w:rsidR="00D57607">
        <w:rPr>
          <w:noProof/>
        </w:rPr>
        <w:t>153</w:t>
      </w:r>
      <w:r w:rsidR="00027408">
        <w:rPr>
          <w:noProof/>
        </w:rPr>
        <w:fldChar w:fldCharType="end"/>
      </w:r>
      <w:r>
        <w:t xml:space="preserve">: Cashpoint </w:t>
      </w:r>
      <w:r w:rsidR="00FD13C8">
        <w:t>GROUPS DESCRIPTION</w:t>
      </w:r>
      <w:bookmarkEnd w:id="367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9FD94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936F02"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16469C" w14:textId="77777777" w:rsidR="00916881" w:rsidRDefault="00916881" w:rsidP="00354F41">
            <w:pPr>
              <w:pStyle w:val="TableHeading"/>
            </w:pPr>
            <w:r>
              <w:t>Description</w:t>
            </w:r>
          </w:p>
        </w:tc>
      </w:tr>
      <w:tr w:rsidR="00916881" w14:paraId="33F5E458" w14:textId="77777777" w:rsidTr="0009567D">
        <w:trPr>
          <w:cantSplit/>
          <w:trHeight w:val="135"/>
        </w:trPr>
        <w:tc>
          <w:tcPr>
            <w:tcW w:w="2570" w:type="dxa"/>
            <w:tcBorders>
              <w:top w:val="single" w:sz="4" w:space="0" w:color="000000"/>
              <w:left w:val="single" w:sz="4" w:space="0" w:color="000000"/>
              <w:bottom w:val="single" w:sz="4" w:space="0" w:color="000000"/>
            </w:tcBorders>
          </w:tcPr>
          <w:p w14:paraId="545FC738"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96A994A" w14:textId="1886C258" w:rsidR="00916881" w:rsidRPr="00560B68" w:rsidDel="003B5D4F" w:rsidRDefault="00916881" w:rsidP="003B5D4F">
            <w:pPr>
              <w:pStyle w:val="TableBody"/>
              <w:rPr>
                <w:del w:id="3676" w:author="Moses, Robbie" w:date="2023-02-22T02:41:00Z"/>
                <w:color w:val="4F81BD" w:themeColor="accent1"/>
              </w:rPr>
            </w:pPr>
            <w:r>
              <w:t>Allows the user to choose Cashpoints to be included in the report. For more information on Cashpoint Selection, see</w:t>
            </w:r>
            <w:r w:rsidRPr="00560B68">
              <w:rPr>
                <w:color w:val="4F81BD" w:themeColor="accent1"/>
              </w:rPr>
              <w:t xml:space="preserve">: </w:t>
            </w:r>
            <w:r w:rsidR="00027408" w:rsidRPr="00560B68">
              <w:rPr>
                <w:color w:val="4F81BD" w:themeColor="accent1"/>
              </w:rPr>
              <w:fldChar w:fldCharType="begin"/>
            </w:r>
            <w:r w:rsidRPr="00560B68">
              <w:rPr>
                <w:color w:val="4F81BD" w:themeColor="accent1"/>
              </w:rPr>
              <w:instrText xml:space="preserve"> REF _Ref236109174 \h </w:instrText>
            </w:r>
            <w:r w:rsidR="00354F41" w:rsidRPr="00560B68">
              <w:rPr>
                <w:color w:val="4F81BD" w:themeColor="accent1"/>
              </w:rPr>
              <w:instrText xml:space="preserve"> \* MERGEFORMAT </w:instrText>
            </w:r>
            <w:r w:rsidR="00027408" w:rsidRPr="00560B68">
              <w:rPr>
                <w:color w:val="4F81BD" w:themeColor="accent1"/>
              </w:rPr>
            </w:r>
            <w:r w:rsidR="00027408" w:rsidRPr="00560B68">
              <w:rPr>
                <w:color w:val="4F81BD" w:themeColor="accent1"/>
              </w:rPr>
              <w:fldChar w:fldCharType="separate"/>
            </w:r>
            <w:r w:rsidR="00D57607" w:rsidRPr="00560B68">
              <w:rPr>
                <w:color w:val="4F81BD" w:themeColor="accent1"/>
              </w:rPr>
              <w:t>Cashpoint Selector</w:t>
            </w:r>
            <w:r w:rsidR="00027408" w:rsidRPr="00560B68">
              <w:rPr>
                <w:color w:val="4F81BD" w:themeColor="accent1"/>
              </w:rPr>
              <w:fldChar w:fldCharType="end"/>
            </w:r>
          </w:p>
          <w:p w14:paraId="0987A5F2" w14:textId="77777777" w:rsidR="00916881" w:rsidRDefault="00916881" w:rsidP="003B5D4F">
            <w:pPr>
              <w:pStyle w:val="TableBody"/>
            </w:pPr>
          </w:p>
        </w:tc>
      </w:tr>
      <w:tr w:rsidR="00916881" w14:paraId="7FDBFAA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45DCFB"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423B814B" w14:textId="29ECB5E7" w:rsidR="00916881" w:rsidRDefault="00916881" w:rsidP="00354F41">
            <w:pPr>
              <w:pStyle w:val="TableBody"/>
            </w:pPr>
            <w:r>
              <w:t xml:space="preserve">The identifier of the Group </w:t>
            </w:r>
            <w:r w:rsidR="00DF34EB">
              <w:t xml:space="preserve">is </w:t>
            </w:r>
            <w:r>
              <w:t>used to uniquely identify it in the system.</w:t>
            </w:r>
          </w:p>
        </w:tc>
      </w:tr>
      <w:tr w:rsidR="00916881" w14:paraId="048D819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CB649"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0F59D6AE" w14:textId="77777777" w:rsidR="00916881" w:rsidRDefault="00916881" w:rsidP="00354F41">
            <w:pPr>
              <w:pStyle w:val="TableBody"/>
            </w:pPr>
            <w:r>
              <w:t xml:space="preserve">The name of the Group as defined in </w:t>
            </w:r>
            <w:r w:rsidRPr="00E23676">
              <w:rPr>
                <w:i/>
                <w:iCs/>
                <w:rPrChange w:id="3677" w:author="Robbie Moses" w:date="2023-03-03T06:47:00Z">
                  <w:rPr/>
                </w:rPrChange>
              </w:rPr>
              <w:t>Network</w:t>
            </w:r>
            <w:r w:rsidRPr="00E23676">
              <w:rPr>
                <w:rFonts w:ascii="Wingdings" w:hAnsi="Wingdings"/>
                <w:i/>
                <w:iCs/>
                <w:rPrChange w:id="3678" w:author="Robbie Moses" w:date="2023-03-03T06:47:00Z">
                  <w:rPr>
                    <w:rFonts w:ascii="Wingdings" w:hAnsi="Wingdings"/>
                  </w:rPr>
                </w:rPrChange>
              </w:rPr>
              <w:t></w:t>
            </w:r>
            <w:r w:rsidRPr="00E23676">
              <w:rPr>
                <w:i/>
                <w:iCs/>
                <w:rPrChange w:id="3679" w:author="Robbie Moses" w:date="2023-03-03T06:47:00Z">
                  <w:rPr/>
                </w:rPrChange>
              </w:rPr>
              <w:t>Groups</w:t>
            </w:r>
          </w:p>
        </w:tc>
      </w:tr>
      <w:tr w:rsidR="00916881" w14:paraId="12717ABA"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AE9"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F0B58C" w14:textId="77777777" w:rsidR="00916881" w:rsidRDefault="00916881" w:rsidP="00354F41">
            <w:pPr>
              <w:pStyle w:val="TableBody"/>
            </w:pPr>
            <w:r>
              <w:t xml:space="preserve">Unique alphanumeric identification of the Cashpoint. </w:t>
            </w:r>
          </w:p>
        </w:tc>
      </w:tr>
      <w:tr w:rsidR="00916881" w14:paraId="1291371A"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DF442" w14:textId="77777777" w:rsidR="00916881" w:rsidRPr="00354F41" w:rsidRDefault="00916881" w:rsidP="00354F41">
            <w:pPr>
              <w:pStyle w:val="TableBody"/>
              <w:rPr>
                <w:b/>
                <w:bCs/>
              </w:rPr>
            </w:pPr>
            <w:r w:rsidRPr="00354F4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491054C7" w14:textId="77777777" w:rsidR="00916881" w:rsidRDefault="00916881" w:rsidP="00354F41">
            <w:pPr>
              <w:pStyle w:val="TableBody"/>
            </w:pPr>
            <w:r>
              <w:t xml:space="preserve">The name of the Cashpoint as defined at the Cashpoint </w:t>
            </w:r>
          </w:p>
        </w:tc>
      </w:tr>
      <w:tr w:rsidR="00916881" w14:paraId="175CDF20" w14:textId="77777777" w:rsidTr="0009567D">
        <w:trPr>
          <w:cantSplit/>
          <w:trHeight w:val="135"/>
        </w:trPr>
        <w:tc>
          <w:tcPr>
            <w:tcW w:w="2570" w:type="dxa"/>
            <w:tcBorders>
              <w:top w:val="single" w:sz="4" w:space="0" w:color="000000"/>
              <w:left w:val="single" w:sz="4" w:space="0" w:color="000000"/>
              <w:bottom w:val="single" w:sz="4" w:space="0" w:color="000000"/>
            </w:tcBorders>
          </w:tcPr>
          <w:p w14:paraId="67FBADFE"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D4EE967" w14:textId="198136BC" w:rsidR="00916881" w:rsidRDefault="00916881" w:rsidP="00354F41">
            <w:pPr>
              <w:pStyle w:val="TableBody"/>
            </w:pPr>
            <w:r>
              <w:t>Type of Cashpoint based on type and replenishment schedule (Add ATM, Replace ATM,  Branch, etc.)</w:t>
            </w:r>
          </w:p>
        </w:tc>
      </w:tr>
      <w:tr w:rsidR="00916881" w14:paraId="435029EE"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885C5"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5360CAC8" w14:textId="0D1D8857" w:rsidR="00916881" w:rsidRDefault="00DF34EB" w:rsidP="00354F41">
            <w:pPr>
              <w:pStyle w:val="TableBody"/>
            </w:pPr>
            <w:r>
              <w:t xml:space="preserve">The date </w:t>
            </w:r>
            <w:r w:rsidR="00916881">
              <w:t>that the Group was created</w:t>
            </w:r>
          </w:p>
        </w:tc>
      </w:tr>
      <w:tr w:rsidR="00916881" w14:paraId="37664D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5700A"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F883501" w14:textId="4104345E" w:rsidR="00916881" w:rsidRDefault="00DF34EB" w:rsidP="00354F41">
            <w:pPr>
              <w:pStyle w:val="TableBody"/>
            </w:pPr>
            <w:r>
              <w:t xml:space="preserve">The date </w:t>
            </w:r>
            <w:r w:rsidR="00916881">
              <w:t>that the Group was last updated.</w:t>
            </w:r>
          </w:p>
        </w:tc>
      </w:tr>
    </w:tbl>
    <w:p w14:paraId="6AB7A45A" w14:textId="7B2C478F" w:rsidR="00916881" w:rsidRDefault="00916881" w:rsidP="00F63174">
      <w:pPr>
        <w:pStyle w:val="TopofSection"/>
        <w:spacing w:before="0" w:after="120" w:line="240" w:lineRule="auto"/>
        <w:ind w:left="187" w:hanging="187"/>
        <w:outlineLvl w:val="0"/>
      </w:pPr>
      <w:bookmarkStart w:id="3680" w:name="_Ref223304546"/>
      <w:r>
        <w:t xml:space="preserve">Return To: </w:t>
      </w:r>
      <w:r w:rsidR="00027408">
        <w:fldChar w:fldCharType="begin"/>
      </w:r>
      <w:r>
        <w:instrText xml:space="preserve"> REF _Ref236116112 \h </w:instrText>
      </w:r>
      <w:r w:rsidR="00027408">
        <w:fldChar w:fldCharType="separate"/>
      </w:r>
      <w:r w:rsidR="00D57607">
        <w:rPr>
          <w:rFonts w:eastAsia="MS Mincho"/>
        </w:rPr>
        <w:t>System Settings Reports</w:t>
      </w:r>
      <w:r w:rsidR="00027408">
        <w:fldChar w:fldCharType="end"/>
      </w:r>
    </w:p>
    <w:p w14:paraId="2228F8C6" w14:textId="77777777" w:rsidR="00916881" w:rsidRDefault="00916881" w:rsidP="000778FC">
      <w:pPr>
        <w:pStyle w:val="BodyText"/>
      </w:pPr>
    </w:p>
    <w:p w14:paraId="5E956EAA" w14:textId="77777777" w:rsidR="00916881" w:rsidRDefault="00916881" w:rsidP="00420465">
      <w:pPr>
        <w:pStyle w:val="Heading3"/>
        <w:rPr>
          <w:rFonts w:eastAsia="MS Mincho"/>
        </w:rPr>
      </w:pPr>
      <w:bookmarkStart w:id="3681" w:name="_Ref236116034"/>
      <w:bookmarkStart w:id="3682" w:name="_Toc128718766"/>
      <w:r>
        <w:rPr>
          <w:rFonts w:eastAsia="MS Mincho"/>
        </w:rPr>
        <w:lastRenderedPageBreak/>
        <w:t>Commercial Cashpoint Groups</w:t>
      </w:r>
      <w:bookmarkEnd w:id="3682"/>
    </w:p>
    <w:p w14:paraId="25C35ECE" w14:textId="77777777" w:rsidR="00916881" w:rsidRDefault="00916881" w:rsidP="00354F41">
      <w:pPr>
        <w:pStyle w:val="BodyText"/>
      </w:pPr>
      <w:r>
        <w:t xml:space="preserve">This report allows the user to select a list of Commercial Cashpoints which will display the Commercial Groups to which those Cashpoints belong. </w:t>
      </w:r>
    </w:p>
    <w:p w14:paraId="5318BFA7" w14:textId="4B64DBA1" w:rsidR="00916881" w:rsidRDefault="00916881" w:rsidP="00F63174">
      <w:pPr>
        <w:pStyle w:val="Caption"/>
        <w:spacing w:before="0" w:after="120"/>
        <w:ind w:left="187" w:hanging="187"/>
        <w:outlineLvl w:val="0"/>
      </w:pPr>
      <w:bookmarkStart w:id="3683" w:name="_Toc128631108"/>
      <w:r>
        <w:t xml:space="preserve">Table </w:t>
      </w:r>
      <w:r w:rsidR="00027408">
        <w:fldChar w:fldCharType="begin"/>
      </w:r>
      <w:r>
        <w:instrText xml:space="preserve"> SEQ "Table" \*Arabic </w:instrText>
      </w:r>
      <w:r w:rsidR="00027408">
        <w:fldChar w:fldCharType="separate"/>
      </w:r>
      <w:r w:rsidR="00D57607">
        <w:rPr>
          <w:noProof/>
        </w:rPr>
        <w:t>154</w:t>
      </w:r>
      <w:r w:rsidR="00027408">
        <w:rPr>
          <w:noProof/>
        </w:rPr>
        <w:fldChar w:fldCharType="end"/>
      </w:r>
      <w:r>
        <w:t xml:space="preserve">: Commercial Cashpoint </w:t>
      </w:r>
      <w:r w:rsidR="00FD13C8">
        <w:t>GROUPS DESCRIPTION</w:t>
      </w:r>
      <w:bookmarkEnd w:id="36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2CE091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7D5A0F"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F4DCF9" w14:textId="77777777" w:rsidR="00916881" w:rsidRDefault="00916881" w:rsidP="00354F41">
            <w:pPr>
              <w:pStyle w:val="TableHeading"/>
            </w:pPr>
            <w:r>
              <w:t>Description</w:t>
            </w:r>
          </w:p>
        </w:tc>
      </w:tr>
      <w:tr w:rsidR="00916881" w14:paraId="067905CE" w14:textId="77777777" w:rsidTr="0009567D">
        <w:trPr>
          <w:cantSplit/>
          <w:trHeight w:val="135"/>
        </w:trPr>
        <w:tc>
          <w:tcPr>
            <w:tcW w:w="2570" w:type="dxa"/>
            <w:tcBorders>
              <w:top w:val="single" w:sz="4" w:space="0" w:color="000000"/>
              <w:left w:val="single" w:sz="4" w:space="0" w:color="000000"/>
              <w:bottom w:val="single" w:sz="4" w:space="0" w:color="000000"/>
            </w:tcBorders>
          </w:tcPr>
          <w:p w14:paraId="25404A0B"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BE767" w14:textId="289BE213" w:rsidR="00916881" w:rsidRDefault="00916881" w:rsidP="00354F41">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354F41">
              <w:instrText xml:space="preserve"> \* MERGEFORMAT </w:instrText>
            </w:r>
            <w:r w:rsidR="00027408">
              <w:fldChar w:fldCharType="separate"/>
            </w:r>
            <w:r w:rsidR="00D57607">
              <w:t>Cashpoint Selector</w:t>
            </w:r>
            <w:r w:rsidR="00027408">
              <w:fldChar w:fldCharType="end"/>
            </w:r>
          </w:p>
        </w:tc>
      </w:tr>
      <w:tr w:rsidR="00916881" w14:paraId="5864AF9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E069D5" w14:textId="77777777" w:rsidR="00916881" w:rsidRPr="00354F41" w:rsidRDefault="00916881" w:rsidP="00354F41">
            <w:pPr>
              <w:pStyle w:val="TableBody"/>
              <w:rPr>
                <w:b/>
                <w:bCs/>
              </w:rPr>
            </w:pPr>
            <w:r w:rsidRPr="00354F41">
              <w:rPr>
                <w:b/>
                <w:bCs/>
              </w:rPr>
              <w:t>Group ID</w:t>
            </w:r>
          </w:p>
        </w:tc>
        <w:tc>
          <w:tcPr>
            <w:tcW w:w="5500" w:type="dxa"/>
            <w:tcBorders>
              <w:top w:val="single" w:sz="4" w:space="0" w:color="000000"/>
              <w:left w:val="single" w:sz="4" w:space="0" w:color="000000"/>
              <w:bottom w:val="single" w:sz="4" w:space="0" w:color="000000"/>
              <w:right w:val="single" w:sz="4" w:space="0" w:color="000000"/>
            </w:tcBorders>
          </w:tcPr>
          <w:p w14:paraId="1B48F17B" w14:textId="5F6368C1" w:rsidR="00916881" w:rsidRDefault="00916881" w:rsidP="00354F41">
            <w:pPr>
              <w:pStyle w:val="TableBody"/>
            </w:pPr>
            <w:r>
              <w:t xml:space="preserve">The identifier of the Group </w:t>
            </w:r>
            <w:r w:rsidR="00DF34EB">
              <w:t xml:space="preserve">is </w:t>
            </w:r>
            <w:r>
              <w:t>used to uniquely identify it in the system.</w:t>
            </w:r>
          </w:p>
        </w:tc>
      </w:tr>
      <w:tr w:rsidR="00916881" w14:paraId="1791909F" w14:textId="77777777" w:rsidTr="0009567D">
        <w:trPr>
          <w:cantSplit/>
          <w:trHeight w:val="135"/>
        </w:trPr>
        <w:tc>
          <w:tcPr>
            <w:tcW w:w="2570" w:type="dxa"/>
            <w:tcBorders>
              <w:top w:val="single" w:sz="4" w:space="0" w:color="000000"/>
              <w:left w:val="single" w:sz="4" w:space="0" w:color="000000"/>
              <w:bottom w:val="single" w:sz="4" w:space="0" w:color="000000"/>
            </w:tcBorders>
          </w:tcPr>
          <w:p w14:paraId="29B1C8CB" w14:textId="77777777" w:rsidR="00916881" w:rsidRPr="00354F41" w:rsidRDefault="00916881" w:rsidP="00354F41">
            <w:pPr>
              <w:pStyle w:val="TableBody"/>
              <w:rPr>
                <w:b/>
                <w:bCs/>
              </w:rPr>
            </w:pPr>
            <w:r w:rsidRPr="00354F41">
              <w:rPr>
                <w:b/>
                <w:bCs/>
              </w:rPr>
              <w:t>Group Name</w:t>
            </w:r>
          </w:p>
        </w:tc>
        <w:tc>
          <w:tcPr>
            <w:tcW w:w="5500" w:type="dxa"/>
            <w:tcBorders>
              <w:top w:val="single" w:sz="4" w:space="0" w:color="000000"/>
              <w:left w:val="single" w:sz="4" w:space="0" w:color="000000"/>
              <w:bottom w:val="single" w:sz="4" w:space="0" w:color="000000"/>
              <w:right w:val="single" w:sz="4" w:space="0" w:color="000000"/>
            </w:tcBorders>
          </w:tcPr>
          <w:p w14:paraId="2470D469" w14:textId="77777777" w:rsidR="00916881" w:rsidRDefault="00916881" w:rsidP="00354F41">
            <w:pPr>
              <w:pStyle w:val="TableBody"/>
            </w:pPr>
            <w:r>
              <w:t xml:space="preserve">The name of the Group as defined in </w:t>
            </w:r>
            <w:r w:rsidRPr="00CB2FDC">
              <w:rPr>
                <w:i/>
                <w:iCs/>
                <w:rPrChange w:id="3684" w:author="Robbie Moses" w:date="2023-03-03T06:47:00Z">
                  <w:rPr/>
                </w:rPrChange>
              </w:rPr>
              <w:t>Network</w:t>
            </w:r>
            <w:r w:rsidRPr="00CB2FDC">
              <w:rPr>
                <w:rFonts w:ascii="Wingdings" w:hAnsi="Wingdings"/>
                <w:i/>
                <w:iCs/>
                <w:rPrChange w:id="3685" w:author="Robbie Moses" w:date="2023-03-03T06:47:00Z">
                  <w:rPr>
                    <w:rFonts w:ascii="Wingdings" w:hAnsi="Wingdings"/>
                  </w:rPr>
                </w:rPrChange>
              </w:rPr>
              <w:t></w:t>
            </w:r>
            <w:r w:rsidRPr="00CB2FDC">
              <w:rPr>
                <w:i/>
                <w:iCs/>
                <w:rPrChange w:id="3686" w:author="Robbie Moses" w:date="2023-03-03T06:47:00Z">
                  <w:rPr/>
                </w:rPrChange>
              </w:rPr>
              <w:t>Commercial</w:t>
            </w:r>
            <w:r>
              <w:t xml:space="preserve"> Clients</w:t>
            </w:r>
          </w:p>
        </w:tc>
      </w:tr>
      <w:tr w:rsidR="00916881" w14:paraId="2AC2F42E" w14:textId="77777777" w:rsidTr="0009567D">
        <w:trPr>
          <w:cantSplit/>
          <w:trHeight w:val="135"/>
        </w:trPr>
        <w:tc>
          <w:tcPr>
            <w:tcW w:w="2570" w:type="dxa"/>
            <w:tcBorders>
              <w:top w:val="single" w:sz="4" w:space="0" w:color="000000"/>
              <w:left w:val="single" w:sz="4" w:space="0" w:color="000000"/>
              <w:bottom w:val="single" w:sz="4" w:space="0" w:color="000000"/>
            </w:tcBorders>
          </w:tcPr>
          <w:p w14:paraId="4665DA62" w14:textId="77777777" w:rsidR="00916881" w:rsidRPr="00354F41" w:rsidRDefault="00916881" w:rsidP="00354F41">
            <w:pPr>
              <w:pStyle w:val="TableBody"/>
              <w:rPr>
                <w:b/>
                <w:bCs/>
              </w:rPr>
            </w:pPr>
            <w:r w:rsidRPr="00354F4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C77CB66" w14:textId="77777777" w:rsidR="00916881" w:rsidRDefault="00916881" w:rsidP="00354F41">
            <w:pPr>
              <w:pStyle w:val="TableBody"/>
            </w:pPr>
            <w:r>
              <w:t xml:space="preserve">Unique alphanumeric identification of the Cashpoint. </w:t>
            </w:r>
          </w:p>
        </w:tc>
      </w:tr>
      <w:tr w:rsidR="00916881" w14:paraId="7CF1FE8B" w14:textId="77777777" w:rsidTr="0009567D">
        <w:trPr>
          <w:cantSplit/>
          <w:trHeight w:val="135"/>
        </w:trPr>
        <w:tc>
          <w:tcPr>
            <w:tcW w:w="2570" w:type="dxa"/>
            <w:tcBorders>
              <w:top w:val="single" w:sz="4" w:space="0" w:color="000000"/>
              <w:left w:val="single" w:sz="4" w:space="0" w:color="000000"/>
              <w:bottom w:val="single" w:sz="4" w:space="0" w:color="000000"/>
            </w:tcBorders>
          </w:tcPr>
          <w:p w14:paraId="141E4050" w14:textId="77777777" w:rsidR="00916881" w:rsidRPr="00354F41" w:rsidRDefault="00916881" w:rsidP="00354F41">
            <w:pPr>
              <w:pStyle w:val="TableBody"/>
              <w:rPr>
                <w:b/>
                <w:bCs/>
              </w:rPr>
            </w:pPr>
            <w:r w:rsidRPr="00354F4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6795E7FF" w14:textId="77777777" w:rsidR="00916881" w:rsidRDefault="00916881" w:rsidP="00354F41">
            <w:pPr>
              <w:pStyle w:val="TableBody"/>
            </w:pPr>
            <w:r>
              <w:t>Type of Cashpoint based on type.  Filled with “</w:t>
            </w:r>
            <w:r w:rsidRPr="00CB2FDC">
              <w:rPr>
                <w:b/>
                <w:bCs/>
                <w:rPrChange w:id="3687" w:author="Robbie Moses" w:date="2023-03-03T06:47:00Z">
                  <w:rPr/>
                </w:rPrChange>
              </w:rPr>
              <w:t>Commercial</w:t>
            </w:r>
            <w:r>
              <w:t>”</w:t>
            </w:r>
          </w:p>
        </w:tc>
      </w:tr>
      <w:tr w:rsidR="00916881" w14:paraId="58282D2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BF23B0" w14:textId="77777777" w:rsidR="00916881" w:rsidRPr="00354F41" w:rsidRDefault="00916881" w:rsidP="00354F41">
            <w:pPr>
              <w:pStyle w:val="TableBody"/>
              <w:rPr>
                <w:b/>
                <w:bCs/>
              </w:rPr>
            </w:pPr>
            <w:r w:rsidRPr="00354F41">
              <w:rPr>
                <w:b/>
                <w:bCs/>
              </w:rPr>
              <w:t>Creation Date</w:t>
            </w:r>
          </w:p>
        </w:tc>
        <w:tc>
          <w:tcPr>
            <w:tcW w:w="5500" w:type="dxa"/>
            <w:tcBorders>
              <w:top w:val="single" w:sz="4" w:space="0" w:color="000000"/>
              <w:left w:val="single" w:sz="4" w:space="0" w:color="000000"/>
              <w:bottom w:val="single" w:sz="4" w:space="0" w:color="000000"/>
              <w:right w:val="single" w:sz="4" w:space="0" w:color="000000"/>
            </w:tcBorders>
          </w:tcPr>
          <w:p w14:paraId="41C90741" w14:textId="5959CDEB" w:rsidR="00916881" w:rsidRDefault="00DF34EB" w:rsidP="00354F41">
            <w:pPr>
              <w:pStyle w:val="TableBody"/>
            </w:pPr>
            <w:r>
              <w:t xml:space="preserve">The date </w:t>
            </w:r>
            <w:r w:rsidR="00916881">
              <w:t>that the Group was created</w:t>
            </w:r>
          </w:p>
        </w:tc>
      </w:tr>
      <w:tr w:rsidR="00916881" w14:paraId="171D54DD" w14:textId="77777777" w:rsidTr="0009567D">
        <w:trPr>
          <w:cantSplit/>
          <w:trHeight w:val="135"/>
        </w:trPr>
        <w:tc>
          <w:tcPr>
            <w:tcW w:w="2570" w:type="dxa"/>
            <w:tcBorders>
              <w:top w:val="single" w:sz="4" w:space="0" w:color="000000"/>
              <w:left w:val="single" w:sz="4" w:space="0" w:color="000000"/>
              <w:bottom w:val="single" w:sz="4" w:space="0" w:color="000000"/>
            </w:tcBorders>
          </w:tcPr>
          <w:p w14:paraId="18599B52" w14:textId="77777777" w:rsidR="00916881" w:rsidRPr="00354F41" w:rsidRDefault="00916881" w:rsidP="00354F41">
            <w:pPr>
              <w:pStyle w:val="TableBody"/>
              <w:rPr>
                <w:b/>
                <w:bCs/>
              </w:rPr>
            </w:pPr>
            <w:r w:rsidRPr="00354F41">
              <w:rPr>
                <w:b/>
                <w:bCs/>
              </w:rPr>
              <w:t>Last Update Date</w:t>
            </w:r>
          </w:p>
        </w:tc>
        <w:tc>
          <w:tcPr>
            <w:tcW w:w="5500" w:type="dxa"/>
            <w:tcBorders>
              <w:top w:val="single" w:sz="4" w:space="0" w:color="000000"/>
              <w:left w:val="single" w:sz="4" w:space="0" w:color="000000"/>
              <w:bottom w:val="single" w:sz="4" w:space="0" w:color="000000"/>
              <w:right w:val="single" w:sz="4" w:space="0" w:color="000000"/>
            </w:tcBorders>
          </w:tcPr>
          <w:p w14:paraId="40A86451" w14:textId="653D8D0E" w:rsidR="00916881" w:rsidRDefault="00DF34EB" w:rsidP="00354F41">
            <w:pPr>
              <w:pStyle w:val="TableBody"/>
            </w:pPr>
            <w:r>
              <w:t xml:space="preserve">The date </w:t>
            </w:r>
            <w:r w:rsidR="00916881">
              <w:t>that the Group was last updated.</w:t>
            </w:r>
          </w:p>
        </w:tc>
      </w:tr>
    </w:tbl>
    <w:p w14:paraId="5B4D692A" w14:textId="5351EAEB" w:rsidR="00916881" w:rsidRDefault="00916881" w:rsidP="00354F41">
      <w:pPr>
        <w:pStyle w:val="TopofSection"/>
        <w:spacing w:before="0" w:after="120" w:line="240" w:lineRule="auto"/>
        <w:ind w:left="187" w:hanging="187"/>
        <w:outlineLvl w:val="0"/>
      </w:pPr>
      <w:r>
        <w:t xml:space="preserve">Return To: </w:t>
      </w:r>
      <w:r w:rsidR="00027408">
        <w:fldChar w:fldCharType="begin"/>
      </w:r>
      <w:r>
        <w:instrText xml:space="preserve"> REF _Ref236116112 \h </w:instrText>
      </w:r>
      <w:r w:rsidR="00354F41">
        <w:instrText xml:space="preserve"> \* MERGEFORMAT </w:instrText>
      </w:r>
      <w:r w:rsidR="00027408">
        <w:fldChar w:fldCharType="separate"/>
      </w:r>
      <w:r w:rsidR="00D57607">
        <w:t>System Settings Reports</w:t>
      </w:r>
      <w:r w:rsidR="00027408">
        <w:fldChar w:fldCharType="end"/>
      </w:r>
    </w:p>
    <w:p w14:paraId="08AE299F" w14:textId="77777777" w:rsidR="00FD13C8" w:rsidRPr="00392133" w:rsidRDefault="00FD13C8" w:rsidP="00354F41">
      <w:pPr>
        <w:pStyle w:val="TopofSection"/>
        <w:spacing w:before="0" w:after="120" w:line="240" w:lineRule="auto"/>
        <w:ind w:left="187" w:hanging="187"/>
        <w:outlineLvl w:val="0"/>
      </w:pPr>
    </w:p>
    <w:p w14:paraId="43C86A04" w14:textId="7CDDDCC7" w:rsidR="00916881" w:rsidRDefault="00916881" w:rsidP="00420465">
      <w:pPr>
        <w:pStyle w:val="Heading3"/>
      </w:pPr>
      <w:bookmarkStart w:id="3688" w:name="_Toc128718767"/>
      <w:r>
        <w:t>Cashpoint Linkage</w:t>
      </w:r>
      <w:bookmarkEnd w:id="3680"/>
      <w:bookmarkEnd w:id="3681"/>
      <w:bookmarkEnd w:id="3688"/>
    </w:p>
    <w:p w14:paraId="7A97FBA8" w14:textId="77777777" w:rsidR="00916881" w:rsidRDefault="00916881" w:rsidP="00354F41">
      <w:pPr>
        <w:pStyle w:val="BodyText"/>
      </w:pPr>
      <w:r>
        <w:t>This report shows the Cashpoints that are linked to one another based on the settings in the Cashpoints. The report also displays information on the type of linkage that is currently in effect.</w:t>
      </w:r>
    </w:p>
    <w:p w14:paraId="339E64ED" w14:textId="0B5E52DA" w:rsidR="00916881" w:rsidRDefault="00916881" w:rsidP="00F63174">
      <w:pPr>
        <w:pStyle w:val="Caption"/>
        <w:spacing w:before="0" w:after="120"/>
        <w:ind w:left="187" w:hanging="187"/>
        <w:outlineLvl w:val="0"/>
      </w:pPr>
      <w:bookmarkStart w:id="3689" w:name="_Toc128631109"/>
      <w:r>
        <w:t xml:space="preserve">Table </w:t>
      </w:r>
      <w:r w:rsidR="00027408">
        <w:fldChar w:fldCharType="begin"/>
      </w:r>
      <w:r>
        <w:instrText xml:space="preserve"> SEQ "Table" \*Arabic </w:instrText>
      </w:r>
      <w:r w:rsidR="00027408">
        <w:fldChar w:fldCharType="separate"/>
      </w:r>
      <w:r w:rsidR="00D57607">
        <w:rPr>
          <w:noProof/>
        </w:rPr>
        <w:t>155</w:t>
      </w:r>
      <w:r w:rsidR="00027408">
        <w:rPr>
          <w:noProof/>
        </w:rPr>
        <w:fldChar w:fldCharType="end"/>
      </w:r>
      <w:r>
        <w:t xml:space="preserve">: Cashpoint </w:t>
      </w:r>
      <w:r w:rsidR="00FD13C8">
        <w:t>LINKAGE DESCRIPTION</w:t>
      </w:r>
      <w:bookmarkEnd w:id="36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A2AA2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E92AC8A" w14:textId="77777777" w:rsidR="00916881" w:rsidRDefault="00916881" w:rsidP="00354F4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F21F2C" w14:textId="77777777" w:rsidR="00916881" w:rsidRDefault="00916881" w:rsidP="00354F41">
            <w:pPr>
              <w:pStyle w:val="TableHeading"/>
            </w:pPr>
            <w:r>
              <w:t>Description</w:t>
            </w:r>
          </w:p>
        </w:tc>
      </w:tr>
      <w:tr w:rsidR="00916881" w14:paraId="2C935D9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67A6B0" w14:textId="77777777" w:rsidR="00916881" w:rsidRPr="00354F41" w:rsidRDefault="00916881" w:rsidP="00354F41">
            <w:pPr>
              <w:pStyle w:val="TableBody"/>
              <w:rPr>
                <w:b/>
                <w:bCs/>
              </w:rPr>
            </w:pPr>
            <w:r w:rsidRPr="00354F4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729112" w14:textId="04DA5E1F" w:rsidR="00916881" w:rsidDel="003B5D4F" w:rsidRDefault="00916881" w:rsidP="003B5D4F">
            <w:pPr>
              <w:pStyle w:val="TableBody"/>
              <w:rPr>
                <w:del w:id="3690" w:author="Moses, Robbie" w:date="2023-02-22T02:41:00Z"/>
              </w:rPr>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54F4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p w14:paraId="2A341EEE" w14:textId="77777777" w:rsidR="00916881" w:rsidRDefault="00916881" w:rsidP="003B5D4F">
            <w:pPr>
              <w:pStyle w:val="TableBody"/>
            </w:pPr>
          </w:p>
        </w:tc>
      </w:tr>
      <w:tr w:rsidR="00916881" w14:paraId="68E434A2" w14:textId="77777777" w:rsidTr="0009567D">
        <w:trPr>
          <w:cantSplit/>
          <w:trHeight w:val="135"/>
        </w:trPr>
        <w:tc>
          <w:tcPr>
            <w:tcW w:w="2570" w:type="dxa"/>
            <w:tcBorders>
              <w:top w:val="single" w:sz="4" w:space="0" w:color="000000"/>
              <w:left w:val="single" w:sz="4" w:space="0" w:color="000000"/>
              <w:bottom w:val="single" w:sz="4" w:space="0" w:color="000000"/>
            </w:tcBorders>
          </w:tcPr>
          <w:p w14:paraId="2C7933A2" w14:textId="77777777" w:rsidR="00916881" w:rsidRPr="00354F41" w:rsidRDefault="00916881" w:rsidP="00354F41">
            <w:pPr>
              <w:pStyle w:val="TableBody"/>
              <w:rPr>
                <w:b/>
                <w:bCs/>
              </w:rPr>
            </w:pPr>
            <w:r w:rsidRPr="00354F41">
              <w:rPr>
                <w:b/>
                <w:bCs/>
              </w:rPr>
              <w:t>Owner ID</w:t>
            </w:r>
          </w:p>
        </w:tc>
        <w:tc>
          <w:tcPr>
            <w:tcW w:w="5500" w:type="dxa"/>
            <w:tcBorders>
              <w:top w:val="single" w:sz="4" w:space="0" w:color="000000"/>
              <w:left w:val="single" w:sz="4" w:space="0" w:color="000000"/>
              <w:bottom w:val="single" w:sz="4" w:space="0" w:color="000000"/>
              <w:right w:val="single" w:sz="4" w:space="0" w:color="000000"/>
            </w:tcBorders>
          </w:tcPr>
          <w:p w14:paraId="40BE8AEB" w14:textId="77777777" w:rsidR="00916881" w:rsidRDefault="00916881" w:rsidP="00354F41">
            <w:pPr>
              <w:pStyle w:val="TableBody"/>
            </w:pPr>
            <w:r>
              <w:t>Unique alphanumeric identification of the Cashpoint that is set up as the Parent Cashpoint</w:t>
            </w:r>
          </w:p>
        </w:tc>
      </w:tr>
      <w:tr w:rsidR="00916881" w14:paraId="26D05F82" w14:textId="77777777" w:rsidTr="0009567D">
        <w:trPr>
          <w:cantSplit/>
          <w:trHeight w:val="135"/>
        </w:trPr>
        <w:tc>
          <w:tcPr>
            <w:tcW w:w="2570" w:type="dxa"/>
            <w:tcBorders>
              <w:top w:val="single" w:sz="4" w:space="0" w:color="000000"/>
              <w:left w:val="single" w:sz="4" w:space="0" w:color="000000"/>
              <w:bottom w:val="single" w:sz="4" w:space="0" w:color="000000"/>
            </w:tcBorders>
          </w:tcPr>
          <w:p w14:paraId="15C40DD6" w14:textId="77777777" w:rsidR="00916881" w:rsidRPr="00354F41" w:rsidRDefault="00916881" w:rsidP="00354F41">
            <w:pPr>
              <w:pStyle w:val="TableBody"/>
              <w:rPr>
                <w:b/>
                <w:bCs/>
              </w:rPr>
            </w:pPr>
            <w:r w:rsidRPr="00354F41">
              <w:rPr>
                <w:b/>
                <w:bCs/>
              </w:rPr>
              <w:t>Linked To</w:t>
            </w:r>
          </w:p>
        </w:tc>
        <w:tc>
          <w:tcPr>
            <w:tcW w:w="5500" w:type="dxa"/>
            <w:tcBorders>
              <w:top w:val="single" w:sz="4" w:space="0" w:color="000000"/>
              <w:left w:val="single" w:sz="4" w:space="0" w:color="000000"/>
              <w:bottom w:val="single" w:sz="4" w:space="0" w:color="000000"/>
              <w:right w:val="single" w:sz="4" w:space="0" w:color="000000"/>
            </w:tcBorders>
          </w:tcPr>
          <w:p w14:paraId="1D537C33" w14:textId="77777777" w:rsidR="00916881" w:rsidRDefault="00916881" w:rsidP="00354F41">
            <w:pPr>
              <w:pStyle w:val="TableBody"/>
            </w:pPr>
            <w:r>
              <w:t>Unique alphanumeric identification of the Cashpoint that is linked to the Parent Cashpoint</w:t>
            </w:r>
          </w:p>
        </w:tc>
      </w:tr>
      <w:tr w:rsidR="00916881" w14:paraId="69B82919" w14:textId="77777777" w:rsidTr="0009567D">
        <w:trPr>
          <w:cantSplit/>
          <w:trHeight w:val="135"/>
        </w:trPr>
        <w:tc>
          <w:tcPr>
            <w:tcW w:w="2570" w:type="dxa"/>
            <w:tcBorders>
              <w:top w:val="single" w:sz="4" w:space="0" w:color="000000"/>
              <w:left w:val="single" w:sz="4" w:space="0" w:color="000000"/>
              <w:bottom w:val="single" w:sz="4" w:space="0" w:color="000000"/>
            </w:tcBorders>
          </w:tcPr>
          <w:p w14:paraId="22ECD3CC" w14:textId="77777777" w:rsidR="00916881" w:rsidRPr="00354F41" w:rsidRDefault="00916881" w:rsidP="00354F41">
            <w:pPr>
              <w:pStyle w:val="TableBody"/>
              <w:rPr>
                <w:b/>
                <w:bCs/>
              </w:rPr>
            </w:pPr>
            <w:r w:rsidRPr="00354F41">
              <w:rPr>
                <w:b/>
                <w:bCs/>
              </w:rPr>
              <w:lastRenderedPageBreak/>
              <w:t>Location</w:t>
            </w:r>
          </w:p>
        </w:tc>
        <w:tc>
          <w:tcPr>
            <w:tcW w:w="5500" w:type="dxa"/>
            <w:tcBorders>
              <w:top w:val="single" w:sz="4" w:space="0" w:color="000000"/>
              <w:left w:val="single" w:sz="4" w:space="0" w:color="000000"/>
              <w:bottom w:val="single" w:sz="4" w:space="0" w:color="000000"/>
              <w:right w:val="single" w:sz="4" w:space="0" w:color="000000"/>
            </w:tcBorders>
          </w:tcPr>
          <w:p w14:paraId="7285FD37" w14:textId="77777777" w:rsidR="00916881" w:rsidRDefault="00916881" w:rsidP="00354F41">
            <w:pPr>
              <w:pStyle w:val="TableBody"/>
            </w:pPr>
            <w:r>
              <w:t>Specifies the Location of the Cashpoint</w:t>
            </w:r>
          </w:p>
          <w:p w14:paraId="19502B75" w14:textId="77777777" w:rsidR="00916881" w:rsidRDefault="00916881">
            <w:pPr>
              <w:pStyle w:val="TableListBullet"/>
              <w:pPrChange w:id="3691" w:author="Moses, Robbie" w:date="2023-02-22T02:42:00Z">
                <w:pPr>
                  <w:pStyle w:val="TableBody"/>
                </w:pPr>
              </w:pPrChange>
            </w:pPr>
            <w:r>
              <w:t>Onsite</w:t>
            </w:r>
          </w:p>
          <w:p w14:paraId="339FE060" w14:textId="77777777" w:rsidR="00916881" w:rsidRDefault="00916881">
            <w:pPr>
              <w:pStyle w:val="TableListBullet"/>
              <w:pPrChange w:id="3692" w:author="Moses, Robbie" w:date="2023-02-22T02:42:00Z">
                <w:pPr>
                  <w:pStyle w:val="TableBody"/>
                </w:pPr>
              </w:pPrChange>
            </w:pPr>
            <w:r>
              <w:t>Offsite</w:t>
            </w:r>
          </w:p>
          <w:p w14:paraId="176F978C" w14:textId="77777777" w:rsidR="00916881" w:rsidRDefault="00916881">
            <w:pPr>
              <w:pStyle w:val="TableListBullet"/>
              <w:pPrChange w:id="3693" w:author="Moses, Robbie" w:date="2023-02-22T02:42:00Z">
                <w:pPr>
                  <w:pStyle w:val="TableBody"/>
                </w:pPr>
              </w:pPrChange>
            </w:pPr>
            <w:r>
              <w:t>Attached</w:t>
            </w:r>
          </w:p>
          <w:p w14:paraId="2F159314" w14:textId="77777777" w:rsidR="00916881" w:rsidRDefault="00916881">
            <w:pPr>
              <w:pStyle w:val="TableListBullet"/>
              <w:pPrChange w:id="3694" w:author="Moses, Robbie" w:date="2023-02-22T02:42:00Z">
                <w:pPr>
                  <w:pStyle w:val="TableBody"/>
                </w:pPr>
              </w:pPrChange>
            </w:pPr>
            <w:r>
              <w:t>Side-By-Side</w:t>
            </w:r>
          </w:p>
        </w:tc>
      </w:tr>
      <w:tr w:rsidR="00916881" w14:paraId="3BFE7D16" w14:textId="77777777" w:rsidTr="0009567D">
        <w:trPr>
          <w:cantSplit/>
          <w:trHeight w:val="135"/>
        </w:trPr>
        <w:tc>
          <w:tcPr>
            <w:tcW w:w="2570" w:type="dxa"/>
            <w:tcBorders>
              <w:top w:val="single" w:sz="4" w:space="0" w:color="000000"/>
              <w:left w:val="single" w:sz="4" w:space="0" w:color="000000"/>
              <w:bottom w:val="single" w:sz="4" w:space="0" w:color="000000"/>
            </w:tcBorders>
          </w:tcPr>
          <w:p w14:paraId="59551539" w14:textId="77777777" w:rsidR="00916881" w:rsidRPr="00354F41" w:rsidRDefault="00916881" w:rsidP="00354F41">
            <w:pPr>
              <w:pStyle w:val="TableBody"/>
              <w:rPr>
                <w:b/>
                <w:bCs/>
              </w:rPr>
            </w:pPr>
            <w:r w:rsidRPr="00354F41">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301C1F53" w14:textId="77777777" w:rsidR="00916881" w:rsidRDefault="00916881" w:rsidP="00354F41">
            <w:pPr>
              <w:pStyle w:val="TableBody"/>
            </w:pPr>
            <w:r>
              <w:t>Shows the linkage scenario for the Schedule</w:t>
            </w:r>
          </w:p>
          <w:p w14:paraId="41EA710B" w14:textId="77777777" w:rsidR="00916881" w:rsidRDefault="00916881">
            <w:pPr>
              <w:pStyle w:val="TableListBullet"/>
              <w:pPrChange w:id="3695" w:author="Moses, Robbie" w:date="2023-02-22T02:42:00Z">
                <w:pPr>
                  <w:pStyle w:val="TableBody"/>
                </w:pPr>
              </w:pPrChange>
            </w:pPr>
            <w:r>
              <w:t>Not Linked</w:t>
            </w:r>
          </w:p>
          <w:p w14:paraId="59FF8E2F" w14:textId="77777777" w:rsidR="00916881" w:rsidRDefault="00916881">
            <w:pPr>
              <w:pStyle w:val="TableListBullet"/>
              <w:pPrChange w:id="3696" w:author="Moses, Robbie" w:date="2023-02-22T02:42:00Z">
                <w:pPr>
                  <w:pStyle w:val="TableBody"/>
                </w:pPr>
              </w:pPrChange>
            </w:pPr>
            <w:r>
              <w:t>Shared Schedule</w:t>
            </w:r>
          </w:p>
        </w:tc>
      </w:tr>
      <w:tr w:rsidR="00916881" w14:paraId="1076ED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1190EE" w14:textId="77777777" w:rsidR="00916881" w:rsidRPr="00354F41" w:rsidRDefault="00916881" w:rsidP="00354F41">
            <w:pPr>
              <w:pStyle w:val="TableBody"/>
              <w:rPr>
                <w:b/>
                <w:bCs/>
              </w:rPr>
            </w:pPr>
            <w:r w:rsidRPr="00354F41">
              <w:rPr>
                <w:b/>
                <w:bCs/>
              </w:rPr>
              <w:t>Vault</w:t>
            </w:r>
          </w:p>
        </w:tc>
        <w:tc>
          <w:tcPr>
            <w:tcW w:w="5500" w:type="dxa"/>
            <w:tcBorders>
              <w:top w:val="single" w:sz="4" w:space="0" w:color="000000"/>
              <w:left w:val="single" w:sz="4" w:space="0" w:color="000000"/>
              <w:bottom w:val="single" w:sz="4" w:space="0" w:color="000000"/>
              <w:right w:val="single" w:sz="4" w:space="0" w:color="000000"/>
            </w:tcBorders>
          </w:tcPr>
          <w:p w14:paraId="15F1CF6F" w14:textId="77777777" w:rsidR="00916881" w:rsidRDefault="00916881" w:rsidP="00354F41">
            <w:pPr>
              <w:pStyle w:val="TableBody"/>
            </w:pPr>
            <w:r>
              <w:t>Shows the linkage scenario for the Vault</w:t>
            </w:r>
          </w:p>
          <w:p w14:paraId="78AF880C" w14:textId="77777777" w:rsidR="00916881" w:rsidRDefault="00916881">
            <w:pPr>
              <w:pStyle w:val="TableListBullet"/>
              <w:pPrChange w:id="3697" w:author="Moses, Robbie" w:date="2023-02-22T02:42:00Z">
                <w:pPr>
                  <w:pStyle w:val="TableBody"/>
                </w:pPr>
              </w:pPrChange>
            </w:pPr>
            <w:r>
              <w:t>Not Linked</w:t>
            </w:r>
          </w:p>
          <w:p w14:paraId="01033371" w14:textId="77777777" w:rsidR="00916881" w:rsidRDefault="00916881">
            <w:pPr>
              <w:pStyle w:val="TableListBullet"/>
              <w:pPrChange w:id="3698" w:author="Moses, Robbie" w:date="2023-02-22T02:42:00Z">
                <w:pPr>
                  <w:pStyle w:val="TableBody"/>
                </w:pPr>
              </w:pPrChange>
            </w:pPr>
            <w:r>
              <w:t>Linked Orders</w:t>
            </w:r>
          </w:p>
          <w:p w14:paraId="72D92BEC" w14:textId="77777777" w:rsidR="00916881" w:rsidRDefault="00916881">
            <w:pPr>
              <w:pStyle w:val="TableListBullet"/>
              <w:pPrChange w:id="3699" w:author="Moses, Robbie" w:date="2023-02-22T02:42:00Z">
                <w:pPr>
                  <w:pStyle w:val="TableBody"/>
                </w:pPr>
              </w:pPrChange>
            </w:pPr>
            <w:r>
              <w:t>Linked Balances</w:t>
            </w:r>
          </w:p>
        </w:tc>
      </w:tr>
    </w:tbl>
    <w:p w14:paraId="366635CF" w14:textId="6362CD10" w:rsidR="00916881" w:rsidRDefault="00916881" w:rsidP="00F63174">
      <w:pPr>
        <w:pStyle w:val="TopofSection"/>
        <w:spacing w:before="0" w:after="120" w:line="240" w:lineRule="auto"/>
        <w:ind w:left="187" w:hanging="187"/>
        <w:outlineLvl w:val="0"/>
        <w:rPr>
          <w:rFonts w:eastAsia="MS Mincho"/>
        </w:rPr>
      </w:pPr>
      <w:bookmarkStart w:id="3700" w:name="_Ref223304547"/>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0A2B25E3" w14:textId="77777777" w:rsidR="00916881" w:rsidRDefault="00916881" w:rsidP="000778FC">
      <w:pPr>
        <w:pStyle w:val="BodyText"/>
      </w:pPr>
    </w:p>
    <w:p w14:paraId="5B425A32" w14:textId="4525AECC" w:rsidR="00916881" w:rsidRDefault="00916881" w:rsidP="00420465">
      <w:pPr>
        <w:pStyle w:val="Heading3"/>
        <w:rPr>
          <w:rFonts w:eastAsia="MS Mincho"/>
        </w:rPr>
      </w:pPr>
      <w:bookmarkStart w:id="3701" w:name="_Hlk223317715"/>
      <w:bookmarkStart w:id="3702" w:name="_Cashpoint_Event_Collisions"/>
      <w:bookmarkStart w:id="3703" w:name="_Ref223304562"/>
      <w:bookmarkStart w:id="3704" w:name="_Ref236116046"/>
      <w:bookmarkStart w:id="3705" w:name="_Toc128718768"/>
      <w:bookmarkEnd w:id="3700"/>
      <w:bookmarkEnd w:id="3701"/>
      <w:bookmarkEnd w:id="3702"/>
      <w:r>
        <w:rPr>
          <w:rFonts w:eastAsia="MS Mincho"/>
        </w:rPr>
        <w:t>Institution Details</w:t>
      </w:r>
      <w:bookmarkEnd w:id="3703"/>
      <w:bookmarkEnd w:id="3704"/>
      <w:bookmarkEnd w:id="3705"/>
    </w:p>
    <w:p w14:paraId="1B8B1B9D" w14:textId="77777777" w:rsidR="00916881" w:rsidRDefault="00916881" w:rsidP="00354F41">
      <w:pPr>
        <w:pStyle w:val="BodyText"/>
      </w:pPr>
      <w:r>
        <w:t>The Institution Details Report displays information about the institution parameters and licenses currently in force.</w:t>
      </w:r>
    </w:p>
    <w:p w14:paraId="42AF1BA5" w14:textId="64F99B10" w:rsidR="00916881" w:rsidRDefault="00916881" w:rsidP="00F63174">
      <w:pPr>
        <w:pStyle w:val="Caption"/>
        <w:spacing w:before="0" w:after="120"/>
        <w:ind w:left="187" w:hanging="187"/>
        <w:outlineLvl w:val="0"/>
      </w:pPr>
      <w:bookmarkStart w:id="3706" w:name="_Toc128631110"/>
      <w:r>
        <w:t xml:space="preserve">Table </w:t>
      </w:r>
      <w:r w:rsidR="00027408">
        <w:fldChar w:fldCharType="begin"/>
      </w:r>
      <w:r>
        <w:instrText xml:space="preserve"> SEQ "Table" \*Arabic </w:instrText>
      </w:r>
      <w:r w:rsidR="00027408">
        <w:fldChar w:fldCharType="separate"/>
      </w:r>
      <w:r w:rsidR="00D57607">
        <w:rPr>
          <w:noProof/>
        </w:rPr>
        <w:t>156</w:t>
      </w:r>
      <w:r w:rsidR="00027408">
        <w:rPr>
          <w:noProof/>
        </w:rPr>
        <w:fldChar w:fldCharType="end"/>
      </w:r>
      <w:r>
        <w:t>: Institution Details Description</w:t>
      </w:r>
      <w:bookmarkEnd w:id="37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C23943A"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C458F7"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5D545" w14:textId="77777777" w:rsidR="00916881" w:rsidRDefault="00916881" w:rsidP="00813A27">
            <w:pPr>
              <w:pStyle w:val="TableHeading"/>
            </w:pPr>
            <w:r>
              <w:t>Description</w:t>
            </w:r>
          </w:p>
        </w:tc>
      </w:tr>
      <w:tr w:rsidR="00916881" w14:paraId="1554EB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FA5EF1" w14:textId="77777777" w:rsidR="00916881" w:rsidRPr="00813A27" w:rsidRDefault="00916881" w:rsidP="00813A27">
            <w:pPr>
              <w:pStyle w:val="TableBody"/>
              <w:rPr>
                <w:b/>
                <w:bCs/>
              </w:rPr>
            </w:pPr>
            <w:r w:rsidRPr="00813A27">
              <w:rPr>
                <w:b/>
                <w:bCs/>
              </w:rPr>
              <w:t>Institution ID</w:t>
            </w:r>
          </w:p>
        </w:tc>
        <w:tc>
          <w:tcPr>
            <w:tcW w:w="5500" w:type="dxa"/>
            <w:tcBorders>
              <w:top w:val="single" w:sz="4" w:space="0" w:color="000000"/>
              <w:left w:val="single" w:sz="4" w:space="0" w:color="000000"/>
              <w:bottom w:val="single" w:sz="4" w:space="0" w:color="000000"/>
              <w:right w:val="single" w:sz="4" w:space="0" w:color="000000"/>
            </w:tcBorders>
          </w:tcPr>
          <w:p w14:paraId="4F1936B7" w14:textId="77777777" w:rsidR="00916881" w:rsidRDefault="00916881" w:rsidP="00813A27">
            <w:pPr>
              <w:pStyle w:val="TableBody"/>
            </w:pPr>
            <w:r>
              <w:t>The ID of this institution to whom the software is licensed</w:t>
            </w:r>
          </w:p>
        </w:tc>
      </w:tr>
      <w:tr w:rsidR="00916881" w14:paraId="50D134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D6234D" w14:textId="77777777" w:rsidR="00916881" w:rsidRPr="00813A27" w:rsidRDefault="00916881" w:rsidP="00813A27">
            <w:pPr>
              <w:pStyle w:val="TableBody"/>
              <w:rPr>
                <w:b/>
                <w:bCs/>
              </w:rPr>
            </w:pPr>
            <w:r w:rsidRPr="00813A27">
              <w:rPr>
                <w:b/>
                <w:bCs/>
              </w:rPr>
              <w:t>Institution Name</w:t>
            </w:r>
          </w:p>
        </w:tc>
        <w:tc>
          <w:tcPr>
            <w:tcW w:w="5500" w:type="dxa"/>
            <w:tcBorders>
              <w:top w:val="single" w:sz="4" w:space="0" w:color="000000"/>
              <w:left w:val="single" w:sz="4" w:space="0" w:color="000000"/>
              <w:bottom w:val="single" w:sz="4" w:space="0" w:color="000000"/>
              <w:right w:val="single" w:sz="4" w:space="0" w:color="000000"/>
            </w:tcBorders>
          </w:tcPr>
          <w:p w14:paraId="33153CFB" w14:textId="04E6F1A7" w:rsidR="00916881" w:rsidRDefault="00916881" w:rsidP="00813A27">
            <w:pPr>
              <w:pStyle w:val="TableBody"/>
            </w:pPr>
            <w:r>
              <w:t xml:space="preserve">The name of </w:t>
            </w:r>
            <w:r w:rsidR="00DF34EB">
              <w:t xml:space="preserve">the </w:t>
            </w:r>
            <w:r>
              <w:t>institution to whom the software is licensed</w:t>
            </w:r>
          </w:p>
        </w:tc>
      </w:tr>
      <w:tr w:rsidR="00916881" w14:paraId="6624D2F9" w14:textId="77777777" w:rsidTr="0009567D">
        <w:trPr>
          <w:cantSplit/>
          <w:trHeight w:val="135"/>
        </w:trPr>
        <w:tc>
          <w:tcPr>
            <w:tcW w:w="2570" w:type="dxa"/>
            <w:tcBorders>
              <w:top w:val="single" w:sz="4" w:space="0" w:color="000000"/>
              <w:left w:val="single" w:sz="4" w:space="0" w:color="000000"/>
              <w:bottom w:val="single" w:sz="4" w:space="0" w:color="000000"/>
            </w:tcBorders>
          </w:tcPr>
          <w:p w14:paraId="04D1A834" w14:textId="77777777" w:rsidR="00916881" w:rsidRPr="00813A27" w:rsidRDefault="00916881" w:rsidP="00813A27">
            <w:pPr>
              <w:pStyle w:val="TableBody"/>
              <w:rPr>
                <w:b/>
                <w:bCs/>
              </w:rPr>
            </w:pPr>
            <w:r w:rsidRPr="00813A27">
              <w:rPr>
                <w:b/>
                <w:bCs/>
              </w:rPr>
              <w:t>Address</w:t>
            </w:r>
          </w:p>
        </w:tc>
        <w:tc>
          <w:tcPr>
            <w:tcW w:w="5500" w:type="dxa"/>
            <w:tcBorders>
              <w:top w:val="single" w:sz="4" w:space="0" w:color="000000"/>
              <w:left w:val="single" w:sz="4" w:space="0" w:color="000000"/>
              <w:bottom w:val="single" w:sz="4" w:space="0" w:color="000000"/>
              <w:right w:val="single" w:sz="4" w:space="0" w:color="000000"/>
            </w:tcBorders>
          </w:tcPr>
          <w:p w14:paraId="7A2E8803" w14:textId="77777777" w:rsidR="00916881" w:rsidRDefault="00916881" w:rsidP="00813A27">
            <w:pPr>
              <w:pStyle w:val="TableBody"/>
            </w:pPr>
            <w:r>
              <w:t xml:space="preserve">Institution address that is defined in the </w:t>
            </w:r>
            <w:r w:rsidRPr="003B5D4F">
              <w:rPr>
                <w:i/>
                <w:iCs/>
                <w:rPrChange w:id="3707" w:author="Moses, Robbie" w:date="2023-02-22T02:42:00Z">
                  <w:rPr/>
                </w:rPrChange>
              </w:rPr>
              <w:t>System</w:t>
            </w:r>
            <w:r w:rsidRPr="003B5D4F">
              <w:rPr>
                <w:rFonts w:ascii="Wingdings" w:hAnsi="Wingdings"/>
                <w:i/>
                <w:iCs/>
                <w:rPrChange w:id="3708" w:author="Moses, Robbie" w:date="2023-02-22T02:42:00Z">
                  <w:rPr>
                    <w:rFonts w:ascii="Wingdings" w:hAnsi="Wingdings"/>
                  </w:rPr>
                </w:rPrChange>
              </w:rPr>
              <w:t></w:t>
            </w:r>
            <w:r w:rsidRPr="003B5D4F">
              <w:rPr>
                <w:i/>
                <w:iCs/>
                <w:rPrChange w:id="3709" w:author="Moses, Robbie" w:date="2023-02-22T02:42:00Z">
                  <w:rPr/>
                </w:rPrChange>
              </w:rPr>
              <w:t>Institution Page</w:t>
            </w:r>
          </w:p>
        </w:tc>
      </w:tr>
      <w:tr w:rsidR="00916881" w14:paraId="74F2558E" w14:textId="77777777" w:rsidTr="0009567D">
        <w:trPr>
          <w:cantSplit/>
          <w:trHeight w:val="135"/>
        </w:trPr>
        <w:tc>
          <w:tcPr>
            <w:tcW w:w="2570" w:type="dxa"/>
            <w:tcBorders>
              <w:top w:val="single" w:sz="4" w:space="0" w:color="000000"/>
              <w:left w:val="single" w:sz="4" w:space="0" w:color="000000"/>
              <w:bottom w:val="single" w:sz="4" w:space="0" w:color="000000"/>
            </w:tcBorders>
          </w:tcPr>
          <w:p w14:paraId="2DBE8C46" w14:textId="77777777" w:rsidR="00916881" w:rsidRPr="00813A27" w:rsidRDefault="00916881" w:rsidP="00813A27">
            <w:pPr>
              <w:pStyle w:val="TableBody"/>
              <w:rPr>
                <w:b/>
                <w:bCs/>
              </w:rPr>
            </w:pPr>
            <w:r w:rsidRPr="00813A27">
              <w:rPr>
                <w:b/>
                <w:bCs/>
              </w:rPr>
              <w:t>Contact Name</w:t>
            </w:r>
          </w:p>
        </w:tc>
        <w:tc>
          <w:tcPr>
            <w:tcW w:w="5500" w:type="dxa"/>
            <w:tcBorders>
              <w:top w:val="single" w:sz="4" w:space="0" w:color="000000"/>
              <w:left w:val="single" w:sz="4" w:space="0" w:color="000000"/>
              <w:bottom w:val="single" w:sz="4" w:space="0" w:color="000000"/>
              <w:right w:val="single" w:sz="4" w:space="0" w:color="000000"/>
            </w:tcBorders>
          </w:tcPr>
          <w:p w14:paraId="02182FE7" w14:textId="77777777" w:rsidR="00916881" w:rsidRDefault="00916881" w:rsidP="00813A27">
            <w:pPr>
              <w:pStyle w:val="TableBody"/>
            </w:pPr>
            <w:r>
              <w:t xml:space="preserve">Name of the Contact Person that is defined in the </w:t>
            </w:r>
            <w:r w:rsidRPr="003B5D4F">
              <w:rPr>
                <w:i/>
                <w:iCs/>
                <w:rPrChange w:id="3710" w:author="Moses, Robbie" w:date="2023-02-22T02:42:00Z">
                  <w:rPr/>
                </w:rPrChange>
              </w:rPr>
              <w:t>System</w:t>
            </w:r>
            <w:r w:rsidRPr="003B5D4F">
              <w:rPr>
                <w:rFonts w:ascii="Wingdings" w:hAnsi="Wingdings"/>
                <w:i/>
                <w:iCs/>
                <w:rPrChange w:id="3711" w:author="Moses, Robbie" w:date="2023-02-22T02:42:00Z">
                  <w:rPr>
                    <w:rFonts w:ascii="Wingdings" w:hAnsi="Wingdings"/>
                  </w:rPr>
                </w:rPrChange>
              </w:rPr>
              <w:t></w:t>
            </w:r>
            <w:r w:rsidRPr="003B5D4F">
              <w:rPr>
                <w:i/>
                <w:iCs/>
                <w:rPrChange w:id="3712" w:author="Moses, Robbie" w:date="2023-02-22T02:42:00Z">
                  <w:rPr/>
                </w:rPrChange>
              </w:rPr>
              <w:t>Institution Page</w:t>
            </w:r>
          </w:p>
        </w:tc>
      </w:tr>
      <w:tr w:rsidR="00916881" w14:paraId="6F066997" w14:textId="77777777" w:rsidTr="0009567D">
        <w:trPr>
          <w:cantSplit/>
          <w:trHeight w:val="135"/>
        </w:trPr>
        <w:tc>
          <w:tcPr>
            <w:tcW w:w="2570" w:type="dxa"/>
            <w:tcBorders>
              <w:top w:val="single" w:sz="4" w:space="0" w:color="000000"/>
              <w:left w:val="single" w:sz="4" w:space="0" w:color="000000"/>
              <w:bottom w:val="single" w:sz="4" w:space="0" w:color="000000"/>
            </w:tcBorders>
          </w:tcPr>
          <w:p w14:paraId="0FC921FA" w14:textId="77777777" w:rsidR="00916881" w:rsidRPr="00813A27" w:rsidRDefault="00916881" w:rsidP="00813A27">
            <w:pPr>
              <w:pStyle w:val="TableBody"/>
              <w:rPr>
                <w:b/>
                <w:bCs/>
              </w:rPr>
            </w:pPr>
            <w:r w:rsidRPr="00813A27">
              <w:rPr>
                <w:b/>
                <w:bCs/>
              </w:rPr>
              <w:t>Business Days</w:t>
            </w:r>
          </w:p>
        </w:tc>
        <w:tc>
          <w:tcPr>
            <w:tcW w:w="5500" w:type="dxa"/>
            <w:tcBorders>
              <w:top w:val="single" w:sz="4" w:space="0" w:color="000000"/>
              <w:left w:val="single" w:sz="4" w:space="0" w:color="000000"/>
              <w:bottom w:val="single" w:sz="4" w:space="0" w:color="000000"/>
              <w:right w:val="single" w:sz="4" w:space="0" w:color="000000"/>
            </w:tcBorders>
          </w:tcPr>
          <w:p w14:paraId="322921E7" w14:textId="77777777" w:rsidR="00916881" w:rsidRDefault="00987240" w:rsidP="00813A27">
            <w:pPr>
              <w:pStyle w:val="TableBody"/>
            </w:pPr>
            <w:r>
              <w:t>Institution Business Days as</w:t>
            </w:r>
            <w:r w:rsidR="00916881">
              <w:t xml:space="preserve"> defined in the </w:t>
            </w:r>
            <w:r w:rsidR="00916881" w:rsidRPr="003B5D4F">
              <w:rPr>
                <w:i/>
                <w:iCs/>
                <w:rPrChange w:id="3713" w:author="Moses, Robbie" w:date="2023-02-22T02:42:00Z">
                  <w:rPr/>
                </w:rPrChange>
              </w:rPr>
              <w:t>System</w:t>
            </w:r>
            <w:r w:rsidR="00916881" w:rsidRPr="003B5D4F">
              <w:rPr>
                <w:rFonts w:ascii="Wingdings" w:hAnsi="Wingdings"/>
                <w:i/>
                <w:iCs/>
                <w:rPrChange w:id="3714" w:author="Moses, Robbie" w:date="2023-02-22T02:42:00Z">
                  <w:rPr>
                    <w:rFonts w:ascii="Wingdings" w:hAnsi="Wingdings"/>
                  </w:rPr>
                </w:rPrChange>
              </w:rPr>
              <w:t></w:t>
            </w:r>
            <w:r w:rsidR="00916881" w:rsidRPr="003B5D4F">
              <w:rPr>
                <w:i/>
                <w:iCs/>
                <w:rPrChange w:id="3715" w:author="Moses, Robbie" w:date="2023-02-22T02:42:00Z">
                  <w:rPr/>
                </w:rPrChange>
              </w:rPr>
              <w:t>Institution Page</w:t>
            </w:r>
          </w:p>
        </w:tc>
      </w:tr>
      <w:tr w:rsidR="00916881" w14:paraId="750345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0DBB6B" w14:textId="77777777" w:rsidR="00916881" w:rsidRPr="00813A27" w:rsidRDefault="00916881" w:rsidP="00813A27">
            <w:pPr>
              <w:pStyle w:val="TableBody"/>
              <w:rPr>
                <w:b/>
                <w:bCs/>
              </w:rPr>
            </w:pPr>
            <w:r w:rsidRPr="00813A27">
              <w:rPr>
                <w:b/>
                <w:bCs/>
              </w:rPr>
              <w:t>Cashpoints Allotted</w:t>
            </w:r>
          </w:p>
        </w:tc>
        <w:tc>
          <w:tcPr>
            <w:tcW w:w="5500" w:type="dxa"/>
            <w:tcBorders>
              <w:top w:val="single" w:sz="4" w:space="0" w:color="000000"/>
              <w:left w:val="single" w:sz="4" w:space="0" w:color="000000"/>
              <w:bottom w:val="single" w:sz="4" w:space="0" w:color="000000"/>
              <w:right w:val="single" w:sz="4" w:space="0" w:color="000000"/>
            </w:tcBorders>
          </w:tcPr>
          <w:p w14:paraId="7DDBD18F" w14:textId="77777777" w:rsidR="00916881" w:rsidRDefault="00916881" w:rsidP="00813A27">
            <w:pPr>
              <w:pStyle w:val="TableBody"/>
            </w:pPr>
            <w:r>
              <w:t>Number of Cashpoints for which the institution is licensed</w:t>
            </w:r>
          </w:p>
        </w:tc>
      </w:tr>
      <w:tr w:rsidR="00916881" w14:paraId="66ABEF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CBEFE" w14:textId="77777777" w:rsidR="00916881" w:rsidRPr="00813A27" w:rsidRDefault="00916881" w:rsidP="00813A27">
            <w:pPr>
              <w:pStyle w:val="TableBody"/>
              <w:rPr>
                <w:b/>
                <w:bCs/>
              </w:rPr>
            </w:pPr>
            <w:r w:rsidRPr="00813A27">
              <w:rPr>
                <w:b/>
                <w:bCs/>
              </w:rPr>
              <w:t>Cashpoints Defined</w:t>
            </w:r>
          </w:p>
        </w:tc>
        <w:tc>
          <w:tcPr>
            <w:tcW w:w="5500" w:type="dxa"/>
            <w:tcBorders>
              <w:top w:val="single" w:sz="4" w:space="0" w:color="000000"/>
              <w:left w:val="single" w:sz="4" w:space="0" w:color="000000"/>
              <w:bottom w:val="single" w:sz="4" w:space="0" w:color="000000"/>
              <w:right w:val="single" w:sz="4" w:space="0" w:color="000000"/>
            </w:tcBorders>
          </w:tcPr>
          <w:p w14:paraId="61B7E3D3" w14:textId="77777777" w:rsidR="00916881" w:rsidRDefault="00916881" w:rsidP="00813A27">
            <w:pPr>
              <w:pStyle w:val="TableBody"/>
            </w:pPr>
            <w:r>
              <w:t>The current number of Cashpoints defined in the system</w:t>
            </w:r>
          </w:p>
        </w:tc>
      </w:tr>
      <w:tr w:rsidR="00916881" w14:paraId="743108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D0CA692" w14:textId="77777777" w:rsidR="00916881" w:rsidRPr="00813A27" w:rsidRDefault="00916881" w:rsidP="00813A27">
            <w:pPr>
              <w:pStyle w:val="TableBody"/>
              <w:rPr>
                <w:b/>
                <w:bCs/>
              </w:rPr>
            </w:pPr>
            <w:r w:rsidRPr="00813A27">
              <w:rPr>
                <w:b/>
                <w:bCs/>
              </w:rPr>
              <w:t>Cashpoints Active</w:t>
            </w:r>
          </w:p>
        </w:tc>
        <w:tc>
          <w:tcPr>
            <w:tcW w:w="5500" w:type="dxa"/>
            <w:tcBorders>
              <w:top w:val="single" w:sz="4" w:space="0" w:color="000000"/>
              <w:left w:val="single" w:sz="4" w:space="0" w:color="000000"/>
              <w:bottom w:val="single" w:sz="4" w:space="0" w:color="000000"/>
              <w:right w:val="single" w:sz="4" w:space="0" w:color="000000"/>
            </w:tcBorders>
          </w:tcPr>
          <w:p w14:paraId="195F32EA" w14:textId="77777777" w:rsidR="00916881" w:rsidRDefault="00916881" w:rsidP="00813A27">
            <w:pPr>
              <w:pStyle w:val="TableBody"/>
            </w:pPr>
            <w:r>
              <w:t>Number of Cashpoints currently active in the system</w:t>
            </w:r>
          </w:p>
        </w:tc>
      </w:tr>
      <w:tr w:rsidR="00916881" w14:paraId="3E9ACB23" w14:textId="77777777" w:rsidTr="00813A27">
        <w:trPr>
          <w:cantSplit/>
          <w:trHeight w:val="70"/>
        </w:trPr>
        <w:tc>
          <w:tcPr>
            <w:tcW w:w="2570" w:type="dxa"/>
            <w:tcBorders>
              <w:top w:val="single" w:sz="4" w:space="0" w:color="000000"/>
              <w:left w:val="single" w:sz="4" w:space="0" w:color="000000"/>
              <w:bottom w:val="single" w:sz="4" w:space="0" w:color="000000"/>
            </w:tcBorders>
          </w:tcPr>
          <w:p w14:paraId="182DAF33" w14:textId="77777777" w:rsidR="00916881" w:rsidRPr="00813A27" w:rsidRDefault="00916881" w:rsidP="00813A27">
            <w:pPr>
              <w:pStyle w:val="TableBody"/>
              <w:rPr>
                <w:b/>
                <w:bCs/>
              </w:rPr>
            </w:pPr>
            <w:r w:rsidRPr="00813A27">
              <w:rPr>
                <w:b/>
                <w:bCs/>
              </w:rPr>
              <w:lastRenderedPageBreak/>
              <w:t>Split Denomination for Branches</w:t>
            </w:r>
          </w:p>
        </w:tc>
        <w:tc>
          <w:tcPr>
            <w:tcW w:w="5500" w:type="dxa"/>
            <w:tcBorders>
              <w:top w:val="single" w:sz="4" w:space="0" w:color="000000"/>
              <w:left w:val="single" w:sz="4" w:space="0" w:color="000000"/>
              <w:bottom w:val="single" w:sz="4" w:space="0" w:color="000000"/>
              <w:right w:val="single" w:sz="4" w:space="0" w:color="000000"/>
            </w:tcBorders>
          </w:tcPr>
          <w:p w14:paraId="2BA6F1E6" w14:textId="2AD14E57" w:rsidR="00916881" w:rsidRDefault="00916881" w:rsidP="00813A27">
            <w:pPr>
              <w:pStyle w:val="TableBody"/>
            </w:pPr>
            <w:r>
              <w:t xml:space="preserve">The parameter currently defined for denomination splits for branches is defined on the </w:t>
            </w:r>
            <w:r w:rsidRPr="00FD519E">
              <w:rPr>
                <w:i/>
                <w:iCs/>
                <w:rPrChange w:id="3716" w:author="Moses, Robbie" w:date="2023-03-02T00:50:00Z">
                  <w:rPr/>
                </w:rPrChange>
              </w:rPr>
              <w:t>Processing</w:t>
            </w:r>
            <w:r w:rsidRPr="00FD519E">
              <w:rPr>
                <w:rFonts w:ascii="Wingdings" w:hAnsi="Wingdings"/>
                <w:i/>
                <w:iCs/>
                <w:rPrChange w:id="3717" w:author="Moses, Robbie" w:date="2023-03-02T00:50:00Z">
                  <w:rPr>
                    <w:rFonts w:ascii="Wingdings" w:hAnsi="Wingdings"/>
                  </w:rPr>
                </w:rPrChange>
              </w:rPr>
              <w:t></w:t>
            </w:r>
            <w:r w:rsidRPr="00FD519E">
              <w:rPr>
                <w:i/>
                <w:iCs/>
                <w:rPrChange w:id="3718" w:author="Moses, Robbie" w:date="2023-03-02T00:50:00Z">
                  <w:rPr/>
                </w:rPrChange>
              </w:rPr>
              <w:t>Recommendations</w:t>
            </w:r>
            <w:r w:rsidRPr="00FD519E">
              <w:rPr>
                <w:rFonts w:ascii="Wingdings" w:hAnsi="Wingdings"/>
                <w:i/>
                <w:iCs/>
                <w:rPrChange w:id="3719" w:author="Moses, Robbie" w:date="2023-03-02T00:50:00Z">
                  <w:rPr>
                    <w:rFonts w:ascii="Wingdings" w:hAnsi="Wingdings"/>
                  </w:rPr>
                </w:rPrChange>
              </w:rPr>
              <w:t></w:t>
            </w:r>
            <w:r w:rsidRPr="00FD519E">
              <w:rPr>
                <w:i/>
                <w:iCs/>
                <w:rPrChange w:id="3720" w:author="Moses, Robbie" w:date="2023-03-02T00:50:00Z">
                  <w:rPr/>
                </w:rPrChange>
              </w:rPr>
              <w:t>Institution</w:t>
            </w:r>
            <w:r>
              <w:t xml:space="preserve"> Settings page</w:t>
            </w:r>
          </w:p>
        </w:tc>
      </w:tr>
    </w:tbl>
    <w:p w14:paraId="536FDB99" w14:textId="4B2154FB" w:rsidR="00916881" w:rsidRDefault="00916881" w:rsidP="00F63174">
      <w:pPr>
        <w:pStyle w:val="TopofSection"/>
        <w:spacing w:before="0" w:after="120" w:line="240" w:lineRule="auto"/>
        <w:ind w:left="187" w:hanging="187"/>
        <w:outlineLvl w:val="0"/>
        <w:rPr>
          <w:rFonts w:eastAsia="MS Mincho"/>
        </w:rPr>
      </w:pPr>
      <w:bookmarkStart w:id="3721" w:name="_Ref223304564"/>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79C48B7D" w14:textId="77777777" w:rsidR="00813A27" w:rsidRDefault="00813A27" w:rsidP="000778FC">
      <w:pPr>
        <w:pStyle w:val="BodyText"/>
        <w:rPr>
          <w:rFonts w:eastAsia="MS Mincho"/>
        </w:rPr>
      </w:pPr>
      <w:bookmarkStart w:id="3722" w:name="_Ref236116048"/>
    </w:p>
    <w:p w14:paraId="4694F776" w14:textId="540E0896" w:rsidR="00916881" w:rsidRDefault="00916881" w:rsidP="00EC7F63">
      <w:pPr>
        <w:pStyle w:val="Heading3"/>
        <w:rPr>
          <w:rFonts w:eastAsia="MS Mincho"/>
        </w:rPr>
      </w:pPr>
      <w:bookmarkStart w:id="3723" w:name="_Toc128718769"/>
      <w:r>
        <w:rPr>
          <w:rFonts w:eastAsia="MS Mincho"/>
        </w:rPr>
        <w:t>Network Contacts</w:t>
      </w:r>
      <w:bookmarkEnd w:id="3721"/>
      <w:bookmarkEnd w:id="3722"/>
      <w:bookmarkEnd w:id="3723"/>
      <w:r>
        <w:rPr>
          <w:rFonts w:eastAsia="MS Mincho"/>
        </w:rPr>
        <w:t xml:space="preserve"> </w:t>
      </w:r>
    </w:p>
    <w:p w14:paraId="5BE64C52" w14:textId="77777777" w:rsidR="00916881" w:rsidRDefault="00916881" w:rsidP="00813A27">
      <w:pPr>
        <w:pStyle w:val="BodyText"/>
      </w:pPr>
      <w:r>
        <w:t>The Network Contacts Report allows the user to display the contact details for Regions, Depots, Services, and Centers.</w:t>
      </w:r>
    </w:p>
    <w:p w14:paraId="2D0AD98E" w14:textId="4962E749" w:rsidR="00916881" w:rsidRDefault="00916881" w:rsidP="00F63174">
      <w:pPr>
        <w:pStyle w:val="Caption"/>
        <w:spacing w:before="0" w:after="120"/>
        <w:ind w:left="187" w:hanging="187"/>
        <w:outlineLvl w:val="0"/>
      </w:pPr>
      <w:bookmarkStart w:id="3724" w:name="_Toc128631111"/>
      <w:r>
        <w:t xml:space="preserve">Table </w:t>
      </w:r>
      <w:r w:rsidR="00027408">
        <w:fldChar w:fldCharType="begin"/>
      </w:r>
      <w:r>
        <w:instrText xml:space="preserve"> SEQ "Table" \*Arabic </w:instrText>
      </w:r>
      <w:r w:rsidR="00027408">
        <w:fldChar w:fldCharType="separate"/>
      </w:r>
      <w:r w:rsidR="00D57607">
        <w:rPr>
          <w:noProof/>
        </w:rPr>
        <w:t>157</w:t>
      </w:r>
      <w:r w:rsidR="00027408">
        <w:rPr>
          <w:noProof/>
        </w:rPr>
        <w:fldChar w:fldCharType="end"/>
      </w:r>
      <w:r>
        <w:t xml:space="preserve">: Network </w:t>
      </w:r>
      <w:r w:rsidR="00993A21">
        <w:t>C</w:t>
      </w:r>
      <w:r w:rsidR="00E040B1">
        <w:t>ontacts</w:t>
      </w:r>
      <w:r w:rsidR="00993A21">
        <w:t xml:space="preserve"> D</w:t>
      </w:r>
      <w:r w:rsidR="00E040B1">
        <w:t>escription</w:t>
      </w:r>
      <w:bookmarkEnd w:id="372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FF027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448E86B" w14:textId="77777777" w:rsidR="00916881" w:rsidRDefault="00916881" w:rsidP="00813A2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C08FD74" w14:textId="77777777" w:rsidR="00916881" w:rsidRDefault="00916881" w:rsidP="00813A27">
            <w:pPr>
              <w:pStyle w:val="TableHeading"/>
            </w:pPr>
            <w:r>
              <w:t>Description</w:t>
            </w:r>
          </w:p>
        </w:tc>
      </w:tr>
      <w:tr w:rsidR="00916881" w14:paraId="69A44C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B379DD1" w14:textId="77777777" w:rsidR="00916881" w:rsidRPr="00813A27" w:rsidRDefault="00916881" w:rsidP="00813A27">
            <w:pPr>
              <w:pStyle w:val="TableBody"/>
              <w:rPr>
                <w:b/>
                <w:bCs/>
              </w:rPr>
            </w:pPr>
            <w:r w:rsidRPr="00813A2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243446A" w14:textId="5EA831E5" w:rsidR="00916881" w:rsidRPr="00813A27" w:rsidRDefault="00916881" w:rsidP="00813A27">
            <w:pPr>
              <w:pStyle w:val="TableBody"/>
            </w:pPr>
            <w:r w:rsidRPr="00813A27">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13A2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AAECB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F079699" w14:textId="77777777" w:rsidR="00916881" w:rsidRPr="00813A27" w:rsidRDefault="00916881" w:rsidP="00813A27">
            <w:pPr>
              <w:pStyle w:val="TableBody"/>
              <w:rPr>
                <w:b/>
                <w:bCs/>
              </w:rPr>
            </w:pPr>
            <w:r w:rsidRPr="00813A2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1295BAD" w14:textId="77777777" w:rsidR="00916881" w:rsidRPr="00813A27" w:rsidRDefault="00916881" w:rsidP="00813A27">
            <w:pPr>
              <w:pStyle w:val="TableBody"/>
            </w:pPr>
            <w:r w:rsidRPr="00813A27">
              <w:t xml:space="preserve">Unique alphanumeric identification of the Cashpoint. </w:t>
            </w:r>
          </w:p>
        </w:tc>
      </w:tr>
      <w:tr w:rsidR="00916881" w14:paraId="35E5276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C1A432" w14:textId="77777777" w:rsidR="00916881" w:rsidRPr="00813A27" w:rsidRDefault="00916881" w:rsidP="00813A27">
            <w:pPr>
              <w:pStyle w:val="TableBody"/>
              <w:rPr>
                <w:b/>
                <w:bCs/>
              </w:rPr>
            </w:pPr>
            <w:r w:rsidRPr="00813A27">
              <w:rPr>
                <w:b/>
                <w:bCs/>
              </w:rPr>
              <w:t>Reports Grouped By</w:t>
            </w:r>
          </w:p>
        </w:tc>
        <w:tc>
          <w:tcPr>
            <w:tcW w:w="5500" w:type="dxa"/>
            <w:tcBorders>
              <w:top w:val="single" w:sz="4" w:space="0" w:color="000000"/>
              <w:left w:val="single" w:sz="4" w:space="0" w:color="000000"/>
              <w:bottom w:val="single" w:sz="4" w:space="0" w:color="000000"/>
              <w:right w:val="single" w:sz="4" w:space="0" w:color="000000"/>
            </w:tcBorders>
          </w:tcPr>
          <w:p w14:paraId="75C502EE" w14:textId="724FB761" w:rsidR="00916881" w:rsidRDefault="00916881" w:rsidP="00813A27">
            <w:pPr>
              <w:pStyle w:val="TableBody"/>
            </w:pPr>
            <w:r>
              <w:t xml:space="preserve">The user </w:t>
            </w:r>
            <w:r w:rsidR="00DF34EB">
              <w:t>can</w:t>
            </w:r>
            <w:r>
              <w:t xml:space="preserve"> select contact details for the following:</w:t>
            </w:r>
          </w:p>
          <w:p w14:paraId="220E4C77" w14:textId="77777777" w:rsidR="00916881" w:rsidRDefault="00916881">
            <w:pPr>
              <w:pStyle w:val="TableListBullet"/>
              <w:pPrChange w:id="3725" w:author="Moses, Robbie" w:date="2023-02-22T02:42:00Z">
                <w:pPr>
                  <w:pStyle w:val="TableBody"/>
                </w:pPr>
              </w:pPrChange>
            </w:pPr>
            <w:r>
              <w:t>Center</w:t>
            </w:r>
          </w:p>
          <w:p w14:paraId="19982934" w14:textId="77777777" w:rsidR="00916881" w:rsidRDefault="00916881">
            <w:pPr>
              <w:pStyle w:val="TableListBullet"/>
              <w:pPrChange w:id="3726" w:author="Moses, Robbie" w:date="2023-02-22T02:42:00Z">
                <w:pPr>
                  <w:pStyle w:val="TableBody"/>
                </w:pPr>
              </w:pPrChange>
            </w:pPr>
            <w:r>
              <w:t>Servicer</w:t>
            </w:r>
          </w:p>
          <w:p w14:paraId="7D717DAA" w14:textId="77777777" w:rsidR="00916881" w:rsidRDefault="00916881">
            <w:pPr>
              <w:pStyle w:val="TableListBullet"/>
              <w:pPrChange w:id="3727" w:author="Moses, Robbie" w:date="2023-02-22T02:42:00Z">
                <w:pPr>
                  <w:pStyle w:val="TableBody"/>
                </w:pPr>
              </w:pPrChange>
            </w:pPr>
            <w:r>
              <w:t>Depot</w:t>
            </w:r>
          </w:p>
          <w:p w14:paraId="05EED16E" w14:textId="77777777" w:rsidR="00916881" w:rsidRDefault="00916881">
            <w:pPr>
              <w:pStyle w:val="TableListBullet"/>
              <w:pPrChange w:id="3728" w:author="Moses, Robbie" w:date="2023-02-22T02:42:00Z">
                <w:pPr>
                  <w:pStyle w:val="TableBody"/>
                </w:pPr>
              </w:pPrChange>
            </w:pPr>
            <w:r>
              <w:t>Region</w:t>
            </w:r>
          </w:p>
        </w:tc>
      </w:tr>
    </w:tbl>
    <w:p w14:paraId="3324737B" w14:textId="6DE5E097" w:rsidR="00916881" w:rsidRDefault="00916881" w:rsidP="00F63174">
      <w:pPr>
        <w:pStyle w:val="TopofSection"/>
        <w:spacing w:before="0" w:after="120" w:line="240" w:lineRule="auto"/>
        <w:ind w:left="187" w:hanging="187"/>
        <w:outlineLvl w:val="0"/>
        <w:rPr>
          <w:rFonts w:eastAsia="MS Mincho"/>
        </w:rPr>
      </w:pPr>
      <w:bookmarkStart w:id="3729" w:name="_Ref231747497"/>
      <w:bookmarkStart w:id="3730" w:name="_Ref231750179"/>
      <w:r>
        <w:t xml:space="preserve">Return To: </w:t>
      </w:r>
      <w:r w:rsidR="00027408">
        <w:rPr>
          <w:rFonts w:eastAsia="MS Mincho"/>
        </w:rPr>
        <w:fldChar w:fldCharType="begin"/>
      </w:r>
      <w:r>
        <w:rPr>
          <w:rFonts w:eastAsia="MS Mincho"/>
        </w:rPr>
        <w:instrText xml:space="preserve"> REF _Ref236116112 \h </w:instrText>
      </w:r>
      <w:r w:rsidR="00027408">
        <w:rPr>
          <w:rFonts w:eastAsia="MS Mincho"/>
        </w:rPr>
      </w:r>
      <w:r w:rsidR="00027408">
        <w:rPr>
          <w:rFonts w:eastAsia="MS Mincho"/>
        </w:rPr>
        <w:fldChar w:fldCharType="separate"/>
      </w:r>
      <w:r w:rsidR="00D57607">
        <w:rPr>
          <w:rFonts w:eastAsia="MS Mincho"/>
        </w:rPr>
        <w:t>System Settings Reports</w:t>
      </w:r>
      <w:r w:rsidR="00027408">
        <w:rPr>
          <w:rFonts w:eastAsia="MS Mincho"/>
        </w:rPr>
        <w:fldChar w:fldCharType="end"/>
      </w:r>
    </w:p>
    <w:p w14:paraId="186EF4DA" w14:textId="77777777" w:rsidR="00A7096F" w:rsidRDefault="00A7096F" w:rsidP="000778FC">
      <w:pPr>
        <w:pStyle w:val="BodyText"/>
        <w:rPr>
          <w:rFonts w:eastAsia="MS Mincho"/>
        </w:rPr>
      </w:pPr>
    </w:p>
    <w:p w14:paraId="73B40764" w14:textId="77777777" w:rsidR="00A7096F" w:rsidRDefault="00A7096F" w:rsidP="00EC7F63">
      <w:pPr>
        <w:pStyle w:val="Heading3"/>
        <w:rPr>
          <w:rFonts w:eastAsia="MS Mincho"/>
        </w:rPr>
      </w:pPr>
      <w:bookmarkStart w:id="3731" w:name="_Toc128718770"/>
      <w:r w:rsidRPr="00A7096F">
        <w:rPr>
          <w:rFonts w:eastAsia="MS Mincho"/>
        </w:rPr>
        <w:t>BUSINESS UNITS</w:t>
      </w:r>
      <w:bookmarkEnd w:id="3731"/>
    </w:p>
    <w:p w14:paraId="11CBB11C" w14:textId="773AF899" w:rsidR="00A7096F" w:rsidRDefault="00A7096F" w:rsidP="00813A27">
      <w:pPr>
        <w:pStyle w:val="BodyText"/>
      </w:pPr>
      <w:r w:rsidRPr="00A7096F">
        <w:t xml:space="preserve">The Business Units Report </w:t>
      </w:r>
      <w:r w:rsidR="000D6DBE">
        <w:t xml:space="preserve">allows users to display Business Units (formerly User Groups) </w:t>
      </w:r>
      <w:r w:rsidR="00BB7251">
        <w:t xml:space="preserve">that </w:t>
      </w:r>
      <w:r w:rsidR="000D6DBE">
        <w:t xml:space="preserve">are assigned specific privileges. This report </w:t>
      </w:r>
      <w:r w:rsidRPr="00A7096F">
        <w:t>has filter options to choose which cashpoints, members, and business units will be included in the report.</w:t>
      </w:r>
    </w:p>
    <w:p w14:paraId="4E56459B" w14:textId="7B4EFBD0" w:rsidR="00A7096F" w:rsidRPr="00A7096F" w:rsidRDefault="00A7096F" w:rsidP="00F63174">
      <w:pPr>
        <w:pStyle w:val="Caption"/>
        <w:spacing w:before="0" w:after="120"/>
        <w:ind w:left="187" w:hanging="187"/>
        <w:outlineLvl w:val="0"/>
        <w:rPr>
          <w:rFonts w:eastAsia="Calibri" w:cs="Times New Roman"/>
          <w:szCs w:val="22"/>
          <w:lang w:bidi="ar-SA"/>
        </w:rPr>
      </w:pPr>
      <w:bookmarkStart w:id="3732" w:name="_Toc128631112"/>
      <w:r>
        <w:t xml:space="preserve">Table </w:t>
      </w:r>
      <w:r>
        <w:fldChar w:fldCharType="begin"/>
      </w:r>
      <w:r>
        <w:instrText xml:space="preserve"> SEQ Table \* ARABIC </w:instrText>
      </w:r>
      <w:r>
        <w:fldChar w:fldCharType="separate"/>
      </w:r>
      <w:r w:rsidR="00D57607">
        <w:rPr>
          <w:noProof/>
        </w:rPr>
        <w:t>158</w:t>
      </w:r>
      <w:r>
        <w:fldChar w:fldCharType="end"/>
      </w:r>
      <w:r>
        <w:t xml:space="preserve">: </w:t>
      </w:r>
      <w:r w:rsidRPr="005148B4">
        <w:t>B</w:t>
      </w:r>
      <w:r w:rsidR="00E040B1">
        <w:t>usiness</w:t>
      </w:r>
      <w:r w:rsidRPr="005148B4">
        <w:t xml:space="preserve"> </w:t>
      </w:r>
      <w:r w:rsidR="00E040B1">
        <w:t>Units</w:t>
      </w:r>
      <w:r>
        <w:t xml:space="preserve"> description</w:t>
      </w:r>
      <w:bookmarkEnd w:id="37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A7096F" w14:paraId="7EAB2C24" w14:textId="77777777" w:rsidTr="000F30D1">
        <w:trPr>
          <w:cantSplit/>
          <w:tblHeader/>
        </w:trPr>
        <w:tc>
          <w:tcPr>
            <w:tcW w:w="2570" w:type="dxa"/>
            <w:tcBorders>
              <w:top w:val="single" w:sz="4" w:space="0" w:color="000000"/>
              <w:left w:val="single" w:sz="4" w:space="0" w:color="000000"/>
              <w:bottom w:val="single" w:sz="4" w:space="0" w:color="000000"/>
            </w:tcBorders>
            <w:shd w:val="clear" w:color="auto" w:fill="60C03A"/>
          </w:tcPr>
          <w:p w14:paraId="5EB91B41" w14:textId="77777777" w:rsidR="00A7096F" w:rsidRDefault="00A7096F" w:rsidP="008A6A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E57858B" w14:textId="77777777" w:rsidR="00A7096F" w:rsidRDefault="00A7096F" w:rsidP="008A6A3A">
            <w:pPr>
              <w:pStyle w:val="TableHeading"/>
            </w:pPr>
            <w:r>
              <w:t>Description</w:t>
            </w:r>
          </w:p>
        </w:tc>
      </w:tr>
      <w:tr w:rsidR="00A7096F" w14:paraId="056E0B4D" w14:textId="77777777" w:rsidTr="000F30D1">
        <w:trPr>
          <w:cantSplit/>
          <w:trHeight w:val="135"/>
        </w:trPr>
        <w:tc>
          <w:tcPr>
            <w:tcW w:w="2570" w:type="dxa"/>
            <w:tcBorders>
              <w:top w:val="single" w:sz="4" w:space="0" w:color="000000"/>
              <w:left w:val="single" w:sz="4" w:space="0" w:color="000000"/>
              <w:bottom w:val="single" w:sz="4" w:space="0" w:color="000000"/>
            </w:tcBorders>
          </w:tcPr>
          <w:p w14:paraId="07C94AA8" w14:textId="77777777" w:rsidR="00A7096F" w:rsidRPr="008A6A3A" w:rsidRDefault="00A7096F" w:rsidP="008A6A3A">
            <w:pPr>
              <w:pStyle w:val="TableBody"/>
              <w:rPr>
                <w:b/>
                <w:bCs/>
              </w:rPr>
            </w:pPr>
            <w:r w:rsidRPr="008A6A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041BFF5" w14:textId="3F9DA0CE" w:rsidR="00A7096F" w:rsidRDefault="00A7096F" w:rsidP="008A6A3A">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8A6A3A"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A7096F" w14:paraId="7B29CE48" w14:textId="77777777" w:rsidTr="000F30D1">
        <w:trPr>
          <w:cantSplit/>
          <w:trHeight w:val="135"/>
        </w:trPr>
        <w:tc>
          <w:tcPr>
            <w:tcW w:w="2570" w:type="dxa"/>
            <w:tcBorders>
              <w:top w:val="single" w:sz="4" w:space="0" w:color="000000"/>
              <w:left w:val="single" w:sz="4" w:space="0" w:color="000000"/>
              <w:bottom w:val="single" w:sz="4" w:space="0" w:color="000000"/>
            </w:tcBorders>
          </w:tcPr>
          <w:p w14:paraId="69B42EA9" w14:textId="77777777" w:rsidR="00A7096F" w:rsidRPr="008A6A3A" w:rsidRDefault="00A7096F" w:rsidP="008A6A3A">
            <w:pPr>
              <w:pStyle w:val="TableBody"/>
              <w:rPr>
                <w:b/>
                <w:bCs/>
              </w:rPr>
            </w:pPr>
            <w:r w:rsidRPr="008A6A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06EF13F" w14:textId="77777777" w:rsidR="00A7096F" w:rsidRDefault="00A7096F" w:rsidP="008A6A3A">
            <w:pPr>
              <w:pStyle w:val="TableBody"/>
            </w:pPr>
            <w:r>
              <w:t xml:space="preserve">Unique alphanumeric identification of the Cashpoint. </w:t>
            </w:r>
          </w:p>
        </w:tc>
      </w:tr>
      <w:tr w:rsidR="00253D2B" w14:paraId="554648AF" w14:textId="77777777" w:rsidTr="008A6A3A">
        <w:trPr>
          <w:cantSplit/>
          <w:trHeight w:val="70"/>
        </w:trPr>
        <w:tc>
          <w:tcPr>
            <w:tcW w:w="2570" w:type="dxa"/>
            <w:tcBorders>
              <w:top w:val="single" w:sz="4" w:space="0" w:color="000000"/>
              <w:left w:val="single" w:sz="4" w:space="0" w:color="000000"/>
              <w:bottom w:val="single" w:sz="4" w:space="0" w:color="000000"/>
            </w:tcBorders>
          </w:tcPr>
          <w:p w14:paraId="0DDB9C8A" w14:textId="77777777" w:rsidR="00253D2B" w:rsidRPr="008A6A3A" w:rsidRDefault="00253D2B" w:rsidP="008A6A3A">
            <w:pPr>
              <w:pStyle w:val="TableBody"/>
              <w:rPr>
                <w:b/>
                <w:bCs/>
              </w:rPr>
            </w:pPr>
            <w:r w:rsidRPr="008A6A3A">
              <w:rPr>
                <w:b/>
                <w:bCs/>
              </w:rPr>
              <w:t>Business Units</w:t>
            </w:r>
          </w:p>
        </w:tc>
        <w:tc>
          <w:tcPr>
            <w:tcW w:w="5500" w:type="dxa"/>
            <w:tcBorders>
              <w:top w:val="single" w:sz="4" w:space="0" w:color="000000"/>
              <w:left w:val="single" w:sz="4" w:space="0" w:color="000000"/>
              <w:bottom w:val="single" w:sz="4" w:space="0" w:color="000000"/>
              <w:right w:val="single" w:sz="4" w:space="0" w:color="000000"/>
            </w:tcBorders>
          </w:tcPr>
          <w:p w14:paraId="3D1121B1" w14:textId="201F6389" w:rsidR="00253D2B" w:rsidRDefault="00253D2B" w:rsidP="008A6A3A">
            <w:pPr>
              <w:pStyle w:val="TableBody"/>
            </w:pPr>
            <w:r>
              <w:t xml:space="preserve">The user </w:t>
            </w:r>
            <w:r w:rsidR="00BB7251">
              <w:t>can</w:t>
            </w:r>
            <w:r>
              <w:t xml:space="preserve"> select created Business Units.</w:t>
            </w:r>
          </w:p>
        </w:tc>
      </w:tr>
      <w:tr w:rsidR="00253D2B" w14:paraId="699BA5F2" w14:textId="77777777" w:rsidTr="000F30D1">
        <w:trPr>
          <w:cantSplit/>
          <w:trHeight w:val="135"/>
        </w:trPr>
        <w:tc>
          <w:tcPr>
            <w:tcW w:w="2570" w:type="dxa"/>
            <w:tcBorders>
              <w:top w:val="single" w:sz="4" w:space="0" w:color="000000"/>
              <w:left w:val="single" w:sz="4" w:space="0" w:color="000000"/>
              <w:bottom w:val="single" w:sz="4" w:space="0" w:color="000000"/>
            </w:tcBorders>
          </w:tcPr>
          <w:p w14:paraId="045F430F" w14:textId="77777777" w:rsidR="00253D2B" w:rsidRPr="008A6A3A" w:rsidRDefault="00253D2B" w:rsidP="008A6A3A">
            <w:pPr>
              <w:pStyle w:val="TableBody"/>
              <w:rPr>
                <w:b/>
                <w:bCs/>
              </w:rPr>
            </w:pPr>
            <w:r w:rsidRPr="008A6A3A">
              <w:rPr>
                <w:b/>
                <w:bCs/>
              </w:rPr>
              <w:t>Members</w:t>
            </w:r>
          </w:p>
        </w:tc>
        <w:tc>
          <w:tcPr>
            <w:tcW w:w="5500" w:type="dxa"/>
            <w:tcBorders>
              <w:top w:val="single" w:sz="4" w:space="0" w:color="000000"/>
              <w:left w:val="single" w:sz="4" w:space="0" w:color="000000"/>
              <w:bottom w:val="single" w:sz="4" w:space="0" w:color="000000"/>
              <w:right w:val="single" w:sz="4" w:space="0" w:color="000000"/>
            </w:tcBorders>
          </w:tcPr>
          <w:p w14:paraId="559C55FD" w14:textId="46FCC822" w:rsidR="00253D2B" w:rsidRDefault="00253D2B" w:rsidP="008A6A3A">
            <w:pPr>
              <w:pStyle w:val="TableBody"/>
            </w:pPr>
            <w:r>
              <w:t xml:space="preserve">The user </w:t>
            </w:r>
            <w:r w:rsidR="00BB7251">
              <w:t>can</w:t>
            </w:r>
            <w:r>
              <w:t xml:space="preserve"> select created Members.</w:t>
            </w:r>
            <w:r w:rsidR="009A1E9E">
              <w:t xml:space="preserve"> (</w:t>
            </w:r>
            <w:r w:rsidR="00456703">
              <w:t>This functionality is moved to EPSS portal</w:t>
            </w:r>
            <w:r w:rsidR="009A1E9E">
              <w:t>)</w:t>
            </w:r>
          </w:p>
        </w:tc>
      </w:tr>
    </w:tbl>
    <w:p w14:paraId="3054A955" w14:textId="6F8EBE31" w:rsidR="00916881" w:rsidRDefault="00916881" w:rsidP="00EC7F63">
      <w:pPr>
        <w:pStyle w:val="TOCHeading"/>
      </w:pPr>
      <w:bookmarkStart w:id="3733" w:name="_Ref236115862"/>
      <w:bookmarkStart w:id="3734" w:name="_Ref236116477"/>
      <w:bookmarkStart w:id="3735" w:name="_Toc128718771"/>
      <w:r>
        <w:lastRenderedPageBreak/>
        <w:t>Historical Reports</w:t>
      </w:r>
      <w:bookmarkEnd w:id="3729"/>
      <w:bookmarkEnd w:id="3730"/>
      <w:bookmarkEnd w:id="3733"/>
      <w:bookmarkEnd w:id="3734"/>
      <w:bookmarkEnd w:id="3735"/>
    </w:p>
    <w:p w14:paraId="3AF10157" w14:textId="07FDBD18" w:rsidR="00916881" w:rsidRDefault="00916881" w:rsidP="00724CB4">
      <w:pPr>
        <w:pStyle w:val="BodyText"/>
      </w:pPr>
      <w:r>
        <w:t xml:space="preserve">The Historical Reports provide users with information on current or </w:t>
      </w:r>
      <w:r w:rsidR="00724CB4">
        <w:t>history</w:t>
      </w:r>
      <w:r>
        <w:t xml:space="preserve">, Orders, and Recommendations. </w:t>
      </w:r>
    </w:p>
    <w:p w14:paraId="4ACD29D1" w14:textId="77777777" w:rsidR="00916881" w:rsidRDefault="00916881" w:rsidP="00724CB4">
      <w:pPr>
        <w:pStyle w:val="BodyText"/>
      </w:pPr>
      <w:r>
        <w:t>The following is a summary of the information that will be covered along with hyperlinks to each topic:</w:t>
      </w:r>
    </w:p>
    <w:p w14:paraId="3BCA0E25" w14:textId="4AB883C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_Ref236108155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w:t>
      </w:r>
      <w:r w:rsidRPr="00724CB4">
        <w:rPr>
          <w:color w:val="1F497D" w:themeColor="text2"/>
        </w:rPr>
        <w:fldChar w:fldCharType="end"/>
      </w:r>
      <w:r w:rsidR="00916881" w:rsidRPr="00724CB4">
        <w:rPr>
          <w:color w:val="1F497D" w:themeColor="text2"/>
        </w:rPr>
        <w:t xml:space="preserve"> </w:t>
      </w:r>
    </w:p>
    <w:p w14:paraId="518D6567" w14:textId="25C75EA6" w:rsidR="00916881" w:rsidRPr="001A65CF" w:rsidRDefault="000A4235" w:rsidP="00724CB4">
      <w:pPr>
        <w:pStyle w:val="ListBullet"/>
        <w:rPr>
          <w:rStyle w:val="Hyperlink"/>
          <w:color w:val="1F497D" w:themeColor="text2"/>
          <w:u w:val="none"/>
        </w:rPr>
      </w:pPr>
      <w:hyperlink w:anchor="_Linked_History" w:history="1">
        <w:r w:rsidR="00916881" w:rsidRPr="001A65CF">
          <w:rPr>
            <w:rStyle w:val="Hyperlink"/>
            <w:color w:val="1F497D" w:themeColor="text2"/>
            <w:u w:val="none"/>
          </w:rPr>
          <w:t>Linked History</w:t>
        </w:r>
      </w:hyperlink>
    </w:p>
    <w:p w14:paraId="3877F098" w14:textId="23A41F3E" w:rsidR="00916881" w:rsidRPr="00724CB4" w:rsidRDefault="00027408" w:rsidP="00724CB4">
      <w:pPr>
        <w:pStyle w:val="ListBullet"/>
        <w:rPr>
          <w:rStyle w:val="Hyperlink"/>
          <w:color w:val="1F497D" w:themeColor="text2"/>
        </w:rPr>
      </w:pPr>
      <w:r w:rsidRPr="00724CB4">
        <w:rPr>
          <w:rStyle w:val="Hyperlink"/>
          <w:color w:val="1F497D" w:themeColor="text2"/>
        </w:rPr>
        <w:fldChar w:fldCharType="begin"/>
      </w:r>
      <w:r w:rsidR="00916881" w:rsidRPr="00724CB4">
        <w:rPr>
          <w:rStyle w:val="Hyperlink"/>
          <w:color w:val="1F497D" w:themeColor="text2"/>
        </w:rPr>
        <w:instrText xml:space="preserve"> REF Ref_enhATMhistrpt \h </w:instrText>
      </w:r>
      <w:r w:rsidR="00724CB4" w:rsidRPr="00724CB4">
        <w:rPr>
          <w:rStyle w:val="Hyperlink"/>
          <w:color w:val="1F497D" w:themeColor="text2"/>
        </w:rPr>
        <w:instrText xml:space="preserve"> \* MERGEFORMAT </w:instrText>
      </w:r>
      <w:r w:rsidRPr="00724CB4">
        <w:rPr>
          <w:rStyle w:val="Hyperlink"/>
          <w:color w:val="1F497D" w:themeColor="text2"/>
        </w:rPr>
      </w:r>
      <w:r w:rsidRPr="00724CB4">
        <w:rPr>
          <w:rStyle w:val="Hyperlink"/>
          <w:color w:val="1F497D" w:themeColor="text2"/>
        </w:rPr>
        <w:fldChar w:fldCharType="separate"/>
      </w:r>
      <w:r w:rsidR="00D57607" w:rsidRPr="00724CB4">
        <w:rPr>
          <w:rFonts w:eastAsia="MS Mincho"/>
          <w:color w:val="1F497D" w:themeColor="text2"/>
        </w:rPr>
        <w:t>Enhanced ATM History</w:t>
      </w:r>
      <w:r w:rsidRPr="00724CB4">
        <w:rPr>
          <w:rStyle w:val="Hyperlink"/>
          <w:color w:val="1F497D" w:themeColor="text2"/>
        </w:rPr>
        <w:fldChar w:fldCharType="end"/>
      </w:r>
    </w:p>
    <w:p w14:paraId="6C55B854" w14:textId="6A4F5EF8"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History By Denomination</w:t>
      </w:r>
      <w:r w:rsidRPr="00724CB4">
        <w:rPr>
          <w:color w:val="1F497D" w:themeColor="text2"/>
        </w:rPr>
        <w:fldChar w:fldCharType="end"/>
      </w:r>
      <w:r w:rsidR="00916881" w:rsidRPr="00724CB4">
        <w:rPr>
          <w:color w:val="1F497D" w:themeColor="text2"/>
        </w:rPr>
        <w:t xml:space="preserve"> </w:t>
      </w:r>
    </w:p>
    <w:p w14:paraId="79F7FDFA" w14:textId="5E6B1E9A" w:rsidR="005F3D57" w:rsidRPr="001A65CF" w:rsidRDefault="000A4235" w:rsidP="00724CB4">
      <w:pPr>
        <w:pStyle w:val="ListBullet"/>
        <w:rPr>
          <w:color w:val="1F497D" w:themeColor="text2"/>
        </w:rPr>
      </w:pPr>
      <w:hyperlink w:anchor="_Intraday_History" w:history="1">
        <w:r w:rsidR="005F3D57" w:rsidRPr="001A65CF">
          <w:rPr>
            <w:rStyle w:val="Hyperlink"/>
            <w:rFonts w:cs="Arial"/>
            <w:color w:val="1F497D" w:themeColor="text2"/>
            <w:u w:val="none"/>
            <w:lang w:bidi="en-US"/>
          </w:rPr>
          <w:t>Intraday History</w:t>
        </w:r>
      </w:hyperlink>
    </w:p>
    <w:p w14:paraId="765BFFF8" w14:textId="2F1997E7" w:rsidR="005F3D57" w:rsidRPr="001A65CF" w:rsidRDefault="000A4235" w:rsidP="00724CB4">
      <w:pPr>
        <w:pStyle w:val="ListBullet"/>
        <w:rPr>
          <w:color w:val="1F497D" w:themeColor="text2"/>
        </w:rPr>
      </w:pPr>
      <w:hyperlink w:anchor="_Downtime" w:history="1">
        <w:r w:rsidR="005F3D57" w:rsidRPr="001A65CF">
          <w:rPr>
            <w:rStyle w:val="Hyperlink"/>
            <w:color w:val="1F497D" w:themeColor="text2"/>
            <w:u w:val="none"/>
          </w:rPr>
          <w:t>Downtime</w:t>
        </w:r>
      </w:hyperlink>
    </w:p>
    <w:p w14:paraId="5EFA44BB" w14:textId="0EBED1B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_Ref236108160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Orders</w:t>
      </w:r>
      <w:r w:rsidRPr="00724CB4">
        <w:rPr>
          <w:color w:val="1F497D" w:themeColor="text2"/>
        </w:rPr>
        <w:fldChar w:fldCharType="end"/>
      </w:r>
      <w:r w:rsidR="00916881" w:rsidRPr="00724CB4">
        <w:rPr>
          <w:color w:val="1F497D" w:themeColor="text2"/>
        </w:rPr>
        <w:t xml:space="preserve"> </w:t>
      </w:r>
    </w:p>
    <w:p w14:paraId="422BA5FB" w14:textId="497FFA4C"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Ref_ordereddenomrpt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Ordered Denominations</w:t>
      </w:r>
      <w:r w:rsidRPr="00724CB4">
        <w:rPr>
          <w:color w:val="1F497D" w:themeColor="text2"/>
        </w:rPr>
        <w:fldChar w:fldCharType="end"/>
      </w:r>
    </w:p>
    <w:p w14:paraId="1F8B652D" w14:textId="4DB224E1"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_Ref272393197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Order Custom Fields</w:t>
      </w:r>
      <w:r w:rsidRPr="00724CB4">
        <w:rPr>
          <w:color w:val="1F497D" w:themeColor="text2"/>
        </w:rPr>
        <w:fldChar w:fldCharType="end"/>
      </w:r>
    </w:p>
    <w:p w14:paraId="41B544C4" w14:textId="463D9B7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color w:val="1F497D" w:themeColor="text2"/>
        </w:rPr>
        <w:t>Bag Reference Numbers</w:t>
      </w:r>
      <w:r w:rsidRPr="00724CB4">
        <w:rPr>
          <w:color w:val="1F497D" w:themeColor="text2"/>
        </w:rPr>
        <w:fldChar w:fldCharType="end"/>
      </w:r>
      <w:r w:rsidR="00916881" w:rsidRPr="00724CB4">
        <w:rPr>
          <w:color w:val="1F497D" w:themeColor="text2"/>
        </w:rPr>
        <w:t xml:space="preserve"> </w:t>
      </w:r>
    </w:p>
    <w:p w14:paraId="621BEFBD" w14:textId="4481E1E6"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_Ref223304514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Orders</w:t>
      </w:r>
      <w:r w:rsidRPr="00724CB4">
        <w:rPr>
          <w:color w:val="1F497D" w:themeColor="text2"/>
        </w:rPr>
        <w:fldChar w:fldCharType="end"/>
      </w:r>
      <w:r w:rsidR="00916881" w:rsidRPr="00724CB4">
        <w:rPr>
          <w:color w:val="1F497D" w:themeColor="text2"/>
        </w:rPr>
        <w:t xml:space="preserve"> </w:t>
      </w:r>
    </w:p>
    <w:p w14:paraId="18C79F73" w14:textId="03AE1D85" w:rsidR="00E2661D" w:rsidRPr="00E2661D" w:rsidRDefault="003B5D4F" w:rsidP="00724CB4">
      <w:pPr>
        <w:pStyle w:val="ListBullet"/>
        <w:rPr>
          <w:ins w:id="3736" w:author="Moses, Robbie" w:date="2023-02-22T02:44:00Z"/>
          <w:rFonts w:eastAsia="MS Mincho"/>
          <w:color w:val="1F497D" w:themeColor="text2"/>
          <w:rPrChange w:id="3737" w:author="Moses, Robbie" w:date="2023-02-22T02:45:00Z">
            <w:rPr>
              <w:ins w:id="3738" w:author="Moses, Robbie" w:date="2023-02-22T02:44:00Z"/>
              <w:color w:val="1F497D" w:themeColor="text2"/>
            </w:rPr>
          </w:rPrChange>
        </w:rPr>
      </w:pPr>
      <w:ins w:id="3739" w:author="Moses, Robbie" w:date="2023-02-22T02:44:00Z">
        <w:r w:rsidRPr="00E2661D">
          <w:rPr>
            <w:rFonts w:eastAsia="MS Mincho"/>
            <w:color w:val="1F497D" w:themeColor="text2"/>
            <w:rPrChange w:id="3740" w:author="Moses, Robbie" w:date="2023-02-22T02:45:00Z">
              <w:rPr>
                <w:color w:val="1F497D" w:themeColor="text2"/>
              </w:rPr>
            </w:rPrChange>
          </w:rPr>
          <w:fldChar w:fldCharType="begin"/>
        </w:r>
        <w:r w:rsidRPr="00E2661D">
          <w:rPr>
            <w:rFonts w:eastAsia="MS Mincho"/>
            <w:color w:val="1F497D" w:themeColor="text2"/>
            <w:rPrChange w:id="3741" w:author="Moses, Robbie" w:date="2023-02-22T02:45:00Z">
              <w:rPr>
                <w:color w:val="1F497D" w:themeColor="text2"/>
              </w:rPr>
            </w:rPrChange>
          </w:rPr>
          <w:instrText xml:space="preserve"> REF _Ref127926268 \h </w:instrText>
        </w:r>
      </w:ins>
      <w:r w:rsidR="00E2661D">
        <w:rPr>
          <w:rFonts w:eastAsia="MS Mincho"/>
          <w:color w:val="1F497D" w:themeColor="text2"/>
        </w:rPr>
        <w:instrText xml:space="preserve"> \* MERGEFORMAT </w:instrText>
      </w:r>
      <w:r w:rsidRPr="00FD519E">
        <w:rPr>
          <w:rFonts w:eastAsia="MS Mincho"/>
          <w:color w:val="1F497D" w:themeColor="text2"/>
        </w:rPr>
      </w:r>
      <w:r w:rsidRPr="00E2661D">
        <w:rPr>
          <w:rFonts w:eastAsia="MS Mincho"/>
          <w:color w:val="1F497D" w:themeColor="text2"/>
          <w:rPrChange w:id="3742" w:author="Moses, Robbie" w:date="2023-02-22T02:45:00Z">
            <w:rPr>
              <w:color w:val="1F497D" w:themeColor="text2"/>
            </w:rPr>
          </w:rPrChange>
        </w:rPr>
        <w:fldChar w:fldCharType="separate"/>
      </w:r>
      <w:ins w:id="3743" w:author="Moses, Robbie" w:date="2023-02-22T02:44:00Z">
        <w:r w:rsidRPr="00E2661D">
          <w:rPr>
            <w:rFonts w:eastAsia="MS Mincho"/>
            <w:color w:val="1F497D" w:themeColor="text2"/>
            <w:rPrChange w:id="3744" w:author="Moses, Robbie" w:date="2023-02-22T02:45:00Z">
              <w:rPr>
                <w:rFonts w:eastAsia="MS Mincho"/>
              </w:rPr>
            </w:rPrChange>
          </w:rPr>
          <w:t>ATM Residuals</w:t>
        </w:r>
        <w:r w:rsidRPr="00E2661D">
          <w:rPr>
            <w:rFonts w:eastAsia="MS Mincho"/>
            <w:color w:val="1F497D" w:themeColor="text2"/>
            <w:rPrChange w:id="3745" w:author="Moses, Robbie" w:date="2023-02-22T02:45:00Z">
              <w:rPr>
                <w:color w:val="1F497D" w:themeColor="text2"/>
              </w:rPr>
            </w:rPrChange>
          </w:rPr>
          <w:fldChar w:fldCharType="end"/>
        </w:r>
      </w:ins>
    </w:p>
    <w:p w14:paraId="64C90C03" w14:textId="49AF36A1" w:rsidR="00916881" w:rsidRPr="00E2661D" w:rsidRDefault="003B5D4F" w:rsidP="00724CB4">
      <w:pPr>
        <w:pStyle w:val="ListBullet"/>
        <w:rPr>
          <w:rFonts w:eastAsia="MS Mincho"/>
          <w:color w:val="1F497D" w:themeColor="text2"/>
          <w:rPrChange w:id="3746" w:author="Moses, Robbie" w:date="2023-02-22T02:45:00Z">
            <w:rPr>
              <w:color w:val="1F497D" w:themeColor="text2"/>
            </w:rPr>
          </w:rPrChange>
        </w:rPr>
      </w:pPr>
      <w:ins w:id="3747" w:author="Moses, Robbie" w:date="2023-02-22T02:44:00Z">
        <w:r w:rsidRPr="00E2661D">
          <w:rPr>
            <w:rFonts w:eastAsia="MS Mincho"/>
            <w:color w:val="1F497D" w:themeColor="text2"/>
            <w:rPrChange w:id="3748" w:author="Moses, Robbie" w:date="2023-02-22T02:45:00Z">
              <w:rPr>
                <w:color w:val="1F497D" w:themeColor="text2"/>
              </w:rPr>
            </w:rPrChange>
          </w:rPr>
          <w:fldChar w:fldCharType="begin"/>
        </w:r>
        <w:r w:rsidRPr="00E2661D">
          <w:rPr>
            <w:rFonts w:eastAsia="MS Mincho"/>
            <w:color w:val="1F497D" w:themeColor="text2"/>
            <w:rPrChange w:id="3749" w:author="Moses, Robbie" w:date="2023-02-22T02:45:00Z">
              <w:rPr>
                <w:color w:val="1F497D" w:themeColor="text2"/>
              </w:rPr>
            </w:rPrChange>
          </w:rPr>
          <w:instrText xml:space="preserve"> REF _Ref127926273 \h </w:instrText>
        </w:r>
      </w:ins>
      <w:r w:rsidR="00E2661D">
        <w:rPr>
          <w:rFonts w:eastAsia="MS Mincho"/>
          <w:color w:val="1F497D" w:themeColor="text2"/>
        </w:rPr>
        <w:instrText xml:space="preserve"> \* MERGEFORMAT </w:instrText>
      </w:r>
      <w:r w:rsidRPr="00FD519E">
        <w:rPr>
          <w:rFonts w:eastAsia="MS Mincho"/>
          <w:color w:val="1F497D" w:themeColor="text2"/>
        </w:rPr>
      </w:r>
      <w:r w:rsidRPr="00E2661D">
        <w:rPr>
          <w:rFonts w:eastAsia="MS Mincho"/>
          <w:color w:val="1F497D" w:themeColor="text2"/>
          <w:rPrChange w:id="3750" w:author="Moses, Robbie" w:date="2023-02-22T02:45:00Z">
            <w:rPr>
              <w:color w:val="1F497D" w:themeColor="text2"/>
            </w:rPr>
          </w:rPrChange>
        </w:rPr>
        <w:fldChar w:fldCharType="separate"/>
      </w:r>
      <w:ins w:id="3751" w:author="Moses, Robbie" w:date="2023-02-22T02:44:00Z">
        <w:r w:rsidRPr="00E2661D">
          <w:rPr>
            <w:rFonts w:eastAsia="MS Mincho"/>
            <w:color w:val="1F497D" w:themeColor="text2"/>
            <w:rPrChange w:id="3752" w:author="Moses, Robbie" w:date="2023-02-22T02:45:00Z">
              <w:rPr>
                <w:rFonts w:eastAsia="MS Mincho"/>
              </w:rPr>
            </w:rPrChange>
          </w:rPr>
          <w:t>Linked Orders</w:t>
        </w:r>
        <w:r w:rsidRPr="00E2661D">
          <w:rPr>
            <w:rFonts w:eastAsia="MS Mincho"/>
            <w:color w:val="1F497D" w:themeColor="text2"/>
            <w:rPrChange w:id="3753" w:author="Moses, Robbie" w:date="2023-02-22T02:45:00Z">
              <w:rPr>
                <w:color w:val="1F497D" w:themeColor="text2"/>
              </w:rPr>
            </w:rPrChange>
          </w:rPr>
          <w:fldChar w:fldCharType="end"/>
        </w:r>
      </w:ins>
      <w:r w:rsidR="00027408" w:rsidRPr="00E2661D">
        <w:rPr>
          <w:rFonts w:eastAsia="MS Mincho"/>
          <w:color w:val="1F497D" w:themeColor="text2"/>
          <w:rPrChange w:id="3754" w:author="Moses, Robbie" w:date="2023-02-22T02:45:00Z">
            <w:rPr>
              <w:color w:val="1F497D" w:themeColor="text2"/>
            </w:rPr>
          </w:rPrChange>
        </w:rPr>
        <w:fldChar w:fldCharType="begin"/>
      </w:r>
      <w:r w:rsidR="00916881" w:rsidRPr="00E2661D">
        <w:rPr>
          <w:rFonts w:eastAsia="MS Mincho"/>
          <w:color w:val="1F497D" w:themeColor="text2"/>
          <w:rPrChange w:id="3755" w:author="Moses, Robbie" w:date="2023-02-22T02:45:00Z">
            <w:rPr>
              <w:color w:val="1F497D" w:themeColor="text2"/>
            </w:rPr>
          </w:rPrChange>
        </w:rPr>
        <w:instrText xml:space="preserve"> REF _Ref236116366 \h </w:instrText>
      </w:r>
      <w:r w:rsidR="00724CB4" w:rsidRPr="00E2661D">
        <w:rPr>
          <w:rFonts w:eastAsia="MS Mincho"/>
          <w:color w:val="1F497D" w:themeColor="text2"/>
          <w:rPrChange w:id="3756" w:author="Moses, Robbie" w:date="2023-02-22T02:45:00Z">
            <w:rPr>
              <w:color w:val="1F497D" w:themeColor="text2"/>
            </w:rPr>
          </w:rPrChange>
        </w:rPr>
        <w:instrText xml:space="preserve"> \* MERGEFORMAT </w:instrText>
      </w:r>
      <w:r w:rsidR="00027408" w:rsidRPr="00FD519E">
        <w:rPr>
          <w:rFonts w:eastAsia="MS Mincho"/>
          <w:color w:val="1F497D" w:themeColor="text2"/>
        </w:rPr>
      </w:r>
      <w:r w:rsidR="00027408" w:rsidRPr="00E2661D">
        <w:rPr>
          <w:rFonts w:eastAsia="MS Mincho"/>
          <w:color w:val="1F497D" w:themeColor="text2"/>
          <w:rPrChange w:id="3757" w:author="Moses, Robbie" w:date="2023-02-22T02:45:00Z">
            <w:rPr>
              <w:color w:val="1F497D" w:themeColor="text2"/>
            </w:rPr>
          </w:rPrChange>
        </w:rPr>
        <w:fldChar w:fldCharType="separate"/>
      </w:r>
      <w:del w:id="3758" w:author="Moses, Robbie" w:date="2023-02-22T02:45:00Z">
        <w:r w:rsidR="00D57607" w:rsidRPr="00E2661D" w:rsidDel="00E2661D">
          <w:rPr>
            <w:rFonts w:eastAsia="MS Mincho"/>
            <w:color w:val="1F497D" w:themeColor="text2"/>
            <w:rPrChange w:id="3759" w:author="Moses, Robbie" w:date="2023-02-22T02:45:00Z">
              <w:rPr>
                <w:color w:val="1F497D" w:themeColor="text2"/>
              </w:rPr>
            </w:rPrChange>
          </w:rPr>
          <w:delText>Error! Reference source not found.</w:delText>
        </w:r>
      </w:del>
      <w:r w:rsidR="00027408" w:rsidRPr="00E2661D">
        <w:rPr>
          <w:rFonts w:eastAsia="MS Mincho"/>
          <w:color w:val="1F497D" w:themeColor="text2"/>
          <w:rPrChange w:id="3760" w:author="Moses, Robbie" w:date="2023-02-22T02:45:00Z">
            <w:rPr>
              <w:color w:val="1F497D" w:themeColor="text2"/>
            </w:rPr>
          </w:rPrChange>
        </w:rPr>
        <w:fldChar w:fldCharType="end"/>
      </w:r>
      <w:r w:rsidR="00916881" w:rsidRPr="00E2661D">
        <w:rPr>
          <w:rFonts w:eastAsia="MS Mincho"/>
          <w:color w:val="1F497D" w:themeColor="text2"/>
          <w:rPrChange w:id="3761" w:author="Moses, Robbie" w:date="2023-02-22T02:45:00Z">
            <w:rPr>
              <w:color w:val="1F497D" w:themeColor="text2"/>
            </w:rPr>
          </w:rPrChange>
        </w:rPr>
        <w:t xml:space="preserve"> </w:t>
      </w:r>
    </w:p>
    <w:p w14:paraId="0FDEAD94" w14:textId="0A7ACC1F"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_Ref223304517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color w:val="1F497D" w:themeColor="text2"/>
        </w:rPr>
        <w:t>Recommendations</w:t>
      </w:r>
      <w:r w:rsidRPr="00724CB4">
        <w:rPr>
          <w:color w:val="1F497D" w:themeColor="text2"/>
        </w:rPr>
        <w:fldChar w:fldCharType="end"/>
      </w:r>
      <w:r w:rsidR="00916881" w:rsidRPr="00724CB4">
        <w:rPr>
          <w:color w:val="1F497D" w:themeColor="text2"/>
        </w:rPr>
        <w:t xml:space="preserve"> </w:t>
      </w:r>
    </w:p>
    <w:p w14:paraId="6CB5BC1D" w14:textId="23F575B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_Ref236116369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Special Requirements</w:t>
      </w:r>
      <w:r w:rsidRPr="00724CB4">
        <w:rPr>
          <w:color w:val="1F497D" w:themeColor="text2"/>
        </w:rPr>
        <w:fldChar w:fldCharType="end"/>
      </w:r>
      <w:r w:rsidR="00916881" w:rsidRPr="00724CB4">
        <w:rPr>
          <w:color w:val="1F497D" w:themeColor="text2"/>
        </w:rPr>
        <w:t xml:space="preserve"> </w:t>
      </w:r>
    </w:p>
    <w:p w14:paraId="12FE8AF7" w14:textId="1AB1A6A7"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_Ref236116372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rFonts w:eastAsia="MS Mincho"/>
          <w:bCs/>
          <w:color w:val="1F497D" w:themeColor="text2"/>
        </w:rPr>
        <w:t>Target vs. Historical Balance</w:t>
      </w:r>
      <w:r w:rsidRPr="00724CB4">
        <w:rPr>
          <w:color w:val="1F497D" w:themeColor="text2"/>
        </w:rPr>
        <w:fldChar w:fldCharType="end"/>
      </w:r>
      <w:r w:rsidR="00916881" w:rsidRPr="00724CB4">
        <w:rPr>
          <w:color w:val="1F497D" w:themeColor="text2"/>
        </w:rPr>
        <w:t xml:space="preserve"> </w:t>
      </w:r>
    </w:p>
    <w:p w14:paraId="4A25E4E5" w14:textId="2C531ED9"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_Ref236116373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Target Balance vs. Historical Recommendation</w:t>
      </w:r>
      <w:r w:rsidRPr="00724CB4">
        <w:rPr>
          <w:color w:val="1F497D" w:themeColor="text2"/>
        </w:rPr>
        <w:fldChar w:fldCharType="end"/>
      </w:r>
    </w:p>
    <w:p w14:paraId="2ACB03C1" w14:textId="0BD33DEE" w:rsidR="00916881" w:rsidRPr="00724CB4" w:rsidRDefault="00027408" w:rsidP="00724CB4">
      <w:pPr>
        <w:pStyle w:val="ListBullet"/>
        <w:rPr>
          <w:color w:val="1F497D" w:themeColor="text2"/>
        </w:rPr>
      </w:pPr>
      <w:r w:rsidRPr="00724CB4">
        <w:rPr>
          <w:color w:val="1F497D" w:themeColor="text2"/>
        </w:rPr>
        <w:fldChar w:fldCharType="begin"/>
      </w:r>
      <w:r w:rsidR="00916881" w:rsidRPr="00724CB4">
        <w:rPr>
          <w:color w:val="1F497D" w:themeColor="text2"/>
        </w:rPr>
        <w:instrText xml:space="preserve"> REF _Ref379894113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Order Notification Report</w:t>
      </w:r>
      <w:r w:rsidRPr="00724CB4">
        <w:rPr>
          <w:color w:val="1F497D" w:themeColor="text2"/>
        </w:rPr>
        <w:fldChar w:fldCharType="end"/>
      </w:r>
    </w:p>
    <w:p w14:paraId="495BBF6E" w14:textId="3B739BA5" w:rsidR="00916881" w:rsidRDefault="00027408" w:rsidP="00724CB4">
      <w:pPr>
        <w:pStyle w:val="ListBullet"/>
        <w:rPr>
          <w:ins w:id="3762" w:author="Moses, Robbie" w:date="2023-02-22T02:45:00Z"/>
          <w:color w:val="1F497D" w:themeColor="text2"/>
        </w:rPr>
      </w:pPr>
      <w:r w:rsidRPr="00724CB4">
        <w:rPr>
          <w:color w:val="1F497D" w:themeColor="text2"/>
        </w:rPr>
        <w:fldChar w:fldCharType="begin"/>
      </w:r>
      <w:r w:rsidR="00916881" w:rsidRPr="00724CB4">
        <w:rPr>
          <w:color w:val="1F497D" w:themeColor="text2"/>
        </w:rPr>
        <w:instrText xml:space="preserve"> REF _Ref379894127 \h </w:instrText>
      </w:r>
      <w:r w:rsidR="00724CB4" w:rsidRPr="00724CB4">
        <w:rPr>
          <w:color w:val="1F497D" w:themeColor="text2"/>
        </w:rPr>
        <w:instrText xml:space="preserve"> \* MERGEFORMAT </w:instrText>
      </w:r>
      <w:r w:rsidRPr="00724CB4">
        <w:rPr>
          <w:color w:val="1F497D" w:themeColor="text2"/>
        </w:rPr>
      </w:r>
      <w:r w:rsidRPr="00724CB4">
        <w:rPr>
          <w:color w:val="1F497D" w:themeColor="text2"/>
        </w:rPr>
        <w:fldChar w:fldCharType="separate"/>
      </w:r>
      <w:r w:rsidR="00D57607" w:rsidRPr="00724CB4">
        <w:rPr>
          <w:bCs/>
          <w:color w:val="1F497D" w:themeColor="text2"/>
        </w:rPr>
        <w:t>Cash Levels Report</w:t>
      </w:r>
      <w:r w:rsidRPr="00724CB4">
        <w:rPr>
          <w:color w:val="1F497D" w:themeColor="text2"/>
        </w:rPr>
        <w:fldChar w:fldCharType="end"/>
      </w:r>
    </w:p>
    <w:p w14:paraId="5D26E939" w14:textId="7250E07F" w:rsidR="00E2661D" w:rsidRPr="00E2661D" w:rsidRDefault="00E2661D" w:rsidP="00724CB4">
      <w:pPr>
        <w:pStyle w:val="ListBullet"/>
        <w:rPr>
          <w:rFonts w:eastAsia="MS Mincho"/>
          <w:bCs/>
          <w:color w:val="1F497D" w:themeColor="text2"/>
          <w:rPrChange w:id="3763" w:author="Moses, Robbie" w:date="2023-02-22T02:46:00Z">
            <w:rPr>
              <w:color w:val="1F497D" w:themeColor="text2"/>
            </w:rPr>
          </w:rPrChange>
        </w:rPr>
      </w:pPr>
      <w:ins w:id="3764" w:author="Moses, Robbie" w:date="2023-02-22T02:45:00Z">
        <w:r w:rsidRPr="00E2661D">
          <w:rPr>
            <w:rFonts w:eastAsia="MS Mincho"/>
            <w:bCs/>
            <w:color w:val="1F497D" w:themeColor="text2"/>
            <w:rPrChange w:id="3765" w:author="Moses, Robbie" w:date="2023-02-22T02:46:00Z">
              <w:rPr>
                <w:color w:val="1F497D" w:themeColor="text2"/>
              </w:rPr>
            </w:rPrChange>
          </w:rPr>
          <w:fldChar w:fldCharType="begin"/>
        </w:r>
        <w:r w:rsidRPr="00E2661D">
          <w:rPr>
            <w:rFonts w:eastAsia="MS Mincho"/>
            <w:bCs/>
            <w:color w:val="1F497D" w:themeColor="text2"/>
            <w:rPrChange w:id="3766" w:author="Moses, Robbie" w:date="2023-02-22T02:46:00Z">
              <w:rPr>
                <w:color w:val="1F497D" w:themeColor="text2"/>
              </w:rPr>
            </w:rPrChange>
          </w:rPr>
          <w:instrText xml:space="preserve"> REF _Ref127926366 \h </w:instrText>
        </w:r>
      </w:ins>
      <w:r>
        <w:rPr>
          <w:rFonts w:eastAsia="MS Mincho"/>
          <w:bCs/>
          <w:color w:val="1F497D" w:themeColor="text2"/>
        </w:rPr>
        <w:instrText xml:space="preserve"> \* MERGEFORMAT </w:instrText>
      </w:r>
      <w:r w:rsidRPr="00FD519E">
        <w:rPr>
          <w:rFonts w:eastAsia="MS Mincho"/>
          <w:bCs/>
          <w:color w:val="1F497D" w:themeColor="text2"/>
        </w:rPr>
      </w:r>
      <w:r w:rsidRPr="00E2661D">
        <w:rPr>
          <w:rFonts w:eastAsia="MS Mincho"/>
          <w:bCs/>
          <w:color w:val="1F497D" w:themeColor="text2"/>
          <w:rPrChange w:id="3767" w:author="Moses, Robbie" w:date="2023-02-22T02:46:00Z">
            <w:rPr>
              <w:color w:val="1F497D" w:themeColor="text2"/>
            </w:rPr>
          </w:rPrChange>
        </w:rPr>
        <w:fldChar w:fldCharType="separate"/>
      </w:r>
      <w:ins w:id="3768" w:author="Moses, Robbie" w:date="2023-02-22T02:45:00Z">
        <w:r w:rsidRPr="00E2661D">
          <w:rPr>
            <w:rFonts w:eastAsia="MS Mincho"/>
            <w:bCs/>
            <w:color w:val="1F497D" w:themeColor="text2"/>
            <w:rPrChange w:id="3769" w:author="Moses, Robbie" w:date="2023-02-22T02:46:00Z">
              <w:rPr/>
            </w:rPrChange>
          </w:rPr>
          <w:t>Order Blog History Report</w:t>
        </w:r>
        <w:r w:rsidRPr="00E2661D">
          <w:rPr>
            <w:rFonts w:eastAsia="MS Mincho"/>
            <w:bCs/>
            <w:color w:val="1F497D" w:themeColor="text2"/>
            <w:rPrChange w:id="3770" w:author="Moses, Robbie" w:date="2023-02-22T02:46:00Z">
              <w:rPr>
                <w:color w:val="1F497D" w:themeColor="text2"/>
              </w:rPr>
            </w:rPrChange>
          </w:rPr>
          <w:fldChar w:fldCharType="end"/>
        </w:r>
      </w:ins>
    </w:p>
    <w:p w14:paraId="5FCBC144" w14:textId="6BFB39C2" w:rsidR="00916881" w:rsidRDefault="00916881" w:rsidP="00F63174">
      <w:pPr>
        <w:pStyle w:val="TopofSection"/>
        <w:spacing w:before="0" w:after="120" w:line="240" w:lineRule="auto"/>
        <w:ind w:left="187" w:hanging="187"/>
        <w:outlineLvl w:val="0"/>
        <w:rPr>
          <w:color w:val="365F91"/>
        </w:rPr>
      </w:pPr>
      <w:r>
        <w:t xml:space="preserve">Return To: </w:t>
      </w:r>
      <w:r w:rsidR="00027408">
        <w:rPr>
          <w:color w:val="365F91"/>
        </w:rPr>
        <w:fldChar w:fldCharType="begin"/>
      </w:r>
      <w:r>
        <w:rPr>
          <w:color w:val="365F91"/>
        </w:rPr>
        <w:instrText xml:space="preserve"> REF _Ref231748144 \h </w:instrText>
      </w:r>
      <w:r w:rsidR="00027408">
        <w:rPr>
          <w:color w:val="365F91"/>
        </w:rPr>
      </w:r>
      <w:r w:rsidR="00027408">
        <w:rPr>
          <w:color w:val="365F91"/>
        </w:rPr>
        <w:fldChar w:fldCharType="separate"/>
      </w:r>
      <w:r w:rsidR="00D57607">
        <w:t>Reports Tab</w:t>
      </w:r>
      <w:r w:rsidR="00027408">
        <w:rPr>
          <w:color w:val="365F91"/>
        </w:rPr>
        <w:fldChar w:fldCharType="end"/>
      </w:r>
    </w:p>
    <w:p w14:paraId="26C23388" w14:textId="77777777" w:rsidR="00916881" w:rsidRDefault="00916881" w:rsidP="000778FC">
      <w:pPr>
        <w:pStyle w:val="BodyText"/>
      </w:pPr>
    </w:p>
    <w:p w14:paraId="721FB9C2" w14:textId="1C1586D1" w:rsidR="00916881" w:rsidRDefault="00916881" w:rsidP="00B93FEB">
      <w:pPr>
        <w:pStyle w:val="Heading2"/>
        <w:rPr>
          <w:rFonts w:eastAsia="MS Mincho"/>
        </w:rPr>
      </w:pPr>
      <w:bookmarkStart w:id="3771" w:name="_Ref223304508"/>
      <w:bookmarkStart w:id="3772" w:name="_Ref236108155"/>
      <w:bookmarkStart w:id="3773" w:name="_Toc128718772"/>
      <w:r>
        <w:rPr>
          <w:rFonts w:eastAsia="MS Mincho"/>
        </w:rPr>
        <w:t>History</w:t>
      </w:r>
      <w:bookmarkEnd w:id="3771"/>
      <w:bookmarkEnd w:id="3772"/>
      <w:bookmarkEnd w:id="3773"/>
    </w:p>
    <w:p w14:paraId="46263638" w14:textId="20CF43E5" w:rsidR="00916881" w:rsidRDefault="00916881" w:rsidP="00724CB4">
      <w:pPr>
        <w:pStyle w:val="BodyText"/>
      </w:pPr>
      <w:r>
        <w:t xml:space="preserve">The History report can be run on both the network and the Cashpoint level. This report allows reviewing all the balance and service details committed in the past. This report is particularly useful to trace unusually high or low demand, which can </w:t>
      </w:r>
      <w:r>
        <w:lastRenderedPageBreak/>
        <w:t>then be excluded from the forecast to avoid discrepancies associated with such demand</w:t>
      </w:r>
    </w:p>
    <w:p w14:paraId="42FAEE2A" w14:textId="6D1E4065" w:rsidR="00916881" w:rsidRDefault="00916881" w:rsidP="00F63174">
      <w:pPr>
        <w:pStyle w:val="Caption"/>
        <w:spacing w:before="0" w:after="120"/>
        <w:ind w:left="187" w:hanging="187"/>
        <w:outlineLvl w:val="0"/>
      </w:pPr>
      <w:bookmarkStart w:id="3774" w:name="_Toc128631113"/>
      <w:r>
        <w:t xml:space="preserve">Table </w:t>
      </w:r>
      <w:r w:rsidR="00027408">
        <w:fldChar w:fldCharType="begin"/>
      </w:r>
      <w:r>
        <w:instrText xml:space="preserve"> SEQ "Table" \*Arabic </w:instrText>
      </w:r>
      <w:r w:rsidR="00027408">
        <w:fldChar w:fldCharType="separate"/>
      </w:r>
      <w:r w:rsidR="00D57607">
        <w:rPr>
          <w:noProof/>
        </w:rPr>
        <w:t>159</w:t>
      </w:r>
      <w:r w:rsidR="00027408">
        <w:rPr>
          <w:noProof/>
        </w:rPr>
        <w:fldChar w:fldCharType="end"/>
      </w:r>
      <w:r>
        <w:t>: History Description</w:t>
      </w:r>
      <w:bookmarkEnd w:id="377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760712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8FA9B6" w14:textId="77777777" w:rsidR="00916881" w:rsidRDefault="00916881" w:rsidP="00724CB4">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56E6689" w14:textId="77777777" w:rsidR="00916881" w:rsidRDefault="00916881" w:rsidP="00724CB4">
            <w:pPr>
              <w:pStyle w:val="TableHeading"/>
            </w:pPr>
            <w:r>
              <w:t>Description</w:t>
            </w:r>
          </w:p>
        </w:tc>
      </w:tr>
      <w:tr w:rsidR="00916881" w14:paraId="3FAE9B8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E2E2A0" w14:textId="77777777" w:rsidR="00916881" w:rsidRPr="00724CB4" w:rsidRDefault="00916881" w:rsidP="00724CB4">
            <w:pPr>
              <w:pStyle w:val="TableBody"/>
              <w:rPr>
                <w:b/>
                <w:bCs/>
              </w:rPr>
            </w:pPr>
            <w:r w:rsidRPr="00724CB4">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17DE0E" w14:textId="77708D50" w:rsidR="00916881" w:rsidRDefault="00916881" w:rsidP="00724CB4">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24CB4"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6D55754" w14:textId="77777777" w:rsidTr="0009567D">
        <w:trPr>
          <w:cantSplit/>
          <w:trHeight w:val="135"/>
        </w:trPr>
        <w:tc>
          <w:tcPr>
            <w:tcW w:w="2570" w:type="dxa"/>
            <w:tcBorders>
              <w:top w:val="single" w:sz="4" w:space="0" w:color="000000"/>
              <w:left w:val="single" w:sz="4" w:space="0" w:color="000000"/>
              <w:bottom w:val="single" w:sz="4" w:space="0" w:color="000000"/>
            </w:tcBorders>
          </w:tcPr>
          <w:p w14:paraId="2892293F" w14:textId="77777777" w:rsidR="00916881" w:rsidRPr="00724CB4" w:rsidRDefault="00916881" w:rsidP="00724CB4">
            <w:pPr>
              <w:pStyle w:val="TableBody"/>
              <w:rPr>
                <w:b/>
                <w:bCs/>
              </w:rPr>
            </w:pPr>
            <w:r w:rsidRPr="00724CB4">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A451222" w14:textId="77777777" w:rsidR="00916881" w:rsidRDefault="00916881" w:rsidP="00724CB4">
            <w:pPr>
              <w:pStyle w:val="TableBody"/>
            </w:pPr>
            <w:r>
              <w:t xml:space="preserve">Unique alphanumeric identification of the Cashpoint. </w:t>
            </w:r>
          </w:p>
        </w:tc>
      </w:tr>
      <w:tr w:rsidR="00916881" w14:paraId="6317CCCB" w14:textId="77777777" w:rsidTr="0009567D">
        <w:trPr>
          <w:cantSplit/>
          <w:trHeight w:val="135"/>
        </w:trPr>
        <w:tc>
          <w:tcPr>
            <w:tcW w:w="2570" w:type="dxa"/>
            <w:tcBorders>
              <w:top w:val="single" w:sz="4" w:space="0" w:color="000000"/>
              <w:left w:val="single" w:sz="4" w:space="0" w:color="000000"/>
              <w:bottom w:val="single" w:sz="4" w:space="0" w:color="000000"/>
            </w:tcBorders>
          </w:tcPr>
          <w:p w14:paraId="1183F51B" w14:textId="77777777" w:rsidR="00916881" w:rsidRPr="00724CB4" w:rsidRDefault="00916881" w:rsidP="00724CB4">
            <w:pPr>
              <w:pStyle w:val="TableBody"/>
              <w:rPr>
                <w:b/>
                <w:bCs/>
              </w:rPr>
            </w:pPr>
            <w:r w:rsidRPr="00724CB4">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E5EBA25" w14:textId="77777777" w:rsidR="00916881" w:rsidRDefault="00916881" w:rsidP="00724CB4">
            <w:pPr>
              <w:pStyle w:val="TableBody"/>
            </w:pPr>
            <w:r>
              <w:t>The date for which the history details are displayed.</w:t>
            </w:r>
          </w:p>
        </w:tc>
      </w:tr>
      <w:tr w:rsidR="00916881" w14:paraId="6127A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188028" w14:textId="77777777" w:rsidR="00916881" w:rsidRPr="00724CB4" w:rsidRDefault="00916881" w:rsidP="00724CB4">
            <w:pPr>
              <w:pStyle w:val="TableBody"/>
              <w:rPr>
                <w:b/>
                <w:bCs/>
              </w:rPr>
            </w:pPr>
            <w:r w:rsidRPr="00724CB4">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95465" w14:textId="77777777" w:rsidR="00916881" w:rsidRDefault="00916881" w:rsidP="00724CB4">
            <w:pPr>
              <w:pStyle w:val="TableBody"/>
            </w:pPr>
            <w:r>
              <w:t xml:space="preserve">Currency for which the history details are reported.  </w:t>
            </w:r>
          </w:p>
        </w:tc>
      </w:tr>
      <w:tr w:rsidR="00916881" w14:paraId="7DCD8096" w14:textId="77777777" w:rsidTr="0009567D">
        <w:trPr>
          <w:cantSplit/>
          <w:trHeight w:val="135"/>
        </w:trPr>
        <w:tc>
          <w:tcPr>
            <w:tcW w:w="2570" w:type="dxa"/>
            <w:tcBorders>
              <w:top w:val="single" w:sz="4" w:space="0" w:color="000000"/>
              <w:left w:val="single" w:sz="4" w:space="0" w:color="000000"/>
              <w:bottom w:val="single" w:sz="4" w:space="0" w:color="000000"/>
            </w:tcBorders>
          </w:tcPr>
          <w:p w14:paraId="4A262655" w14:textId="77777777" w:rsidR="00916881" w:rsidRPr="00724CB4" w:rsidRDefault="00916881" w:rsidP="00724CB4">
            <w:pPr>
              <w:pStyle w:val="TableBody"/>
              <w:rPr>
                <w:b/>
                <w:bCs/>
              </w:rPr>
            </w:pPr>
            <w:r w:rsidRPr="00724CB4">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34997295" w14:textId="4A6C7D4F" w:rsidR="00916881" w:rsidRDefault="00916881" w:rsidP="00724CB4">
            <w:pPr>
              <w:pStyle w:val="TableBody"/>
            </w:pPr>
            <w:r>
              <w:t xml:space="preserve">The starting balance </w:t>
            </w:r>
            <w:r w:rsidR="00BB7251">
              <w:t xml:space="preserve">represents </w:t>
            </w:r>
            <w:r>
              <w:t>the closing balance of the last day.</w:t>
            </w:r>
          </w:p>
        </w:tc>
      </w:tr>
      <w:tr w:rsidR="00916881" w14:paraId="4656F3E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CAFF1D" w14:textId="77777777" w:rsidR="00916881" w:rsidRPr="00724CB4" w:rsidRDefault="00916881" w:rsidP="00724CB4">
            <w:pPr>
              <w:pStyle w:val="TableBody"/>
              <w:rPr>
                <w:b/>
                <w:bCs/>
              </w:rPr>
            </w:pPr>
            <w:r w:rsidRPr="00724CB4">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39A9E8DB" w14:textId="77777777" w:rsidR="00916881" w:rsidRDefault="00916881" w:rsidP="00724CB4">
            <w:pPr>
              <w:pStyle w:val="TableBody"/>
            </w:pPr>
            <w:r>
              <w:t>Planned deliveries for that date.</w:t>
            </w:r>
          </w:p>
        </w:tc>
      </w:tr>
      <w:tr w:rsidR="00916881" w14:paraId="202FDE04" w14:textId="77777777" w:rsidTr="0009567D">
        <w:trPr>
          <w:cantSplit/>
          <w:trHeight w:val="135"/>
        </w:trPr>
        <w:tc>
          <w:tcPr>
            <w:tcW w:w="2570" w:type="dxa"/>
            <w:tcBorders>
              <w:top w:val="single" w:sz="4" w:space="0" w:color="000000"/>
              <w:left w:val="single" w:sz="4" w:space="0" w:color="000000"/>
              <w:bottom w:val="single" w:sz="4" w:space="0" w:color="000000"/>
            </w:tcBorders>
          </w:tcPr>
          <w:p w14:paraId="10D880D3" w14:textId="77777777" w:rsidR="00916881" w:rsidRPr="00724CB4" w:rsidRDefault="00916881" w:rsidP="00724CB4">
            <w:pPr>
              <w:pStyle w:val="TableBody"/>
              <w:rPr>
                <w:b/>
                <w:bCs/>
              </w:rPr>
            </w:pPr>
            <w:r w:rsidRPr="00724CB4">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5CD2DB31" w14:textId="4986D692" w:rsidR="00916881" w:rsidRDefault="00916881" w:rsidP="00724CB4">
            <w:pPr>
              <w:pStyle w:val="TableBody"/>
            </w:pPr>
            <w:r>
              <w:t>For branches and replacement</w:t>
            </w:r>
            <w:r w:rsidR="00BB7251">
              <w:t>s,</w:t>
            </w:r>
            <w:r>
              <w:t xml:space="preserve"> ATMs represent the amount of cash returned.</w:t>
            </w:r>
          </w:p>
        </w:tc>
      </w:tr>
      <w:tr w:rsidR="00916881" w14:paraId="49A2EE4A" w14:textId="77777777" w:rsidTr="0009567D">
        <w:trPr>
          <w:cantSplit/>
          <w:trHeight w:val="135"/>
        </w:trPr>
        <w:tc>
          <w:tcPr>
            <w:tcW w:w="2570" w:type="dxa"/>
            <w:tcBorders>
              <w:top w:val="single" w:sz="4" w:space="0" w:color="000000"/>
              <w:left w:val="single" w:sz="4" w:space="0" w:color="000000"/>
              <w:bottom w:val="single" w:sz="4" w:space="0" w:color="000000"/>
            </w:tcBorders>
          </w:tcPr>
          <w:p w14:paraId="6764F28D" w14:textId="77777777" w:rsidR="00916881" w:rsidRPr="00724CB4" w:rsidRDefault="00916881" w:rsidP="00724CB4">
            <w:pPr>
              <w:pStyle w:val="TableBody"/>
              <w:rPr>
                <w:b/>
                <w:bCs/>
              </w:rPr>
            </w:pPr>
            <w:r w:rsidRPr="00724CB4">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26BA06C8" w14:textId="54E28697" w:rsidR="00916881" w:rsidRDefault="00916881" w:rsidP="00724CB4">
            <w:pPr>
              <w:pStyle w:val="TableBody"/>
            </w:pPr>
            <w:r>
              <w:t xml:space="preserve">Emergency delivery </w:t>
            </w:r>
            <w:r w:rsidR="00BB7251">
              <w:t xml:space="preserve">is </w:t>
            </w:r>
            <w:r>
              <w:t>triggered when the opening balances are under the required balance.</w:t>
            </w:r>
          </w:p>
        </w:tc>
      </w:tr>
      <w:tr w:rsidR="00916881" w14:paraId="59FC54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9C593D" w14:textId="77777777" w:rsidR="00916881" w:rsidRPr="00724CB4" w:rsidRDefault="00916881" w:rsidP="00724CB4">
            <w:pPr>
              <w:pStyle w:val="TableBody"/>
              <w:rPr>
                <w:b/>
                <w:bCs/>
              </w:rPr>
            </w:pPr>
            <w:r w:rsidRPr="00724CB4">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B183029" w14:textId="115229BF" w:rsidR="00916881" w:rsidRDefault="00916881" w:rsidP="00724CB4">
            <w:pPr>
              <w:pStyle w:val="TableBody"/>
            </w:pPr>
            <w:r>
              <w:t xml:space="preserve">Emergency return </w:t>
            </w:r>
            <w:r w:rsidR="00BB7251">
              <w:t xml:space="preserve">is </w:t>
            </w:r>
            <w:r>
              <w:t>triggered when the opening balances are over the maximum holding.</w:t>
            </w:r>
          </w:p>
        </w:tc>
      </w:tr>
      <w:tr w:rsidR="00916881" w14:paraId="6E6DDF1D" w14:textId="77777777" w:rsidTr="0009567D">
        <w:trPr>
          <w:cantSplit/>
          <w:trHeight w:val="135"/>
        </w:trPr>
        <w:tc>
          <w:tcPr>
            <w:tcW w:w="2570" w:type="dxa"/>
            <w:tcBorders>
              <w:top w:val="single" w:sz="4" w:space="0" w:color="000000"/>
              <w:left w:val="single" w:sz="4" w:space="0" w:color="000000"/>
              <w:bottom w:val="single" w:sz="4" w:space="0" w:color="000000"/>
            </w:tcBorders>
          </w:tcPr>
          <w:p w14:paraId="404E60B7" w14:textId="77777777" w:rsidR="00916881" w:rsidRPr="00724CB4" w:rsidRDefault="00916881" w:rsidP="00724CB4">
            <w:pPr>
              <w:pStyle w:val="TableBody"/>
              <w:rPr>
                <w:b/>
                <w:bCs/>
              </w:rPr>
            </w:pPr>
            <w:r w:rsidRPr="00724CB4">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19E12C51" w14:textId="3F1026BA" w:rsidR="00916881" w:rsidRDefault="00916881" w:rsidP="00724CB4">
            <w:pPr>
              <w:pStyle w:val="TableBody"/>
            </w:pPr>
            <w:r>
              <w:rPr>
                <w:b/>
              </w:rPr>
              <w:t xml:space="preserve">For ATMs only, </w:t>
            </w:r>
            <w:r>
              <w:t xml:space="preserve">this amount indicates how much cash was withdrawn on a delivery day </w:t>
            </w:r>
            <w:r w:rsidR="00BB7251">
              <w:t>before</w:t>
            </w:r>
            <w:r>
              <w:t xml:space="preserve"> the service action.</w:t>
            </w:r>
          </w:p>
        </w:tc>
      </w:tr>
      <w:tr w:rsidR="00916881" w14:paraId="0D15C309" w14:textId="77777777" w:rsidTr="0009567D">
        <w:trPr>
          <w:cantSplit/>
          <w:trHeight w:val="135"/>
        </w:trPr>
        <w:tc>
          <w:tcPr>
            <w:tcW w:w="2570" w:type="dxa"/>
            <w:tcBorders>
              <w:top w:val="single" w:sz="4" w:space="0" w:color="000000"/>
              <w:left w:val="single" w:sz="4" w:space="0" w:color="000000"/>
              <w:bottom w:val="single" w:sz="4" w:space="0" w:color="000000"/>
            </w:tcBorders>
          </w:tcPr>
          <w:p w14:paraId="08154483" w14:textId="77777777" w:rsidR="00916881" w:rsidRPr="00724CB4" w:rsidRDefault="00916881" w:rsidP="00724CB4">
            <w:pPr>
              <w:pStyle w:val="TableBody"/>
              <w:rPr>
                <w:b/>
                <w:bCs/>
              </w:rPr>
            </w:pPr>
            <w:r w:rsidRPr="00724CB4">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2F21B80" w14:textId="77777777" w:rsidR="00916881" w:rsidRDefault="00916881" w:rsidP="00724CB4">
            <w:pPr>
              <w:pStyle w:val="TableBody"/>
            </w:pPr>
            <w:r>
              <w:t>Represent customer deposits during that date.</w:t>
            </w:r>
          </w:p>
        </w:tc>
      </w:tr>
      <w:tr w:rsidR="00916881" w14:paraId="3AC281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6E7F954" w14:textId="77777777" w:rsidR="00916881" w:rsidRPr="00724CB4" w:rsidRDefault="00916881" w:rsidP="00724CB4">
            <w:pPr>
              <w:pStyle w:val="TableBody"/>
              <w:rPr>
                <w:b/>
                <w:bCs/>
              </w:rPr>
            </w:pPr>
            <w:r w:rsidRPr="00724CB4">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5C54C2D0" w14:textId="77777777" w:rsidR="00916881" w:rsidRDefault="00916881" w:rsidP="00724CB4">
            <w:pPr>
              <w:pStyle w:val="TableBody"/>
            </w:pPr>
            <w:r>
              <w:t>Represent customer withdrawals during that date.</w:t>
            </w:r>
          </w:p>
        </w:tc>
      </w:tr>
      <w:tr w:rsidR="00916881" w14:paraId="1B2755E3" w14:textId="77777777" w:rsidTr="0009567D">
        <w:trPr>
          <w:cantSplit/>
          <w:trHeight w:val="135"/>
        </w:trPr>
        <w:tc>
          <w:tcPr>
            <w:tcW w:w="2570" w:type="dxa"/>
            <w:tcBorders>
              <w:top w:val="single" w:sz="4" w:space="0" w:color="000000"/>
              <w:left w:val="single" w:sz="4" w:space="0" w:color="000000"/>
              <w:bottom w:val="single" w:sz="4" w:space="0" w:color="000000"/>
            </w:tcBorders>
          </w:tcPr>
          <w:p w14:paraId="52E920BA" w14:textId="77777777" w:rsidR="00916881" w:rsidRPr="00724CB4" w:rsidRDefault="00916881" w:rsidP="00724CB4">
            <w:pPr>
              <w:pStyle w:val="TableBody"/>
              <w:rPr>
                <w:b/>
                <w:bCs/>
              </w:rPr>
            </w:pPr>
            <w:r w:rsidRPr="00724CB4">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49960E7" w14:textId="77777777" w:rsidR="00916881" w:rsidRDefault="00916881" w:rsidP="00724CB4">
            <w:pPr>
              <w:pStyle w:val="TableBody"/>
            </w:pPr>
            <w:r>
              <w:t>Closing balance at the end of the day.</w:t>
            </w:r>
          </w:p>
        </w:tc>
      </w:tr>
      <w:tr w:rsidR="00916881" w14:paraId="034CF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16A262" w14:textId="77777777" w:rsidR="00916881" w:rsidRPr="00724CB4" w:rsidRDefault="00916881" w:rsidP="00724CB4">
            <w:pPr>
              <w:pStyle w:val="TableBody"/>
              <w:rPr>
                <w:b/>
                <w:bCs/>
              </w:rPr>
            </w:pPr>
            <w:r w:rsidRPr="00724CB4">
              <w:rPr>
                <w:b/>
                <w:bCs/>
              </w:rPr>
              <w:t>H/E</w:t>
            </w:r>
          </w:p>
        </w:tc>
        <w:tc>
          <w:tcPr>
            <w:tcW w:w="5500" w:type="dxa"/>
            <w:tcBorders>
              <w:top w:val="single" w:sz="4" w:space="0" w:color="000000"/>
              <w:left w:val="single" w:sz="4" w:space="0" w:color="000000"/>
              <w:bottom w:val="single" w:sz="4" w:space="0" w:color="000000"/>
              <w:right w:val="single" w:sz="4" w:space="0" w:color="000000"/>
            </w:tcBorders>
          </w:tcPr>
          <w:p w14:paraId="326056EE" w14:textId="69AA7E0B" w:rsidR="00916881" w:rsidRDefault="00BB7251" w:rsidP="00724CB4">
            <w:pPr>
              <w:pStyle w:val="TableBody"/>
            </w:pPr>
            <w:r>
              <w:t>Stoplight-</w:t>
            </w:r>
            <w:r w:rsidR="00916881">
              <w:t>driven field to show whether the historical date was defined as an Event or a Holiday in OptiCash.</w:t>
            </w:r>
          </w:p>
          <w:p w14:paraId="34F3AD52" w14:textId="77777777" w:rsidR="00916881" w:rsidRDefault="00916881" w:rsidP="00724CB4">
            <w:pPr>
              <w:pStyle w:val="TableBody"/>
            </w:pPr>
            <w:r>
              <w:object w:dxaOrig="2760" w:dyaOrig="480" w14:anchorId="671F1B5C">
                <v:shape id="_x0000_i1026" type="#_x0000_t75" style="width:93.9pt;height:15.05pt" o:ole="">
                  <v:imagedata r:id="rId250" o:title=""/>
                </v:shape>
                <o:OLEObject Type="Embed" ProgID="PBrush" ShapeID="_x0000_i1026" DrawAspect="Content" ObjectID="_1739331580" r:id="rId251"/>
              </w:object>
            </w:r>
          </w:p>
        </w:tc>
      </w:tr>
      <w:tr w:rsidR="00916881" w14:paraId="56B7723F"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A22F2" w14:textId="77777777" w:rsidR="00916881" w:rsidRPr="00724CB4" w:rsidRDefault="00916881" w:rsidP="00724CB4">
            <w:pPr>
              <w:pStyle w:val="TableBody"/>
              <w:rPr>
                <w:b/>
                <w:bCs/>
              </w:rPr>
            </w:pPr>
            <w:r w:rsidRPr="00724CB4">
              <w:rPr>
                <w:b/>
                <w:bCs/>
              </w:rPr>
              <w:t>Exclude</w:t>
            </w:r>
          </w:p>
        </w:tc>
        <w:tc>
          <w:tcPr>
            <w:tcW w:w="5500" w:type="dxa"/>
            <w:tcBorders>
              <w:top w:val="single" w:sz="4" w:space="0" w:color="000000"/>
              <w:left w:val="single" w:sz="4" w:space="0" w:color="000000"/>
              <w:bottom w:val="single" w:sz="4" w:space="0" w:color="000000"/>
              <w:right w:val="single" w:sz="4" w:space="0" w:color="000000"/>
            </w:tcBorders>
          </w:tcPr>
          <w:p w14:paraId="74BB7654" w14:textId="77777777" w:rsidR="00916881" w:rsidRDefault="00916881" w:rsidP="00724CB4">
            <w:pPr>
              <w:pStyle w:val="TableBody"/>
            </w:pPr>
            <w:r>
              <w:t xml:space="preserve">Check the box to exclude the balance and delivery records of this date from the Cashpoint history. When checked, this history record will not be used during forecast generation. </w:t>
            </w:r>
          </w:p>
        </w:tc>
      </w:tr>
      <w:tr w:rsidR="00916881" w14:paraId="1E50C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6ACEF" w14:textId="77777777" w:rsidR="00916881" w:rsidRPr="00724CB4" w:rsidRDefault="00916881" w:rsidP="00724CB4">
            <w:pPr>
              <w:pStyle w:val="TableBody"/>
              <w:rPr>
                <w:b/>
                <w:bCs/>
              </w:rPr>
            </w:pPr>
            <w:r w:rsidRPr="00724CB4">
              <w:rPr>
                <w:b/>
                <w:bCs/>
              </w:rPr>
              <w:t>Exclusion Reason</w:t>
            </w:r>
          </w:p>
        </w:tc>
        <w:tc>
          <w:tcPr>
            <w:tcW w:w="5500" w:type="dxa"/>
            <w:tcBorders>
              <w:top w:val="single" w:sz="4" w:space="0" w:color="000000"/>
              <w:left w:val="single" w:sz="4" w:space="0" w:color="000000"/>
              <w:bottom w:val="single" w:sz="4" w:space="0" w:color="000000"/>
              <w:right w:val="single" w:sz="4" w:space="0" w:color="000000"/>
            </w:tcBorders>
          </w:tcPr>
          <w:p w14:paraId="534522B1" w14:textId="4CB248FB" w:rsidR="00916881" w:rsidRDefault="00916881" w:rsidP="00724CB4">
            <w:pPr>
              <w:pStyle w:val="TableBody"/>
            </w:pPr>
            <w:r>
              <w:t xml:space="preserve">ATMs Only: Displays the Reason an exclusion occurred for a date based on the Automatic Rules </w:t>
            </w:r>
            <w:r w:rsidR="00BB7251">
              <w:t xml:space="preserve">on </w:t>
            </w:r>
            <w:r>
              <w:t>the Network Monitoring page.</w:t>
            </w:r>
          </w:p>
        </w:tc>
      </w:tr>
    </w:tbl>
    <w:p w14:paraId="2978E3D7" w14:textId="77777777" w:rsidR="00570E66" w:rsidRDefault="00570E66">
      <w:r>
        <w:rPr>
          <w:b/>
        </w:rPr>
        <w:br w:type="page"/>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40D322D"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AED7E26" w14:textId="19DC0A03" w:rsidR="00916881" w:rsidRDefault="00916881" w:rsidP="00724CB4">
            <w:pPr>
              <w:pStyle w:val="TableHeading"/>
            </w:pPr>
            <w:r>
              <w:lastRenderedPageBreak/>
              <w:t>Branches only</w:t>
            </w:r>
          </w:p>
        </w:tc>
      </w:tr>
      <w:tr w:rsidR="00916881" w14:paraId="0A4C026E" w14:textId="77777777" w:rsidTr="0009567D">
        <w:trPr>
          <w:cantSplit/>
          <w:trHeight w:val="135"/>
        </w:trPr>
        <w:tc>
          <w:tcPr>
            <w:tcW w:w="2570" w:type="dxa"/>
            <w:tcBorders>
              <w:top w:val="single" w:sz="4" w:space="0" w:color="000000"/>
              <w:left w:val="single" w:sz="4" w:space="0" w:color="000000"/>
              <w:bottom w:val="single" w:sz="4" w:space="0" w:color="000000"/>
            </w:tcBorders>
          </w:tcPr>
          <w:p w14:paraId="294AAEEF" w14:textId="77777777" w:rsidR="00916881" w:rsidRPr="00724CB4" w:rsidRDefault="00916881" w:rsidP="00724CB4">
            <w:pPr>
              <w:pStyle w:val="TableBody"/>
              <w:rPr>
                <w:b/>
                <w:bCs/>
              </w:rPr>
            </w:pPr>
            <w:r w:rsidRPr="00724CB4">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3125BE59" w14:textId="6AC06A16" w:rsidR="00916881" w:rsidRDefault="00916881" w:rsidP="00724CB4">
            <w:pPr>
              <w:pStyle w:val="TableBody"/>
            </w:pPr>
            <w:r>
              <w:t xml:space="preserve">Branch Reserve Cash Closing Balance: </w:t>
            </w:r>
            <w:r w:rsidR="00BB7251">
              <w:t xml:space="preserve">the </w:t>
            </w:r>
            <w:r>
              <w:t xml:space="preserve">total amount of cash that is part of the cash holdings at end of </w:t>
            </w:r>
            <w:r w:rsidR="00BB7251">
              <w:t xml:space="preserve">the </w:t>
            </w:r>
            <w:r>
              <w:t>trading day but is reserved for special customers. Reserved cash is cash that is put aside for special customer collection and is not used to service other customer withdrawals.</w:t>
            </w:r>
          </w:p>
          <w:p w14:paraId="100426AA" w14:textId="7C3E07CA" w:rsidR="00916881" w:rsidRDefault="00916881" w:rsidP="00724CB4">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BB7251">
              <w:t xml:space="preserve">the </w:t>
            </w:r>
            <w:r>
              <w:t>last day’s closing balance less the reserved cash balance.</w:t>
            </w:r>
          </w:p>
        </w:tc>
      </w:tr>
      <w:tr w:rsidR="00916881" w14:paraId="0502173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5F20E" w14:textId="77777777" w:rsidR="00916881" w:rsidRPr="00724CB4" w:rsidRDefault="00916881" w:rsidP="00724CB4">
            <w:pPr>
              <w:pStyle w:val="TableBody"/>
              <w:rPr>
                <w:b/>
                <w:bCs/>
              </w:rPr>
            </w:pPr>
            <w:r w:rsidRPr="00724CB4">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7C23D07C" w14:textId="77777777" w:rsidR="00916881" w:rsidRDefault="00916881" w:rsidP="00724CB4">
            <w:pPr>
              <w:pStyle w:val="TableBody"/>
            </w:pPr>
            <w:r>
              <w:t>Total returns received into branch funds from on-site ATMs.</w:t>
            </w:r>
          </w:p>
        </w:tc>
      </w:tr>
      <w:tr w:rsidR="00916881" w14:paraId="67535F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C42521B" w14:textId="77777777" w:rsidR="00916881" w:rsidRPr="00724CB4" w:rsidRDefault="00916881" w:rsidP="00724CB4">
            <w:pPr>
              <w:pStyle w:val="TableBody"/>
              <w:rPr>
                <w:b/>
                <w:bCs/>
              </w:rPr>
            </w:pPr>
            <w:r w:rsidRPr="00724CB4">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754B292" w14:textId="77777777" w:rsidR="00916881" w:rsidRDefault="00916881" w:rsidP="00724CB4">
            <w:pPr>
              <w:pStyle w:val="TableBody"/>
            </w:pPr>
            <w:r>
              <w:t>Total replenishments from branch funds to on-site ATMs.</w:t>
            </w:r>
          </w:p>
        </w:tc>
      </w:tr>
      <w:tr w:rsidR="00916881" w14:paraId="428091C0" w14:textId="77777777" w:rsidTr="00A54A74">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049425F3" w14:textId="77777777" w:rsidR="00916881" w:rsidRDefault="00916881" w:rsidP="00724CB4">
            <w:pPr>
              <w:pStyle w:val="TableHeading"/>
              <w:rPr>
                <w:shd w:val="clear" w:color="auto" w:fill="632423"/>
              </w:rPr>
            </w:pPr>
            <w:r>
              <w:t>Advanced Devices onl</w:t>
            </w:r>
            <w:r w:rsidRPr="004310FD">
              <w:t>y</w:t>
            </w:r>
          </w:p>
        </w:tc>
      </w:tr>
      <w:tr w:rsidR="008D761A" w14:paraId="7828AB08" w14:textId="77777777" w:rsidTr="0009567D">
        <w:trPr>
          <w:cantSplit/>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59644E9C" w14:textId="77777777" w:rsidR="008D761A" w:rsidRPr="008D761A" w:rsidRDefault="008D761A" w:rsidP="00724CB4">
            <w:pPr>
              <w:pStyle w:val="TableNote"/>
            </w:pPr>
            <w:r w:rsidRPr="00E2661D">
              <w:rPr>
                <w:b/>
                <w:bCs/>
                <w:rPrChange w:id="3775" w:author="Moses, Robbie" w:date="2023-02-22T02:46:00Z">
                  <w:rPr/>
                </w:rPrChange>
              </w:rPr>
              <w:t>Note</w:t>
            </w:r>
            <w:r w:rsidRPr="008D761A">
              <w:t>:  At the Cashpoint level report for Advanced Devices, the History report can be run with “</w:t>
            </w:r>
            <w:r w:rsidRPr="00E6439E">
              <w:rPr>
                <w:b/>
                <w:bCs/>
                <w:rPrChange w:id="3776" w:author="Robbie Moses" w:date="2023-03-03T06:48:00Z">
                  <w:rPr/>
                </w:rPrChange>
              </w:rPr>
              <w:t>Detailed Information</w:t>
            </w:r>
            <w:r w:rsidRPr="008D761A">
              <w:t>” which will add Denomination, Component, and other information to provide a truly detailed view of the historical data.</w:t>
            </w:r>
          </w:p>
        </w:tc>
      </w:tr>
      <w:tr w:rsidR="00916881" w14:paraId="2F5E4D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36557B" w14:textId="77777777" w:rsidR="00916881" w:rsidRPr="00982877" w:rsidRDefault="00916881" w:rsidP="00982877">
            <w:pPr>
              <w:pStyle w:val="TableBody"/>
              <w:rPr>
                <w:b/>
                <w:bCs/>
              </w:rPr>
            </w:pPr>
            <w:r w:rsidRPr="00982877">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7E7A2805" w14:textId="6EA6AEFB" w:rsidR="00916881" w:rsidRDefault="00916881" w:rsidP="00724CB4">
            <w:pPr>
              <w:pStyle w:val="TableBody"/>
            </w:pPr>
            <w:r>
              <w:rPr>
                <w:b/>
                <w:bCs/>
              </w:rPr>
              <w:t>Dispense</w:t>
            </w:r>
            <w:r>
              <w:t xml:space="preserve">: the balance of the </w:t>
            </w:r>
            <w:r w:rsidR="00942AC5">
              <w:t xml:space="preserve">dispensing </w:t>
            </w:r>
            <w:r>
              <w:t>cassette that is configured to only dispense notes.</w:t>
            </w:r>
          </w:p>
        </w:tc>
      </w:tr>
      <w:tr w:rsidR="00916881" w14:paraId="64811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4FE0CF6C" w14:textId="77777777" w:rsidR="00916881" w:rsidRPr="00982877" w:rsidRDefault="00916881" w:rsidP="00982877">
            <w:pPr>
              <w:pStyle w:val="TableBody"/>
              <w:rPr>
                <w:b/>
                <w:bCs/>
              </w:rPr>
            </w:pPr>
            <w:r w:rsidRPr="00982877">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7E8236E6" w14:textId="0B93BF4F" w:rsidR="00916881" w:rsidRDefault="00916881" w:rsidP="00724CB4">
            <w:pPr>
              <w:pStyle w:val="TableBody"/>
            </w:pPr>
            <w:r>
              <w:rPr>
                <w:b/>
                <w:bCs/>
              </w:rPr>
              <w:t>Recycle</w:t>
            </w:r>
            <w:r>
              <w:t xml:space="preserve"> the balance of the recycle cassette that is configured to receive deposits and can dispense as withdrawals. </w:t>
            </w:r>
          </w:p>
        </w:tc>
      </w:tr>
      <w:tr w:rsidR="00916881" w14:paraId="479F5CA4" w14:textId="77777777" w:rsidTr="0009567D">
        <w:trPr>
          <w:cantSplit/>
          <w:trHeight w:val="135"/>
        </w:trPr>
        <w:tc>
          <w:tcPr>
            <w:tcW w:w="2570" w:type="dxa"/>
            <w:tcBorders>
              <w:top w:val="single" w:sz="4" w:space="0" w:color="000000"/>
              <w:left w:val="single" w:sz="4" w:space="0" w:color="000000"/>
              <w:bottom w:val="single" w:sz="4" w:space="0" w:color="000000"/>
            </w:tcBorders>
          </w:tcPr>
          <w:p w14:paraId="48A23469" w14:textId="77777777" w:rsidR="00916881" w:rsidRPr="00982877" w:rsidRDefault="00916881" w:rsidP="00982877">
            <w:pPr>
              <w:pStyle w:val="TableBody"/>
              <w:rPr>
                <w:b/>
                <w:bCs/>
              </w:rPr>
            </w:pPr>
            <w:r w:rsidRPr="00982877">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11C181DB" w14:textId="77777777" w:rsidR="00916881" w:rsidRDefault="00916881" w:rsidP="00724CB4">
            <w:pPr>
              <w:pStyle w:val="TableBody"/>
            </w:pPr>
            <w:r>
              <w:rPr>
                <w:b/>
                <w:bCs/>
              </w:rPr>
              <w:t>Cash-in</w:t>
            </w:r>
            <w:r>
              <w:t>: the balance of the cash-in cassette that is configured to receive deposited notes only and cannot be used by the machine to dispense as withdrawals.</w:t>
            </w:r>
          </w:p>
        </w:tc>
      </w:tr>
      <w:tr w:rsidR="00916881" w14:paraId="0CD59F2E" w14:textId="77777777" w:rsidTr="00724CB4">
        <w:trPr>
          <w:cantSplit/>
          <w:trHeight w:val="70"/>
        </w:trPr>
        <w:tc>
          <w:tcPr>
            <w:tcW w:w="2570" w:type="dxa"/>
            <w:tcBorders>
              <w:top w:val="single" w:sz="4" w:space="0" w:color="000000"/>
              <w:left w:val="single" w:sz="4" w:space="0" w:color="000000"/>
              <w:bottom w:val="single" w:sz="4" w:space="0" w:color="000000"/>
            </w:tcBorders>
          </w:tcPr>
          <w:p w14:paraId="47B1CE41" w14:textId="77777777" w:rsidR="00916881" w:rsidRPr="00982877" w:rsidRDefault="00A66A19" w:rsidP="00982877">
            <w:pPr>
              <w:pStyle w:val="TableBody"/>
              <w:rPr>
                <w:b/>
                <w:bCs/>
                <w:lang w:eastAsia="ar-SA"/>
              </w:rPr>
            </w:pPr>
            <w:r w:rsidRPr="00982877">
              <w:rPr>
                <w:b/>
                <w:bCs/>
                <w:noProof/>
              </w:rPr>
              <mc:AlternateContent>
                <mc:Choice Requires="wpg">
                  <w:drawing>
                    <wp:anchor distT="0" distB="0" distL="0" distR="0" simplePos="0" relativeHeight="251658250" behindDoc="0" locked="0" layoutInCell="1" allowOverlap="1" wp14:anchorId="2F698B37" wp14:editId="7F0E7AF1">
                      <wp:simplePos x="0" y="0"/>
                      <wp:positionH relativeFrom="margin">
                        <wp:posOffset>114935</wp:posOffset>
                      </wp:positionH>
                      <wp:positionV relativeFrom="margin">
                        <wp:posOffset>-6350</wp:posOffset>
                      </wp:positionV>
                      <wp:extent cx="496570" cy="504190"/>
                      <wp:effectExtent l="0" t="0" r="0" b="0"/>
                      <wp:wrapSquare wrapText="bothSides"/>
                      <wp:docPr id="1038"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9"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0"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41"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FE59D" id="Group 186" o:spid="_x0000_s1026" style="position:absolute;margin-left:9.05pt;margin-top:-.5pt;width:39.1pt;height:39.7pt;z-index:251658250;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0B4262D1" w14:textId="3E1EF15F" w:rsidR="00916881" w:rsidRDefault="00916881" w:rsidP="00724CB4">
            <w:pPr>
              <w:pStyle w:val="TableNote"/>
            </w:pPr>
            <w:r w:rsidRPr="00E2661D">
              <w:rPr>
                <w:b/>
                <w:bCs/>
                <w:rPrChange w:id="3777" w:author="Moses, Robbie" w:date="2023-02-22T02:46:00Z">
                  <w:rPr/>
                </w:rPrChange>
              </w:rPr>
              <w:t>Note</w:t>
            </w:r>
            <w:r>
              <w:t xml:space="preserve">: the sum of Dispense, Recycle and Cash-In balances should equal the total closing balance at the ATM. </w:t>
            </w:r>
          </w:p>
        </w:tc>
      </w:tr>
      <w:tr w:rsidR="00916881" w14:paraId="26E1E0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486479" w14:textId="77777777" w:rsidR="00916881" w:rsidRPr="00982877" w:rsidRDefault="00916881" w:rsidP="00982877">
            <w:pPr>
              <w:pStyle w:val="TableBody"/>
              <w:rPr>
                <w:b/>
                <w:bCs/>
              </w:rPr>
            </w:pPr>
            <w:r w:rsidRPr="00982877">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6438213" w14:textId="77777777" w:rsidR="00916881" w:rsidRDefault="00916881" w:rsidP="00724CB4">
            <w:pPr>
              <w:pStyle w:val="TableBody"/>
            </w:pPr>
            <w:r>
              <w:t xml:space="preserve">Operation or Non-Operation ATM. </w:t>
            </w:r>
          </w:p>
        </w:tc>
      </w:tr>
    </w:tbl>
    <w:p w14:paraId="228C366D" w14:textId="20B63164" w:rsidR="00916881" w:rsidRDefault="00916881" w:rsidP="00F63174">
      <w:pPr>
        <w:pStyle w:val="TopofSection"/>
        <w:spacing w:before="0" w:after="120" w:line="240" w:lineRule="auto"/>
        <w:ind w:left="187" w:hanging="187"/>
        <w:outlineLvl w:val="0"/>
      </w:pPr>
      <w:bookmarkStart w:id="3778" w:name="_Ref22330450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810A93E" w14:textId="4E3F783D" w:rsidR="00570E66" w:rsidRDefault="00570E66">
      <w:pPr>
        <w:rPr>
          <w:rFonts w:eastAsia="Times New Roman"/>
          <w:lang w:val="en-GB"/>
        </w:rPr>
      </w:pPr>
      <w:r>
        <w:br w:type="page"/>
      </w:r>
    </w:p>
    <w:p w14:paraId="73F49E63" w14:textId="2167C457" w:rsidR="00916881" w:rsidDel="00E2661D" w:rsidRDefault="00916881" w:rsidP="000778FC">
      <w:pPr>
        <w:pStyle w:val="BodyText"/>
        <w:rPr>
          <w:del w:id="3779" w:author="Moses, Robbie" w:date="2023-02-22T02:46:00Z"/>
        </w:rPr>
      </w:pPr>
      <w:bookmarkStart w:id="3780" w:name="_Toc128631761"/>
      <w:bookmarkStart w:id="3781" w:name="_Toc128718773"/>
      <w:bookmarkEnd w:id="3780"/>
      <w:bookmarkEnd w:id="3781"/>
    </w:p>
    <w:p w14:paraId="3239B1D3" w14:textId="77777777" w:rsidR="00916881" w:rsidRDefault="00916881" w:rsidP="00205080">
      <w:pPr>
        <w:pStyle w:val="Heading2"/>
        <w:rPr>
          <w:rFonts w:eastAsia="MS Mincho"/>
        </w:rPr>
      </w:pPr>
      <w:bookmarkStart w:id="3782" w:name="_Linked_History"/>
      <w:bookmarkStart w:id="3783" w:name="_Toc128718774"/>
      <w:bookmarkEnd w:id="3782"/>
      <w:r>
        <w:rPr>
          <w:rFonts w:eastAsia="MS Mincho"/>
        </w:rPr>
        <w:t>Linked History</w:t>
      </w:r>
      <w:bookmarkEnd w:id="3783"/>
    </w:p>
    <w:p w14:paraId="6A67C0B2" w14:textId="441EA1C7" w:rsidR="00916881" w:rsidRDefault="00916881" w:rsidP="00911AB1">
      <w:pPr>
        <w:pStyle w:val="BodyText"/>
      </w:pPr>
      <w:r>
        <w:t xml:space="preserve">The Linked History report can be run on both the network and the Cashpoint level. This report allows reviewing all the balance and service details committed in the past at </w:t>
      </w:r>
      <w:r w:rsidR="00942AC5">
        <w:t xml:space="preserve">the </w:t>
      </w:r>
      <w:r>
        <w:t>Balance Account level. This report is particularly useful to trace unusually high or low demand, which can then be excluded from the forecast to avoid discrepancies associated with such demand</w:t>
      </w:r>
    </w:p>
    <w:p w14:paraId="29584CB9" w14:textId="70AEFE89" w:rsidR="00916881" w:rsidRDefault="00916881" w:rsidP="00F63174">
      <w:pPr>
        <w:pStyle w:val="Caption"/>
        <w:spacing w:before="0" w:after="120"/>
        <w:ind w:left="187" w:hanging="187"/>
        <w:outlineLvl w:val="0"/>
      </w:pPr>
      <w:bookmarkStart w:id="3784" w:name="_Toc128631114"/>
      <w:r>
        <w:t xml:space="preserve">Table </w:t>
      </w:r>
      <w:r w:rsidR="00027408">
        <w:fldChar w:fldCharType="begin"/>
      </w:r>
      <w:r>
        <w:instrText xml:space="preserve"> SEQ "Table" \*Arabic </w:instrText>
      </w:r>
      <w:r w:rsidR="00027408">
        <w:fldChar w:fldCharType="separate"/>
      </w:r>
      <w:r w:rsidR="00D57607">
        <w:rPr>
          <w:noProof/>
        </w:rPr>
        <w:t>160</w:t>
      </w:r>
      <w:r w:rsidR="00027408">
        <w:rPr>
          <w:noProof/>
        </w:rPr>
        <w:fldChar w:fldCharType="end"/>
      </w:r>
      <w:r>
        <w:t>: Linked History Description</w:t>
      </w:r>
      <w:bookmarkEnd w:id="378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60C64F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B8429CD"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447A15" w14:textId="77777777" w:rsidR="00916881" w:rsidRDefault="00916881" w:rsidP="00911AB1">
            <w:pPr>
              <w:pStyle w:val="TableHeading"/>
            </w:pPr>
            <w:r>
              <w:t>Description</w:t>
            </w:r>
          </w:p>
        </w:tc>
      </w:tr>
      <w:tr w:rsidR="00916881" w14:paraId="3B84D5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48998A4"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37A07AA" w14:textId="2B37162F"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6028454"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374C5"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9A3A520" w14:textId="77777777" w:rsidR="00916881" w:rsidRDefault="00916881" w:rsidP="00911AB1">
            <w:pPr>
              <w:pStyle w:val="TableBody"/>
            </w:pPr>
            <w:r>
              <w:t xml:space="preserve">Unique alphanumeric identification of the Cashpoint. </w:t>
            </w:r>
          </w:p>
        </w:tc>
      </w:tr>
      <w:tr w:rsidR="00916881" w14:paraId="53B852DB" w14:textId="77777777" w:rsidTr="0009567D">
        <w:trPr>
          <w:cantSplit/>
          <w:trHeight w:val="135"/>
        </w:trPr>
        <w:tc>
          <w:tcPr>
            <w:tcW w:w="2570" w:type="dxa"/>
            <w:tcBorders>
              <w:top w:val="single" w:sz="4" w:space="0" w:color="000000"/>
              <w:left w:val="single" w:sz="4" w:space="0" w:color="000000"/>
              <w:bottom w:val="single" w:sz="4" w:space="0" w:color="000000"/>
            </w:tcBorders>
          </w:tcPr>
          <w:p w14:paraId="099B8434"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E2B71C5" w14:textId="77777777" w:rsidR="00916881" w:rsidRDefault="00916881" w:rsidP="00911AB1">
            <w:pPr>
              <w:pStyle w:val="TableBody"/>
            </w:pPr>
            <w:r>
              <w:t>The date for which the history details are displayed.</w:t>
            </w:r>
          </w:p>
        </w:tc>
      </w:tr>
      <w:tr w:rsidR="00916881" w14:paraId="6289C47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4F6F8D"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F7765D0" w14:textId="77777777" w:rsidR="00916881" w:rsidRDefault="00916881" w:rsidP="00911AB1">
            <w:pPr>
              <w:pStyle w:val="TableBody"/>
            </w:pPr>
            <w:r>
              <w:t xml:space="preserve">Currency for which the history details are reported.  </w:t>
            </w:r>
          </w:p>
        </w:tc>
      </w:tr>
      <w:tr w:rsidR="00916881" w14:paraId="704E29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A43C6C6" w14:textId="77777777" w:rsidR="00916881" w:rsidRPr="00911AB1" w:rsidRDefault="00916881" w:rsidP="00911AB1">
            <w:pPr>
              <w:pStyle w:val="TableBody"/>
              <w:rPr>
                <w:b/>
                <w:bCs/>
              </w:rPr>
            </w:pPr>
            <w:r w:rsidRPr="00911AB1">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752D9230" w14:textId="77777777" w:rsidR="00916881" w:rsidRDefault="00916881" w:rsidP="00911AB1">
            <w:pPr>
              <w:pStyle w:val="TableBody"/>
            </w:pPr>
            <w:r>
              <w:t>Balance Account for which the history details are reported</w:t>
            </w:r>
          </w:p>
        </w:tc>
      </w:tr>
      <w:tr w:rsidR="00916881" w14:paraId="6A3C853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A3D32A" w14:textId="77777777" w:rsidR="00916881" w:rsidRPr="00911AB1" w:rsidRDefault="00916881" w:rsidP="00911AB1">
            <w:pPr>
              <w:pStyle w:val="TableBody"/>
              <w:rPr>
                <w:b/>
                <w:bCs/>
              </w:rPr>
            </w:pPr>
            <w:r w:rsidRPr="00911AB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4E898DA" w14:textId="66312815" w:rsidR="00916881" w:rsidRDefault="00916881" w:rsidP="00911AB1">
            <w:pPr>
              <w:pStyle w:val="TableBody"/>
            </w:pPr>
            <w:r>
              <w:t xml:space="preserve">The starting balance </w:t>
            </w:r>
            <w:r w:rsidR="00942AC5">
              <w:t xml:space="preserve">represents </w:t>
            </w:r>
            <w:r>
              <w:t>the closing balance of the last day.</w:t>
            </w:r>
          </w:p>
        </w:tc>
      </w:tr>
      <w:tr w:rsidR="00916881" w14:paraId="16B68B4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F5FCA" w14:textId="77777777" w:rsidR="00916881" w:rsidRPr="00911AB1" w:rsidRDefault="00916881" w:rsidP="00911AB1">
            <w:pPr>
              <w:pStyle w:val="TableBody"/>
              <w:rPr>
                <w:b/>
                <w:bCs/>
              </w:rPr>
            </w:pPr>
            <w:r w:rsidRPr="00911AB1">
              <w:rPr>
                <w:b/>
                <w:bCs/>
              </w:rPr>
              <w:t>Withdrawals (Outflows)</w:t>
            </w:r>
          </w:p>
        </w:tc>
        <w:tc>
          <w:tcPr>
            <w:tcW w:w="5500" w:type="dxa"/>
            <w:tcBorders>
              <w:top w:val="single" w:sz="4" w:space="0" w:color="000000"/>
              <w:left w:val="single" w:sz="4" w:space="0" w:color="000000"/>
              <w:bottom w:val="single" w:sz="4" w:space="0" w:color="000000"/>
              <w:right w:val="single" w:sz="4" w:space="0" w:color="000000"/>
            </w:tcBorders>
          </w:tcPr>
          <w:p w14:paraId="649A8393" w14:textId="5DE9F073" w:rsidR="00916881" w:rsidRDefault="00916881" w:rsidP="00911AB1">
            <w:pPr>
              <w:pStyle w:val="TableBody"/>
            </w:pPr>
            <w:r>
              <w:t xml:space="preserve">Reduction of the account balance through </w:t>
            </w:r>
            <w:r w:rsidR="009B2C4E">
              <w:t xml:space="preserve">the </w:t>
            </w:r>
            <w:r>
              <w:t>outflow</w:t>
            </w:r>
          </w:p>
        </w:tc>
      </w:tr>
      <w:tr w:rsidR="00916881" w14:paraId="1E7F9864" w14:textId="77777777" w:rsidTr="0009567D">
        <w:trPr>
          <w:cantSplit/>
          <w:trHeight w:val="135"/>
        </w:trPr>
        <w:tc>
          <w:tcPr>
            <w:tcW w:w="2570" w:type="dxa"/>
            <w:tcBorders>
              <w:top w:val="single" w:sz="4" w:space="0" w:color="000000"/>
              <w:left w:val="single" w:sz="4" w:space="0" w:color="000000"/>
              <w:bottom w:val="single" w:sz="4" w:space="0" w:color="000000"/>
            </w:tcBorders>
          </w:tcPr>
          <w:p w14:paraId="7409D358" w14:textId="77777777" w:rsidR="00916881" w:rsidRPr="00911AB1" w:rsidRDefault="00916881" w:rsidP="00911AB1">
            <w:pPr>
              <w:pStyle w:val="TableBody"/>
              <w:rPr>
                <w:b/>
                <w:bCs/>
              </w:rPr>
            </w:pPr>
            <w:r w:rsidRPr="00911AB1">
              <w:rPr>
                <w:b/>
                <w:bCs/>
              </w:rPr>
              <w:t>Deposits  (Inflows)</w:t>
            </w:r>
          </w:p>
        </w:tc>
        <w:tc>
          <w:tcPr>
            <w:tcW w:w="5500" w:type="dxa"/>
            <w:tcBorders>
              <w:top w:val="single" w:sz="4" w:space="0" w:color="000000"/>
              <w:left w:val="single" w:sz="4" w:space="0" w:color="000000"/>
              <w:bottom w:val="single" w:sz="4" w:space="0" w:color="000000"/>
              <w:right w:val="single" w:sz="4" w:space="0" w:color="000000"/>
            </w:tcBorders>
          </w:tcPr>
          <w:p w14:paraId="37FDCBC8" w14:textId="72BA671B" w:rsidR="00916881" w:rsidRDefault="00916881" w:rsidP="00911AB1">
            <w:pPr>
              <w:pStyle w:val="TableBody"/>
            </w:pPr>
            <w:r>
              <w:t xml:space="preserve">Increase of the account balance through </w:t>
            </w:r>
            <w:r w:rsidR="009B2C4E">
              <w:t xml:space="preserve">the </w:t>
            </w:r>
            <w:r>
              <w:t>inflow</w:t>
            </w:r>
          </w:p>
        </w:tc>
      </w:tr>
      <w:tr w:rsidR="00916881" w14:paraId="27701DB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05FAEA" w14:textId="77777777" w:rsidR="00916881" w:rsidRPr="00911AB1" w:rsidRDefault="00916881" w:rsidP="00911AB1">
            <w:pPr>
              <w:pStyle w:val="TableBody"/>
              <w:rPr>
                <w:b/>
                <w:bCs/>
              </w:rPr>
            </w:pPr>
            <w:r w:rsidRPr="00911AB1">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20779A88" w14:textId="77777777" w:rsidR="00916881" w:rsidRDefault="00916881" w:rsidP="00911AB1">
            <w:pPr>
              <w:pStyle w:val="TableBody"/>
            </w:pPr>
            <w:r>
              <w:t>Difference between Withdrawals and Deposits</w:t>
            </w:r>
          </w:p>
        </w:tc>
      </w:tr>
      <w:tr w:rsidR="00916881" w14:paraId="52EF7BDB" w14:textId="77777777" w:rsidTr="0009567D">
        <w:trPr>
          <w:cantSplit/>
          <w:trHeight w:val="135"/>
        </w:trPr>
        <w:tc>
          <w:tcPr>
            <w:tcW w:w="2570" w:type="dxa"/>
            <w:tcBorders>
              <w:top w:val="single" w:sz="4" w:space="0" w:color="000000"/>
              <w:left w:val="single" w:sz="4" w:space="0" w:color="000000"/>
              <w:bottom w:val="single" w:sz="4" w:space="0" w:color="000000"/>
            </w:tcBorders>
          </w:tcPr>
          <w:p w14:paraId="13319655" w14:textId="77777777" w:rsidR="00916881" w:rsidRPr="00911AB1" w:rsidRDefault="00916881" w:rsidP="00911AB1">
            <w:pPr>
              <w:pStyle w:val="TableBody"/>
              <w:rPr>
                <w:b/>
                <w:bCs/>
              </w:rPr>
            </w:pPr>
            <w:r w:rsidRPr="00911AB1">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060F6F8" w14:textId="77777777" w:rsidR="00916881" w:rsidRDefault="00916881" w:rsidP="00911AB1">
            <w:pPr>
              <w:pStyle w:val="TableBody"/>
            </w:pPr>
            <w:r>
              <w:t>Planned deliveries for that date.</w:t>
            </w:r>
          </w:p>
        </w:tc>
      </w:tr>
      <w:tr w:rsidR="00916881" w14:paraId="48C4AD51" w14:textId="77777777" w:rsidTr="0009567D">
        <w:trPr>
          <w:cantSplit/>
          <w:trHeight w:val="135"/>
        </w:trPr>
        <w:tc>
          <w:tcPr>
            <w:tcW w:w="2570" w:type="dxa"/>
            <w:tcBorders>
              <w:top w:val="single" w:sz="4" w:space="0" w:color="000000"/>
              <w:left w:val="single" w:sz="4" w:space="0" w:color="000000"/>
              <w:bottom w:val="single" w:sz="4" w:space="0" w:color="000000"/>
            </w:tcBorders>
          </w:tcPr>
          <w:p w14:paraId="486F72D3" w14:textId="77777777" w:rsidR="00916881" w:rsidRPr="00911AB1" w:rsidRDefault="00916881" w:rsidP="00911AB1">
            <w:pPr>
              <w:pStyle w:val="TableBody"/>
              <w:rPr>
                <w:b/>
                <w:bCs/>
              </w:rPr>
            </w:pPr>
            <w:r w:rsidRPr="00911AB1">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7694E290" w14:textId="25B0F245" w:rsidR="00916881" w:rsidRDefault="00916881" w:rsidP="00911AB1">
            <w:pPr>
              <w:pStyle w:val="TableBody"/>
            </w:pPr>
            <w:r>
              <w:t>For branches and replacement</w:t>
            </w:r>
            <w:r w:rsidR="009B2C4E">
              <w:t>s,</w:t>
            </w:r>
            <w:r>
              <w:t xml:space="preserve"> ATMs represent the amount of cash returned.</w:t>
            </w:r>
          </w:p>
        </w:tc>
      </w:tr>
      <w:tr w:rsidR="00916881" w14:paraId="2AA92AD4" w14:textId="77777777" w:rsidTr="0009567D">
        <w:trPr>
          <w:cantSplit/>
          <w:trHeight w:val="135"/>
        </w:trPr>
        <w:tc>
          <w:tcPr>
            <w:tcW w:w="2570" w:type="dxa"/>
            <w:tcBorders>
              <w:top w:val="single" w:sz="4" w:space="0" w:color="000000"/>
              <w:left w:val="single" w:sz="4" w:space="0" w:color="000000"/>
              <w:bottom w:val="single" w:sz="4" w:space="0" w:color="000000"/>
            </w:tcBorders>
          </w:tcPr>
          <w:p w14:paraId="3C39D1C5" w14:textId="77777777" w:rsidR="00916881" w:rsidRPr="00911AB1" w:rsidRDefault="00916881" w:rsidP="00911AB1">
            <w:pPr>
              <w:pStyle w:val="TableBody"/>
              <w:rPr>
                <w:b/>
                <w:bCs/>
              </w:rPr>
            </w:pPr>
            <w:r w:rsidRPr="00911AB1">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11314823" w14:textId="034FC122"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06819393" w14:textId="77777777" w:rsidTr="0009567D">
        <w:trPr>
          <w:cantSplit/>
          <w:trHeight w:val="135"/>
        </w:trPr>
        <w:tc>
          <w:tcPr>
            <w:tcW w:w="2570" w:type="dxa"/>
            <w:tcBorders>
              <w:top w:val="single" w:sz="4" w:space="0" w:color="000000"/>
              <w:left w:val="single" w:sz="4" w:space="0" w:color="000000"/>
              <w:bottom w:val="single" w:sz="4" w:space="0" w:color="000000"/>
            </w:tcBorders>
          </w:tcPr>
          <w:p w14:paraId="36DCBEC3" w14:textId="77777777" w:rsidR="00916881" w:rsidRPr="00911AB1" w:rsidRDefault="00916881" w:rsidP="00911AB1">
            <w:pPr>
              <w:pStyle w:val="TableBody"/>
              <w:rPr>
                <w:b/>
                <w:bCs/>
              </w:rPr>
            </w:pPr>
            <w:r w:rsidRPr="00911AB1">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4D8F1E13" w14:textId="104B0E66"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1F120953" w14:textId="77777777" w:rsidTr="0009567D">
        <w:trPr>
          <w:cantSplit/>
          <w:trHeight w:val="135"/>
        </w:trPr>
        <w:tc>
          <w:tcPr>
            <w:tcW w:w="2570" w:type="dxa"/>
            <w:tcBorders>
              <w:top w:val="single" w:sz="4" w:space="0" w:color="000000"/>
              <w:left w:val="single" w:sz="4" w:space="0" w:color="000000"/>
              <w:bottom w:val="single" w:sz="4" w:space="0" w:color="000000"/>
            </w:tcBorders>
          </w:tcPr>
          <w:p w14:paraId="34072B9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221359A" w14:textId="77777777" w:rsidR="00916881" w:rsidRDefault="00916881" w:rsidP="00911AB1">
            <w:pPr>
              <w:pStyle w:val="TableBody"/>
            </w:pPr>
            <w:r>
              <w:t>Closing balance at the end of the day.</w:t>
            </w:r>
          </w:p>
        </w:tc>
      </w:tr>
      <w:tr w:rsidR="00916881" w14:paraId="30B38825" w14:textId="77777777" w:rsidTr="0009567D">
        <w:trPr>
          <w:cantSplit/>
          <w:trHeight w:val="135"/>
        </w:trPr>
        <w:tc>
          <w:tcPr>
            <w:tcW w:w="2570" w:type="dxa"/>
            <w:tcBorders>
              <w:top w:val="single" w:sz="4" w:space="0" w:color="000000"/>
              <w:left w:val="single" w:sz="4" w:space="0" w:color="000000"/>
              <w:bottom w:val="single" w:sz="4" w:space="0" w:color="000000"/>
            </w:tcBorders>
          </w:tcPr>
          <w:p w14:paraId="11FC675C" w14:textId="77777777" w:rsidR="00916881" w:rsidRPr="00911AB1" w:rsidRDefault="00916881" w:rsidP="00911AB1">
            <w:pPr>
              <w:pStyle w:val="TableBody"/>
              <w:rPr>
                <w:b/>
                <w:bCs/>
              </w:rPr>
            </w:pPr>
            <w:r w:rsidRPr="00911AB1">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1B15DC5C" w14:textId="77777777" w:rsidR="00916881" w:rsidRDefault="00916881" w:rsidP="00911AB1">
            <w:pPr>
              <w:pStyle w:val="TableBody"/>
            </w:pPr>
            <w:r>
              <w:t>Delivery total for the full branch reflecting  a sum of the individual account deliveries</w:t>
            </w:r>
          </w:p>
        </w:tc>
      </w:tr>
      <w:tr w:rsidR="00916881" w14:paraId="10829CCD" w14:textId="77777777" w:rsidTr="0009567D">
        <w:trPr>
          <w:cantSplit/>
          <w:trHeight w:val="135"/>
        </w:trPr>
        <w:tc>
          <w:tcPr>
            <w:tcW w:w="2570" w:type="dxa"/>
            <w:tcBorders>
              <w:top w:val="single" w:sz="4" w:space="0" w:color="000000"/>
              <w:left w:val="single" w:sz="4" w:space="0" w:color="000000"/>
              <w:bottom w:val="single" w:sz="4" w:space="0" w:color="000000"/>
            </w:tcBorders>
          </w:tcPr>
          <w:p w14:paraId="727ABB4B" w14:textId="77777777" w:rsidR="00916881" w:rsidRPr="00911AB1" w:rsidRDefault="00916881" w:rsidP="00911AB1">
            <w:pPr>
              <w:pStyle w:val="TableBody"/>
              <w:rPr>
                <w:b/>
                <w:bCs/>
              </w:rPr>
            </w:pPr>
            <w:r w:rsidRPr="00911AB1">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697033DD" w14:textId="77777777" w:rsidR="00916881" w:rsidRDefault="00916881" w:rsidP="00911AB1">
            <w:pPr>
              <w:pStyle w:val="TableBody"/>
            </w:pPr>
            <w:r>
              <w:t>Return total for the full branch reflecting  a sum of the individual account returns</w:t>
            </w:r>
          </w:p>
        </w:tc>
      </w:tr>
    </w:tbl>
    <w:p w14:paraId="31F0C9B4" w14:textId="7CE659F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0D3FDD1" w14:textId="77777777" w:rsidR="00916881" w:rsidRDefault="00916881" w:rsidP="00205080">
      <w:pPr>
        <w:pStyle w:val="Heading2"/>
        <w:rPr>
          <w:rFonts w:eastAsia="MS Mincho"/>
        </w:rPr>
      </w:pPr>
      <w:bookmarkStart w:id="3785" w:name="_Ref223304511"/>
      <w:bookmarkStart w:id="3786" w:name="_Ref236116362"/>
      <w:bookmarkStart w:id="3787" w:name="_Toc128718775"/>
      <w:r>
        <w:rPr>
          <w:rFonts w:eastAsia="MS Mincho"/>
        </w:rPr>
        <w:lastRenderedPageBreak/>
        <w:t>History By Denomination</w:t>
      </w:r>
      <w:bookmarkEnd w:id="3785"/>
      <w:bookmarkEnd w:id="3786"/>
      <w:bookmarkEnd w:id="3787"/>
    </w:p>
    <w:p w14:paraId="6FBD0E78" w14:textId="06DB90D6" w:rsidR="00916881" w:rsidRDefault="00916881" w:rsidP="00911AB1">
      <w:pPr>
        <w:pStyle w:val="BodyText"/>
      </w:pPr>
      <w:r>
        <w:t xml:space="preserve">The History by Denomination Report provides denomination history reporting.  It allows viewing history including the ability to filter by Cash Quality. Please note that care should be used when running this report since the results of the report could be quite large. </w:t>
      </w:r>
    </w:p>
    <w:p w14:paraId="42E0FFBD" w14:textId="7E3E03F5" w:rsidR="00916881" w:rsidRDefault="00916881" w:rsidP="00F63174">
      <w:pPr>
        <w:pStyle w:val="Caption"/>
        <w:spacing w:before="0" w:after="120"/>
        <w:ind w:left="187" w:hanging="187"/>
        <w:outlineLvl w:val="0"/>
      </w:pPr>
      <w:bookmarkStart w:id="3788" w:name="_Toc128631115"/>
      <w:r>
        <w:t xml:space="preserve">Table </w:t>
      </w:r>
      <w:r w:rsidR="00027408">
        <w:fldChar w:fldCharType="begin"/>
      </w:r>
      <w:r>
        <w:instrText xml:space="preserve"> SEQ "Table" \*Arabic </w:instrText>
      </w:r>
      <w:r w:rsidR="00027408">
        <w:fldChar w:fldCharType="separate"/>
      </w:r>
      <w:r w:rsidR="00D57607">
        <w:rPr>
          <w:noProof/>
        </w:rPr>
        <w:t>161</w:t>
      </w:r>
      <w:r w:rsidR="00027408">
        <w:rPr>
          <w:noProof/>
        </w:rPr>
        <w:fldChar w:fldCharType="end"/>
      </w:r>
      <w:r>
        <w:t xml:space="preserve">: History by </w:t>
      </w:r>
      <w:r w:rsidR="00570E66">
        <w:t>DENOMINATION DESCRIPTION</w:t>
      </w:r>
      <w:bookmarkEnd w:id="37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753477F" w14:textId="77777777" w:rsidTr="00911AB1">
        <w:trPr>
          <w:tblHeader/>
        </w:trPr>
        <w:tc>
          <w:tcPr>
            <w:tcW w:w="2570" w:type="dxa"/>
            <w:tcBorders>
              <w:top w:val="single" w:sz="4" w:space="0" w:color="000000"/>
              <w:left w:val="single" w:sz="4" w:space="0" w:color="000000"/>
              <w:bottom w:val="single" w:sz="4" w:space="0" w:color="000000"/>
            </w:tcBorders>
            <w:shd w:val="clear" w:color="auto" w:fill="60C03A"/>
          </w:tcPr>
          <w:p w14:paraId="4CBFD019"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59F3222" w14:textId="77777777" w:rsidR="00916881" w:rsidRDefault="00916881" w:rsidP="00911AB1">
            <w:pPr>
              <w:pStyle w:val="TableHeading"/>
            </w:pPr>
            <w:r>
              <w:t>Description</w:t>
            </w:r>
          </w:p>
        </w:tc>
      </w:tr>
      <w:tr w:rsidR="00916881" w14:paraId="1ADF0714" w14:textId="77777777" w:rsidTr="00911AB1">
        <w:trPr>
          <w:trHeight w:val="135"/>
        </w:trPr>
        <w:tc>
          <w:tcPr>
            <w:tcW w:w="2570" w:type="dxa"/>
            <w:tcBorders>
              <w:top w:val="single" w:sz="4" w:space="0" w:color="000000"/>
              <w:left w:val="single" w:sz="4" w:space="0" w:color="000000"/>
              <w:bottom w:val="single" w:sz="4" w:space="0" w:color="000000"/>
            </w:tcBorders>
          </w:tcPr>
          <w:p w14:paraId="50EACACC"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1CC6F86" w14:textId="37835620"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B468555" w14:textId="77777777" w:rsidTr="00911AB1">
        <w:trPr>
          <w:trHeight w:val="135"/>
        </w:trPr>
        <w:tc>
          <w:tcPr>
            <w:tcW w:w="2570" w:type="dxa"/>
            <w:tcBorders>
              <w:top w:val="single" w:sz="4" w:space="0" w:color="000000"/>
              <w:left w:val="single" w:sz="4" w:space="0" w:color="000000"/>
              <w:bottom w:val="single" w:sz="4" w:space="0" w:color="000000"/>
            </w:tcBorders>
          </w:tcPr>
          <w:p w14:paraId="791F41DD"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F2EA396" w14:textId="77777777" w:rsidR="00916881" w:rsidRDefault="00916881" w:rsidP="00911AB1">
            <w:pPr>
              <w:pStyle w:val="TableBody"/>
            </w:pPr>
            <w:r>
              <w:t xml:space="preserve">Unique alphanumeric identification of the Cashpoint. </w:t>
            </w:r>
          </w:p>
        </w:tc>
      </w:tr>
      <w:tr w:rsidR="00916881" w14:paraId="26A40BC8" w14:textId="77777777" w:rsidTr="00911AB1">
        <w:trPr>
          <w:trHeight w:val="135"/>
        </w:trPr>
        <w:tc>
          <w:tcPr>
            <w:tcW w:w="2570" w:type="dxa"/>
            <w:tcBorders>
              <w:top w:val="single" w:sz="4" w:space="0" w:color="000000"/>
              <w:left w:val="single" w:sz="4" w:space="0" w:color="000000"/>
              <w:bottom w:val="single" w:sz="4" w:space="0" w:color="000000"/>
            </w:tcBorders>
          </w:tcPr>
          <w:p w14:paraId="5B7617E5"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5C7F9C82" w14:textId="77777777" w:rsidR="00916881" w:rsidRDefault="00916881" w:rsidP="00911AB1">
            <w:pPr>
              <w:pStyle w:val="TableBody"/>
            </w:pPr>
            <w:r>
              <w:t>The date for which the history details are displayed.</w:t>
            </w:r>
          </w:p>
        </w:tc>
      </w:tr>
      <w:tr w:rsidR="00916881" w14:paraId="3CDA55EE" w14:textId="77777777" w:rsidTr="00911AB1">
        <w:trPr>
          <w:trHeight w:val="135"/>
        </w:trPr>
        <w:tc>
          <w:tcPr>
            <w:tcW w:w="2570" w:type="dxa"/>
            <w:tcBorders>
              <w:top w:val="single" w:sz="4" w:space="0" w:color="000000"/>
              <w:left w:val="single" w:sz="4" w:space="0" w:color="000000"/>
              <w:bottom w:val="single" w:sz="4" w:space="0" w:color="000000"/>
            </w:tcBorders>
          </w:tcPr>
          <w:p w14:paraId="7E64C85A" w14:textId="77777777" w:rsidR="00916881" w:rsidRPr="00911AB1" w:rsidRDefault="00916881" w:rsidP="00911AB1">
            <w:pPr>
              <w:pStyle w:val="TableBody"/>
              <w:rPr>
                <w:b/>
                <w:bCs/>
                <w:color w:val="000000" w:themeColor="text1"/>
              </w:rPr>
            </w:pPr>
            <w:r w:rsidRPr="00911AB1">
              <w:rPr>
                <w:b/>
                <w:bCs/>
                <w:color w:val="000000" w:themeColor="text1"/>
              </w:rPr>
              <w:t>Currency</w:t>
            </w:r>
          </w:p>
        </w:tc>
        <w:tc>
          <w:tcPr>
            <w:tcW w:w="5500" w:type="dxa"/>
            <w:tcBorders>
              <w:top w:val="single" w:sz="4" w:space="0" w:color="000000"/>
              <w:left w:val="single" w:sz="4" w:space="0" w:color="000000"/>
              <w:bottom w:val="single" w:sz="4" w:space="0" w:color="000000"/>
              <w:right w:val="single" w:sz="4" w:space="0" w:color="000000"/>
            </w:tcBorders>
          </w:tcPr>
          <w:p w14:paraId="7B671695" w14:textId="77777777" w:rsidR="00916881" w:rsidRDefault="00916881" w:rsidP="00911AB1">
            <w:pPr>
              <w:pStyle w:val="TableBody"/>
            </w:pPr>
            <w:r>
              <w:t xml:space="preserve">Currency for which the history details are reported.  </w:t>
            </w:r>
          </w:p>
        </w:tc>
      </w:tr>
      <w:tr w:rsidR="00916881" w14:paraId="7B67B2E1" w14:textId="77777777" w:rsidTr="00911AB1">
        <w:trPr>
          <w:trHeight w:val="135"/>
        </w:trPr>
        <w:tc>
          <w:tcPr>
            <w:tcW w:w="2570" w:type="dxa"/>
            <w:tcBorders>
              <w:top w:val="single" w:sz="4" w:space="0" w:color="000000"/>
              <w:left w:val="single" w:sz="4" w:space="0" w:color="000000"/>
              <w:bottom w:val="single" w:sz="4" w:space="0" w:color="000000"/>
            </w:tcBorders>
          </w:tcPr>
          <w:p w14:paraId="1F1F526C" w14:textId="77777777" w:rsidR="00916881" w:rsidRPr="00911AB1" w:rsidRDefault="00916881" w:rsidP="00911AB1">
            <w:pPr>
              <w:pStyle w:val="TableBody"/>
              <w:rPr>
                <w:b/>
                <w:bCs/>
                <w:color w:val="000000" w:themeColor="text1"/>
              </w:rPr>
            </w:pPr>
            <w:r w:rsidRPr="00911AB1">
              <w:rPr>
                <w:b/>
                <w:bCs/>
                <w:color w:val="000000" w:themeColor="text1"/>
              </w:rPr>
              <w:t>Denomination</w:t>
            </w:r>
          </w:p>
        </w:tc>
        <w:tc>
          <w:tcPr>
            <w:tcW w:w="5500" w:type="dxa"/>
            <w:tcBorders>
              <w:top w:val="single" w:sz="4" w:space="0" w:color="000000"/>
              <w:left w:val="single" w:sz="4" w:space="0" w:color="000000"/>
              <w:bottom w:val="single" w:sz="4" w:space="0" w:color="000000"/>
              <w:right w:val="single" w:sz="4" w:space="0" w:color="000000"/>
            </w:tcBorders>
          </w:tcPr>
          <w:p w14:paraId="0FA9AD3D" w14:textId="77777777" w:rsidR="00916881" w:rsidRDefault="00916881" w:rsidP="00911AB1">
            <w:pPr>
              <w:pStyle w:val="TableBody"/>
            </w:pPr>
            <w:r>
              <w:t>Defines the denomination of each currency included in the historical period selected</w:t>
            </w:r>
          </w:p>
        </w:tc>
      </w:tr>
      <w:tr w:rsidR="00916881" w14:paraId="5E7D6CDD" w14:textId="77777777" w:rsidTr="00911AB1">
        <w:trPr>
          <w:trHeight w:val="135"/>
        </w:trPr>
        <w:tc>
          <w:tcPr>
            <w:tcW w:w="2570" w:type="dxa"/>
            <w:tcBorders>
              <w:top w:val="single" w:sz="4" w:space="0" w:color="000000"/>
              <w:left w:val="single" w:sz="4" w:space="0" w:color="000000"/>
              <w:bottom w:val="single" w:sz="4" w:space="0" w:color="000000"/>
            </w:tcBorders>
          </w:tcPr>
          <w:p w14:paraId="54466B02" w14:textId="77777777" w:rsidR="00916881" w:rsidRPr="00911AB1" w:rsidRDefault="00916881" w:rsidP="00911AB1">
            <w:pPr>
              <w:pStyle w:val="TableBody"/>
              <w:rPr>
                <w:b/>
                <w:bCs/>
                <w:color w:val="000000" w:themeColor="text1"/>
              </w:rPr>
            </w:pPr>
            <w:r w:rsidRPr="00911AB1">
              <w:rPr>
                <w:b/>
                <w:bCs/>
                <w:color w:val="000000" w:themeColor="text1"/>
              </w:rPr>
              <w:t>Quality</w:t>
            </w:r>
          </w:p>
        </w:tc>
        <w:tc>
          <w:tcPr>
            <w:tcW w:w="5500" w:type="dxa"/>
            <w:tcBorders>
              <w:top w:val="single" w:sz="4" w:space="0" w:color="000000"/>
              <w:left w:val="single" w:sz="4" w:space="0" w:color="000000"/>
              <w:bottom w:val="single" w:sz="4" w:space="0" w:color="000000"/>
              <w:right w:val="single" w:sz="4" w:space="0" w:color="000000"/>
            </w:tcBorders>
          </w:tcPr>
          <w:p w14:paraId="2C83FC93" w14:textId="77777777" w:rsidR="00916881" w:rsidRDefault="00916881" w:rsidP="00911AB1">
            <w:pPr>
              <w:pStyle w:val="TableBody"/>
            </w:pPr>
            <w:r>
              <w:t>Designation of Note/Cash Quality by denomination.  The History by Denomination report can be filtered by Cash Quality so that only specific qualities are included in the output.</w:t>
            </w:r>
          </w:p>
        </w:tc>
      </w:tr>
      <w:tr w:rsidR="00916881" w14:paraId="0D953CCD" w14:textId="77777777" w:rsidTr="00911AB1">
        <w:trPr>
          <w:trHeight w:val="135"/>
        </w:trPr>
        <w:tc>
          <w:tcPr>
            <w:tcW w:w="2570" w:type="dxa"/>
            <w:tcBorders>
              <w:top w:val="single" w:sz="4" w:space="0" w:color="000000"/>
              <w:left w:val="single" w:sz="4" w:space="0" w:color="000000"/>
              <w:bottom w:val="single" w:sz="4" w:space="0" w:color="000000"/>
            </w:tcBorders>
          </w:tcPr>
          <w:p w14:paraId="0CC655D8" w14:textId="77777777" w:rsidR="00916881" w:rsidRPr="00911AB1" w:rsidRDefault="00916881" w:rsidP="00911AB1">
            <w:pPr>
              <w:pStyle w:val="TableBody"/>
              <w:rPr>
                <w:b/>
                <w:bCs/>
                <w:color w:val="000000" w:themeColor="text1"/>
              </w:rPr>
            </w:pPr>
            <w:r w:rsidRPr="00911AB1">
              <w:rPr>
                <w:b/>
                <w:bCs/>
                <w:color w:val="000000" w:themeColor="text1"/>
              </w:rPr>
              <w:t>Open Bal</w:t>
            </w:r>
          </w:p>
        </w:tc>
        <w:tc>
          <w:tcPr>
            <w:tcW w:w="5500" w:type="dxa"/>
            <w:tcBorders>
              <w:top w:val="single" w:sz="4" w:space="0" w:color="000000"/>
              <w:left w:val="single" w:sz="4" w:space="0" w:color="000000"/>
              <w:bottom w:val="single" w:sz="4" w:space="0" w:color="000000"/>
              <w:right w:val="single" w:sz="4" w:space="0" w:color="000000"/>
            </w:tcBorders>
          </w:tcPr>
          <w:p w14:paraId="2FD8071A" w14:textId="3050281A" w:rsidR="00916881" w:rsidRDefault="00916881" w:rsidP="00911AB1">
            <w:pPr>
              <w:pStyle w:val="TableBody"/>
            </w:pPr>
            <w:r>
              <w:t xml:space="preserve">The starting balance </w:t>
            </w:r>
            <w:r w:rsidR="009B2C4E">
              <w:t xml:space="preserve">represents </w:t>
            </w:r>
            <w:r>
              <w:t>the closing balance of the last day.</w:t>
            </w:r>
          </w:p>
        </w:tc>
      </w:tr>
      <w:tr w:rsidR="00916881" w14:paraId="10A35288" w14:textId="77777777" w:rsidTr="00911AB1">
        <w:trPr>
          <w:trHeight w:val="135"/>
        </w:trPr>
        <w:tc>
          <w:tcPr>
            <w:tcW w:w="2570" w:type="dxa"/>
            <w:tcBorders>
              <w:top w:val="single" w:sz="4" w:space="0" w:color="000000"/>
              <w:left w:val="single" w:sz="4" w:space="0" w:color="000000"/>
              <w:bottom w:val="single" w:sz="4" w:space="0" w:color="000000"/>
            </w:tcBorders>
          </w:tcPr>
          <w:p w14:paraId="314A3B79" w14:textId="77777777" w:rsidR="00916881" w:rsidRPr="00911AB1" w:rsidRDefault="00916881" w:rsidP="00911AB1">
            <w:pPr>
              <w:pStyle w:val="TableBody"/>
              <w:rPr>
                <w:b/>
                <w:bCs/>
                <w:color w:val="000000" w:themeColor="text1"/>
              </w:rPr>
            </w:pPr>
            <w:r w:rsidRPr="00911AB1">
              <w:rPr>
                <w:b/>
                <w:bCs/>
                <w:color w:val="000000" w:themeColor="text1"/>
              </w:rPr>
              <w:t>Deliveries</w:t>
            </w:r>
          </w:p>
        </w:tc>
        <w:tc>
          <w:tcPr>
            <w:tcW w:w="5500" w:type="dxa"/>
            <w:tcBorders>
              <w:top w:val="single" w:sz="4" w:space="0" w:color="000000"/>
              <w:left w:val="single" w:sz="4" w:space="0" w:color="000000"/>
              <w:bottom w:val="single" w:sz="4" w:space="0" w:color="000000"/>
              <w:right w:val="single" w:sz="4" w:space="0" w:color="000000"/>
            </w:tcBorders>
          </w:tcPr>
          <w:p w14:paraId="07D850E0" w14:textId="77777777" w:rsidR="00916881" w:rsidRDefault="00916881" w:rsidP="00911AB1">
            <w:pPr>
              <w:pStyle w:val="TableBody"/>
            </w:pPr>
            <w:r>
              <w:t>Planned deliveries for that date.</w:t>
            </w:r>
          </w:p>
        </w:tc>
      </w:tr>
      <w:tr w:rsidR="00916881" w14:paraId="05187D93" w14:textId="77777777" w:rsidTr="00911AB1">
        <w:trPr>
          <w:trHeight w:val="135"/>
        </w:trPr>
        <w:tc>
          <w:tcPr>
            <w:tcW w:w="2570" w:type="dxa"/>
            <w:tcBorders>
              <w:top w:val="single" w:sz="4" w:space="0" w:color="000000"/>
              <w:left w:val="single" w:sz="4" w:space="0" w:color="000000"/>
              <w:bottom w:val="single" w:sz="4" w:space="0" w:color="000000"/>
            </w:tcBorders>
          </w:tcPr>
          <w:p w14:paraId="64A1E4E0" w14:textId="77777777" w:rsidR="00916881" w:rsidRPr="00911AB1" w:rsidRDefault="00916881" w:rsidP="00911AB1">
            <w:pPr>
              <w:pStyle w:val="TableBody"/>
              <w:rPr>
                <w:b/>
                <w:bCs/>
                <w:color w:val="000000" w:themeColor="text1"/>
              </w:rPr>
            </w:pPr>
            <w:r w:rsidRPr="00911AB1">
              <w:rPr>
                <w:b/>
                <w:bCs/>
                <w:color w:val="000000" w:themeColor="text1"/>
              </w:rPr>
              <w:t>Returns</w:t>
            </w:r>
          </w:p>
        </w:tc>
        <w:tc>
          <w:tcPr>
            <w:tcW w:w="5500" w:type="dxa"/>
            <w:tcBorders>
              <w:top w:val="single" w:sz="4" w:space="0" w:color="000000"/>
              <w:left w:val="single" w:sz="4" w:space="0" w:color="000000"/>
              <w:bottom w:val="single" w:sz="4" w:space="0" w:color="000000"/>
              <w:right w:val="single" w:sz="4" w:space="0" w:color="000000"/>
            </w:tcBorders>
          </w:tcPr>
          <w:p w14:paraId="31D64B6E" w14:textId="27771980" w:rsidR="00916881" w:rsidRDefault="00916881" w:rsidP="00911AB1">
            <w:pPr>
              <w:pStyle w:val="TableBody"/>
            </w:pPr>
            <w:r>
              <w:t>For branches and replacement</w:t>
            </w:r>
            <w:r w:rsidR="009B2C4E">
              <w:t>s,</w:t>
            </w:r>
            <w:r>
              <w:t xml:space="preserve"> ATMs represent the amount of cash returned.</w:t>
            </w:r>
          </w:p>
        </w:tc>
      </w:tr>
      <w:tr w:rsidR="00916881" w14:paraId="66762CBF" w14:textId="77777777" w:rsidTr="00911AB1">
        <w:trPr>
          <w:trHeight w:val="135"/>
        </w:trPr>
        <w:tc>
          <w:tcPr>
            <w:tcW w:w="2570" w:type="dxa"/>
            <w:tcBorders>
              <w:top w:val="single" w:sz="4" w:space="0" w:color="000000"/>
              <w:left w:val="single" w:sz="4" w:space="0" w:color="000000"/>
              <w:bottom w:val="single" w:sz="4" w:space="0" w:color="000000"/>
            </w:tcBorders>
          </w:tcPr>
          <w:p w14:paraId="1796363D" w14:textId="77777777" w:rsidR="00916881" w:rsidRPr="00911AB1" w:rsidRDefault="00916881" w:rsidP="00911AB1">
            <w:pPr>
              <w:pStyle w:val="TableBody"/>
              <w:rPr>
                <w:b/>
                <w:bCs/>
                <w:color w:val="000000" w:themeColor="text1"/>
              </w:rPr>
            </w:pPr>
            <w:r w:rsidRPr="00911AB1">
              <w:rPr>
                <w:b/>
                <w:bCs/>
                <w:color w:val="000000" w:themeColor="text1"/>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8AB80B9" w14:textId="1F19F8C7" w:rsidR="00916881" w:rsidRDefault="00916881" w:rsidP="00911AB1">
            <w:pPr>
              <w:pStyle w:val="TableBody"/>
            </w:pPr>
            <w:r>
              <w:t xml:space="preserve">Emergency delivery </w:t>
            </w:r>
            <w:r w:rsidR="009B2C4E">
              <w:t xml:space="preserve">is </w:t>
            </w:r>
            <w:r>
              <w:t>triggered when the opening balances are under the required balance.</w:t>
            </w:r>
          </w:p>
        </w:tc>
      </w:tr>
      <w:tr w:rsidR="00916881" w14:paraId="200D442B" w14:textId="77777777" w:rsidTr="00911AB1">
        <w:trPr>
          <w:trHeight w:val="135"/>
        </w:trPr>
        <w:tc>
          <w:tcPr>
            <w:tcW w:w="2570" w:type="dxa"/>
            <w:tcBorders>
              <w:top w:val="single" w:sz="4" w:space="0" w:color="000000"/>
              <w:left w:val="single" w:sz="4" w:space="0" w:color="000000"/>
              <w:bottom w:val="single" w:sz="4" w:space="0" w:color="000000"/>
            </w:tcBorders>
          </w:tcPr>
          <w:p w14:paraId="5E9F78D2" w14:textId="77777777" w:rsidR="00916881" w:rsidRPr="00911AB1" w:rsidRDefault="00916881" w:rsidP="00911AB1">
            <w:pPr>
              <w:pStyle w:val="TableBody"/>
              <w:rPr>
                <w:b/>
                <w:bCs/>
                <w:color w:val="000000" w:themeColor="text1"/>
              </w:rPr>
            </w:pPr>
            <w:r w:rsidRPr="00911AB1">
              <w:rPr>
                <w:b/>
                <w:bCs/>
                <w:color w:val="000000" w:themeColor="text1"/>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26EAFD89" w14:textId="4269A363" w:rsidR="00916881" w:rsidRDefault="00916881" w:rsidP="00911AB1">
            <w:pPr>
              <w:pStyle w:val="TableBody"/>
            </w:pPr>
            <w:r>
              <w:t xml:space="preserve">Emergency return </w:t>
            </w:r>
            <w:r w:rsidR="009B2C4E">
              <w:t xml:space="preserve">is </w:t>
            </w:r>
            <w:r>
              <w:t>triggered when the opening balances are over the maximum holding.</w:t>
            </w:r>
          </w:p>
        </w:tc>
      </w:tr>
      <w:tr w:rsidR="00916881" w14:paraId="0BAA9F36" w14:textId="77777777" w:rsidTr="00911AB1">
        <w:trPr>
          <w:trHeight w:val="135"/>
        </w:trPr>
        <w:tc>
          <w:tcPr>
            <w:tcW w:w="2570" w:type="dxa"/>
            <w:tcBorders>
              <w:top w:val="single" w:sz="4" w:space="0" w:color="000000"/>
              <w:left w:val="single" w:sz="4" w:space="0" w:color="000000"/>
              <w:bottom w:val="single" w:sz="4" w:space="0" w:color="000000"/>
            </w:tcBorders>
          </w:tcPr>
          <w:p w14:paraId="37FCDF77" w14:textId="77777777" w:rsidR="00916881" w:rsidRPr="00911AB1" w:rsidRDefault="00916881" w:rsidP="00911AB1">
            <w:pPr>
              <w:pStyle w:val="TableBody"/>
              <w:rPr>
                <w:b/>
                <w:bCs/>
                <w:color w:val="000000" w:themeColor="text1"/>
              </w:rPr>
            </w:pPr>
            <w:r w:rsidRPr="00911AB1">
              <w:rPr>
                <w:b/>
                <w:bCs/>
                <w:color w:val="000000" w:themeColor="text1"/>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B15BAC2" w14:textId="0E1F366E" w:rsidR="00916881" w:rsidRDefault="00916881" w:rsidP="00911AB1">
            <w:pPr>
              <w:pStyle w:val="TableBody"/>
            </w:pPr>
            <w:r>
              <w:rPr>
                <w:b/>
              </w:rPr>
              <w:t xml:space="preserve">For ATMs only, </w:t>
            </w:r>
            <w:r>
              <w:t xml:space="preserve">this amount indicates how much cash was withdrawn on a delivery day </w:t>
            </w:r>
            <w:r w:rsidR="009B2C4E">
              <w:t>before</w:t>
            </w:r>
            <w:r>
              <w:t xml:space="preserve"> the service action.</w:t>
            </w:r>
          </w:p>
        </w:tc>
      </w:tr>
      <w:tr w:rsidR="00916881" w14:paraId="305E57FB" w14:textId="77777777" w:rsidTr="00911AB1">
        <w:trPr>
          <w:trHeight w:val="135"/>
        </w:trPr>
        <w:tc>
          <w:tcPr>
            <w:tcW w:w="2570" w:type="dxa"/>
            <w:tcBorders>
              <w:top w:val="single" w:sz="4" w:space="0" w:color="000000"/>
              <w:left w:val="single" w:sz="4" w:space="0" w:color="000000"/>
              <w:bottom w:val="single" w:sz="4" w:space="0" w:color="000000"/>
            </w:tcBorders>
          </w:tcPr>
          <w:p w14:paraId="2BAAA27A" w14:textId="77777777" w:rsidR="00916881" w:rsidRPr="00911AB1" w:rsidRDefault="00916881" w:rsidP="00911AB1">
            <w:pPr>
              <w:pStyle w:val="TableBody"/>
              <w:rPr>
                <w:b/>
                <w:bCs/>
                <w:color w:val="000000" w:themeColor="text1"/>
              </w:rPr>
            </w:pPr>
            <w:r w:rsidRPr="00911AB1">
              <w:rPr>
                <w:b/>
                <w:bCs/>
                <w:color w:val="000000" w:themeColor="text1"/>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4C27DD37" w14:textId="77777777" w:rsidR="00916881" w:rsidRDefault="00916881" w:rsidP="00911AB1">
            <w:pPr>
              <w:pStyle w:val="TableBody"/>
            </w:pPr>
            <w:r>
              <w:t>Represent customer deposits during that date.</w:t>
            </w:r>
          </w:p>
        </w:tc>
      </w:tr>
      <w:tr w:rsidR="00916881" w14:paraId="239237C7" w14:textId="77777777" w:rsidTr="00911AB1">
        <w:trPr>
          <w:trHeight w:val="135"/>
        </w:trPr>
        <w:tc>
          <w:tcPr>
            <w:tcW w:w="2570" w:type="dxa"/>
            <w:tcBorders>
              <w:top w:val="single" w:sz="4" w:space="0" w:color="000000"/>
              <w:left w:val="single" w:sz="4" w:space="0" w:color="000000"/>
              <w:bottom w:val="single" w:sz="4" w:space="0" w:color="000000"/>
            </w:tcBorders>
          </w:tcPr>
          <w:p w14:paraId="2E61F939" w14:textId="77777777" w:rsidR="00916881" w:rsidRPr="00911AB1" w:rsidRDefault="00916881" w:rsidP="00911AB1">
            <w:pPr>
              <w:pStyle w:val="TableBody"/>
              <w:rPr>
                <w:b/>
                <w:bCs/>
                <w:color w:val="000000" w:themeColor="text1"/>
              </w:rPr>
            </w:pPr>
            <w:r w:rsidRPr="00911AB1">
              <w:rPr>
                <w:b/>
                <w:bCs/>
                <w:color w:val="000000" w:themeColor="text1"/>
              </w:rPr>
              <w:t>Withdrawals</w:t>
            </w:r>
          </w:p>
        </w:tc>
        <w:tc>
          <w:tcPr>
            <w:tcW w:w="5500" w:type="dxa"/>
            <w:tcBorders>
              <w:top w:val="single" w:sz="4" w:space="0" w:color="000000"/>
              <w:left w:val="single" w:sz="4" w:space="0" w:color="000000"/>
              <w:bottom w:val="single" w:sz="4" w:space="0" w:color="000000"/>
              <w:right w:val="single" w:sz="4" w:space="0" w:color="000000"/>
            </w:tcBorders>
          </w:tcPr>
          <w:p w14:paraId="7FA2CCA8" w14:textId="77777777" w:rsidR="00916881" w:rsidRDefault="00916881" w:rsidP="00911AB1">
            <w:pPr>
              <w:pStyle w:val="TableBody"/>
            </w:pPr>
            <w:r>
              <w:t>Represent customer withdrawals during that date.</w:t>
            </w:r>
          </w:p>
        </w:tc>
      </w:tr>
      <w:tr w:rsidR="00916881" w14:paraId="59CB5E4F" w14:textId="77777777" w:rsidTr="00911AB1">
        <w:trPr>
          <w:trHeight w:val="135"/>
        </w:trPr>
        <w:tc>
          <w:tcPr>
            <w:tcW w:w="2570" w:type="dxa"/>
            <w:tcBorders>
              <w:top w:val="single" w:sz="4" w:space="0" w:color="000000"/>
              <w:left w:val="single" w:sz="4" w:space="0" w:color="000000"/>
              <w:bottom w:val="single" w:sz="4" w:space="0" w:color="000000"/>
            </w:tcBorders>
          </w:tcPr>
          <w:p w14:paraId="3B7292C1" w14:textId="77777777" w:rsidR="00916881" w:rsidRPr="00911AB1" w:rsidRDefault="00916881" w:rsidP="00911AB1">
            <w:pPr>
              <w:pStyle w:val="TableBody"/>
              <w:rPr>
                <w:b/>
                <w:bCs/>
                <w:color w:val="000000" w:themeColor="text1"/>
              </w:rPr>
            </w:pPr>
            <w:r w:rsidRPr="00911AB1">
              <w:rPr>
                <w:b/>
                <w:bCs/>
                <w:color w:val="000000" w:themeColor="text1"/>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574B833" w14:textId="77777777" w:rsidR="00916881" w:rsidRDefault="00916881" w:rsidP="00911AB1">
            <w:pPr>
              <w:pStyle w:val="TableBody"/>
            </w:pPr>
            <w:r>
              <w:t>Closing balance at the end of the day.</w:t>
            </w:r>
          </w:p>
        </w:tc>
      </w:tr>
      <w:tr w:rsidR="00916881" w14:paraId="67B290ED" w14:textId="77777777" w:rsidTr="00911AB1">
        <w:trPr>
          <w:trHeight w:val="135"/>
        </w:trPr>
        <w:tc>
          <w:tcPr>
            <w:tcW w:w="2570" w:type="dxa"/>
            <w:tcBorders>
              <w:top w:val="single" w:sz="4" w:space="0" w:color="000000"/>
              <w:left w:val="single" w:sz="4" w:space="0" w:color="000000"/>
              <w:bottom w:val="single" w:sz="4" w:space="0" w:color="000000"/>
            </w:tcBorders>
          </w:tcPr>
          <w:p w14:paraId="69EDD81C" w14:textId="77777777" w:rsidR="00916881" w:rsidRPr="00911AB1" w:rsidRDefault="00916881" w:rsidP="00911AB1">
            <w:pPr>
              <w:pStyle w:val="TableBody"/>
              <w:rPr>
                <w:b/>
                <w:bCs/>
                <w:color w:val="000000" w:themeColor="text1"/>
              </w:rPr>
            </w:pPr>
            <w:r w:rsidRPr="00911AB1">
              <w:rPr>
                <w:b/>
                <w:bCs/>
                <w:color w:val="000000" w:themeColor="text1"/>
              </w:rPr>
              <w:t>Exclude</w:t>
            </w:r>
          </w:p>
        </w:tc>
        <w:tc>
          <w:tcPr>
            <w:tcW w:w="5500" w:type="dxa"/>
            <w:tcBorders>
              <w:top w:val="single" w:sz="4" w:space="0" w:color="000000"/>
              <w:left w:val="single" w:sz="4" w:space="0" w:color="000000"/>
              <w:bottom w:val="single" w:sz="4" w:space="0" w:color="000000"/>
              <w:right w:val="single" w:sz="4" w:space="0" w:color="000000"/>
            </w:tcBorders>
          </w:tcPr>
          <w:p w14:paraId="64889B16" w14:textId="77777777" w:rsidR="00916881" w:rsidRDefault="00916881" w:rsidP="00911AB1">
            <w:pPr>
              <w:pStyle w:val="TableBody"/>
            </w:pPr>
            <w:r>
              <w:t xml:space="preserve">Check the box to exclude the balance and delivery records of this date from the Cashpoint history. When </w:t>
            </w:r>
            <w:r>
              <w:lastRenderedPageBreak/>
              <w:t xml:space="preserve">checked, this history record will not be used during forecast generation. </w:t>
            </w:r>
          </w:p>
        </w:tc>
      </w:tr>
      <w:tr w:rsidR="00916881" w14:paraId="644867CC" w14:textId="77777777" w:rsidTr="00911AB1">
        <w:trPr>
          <w:trHeight w:val="135"/>
        </w:trPr>
        <w:tc>
          <w:tcPr>
            <w:tcW w:w="2570" w:type="dxa"/>
            <w:tcBorders>
              <w:top w:val="single" w:sz="4" w:space="0" w:color="000000"/>
              <w:left w:val="single" w:sz="4" w:space="0" w:color="000000"/>
              <w:bottom w:val="single" w:sz="4" w:space="0" w:color="000000"/>
            </w:tcBorders>
          </w:tcPr>
          <w:p w14:paraId="486ED08E" w14:textId="77777777" w:rsidR="00916881" w:rsidRPr="00911AB1" w:rsidRDefault="00916881" w:rsidP="00911AB1">
            <w:pPr>
              <w:pStyle w:val="TableBody"/>
              <w:rPr>
                <w:b/>
                <w:bCs/>
                <w:color w:val="000000" w:themeColor="text1"/>
              </w:rPr>
            </w:pPr>
            <w:r w:rsidRPr="00911AB1">
              <w:rPr>
                <w:b/>
                <w:bCs/>
                <w:color w:val="000000" w:themeColor="text1"/>
              </w:rPr>
              <w:lastRenderedPageBreak/>
              <w:t>Exclusion Reason</w:t>
            </w:r>
          </w:p>
        </w:tc>
        <w:tc>
          <w:tcPr>
            <w:tcW w:w="5500" w:type="dxa"/>
            <w:tcBorders>
              <w:top w:val="single" w:sz="4" w:space="0" w:color="000000"/>
              <w:left w:val="single" w:sz="4" w:space="0" w:color="000000"/>
              <w:bottom w:val="single" w:sz="4" w:space="0" w:color="000000"/>
              <w:right w:val="single" w:sz="4" w:space="0" w:color="000000"/>
            </w:tcBorders>
          </w:tcPr>
          <w:p w14:paraId="5E43A61C" w14:textId="5E77CA4A" w:rsidR="00916881" w:rsidRDefault="00916881" w:rsidP="00911AB1">
            <w:pPr>
              <w:pStyle w:val="TableBody"/>
            </w:pPr>
            <w:r>
              <w:t xml:space="preserve">ATMs Only: Displays the Reason an exclusion occurred for a date based on the Automatic Rules </w:t>
            </w:r>
            <w:r w:rsidR="009B2C4E">
              <w:t xml:space="preserve">on </w:t>
            </w:r>
            <w:r>
              <w:t>the Network Monitoring page.</w:t>
            </w:r>
          </w:p>
        </w:tc>
      </w:tr>
      <w:tr w:rsidR="00916881" w14:paraId="76F08C1C"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8C2DEF7" w14:textId="77777777" w:rsidR="00916881" w:rsidRDefault="00916881" w:rsidP="00F63174">
            <w:pPr>
              <w:pStyle w:val="TableHeader"/>
              <w:snapToGrid w:val="0"/>
              <w:spacing w:before="0" w:after="120"/>
              <w:ind w:left="187" w:hanging="187"/>
              <w:jc w:val="left"/>
              <w:outlineLvl w:val="0"/>
            </w:pPr>
            <w:r>
              <w:t>Branches only</w:t>
            </w:r>
          </w:p>
        </w:tc>
      </w:tr>
      <w:tr w:rsidR="00916881" w14:paraId="5E7F5EF5" w14:textId="77777777" w:rsidTr="00911AB1">
        <w:trPr>
          <w:trHeight w:val="135"/>
        </w:trPr>
        <w:tc>
          <w:tcPr>
            <w:tcW w:w="2570" w:type="dxa"/>
            <w:tcBorders>
              <w:top w:val="single" w:sz="4" w:space="0" w:color="000000"/>
              <w:left w:val="single" w:sz="4" w:space="0" w:color="000000"/>
              <w:bottom w:val="single" w:sz="4" w:space="0" w:color="000000"/>
            </w:tcBorders>
          </w:tcPr>
          <w:p w14:paraId="053BFAF9" w14:textId="77777777" w:rsidR="00916881" w:rsidRPr="00911AB1" w:rsidRDefault="00916881" w:rsidP="00911AB1">
            <w:pPr>
              <w:pStyle w:val="TableBody"/>
              <w:rPr>
                <w:b/>
                <w:bCs/>
              </w:rPr>
            </w:pPr>
            <w:r w:rsidRPr="00911AB1">
              <w:rPr>
                <w:b/>
                <w:bCs/>
              </w:rPr>
              <w:t>Resvd. Clos.</w:t>
            </w:r>
          </w:p>
        </w:tc>
        <w:tc>
          <w:tcPr>
            <w:tcW w:w="5500" w:type="dxa"/>
            <w:tcBorders>
              <w:top w:val="single" w:sz="4" w:space="0" w:color="000000"/>
              <w:left w:val="single" w:sz="4" w:space="0" w:color="000000"/>
              <w:bottom w:val="single" w:sz="4" w:space="0" w:color="000000"/>
              <w:right w:val="single" w:sz="4" w:space="0" w:color="000000"/>
            </w:tcBorders>
          </w:tcPr>
          <w:p w14:paraId="6917CC0A" w14:textId="6CDB22A9" w:rsidR="00916881" w:rsidRDefault="00916881">
            <w:pPr>
              <w:pStyle w:val="TableBody"/>
              <w:pPrChange w:id="3789" w:author="Moses, Robbie" w:date="2023-02-22T02:47:00Z">
                <w:pPr>
                  <w:pStyle w:val="TableNote"/>
                </w:pPr>
              </w:pPrChange>
            </w:pPr>
            <w:r>
              <w:t xml:space="preserve">Branch Reserve Cash Closing Balance: </w:t>
            </w:r>
            <w:r w:rsidR="009B2C4E">
              <w:t xml:space="preserve">the </w:t>
            </w:r>
            <w:r>
              <w:t xml:space="preserve">total amount of cash that is part of the cash holdings at </w:t>
            </w:r>
            <w:r w:rsidR="009B2C4E">
              <w:t xml:space="preserve">the </w:t>
            </w:r>
            <w:r>
              <w:t xml:space="preserve">end of </w:t>
            </w:r>
            <w:r w:rsidR="009B2C4E">
              <w:t xml:space="preserve">the </w:t>
            </w:r>
            <w:r>
              <w:t>trading day but is reserved for special customers. Reserved cash is cash that is put aside for special customer collection and is not used to service other customer withdrawals.</w:t>
            </w:r>
          </w:p>
          <w:p w14:paraId="50FB9491" w14:textId="74379BFF" w:rsidR="00916881" w:rsidRDefault="00916881" w:rsidP="00911AB1">
            <w:pPr>
              <w:pStyle w:val="TableNote"/>
            </w:pPr>
            <w:r>
              <w:rPr>
                <w:b/>
                <w:bCs/>
              </w:rPr>
              <w:t>Note:</w:t>
            </w:r>
            <w:r>
              <w:t xml:space="preserve"> Reserved cash will not affect the opening and closing balance for the branch. When recommendations run, normal forecasted demand will be taken into consideration. However, recommendations will </w:t>
            </w:r>
            <w:r w:rsidR="002A0B9C">
              <w:t>decide</w:t>
            </w:r>
            <w:r>
              <w:t xml:space="preserve"> based on available cash to cover forecasted demand. Since reserved cash will affect available cash, the next day’s opening balance will equal </w:t>
            </w:r>
            <w:r w:rsidR="0082300C">
              <w:t xml:space="preserve">the </w:t>
            </w:r>
            <w:r>
              <w:t>last day’s closing balance less the reserved cash balance.</w:t>
            </w:r>
          </w:p>
        </w:tc>
      </w:tr>
      <w:tr w:rsidR="00916881" w14:paraId="6C40079D" w14:textId="77777777" w:rsidTr="00911AB1">
        <w:trPr>
          <w:trHeight w:val="135"/>
        </w:trPr>
        <w:tc>
          <w:tcPr>
            <w:tcW w:w="2570" w:type="dxa"/>
            <w:tcBorders>
              <w:top w:val="single" w:sz="4" w:space="0" w:color="000000"/>
              <w:left w:val="single" w:sz="4" w:space="0" w:color="000000"/>
              <w:bottom w:val="single" w:sz="4" w:space="0" w:color="000000"/>
            </w:tcBorders>
          </w:tcPr>
          <w:p w14:paraId="576AC680" w14:textId="77777777" w:rsidR="00916881" w:rsidRPr="00911AB1" w:rsidRDefault="00916881" w:rsidP="00911AB1">
            <w:pPr>
              <w:pStyle w:val="TableBody"/>
              <w:rPr>
                <w:b/>
                <w:bCs/>
              </w:rPr>
            </w:pPr>
            <w:r w:rsidRPr="00911AB1">
              <w:rPr>
                <w:b/>
                <w:bCs/>
              </w:rPr>
              <w:t>ATM Ship In</w:t>
            </w:r>
          </w:p>
        </w:tc>
        <w:tc>
          <w:tcPr>
            <w:tcW w:w="5500" w:type="dxa"/>
            <w:tcBorders>
              <w:top w:val="single" w:sz="4" w:space="0" w:color="000000"/>
              <w:left w:val="single" w:sz="4" w:space="0" w:color="000000"/>
              <w:bottom w:val="single" w:sz="4" w:space="0" w:color="000000"/>
              <w:right w:val="single" w:sz="4" w:space="0" w:color="000000"/>
            </w:tcBorders>
          </w:tcPr>
          <w:p w14:paraId="364E131D" w14:textId="77777777" w:rsidR="00916881" w:rsidRDefault="00916881" w:rsidP="00911AB1">
            <w:pPr>
              <w:pStyle w:val="TableBody"/>
            </w:pPr>
            <w:r>
              <w:t>Total returns received into branch funds from on-site ATMs.</w:t>
            </w:r>
          </w:p>
        </w:tc>
      </w:tr>
      <w:tr w:rsidR="00916881" w14:paraId="63BD5A5D" w14:textId="77777777" w:rsidTr="00911AB1">
        <w:trPr>
          <w:trHeight w:val="135"/>
        </w:trPr>
        <w:tc>
          <w:tcPr>
            <w:tcW w:w="2570" w:type="dxa"/>
            <w:tcBorders>
              <w:top w:val="single" w:sz="4" w:space="0" w:color="000000"/>
              <w:left w:val="single" w:sz="4" w:space="0" w:color="000000"/>
              <w:bottom w:val="single" w:sz="4" w:space="0" w:color="000000"/>
            </w:tcBorders>
          </w:tcPr>
          <w:p w14:paraId="6F710832" w14:textId="77777777" w:rsidR="00916881" w:rsidRPr="00911AB1" w:rsidRDefault="00916881" w:rsidP="00911AB1">
            <w:pPr>
              <w:pStyle w:val="TableBody"/>
              <w:rPr>
                <w:b/>
                <w:bCs/>
              </w:rPr>
            </w:pPr>
            <w:r w:rsidRPr="00911AB1">
              <w:rPr>
                <w:b/>
                <w:bCs/>
              </w:rPr>
              <w:t>ATM Ship Out</w:t>
            </w:r>
          </w:p>
        </w:tc>
        <w:tc>
          <w:tcPr>
            <w:tcW w:w="5500" w:type="dxa"/>
            <w:tcBorders>
              <w:top w:val="single" w:sz="4" w:space="0" w:color="000000"/>
              <w:left w:val="single" w:sz="4" w:space="0" w:color="000000"/>
              <w:bottom w:val="single" w:sz="4" w:space="0" w:color="000000"/>
              <w:right w:val="single" w:sz="4" w:space="0" w:color="000000"/>
            </w:tcBorders>
          </w:tcPr>
          <w:p w14:paraId="5E54513C" w14:textId="77777777" w:rsidR="00916881" w:rsidRDefault="00916881" w:rsidP="00911AB1">
            <w:pPr>
              <w:pStyle w:val="TableBody"/>
            </w:pPr>
            <w:r>
              <w:t>Total replenishments from branch funds to on-site ATMs.</w:t>
            </w:r>
          </w:p>
        </w:tc>
      </w:tr>
      <w:tr w:rsidR="00916881" w14:paraId="317CBC26" w14:textId="77777777" w:rsidTr="00911AB1">
        <w:trPr>
          <w:trHeight w:val="135"/>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2408D61" w14:textId="77777777" w:rsidR="00916881" w:rsidRDefault="00916881" w:rsidP="00911AB1">
            <w:pPr>
              <w:pStyle w:val="TableHeading"/>
              <w:rPr>
                <w:shd w:val="clear" w:color="auto" w:fill="632423"/>
              </w:rPr>
            </w:pPr>
            <w:r>
              <w:t>Advanced Devices onl</w:t>
            </w:r>
            <w:r w:rsidRPr="00A27783">
              <w:t>y</w:t>
            </w:r>
          </w:p>
        </w:tc>
      </w:tr>
      <w:tr w:rsidR="00916881" w14:paraId="2DE468AB" w14:textId="77777777" w:rsidTr="00911AB1">
        <w:trPr>
          <w:trHeight w:val="135"/>
        </w:trPr>
        <w:tc>
          <w:tcPr>
            <w:tcW w:w="2570" w:type="dxa"/>
            <w:tcBorders>
              <w:top w:val="single" w:sz="4" w:space="0" w:color="000000"/>
              <w:left w:val="single" w:sz="4" w:space="0" w:color="000000"/>
              <w:bottom w:val="single" w:sz="4" w:space="0" w:color="000000"/>
            </w:tcBorders>
          </w:tcPr>
          <w:p w14:paraId="194AC5AA" w14:textId="77777777" w:rsidR="00916881" w:rsidRPr="00911AB1" w:rsidRDefault="00916881" w:rsidP="00911AB1">
            <w:pPr>
              <w:pStyle w:val="TableBody"/>
              <w:rPr>
                <w:b/>
                <w:bCs/>
              </w:rPr>
            </w:pPr>
            <w:r w:rsidRPr="00911AB1">
              <w:rPr>
                <w:b/>
                <w:bCs/>
              </w:rPr>
              <w:t>Dispense</w:t>
            </w:r>
          </w:p>
        </w:tc>
        <w:tc>
          <w:tcPr>
            <w:tcW w:w="5500" w:type="dxa"/>
            <w:tcBorders>
              <w:top w:val="single" w:sz="4" w:space="0" w:color="000000"/>
              <w:left w:val="single" w:sz="4" w:space="0" w:color="000000"/>
              <w:bottom w:val="single" w:sz="4" w:space="0" w:color="000000"/>
              <w:right w:val="single" w:sz="4" w:space="0" w:color="000000"/>
            </w:tcBorders>
          </w:tcPr>
          <w:p w14:paraId="648DC5A6" w14:textId="349858CB" w:rsidR="00916881" w:rsidRDefault="00916881" w:rsidP="00911AB1">
            <w:pPr>
              <w:pStyle w:val="TableBody"/>
            </w:pPr>
            <w:r>
              <w:rPr>
                <w:b/>
                <w:bCs/>
              </w:rPr>
              <w:t>Dispense</w:t>
            </w:r>
            <w:r>
              <w:t xml:space="preserve">: the balance of the </w:t>
            </w:r>
            <w:r w:rsidR="0082300C">
              <w:t xml:space="preserve">dispensing </w:t>
            </w:r>
            <w:r>
              <w:t>cassette that is configured to only dispense notes.</w:t>
            </w:r>
          </w:p>
        </w:tc>
      </w:tr>
      <w:tr w:rsidR="00916881" w14:paraId="554A0B36" w14:textId="77777777" w:rsidTr="00911AB1">
        <w:trPr>
          <w:trHeight w:val="135"/>
        </w:trPr>
        <w:tc>
          <w:tcPr>
            <w:tcW w:w="2570" w:type="dxa"/>
            <w:tcBorders>
              <w:top w:val="single" w:sz="4" w:space="0" w:color="000000"/>
              <w:left w:val="single" w:sz="4" w:space="0" w:color="000000"/>
              <w:bottom w:val="single" w:sz="4" w:space="0" w:color="000000"/>
            </w:tcBorders>
          </w:tcPr>
          <w:p w14:paraId="2E902929" w14:textId="77777777" w:rsidR="00916881" w:rsidRPr="00911AB1" w:rsidRDefault="00916881" w:rsidP="00911AB1">
            <w:pPr>
              <w:pStyle w:val="TableBody"/>
              <w:rPr>
                <w:b/>
                <w:bCs/>
              </w:rPr>
            </w:pPr>
            <w:r w:rsidRPr="00911AB1">
              <w:rPr>
                <w:b/>
                <w:bCs/>
              </w:rPr>
              <w:t>Recycle</w:t>
            </w:r>
          </w:p>
        </w:tc>
        <w:tc>
          <w:tcPr>
            <w:tcW w:w="5500" w:type="dxa"/>
            <w:tcBorders>
              <w:top w:val="single" w:sz="4" w:space="0" w:color="000000"/>
              <w:left w:val="single" w:sz="4" w:space="0" w:color="000000"/>
              <w:bottom w:val="single" w:sz="4" w:space="0" w:color="000000"/>
              <w:right w:val="single" w:sz="4" w:space="0" w:color="000000"/>
            </w:tcBorders>
          </w:tcPr>
          <w:p w14:paraId="6B87D6D8" w14:textId="53932A67" w:rsidR="00916881" w:rsidRDefault="00916881" w:rsidP="00911AB1">
            <w:pPr>
              <w:pStyle w:val="TableBody"/>
            </w:pPr>
            <w:r>
              <w:rPr>
                <w:b/>
                <w:bCs/>
              </w:rPr>
              <w:t>Recycle</w:t>
            </w:r>
            <w:r>
              <w:t xml:space="preserve"> the balance of the recycle cassette that is configured to receive deposits and can dispense as withdrawals. </w:t>
            </w:r>
          </w:p>
        </w:tc>
      </w:tr>
      <w:tr w:rsidR="00916881" w14:paraId="74E1FF7E" w14:textId="77777777" w:rsidTr="00911AB1">
        <w:trPr>
          <w:trHeight w:val="135"/>
        </w:trPr>
        <w:tc>
          <w:tcPr>
            <w:tcW w:w="2570" w:type="dxa"/>
            <w:tcBorders>
              <w:top w:val="single" w:sz="4" w:space="0" w:color="000000"/>
              <w:left w:val="single" w:sz="4" w:space="0" w:color="000000"/>
              <w:bottom w:val="single" w:sz="4" w:space="0" w:color="000000"/>
            </w:tcBorders>
          </w:tcPr>
          <w:p w14:paraId="149D0271" w14:textId="77777777" w:rsidR="00916881" w:rsidRPr="00911AB1" w:rsidRDefault="00916881" w:rsidP="00911AB1">
            <w:pPr>
              <w:pStyle w:val="TableBody"/>
              <w:rPr>
                <w:b/>
                <w:bCs/>
              </w:rPr>
            </w:pPr>
            <w:r w:rsidRPr="00911AB1">
              <w:rPr>
                <w:b/>
                <w:bCs/>
              </w:rPr>
              <w:t>Cash-In</w:t>
            </w:r>
          </w:p>
        </w:tc>
        <w:tc>
          <w:tcPr>
            <w:tcW w:w="5500" w:type="dxa"/>
            <w:tcBorders>
              <w:top w:val="single" w:sz="4" w:space="0" w:color="000000"/>
              <w:left w:val="single" w:sz="4" w:space="0" w:color="000000"/>
              <w:bottom w:val="single" w:sz="4" w:space="0" w:color="000000"/>
              <w:right w:val="single" w:sz="4" w:space="0" w:color="000000"/>
            </w:tcBorders>
          </w:tcPr>
          <w:p w14:paraId="66736B23" w14:textId="77777777" w:rsidR="00916881" w:rsidRDefault="00916881" w:rsidP="00911AB1">
            <w:pPr>
              <w:pStyle w:val="TableBody"/>
            </w:pPr>
            <w:r>
              <w:rPr>
                <w:b/>
                <w:bCs/>
              </w:rPr>
              <w:t>Cash-in</w:t>
            </w:r>
            <w:r>
              <w:t>: the balance of the cash-in cassette that is configured to receive deposited notes only and cannot be used by the machine to dispense as withdrawals.</w:t>
            </w:r>
          </w:p>
        </w:tc>
      </w:tr>
      <w:tr w:rsidR="00916881" w14:paraId="37A136DE" w14:textId="77777777" w:rsidTr="00911AB1">
        <w:trPr>
          <w:trHeight w:val="135"/>
        </w:trPr>
        <w:tc>
          <w:tcPr>
            <w:tcW w:w="2570" w:type="dxa"/>
            <w:tcBorders>
              <w:top w:val="single" w:sz="4" w:space="0" w:color="000000"/>
              <w:left w:val="single" w:sz="4" w:space="0" w:color="000000"/>
              <w:bottom w:val="single" w:sz="4" w:space="0" w:color="000000"/>
            </w:tcBorders>
          </w:tcPr>
          <w:p w14:paraId="1D13868D" w14:textId="77777777" w:rsidR="00916881" w:rsidRPr="00911AB1" w:rsidRDefault="00A66A19" w:rsidP="00911AB1">
            <w:pPr>
              <w:pStyle w:val="TableBody"/>
              <w:rPr>
                <w:b/>
                <w:bCs/>
                <w:lang w:eastAsia="ar-SA"/>
              </w:rPr>
            </w:pPr>
            <w:r w:rsidRPr="00911AB1">
              <w:rPr>
                <w:b/>
                <w:bCs/>
                <w:noProof/>
              </w:rPr>
              <mc:AlternateContent>
                <mc:Choice Requires="wpg">
                  <w:drawing>
                    <wp:anchor distT="0" distB="0" distL="0" distR="0" simplePos="0" relativeHeight="251658251" behindDoc="0" locked="0" layoutInCell="1" allowOverlap="1" wp14:anchorId="698F7811" wp14:editId="3FFE2295">
                      <wp:simplePos x="0" y="0"/>
                      <wp:positionH relativeFrom="margin">
                        <wp:posOffset>114935</wp:posOffset>
                      </wp:positionH>
                      <wp:positionV relativeFrom="margin">
                        <wp:posOffset>-6350</wp:posOffset>
                      </wp:positionV>
                      <wp:extent cx="496570" cy="504190"/>
                      <wp:effectExtent l="0" t="0" r="0" b="0"/>
                      <wp:wrapSquare wrapText="bothSides"/>
                      <wp:docPr id="1034"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0"/>
                                <a:chExt cx="781" cy="793"/>
                              </a:xfrm>
                            </wpg:grpSpPr>
                            <wps:wsp>
                              <wps:cNvPr id="1035" name="Rectangle 187"/>
                              <wps:cNvSpPr>
                                <a:spLocks noChangeArrowheads="1"/>
                              </wps:cNvSpPr>
                              <wps:spPr bwMode="auto">
                                <a:xfrm>
                                  <a:off x="181"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6" name="Freeform 188"/>
                              <wps:cNvSpPr>
                                <a:spLocks noChangeArrowheads="1"/>
                              </wps:cNvSpPr>
                              <wps:spPr bwMode="auto">
                                <a:xfrm>
                                  <a:off x="181" y="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37" name="Freeform 189"/>
                              <wps:cNvSpPr>
                                <a:spLocks noChangeArrowheads="1"/>
                              </wps:cNvSpPr>
                              <wps:spPr bwMode="auto">
                                <a:xfrm>
                                  <a:off x="504" y="18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FE668" id="Group 186" o:spid="_x0000_s1026" style="position:absolute;margin-left:9.05pt;margin-top:-.5pt;width:39.1pt;height:39.7pt;z-index:251658251;mso-wrap-distance-left:0;mso-wrap-distance-right:0;mso-position-horizontal-relative:margin;mso-position-vertical-relative:margin" coordorigin="181"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">
                      <v:rect id="Rectangle 187" o:spid="_x0000_s1027" style="position:absolute;left:181;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" filled="f" stroked="f">
                        <v:stroke joinstyle="round"/>
                      </v:rect>
                      <v:shape id="Freeform 188" o:spid="_x0000_s1028" style="position:absolute;left:181;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9" o:spid="_x0000_s1029" style="position:absolute;left:504;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111D99C8" w14:textId="4FCE9645" w:rsidR="00916881" w:rsidRDefault="00916881" w:rsidP="00FD519E">
            <w:pPr>
              <w:pStyle w:val="TableNote"/>
              <w:pPrChange w:id="3790" w:author="Moses, Robbie" w:date="2023-03-02T00:53:00Z">
                <w:pPr>
                  <w:pStyle w:val="TableBody"/>
                </w:pPr>
              </w:pPrChange>
            </w:pPr>
            <w:r w:rsidRPr="00FD519E">
              <w:rPr>
                <w:b/>
                <w:bCs/>
                <w:rPrChange w:id="3791" w:author="Moses, Robbie" w:date="2023-03-02T00:53:00Z">
                  <w:rPr/>
                </w:rPrChange>
              </w:rPr>
              <w:t>Note</w:t>
            </w:r>
            <w:r>
              <w:t xml:space="preserve">: the sum of Dispense, Recycle and Cash-In balances should equal the total closing balance at the ATM. </w:t>
            </w:r>
          </w:p>
        </w:tc>
      </w:tr>
      <w:tr w:rsidR="00916881" w14:paraId="6A65257C" w14:textId="77777777" w:rsidTr="00911AB1">
        <w:trPr>
          <w:trHeight w:val="135"/>
        </w:trPr>
        <w:tc>
          <w:tcPr>
            <w:tcW w:w="2570" w:type="dxa"/>
            <w:tcBorders>
              <w:top w:val="single" w:sz="4" w:space="0" w:color="000000"/>
              <w:left w:val="single" w:sz="4" w:space="0" w:color="000000"/>
              <w:bottom w:val="single" w:sz="4" w:space="0" w:color="000000"/>
            </w:tcBorders>
          </w:tcPr>
          <w:p w14:paraId="3EC2B8BE" w14:textId="77777777" w:rsidR="00916881" w:rsidRPr="00911AB1" w:rsidRDefault="00916881" w:rsidP="00911AB1">
            <w:pPr>
              <w:pStyle w:val="TableBody"/>
              <w:rPr>
                <w:b/>
                <w:bCs/>
              </w:rPr>
            </w:pPr>
            <w:r w:rsidRPr="00911AB1">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4F361F8C" w14:textId="77777777" w:rsidR="00916881" w:rsidRDefault="00916881" w:rsidP="00911AB1">
            <w:pPr>
              <w:pStyle w:val="TableBody"/>
            </w:pPr>
            <w:r>
              <w:t xml:space="preserve">Operation or Non-Operation ATM. </w:t>
            </w:r>
          </w:p>
        </w:tc>
      </w:tr>
    </w:tbl>
    <w:p w14:paraId="455BE7E7" w14:textId="7E7C6B9E" w:rsidR="00916881" w:rsidRDefault="00916881" w:rsidP="000778FC">
      <w:pPr>
        <w:pStyle w:val="BodyText"/>
      </w:pPr>
    </w:p>
    <w:p w14:paraId="71DC6B4C" w14:textId="3D9346F4" w:rsidR="00916881" w:rsidRDefault="00916881" w:rsidP="004D2E51">
      <w:pPr>
        <w:pStyle w:val="Heading2"/>
        <w:rPr>
          <w:rFonts w:eastAsia="MS Mincho"/>
        </w:rPr>
      </w:pPr>
      <w:bookmarkStart w:id="3792" w:name="_Toc121726998"/>
      <w:bookmarkStart w:id="3793" w:name="_Toc121727301"/>
      <w:bookmarkStart w:id="3794" w:name="_Toc121727654"/>
      <w:bookmarkStart w:id="3795" w:name="_Toc121785566"/>
      <w:bookmarkStart w:id="3796" w:name="_Toc121785869"/>
      <w:bookmarkStart w:id="3797" w:name="_Toc121786173"/>
      <w:bookmarkStart w:id="3798" w:name="_Toc121790092"/>
      <w:bookmarkStart w:id="3799" w:name="_Toc121790396"/>
      <w:bookmarkStart w:id="3800" w:name="_Toc121815035"/>
      <w:bookmarkStart w:id="3801" w:name="_Toc121816013"/>
      <w:bookmarkStart w:id="3802" w:name="Ref_enhATMhistrpt"/>
      <w:bookmarkStart w:id="3803" w:name="_Ref251818073"/>
      <w:bookmarkStart w:id="3804" w:name="_Toc128718776"/>
      <w:bookmarkEnd w:id="3792"/>
      <w:bookmarkEnd w:id="3793"/>
      <w:bookmarkEnd w:id="3794"/>
      <w:bookmarkEnd w:id="3795"/>
      <w:bookmarkEnd w:id="3796"/>
      <w:bookmarkEnd w:id="3797"/>
      <w:bookmarkEnd w:id="3798"/>
      <w:bookmarkEnd w:id="3799"/>
      <w:bookmarkEnd w:id="3800"/>
      <w:bookmarkEnd w:id="3801"/>
      <w:r>
        <w:rPr>
          <w:rFonts w:eastAsia="MS Mincho"/>
        </w:rPr>
        <w:lastRenderedPageBreak/>
        <w:t>Enhanced ATM History</w:t>
      </w:r>
      <w:bookmarkEnd w:id="3802"/>
      <w:bookmarkEnd w:id="3804"/>
    </w:p>
    <w:p w14:paraId="300D2F68" w14:textId="77777777" w:rsidR="00916881" w:rsidRDefault="00916881" w:rsidP="00911AB1">
      <w:pPr>
        <w:pStyle w:val="BodyText"/>
      </w:pPr>
      <w:r>
        <w:t>The Enhanced ATM History report expounds upon the detail found in the History report, but it adds the number of notes for each data type, and it also provides the number of customer transactions for both Deposits and Withdrawals. This report allows reviewing all the balance and service details committed in the past.</w:t>
      </w:r>
    </w:p>
    <w:p w14:paraId="04E078BC" w14:textId="77777777" w:rsidR="00916881" w:rsidRDefault="008D761A" w:rsidP="00911AB1">
      <w:pPr>
        <w:pStyle w:val="Note"/>
      </w:pPr>
      <w:r w:rsidRPr="00570E66">
        <w:rPr>
          <w:b/>
          <w:bCs/>
        </w:rPr>
        <w:t>NOTE</w:t>
      </w:r>
      <w:r>
        <w:t xml:space="preserve">: </w:t>
      </w:r>
      <w:r w:rsidR="00916881">
        <w:t>The report has two versions; one in total currency Values and one in total note/coin Pieces.</w:t>
      </w:r>
    </w:p>
    <w:p w14:paraId="32847081" w14:textId="5C3DD02E" w:rsidR="00916881" w:rsidRDefault="00916881" w:rsidP="00F63174">
      <w:pPr>
        <w:pStyle w:val="Caption"/>
        <w:spacing w:before="0" w:after="120"/>
        <w:ind w:left="187" w:hanging="187"/>
        <w:outlineLvl w:val="0"/>
      </w:pPr>
      <w:bookmarkStart w:id="3805" w:name="_Toc128631116"/>
      <w:r>
        <w:t xml:space="preserve">Table </w:t>
      </w:r>
      <w:r w:rsidR="00027408">
        <w:fldChar w:fldCharType="begin"/>
      </w:r>
      <w:r>
        <w:instrText xml:space="preserve"> SEQ "Table" \*Arabic </w:instrText>
      </w:r>
      <w:r w:rsidR="00027408">
        <w:fldChar w:fldCharType="separate"/>
      </w:r>
      <w:r w:rsidR="00D57607">
        <w:rPr>
          <w:noProof/>
        </w:rPr>
        <w:t>162</w:t>
      </w:r>
      <w:r w:rsidR="00027408">
        <w:rPr>
          <w:noProof/>
        </w:rPr>
        <w:fldChar w:fldCharType="end"/>
      </w:r>
      <w:r>
        <w:t>: Enhanced ATM History Description</w:t>
      </w:r>
      <w:bookmarkEnd w:id="380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09DDE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DDCE526" w14:textId="77777777" w:rsidR="00916881" w:rsidRDefault="00916881" w:rsidP="00911AB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E4FA5F1" w14:textId="77777777" w:rsidR="00916881" w:rsidRDefault="00916881" w:rsidP="00911AB1">
            <w:pPr>
              <w:pStyle w:val="TableHeading"/>
            </w:pPr>
            <w:r>
              <w:t>Description</w:t>
            </w:r>
          </w:p>
        </w:tc>
      </w:tr>
      <w:tr w:rsidR="00916881" w14:paraId="1B14CB9A" w14:textId="77777777" w:rsidTr="0009567D">
        <w:trPr>
          <w:cantSplit/>
          <w:trHeight w:val="135"/>
        </w:trPr>
        <w:tc>
          <w:tcPr>
            <w:tcW w:w="2570" w:type="dxa"/>
            <w:tcBorders>
              <w:top w:val="single" w:sz="4" w:space="0" w:color="000000"/>
              <w:left w:val="single" w:sz="4" w:space="0" w:color="000000"/>
              <w:bottom w:val="single" w:sz="4" w:space="0" w:color="000000"/>
            </w:tcBorders>
          </w:tcPr>
          <w:p w14:paraId="1379268F" w14:textId="77777777" w:rsidR="00916881" w:rsidRPr="00911AB1" w:rsidRDefault="00916881" w:rsidP="00911AB1">
            <w:pPr>
              <w:pStyle w:val="TableBody"/>
              <w:rPr>
                <w:b/>
                <w:bCs/>
              </w:rPr>
            </w:pPr>
            <w:r w:rsidRPr="00911AB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C8E563" w14:textId="099568F8" w:rsidR="00916881" w:rsidRDefault="00916881" w:rsidP="00911AB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1AB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79A3E63D" w14:textId="77777777" w:rsidTr="0009567D">
        <w:trPr>
          <w:cantSplit/>
          <w:trHeight w:val="135"/>
        </w:trPr>
        <w:tc>
          <w:tcPr>
            <w:tcW w:w="2570" w:type="dxa"/>
            <w:tcBorders>
              <w:top w:val="single" w:sz="4" w:space="0" w:color="000000"/>
              <w:left w:val="single" w:sz="4" w:space="0" w:color="000000"/>
              <w:bottom w:val="single" w:sz="4" w:space="0" w:color="000000"/>
            </w:tcBorders>
          </w:tcPr>
          <w:p w14:paraId="07D3951C" w14:textId="77777777" w:rsidR="00916881" w:rsidRPr="00911AB1" w:rsidRDefault="00916881" w:rsidP="00911AB1">
            <w:pPr>
              <w:pStyle w:val="TableBody"/>
              <w:rPr>
                <w:b/>
                <w:bCs/>
              </w:rPr>
            </w:pPr>
            <w:r w:rsidRPr="00911AB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B0C158F" w14:textId="77777777" w:rsidR="00916881" w:rsidRDefault="00916881" w:rsidP="00911AB1">
            <w:pPr>
              <w:pStyle w:val="TableBody"/>
            </w:pPr>
            <w:r>
              <w:t xml:space="preserve">Unique alphanumeric identification of the Cashpoint. </w:t>
            </w:r>
          </w:p>
        </w:tc>
      </w:tr>
      <w:tr w:rsidR="00916881" w14:paraId="2A99F0A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C4A374" w14:textId="77777777" w:rsidR="00916881" w:rsidRPr="00911AB1" w:rsidRDefault="00916881" w:rsidP="00911AB1">
            <w:pPr>
              <w:pStyle w:val="TableBody"/>
              <w:rPr>
                <w:b/>
                <w:bCs/>
              </w:rPr>
            </w:pPr>
            <w:r w:rsidRPr="00911AB1">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5BF6531" w14:textId="77777777" w:rsidR="00916881" w:rsidRDefault="00916881" w:rsidP="00911AB1">
            <w:pPr>
              <w:pStyle w:val="TableBody"/>
            </w:pPr>
            <w:r>
              <w:t>Starting date of the report</w:t>
            </w:r>
          </w:p>
        </w:tc>
      </w:tr>
      <w:tr w:rsidR="00916881" w14:paraId="4A295EB8" w14:textId="77777777" w:rsidTr="0009567D">
        <w:trPr>
          <w:cantSplit/>
          <w:trHeight w:val="135"/>
        </w:trPr>
        <w:tc>
          <w:tcPr>
            <w:tcW w:w="2570" w:type="dxa"/>
            <w:tcBorders>
              <w:top w:val="single" w:sz="4" w:space="0" w:color="000000"/>
              <w:left w:val="single" w:sz="4" w:space="0" w:color="000000"/>
              <w:bottom w:val="single" w:sz="4" w:space="0" w:color="000000"/>
            </w:tcBorders>
          </w:tcPr>
          <w:p w14:paraId="6EB20710" w14:textId="77777777" w:rsidR="00916881" w:rsidRPr="00911AB1" w:rsidRDefault="00916881" w:rsidP="00911AB1">
            <w:pPr>
              <w:pStyle w:val="TableBody"/>
              <w:rPr>
                <w:b/>
                <w:bCs/>
              </w:rPr>
            </w:pPr>
            <w:r w:rsidRPr="00911AB1">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3EC5ED32" w14:textId="77777777" w:rsidR="00916881" w:rsidRDefault="00916881" w:rsidP="00911AB1">
            <w:pPr>
              <w:pStyle w:val="TableBody"/>
            </w:pPr>
            <w:r>
              <w:t>Ending Date of the report</w:t>
            </w:r>
          </w:p>
        </w:tc>
      </w:tr>
      <w:tr w:rsidR="00916881" w14:paraId="345BC72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23A498" w14:textId="77777777" w:rsidR="00916881" w:rsidRPr="00911AB1" w:rsidRDefault="00916881" w:rsidP="00911AB1">
            <w:pPr>
              <w:pStyle w:val="TableBody"/>
              <w:rPr>
                <w:b/>
                <w:bCs/>
              </w:rPr>
            </w:pPr>
            <w:r w:rsidRPr="00911AB1">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26E1656" w14:textId="1A5C750C" w:rsidR="00916881" w:rsidRDefault="00916881" w:rsidP="00911AB1">
            <w:pPr>
              <w:pStyle w:val="TableBody"/>
            </w:pPr>
            <w:r>
              <w:t xml:space="preserve">Results can be returned in currency Value such as total dollars or in Pieces which would be </w:t>
            </w:r>
            <w:r w:rsidR="0082300C">
              <w:t xml:space="preserve">the </w:t>
            </w:r>
            <w:r>
              <w:t>total number of notes/coins</w:t>
            </w:r>
          </w:p>
        </w:tc>
      </w:tr>
      <w:tr w:rsidR="00916881" w14:paraId="476DBBA8"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3B17B" w14:textId="77777777" w:rsidR="00916881" w:rsidRPr="00911AB1" w:rsidRDefault="00916881" w:rsidP="00911AB1">
            <w:pPr>
              <w:pStyle w:val="TableBody"/>
              <w:rPr>
                <w:b/>
                <w:bCs/>
              </w:rPr>
            </w:pPr>
            <w:r w:rsidRPr="00911AB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02EC89C3" w14:textId="77777777" w:rsidR="00916881" w:rsidRDefault="00916881" w:rsidP="00911AB1">
            <w:pPr>
              <w:pStyle w:val="TableBody"/>
            </w:pPr>
            <w:r>
              <w:t>The date for which the history details are displayed.</w:t>
            </w:r>
          </w:p>
        </w:tc>
      </w:tr>
      <w:tr w:rsidR="00916881" w:rsidRPr="00CB5D7D" w14:paraId="2A31AE7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4F040" w14:textId="77777777" w:rsidR="00916881" w:rsidRPr="00911AB1" w:rsidRDefault="00916881" w:rsidP="00911AB1">
            <w:pPr>
              <w:pStyle w:val="TableBody"/>
              <w:rPr>
                <w:b/>
                <w:bCs/>
              </w:rPr>
            </w:pPr>
            <w:r w:rsidRPr="00911AB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41BE63" w14:textId="696EA439" w:rsidR="00916881" w:rsidRPr="001E5400" w:rsidRDefault="00916881" w:rsidP="00911AB1">
            <w:pPr>
              <w:pStyle w:val="TableBody"/>
              <w:rPr>
                <w:lang w:val="fr-FR"/>
              </w:rPr>
            </w:pPr>
            <w:r>
              <w:t xml:space="preserve">The currency for the displayed history record. </w:t>
            </w:r>
            <w:r w:rsidRPr="001E5400">
              <w:rPr>
                <w:lang w:val="fr-FR"/>
              </w:rPr>
              <w:t>(</w:t>
            </w:r>
            <w:r w:rsidR="002A0B9C" w:rsidRPr="001E5400">
              <w:rPr>
                <w:lang w:val="fr-FR"/>
              </w:rPr>
              <w:t>E.g.</w:t>
            </w:r>
            <w:r w:rsidRPr="001E5400">
              <w:rPr>
                <w:lang w:val="fr-FR"/>
              </w:rPr>
              <w:t xml:space="preserve"> USD, GBP, MXN, et al)</w:t>
            </w:r>
          </w:p>
        </w:tc>
      </w:tr>
      <w:tr w:rsidR="00916881" w14:paraId="3CC204C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EBE2E" w14:textId="77777777" w:rsidR="00916881" w:rsidRPr="00911AB1" w:rsidRDefault="00916881" w:rsidP="00911AB1">
            <w:pPr>
              <w:pStyle w:val="TableBody"/>
              <w:rPr>
                <w:b/>
                <w:bCs/>
              </w:rPr>
            </w:pPr>
            <w:r w:rsidRPr="00911AB1">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DD2D855" w14:textId="77777777" w:rsidR="00916881" w:rsidRDefault="00916881" w:rsidP="00911AB1">
            <w:pPr>
              <w:pStyle w:val="TableBody"/>
            </w:pPr>
            <w:r>
              <w:t>The total percentage of time the ATM was available for the day.</w:t>
            </w:r>
          </w:p>
        </w:tc>
      </w:tr>
      <w:tr w:rsidR="00916881" w14:paraId="2C799A3A" w14:textId="77777777" w:rsidTr="0009567D">
        <w:trPr>
          <w:cantSplit/>
          <w:trHeight w:val="135"/>
        </w:trPr>
        <w:tc>
          <w:tcPr>
            <w:tcW w:w="2570" w:type="dxa"/>
            <w:tcBorders>
              <w:top w:val="single" w:sz="4" w:space="0" w:color="000000"/>
              <w:left w:val="single" w:sz="4" w:space="0" w:color="000000"/>
              <w:bottom w:val="single" w:sz="4" w:space="0" w:color="000000"/>
            </w:tcBorders>
          </w:tcPr>
          <w:p w14:paraId="7A3D2BB6" w14:textId="77777777" w:rsidR="00916881" w:rsidRPr="00911AB1" w:rsidRDefault="00916881" w:rsidP="00911AB1">
            <w:pPr>
              <w:pStyle w:val="TableBody"/>
              <w:rPr>
                <w:b/>
                <w:bCs/>
              </w:rPr>
            </w:pPr>
            <w:r w:rsidRPr="00911AB1">
              <w:rPr>
                <w:b/>
                <w:bCs/>
              </w:rPr>
              <w:t>Cassette</w:t>
            </w:r>
          </w:p>
        </w:tc>
        <w:tc>
          <w:tcPr>
            <w:tcW w:w="5500" w:type="dxa"/>
            <w:tcBorders>
              <w:top w:val="single" w:sz="4" w:space="0" w:color="000000"/>
              <w:left w:val="single" w:sz="4" w:space="0" w:color="000000"/>
              <w:bottom w:val="single" w:sz="4" w:space="0" w:color="000000"/>
              <w:right w:val="single" w:sz="4" w:space="0" w:color="000000"/>
            </w:tcBorders>
          </w:tcPr>
          <w:p w14:paraId="17C2EFE3" w14:textId="4DD172F9" w:rsidR="00916881" w:rsidRDefault="00916881" w:rsidP="00911AB1">
            <w:pPr>
              <w:pStyle w:val="TableBody"/>
            </w:pPr>
            <w:r>
              <w:t xml:space="preserve">Returns Cassette ID assigned to the </w:t>
            </w:r>
            <w:r w:rsidR="00911AB1">
              <w:t>component</w:t>
            </w:r>
          </w:p>
        </w:tc>
      </w:tr>
      <w:tr w:rsidR="00916881" w14:paraId="1A8C23AD" w14:textId="77777777" w:rsidTr="0009567D">
        <w:trPr>
          <w:cantSplit/>
          <w:trHeight w:val="135"/>
        </w:trPr>
        <w:tc>
          <w:tcPr>
            <w:tcW w:w="2570" w:type="dxa"/>
            <w:tcBorders>
              <w:top w:val="single" w:sz="4" w:space="0" w:color="000000"/>
              <w:left w:val="single" w:sz="4" w:space="0" w:color="000000"/>
              <w:bottom w:val="single" w:sz="4" w:space="0" w:color="000000"/>
            </w:tcBorders>
          </w:tcPr>
          <w:p w14:paraId="501E76D7" w14:textId="77777777" w:rsidR="00916881" w:rsidRPr="00911AB1" w:rsidRDefault="00916881" w:rsidP="00911AB1">
            <w:pPr>
              <w:pStyle w:val="TableBody"/>
              <w:rPr>
                <w:b/>
                <w:bCs/>
              </w:rPr>
            </w:pPr>
            <w:r w:rsidRPr="00911AB1">
              <w:rPr>
                <w:b/>
                <w:bCs/>
              </w:rPr>
              <w:t>Denomination Type</w:t>
            </w:r>
          </w:p>
        </w:tc>
        <w:tc>
          <w:tcPr>
            <w:tcW w:w="5500" w:type="dxa"/>
            <w:tcBorders>
              <w:top w:val="single" w:sz="4" w:space="0" w:color="000000"/>
              <w:left w:val="single" w:sz="4" w:space="0" w:color="000000"/>
              <w:bottom w:val="single" w:sz="4" w:space="0" w:color="000000"/>
              <w:right w:val="single" w:sz="4" w:space="0" w:color="000000"/>
            </w:tcBorders>
          </w:tcPr>
          <w:p w14:paraId="3BC1F2CB" w14:textId="77777777" w:rsidR="00916881" w:rsidRDefault="00916881" w:rsidP="00911AB1">
            <w:pPr>
              <w:pStyle w:val="TableBody"/>
            </w:pPr>
            <w:r>
              <w:t>Note or Coin</w:t>
            </w:r>
          </w:p>
        </w:tc>
      </w:tr>
      <w:tr w:rsidR="00916881" w14:paraId="1453894B" w14:textId="77777777" w:rsidTr="0009567D">
        <w:trPr>
          <w:cantSplit/>
          <w:trHeight w:val="135"/>
        </w:trPr>
        <w:tc>
          <w:tcPr>
            <w:tcW w:w="2570" w:type="dxa"/>
            <w:tcBorders>
              <w:top w:val="single" w:sz="4" w:space="0" w:color="000000"/>
              <w:left w:val="single" w:sz="4" w:space="0" w:color="000000"/>
              <w:bottom w:val="single" w:sz="4" w:space="0" w:color="000000"/>
            </w:tcBorders>
          </w:tcPr>
          <w:p w14:paraId="0D4153BB" w14:textId="77777777" w:rsidR="00916881" w:rsidRPr="00911AB1" w:rsidRDefault="00916881" w:rsidP="00911AB1">
            <w:pPr>
              <w:pStyle w:val="TableBody"/>
              <w:rPr>
                <w:b/>
                <w:bCs/>
              </w:rPr>
            </w:pPr>
            <w:r w:rsidRPr="00911AB1">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1E35E309" w14:textId="549F0249" w:rsidR="00916881" w:rsidRDefault="0082300C" w:rsidP="00911AB1">
            <w:pPr>
              <w:pStyle w:val="TableBody"/>
            </w:pPr>
            <w:r>
              <w:t xml:space="preserve">A unique </w:t>
            </w:r>
            <w:r w:rsidR="00916881">
              <w:t xml:space="preserve">ID </w:t>
            </w:r>
            <w:r>
              <w:t xml:space="preserve">is </w:t>
            </w:r>
            <w:r w:rsidR="00916881">
              <w:t>assigned to the Denomination</w:t>
            </w:r>
          </w:p>
        </w:tc>
      </w:tr>
      <w:tr w:rsidR="00916881" w14:paraId="79383555" w14:textId="77777777" w:rsidTr="0009567D">
        <w:trPr>
          <w:cantSplit/>
          <w:trHeight w:val="135"/>
        </w:trPr>
        <w:tc>
          <w:tcPr>
            <w:tcW w:w="2570" w:type="dxa"/>
            <w:tcBorders>
              <w:top w:val="single" w:sz="4" w:space="0" w:color="000000"/>
              <w:left w:val="single" w:sz="4" w:space="0" w:color="000000"/>
              <w:bottom w:val="single" w:sz="4" w:space="0" w:color="000000"/>
            </w:tcBorders>
          </w:tcPr>
          <w:p w14:paraId="63C6BE7D" w14:textId="77777777" w:rsidR="00916881" w:rsidRPr="00911AB1" w:rsidRDefault="00916881" w:rsidP="00911AB1">
            <w:pPr>
              <w:pStyle w:val="TableBody"/>
              <w:rPr>
                <w:b/>
                <w:bCs/>
              </w:rPr>
            </w:pPr>
            <w:r w:rsidRPr="00911AB1">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5A869CBF" w14:textId="732793B7" w:rsidR="00916881" w:rsidRDefault="00916881" w:rsidP="00911AB1">
            <w:pPr>
              <w:pStyle w:val="TableBody"/>
            </w:pPr>
            <w:r>
              <w:t xml:space="preserve">The starting balance </w:t>
            </w:r>
            <w:r w:rsidR="0082300C">
              <w:t xml:space="preserve">represents </w:t>
            </w:r>
            <w:r>
              <w:t>the closing balance of the last day.</w:t>
            </w:r>
          </w:p>
        </w:tc>
      </w:tr>
      <w:tr w:rsidR="00916881" w14:paraId="3D438146" w14:textId="77777777" w:rsidTr="0009567D">
        <w:trPr>
          <w:cantSplit/>
          <w:trHeight w:val="135"/>
        </w:trPr>
        <w:tc>
          <w:tcPr>
            <w:tcW w:w="2570" w:type="dxa"/>
            <w:tcBorders>
              <w:top w:val="single" w:sz="4" w:space="0" w:color="000000"/>
              <w:left w:val="single" w:sz="4" w:space="0" w:color="000000"/>
              <w:bottom w:val="single" w:sz="4" w:space="0" w:color="000000"/>
            </w:tcBorders>
          </w:tcPr>
          <w:p w14:paraId="7C62F7EF" w14:textId="77777777" w:rsidR="00916881" w:rsidRPr="00911AB1" w:rsidRDefault="00916881" w:rsidP="00911AB1">
            <w:pPr>
              <w:pStyle w:val="TableBody"/>
              <w:rPr>
                <w:b/>
                <w:bCs/>
              </w:rPr>
            </w:pPr>
            <w:r w:rsidRPr="00911AB1">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7BCE87FA" w14:textId="77777777" w:rsidR="00916881" w:rsidRDefault="00916881" w:rsidP="00911AB1">
            <w:pPr>
              <w:pStyle w:val="TableBody"/>
            </w:pPr>
            <w:r>
              <w:t>Planned deliveries for that date.</w:t>
            </w:r>
          </w:p>
        </w:tc>
      </w:tr>
      <w:tr w:rsidR="00916881" w14:paraId="0650BD96" w14:textId="77777777" w:rsidTr="0009567D">
        <w:trPr>
          <w:cantSplit/>
          <w:trHeight w:val="135"/>
        </w:trPr>
        <w:tc>
          <w:tcPr>
            <w:tcW w:w="2570" w:type="dxa"/>
            <w:tcBorders>
              <w:top w:val="single" w:sz="4" w:space="0" w:color="000000"/>
              <w:left w:val="single" w:sz="4" w:space="0" w:color="000000"/>
              <w:bottom w:val="single" w:sz="4" w:space="0" w:color="000000"/>
            </w:tcBorders>
          </w:tcPr>
          <w:p w14:paraId="61C33338" w14:textId="77777777" w:rsidR="00916881" w:rsidRPr="00911AB1" w:rsidRDefault="00916881" w:rsidP="00911AB1">
            <w:pPr>
              <w:pStyle w:val="TableBody"/>
              <w:rPr>
                <w:b/>
                <w:bCs/>
              </w:rPr>
            </w:pPr>
            <w:r w:rsidRPr="00911AB1">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1890CE8D" w14:textId="77777777" w:rsidR="00916881" w:rsidRDefault="00916881" w:rsidP="00911AB1">
            <w:pPr>
              <w:pStyle w:val="TableBody"/>
            </w:pPr>
            <w:r>
              <w:t>Planned returns for that date.</w:t>
            </w:r>
          </w:p>
        </w:tc>
      </w:tr>
      <w:tr w:rsidR="00916881" w14:paraId="4FC45C31" w14:textId="77777777" w:rsidTr="0009567D">
        <w:trPr>
          <w:cantSplit/>
          <w:trHeight w:val="135"/>
        </w:trPr>
        <w:tc>
          <w:tcPr>
            <w:tcW w:w="2570" w:type="dxa"/>
            <w:tcBorders>
              <w:top w:val="single" w:sz="4" w:space="0" w:color="000000"/>
              <w:left w:val="single" w:sz="4" w:space="0" w:color="000000"/>
              <w:bottom w:val="single" w:sz="4" w:space="0" w:color="000000"/>
            </w:tcBorders>
          </w:tcPr>
          <w:p w14:paraId="6285C61B" w14:textId="77777777" w:rsidR="00916881" w:rsidRPr="00911AB1" w:rsidRDefault="00916881" w:rsidP="00911AB1">
            <w:pPr>
              <w:pStyle w:val="TableBody"/>
              <w:rPr>
                <w:b/>
                <w:bCs/>
              </w:rPr>
            </w:pPr>
            <w:r w:rsidRPr="00911AB1">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410DF6DD" w14:textId="206E86FB" w:rsidR="00916881" w:rsidRDefault="00916881" w:rsidP="00911AB1">
            <w:pPr>
              <w:pStyle w:val="TableBody"/>
            </w:pPr>
            <w:r>
              <w:t xml:space="preserve">Emergency delivery </w:t>
            </w:r>
            <w:r w:rsidR="0082300C">
              <w:t xml:space="preserve">is </w:t>
            </w:r>
            <w:r>
              <w:t>triggered when the opening balances are under the required balance.</w:t>
            </w:r>
          </w:p>
        </w:tc>
      </w:tr>
      <w:tr w:rsidR="00916881" w14:paraId="4FD14AA6" w14:textId="77777777" w:rsidTr="0009567D">
        <w:trPr>
          <w:cantSplit/>
          <w:trHeight w:val="135"/>
        </w:trPr>
        <w:tc>
          <w:tcPr>
            <w:tcW w:w="2570" w:type="dxa"/>
            <w:tcBorders>
              <w:top w:val="single" w:sz="4" w:space="0" w:color="000000"/>
              <w:left w:val="single" w:sz="4" w:space="0" w:color="000000"/>
              <w:bottom w:val="single" w:sz="4" w:space="0" w:color="000000"/>
            </w:tcBorders>
          </w:tcPr>
          <w:p w14:paraId="3B11B0D2" w14:textId="77777777" w:rsidR="00916881" w:rsidRPr="00911AB1" w:rsidRDefault="00916881" w:rsidP="00911AB1">
            <w:pPr>
              <w:pStyle w:val="TableBody"/>
              <w:rPr>
                <w:b/>
                <w:bCs/>
              </w:rPr>
            </w:pPr>
            <w:r w:rsidRPr="00911AB1">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30B94D25" w14:textId="5F07F113" w:rsidR="00916881" w:rsidRDefault="00916881" w:rsidP="00911AB1">
            <w:pPr>
              <w:pStyle w:val="TableBody"/>
            </w:pPr>
            <w:r>
              <w:t xml:space="preserve">Emergency return </w:t>
            </w:r>
            <w:r w:rsidR="001D6B7D">
              <w:t xml:space="preserve">is </w:t>
            </w:r>
            <w:r>
              <w:t>triggered when the opening balances are over the maximum holding.</w:t>
            </w:r>
          </w:p>
        </w:tc>
      </w:tr>
      <w:tr w:rsidR="00916881" w14:paraId="2C2A3DE2" w14:textId="77777777" w:rsidTr="0009567D">
        <w:trPr>
          <w:cantSplit/>
          <w:trHeight w:val="135"/>
        </w:trPr>
        <w:tc>
          <w:tcPr>
            <w:tcW w:w="2570" w:type="dxa"/>
            <w:tcBorders>
              <w:top w:val="single" w:sz="4" w:space="0" w:color="000000"/>
              <w:left w:val="single" w:sz="4" w:space="0" w:color="000000"/>
              <w:bottom w:val="single" w:sz="4" w:space="0" w:color="000000"/>
            </w:tcBorders>
          </w:tcPr>
          <w:p w14:paraId="2B29A3B7" w14:textId="77777777" w:rsidR="00916881" w:rsidRPr="00911AB1" w:rsidRDefault="00916881" w:rsidP="00911AB1">
            <w:pPr>
              <w:pStyle w:val="TableBody"/>
              <w:rPr>
                <w:b/>
                <w:bCs/>
              </w:rPr>
            </w:pPr>
            <w:r w:rsidRPr="00911AB1">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777A5C0C" w14:textId="77777777" w:rsidR="00916881" w:rsidRDefault="00916881" w:rsidP="00911AB1">
            <w:pPr>
              <w:pStyle w:val="TableBody"/>
            </w:pPr>
            <w:r>
              <w:t>Amount of customer deposits for that day</w:t>
            </w:r>
          </w:p>
        </w:tc>
      </w:tr>
      <w:tr w:rsidR="00916881" w14:paraId="5497E8BD" w14:textId="77777777" w:rsidTr="0009567D">
        <w:trPr>
          <w:cantSplit/>
          <w:trHeight w:val="135"/>
        </w:trPr>
        <w:tc>
          <w:tcPr>
            <w:tcW w:w="2570" w:type="dxa"/>
            <w:tcBorders>
              <w:top w:val="single" w:sz="4" w:space="0" w:color="000000"/>
              <w:left w:val="single" w:sz="4" w:space="0" w:color="000000"/>
              <w:bottom w:val="single" w:sz="4" w:space="0" w:color="000000"/>
            </w:tcBorders>
          </w:tcPr>
          <w:p w14:paraId="6B94D4F3" w14:textId="77777777" w:rsidR="00916881" w:rsidRPr="00911AB1" w:rsidRDefault="00916881" w:rsidP="00911AB1">
            <w:pPr>
              <w:pStyle w:val="TableBody"/>
              <w:rPr>
                <w:b/>
                <w:bCs/>
              </w:rPr>
            </w:pPr>
            <w:r w:rsidRPr="00911AB1">
              <w:rPr>
                <w:b/>
                <w:bCs/>
              </w:rPr>
              <w:lastRenderedPageBreak/>
              <w:t>Pre-Withdrawals</w:t>
            </w:r>
          </w:p>
        </w:tc>
        <w:tc>
          <w:tcPr>
            <w:tcW w:w="5500" w:type="dxa"/>
            <w:tcBorders>
              <w:top w:val="single" w:sz="4" w:space="0" w:color="000000"/>
              <w:left w:val="single" w:sz="4" w:space="0" w:color="000000"/>
              <w:bottom w:val="single" w:sz="4" w:space="0" w:color="000000"/>
              <w:right w:val="single" w:sz="4" w:space="0" w:color="000000"/>
            </w:tcBorders>
          </w:tcPr>
          <w:p w14:paraId="47BA63EA" w14:textId="505AD495" w:rsidR="00916881" w:rsidRDefault="00916881" w:rsidP="00911AB1">
            <w:pPr>
              <w:pStyle w:val="TableBody"/>
            </w:pPr>
            <w:r>
              <w:rPr>
                <w:b/>
              </w:rPr>
              <w:t xml:space="preserve">For ATMs only, </w:t>
            </w:r>
            <w:r>
              <w:t xml:space="preserve">this amount indicates how much cash was withdrawn on a delivery day </w:t>
            </w:r>
            <w:r w:rsidR="001D6B7D">
              <w:t>before</w:t>
            </w:r>
            <w:r>
              <w:t xml:space="preserve"> the service action.</w:t>
            </w:r>
          </w:p>
        </w:tc>
      </w:tr>
      <w:tr w:rsidR="00916881" w14:paraId="26DDFF7F" w14:textId="77777777" w:rsidTr="0009567D">
        <w:trPr>
          <w:cantSplit/>
          <w:trHeight w:val="135"/>
        </w:trPr>
        <w:tc>
          <w:tcPr>
            <w:tcW w:w="2570" w:type="dxa"/>
            <w:tcBorders>
              <w:top w:val="single" w:sz="4" w:space="0" w:color="000000"/>
              <w:left w:val="single" w:sz="4" w:space="0" w:color="000000"/>
              <w:bottom w:val="single" w:sz="4" w:space="0" w:color="000000"/>
            </w:tcBorders>
          </w:tcPr>
          <w:p w14:paraId="62C8879B" w14:textId="77777777" w:rsidR="00916881" w:rsidRPr="00911AB1" w:rsidRDefault="00916881" w:rsidP="00911AB1">
            <w:pPr>
              <w:pStyle w:val="TableBody"/>
              <w:rPr>
                <w:b/>
                <w:bCs/>
              </w:rPr>
            </w:pPr>
            <w:r w:rsidRPr="00911AB1">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42072332" w14:textId="77777777" w:rsidR="00916881" w:rsidRDefault="00916881" w:rsidP="00911AB1">
            <w:pPr>
              <w:pStyle w:val="TableBody"/>
            </w:pPr>
            <w:r>
              <w:t>Amount of customer withdrawals for that day</w:t>
            </w:r>
          </w:p>
        </w:tc>
      </w:tr>
      <w:tr w:rsidR="00916881" w14:paraId="535A74A5" w14:textId="77777777" w:rsidTr="0009567D">
        <w:trPr>
          <w:cantSplit/>
          <w:trHeight w:val="135"/>
        </w:trPr>
        <w:tc>
          <w:tcPr>
            <w:tcW w:w="2570" w:type="dxa"/>
            <w:tcBorders>
              <w:top w:val="single" w:sz="4" w:space="0" w:color="000000"/>
              <w:left w:val="single" w:sz="4" w:space="0" w:color="000000"/>
              <w:bottom w:val="single" w:sz="4" w:space="0" w:color="000000"/>
            </w:tcBorders>
          </w:tcPr>
          <w:p w14:paraId="2D9F65CF" w14:textId="77777777" w:rsidR="00916881" w:rsidRPr="00911AB1" w:rsidRDefault="00916881" w:rsidP="00911AB1">
            <w:pPr>
              <w:pStyle w:val="TableBody"/>
              <w:rPr>
                <w:b/>
                <w:bCs/>
              </w:rPr>
            </w:pPr>
            <w:r w:rsidRPr="00911AB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5711724A" w14:textId="77777777" w:rsidR="00916881" w:rsidRDefault="00916881" w:rsidP="00911AB1">
            <w:pPr>
              <w:pStyle w:val="TableBody"/>
            </w:pPr>
            <w:r>
              <w:t>Closing balance at the end of the day.</w:t>
            </w:r>
          </w:p>
        </w:tc>
      </w:tr>
      <w:tr w:rsidR="00916881" w14:paraId="7570EF5E" w14:textId="77777777" w:rsidTr="0009567D">
        <w:trPr>
          <w:cantSplit/>
          <w:trHeight w:val="135"/>
        </w:trPr>
        <w:tc>
          <w:tcPr>
            <w:tcW w:w="2570" w:type="dxa"/>
            <w:tcBorders>
              <w:top w:val="single" w:sz="4" w:space="0" w:color="000000"/>
              <w:left w:val="single" w:sz="4" w:space="0" w:color="000000"/>
              <w:bottom w:val="single" w:sz="4" w:space="0" w:color="000000"/>
            </w:tcBorders>
          </w:tcPr>
          <w:p w14:paraId="5039D022" w14:textId="77777777" w:rsidR="00916881" w:rsidRPr="00911AB1" w:rsidRDefault="00916881" w:rsidP="00911AB1">
            <w:pPr>
              <w:pStyle w:val="TableBody"/>
              <w:rPr>
                <w:b/>
                <w:bCs/>
              </w:rPr>
            </w:pPr>
            <w:r w:rsidRPr="00911AB1">
              <w:rPr>
                <w:b/>
                <w:bCs/>
              </w:rPr>
              <w:t>Excluded?</w:t>
            </w:r>
          </w:p>
        </w:tc>
        <w:tc>
          <w:tcPr>
            <w:tcW w:w="5500" w:type="dxa"/>
            <w:tcBorders>
              <w:top w:val="single" w:sz="4" w:space="0" w:color="000000"/>
              <w:left w:val="single" w:sz="4" w:space="0" w:color="000000"/>
              <w:bottom w:val="single" w:sz="4" w:space="0" w:color="000000"/>
              <w:right w:val="single" w:sz="4" w:space="0" w:color="000000"/>
            </w:tcBorders>
          </w:tcPr>
          <w:p w14:paraId="54F27B4C" w14:textId="77777777" w:rsidR="00916881" w:rsidRDefault="00916881" w:rsidP="00911AB1">
            <w:pPr>
              <w:pStyle w:val="TableBody"/>
            </w:pPr>
            <w:r>
              <w:t>An indicator showing whether that date has been excluded  from usage for forecasting purposes</w:t>
            </w:r>
          </w:p>
        </w:tc>
      </w:tr>
    </w:tbl>
    <w:p w14:paraId="089BE469" w14:textId="5AE1651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3EF6DA3" w14:textId="77777777" w:rsidR="00570E66" w:rsidRDefault="00570E66" w:rsidP="00570E66">
      <w:pPr>
        <w:pStyle w:val="BodyText"/>
      </w:pPr>
    </w:p>
    <w:p w14:paraId="449EA476" w14:textId="4A2B1FF9" w:rsidR="003643FC" w:rsidRDefault="003643FC" w:rsidP="004D2E51">
      <w:pPr>
        <w:pStyle w:val="Heading2"/>
        <w:rPr>
          <w:rFonts w:eastAsia="MS Mincho"/>
        </w:rPr>
      </w:pPr>
      <w:bookmarkStart w:id="3806" w:name="_Intraday_History"/>
      <w:bookmarkStart w:id="3807" w:name="Ref_downtimerpt"/>
      <w:bookmarkStart w:id="3808" w:name="_Toc128718777"/>
      <w:bookmarkEnd w:id="3806"/>
      <w:r>
        <w:rPr>
          <w:rFonts w:eastAsia="MS Mincho"/>
        </w:rPr>
        <w:t>Intraday History</w:t>
      </w:r>
      <w:bookmarkEnd w:id="3808"/>
    </w:p>
    <w:p w14:paraId="73767828" w14:textId="0ADA40DF" w:rsidR="003643FC" w:rsidRPr="001A65CF" w:rsidRDefault="003643FC" w:rsidP="001A65CF">
      <w:pPr>
        <w:pStyle w:val="BodyText"/>
        <w:rPr>
          <w:rFonts w:eastAsia="Calibri"/>
          <w:lang w:val="en-US"/>
        </w:rPr>
      </w:pPr>
      <w:r>
        <w:t xml:space="preserve">The Intraday History report details the cashpoint activity and balance activity reported during </w:t>
      </w:r>
      <w:r w:rsidR="001D6B7D">
        <w:t xml:space="preserve">the </w:t>
      </w:r>
      <w:r>
        <w:t>intraday period throughout the business day.  The report shows records which consist of partial day data. If Users load</w:t>
      </w:r>
      <w:del w:id="3809" w:author="Moses, Robbie" w:date="2023-03-02T00:54:00Z">
        <w:r w:rsidDel="00FD519E">
          <w:delText>ed</w:delText>
        </w:r>
      </w:del>
      <w:r>
        <w:t xml:space="preserve"> 4 files each for a different period </w:t>
      </w:r>
      <w:del w:id="3810" w:author="Moses, Robbie" w:date="2023-03-02T00:54:00Z">
        <w:r w:rsidDel="00FD519E">
          <w:delText xml:space="preserve">of </w:delText>
        </w:r>
      </w:del>
      <w:ins w:id="3811" w:author="Moses, Robbie" w:date="2023-03-02T00:54:00Z">
        <w:r w:rsidR="00FD519E">
          <w:t>for</w:t>
        </w:r>
        <w:r w:rsidR="00FD519E">
          <w:t xml:space="preserve"> </w:t>
        </w:r>
      </w:ins>
      <w:r>
        <w:t xml:space="preserve">a single day, the report </w:t>
      </w:r>
      <w:r w:rsidR="00911AB1">
        <w:t>would</w:t>
      </w:r>
      <w:r>
        <w:t xml:space="preserve"> return all 4 records because </w:t>
      </w:r>
      <w:ins w:id="3812" w:author="Moses, Robbie" w:date="2023-03-02T00:56:00Z">
        <w:r w:rsidR="00FD519E">
          <w:t xml:space="preserve">the </w:t>
        </w:r>
      </w:ins>
      <w:r>
        <w:t>users still select data in by full calendar days.</w:t>
      </w:r>
    </w:p>
    <w:p w14:paraId="6BED469A" w14:textId="1E16E9CE" w:rsidR="00B819A9" w:rsidRDefault="00B819A9" w:rsidP="00F63174">
      <w:pPr>
        <w:pStyle w:val="Caption"/>
        <w:spacing w:before="0" w:after="120"/>
        <w:ind w:left="187" w:hanging="187"/>
        <w:outlineLvl w:val="0"/>
      </w:pPr>
      <w:bookmarkStart w:id="3813" w:name="_Toc128631117"/>
      <w:r>
        <w:t xml:space="preserve">Table </w:t>
      </w:r>
      <w:r>
        <w:fldChar w:fldCharType="begin"/>
      </w:r>
      <w:r>
        <w:instrText xml:space="preserve"> SEQ "Table" \*Arabic </w:instrText>
      </w:r>
      <w:r>
        <w:fldChar w:fldCharType="separate"/>
      </w:r>
      <w:r w:rsidR="00D57607">
        <w:rPr>
          <w:noProof/>
        </w:rPr>
        <w:t>163</w:t>
      </w:r>
      <w:r>
        <w:rPr>
          <w:noProof/>
        </w:rPr>
        <w:fldChar w:fldCharType="end"/>
      </w:r>
      <w:r>
        <w:t>: Enhanced ATM History Description</w:t>
      </w:r>
      <w:bookmarkEnd w:id="3813"/>
    </w:p>
    <w:tbl>
      <w:tblPr>
        <w:tblW w:w="0" w:type="auto"/>
        <w:tblInd w:w="469" w:type="dxa"/>
        <w:tblLayout w:type="fixed"/>
        <w:tblCellMar>
          <w:left w:w="79" w:type="dxa"/>
          <w:right w:w="79" w:type="dxa"/>
        </w:tblCellMar>
        <w:tblLook w:val="0000" w:firstRow="0" w:lastRow="0" w:firstColumn="0" w:lastColumn="0" w:noHBand="0" w:noVBand="0"/>
      </w:tblPr>
      <w:tblGrid>
        <w:gridCol w:w="2226"/>
        <w:gridCol w:w="5844"/>
      </w:tblGrid>
      <w:tr w:rsidR="00B819A9" w14:paraId="0E004442" w14:textId="77777777" w:rsidTr="001A65CF">
        <w:trPr>
          <w:cantSplit/>
          <w:tblHeader/>
        </w:trPr>
        <w:tc>
          <w:tcPr>
            <w:tcW w:w="2226" w:type="dxa"/>
            <w:tcBorders>
              <w:top w:val="single" w:sz="4" w:space="0" w:color="000000"/>
              <w:left w:val="single" w:sz="4" w:space="0" w:color="000000"/>
              <w:bottom w:val="single" w:sz="4" w:space="0" w:color="000000"/>
            </w:tcBorders>
            <w:shd w:val="clear" w:color="auto" w:fill="60C03A"/>
          </w:tcPr>
          <w:p w14:paraId="08BA6B13" w14:textId="77777777" w:rsidR="00B819A9" w:rsidRDefault="00B819A9" w:rsidP="00911AB1">
            <w:pPr>
              <w:pStyle w:val="TableHeading"/>
            </w:pPr>
            <w:r>
              <w:t>Field</w:t>
            </w:r>
          </w:p>
        </w:tc>
        <w:tc>
          <w:tcPr>
            <w:tcW w:w="5844" w:type="dxa"/>
            <w:tcBorders>
              <w:top w:val="single" w:sz="4" w:space="0" w:color="000000"/>
              <w:left w:val="single" w:sz="4" w:space="0" w:color="000000"/>
              <w:bottom w:val="single" w:sz="4" w:space="0" w:color="000000"/>
              <w:right w:val="single" w:sz="4" w:space="0" w:color="000000"/>
            </w:tcBorders>
            <w:shd w:val="clear" w:color="auto" w:fill="60C03A"/>
          </w:tcPr>
          <w:p w14:paraId="72AA6562" w14:textId="77777777" w:rsidR="00B819A9" w:rsidRDefault="00B819A9" w:rsidP="00911AB1">
            <w:pPr>
              <w:pStyle w:val="TableHeading"/>
            </w:pPr>
            <w:r>
              <w:t>Description</w:t>
            </w:r>
          </w:p>
        </w:tc>
      </w:tr>
      <w:tr w:rsidR="00B819A9" w14:paraId="4D938627" w14:textId="77777777" w:rsidTr="001A65CF">
        <w:trPr>
          <w:cantSplit/>
          <w:trHeight w:val="135"/>
        </w:trPr>
        <w:tc>
          <w:tcPr>
            <w:tcW w:w="2226" w:type="dxa"/>
            <w:tcBorders>
              <w:top w:val="single" w:sz="4" w:space="0" w:color="000000"/>
              <w:left w:val="single" w:sz="4" w:space="0" w:color="000000"/>
              <w:bottom w:val="single" w:sz="4" w:space="0" w:color="000000"/>
            </w:tcBorders>
          </w:tcPr>
          <w:p w14:paraId="3B4761EE" w14:textId="77777777" w:rsidR="00B819A9" w:rsidRPr="00911AB1" w:rsidRDefault="00B819A9" w:rsidP="00911AB1">
            <w:pPr>
              <w:pStyle w:val="TableBody"/>
              <w:rPr>
                <w:b/>
                <w:bCs/>
              </w:rPr>
            </w:pPr>
            <w:r w:rsidRPr="00911AB1">
              <w:rPr>
                <w:b/>
                <w:bCs/>
              </w:rPr>
              <w:t>Select Button</w:t>
            </w:r>
          </w:p>
        </w:tc>
        <w:tc>
          <w:tcPr>
            <w:tcW w:w="5844" w:type="dxa"/>
            <w:tcBorders>
              <w:top w:val="single" w:sz="4" w:space="0" w:color="000000"/>
              <w:left w:val="single" w:sz="4" w:space="0" w:color="000000"/>
              <w:bottom w:val="single" w:sz="4" w:space="0" w:color="000000"/>
              <w:right w:val="single" w:sz="4" w:space="0" w:color="000000"/>
            </w:tcBorders>
          </w:tcPr>
          <w:p w14:paraId="3C84CC04" w14:textId="27558FBA" w:rsidR="00B819A9" w:rsidRDefault="00B819A9" w:rsidP="00911AB1">
            <w:pPr>
              <w:pStyle w:val="TableBody"/>
            </w:pPr>
            <w:r>
              <w:t xml:space="preserve">Allows the user to choose Cashpoints to be included in the report. For more information on Cashpoint Selection, see: </w:t>
            </w:r>
            <w:r w:rsidRPr="00FD519E">
              <w:rPr>
                <w:color w:val="4F81BD" w:themeColor="accent1"/>
                <w:rPrChange w:id="3814" w:author="Moses, Robbie" w:date="2023-03-02T00:56:00Z">
                  <w:rPr/>
                </w:rPrChange>
              </w:rPr>
              <w:fldChar w:fldCharType="begin"/>
            </w:r>
            <w:r w:rsidRPr="00FD519E">
              <w:rPr>
                <w:color w:val="4F81BD" w:themeColor="accent1"/>
                <w:rPrChange w:id="3815" w:author="Moses, Robbie" w:date="2023-03-02T00:56:00Z">
                  <w:rPr/>
                </w:rPrChange>
              </w:rPr>
              <w:instrText xml:space="preserve"> REF _Ref236109174 \h </w:instrText>
            </w:r>
            <w:r w:rsidR="00911AB1" w:rsidRPr="00FD519E">
              <w:rPr>
                <w:color w:val="4F81BD" w:themeColor="accent1"/>
                <w:rPrChange w:id="3816" w:author="Moses, Robbie" w:date="2023-03-02T00:56:00Z">
                  <w:rPr/>
                </w:rPrChange>
              </w:rPr>
              <w:instrText xml:space="preserve"> \* MERGEFORMAT </w:instrText>
            </w:r>
            <w:r w:rsidRPr="00FD519E">
              <w:rPr>
                <w:color w:val="4F81BD" w:themeColor="accent1"/>
                <w:rPrChange w:id="3817" w:author="Moses, Robbie" w:date="2023-03-02T00:56:00Z">
                  <w:rPr/>
                </w:rPrChange>
              </w:rPr>
            </w:r>
            <w:r w:rsidRPr="00FD519E">
              <w:rPr>
                <w:color w:val="4F81BD" w:themeColor="accent1"/>
                <w:rPrChange w:id="3818" w:author="Moses, Robbie" w:date="2023-03-02T00:56:00Z">
                  <w:rPr/>
                </w:rPrChange>
              </w:rPr>
              <w:fldChar w:fldCharType="separate"/>
            </w:r>
            <w:r w:rsidR="00D57607" w:rsidRPr="00FD519E">
              <w:rPr>
                <w:color w:val="4F81BD" w:themeColor="accent1"/>
                <w:rPrChange w:id="3819" w:author="Moses, Robbie" w:date="2023-03-02T00:56:00Z">
                  <w:rPr/>
                </w:rPrChange>
              </w:rPr>
              <w:t>Cashpoint Selector</w:t>
            </w:r>
            <w:r w:rsidRPr="00FD519E">
              <w:rPr>
                <w:color w:val="4F81BD" w:themeColor="accent1"/>
                <w:rPrChange w:id="3820" w:author="Moses, Robbie" w:date="2023-03-02T00:56:00Z">
                  <w:rPr/>
                </w:rPrChange>
              </w:rPr>
              <w:fldChar w:fldCharType="end"/>
            </w:r>
            <w:r>
              <w:t xml:space="preserve"> </w:t>
            </w:r>
          </w:p>
        </w:tc>
      </w:tr>
      <w:tr w:rsidR="00B819A9" w14:paraId="2E746754" w14:textId="77777777" w:rsidTr="001A65CF">
        <w:trPr>
          <w:cantSplit/>
          <w:trHeight w:val="135"/>
        </w:trPr>
        <w:tc>
          <w:tcPr>
            <w:tcW w:w="2226" w:type="dxa"/>
            <w:tcBorders>
              <w:top w:val="single" w:sz="4" w:space="0" w:color="000000"/>
              <w:left w:val="single" w:sz="4" w:space="0" w:color="000000"/>
              <w:bottom w:val="single" w:sz="4" w:space="0" w:color="000000"/>
            </w:tcBorders>
          </w:tcPr>
          <w:p w14:paraId="2F8E51B2" w14:textId="77777777" w:rsidR="00B819A9" w:rsidRPr="00911AB1" w:rsidRDefault="00B819A9" w:rsidP="00911AB1">
            <w:pPr>
              <w:pStyle w:val="TableBody"/>
              <w:rPr>
                <w:b/>
                <w:bCs/>
              </w:rPr>
            </w:pPr>
            <w:r w:rsidRPr="00911AB1">
              <w:rPr>
                <w:b/>
                <w:bCs/>
              </w:rPr>
              <w:t>Cashpoint ID</w:t>
            </w:r>
          </w:p>
        </w:tc>
        <w:tc>
          <w:tcPr>
            <w:tcW w:w="5844" w:type="dxa"/>
            <w:tcBorders>
              <w:top w:val="single" w:sz="4" w:space="0" w:color="000000"/>
              <w:left w:val="single" w:sz="4" w:space="0" w:color="000000"/>
              <w:bottom w:val="single" w:sz="4" w:space="0" w:color="000000"/>
              <w:right w:val="single" w:sz="4" w:space="0" w:color="000000"/>
            </w:tcBorders>
          </w:tcPr>
          <w:p w14:paraId="01E0F71B" w14:textId="77777777" w:rsidR="00B819A9" w:rsidRDefault="00B819A9" w:rsidP="00911AB1">
            <w:pPr>
              <w:pStyle w:val="TableBody"/>
            </w:pPr>
            <w:r>
              <w:t xml:space="preserve">Unique alphanumeric identification of the Cashpoint. </w:t>
            </w:r>
          </w:p>
        </w:tc>
      </w:tr>
      <w:tr w:rsidR="00B819A9" w14:paraId="223BF81B" w14:textId="77777777" w:rsidTr="001A65CF">
        <w:trPr>
          <w:cantSplit/>
          <w:trHeight w:val="135"/>
        </w:trPr>
        <w:tc>
          <w:tcPr>
            <w:tcW w:w="2226" w:type="dxa"/>
            <w:tcBorders>
              <w:top w:val="single" w:sz="4" w:space="0" w:color="000000"/>
              <w:left w:val="single" w:sz="4" w:space="0" w:color="000000"/>
              <w:bottom w:val="single" w:sz="4" w:space="0" w:color="000000"/>
            </w:tcBorders>
          </w:tcPr>
          <w:p w14:paraId="41565C5D" w14:textId="27776B69" w:rsidR="00B819A9" w:rsidRPr="00911AB1" w:rsidRDefault="00B819A9" w:rsidP="00911AB1">
            <w:pPr>
              <w:pStyle w:val="TableBody"/>
              <w:rPr>
                <w:b/>
                <w:bCs/>
              </w:rPr>
            </w:pPr>
            <w:r w:rsidRPr="00911AB1">
              <w:rPr>
                <w:b/>
                <w:bCs/>
              </w:rPr>
              <w:t>Start Date</w:t>
            </w:r>
          </w:p>
        </w:tc>
        <w:tc>
          <w:tcPr>
            <w:tcW w:w="5844" w:type="dxa"/>
            <w:tcBorders>
              <w:top w:val="single" w:sz="4" w:space="0" w:color="000000"/>
              <w:left w:val="single" w:sz="4" w:space="0" w:color="000000"/>
              <w:bottom w:val="single" w:sz="4" w:space="0" w:color="000000"/>
              <w:right w:val="single" w:sz="4" w:space="0" w:color="000000"/>
            </w:tcBorders>
          </w:tcPr>
          <w:p w14:paraId="2922419D" w14:textId="1BBB5460" w:rsidR="00B819A9" w:rsidRDefault="00B819A9" w:rsidP="00911AB1">
            <w:pPr>
              <w:pStyle w:val="TableBody"/>
            </w:pPr>
            <w:r>
              <w:t>Starting Date of the Report</w:t>
            </w:r>
          </w:p>
        </w:tc>
      </w:tr>
      <w:tr w:rsidR="00B819A9" w14:paraId="6BA9CA71" w14:textId="77777777" w:rsidTr="001A65CF">
        <w:trPr>
          <w:cantSplit/>
          <w:trHeight w:val="135"/>
        </w:trPr>
        <w:tc>
          <w:tcPr>
            <w:tcW w:w="2226" w:type="dxa"/>
            <w:tcBorders>
              <w:top w:val="single" w:sz="4" w:space="0" w:color="000000"/>
              <w:left w:val="single" w:sz="4" w:space="0" w:color="000000"/>
              <w:bottom w:val="single" w:sz="4" w:space="0" w:color="000000"/>
            </w:tcBorders>
          </w:tcPr>
          <w:p w14:paraId="687D1DB3" w14:textId="4B554E51" w:rsidR="00B819A9" w:rsidRPr="00911AB1" w:rsidRDefault="00B819A9" w:rsidP="00911AB1">
            <w:pPr>
              <w:pStyle w:val="TableBody"/>
              <w:rPr>
                <w:b/>
                <w:bCs/>
              </w:rPr>
            </w:pPr>
            <w:r w:rsidRPr="00911AB1">
              <w:rPr>
                <w:b/>
                <w:bCs/>
              </w:rPr>
              <w:t>End Date</w:t>
            </w:r>
          </w:p>
        </w:tc>
        <w:tc>
          <w:tcPr>
            <w:tcW w:w="5844" w:type="dxa"/>
            <w:tcBorders>
              <w:top w:val="single" w:sz="4" w:space="0" w:color="000000"/>
              <w:left w:val="single" w:sz="4" w:space="0" w:color="000000"/>
              <w:bottom w:val="single" w:sz="4" w:space="0" w:color="000000"/>
              <w:right w:val="single" w:sz="4" w:space="0" w:color="000000"/>
            </w:tcBorders>
          </w:tcPr>
          <w:p w14:paraId="22E94FDE" w14:textId="283B0EB2" w:rsidR="00B819A9" w:rsidRDefault="00B819A9" w:rsidP="00911AB1">
            <w:pPr>
              <w:pStyle w:val="TableBody"/>
            </w:pPr>
            <w:r>
              <w:t>Last Date of the Report</w:t>
            </w:r>
          </w:p>
        </w:tc>
      </w:tr>
      <w:tr w:rsidR="00B819A9" w14:paraId="57671522" w14:textId="77777777" w:rsidTr="001A65CF">
        <w:trPr>
          <w:cantSplit/>
          <w:trHeight w:val="135"/>
        </w:trPr>
        <w:tc>
          <w:tcPr>
            <w:tcW w:w="2226" w:type="dxa"/>
            <w:tcBorders>
              <w:top w:val="single" w:sz="4" w:space="0" w:color="000000"/>
              <w:left w:val="single" w:sz="4" w:space="0" w:color="000000"/>
              <w:bottom w:val="single" w:sz="4" w:space="0" w:color="000000"/>
            </w:tcBorders>
          </w:tcPr>
          <w:p w14:paraId="50840C25" w14:textId="09EEBFB3" w:rsidR="00B819A9" w:rsidRPr="00911AB1" w:rsidRDefault="00E01002" w:rsidP="00911AB1">
            <w:pPr>
              <w:pStyle w:val="TableBody"/>
              <w:rPr>
                <w:b/>
                <w:bCs/>
              </w:rPr>
            </w:pPr>
            <w:r w:rsidRPr="00911AB1">
              <w:rPr>
                <w:b/>
                <w:bCs/>
              </w:rPr>
              <w:t>View by</w:t>
            </w:r>
          </w:p>
        </w:tc>
        <w:tc>
          <w:tcPr>
            <w:tcW w:w="5844" w:type="dxa"/>
            <w:tcBorders>
              <w:top w:val="single" w:sz="4" w:space="0" w:color="000000"/>
              <w:left w:val="single" w:sz="4" w:space="0" w:color="000000"/>
              <w:bottom w:val="single" w:sz="4" w:space="0" w:color="000000"/>
              <w:right w:val="single" w:sz="4" w:space="0" w:color="000000"/>
            </w:tcBorders>
          </w:tcPr>
          <w:p w14:paraId="74D2D5F5" w14:textId="60104B90" w:rsidR="00B819A9" w:rsidRDefault="00E01002" w:rsidP="00911AB1">
            <w:pPr>
              <w:pStyle w:val="TableBody"/>
            </w:pPr>
            <w:r>
              <w:t>User</w:t>
            </w:r>
            <w:r w:rsidR="001D6B7D">
              <w:t>s</w:t>
            </w:r>
            <w:r>
              <w:t xml:space="preserve"> select for results to be shown either as whole currency amounts or piece count</w:t>
            </w:r>
          </w:p>
        </w:tc>
      </w:tr>
      <w:tr w:rsidR="00E01002" w14:paraId="751BE5DD" w14:textId="77777777" w:rsidTr="001A65CF">
        <w:trPr>
          <w:cantSplit/>
          <w:trHeight w:val="135"/>
        </w:trPr>
        <w:tc>
          <w:tcPr>
            <w:tcW w:w="2226" w:type="dxa"/>
            <w:tcBorders>
              <w:top w:val="single" w:sz="4" w:space="0" w:color="000000"/>
              <w:left w:val="single" w:sz="4" w:space="0" w:color="000000"/>
              <w:bottom w:val="single" w:sz="4" w:space="0" w:color="000000"/>
            </w:tcBorders>
          </w:tcPr>
          <w:p w14:paraId="670ED167" w14:textId="73B4E4D5" w:rsidR="00E01002" w:rsidRPr="00911AB1" w:rsidRDefault="00E01002" w:rsidP="00911AB1">
            <w:pPr>
              <w:pStyle w:val="TableBody"/>
              <w:rPr>
                <w:b/>
                <w:bCs/>
              </w:rPr>
            </w:pPr>
            <w:r w:rsidRPr="00911AB1">
              <w:rPr>
                <w:b/>
                <w:bCs/>
              </w:rPr>
              <w:t>Type</w:t>
            </w:r>
          </w:p>
        </w:tc>
        <w:tc>
          <w:tcPr>
            <w:tcW w:w="5844" w:type="dxa"/>
            <w:tcBorders>
              <w:top w:val="single" w:sz="4" w:space="0" w:color="000000"/>
              <w:left w:val="single" w:sz="4" w:space="0" w:color="000000"/>
              <w:bottom w:val="single" w:sz="4" w:space="0" w:color="000000"/>
              <w:right w:val="single" w:sz="4" w:space="0" w:color="000000"/>
            </w:tcBorders>
          </w:tcPr>
          <w:p w14:paraId="3E8450C8" w14:textId="014DCAD7" w:rsidR="00E01002" w:rsidRDefault="001D6B7D" w:rsidP="00911AB1">
            <w:pPr>
              <w:pStyle w:val="TableBody"/>
            </w:pPr>
            <w:r>
              <w:t>The u</w:t>
            </w:r>
            <w:r w:rsidR="00E01002">
              <w:t xml:space="preserve">ser selects whether to generate for ATMs or Branches.  Users should make this selection </w:t>
            </w:r>
            <w:r>
              <w:t>before</w:t>
            </w:r>
            <w:r w:rsidR="00E01002">
              <w:t xml:space="preserve"> opening the Cashpoint Selector</w:t>
            </w:r>
          </w:p>
        </w:tc>
      </w:tr>
      <w:tr w:rsidR="00E01002" w14:paraId="5E27A139" w14:textId="77777777" w:rsidTr="001A65CF">
        <w:trPr>
          <w:cantSplit/>
          <w:trHeight w:val="135"/>
        </w:trPr>
        <w:tc>
          <w:tcPr>
            <w:tcW w:w="2226" w:type="dxa"/>
            <w:tcBorders>
              <w:top w:val="single" w:sz="4" w:space="0" w:color="000000"/>
              <w:left w:val="single" w:sz="4" w:space="0" w:color="000000"/>
              <w:bottom w:val="single" w:sz="4" w:space="0" w:color="000000"/>
            </w:tcBorders>
          </w:tcPr>
          <w:p w14:paraId="655779B6" w14:textId="52FD4808" w:rsidR="00E01002" w:rsidRPr="00911AB1" w:rsidRDefault="00E01002"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67E52E21" w14:textId="782D65D4" w:rsidR="00E01002" w:rsidRDefault="00E01002" w:rsidP="00911AB1">
            <w:pPr>
              <w:pStyle w:val="TableBody"/>
            </w:pPr>
            <w:r>
              <w:t xml:space="preserve">Users select one, more, or all Currencies to generate results </w:t>
            </w:r>
            <w:del w:id="3821" w:author="Moses, Robbie" w:date="2023-03-02T00:58:00Z">
              <w:r w:rsidDel="00FD519E">
                <w:delText>for</w:delText>
              </w:r>
            </w:del>
          </w:p>
        </w:tc>
      </w:tr>
      <w:tr w:rsidR="00E01002" w14:paraId="54186A6D" w14:textId="77777777" w:rsidTr="001A65CF">
        <w:trPr>
          <w:cantSplit/>
          <w:trHeight w:val="135"/>
        </w:trPr>
        <w:tc>
          <w:tcPr>
            <w:tcW w:w="2226" w:type="dxa"/>
            <w:tcBorders>
              <w:top w:val="single" w:sz="4" w:space="0" w:color="000000"/>
              <w:left w:val="single" w:sz="4" w:space="0" w:color="000000"/>
              <w:bottom w:val="single" w:sz="4" w:space="0" w:color="000000"/>
            </w:tcBorders>
          </w:tcPr>
          <w:p w14:paraId="4FB1155A" w14:textId="76ADD747" w:rsidR="00E01002" w:rsidRPr="00911AB1" w:rsidRDefault="00E01002" w:rsidP="00911AB1">
            <w:pPr>
              <w:pStyle w:val="TableBody"/>
              <w:rPr>
                <w:b/>
                <w:bCs/>
              </w:rPr>
            </w:pPr>
            <w:r w:rsidRPr="00911AB1">
              <w:rPr>
                <w:b/>
                <w:bCs/>
              </w:rPr>
              <w:t>Cycle Start</w:t>
            </w:r>
          </w:p>
        </w:tc>
        <w:tc>
          <w:tcPr>
            <w:tcW w:w="5844" w:type="dxa"/>
            <w:tcBorders>
              <w:top w:val="single" w:sz="4" w:space="0" w:color="000000"/>
              <w:left w:val="single" w:sz="4" w:space="0" w:color="000000"/>
              <w:bottom w:val="single" w:sz="4" w:space="0" w:color="000000"/>
              <w:right w:val="single" w:sz="4" w:space="0" w:color="000000"/>
            </w:tcBorders>
          </w:tcPr>
          <w:p w14:paraId="578CEACC" w14:textId="7E0C5AA5" w:rsidR="00E01002" w:rsidRDefault="008B2C43" w:rsidP="00911AB1">
            <w:pPr>
              <w:pStyle w:val="TableBody"/>
            </w:pPr>
            <w:r>
              <w:t>Shows the first cycle loaded to OptiCash on the Start Date chosen by the user</w:t>
            </w:r>
          </w:p>
        </w:tc>
      </w:tr>
      <w:tr w:rsidR="008B2C43" w14:paraId="29AC46FD" w14:textId="77777777" w:rsidTr="001A65CF">
        <w:trPr>
          <w:cantSplit/>
          <w:trHeight w:val="135"/>
        </w:trPr>
        <w:tc>
          <w:tcPr>
            <w:tcW w:w="2226" w:type="dxa"/>
            <w:tcBorders>
              <w:top w:val="single" w:sz="4" w:space="0" w:color="000000"/>
              <w:left w:val="single" w:sz="4" w:space="0" w:color="000000"/>
              <w:bottom w:val="single" w:sz="4" w:space="0" w:color="000000"/>
            </w:tcBorders>
          </w:tcPr>
          <w:p w14:paraId="755139E8" w14:textId="179F9FEA" w:rsidR="008B2C43" w:rsidRPr="00911AB1" w:rsidRDefault="008B2C43" w:rsidP="00911AB1">
            <w:pPr>
              <w:pStyle w:val="TableBody"/>
              <w:rPr>
                <w:b/>
                <w:bCs/>
              </w:rPr>
            </w:pPr>
            <w:r w:rsidRPr="00911AB1">
              <w:rPr>
                <w:b/>
                <w:bCs/>
              </w:rPr>
              <w:t>Cycle End</w:t>
            </w:r>
          </w:p>
        </w:tc>
        <w:tc>
          <w:tcPr>
            <w:tcW w:w="5844" w:type="dxa"/>
            <w:tcBorders>
              <w:top w:val="single" w:sz="4" w:space="0" w:color="000000"/>
              <w:left w:val="single" w:sz="4" w:space="0" w:color="000000"/>
              <w:bottom w:val="single" w:sz="4" w:space="0" w:color="000000"/>
              <w:right w:val="single" w:sz="4" w:space="0" w:color="000000"/>
            </w:tcBorders>
          </w:tcPr>
          <w:p w14:paraId="48276075" w14:textId="09C650DB" w:rsidR="008B2C43" w:rsidRDefault="008B2C43" w:rsidP="00911AB1">
            <w:pPr>
              <w:pStyle w:val="TableBody"/>
            </w:pPr>
            <w:r>
              <w:t>Shows the last cycle loaded to OptiCash on the End Date chosen by the user</w:t>
            </w:r>
          </w:p>
        </w:tc>
      </w:tr>
      <w:tr w:rsidR="008B2C43" w14:paraId="4F9F0A6E" w14:textId="77777777" w:rsidTr="001A65CF">
        <w:trPr>
          <w:cantSplit/>
          <w:trHeight w:val="135"/>
        </w:trPr>
        <w:tc>
          <w:tcPr>
            <w:tcW w:w="2226" w:type="dxa"/>
            <w:tcBorders>
              <w:top w:val="single" w:sz="4" w:space="0" w:color="000000"/>
              <w:left w:val="single" w:sz="4" w:space="0" w:color="000000"/>
              <w:bottom w:val="single" w:sz="4" w:space="0" w:color="000000"/>
            </w:tcBorders>
          </w:tcPr>
          <w:p w14:paraId="799983AE" w14:textId="32EA325C" w:rsidR="008B2C43" w:rsidRPr="00911AB1" w:rsidRDefault="008B2C43" w:rsidP="00911AB1">
            <w:pPr>
              <w:pStyle w:val="TableBody"/>
              <w:rPr>
                <w:b/>
                <w:bCs/>
              </w:rPr>
            </w:pPr>
            <w:r w:rsidRPr="00911AB1">
              <w:rPr>
                <w:b/>
                <w:bCs/>
              </w:rPr>
              <w:t>Currency</w:t>
            </w:r>
          </w:p>
        </w:tc>
        <w:tc>
          <w:tcPr>
            <w:tcW w:w="5844" w:type="dxa"/>
            <w:tcBorders>
              <w:top w:val="single" w:sz="4" w:space="0" w:color="000000"/>
              <w:left w:val="single" w:sz="4" w:space="0" w:color="000000"/>
              <w:bottom w:val="single" w:sz="4" w:space="0" w:color="000000"/>
              <w:right w:val="single" w:sz="4" w:space="0" w:color="000000"/>
            </w:tcBorders>
          </w:tcPr>
          <w:p w14:paraId="115D9EBA" w14:textId="5D9AB7AE" w:rsidR="008B2C43" w:rsidRDefault="008B2C43" w:rsidP="00911AB1">
            <w:pPr>
              <w:pStyle w:val="TableBody"/>
            </w:pPr>
            <w:r>
              <w:t xml:space="preserve">Currency for which the history details are reported.  </w:t>
            </w:r>
          </w:p>
        </w:tc>
      </w:tr>
      <w:tr w:rsidR="008B2C43" w14:paraId="354D0C32" w14:textId="77777777" w:rsidTr="001A65CF">
        <w:trPr>
          <w:cantSplit/>
          <w:trHeight w:val="135"/>
        </w:trPr>
        <w:tc>
          <w:tcPr>
            <w:tcW w:w="2226" w:type="dxa"/>
            <w:tcBorders>
              <w:top w:val="single" w:sz="4" w:space="0" w:color="000000"/>
              <w:left w:val="single" w:sz="4" w:space="0" w:color="000000"/>
              <w:bottom w:val="single" w:sz="4" w:space="0" w:color="000000"/>
            </w:tcBorders>
          </w:tcPr>
          <w:p w14:paraId="6B0B58BE" w14:textId="64BE129D" w:rsidR="008B2C43" w:rsidRPr="00911AB1" w:rsidRDefault="008B2C43" w:rsidP="00911AB1">
            <w:pPr>
              <w:pStyle w:val="TableBody"/>
              <w:rPr>
                <w:b/>
                <w:bCs/>
              </w:rPr>
            </w:pPr>
            <w:r w:rsidRPr="00911AB1">
              <w:rPr>
                <w:b/>
                <w:bCs/>
              </w:rPr>
              <w:lastRenderedPageBreak/>
              <w:t>Component Type</w:t>
            </w:r>
          </w:p>
        </w:tc>
        <w:tc>
          <w:tcPr>
            <w:tcW w:w="5844" w:type="dxa"/>
            <w:tcBorders>
              <w:top w:val="single" w:sz="4" w:space="0" w:color="000000"/>
              <w:left w:val="single" w:sz="4" w:space="0" w:color="000000"/>
              <w:bottom w:val="single" w:sz="4" w:space="0" w:color="000000"/>
              <w:right w:val="single" w:sz="4" w:space="0" w:color="000000"/>
            </w:tcBorders>
          </w:tcPr>
          <w:p w14:paraId="2D587353" w14:textId="2E2E804F" w:rsidR="008B2C43" w:rsidRDefault="008B2C43" w:rsidP="00911AB1">
            <w:pPr>
              <w:pStyle w:val="TableBody"/>
            </w:pPr>
            <w:r>
              <w:t>Withdrawals Only, Dispense Only, or Recycling</w:t>
            </w:r>
          </w:p>
        </w:tc>
      </w:tr>
      <w:tr w:rsidR="008B2C43" w14:paraId="07C9EC31" w14:textId="77777777" w:rsidTr="001A65CF">
        <w:trPr>
          <w:cantSplit/>
          <w:trHeight w:val="135"/>
        </w:trPr>
        <w:tc>
          <w:tcPr>
            <w:tcW w:w="2226" w:type="dxa"/>
            <w:tcBorders>
              <w:top w:val="single" w:sz="4" w:space="0" w:color="000000"/>
              <w:left w:val="single" w:sz="4" w:space="0" w:color="000000"/>
              <w:bottom w:val="single" w:sz="4" w:space="0" w:color="000000"/>
            </w:tcBorders>
          </w:tcPr>
          <w:p w14:paraId="34DB6ECE" w14:textId="47018C8B" w:rsidR="008B2C43" w:rsidRPr="00911AB1" w:rsidRDefault="008B2C43" w:rsidP="00911AB1">
            <w:pPr>
              <w:pStyle w:val="TableBody"/>
              <w:rPr>
                <w:b/>
                <w:bCs/>
              </w:rPr>
            </w:pPr>
            <w:r w:rsidRPr="00911AB1">
              <w:rPr>
                <w:b/>
                <w:bCs/>
              </w:rPr>
              <w:t>Cassette</w:t>
            </w:r>
          </w:p>
        </w:tc>
        <w:tc>
          <w:tcPr>
            <w:tcW w:w="5844" w:type="dxa"/>
            <w:tcBorders>
              <w:top w:val="single" w:sz="4" w:space="0" w:color="000000"/>
              <w:left w:val="single" w:sz="4" w:space="0" w:color="000000"/>
              <w:bottom w:val="single" w:sz="4" w:space="0" w:color="000000"/>
              <w:right w:val="single" w:sz="4" w:space="0" w:color="000000"/>
            </w:tcBorders>
          </w:tcPr>
          <w:p w14:paraId="6136A0F6" w14:textId="545AF903" w:rsidR="008B2C43" w:rsidRDefault="008B2C43" w:rsidP="00911AB1">
            <w:pPr>
              <w:pStyle w:val="TableBody"/>
            </w:pPr>
            <w:r>
              <w:t xml:space="preserve">Returns Cassette ID assigned to the </w:t>
            </w:r>
            <w:r w:rsidR="00911AB1">
              <w:t>component</w:t>
            </w:r>
          </w:p>
        </w:tc>
      </w:tr>
      <w:tr w:rsidR="008B2C43" w14:paraId="6A38FC14" w14:textId="77777777" w:rsidTr="001A65CF">
        <w:trPr>
          <w:cantSplit/>
          <w:trHeight w:val="135"/>
        </w:trPr>
        <w:tc>
          <w:tcPr>
            <w:tcW w:w="2226" w:type="dxa"/>
            <w:tcBorders>
              <w:top w:val="single" w:sz="4" w:space="0" w:color="000000"/>
              <w:left w:val="single" w:sz="4" w:space="0" w:color="000000"/>
              <w:bottom w:val="single" w:sz="4" w:space="0" w:color="000000"/>
            </w:tcBorders>
          </w:tcPr>
          <w:p w14:paraId="2B6DED2D" w14:textId="73518DCB" w:rsidR="008B2C43" w:rsidRPr="00911AB1" w:rsidRDefault="008B2C43" w:rsidP="00911AB1">
            <w:pPr>
              <w:pStyle w:val="TableBody"/>
              <w:rPr>
                <w:b/>
                <w:bCs/>
              </w:rPr>
            </w:pPr>
            <w:r w:rsidRPr="00911AB1">
              <w:rPr>
                <w:b/>
                <w:bCs/>
              </w:rPr>
              <w:t>Denomination ID</w:t>
            </w:r>
          </w:p>
        </w:tc>
        <w:tc>
          <w:tcPr>
            <w:tcW w:w="5844" w:type="dxa"/>
            <w:tcBorders>
              <w:top w:val="single" w:sz="4" w:space="0" w:color="000000"/>
              <w:left w:val="single" w:sz="4" w:space="0" w:color="000000"/>
              <w:bottom w:val="single" w:sz="4" w:space="0" w:color="000000"/>
              <w:right w:val="single" w:sz="4" w:space="0" w:color="000000"/>
            </w:tcBorders>
          </w:tcPr>
          <w:p w14:paraId="333097B6" w14:textId="482EA115" w:rsidR="008B2C43" w:rsidRDefault="008B2C43" w:rsidP="00911AB1">
            <w:pPr>
              <w:pStyle w:val="TableBody"/>
            </w:pPr>
            <w:r>
              <w:t>Defines the denomination of each currency included in the historical period selected</w:t>
            </w:r>
          </w:p>
        </w:tc>
      </w:tr>
      <w:tr w:rsidR="008B2C43" w14:paraId="3AB40728" w14:textId="77777777" w:rsidTr="001A65CF">
        <w:trPr>
          <w:cantSplit/>
          <w:trHeight w:val="135"/>
        </w:trPr>
        <w:tc>
          <w:tcPr>
            <w:tcW w:w="2226" w:type="dxa"/>
            <w:tcBorders>
              <w:top w:val="single" w:sz="4" w:space="0" w:color="000000"/>
              <w:left w:val="single" w:sz="4" w:space="0" w:color="000000"/>
              <w:bottom w:val="single" w:sz="4" w:space="0" w:color="000000"/>
            </w:tcBorders>
          </w:tcPr>
          <w:p w14:paraId="67632197" w14:textId="2718ACCA" w:rsidR="008B2C43" w:rsidRPr="00911AB1" w:rsidRDefault="008B2C43" w:rsidP="00911AB1">
            <w:pPr>
              <w:pStyle w:val="TableBody"/>
              <w:rPr>
                <w:b/>
                <w:bCs/>
              </w:rPr>
            </w:pPr>
            <w:r w:rsidRPr="00911AB1">
              <w:rPr>
                <w:b/>
                <w:bCs/>
              </w:rPr>
              <w:t>Quality</w:t>
            </w:r>
          </w:p>
        </w:tc>
        <w:tc>
          <w:tcPr>
            <w:tcW w:w="5844" w:type="dxa"/>
            <w:tcBorders>
              <w:top w:val="single" w:sz="4" w:space="0" w:color="000000"/>
              <w:left w:val="single" w:sz="4" w:space="0" w:color="000000"/>
              <w:bottom w:val="single" w:sz="4" w:space="0" w:color="000000"/>
              <w:right w:val="single" w:sz="4" w:space="0" w:color="000000"/>
            </w:tcBorders>
          </w:tcPr>
          <w:p w14:paraId="610C94C4" w14:textId="3F7E4014" w:rsidR="008B2C43" w:rsidRDefault="008B2C43" w:rsidP="00911AB1">
            <w:pPr>
              <w:pStyle w:val="TableBody"/>
            </w:pPr>
            <w:r>
              <w:t>Designation of Note/Cash Quality by denomination</w:t>
            </w:r>
          </w:p>
        </w:tc>
      </w:tr>
      <w:tr w:rsidR="008B2C43" w14:paraId="38488C04" w14:textId="77777777" w:rsidTr="001A65CF">
        <w:trPr>
          <w:cantSplit/>
          <w:trHeight w:val="135"/>
        </w:trPr>
        <w:tc>
          <w:tcPr>
            <w:tcW w:w="2226" w:type="dxa"/>
            <w:tcBorders>
              <w:top w:val="single" w:sz="4" w:space="0" w:color="000000"/>
              <w:left w:val="single" w:sz="4" w:space="0" w:color="000000"/>
              <w:bottom w:val="single" w:sz="4" w:space="0" w:color="000000"/>
            </w:tcBorders>
          </w:tcPr>
          <w:p w14:paraId="28857B65" w14:textId="58B321ED" w:rsidR="008B2C43" w:rsidRPr="00911AB1" w:rsidRDefault="008B2C43" w:rsidP="00911AB1">
            <w:pPr>
              <w:pStyle w:val="TableBody"/>
              <w:rPr>
                <w:b/>
                <w:bCs/>
              </w:rPr>
            </w:pPr>
            <w:r w:rsidRPr="00911AB1">
              <w:rPr>
                <w:b/>
                <w:bCs/>
              </w:rPr>
              <w:t>Open Bal</w:t>
            </w:r>
          </w:p>
        </w:tc>
        <w:tc>
          <w:tcPr>
            <w:tcW w:w="5844" w:type="dxa"/>
            <w:tcBorders>
              <w:top w:val="single" w:sz="4" w:space="0" w:color="000000"/>
              <w:left w:val="single" w:sz="4" w:space="0" w:color="000000"/>
              <w:bottom w:val="single" w:sz="4" w:space="0" w:color="000000"/>
              <w:right w:val="single" w:sz="4" w:space="0" w:color="000000"/>
            </w:tcBorders>
          </w:tcPr>
          <w:p w14:paraId="23DB89F7" w14:textId="4DDCF233" w:rsidR="008B2C43" w:rsidRDefault="008B2C43" w:rsidP="00911AB1">
            <w:pPr>
              <w:pStyle w:val="TableBody"/>
            </w:pPr>
            <w:r>
              <w:t>The starting balance represent</w:t>
            </w:r>
            <w:r w:rsidR="001D6B7D">
              <w:t>s</w:t>
            </w:r>
            <w:r>
              <w:t xml:space="preserve"> the closing balance of the last day.</w:t>
            </w:r>
          </w:p>
        </w:tc>
      </w:tr>
      <w:tr w:rsidR="008B2C43" w14:paraId="5B8FE271" w14:textId="77777777" w:rsidTr="001A65CF">
        <w:trPr>
          <w:cantSplit/>
          <w:trHeight w:val="135"/>
        </w:trPr>
        <w:tc>
          <w:tcPr>
            <w:tcW w:w="2226" w:type="dxa"/>
            <w:tcBorders>
              <w:top w:val="single" w:sz="4" w:space="0" w:color="000000"/>
              <w:left w:val="single" w:sz="4" w:space="0" w:color="000000"/>
              <w:bottom w:val="single" w:sz="4" w:space="0" w:color="000000"/>
            </w:tcBorders>
          </w:tcPr>
          <w:p w14:paraId="14188EBA" w14:textId="2C0E40CF" w:rsidR="008B2C43" w:rsidRPr="00911AB1" w:rsidRDefault="008B2C43" w:rsidP="00911AB1">
            <w:pPr>
              <w:pStyle w:val="TableBody"/>
              <w:rPr>
                <w:b/>
                <w:bCs/>
              </w:rPr>
            </w:pPr>
            <w:r w:rsidRPr="00911AB1">
              <w:rPr>
                <w:b/>
                <w:bCs/>
              </w:rPr>
              <w:t>Deliveries</w:t>
            </w:r>
          </w:p>
        </w:tc>
        <w:tc>
          <w:tcPr>
            <w:tcW w:w="5844" w:type="dxa"/>
            <w:tcBorders>
              <w:top w:val="single" w:sz="4" w:space="0" w:color="000000"/>
              <w:left w:val="single" w:sz="4" w:space="0" w:color="000000"/>
              <w:bottom w:val="single" w:sz="4" w:space="0" w:color="000000"/>
              <w:right w:val="single" w:sz="4" w:space="0" w:color="000000"/>
            </w:tcBorders>
          </w:tcPr>
          <w:p w14:paraId="0D283BEE" w14:textId="39D91C57" w:rsidR="008B2C43" w:rsidRDefault="008B2C43" w:rsidP="00911AB1">
            <w:pPr>
              <w:pStyle w:val="TableBody"/>
            </w:pPr>
            <w:r>
              <w:t>Planned deliveries for that date.</w:t>
            </w:r>
          </w:p>
        </w:tc>
      </w:tr>
      <w:tr w:rsidR="008B2C43" w14:paraId="6ABE224E" w14:textId="77777777" w:rsidTr="001A65CF">
        <w:trPr>
          <w:cantSplit/>
          <w:trHeight w:val="135"/>
        </w:trPr>
        <w:tc>
          <w:tcPr>
            <w:tcW w:w="2226" w:type="dxa"/>
            <w:tcBorders>
              <w:top w:val="single" w:sz="4" w:space="0" w:color="000000"/>
              <w:left w:val="single" w:sz="4" w:space="0" w:color="000000"/>
              <w:bottom w:val="single" w:sz="4" w:space="0" w:color="000000"/>
            </w:tcBorders>
          </w:tcPr>
          <w:p w14:paraId="4B8CEA06" w14:textId="592118F6" w:rsidR="008B2C43" w:rsidRPr="00911AB1" w:rsidRDefault="008B2C43" w:rsidP="00911AB1">
            <w:pPr>
              <w:pStyle w:val="TableBody"/>
              <w:rPr>
                <w:b/>
                <w:bCs/>
              </w:rPr>
            </w:pPr>
            <w:r w:rsidRPr="00911AB1">
              <w:rPr>
                <w:b/>
                <w:bCs/>
              </w:rPr>
              <w:t>Returns</w:t>
            </w:r>
          </w:p>
        </w:tc>
        <w:tc>
          <w:tcPr>
            <w:tcW w:w="5844" w:type="dxa"/>
            <w:tcBorders>
              <w:top w:val="single" w:sz="4" w:space="0" w:color="000000"/>
              <w:left w:val="single" w:sz="4" w:space="0" w:color="000000"/>
              <w:bottom w:val="single" w:sz="4" w:space="0" w:color="000000"/>
              <w:right w:val="single" w:sz="4" w:space="0" w:color="000000"/>
            </w:tcBorders>
          </w:tcPr>
          <w:p w14:paraId="77FAC756" w14:textId="25663DA2" w:rsidR="008B2C43" w:rsidRDefault="008B2C43" w:rsidP="00911AB1">
            <w:pPr>
              <w:pStyle w:val="TableBody"/>
            </w:pPr>
            <w:r>
              <w:t>For branches and replacement</w:t>
            </w:r>
            <w:r w:rsidR="00914210">
              <w:t>s</w:t>
            </w:r>
            <w:r w:rsidR="001D6B7D">
              <w:t>,</w:t>
            </w:r>
            <w:r>
              <w:t xml:space="preserve"> ATMs represent the amount of cash returned.</w:t>
            </w:r>
          </w:p>
        </w:tc>
      </w:tr>
      <w:tr w:rsidR="008B2C43" w14:paraId="7C8E8B0F" w14:textId="77777777" w:rsidTr="001A65CF">
        <w:trPr>
          <w:cantSplit/>
          <w:trHeight w:val="135"/>
        </w:trPr>
        <w:tc>
          <w:tcPr>
            <w:tcW w:w="2226" w:type="dxa"/>
            <w:tcBorders>
              <w:top w:val="single" w:sz="4" w:space="0" w:color="000000"/>
              <w:left w:val="single" w:sz="4" w:space="0" w:color="000000"/>
              <w:bottom w:val="single" w:sz="4" w:space="0" w:color="000000"/>
            </w:tcBorders>
          </w:tcPr>
          <w:p w14:paraId="4EE3B250" w14:textId="2E2D5F7F" w:rsidR="008B2C43" w:rsidRPr="00911AB1" w:rsidRDefault="008B2C43" w:rsidP="00911AB1">
            <w:pPr>
              <w:pStyle w:val="TableBody"/>
              <w:rPr>
                <w:b/>
                <w:bCs/>
              </w:rPr>
            </w:pPr>
            <w:r w:rsidRPr="00911AB1">
              <w:rPr>
                <w:b/>
                <w:bCs/>
              </w:rPr>
              <w:t>Unplanned Deliveries</w:t>
            </w:r>
          </w:p>
        </w:tc>
        <w:tc>
          <w:tcPr>
            <w:tcW w:w="5844" w:type="dxa"/>
            <w:tcBorders>
              <w:top w:val="single" w:sz="4" w:space="0" w:color="000000"/>
              <w:left w:val="single" w:sz="4" w:space="0" w:color="000000"/>
              <w:bottom w:val="single" w:sz="4" w:space="0" w:color="000000"/>
              <w:right w:val="single" w:sz="4" w:space="0" w:color="000000"/>
            </w:tcBorders>
          </w:tcPr>
          <w:p w14:paraId="103C8387" w14:textId="0A891F05" w:rsidR="008B2C43" w:rsidRDefault="008B2C43" w:rsidP="00911AB1">
            <w:pPr>
              <w:pStyle w:val="TableBody"/>
            </w:pPr>
            <w:r>
              <w:t xml:space="preserve">Emergency delivery </w:t>
            </w:r>
            <w:r w:rsidR="00914210">
              <w:t xml:space="preserve">is </w:t>
            </w:r>
            <w:r>
              <w:t>triggered when the opening balances are under the required balance.</w:t>
            </w:r>
          </w:p>
        </w:tc>
      </w:tr>
      <w:tr w:rsidR="008B2C43" w14:paraId="0B3B615C" w14:textId="77777777" w:rsidTr="008B2C43">
        <w:trPr>
          <w:cantSplit/>
          <w:trHeight w:val="135"/>
        </w:trPr>
        <w:tc>
          <w:tcPr>
            <w:tcW w:w="2226" w:type="dxa"/>
            <w:tcBorders>
              <w:top w:val="single" w:sz="4" w:space="0" w:color="000000"/>
              <w:left w:val="single" w:sz="4" w:space="0" w:color="000000"/>
              <w:bottom w:val="single" w:sz="4" w:space="0" w:color="000000"/>
            </w:tcBorders>
          </w:tcPr>
          <w:p w14:paraId="12159999" w14:textId="0DCEC9AC" w:rsidR="008B2C43" w:rsidRPr="00911AB1" w:rsidRDefault="008B2C43" w:rsidP="00911AB1">
            <w:pPr>
              <w:pStyle w:val="TableBody"/>
              <w:rPr>
                <w:b/>
                <w:bCs/>
              </w:rPr>
            </w:pPr>
            <w:r w:rsidRPr="00911AB1">
              <w:rPr>
                <w:b/>
                <w:bCs/>
              </w:rPr>
              <w:t>Unplanned Returns</w:t>
            </w:r>
          </w:p>
        </w:tc>
        <w:tc>
          <w:tcPr>
            <w:tcW w:w="5844" w:type="dxa"/>
            <w:tcBorders>
              <w:top w:val="single" w:sz="4" w:space="0" w:color="000000"/>
              <w:left w:val="single" w:sz="4" w:space="0" w:color="000000"/>
              <w:bottom w:val="single" w:sz="4" w:space="0" w:color="000000"/>
              <w:right w:val="single" w:sz="4" w:space="0" w:color="000000"/>
            </w:tcBorders>
          </w:tcPr>
          <w:p w14:paraId="61B22B7E" w14:textId="0779B624" w:rsidR="008B2C43" w:rsidRDefault="008B2C43" w:rsidP="00911AB1">
            <w:pPr>
              <w:pStyle w:val="TableBody"/>
            </w:pPr>
            <w:r>
              <w:t xml:space="preserve">Emergency return </w:t>
            </w:r>
            <w:r w:rsidR="00914210">
              <w:t xml:space="preserve">is </w:t>
            </w:r>
            <w:r>
              <w:t>triggered when the opening balances are over the maximum holding.</w:t>
            </w:r>
          </w:p>
        </w:tc>
      </w:tr>
      <w:tr w:rsidR="008B2C43" w14:paraId="6E1EDD14" w14:textId="77777777" w:rsidTr="008B2C43">
        <w:trPr>
          <w:cantSplit/>
          <w:trHeight w:val="135"/>
        </w:trPr>
        <w:tc>
          <w:tcPr>
            <w:tcW w:w="2226" w:type="dxa"/>
            <w:tcBorders>
              <w:top w:val="single" w:sz="4" w:space="0" w:color="000000"/>
              <w:left w:val="single" w:sz="4" w:space="0" w:color="000000"/>
              <w:bottom w:val="single" w:sz="4" w:space="0" w:color="000000"/>
            </w:tcBorders>
          </w:tcPr>
          <w:p w14:paraId="723A8436" w14:textId="42D16F02" w:rsidR="008B2C43" w:rsidRPr="00911AB1" w:rsidRDefault="008B2C43" w:rsidP="00911AB1">
            <w:pPr>
              <w:pStyle w:val="TableBody"/>
              <w:rPr>
                <w:b/>
                <w:bCs/>
              </w:rPr>
            </w:pPr>
            <w:r w:rsidRPr="00911AB1">
              <w:rPr>
                <w:b/>
                <w:bCs/>
              </w:rPr>
              <w:t>Pre Srv</w:t>
            </w:r>
          </w:p>
        </w:tc>
        <w:tc>
          <w:tcPr>
            <w:tcW w:w="5844" w:type="dxa"/>
            <w:tcBorders>
              <w:top w:val="single" w:sz="4" w:space="0" w:color="000000"/>
              <w:left w:val="single" w:sz="4" w:space="0" w:color="000000"/>
              <w:bottom w:val="single" w:sz="4" w:space="0" w:color="000000"/>
              <w:right w:val="single" w:sz="4" w:space="0" w:color="000000"/>
            </w:tcBorders>
          </w:tcPr>
          <w:p w14:paraId="49EEEDA0" w14:textId="304477C4" w:rsidR="008B2C43" w:rsidRDefault="008B2C43" w:rsidP="00911AB1">
            <w:pPr>
              <w:pStyle w:val="TableBody"/>
            </w:pPr>
            <w:r>
              <w:rPr>
                <w:b/>
              </w:rPr>
              <w:t xml:space="preserve">For ATMs only, </w:t>
            </w:r>
            <w:r>
              <w:t xml:space="preserve">this amount indicates how much cash was withdrawn on a delivery day </w:t>
            </w:r>
            <w:r w:rsidR="00914210">
              <w:t>before</w:t>
            </w:r>
            <w:r>
              <w:t xml:space="preserve"> the service action.</w:t>
            </w:r>
          </w:p>
        </w:tc>
      </w:tr>
      <w:tr w:rsidR="008B2C43" w14:paraId="6AD29395" w14:textId="77777777" w:rsidTr="008B2C43">
        <w:trPr>
          <w:cantSplit/>
          <w:trHeight w:val="135"/>
        </w:trPr>
        <w:tc>
          <w:tcPr>
            <w:tcW w:w="2226" w:type="dxa"/>
            <w:tcBorders>
              <w:top w:val="single" w:sz="4" w:space="0" w:color="000000"/>
              <w:left w:val="single" w:sz="4" w:space="0" w:color="000000"/>
              <w:bottom w:val="single" w:sz="4" w:space="0" w:color="000000"/>
            </w:tcBorders>
          </w:tcPr>
          <w:p w14:paraId="2BAE3C28" w14:textId="3B77CED7" w:rsidR="008B2C43" w:rsidRPr="00911AB1" w:rsidRDefault="008B2C43" w:rsidP="00911AB1">
            <w:pPr>
              <w:pStyle w:val="TableBody"/>
              <w:rPr>
                <w:b/>
                <w:bCs/>
              </w:rPr>
            </w:pPr>
            <w:r w:rsidRPr="00911AB1">
              <w:rPr>
                <w:b/>
                <w:bCs/>
              </w:rPr>
              <w:t xml:space="preserve">Deposits </w:t>
            </w:r>
          </w:p>
        </w:tc>
        <w:tc>
          <w:tcPr>
            <w:tcW w:w="5844" w:type="dxa"/>
            <w:tcBorders>
              <w:top w:val="single" w:sz="4" w:space="0" w:color="000000"/>
              <w:left w:val="single" w:sz="4" w:space="0" w:color="000000"/>
              <w:bottom w:val="single" w:sz="4" w:space="0" w:color="000000"/>
              <w:right w:val="single" w:sz="4" w:space="0" w:color="000000"/>
            </w:tcBorders>
          </w:tcPr>
          <w:p w14:paraId="564687BF" w14:textId="7E46F25B" w:rsidR="008B2C43" w:rsidRDefault="008B2C43" w:rsidP="00911AB1">
            <w:pPr>
              <w:pStyle w:val="TableBody"/>
            </w:pPr>
            <w:r>
              <w:t>Represent customer deposits during that date.</w:t>
            </w:r>
          </w:p>
        </w:tc>
      </w:tr>
      <w:tr w:rsidR="008B2C43" w14:paraId="2083D426" w14:textId="77777777" w:rsidTr="008B2C43">
        <w:trPr>
          <w:cantSplit/>
          <w:trHeight w:val="135"/>
        </w:trPr>
        <w:tc>
          <w:tcPr>
            <w:tcW w:w="2226" w:type="dxa"/>
            <w:tcBorders>
              <w:top w:val="single" w:sz="4" w:space="0" w:color="000000"/>
              <w:left w:val="single" w:sz="4" w:space="0" w:color="000000"/>
              <w:bottom w:val="single" w:sz="4" w:space="0" w:color="000000"/>
            </w:tcBorders>
          </w:tcPr>
          <w:p w14:paraId="041ACB7F" w14:textId="02CC8E9D" w:rsidR="008B2C43" w:rsidRPr="00911AB1" w:rsidRDefault="008B2C43" w:rsidP="00911AB1">
            <w:pPr>
              <w:pStyle w:val="TableBody"/>
              <w:rPr>
                <w:b/>
                <w:bCs/>
              </w:rPr>
            </w:pPr>
            <w:r w:rsidRPr="00911AB1">
              <w:rPr>
                <w:b/>
                <w:bCs/>
              </w:rPr>
              <w:t>Withdrawals</w:t>
            </w:r>
          </w:p>
        </w:tc>
        <w:tc>
          <w:tcPr>
            <w:tcW w:w="5844" w:type="dxa"/>
            <w:tcBorders>
              <w:top w:val="single" w:sz="4" w:space="0" w:color="000000"/>
              <w:left w:val="single" w:sz="4" w:space="0" w:color="000000"/>
              <w:bottom w:val="single" w:sz="4" w:space="0" w:color="000000"/>
              <w:right w:val="single" w:sz="4" w:space="0" w:color="000000"/>
            </w:tcBorders>
          </w:tcPr>
          <w:p w14:paraId="12FD7525" w14:textId="7C87D2C1" w:rsidR="008B2C43" w:rsidRDefault="008B2C43" w:rsidP="00911AB1">
            <w:pPr>
              <w:pStyle w:val="TableBody"/>
            </w:pPr>
            <w:r>
              <w:t>Represent customer withdrawals during that date.</w:t>
            </w:r>
          </w:p>
        </w:tc>
      </w:tr>
      <w:tr w:rsidR="008B2C43" w14:paraId="352EDC06" w14:textId="77777777" w:rsidTr="001A65CF">
        <w:trPr>
          <w:cantSplit/>
          <w:trHeight w:val="135"/>
        </w:trPr>
        <w:tc>
          <w:tcPr>
            <w:tcW w:w="2226" w:type="dxa"/>
            <w:tcBorders>
              <w:top w:val="single" w:sz="4" w:space="0" w:color="000000"/>
              <w:left w:val="single" w:sz="4" w:space="0" w:color="000000"/>
              <w:bottom w:val="single" w:sz="4" w:space="0" w:color="000000"/>
            </w:tcBorders>
          </w:tcPr>
          <w:p w14:paraId="42ACD4EA" w14:textId="01AD3F63" w:rsidR="008B2C43" w:rsidRPr="00911AB1" w:rsidRDefault="008B2C43" w:rsidP="00911AB1">
            <w:pPr>
              <w:pStyle w:val="TableBody"/>
              <w:rPr>
                <w:b/>
                <w:bCs/>
              </w:rPr>
            </w:pPr>
            <w:r w:rsidRPr="00911AB1">
              <w:rPr>
                <w:b/>
                <w:bCs/>
              </w:rPr>
              <w:t>Closing Balance</w:t>
            </w:r>
          </w:p>
        </w:tc>
        <w:tc>
          <w:tcPr>
            <w:tcW w:w="5844" w:type="dxa"/>
            <w:tcBorders>
              <w:top w:val="single" w:sz="4" w:space="0" w:color="000000"/>
              <w:left w:val="single" w:sz="4" w:space="0" w:color="000000"/>
              <w:bottom w:val="single" w:sz="4" w:space="0" w:color="000000"/>
              <w:right w:val="single" w:sz="4" w:space="0" w:color="000000"/>
            </w:tcBorders>
          </w:tcPr>
          <w:p w14:paraId="7B70E5DA" w14:textId="6E657A86" w:rsidR="008B2C43" w:rsidRDefault="008B2C43" w:rsidP="00911AB1">
            <w:pPr>
              <w:pStyle w:val="TableBody"/>
            </w:pPr>
            <w:r>
              <w:t>Closing balance at the end of the day.</w:t>
            </w:r>
          </w:p>
        </w:tc>
      </w:tr>
    </w:tbl>
    <w:p w14:paraId="5BB877C4" w14:textId="77777777" w:rsidR="003643FC" w:rsidRDefault="003643FC" w:rsidP="000778FC">
      <w:pPr>
        <w:pStyle w:val="BodyText"/>
        <w:rPr>
          <w:rFonts w:eastAsia="MS Mincho"/>
        </w:rPr>
      </w:pPr>
    </w:p>
    <w:p w14:paraId="5F963BFA" w14:textId="327D2F9D" w:rsidR="00916881" w:rsidRDefault="00916881" w:rsidP="004D2E51">
      <w:pPr>
        <w:pStyle w:val="Heading2"/>
        <w:rPr>
          <w:rFonts w:eastAsia="MS Mincho"/>
        </w:rPr>
      </w:pPr>
      <w:bookmarkStart w:id="3822" w:name="_Downtime"/>
      <w:bookmarkStart w:id="3823" w:name="_Toc128718778"/>
      <w:bookmarkEnd w:id="3822"/>
      <w:r>
        <w:rPr>
          <w:rFonts w:eastAsia="MS Mincho"/>
        </w:rPr>
        <w:t>Downtime</w:t>
      </w:r>
      <w:bookmarkEnd w:id="3803"/>
      <w:bookmarkEnd w:id="3807"/>
      <w:bookmarkEnd w:id="3823"/>
    </w:p>
    <w:p w14:paraId="13C2DBE2" w14:textId="77777777" w:rsidR="00FD519E" w:rsidRDefault="00916881" w:rsidP="003925B7">
      <w:pPr>
        <w:pStyle w:val="BodyText"/>
        <w:rPr>
          <w:ins w:id="3824" w:author="Moses, Robbie" w:date="2023-03-02T01:00:00Z"/>
        </w:rPr>
      </w:pPr>
      <w:r>
        <w:t xml:space="preserve">The Downtime Report provides details on the downtimes that have been loaded into OptiCash for ATMs.  </w:t>
      </w:r>
    </w:p>
    <w:p w14:paraId="2187C9A1" w14:textId="0D71AF1A" w:rsidR="00916881" w:rsidRDefault="00916881" w:rsidP="00FD519E">
      <w:pPr>
        <w:pStyle w:val="Note"/>
        <w:pPrChange w:id="3825" w:author="Moses, Robbie" w:date="2023-03-02T01:01:00Z">
          <w:pPr>
            <w:pStyle w:val="BodyText"/>
          </w:pPr>
        </w:pPrChange>
      </w:pPr>
      <w:del w:id="3826" w:author="Moses, Robbie" w:date="2023-03-02T01:01:00Z">
        <w:r w:rsidRPr="00FD519E" w:rsidDel="00FD519E">
          <w:rPr>
            <w:b/>
            <w:bCs/>
            <w:rPrChange w:id="3827" w:author="Moses, Robbie" w:date="2023-03-02T01:01:00Z">
              <w:rPr/>
            </w:rPrChange>
          </w:rPr>
          <w:delText>Please n</w:delText>
        </w:r>
      </w:del>
      <w:ins w:id="3828" w:author="Moses, Robbie" w:date="2023-03-02T01:01:00Z">
        <w:r w:rsidR="00FD519E" w:rsidRPr="00FD519E">
          <w:rPr>
            <w:b/>
            <w:bCs/>
            <w:rPrChange w:id="3829" w:author="Moses, Robbie" w:date="2023-03-02T01:01:00Z">
              <w:rPr/>
            </w:rPrChange>
          </w:rPr>
          <w:t>N</w:t>
        </w:r>
      </w:ins>
      <w:r w:rsidRPr="00FD519E">
        <w:rPr>
          <w:b/>
          <w:bCs/>
          <w:rPrChange w:id="3830" w:author="Moses, Robbie" w:date="2023-03-02T01:01:00Z">
            <w:rPr/>
          </w:rPrChange>
        </w:rPr>
        <w:t>ote</w:t>
      </w:r>
      <w:ins w:id="3831" w:author="Moses, Robbie" w:date="2023-03-02T01:01:00Z">
        <w:r w:rsidR="00FD519E">
          <w:t xml:space="preserve">: </w:t>
        </w:r>
      </w:ins>
      <w:commentRangeStart w:id="3832"/>
      <w:del w:id="3833" w:author="Moses, Robbie" w:date="2023-03-02T01:01:00Z">
        <w:r w:rsidDel="00FD519E">
          <w:delText xml:space="preserve"> that c</w:delText>
        </w:r>
      </w:del>
      <w:ins w:id="3834" w:author="Moses, Robbie" w:date="2023-03-02T01:01:00Z">
        <w:r w:rsidR="00FD519E">
          <w:t>C</w:t>
        </w:r>
      </w:ins>
      <w:r>
        <w:t xml:space="preserve">are </w:t>
      </w:r>
      <w:commentRangeEnd w:id="3832"/>
      <w:r w:rsidR="00787C40">
        <w:rPr>
          <w:rStyle w:val="CommentReference"/>
          <w:rFonts w:eastAsia="MS Mincho"/>
          <w:lang w:val="en-US"/>
        </w:rPr>
        <w:commentReference w:id="3832"/>
      </w:r>
      <w:r>
        <w:t xml:space="preserve">should be used when running this report since the results of the report could be quite large. </w:t>
      </w:r>
    </w:p>
    <w:p w14:paraId="714ED6DD" w14:textId="4435B31D" w:rsidR="00916881" w:rsidRDefault="00916881" w:rsidP="00F63174">
      <w:pPr>
        <w:pStyle w:val="Caption"/>
        <w:spacing w:before="0" w:after="120"/>
        <w:ind w:left="187" w:hanging="187"/>
        <w:outlineLvl w:val="0"/>
      </w:pPr>
      <w:bookmarkStart w:id="3835" w:name="_Toc128631118"/>
      <w:r>
        <w:t xml:space="preserve">Table </w:t>
      </w:r>
      <w:r w:rsidR="00027408">
        <w:fldChar w:fldCharType="begin"/>
      </w:r>
      <w:r>
        <w:instrText xml:space="preserve"> SEQ "Table" \*Arabic </w:instrText>
      </w:r>
      <w:r w:rsidR="00027408">
        <w:fldChar w:fldCharType="separate"/>
      </w:r>
      <w:r w:rsidR="00D57607">
        <w:rPr>
          <w:noProof/>
        </w:rPr>
        <w:t>164</w:t>
      </w:r>
      <w:r w:rsidR="00027408">
        <w:rPr>
          <w:noProof/>
        </w:rPr>
        <w:fldChar w:fldCharType="end"/>
      </w:r>
      <w:r>
        <w:t>: Downtime Description</w:t>
      </w:r>
      <w:bookmarkEnd w:id="38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17A6A9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895D105"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680AD05" w14:textId="77777777" w:rsidR="00916881" w:rsidRDefault="00916881" w:rsidP="003925B7">
            <w:pPr>
              <w:pStyle w:val="TableHeading"/>
            </w:pPr>
            <w:r>
              <w:t>Description</w:t>
            </w:r>
          </w:p>
        </w:tc>
      </w:tr>
      <w:tr w:rsidR="00916881" w14:paraId="736AE2FB"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6F6AC"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341EE96" w14:textId="6E3915C8"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rsidRPr="00710902">
              <w:rPr>
                <w:color w:val="4F81BD" w:themeColor="accent1"/>
              </w:rPr>
              <w:t xml:space="preserve"> </w:t>
            </w:r>
          </w:p>
        </w:tc>
      </w:tr>
      <w:tr w:rsidR="00916881" w14:paraId="027A89D8" w14:textId="77777777" w:rsidTr="0009567D">
        <w:trPr>
          <w:cantSplit/>
          <w:trHeight w:val="135"/>
        </w:trPr>
        <w:tc>
          <w:tcPr>
            <w:tcW w:w="2570" w:type="dxa"/>
            <w:tcBorders>
              <w:top w:val="single" w:sz="4" w:space="0" w:color="000000"/>
              <w:left w:val="single" w:sz="4" w:space="0" w:color="000000"/>
              <w:bottom w:val="single" w:sz="4" w:space="0" w:color="000000"/>
            </w:tcBorders>
          </w:tcPr>
          <w:p w14:paraId="6692A600"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F740B8" w14:textId="77777777" w:rsidR="00916881" w:rsidRDefault="00916881" w:rsidP="003925B7">
            <w:pPr>
              <w:pStyle w:val="TableBody"/>
            </w:pPr>
            <w:r>
              <w:t xml:space="preserve">Unique alphanumeric identification of the Cashpoint. </w:t>
            </w:r>
          </w:p>
        </w:tc>
      </w:tr>
      <w:tr w:rsidR="00916881" w14:paraId="441ABB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206E362" w14:textId="77777777" w:rsidR="00916881" w:rsidRPr="003925B7" w:rsidRDefault="00916881" w:rsidP="003925B7">
            <w:pPr>
              <w:pStyle w:val="TableBody"/>
              <w:rPr>
                <w:b/>
                <w:bCs/>
              </w:rPr>
            </w:pPr>
            <w:r w:rsidRPr="003925B7">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4D4DFE1F" w14:textId="77777777" w:rsidR="00916881" w:rsidRDefault="00916881" w:rsidP="003925B7">
            <w:pPr>
              <w:pStyle w:val="TableBody"/>
            </w:pPr>
            <w:r>
              <w:t>Starting date of the report</w:t>
            </w:r>
          </w:p>
        </w:tc>
      </w:tr>
      <w:tr w:rsidR="00916881" w14:paraId="24DA3BC4" w14:textId="77777777" w:rsidTr="0009567D">
        <w:trPr>
          <w:cantSplit/>
          <w:trHeight w:val="135"/>
        </w:trPr>
        <w:tc>
          <w:tcPr>
            <w:tcW w:w="2570" w:type="dxa"/>
            <w:tcBorders>
              <w:top w:val="single" w:sz="4" w:space="0" w:color="000000"/>
              <w:left w:val="single" w:sz="4" w:space="0" w:color="000000"/>
              <w:bottom w:val="single" w:sz="4" w:space="0" w:color="000000"/>
            </w:tcBorders>
          </w:tcPr>
          <w:p w14:paraId="50A0F848" w14:textId="77777777" w:rsidR="00916881" w:rsidRPr="003925B7" w:rsidRDefault="00916881" w:rsidP="003925B7">
            <w:pPr>
              <w:pStyle w:val="TableBody"/>
              <w:rPr>
                <w:b/>
                <w:bCs/>
              </w:rPr>
            </w:pPr>
            <w:r w:rsidRPr="003925B7">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A61CBF4" w14:textId="7E56B92F" w:rsidR="00916881" w:rsidRDefault="00916881" w:rsidP="003925B7">
            <w:pPr>
              <w:pStyle w:val="TableBody"/>
            </w:pPr>
            <w:r>
              <w:t xml:space="preserve">Ending </w:t>
            </w:r>
            <w:ins w:id="3836" w:author="Moses, Robbie" w:date="2023-03-02T01:01:00Z">
              <w:r w:rsidR="00FD519E">
                <w:t>d</w:t>
              </w:r>
            </w:ins>
            <w:del w:id="3837" w:author="Moses, Robbie" w:date="2023-03-02T01:01:00Z">
              <w:r w:rsidDel="00FD519E">
                <w:delText>D</w:delText>
              </w:r>
            </w:del>
            <w:r>
              <w:t>ate of the report</w:t>
            </w:r>
          </w:p>
        </w:tc>
      </w:tr>
      <w:tr w:rsidR="00916881" w14:paraId="17F5947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3385CC" w14:textId="77777777" w:rsidR="00916881" w:rsidRPr="003925B7" w:rsidRDefault="00916881" w:rsidP="003925B7">
            <w:pPr>
              <w:pStyle w:val="TableBody"/>
              <w:rPr>
                <w:b/>
                <w:bCs/>
              </w:rPr>
            </w:pPr>
            <w:r w:rsidRPr="003925B7">
              <w:rPr>
                <w:b/>
                <w:bCs/>
              </w:rPr>
              <w:lastRenderedPageBreak/>
              <w:t>Date</w:t>
            </w:r>
          </w:p>
        </w:tc>
        <w:tc>
          <w:tcPr>
            <w:tcW w:w="5500" w:type="dxa"/>
            <w:tcBorders>
              <w:top w:val="single" w:sz="4" w:space="0" w:color="000000"/>
              <w:left w:val="single" w:sz="4" w:space="0" w:color="000000"/>
              <w:bottom w:val="single" w:sz="4" w:space="0" w:color="000000"/>
              <w:right w:val="single" w:sz="4" w:space="0" w:color="000000"/>
            </w:tcBorders>
          </w:tcPr>
          <w:p w14:paraId="4AA0DAC5" w14:textId="77777777" w:rsidR="00916881" w:rsidRDefault="00916881" w:rsidP="003925B7">
            <w:pPr>
              <w:pStyle w:val="TableBody"/>
            </w:pPr>
            <w:r>
              <w:t>Date of the reported occurrence of the downtimes</w:t>
            </w:r>
          </w:p>
        </w:tc>
      </w:tr>
      <w:tr w:rsidR="00916881" w14:paraId="67832AF1" w14:textId="77777777" w:rsidTr="0009567D">
        <w:trPr>
          <w:cantSplit/>
          <w:trHeight w:val="135"/>
        </w:trPr>
        <w:tc>
          <w:tcPr>
            <w:tcW w:w="2570" w:type="dxa"/>
            <w:tcBorders>
              <w:top w:val="single" w:sz="4" w:space="0" w:color="000000"/>
              <w:left w:val="single" w:sz="4" w:space="0" w:color="000000"/>
              <w:bottom w:val="single" w:sz="4" w:space="0" w:color="000000"/>
            </w:tcBorders>
          </w:tcPr>
          <w:p w14:paraId="434DEF27" w14:textId="77777777" w:rsidR="00916881" w:rsidRPr="003925B7" w:rsidRDefault="00916881" w:rsidP="003925B7">
            <w:pPr>
              <w:pStyle w:val="TableBody"/>
              <w:rPr>
                <w:b/>
                <w:bCs/>
              </w:rPr>
            </w:pPr>
            <w:r w:rsidRPr="003925B7">
              <w:rPr>
                <w:b/>
                <w:bCs/>
              </w:rPr>
              <w:t>Downtime reasons</w:t>
            </w:r>
          </w:p>
        </w:tc>
        <w:tc>
          <w:tcPr>
            <w:tcW w:w="5500" w:type="dxa"/>
            <w:tcBorders>
              <w:top w:val="single" w:sz="4" w:space="0" w:color="000000"/>
              <w:left w:val="single" w:sz="4" w:space="0" w:color="000000"/>
              <w:bottom w:val="single" w:sz="4" w:space="0" w:color="000000"/>
              <w:right w:val="single" w:sz="4" w:space="0" w:color="000000"/>
            </w:tcBorders>
          </w:tcPr>
          <w:p w14:paraId="1FDC750D" w14:textId="77777777" w:rsidR="00916881" w:rsidRDefault="00916881" w:rsidP="003925B7">
            <w:pPr>
              <w:pStyle w:val="TableBody"/>
            </w:pPr>
            <w:r>
              <w:t xml:space="preserve">9 different reasons can be defined and displayed. </w:t>
            </w:r>
          </w:p>
        </w:tc>
      </w:tr>
      <w:tr w:rsidR="00916881" w14:paraId="2A4D81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35ABC" w14:textId="77777777" w:rsidR="00916881" w:rsidRPr="003925B7" w:rsidRDefault="00916881" w:rsidP="003925B7">
            <w:pPr>
              <w:pStyle w:val="TableBody"/>
              <w:rPr>
                <w:b/>
                <w:bCs/>
              </w:rPr>
            </w:pPr>
            <w:r w:rsidRPr="003925B7">
              <w:rPr>
                <w:b/>
                <w:bCs/>
              </w:rPr>
              <w:t>Total Uptime</w:t>
            </w:r>
          </w:p>
        </w:tc>
        <w:tc>
          <w:tcPr>
            <w:tcW w:w="5500" w:type="dxa"/>
            <w:tcBorders>
              <w:top w:val="single" w:sz="4" w:space="0" w:color="000000"/>
              <w:left w:val="single" w:sz="4" w:space="0" w:color="000000"/>
              <w:bottom w:val="single" w:sz="4" w:space="0" w:color="000000"/>
              <w:right w:val="single" w:sz="4" w:space="0" w:color="000000"/>
            </w:tcBorders>
          </w:tcPr>
          <w:p w14:paraId="378CA973" w14:textId="77777777" w:rsidR="00916881" w:rsidRDefault="00916881" w:rsidP="003925B7">
            <w:pPr>
              <w:pStyle w:val="TableBody"/>
            </w:pPr>
            <w:r>
              <w:t>The total percentage of time the ATM was available for the day.</w:t>
            </w:r>
          </w:p>
        </w:tc>
      </w:tr>
    </w:tbl>
    <w:p w14:paraId="7A76E4C8" w14:textId="3C03158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33C48B" w14:textId="77777777" w:rsidR="00916881" w:rsidRDefault="00916881" w:rsidP="000778FC">
      <w:pPr>
        <w:pStyle w:val="BodyText"/>
      </w:pPr>
    </w:p>
    <w:p w14:paraId="6307D3F2" w14:textId="0680B52A" w:rsidR="00916881" w:rsidRDefault="00916881" w:rsidP="004D2E51">
      <w:pPr>
        <w:pStyle w:val="Heading2"/>
        <w:rPr>
          <w:rFonts w:eastAsia="MS Mincho"/>
        </w:rPr>
      </w:pPr>
      <w:bookmarkStart w:id="3838" w:name="_Ref236108160"/>
      <w:bookmarkStart w:id="3839" w:name="_Toc128718779"/>
      <w:r>
        <w:rPr>
          <w:rFonts w:eastAsia="MS Mincho"/>
        </w:rPr>
        <w:t>Orders</w:t>
      </w:r>
      <w:bookmarkEnd w:id="3778"/>
      <w:bookmarkEnd w:id="3838"/>
      <w:bookmarkEnd w:id="3839"/>
    </w:p>
    <w:p w14:paraId="3E5AE7BF" w14:textId="77777777" w:rsidR="00916881" w:rsidRDefault="00916881" w:rsidP="003925B7">
      <w:pPr>
        <w:pStyle w:val="BodyText"/>
      </w:pPr>
      <w:r>
        <w:t>The Orders Report allows the user to print orders that have been committed by the branch and the ATM group. This report allows the user to have information by denomination and currency and also to report orders generated in the past.</w:t>
      </w:r>
    </w:p>
    <w:p w14:paraId="40795564" w14:textId="6555A1B2" w:rsidR="00916881" w:rsidRDefault="00916881" w:rsidP="00F63174">
      <w:pPr>
        <w:pStyle w:val="Caption"/>
        <w:spacing w:before="0" w:after="120"/>
        <w:ind w:left="187" w:hanging="187"/>
        <w:outlineLvl w:val="0"/>
      </w:pPr>
      <w:bookmarkStart w:id="3840" w:name="_Toc128631119"/>
      <w:r>
        <w:t xml:space="preserve">Table </w:t>
      </w:r>
      <w:r w:rsidR="00027408">
        <w:fldChar w:fldCharType="begin"/>
      </w:r>
      <w:r>
        <w:instrText xml:space="preserve"> SEQ "Table" \*Arabic </w:instrText>
      </w:r>
      <w:r w:rsidR="00027408">
        <w:fldChar w:fldCharType="separate"/>
      </w:r>
      <w:r w:rsidR="00D57607">
        <w:rPr>
          <w:noProof/>
        </w:rPr>
        <w:t>165</w:t>
      </w:r>
      <w:r w:rsidR="00027408">
        <w:rPr>
          <w:noProof/>
        </w:rPr>
        <w:fldChar w:fldCharType="end"/>
      </w:r>
      <w:r>
        <w:t>: Orders Description</w:t>
      </w:r>
      <w:bookmarkEnd w:id="38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5A1789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CDB05A"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2F32A10" w14:textId="77777777" w:rsidR="00916881" w:rsidRDefault="00916881" w:rsidP="003925B7">
            <w:pPr>
              <w:pStyle w:val="TableHeading"/>
            </w:pPr>
            <w:r>
              <w:t>Description</w:t>
            </w:r>
          </w:p>
        </w:tc>
      </w:tr>
      <w:tr w:rsidR="00916881" w14:paraId="31325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0E9BE4F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DAC973A" w14:textId="3F6477B7"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4E48EF0"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38D63"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D4400EE" w14:textId="77777777" w:rsidR="00916881" w:rsidRDefault="00916881" w:rsidP="003925B7">
            <w:pPr>
              <w:pStyle w:val="TableBody"/>
            </w:pPr>
            <w:r>
              <w:t xml:space="preserve">Unique alphanumeric identification of the Cashpoint. </w:t>
            </w:r>
          </w:p>
        </w:tc>
      </w:tr>
      <w:tr w:rsidR="00916881" w14:paraId="4011DFCA" w14:textId="77777777" w:rsidTr="0009567D">
        <w:trPr>
          <w:cantSplit/>
          <w:trHeight w:val="135"/>
        </w:trPr>
        <w:tc>
          <w:tcPr>
            <w:tcW w:w="2570" w:type="dxa"/>
            <w:tcBorders>
              <w:top w:val="single" w:sz="4" w:space="0" w:color="000000"/>
              <w:left w:val="single" w:sz="4" w:space="0" w:color="000000"/>
              <w:bottom w:val="single" w:sz="4" w:space="0" w:color="000000"/>
            </w:tcBorders>
          </w:tcPr>
          <w:p w14:paraId="2F4C7D5B"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471E2AD" w14:textId="77777777" w:rsidR="00916881" w:rsidRDefault="00916881" w:rsidP="003925B7">
            <w:pPr>
              <w:pStyle w:val="TableBody"/>
            </w:pPr>
            <w:r>
              <w:t xml:space="preserve">Branch or ATM. </w:t>
            </w:r>
          </w:p>
        </w:tc>
      </w:tr>
      <w:tr w:rsidR="00916881" w14:paraId="578C5C9A" w14:textId="77777777" w:rsidTr="0009567D">
        <w:trPr>
          <w:cantSplit/>
          <w:trHeight w:val="135"/>
        </w:trPr>
        <w:tc>
          <w:tcPr>
            <w:tcW w:w="2570" w:type="dxa"/>
            <w:tcBorders>
              <w:top w:val="single" w:sz="4" w:space="0" w:color="000000"/>
              <w:left w:val="single" w:sz="4" w:space="0" w:color="000000"/>
              <w:bottom w:val="single" w:sz="4" w:space="0" w:color="000000"/>
            </w:tcBorders>
          </w:tcPr>
          <w:p w14:paraId="08C3132A"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EC2F060" w14:textId="67616EE4" w:rsidR="00916881" w:rsidRDefault="00916881" w:rsidP="003925B7">
            <w:pPr>
              <w:pStyle w:val="TableBody"/>
            </w:pPr>
            <w:r>
              <w:t>Indicates the type of action: delivery, return or unplanned delivery</w:t>
            </w:r>
            <w:r w:rsidR="00914210">
              <w:t>/</w:t>
            </w:r>
            <w:r>
              <w:t xml:space="preserve">return. </w:t>
            </w:r>
          </w:p>
        </w:tc>
      </w:tr>
      <w:tr w:rsidR="00916881" w14:paraId="2A97F7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EC975F5"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51BF1510" w14:textId="2F6A867C"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4183F4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1D0C5"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17B2CD8A" w14:textId="77777777" w:rsidR="00916881" w:rsidRDefault="00916881" w:rsidP="003925B7">
            <w:pPr>
              <w:pStyle w:val="TableBody"/>
            </w:pPr>
            <w:r>
              <w:t>The date of when the order was placed.</w:t>
            </w:r>
          </w:p>
        </w:tc>
      </w:tr>
      <w:tr w:rsidR="00916881" w14:paraId="24C057D2" w14:textId="77777777" w:rsidTr="0009567D">
        <w:trPr>
          <w:cantSplit/>
          <w:trHeight w:val="135"/>
        </w:trPr>
        <w:tc>
          <w:tcPr>
            <w:tcW w:w="2570" w:type="dxa"/>
            <w:tcBorders>
              <w:top w:val="single" w:sz="4" w:space="0" w:color="000000"/>
              <w:left w:val="single" w:sz="4" w:space="0" w:color="000000"/>
              <w:bottom w:val="single" w:sz="4" w:space="0" w:color="000000"/>
            </w:tcBorders>
          </w:tcPr>
          <w:p w14:paraId="7E5756F2"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77AF8CFA" w14:textId="2326312C" w:rsidR="00916881" w:rsidRDefault="00916881" w:rsidP="003925B7">
            <w:pPr>
              <w:pStyle w:val="TableBody"/>
            </w:pPr>
            <w:r>
              <w:t xml:space="preserve">Indicates the status of the order: </w:t>
            </w:r>
            <w:r w:rsidR="00914210">
              <w:t>auto-</w:t>
            </w:r>
            <w:r>
              <w:t xml:space="preserve">committed accepted </w:t>
            </w:r>
            <w:r w:rsidR="00914210">
              <w:t xml:space="preserve">the </w:t>
            </w:r>
            <w:r>
              <w:t xml:space="preserve">recommendation, overridden recommendation, manual order or centrally overridden. </w:t>
            </w:r>
          </w:p>
        </w:tc>
      </w:tr>
      <w:tr w:rsidR="00916881" w14:paraId="46180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01F5D6A7"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4F388375"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3C354D0F" w14:textId="77777777" w:rsidTr="0009567D">
        <w:trPr>
          <w:cantSplit/>
          <w:trHeight w:val="135"/>
        </w:trPr>
        <w:tc>
          <w:tcPr>
            <w:tcW w:w="2570" w:type="dxa"/>
            <w:tcBorders>
              <w:top w:val="single" w:sz="4" w:space="0" w:color="000000"/>
              <w:left w:val="single" w:sz="4" w:space="0" w:color="000000"/>
              <w:bottom w:val="single" w:sz="4" w:space="0" w:color="000000"/>
            </w:tcBorders>
          </w:tcPr>
          <w:p w14:paraId="2201BF6B"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819433D" w14:textId="77777777" w:rsidR="00916881" w:rsidRDefault="00916881" w:rsidP="003925B7">
            <w:pPr>
              <w:pStyle w:val="TableBody"/>
            </w:pPr>
            <w:r>
              <w:t xml:space="preserve">Currency for which the order details are reported.  </w:t>
            </w:r>
          </w:p>
        </w:tc>
      </w:tr>
      <w:tr w:rsidR="00916881" w14:paraId="5F06AF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3DA0061" w14:textId="77777777" w:rsidR="00916881" w:rsidRPr="003925B7" w:rsidRDefault="00916881" w:rsidP="003925B7">
            <w:pPr>
              <w:pStyle w:val="TableBody"/>
              <w:rPr>
                <w:b/>
                <w:bCs/>
              </w:rPr>
            </w:pPr>
            <w:r w:rsidRPr="003925B7">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3D4D7177" w14:textId="0B392C65" w:rsidR="00916881" w:rsidRDefault="0092137F" w:rsidP="003925B7">
            <w:pPr>
              <w:pStyle w:val="TableBody"/>
            </w:pPr>
            <w:r>
              <w:t xml:space="preserve">The amount </w:t>
            </w:r>
            <w:r w:rsidR="00916881">
              <w:t xml:space="preserve">that has been ordered. </w:t>
            </w:r>
          </w:p>
        </w:tc>
      </w:tr>
    </w:tbl>
    <w:p w14:paraId="1E788696" w14:textId="24B61F1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10CFF1ED" w14:textId="77777777" w:rsidR="00916881" w:rsidRDefault="00916881" w:rsidP="000778FC">
      <w:pPr>
        <w:pStyle w:val="BodyText"/>
      </w:pPr>
    </w:p>
    <w:p w14:paraId="1480C4E0" w14:textId="77777777" w:rsidR="00916881" w:rsidRDefault="00916881" w:rsidP="004D2E51">
      <w:pPr>
        <w:pStyle w:val="Heading2"/>
        <w:rPr>
          <w:rFonts w:eastAsia="MS Mincho"/>
        </w:rPr>
      </w:pPr>
      <w:bookmarkStart w:id="3841" w:name="Ref_ordereddenomrpt"/>
      <w:bookmarkStart w:id="3842" w:name="_Ref251818086"/>
      <w:bookmarkStart w:id="3843" w:name="_Ref223389714"/>
      <w:bookmarkStart w:id="3844" w:name="_Toc128718780"/>
      <w:r>
        <w:rPr>
          <w:rFonts w:eastAsia="MS Mincho"/>
        </w:rPr>
        <w:lastRenderedPageBreak/>
        <w:t>Ordered Denominations</w:t>
      </w:r>
      <w:bookmarkEnd w:id="3841"/>
      <w:bookmarkEnd w:id="3844"/>
    </w:p>
    <w:p w14:paraId="2B0D8C8F" w14:textId="47F43BD7" w:rsidR="00916881" w:rsidRPr="00A54123" w:rsidRDefault="0092137F" w:rsidP="003925B7">
      <w:pPr>
        <w:pStyle w:val="BodyText"/>
      </w:pPr>
      <w:r>
        <w:t xml:space="preserve">The ordered </w:t>
      </w:r>
      <w:r w:rsidR="00916881">
        <w:t xml:space="preserve">Denominations report provides users </w:t>
      </w:r>
      <w:r>
        <w:t xml:space="preserve">with </w:t>
      </w:r>
      <w:r w:rsidR="00916881">
        <w:t>the ability to view all orders and can be filtered by cashpoint and date range. The reports provide the ability to see not only denomination detail but also the Cash Quality detail.</w:t>
      </w:r>
    </w:p>
    <w:p w14:paraId="41D612DB" w14:textId="78265C7E" w:rsidR="00916881" w:rsidRDefault="00916881" w:rsidP="00F63174">
      <w:pPr>
        <w:pStyle w:val="Caption"/>
        <w:spacing w:before="0" w:after="120"/>
        <w:ind w:left="187" w:hanging="187"/>
        <w:outlineLvl w:val="0"/>
      </w:pPr>
      <w:bookmarkStart w:id="3845" w:name="_Toc128631120"/>
      <w:r>
        <w:t xml:space="preserve">Table </w:t>
      </w:r>
      <w:r w:rsidR="00027408">
        <w:fldChar w:fldCharType="begin"/>
      </w:r>
      <w:r>
        <w:instrText xml:space="preserve"> SEQ "Table" \*Arabic </w:instrText>
      </w:r>
      <w:r w:rsidR="00027408">
        <w:fldChar w:fldCharType="separate"/>
      </w:r>
      <w:r w:rsidR="00D57607">
        <w:rPr>
          <w:noProof/>
        </w:rPr>
        <w:t>166</w:t>
      </w:r>
      <w:r w:rsidR="00027408">
        <w:rPr>
          <w:noProof/>
        </w:rPr>
        <w:fldChar w:fldCharType="end"/>
      </w:r>
      <w:r>
        <w:t>: Ordered Denominations Description</w:t>
      </w:r>
      <w:bookmarkEnd w:id="3845"/>
      <w:r>
        <w:tab/>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970F0B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C9E2B48"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AEF4D2F" w14:textId="77777777" w:rsidR="00916881" w:rsidRDefault="00916881" w:rsidP="003925B7">
            <w:pPr>
              <w:pStyle w:val="TableHeading"/>
            </w:pPr>
            <w:r>
              <w:t>Description</w:t>
            </w:r>
          </w:p>
        </w:tc>
      </w:tr>
      <w:tr w:rsidR="00916881" w14:paraId="5B00B7CA" w14:textId="77777777" w:rsidTr="0009567D">
        <w:trPr>
          <w:cantSplit/>
          <w:trHeight w:val="135"/>
        </w:trPr>
        <w:tc>
          <w:tcPr>
            <w:tcW w:w="2570" w:type="dxa"/>
            <w:tcBorders>
              <w:top w:val="single" w:sz="4" w:space="0" w:color="000000"/>
              <w:left w:val="single" w:sz="4" w:space="0" w:color="000000"/>
              <w:bottom w:val="single" w:sz="4" w:space="0" w:color="000000"/>
            </w:tcBorders>
          </w:tcPr>
          <w:p w14:paraId="7CCFAB5E" w14:textId="77777777" w:rsidR="00916881" w:rsidRPr="003925B7" w:rsidRDefault="00916881" w:rsidP="003925B7">
            <w:pPr>
              <w:pStyle w:val="TableBody"/>
              <w:rPr>
                <w:b/>
                <w:bCs/>
              </w:rPr>
            </w:pPr>
            <w:r w:rsidRPr="003925B7">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EE1DF9" w14:textId="76794EE5"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6CAE8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597B486" w14:textId="77777777" w:rsidR="00916881" w:rsidRPr="003925B7" w:rsidRDefault="00916881" w:rsidP="003925B7">
            <w:pPr>
              <w:pStyle w:val="TableBody"/>
              <w:rPr>
                <w:b/>
                <w:bCs/>
              </w:rPr>
            </w:pPr>
            <w:r w:rsidRPr="003925B7">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7F540FC" w14:textId="77777777" w:rsidR="00916881" w:rsidRDefault="00916881" w:rsidP="003925B7">
            <w:pPr>
              <w:pStyle w:val="TableBody"/>
            </w:pPr>
            <w:r>
              <w:t xml:space="preserve">Unique alphanumeric identification of the Cashpoint. </w:t>
            </w:r>
          </w:p>
        </w:tc>
      </w:tr>
      <w:tr w:rsidR="00916881" w14:paraId="2FEB5416" w14:textId="77777777" w:rsidTr="0009567D">
        <w:trPr>
          <w:cantSplit/>
          <w:trHeight w:val="135"/>
        </w:trPr>
        <w:tc>
          <w:tcPr>
            <w:tcW w:w="2570" w:type="dxa"/>
            <w:tcBorders>
              <w:top w:val="single" w:sz="4" w:space="0" w:color="000000"/>
              <w:left w:val="single" w:sz="4" w:space="0" w:color="000000"/>
              <w:bottom w:val="single" w:sz="4" w:space="0" w:color="000000"/>
            </w:tcBorders>
          </w:tcPr>
          <w:p w14:paraId="713CBDE2" w14:textId="77777777" w:rsidR="00916881" w:rsidRPr="003925B7" w:rsidRDefault="00916881" w:rsidP="003925B7">
            <w:pPr>
              <w:pStyle w:val="TableBody"/>
              <w:rPr>
                <w:b/>
                <w:bCs/>
              </w:rPr>
            </w:pPr>
            <w:r w:rsidRPr="003925B7">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424D70C0" w14:textId="77777777" w:rsidR="00916881" w:rsidRDefault="00916881" w:rsidP="003925B7">
            <w:pPr>
              <w:pStyle w:val="TableBody"/>
            </w:pPr>
            <w:r>
              <w:t>Date the order is supposed to be physically delivered to or removed from the cashpoint</w:t>
            </w:r>
          </w:p>
        </w:tc>
      </w:tr>
      <w:tr w:rsidR="00916881" w14:paraId="0F4B8DCB"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59DC4" w14:textId="77777777" w:rsidR="00916881" w:rsidRPr="003925B7" w:rsidRDefault="00916881" w:rsidP="003925B7">
            <w:pPr>
              <w:pStyle w:val="TableBody"/>
              <w:rPr>
                <w:b/>
                <w:bCs/>
              </w:rPr>
            </w:pPr>
            <w:r w:rsidRPr="003925B7">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C8256DF" w14:textId="77777777" w:rsidR="00916881" w:rsidRDefault="00916881" w:rsidP="003925B7">
            <w:pPr>
              <w:pStyle w:val="TableBody"/>
            </w:pPr>
            <w:r>
              <w:t xml:space="preserve">Branch or ATM. </w:t>
            </w:r>
          </w:p>
        </w:tc>
      </w:tr>
      <w:tr w:rsidR="00916881" w14:paraId="1414D77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B63FC" w14:textId="77777777" w:rsidR="00916881" w:rsidRPr="003925B7" w:rsidRDefault="00916881" w:rsidP="003925B7">
            <w:pPr>
              <w:pStyle w:val="TableBody"/>
              <w:rPr>
                <w:b/>
                <w:bCs/>
              </w:rPr>
            </w:pPr>
            <w:r w:rsidRPr="003925B7">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E87A013" w14:textId="77777777" w:rsidR="00916881" w:rsidRDefault="00916881" w:rsidP="003925B7">
            <w:pPr>
              <w:pStyle w:val="TableBody"/>
            </w:pPr>
            <w:r>
              <w:t>Designates the currency each denomination is assigned to</w:t>
            </w:r>
          </w:p>
        </w:tc>
      </w:tr>
      <w:tr w:rsidR="00916881" w14:paraId="699B8615" w14:textId="77777777" w:rsidTr="0009567D">
        <w:trPr>
          <w:cantSplit/>
          <w:trHeight w:val="135"/>
        </w:trPr>
        <w:tc>
          <w:tcPr>
            <w:tcW w:w="2570" w:type="dxa"/>
            <w:tcBorders>
              <w:top w:val="single" w:sz="4" w:space="0" w:color="000000"/>
              <w:left w:val="single" w:sz="4" w:space="0" w:color="000000"/>
              <w:bottom w:val="single" w:sz="4" w:space="0" w:color="000000"/>
            </w:tcBorders>
          </w:tcPr>
          <w:p w14:paraId="7E9AAC8B" w14:textId="77777777" w:rsidR="00916881" w:rsidRPr="003925B7" w:rsidRDefault="00916881" w:rsidP="003925B7">
            <w:pPr>
              <w:pStyle w:val="TableBody"/>
              <w:rPr>
                <w:b/>
                <w:bCs/>
              </w:rPr>
            </w:pPr>
            <w:r w:rsidRPr="003925B7">
              <w:rPr>
                <w:b/>
                <w:bCs/>
              </w:rPr>
              <w:t>Denomination ID</w:t>
            </w:r>
          </w:p>
        </w:tc>
        <w:tc>
          <w:tcPr>
            <w:tcW w:w="5500" w:type="dxa"/>
            <w:tcBorders>
              <w:top w:val="single" w:sz="4" w:space="0" w:color="000000"/>
              <w:left w:val="single" w:sz="4" w:space="0" w:color="000000"/>
              <w:bottom w:val="single" w:sz="4" w:space="0" w:color="000000"/>
              <w:right w:val="single" w:sz="4" w:space="0" w:color="000000"/>
            </w:tcBorders>
          </w:tcPr>
          <w:p w14:paraId="0EDA592B" w14:textId="77777777" w:rsidR="00916881" w:rsidRDefault="00916881" w:rsidP="003925B7">
            <w:pPr>
              <w:pStyle w:val="TableBody"/>
            </w:pPr>
            <w:r>
              <w:t>Designates the denomination for the line. Each denomination can occur multiple times in the report due to the Cash Quality designations defined below.</w:t>
            </w:r>
          </w:p>
        </w:tc>
      </w:tr>
      <w:tr w:rsidR="00916881" w14:paraId="3BE74688" w14:textId="77777777" w:rsidTr="0009567D">
        <w:trPr>
          <w:cantSplit/>
          <w:trHeight w:val="135"/>
        </w:trPr>
        <w:tc>
          <w:tcPr>
            <w:tcW w:w="2570" w:type="dxa"/>
            <w:tcBorders>
              <w:top w:val="single" w:sz="4" w:space="0" w:color="000000"/>
              <w:left w:val="single" w:sz="4" w:space="0" w:color="000000"/>
              <w:bottom w:val="single" w:sz="4" w:space="0" w:color="000000"/>
            </w:tcBorders>
          </w:tcPr>
          <w:p w14:paraId="0E73CE11" w14:textId="77777777" w:rsidR="00916881" w:rsidRPr="003925B7" w:rsidRDefault="00916881" w:rsidP="003925B7">
            <w:pPr>
              <w:pStyle w:val="TableBody"/>
              <w:rPr>
                <w:b/>
                <w:bCs/>
              </w:rPr>
            </w:pPr>
            <w:r w:rsidRPr="003925B7">
              <w:rPr>
                <w:b/>
                <w:bCs/>
              </w:rPr>
              <w:t>Quality</w:t>
            </w:r>
          </w:p>
        </w:tc>
        <w:tc>
          <w:tcPr>
            <w:tcW w:w="5500" w:type="dxa"/>
            <w:tcBorders>
              <w:top w:val="single" w:sz="4" w:space="0" w:color="000000"/>
              <w:left w:val="single" w:sz="4" w:space="0" w:color="000000"/>
              <w:bottom w:val="single" w:sz="4" w:space="0" w:color="000000"/>
              <w:right w:val="single" w:sz="4" w:space="0" w:color="000000"/>
            </w:tcBorders>
          </w:tcPr>
          <w:p w14:paraId="0BB50E03" w14:textId="77777777" w:rsidR="00916881" w:rsidRDefault="00916881" w:rsidP="003925B7">
            <w:pPr>
              <w:pStyle w:val="TableBody"/>
            </w:pPr>
            <w:r>
              <w:t>Designates the Cash Quality for the line.</w:t>
            </w:r>
          </w:p>
        </w:tc>
      </w:tr>
      <w:tr w:rsidR="00916881" w14:paraId="172B5D67" w14:textId="77777777" w:rsidTr="0009567D">
        <w:trPr>
          <w:cantSplit/>
          <w:trHeight w:val="135"/>
        </w:trPr>
        <w:tc>
          <w:tcPr>
            <w:tcW w:w="2570" w:type="dxa"/>
            <w:tcBorders>
              <w:top w:val="single" w:sz="4" w:space="0" w:color="000000"/>
              <w:left w:val="single" w:sz="4" w:space="0" w:color="000000"/>
              <w:bottom w:val="single" w:sz="4" w:space="0" w:color="000000"/>
            </w:tcBorders>
          </w:tcPr>
          <w:p w14:paraId="3289A726" w14:textId="77777777" w:rsidR="00916881" w:rsidRPr="003925B7" w:rsidRDefault="00916881" w:rsidP="003925B7">
            <w:pPr>
              <w:pStyle w:val="TableBody"/>
              <w:rPr>
                <w:b/>
                <w:bCs/>
              </w:rPr>
            </w:pPr>
            <w:r w:rsidRPr="003925B7">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5DE2B2D" w14:textId="7FA88955" w:rsidR="00916881" w:rsidRDefault="00916881" w:rsidP="003925B7">
            <w:pPr>
              <w:pStyle w:val="TableBody"/>
            </w:pPr>
            <w:r>
              <w:t>Indicates the type of action: delivery, return or unplanned delivery</w:t>
            </w:r>
            <w:r w:rsidR="0092137F">
              <w:t>/</w:t>
            </w:r>
            <w:r>
              <w:t xml:space="preserve">return. </w:t>
            </w:r>
          </w:p>
        </w:tc>
      </w:tr>
      <w:tr w:rsidR="00916881" w14:paraId="5BBA9706" w14:textId="77777777" w:rsidTr="0009567D">
        <w:trPr>
          <w:cantSplit/>
          <w:trHeight w:val="135"/>
        </w:trPr>
        <w:tc>
          <w:tcPr>
            <w:tcW w:w="2570" w:type="dxa"/>
            <w:tcBorders>
              <w:top w:val="single" w:sz="4" w:space="0" w:color="000000"/>
              <w:left w:val="single" w:sz="4" w:space="0" w:color="000000"/>
              <w:bottom w:val="single" w:sz="4" w:space="0" w:color="000000"/>
            </w:tcBorders>
          </w:tcPr>
          <w:p w14:paraId="75AAFC26" w14:textId="77777777" w:rsidR="00916881" w:rsidRPr="003925B7" w:rsidRDefault="00916881" w:rsidP="003925B7">
            <w:pPr>
              <w:pStyle w:val="TableBody"/>
              <w:rPr>
                <w:b/>
                <w:bCs/>
              </w:rPr>
            </w:pPr>
            <w:r w:rsidRPr="003925B7">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B9845CD" w14:textId="4F220B58" w:rsidR="00916881" w:rsidRDefault="00916881" w:rsidP="003925B7">
            <w:pPr>
              <w:pStyle w:val="TableBody"/>
            </w:pPr>
            <w:r>
              <w:t xml:space="preserve">Confirmation number of the order that has been committed. Upon clicking the hyperlink, the Cashpoint order confirmation screen will be displayed for the </w:t>
            </w:r>
            <w:r w:rsidR="003925B7">
              <w:t>order</w:t>
            </w:r>
            <w:r>
              <w:t>.</w:t>
            </w:r>
          </w:p>
        </w:tc>
      </w:tr>
      <w:tr w:rsidR="00916881" w14:paraId="2E758AE9" w14:textId="77777777" w:rsidTr="0009567D">
        <w:trPr>
          <w:cantSplit/>
          <w:trHeight w:val="135"/>
        </w:trPr>
        <w:tc>
          <w:tcPr>
            <w:tcW w:w="2570" w:type="dxa"/>
            <w:tcBorders>
              <w:top w:val="single" w:sz="4" w:space="0" w:color="000000"/>
              <w:left w:val="single" w:sz="4" w:space="0" w:color="000000"/>
              <w:bottom w:val="single" w:sz="4" w:space="0" w:color="000000"/>
            </w:tcBorders>
          </w:tcPr>
          <w:p w14:paraId="20409AF2" w14:textId="77777777" w:rsidR="00916881" w:rsidRPr="003925B7" w:rsidRDefault="00916881" w:rsidP="003925B7">
            <w:pPr>
              <w:pStyle w:val="TableBody"/>
              <w:rPr>
                <w:b/>
                <w:bCs/>
              </w:rPr>
            </w:pPr>
            <w:r w:rsidRPr="003925B7">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985009E" w14:textId="77777777" w:rsidR="00916881" w:rsidRDefault="00916881" w:rsidP="003925B7">
            <w:pPr>
              <w:pStyle w:val="TableBody"/>
            </w:pPr>
            <w:r>
              <w:t>The date of when the order was placed.</w:t>
            </w:r>
          </w:p>
        </w:tc>
      </w:tr>
      <w:tr w:rsidR="00916881" w14:paraId="0502E1E2" w14:textId="77777777" w:rsidTr="0009567D">
        <w:trPr>
          <w:cantSplit/>
          <w:trHeight w:val="135"/>
        </w:trPr>
        <w:tc>
          <w:tcPr>
            <w:tcW w:w="2570" w:type="dxa"/>
            <w:tcBorders>
              <w:top w:val="single" w:sz="4" w:space="0" w:color="000000"/>
              <w:left w:val="single" w:sz="4" w:space="0" w:color="000000"/>
              <w:bottom w:val="single" w:sz="4" w:space="0" w:color="000000"/>
            </w:tcBorders>
          </w:tcPr>
          <w:p w14:paraId="6E5EDA7E" w14:textId="77777777" w:rsidR="00916881" w:rsidRPr="003925B7" w:rsidRDefault="00916881" w:rsidP="003925B7">
            <w:pPr>
              <w:pStyle w:val="TableBody"/>
              <w:rPr>
                <w:b/>
                <w:bCs/>
              </w:rPr>
            </w:pPr>
            <w:r w:rsidRPr="003925B7">
              <w:rPr>
                <w:b/>
                <w:bCs/>
              </w:rPr>
              <w:t>Order Source</w:t>
            </w:r>
          </w:p>
        </w:tc>
        <w:tc>
          <w:tcPr>
            <w:tcW w:w="5500" w:type="dxa"/>
            <w:tcBorders>
              <w:top w:val="single" w:sz="4" w:space="0" w:color="000000"/>
              <w:left w:val="single" w:sz="4" w:space="0" w:color="000000"/>
              <w:bottom w:val="single" w:sz="4" w:space="0" w:color="000000"/>
              <w:right w:val="single" w:sz="4" w:space="0" w:color="000000"/>
            </w:tcBorders>
          </w:tcPr>
          <w:p w14:paraId="47F10969" w14:textId="25B0C8CA" w:rsidR="00916881" w:rsidRDefault="00916881" w:rsidP="003925B7">
            <w:pPr>
              <w:pStyle w:val="TableBody"/>
            </w:pPr>
            <w:r>
              <w:t xml:space="preserve">Indicates the status of the order: </w:t>
            </w:r>
            <w:r w:rsidR="0092137F">
              <w:t>auto-</w:t>
            </w:r>
            <w:r>
              <w:t xml:space="preserve">committed accepted </w:t>
            </w:r>
            <w:r w:rsidR="0092137F">
              <w:t xml:space="preserve">the </w:t>
            </w:r>
            <w:r>
              <w:t xml:space="preserve">recommendation, overridden recommendation, manual order or centrally overridden. </w:t>
            </w:r>
          </w:p>
        </w:tc>
      </w:tr>
      <w:tr w:rsidR="00916881" w14:paraId="277135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03B52" w14:textId="77777777" w:rsidR="00916881" w:rsidRPr="003925B7" w:rsidRDefault="00916881" w:rsidP="003925B7">
            <w:pPr>
              <w:pStyle w:val="TableBody"/>
              <w:rPr>
                <w:b/>
                <w:bCs/>
              </w:rPr>
            </w:pPr>
            <w:r w:rsidRPr="003925B7">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01096AC" w14:textId="77777777" w:rsidR="00916881" w:rsidRDefault="00916881" w:rsidP="003925B7">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B683911"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1E061" w14:textId="77777777" w:rsidR="00916881" w:rsidRPr="003925B7" w:rsidRDefault="00916881" w:rsidP="003925B7">
            <w:pPr>
              <w:pStyle w:val="TableBody"/>
              <w:rPr>
                <w:b/>
                <w:bCs/>
              </w:rPr>
            </w:pPr>
            <w:r w:rsidRPr="003925B7">
              <w:rPr>
                <w:b/>
                <w:bCs/>
              </w:rPr>
              <w:t>Custom Fields 1-10</w:t>
            </w:r>
          </w:p>
        </w:tc>
        <w:tc>
          <w:tcPr>
            <w:tcW w:w="5500" w:type="dxa"/>
            <w:tcBorders>
              <w:top w:val="single" w:sz="4" w:space="0" w:color="000000"/>
              <w:left w:val="single" w:sz="4" w:space="0" w:color="000000"/>
              <w:bottom w:val="single" w:sz="4" w:space="0" w:color="000000"/>
              <w:right w:val="single" w:sz="4" w:space="0" w:color="000000"/>
            </w:tcBorders>
          </w:tcPr>
          <w:p w14:paraId="71D9CBB1" w14:textId="77777777" w:rsidR="00916881" w:rsidRDefault="00916881" w:rsidP="003925B7">
            <w:pPr>
              <w:pStyle w:val="TableBody"/>
            </w:pPr>
            <w:r>
              <w:t>Correspond to the user-defined custom fields that can be set up and tied to orders.</w:t>
            </w:r>
          </w:p>
        </w:tc>
      </w:tr>
    </w:tbl>
    <w:p w14:paraId="78620D13" w14:textId="681A05C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8419789" w14:textId="77777777" w:rsidR="003925B7" w:rsidRDefault="003925B7" w:rsidP="000778FC">
      <w:pPr>
        <w:pStyle w:val="BodyText"/>
        <w:rPr>
          <w:rFonts w:eastAsia="MS Mincho"/>
        </w:rPr>
      </w:pPr>
    </w:p>
    <w:p w14:paraId="649C922D" w14:textId="2D36BEC7" w:rsidR="00916881" w:rsidRDefault="00916881" w:rsidP="004D2E51">
      <w:pPr>
        <w:pStyle w:val="Heading2"/>
        <w:rPr>
          <w:rFonts w:eastAsia="MS Mincho"/>
        </w:rPr>
      </w:pPr>
      <w:bookmarkStart w:id="3846" w:name="_Toc128718781"/>
      <w:r>
        <w:rPr>
          <w:rFonts w:eastAsia="MS Mincho"/>
        </w:rPr>
        <w:lastRenderedPageBreak/>
        <w:t>Commercial Orders</w:t>
      </w:r>
      <w:bookmarkEnd w:id="3842"/>
      <w:bookmarkEnd w:id="3846"/>
    </w:p>
    <w:p w14:paraId="232A7C41" w14:textId="77777777" w:rsidR="00787C40" w:rsidRDefault="00916881" w:rsidP="003925B7">
      <w:pPr>
        <w:pStyle w:val="BodyText"/>
        <w:rPr>
          <w:ins w:id="3847" w:author="Moses, Robbie" w:date="2023-03-02T01:06:00Z"/>
        </w:rPr>
      </w:pPr>
      <w:r>
        <w:t xml:space="preserve">The Commercial Orders Report provides details on the commercial orders that were placed by the Branch in OptiNet.  </w:t>
      </w:r>
    </w:p>
    <w:p w14:paraId="65A0C759" w14:textId="48FEEE60" w:rsidR="00916881" w:rsidRDefault="00916881" w:rsidP="00787C40">
      <w:pPr>
        <w:pStyle w:val="Note"/>
        <w:pPrChange w:id="3848" w:author="Moses, Robbie" w:date="2023-03-02T01:06:00Z">
          <w:pPr>
            <w:pStyle w:val="BodyText"/>
          </w:pPr>
        </w:pPrChange>
      </w:pPr>
      <w:del w:id="3849" w:author="Moses, Robbie" w:date="2023-03-02T01:06:00Z">
        <w:r w:rsidRPr="00787C40" w:rsidDel="00787C40">
          <w:rPr>
            <w:b/>
            <w:bCs/>
            <w:rPrChange w:id="3850" w:author="Moses, Robbie" w:date="2023-03-02T01:06:00Z">
              <w:rPr/>
            </w:rPrChange>
          </w:rPr>
          <w:delText>Please n</w:delText>
        </w:r>
      </w:del>
      <w:ins w:id="3851" w:author="Moses, Robbie" w:date="2023-03-02T01:06:00Z">
        <w:r w:rsidR="00787C40" w:rsidRPr="00787C40">
          <w:rPr>
            <w:b/>
            <w:bCs/>
            <w:rPrChange w:id="3852" w:author="Moses, Robbie" w:date="2023-03-02T01:06:00Z">
              <w:rPr/>
            </w:rPrChange>
          </w:rPr>
          <w:t>N</w:t>
        </w:r>
      </w:ins>
      <w:r w:rsidRPr="00787C40">
        <w:rPr>
          <w:b/>
          <w:bCs/>
          <w:rPrChange w:id="3853" w:author="Moses, Robbie" w:date="2023-03-02T01:06:00Z">
            <w:rPr/>
          </w:rPrChange>
        </w:rPr>
        <w:t>ote</w:t>
      </w:r>
      <w:ins w:id="3854" w:author="Moses, Robbie" w:date="2023-03-02T01:06:00Z">
        <w:r w:rsidR="00787C40" w:rsidRPr="00787C40">
          <w:rPr>
            <w:b/>
            <w:bCs/>
            <w:rPrChange w:id="3855" w:author="Moses, Robbie" w:date="2023-03-02T01:06:00Z">
              <w:rPr/>
            </w:rPrChange>
          </w:rPr>
          <w:t>:</w:t>
        </w:r>
      </w:ins>
      <w:r>
        <w:t xml:space="preserve"> </w:t>
      </w:r>
      <w:commentRangeStart w:id="3856"/>
      <w:del w:id="3857" w:author="Moses, Robbie" w:date="2023-03-02T01:06:00Z">
        <w:r w:rsidDel="00787C40">
          <w:delText>that c</w:delText>
        </w:r>
      </w:del>
      <w:ins w:id="3858" w:author="Moses, Robbie" w:date="2023-03-02T01:06:00Z">
        <w:r w:rsidR="00787C40">
          <w:t>C</w:t>
        </w:r>
      </w:ins>
      <w:r>
        <w:t xml:space="preserve">are </w:t>
      </w:r>
      <w:commentRangeEnd w:id="3856"/>
      <w:r w:rsidR="00787C40">
        <w:rPr>
          <w:rStyle w:val="CommentReference"/>
          <w:rFonts w:eastAsia="MS Mincho"/>
          <w:lang w:val="en-US"/>
        </w:rPr>
        <w:commentReference w:id="3856"/>
      </w:r>
      <w:r>
        <w:t xml:space="preserve">should be used when running this report since the results of the report could be quite large if all Cashpoints and dates are selected. </w:t>
      </w:r>
    </w:p>
    <w:p w14:paraId="640C9CF6" w14:textId="29B1B557" w:rsidR="00916881" w:rsidRDefault="00916881" w:rsidP="00F63174">
      <w:pPr>
        <w:pStyle w:val="Caption"/>
        <w:spacing w:before="0" w:after="120"/>
        <w:ind w:left="187" w:hanging="187"/>
        <w:outlineLvl w:val="0"/>
      </w:pPr>
      <w:bookmarkStart w:id="3859" w:name="_Toc128631121"/>
      <w:r>
        <w:t xml:space="preserve">Table </w:t>
      </w:r>
      <w:r w:rsidR="00027408">
        <w:fldChar w:fldCharType="begin"/>
      </w:r>
      <w:r>
        <w:instrText xml:space="preserve"> SEQ "Table" \*Arabic </w:instrText>
      </w:r>
      <w:r w:rsidR="00027408">
        <w:fldChar w:fldCharType="separate"/>
      </w:r>
      <w:r w:rsidR="00D57607">
        <w:rPr>
          <w:noProof/>
        </w:rPr>
        <w:t>167</w:t>
      </w:r>
      <w:r w:rsidR="00027408">
        <w:rPr>
          <w:noProof/>
        </w:rPr>
        <w:fldChar w:fldCharType="end"/>
      </w:r>
      <w:r>
        <w:t>: Commercial Orders Description</w:t>
      </w:r>
      <w:bookmarkEnd w:id="385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F5B4EE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2EE7E54" w14:textId="77777777" w:rsidR="00916881" w:rsidRDefault="00916881" w:rsidP="003925B7">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2714B1D" w14:textId="77777777" w:rsidR="00916881" w:rsidRDefault="00916881" w:rsidP="003925B7">
            <w:pPr>
              <w:pStyle w:val="TableHeading"/>
            </w:pPr>
            <w:r>
              <w:t>Description</w:t>
            </w:r>
          </w:p>
        </w:tc>
      </w:tr>
      <w:tr w:rsidR="00916881" w14:paraId="788F14F1" w14:textId="77777777" w:rsidTr="0009567D">
        <w:trPr>
          <w:cantSplit/>
          <w:trHeight w:val="135"/>
        </w:trPr>
        <w:tc>
          <w:tcPr>
            <w:tcW w:w="2570" w:type="dxa"/>
            <w:tcBorders>
              <w:top w:val="single" w:sz="4" w:space="0" w:color="000000"/>
              <w:left w:val="single" w:sz="4" w:space="0" w:color="000000"/>
              <w:bottom w:val="single" w:sz="4" w:space="0" w:color="000000"/>
            </w:tcBorders>
          </w:tcPr>
          <w:p w14:paraId="1CEEFD0A" w14:textId="77777777" w:rsidR="00916881" w:rsidRPr="00B9630D" w:rsidRDefault="00916881" w:rsidP="00B9630D">
            <w:pPr>
              <w:pStyle w:val="TableBody"/>
              <w:rPr>
                <w:b/>
                <w:bCs/>
              </w:rPr>
            </w:pPr>
            <w:r w:rsidRPr="00B963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6E2BB2" w14:textId="66D12B3B" w:rsidR="00916881" w:rsidRDefault="00916881" w:rsidP="003925B7">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3925B7"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22BA62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423541E" w14:textId="77777777" w:rsidR="00916881" w:rsidRPr="00B9630D" w:rsidRDefault="00916881" w:rsidP="00B9630D">
            <w:pPr>
              <w:pStyle w:val="TableBody"/>
              <w:rPr>
                <w:b/>
                <w:bCs/>
              </w:rPr>
            </w:pPr>
            <w:r w:rsidRPr="00B963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A5ED265" w14:textId="77777777" w:rsidR="00916881" w:rsidRDefault="00916881" w:rsidP="003925B7">
            <w:pPr>
              <w:pStyle w:val="TableBody"/>
            </w:pPr>
            <w:r>
              <w:t xml:space="preserve">Unique alphanumeric identification of the Cashpoint. </w:t>
            </w:r>
          </w:p>
        </w:tc>
      </w:tr>
      <w:tr w:rsidR="00916881" w14:paraId="4E027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355515B" w14:textId="77777777" w:rsidR="00916881" w:rsidRPr="00B9630D" w:rsidRDefault="00916881" w:rsidP="00B9630D">
            <w:pPr>
              <w:pStyle w:val="TableBody"/>
              <w:rPr>
                <w:b/>
                <w:bCs/>
              </w:rPr>
            </w:pPr>
            <w:r w:rsidRPr="00B9630D">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5B1EF74F" w14:textId="77777777" w:rsidR="00916881" w:rsidRDefault="00916881" w:rsidP="003925B7">
            <w:pPr>
              <w:pStyle w:val="TableBody"/>
            </w:pPr>
            <w:r>
              <w:t>Starting date of the report</w:t>
            </w:r>
          </w:p>
        </w:tc>
      </w:tr>
      <w:tr w:rsidR="00916881" w14:paraId="56E36485" w14:textId="77777777" w:rsidTr="0009567D">
        <w:trPr>
          <w:cantSplit/>
          <w:trHeight w:val="135"/>
        </w:trPr>
        <w:tc>
          <w:tcPr>
            <w:tcW w:w="2570" w:type="dxa"/>
            <w:tcBorders>
              <w:top w:val="single" w:sz="4" w:space="0" w:color="000000"/>
              <w:left w:val="single" w:sz="4" w:space="0" w:color="000000"/>
              <w:bottom w:val="single" w:sz="4" w:space="0" w:color="000000"/>
            </w:tcBorders>
          </w:tcPr>
          <w:p w14:paraId="4F9F0AE3" w14:textId="77777777" w:rsidR="00916881" w:rsidRPr="00B9630D" w:rsidRDefault="00916881" w:rsidP="00B9630D">
            <w:pPr>
              <w:pStyle w:val="TableBody"/>
              <w:rPr>
                <w:b/>
                <w:bCs/>
              </w:rPr>
            </w:pPr>
            <w:r w:rsidRPr="00B9630D">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3719164" w14:textId="77777777" w:rsidR="00916881" w:rsidRDefault="00916881" w:rsidP="003925B7">
            <w:pPr>
              <w:pStyle w:val="TableBody"/>
            </w:pPr>
            <w:r>
              <w:t>Ending date of the report</w:t>
            </w:r>
          </w:p>
        </w:tc>
      </w:tr>
      <w:tr w:rsidR="00916881" w14:paraId="492913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942F2F" w14:textId="77777777" w:rsidR="00916881" w:rsidRPr="00B9630D" w:rsidRDefault="00916881" w:rsidP="00B9630D">
            <w:pPr>
              <w:pStyle w:val="TableBody"/>
              <w:rPr>
                <w:b/>
                <w:bCs/>
              </w:rPr>
            </w:pPr>
            <w:r w:rsidRPr="00B9630D">
              <w:rPr>
                <w:b/>
                <w:bCs/>
              </w:rPr>
              <w:t>Search By</w:t>
            </w:r>
          </w:p>
        </w:tc>
        <w:tc>
          <w:tcPr>
            <w:tcW w:w="5500" w:type="dxa"/>
            <w:tcBorders>
              <w:top w:val="single" w:sz="4" w:space="0" w:color="000000"/>
              <w:left w:val="single" w:sz="4" w:space="0" w:color="000000"/>
              <w:bottom w:val="single" w:sz="4" w:space="0" w:color="000000"/>
              <w:right w:val="single" w:sz="4" w:space="0" w:color="000000"/>
            </w:tcBorders>
          </w:tcPr>
          <w:p w14:paraId="0BE31B5C" w14:textId="77777777" w:rsidR="00916881" w:rsidRDefault="00916881" w:rsidP="003925B7">
            <w:pPr>
              <w:pStyle w:val="TableBody"/>
            </w:pPr>
            <w:r>
              <w:t>Determines how the starting and ending dates will be used in the search criteria of the report. The available options are:</w:t>
            </w:r>
          </w:p>
          <w:p w14:paraId="229D4083" w14:textId="0A13A6DB" w:rsidR="00916881" w:rsidRDefault="00916881" w:rsidP="004060B4">
            <w:pPr>
              <w:pStyle w:val="TableListBullet"/>
              <w:tabs>
                <w:tab w:val="num" w:pos="720"/>
              </w:tabs>
              <w:ind w:left="720" w:hanging="360"/>
            </w:pPr>
            <w:r w:rsidRPr="00E2661D">
              <w:rPr>
                <w:b/>
                <w:bCs/>
                <w:rPrChange w:id="3860" w:author="Moses, Robbie" w:date="2023-02-22T02:47:00Z">
                  <w:rPr/>
                </w:rPrChange>
              </w:rPr>
              <w:t>Due Date –</w:t>
            </w:r>
            <w:r>
              <w:t xml:space="preserve"> </w:t>
            </w:r>
            <w:r w:rsidR="00153AEA">
              <w:t xml:space="preserve">This means </w:t>
            </w:r>
            <w:r>
              <w:t>the start/end dates of the search will look at the due dates of the deliveries</w:t>
            </w:r>
          </w:p>
          <w:p w14:paraId="05C09BE3" w14:textId="2EF4DF40" w:rsidR="00916881" w:rsidRDefault="00916881" w:rsidP="004060B4">
            <w:pPr>
              <w:pStyle w:val="TableListBullet"/>
              <w:tabs>
                <w:tab w:val="num" w:pos="720"/>
              </w:tabs>
              <w:ind w:left="720" w:hanging="360"/>
            </w:pPr>
            <w:r w:rsidRPr="00E2661D">
              <w:rPr>
                <w:b/>
                <w:bCs/>
                <w:rPrChange w:id="3861" w:author="Moses, Robbie" w:date="2023-02-22T02:48:00Z">
                  <w:rPr/>
                </w:rPrChange>
              </w:rPr>
              <w:t>Order Date –</w:t>
            </w:r>
            <w:r>
              <w:t xml:space="preserve"> </w:t>
            </w:r>
            <w:r w:rsidR="00153AEA">
              <w:t xml:space="preserve">This means </w:t>
            </w:r>
            <w:r>
              <w:t>the start/end dates of the search will look at the order dates of the deliveries</w:t>
            </w:r>
          </w:p>
        </w:tc>
      </w:tr>
      <w:tr w:rsidR="00916881" w14:paraId="72F4B509" w14:textId="77777777" w:rsidTr="0009567D">
        <w:trPr>
          <w:cantSplit/>
          <w:trHeight w:val="135"/>
        </w:trPr>
        <w:tc>
          <w:tcPr>
            <w:tcW w:w="2570" w:type="dxa"/>
            <w:tcBorders>
              <w:top w:val="single" w:sz="4" w:space="0" w:color="000000"/>
              <w:left w:val="single" w:sz="4" w:space="0" w:color="000000"/>
              <w:bottom w:val="single" w:sz="4" w:space="0" w:color="000000"/>
            </w:tcBorders>
          </w:tcPr>
          <w:p w14:paraId="47CDC846" w14:textId="77777777" w:rsidR="00916881" w:rsidRPr="00B9630D" w:rsidRDefault="00916881" w:rsidP="00B9630D">
            <w:pPr>
              <w:pStyle w:val="TableBody"/>
              <w:rPr>
                <w:b/>
                <w:bCs/>
              </w:rPr>
            </w:pPr>
            <w:r w:rsidRPr="00B9630D">
              <w:rPr>
                <w:b/>
                <w:bCs/>
              </w:rPr>
              <w:t>Grouped By</w:t>
            </w:r>
          </w:p>
        </w:tc>
        <w:tc>
          <w:tcPr>
            <w:tcW w:w="5500" w:type="dxa"/>
            <w:tcBorders>
              <w:top w:val="single" w:sz="4" w:space="0" w:color="000000"/>
              <w:left w:val="single" w:sz="4" w:space="0" w:color="000000"/>
              <w:bottom w:val="single" w:sz="4" w:space="0" w:color="000000"/>
              <w:right w:val="single" w:sz="4" w:space="0" w:color="000000"/>
            </w:tcBorders>
          </w:tcPr>
          <w:p w14:paraId="3C88EF62" w14:textId="77777777" w:rsidR="00916881" w:rsidRDefault="00916881" w:rsidP="003925B7">
            <w:pPr>
              <w:pStyle w:val="TableBody"/>
            </w:pPr>
            <w:r>
              <w:t>Determines the information that will be displayed in the report. The available options are:</w:t>
            </w:r>
          </w:p>
          <w:p w14:paraId="6C546727" w14:textId="77777777" w:rsidR="00916881" w:rsidRDefault="00916881" w:rsidP="004060B4">
            <w:pPr>
              <w:pStyle w:val="TableListBullet"/>
              <w:tabs>
                <w:tab w:val="num" w:pos="720"/>
              </w:tabs>
              <w:ind w:left="720" w:hanging="360"/>
            </w:pPr>
            <w:r w:rsidRPr="00E2661D">
              <w:rPr>
                <w:b/>
                <w:bCs/>
                <w:rPrChange w:id="3862" w:author="Moses, Robbie" w:date="2023-02-22T02:48:00Z">
                  <w:rPr/>
                </w:rPrChange>
              </w:rPr>
              <w:t>Currency –</w:t>
            </w:r>
            <w:r>
              <w:t xml:space="preserve"> A currency order will be displayed as a total for the entire order. No denomination details will be displayed</w:t>
            </w:r>
          </w:p>
          <w:p w14:paraId="7D063A3A" w14:textId="03255CDE" w:rsidR="00916881" w:rsidRDefault="00916881" w:rsidP="004060B4">
            <w:pPr>
              <w:pStyle w:val="TableListBullet"/>
              <w:tabs>
                <w:tab w:val="num" w:pos="720"/>
              </w:tabs>
              <w:ind w:left="720" w:hanging="360"/>
            </w:pPr>
            <w:r w:rsidRPr="00E2661D">
              <w:rPr>
                <w:b/>
                <w:bCs/>
                <w:rPrChange w:id="3863" w:author="Moses, Robbie" w:date="2023-02-22T02:48:00Z">
                  <w:rPr/>
                </w:rPrChange>
              </w:rPr>
              <w:t>Denomination –</w:t>
            </w:r>
            <w:r>
              <w:t xml:space="preserve"> The order </w:t>
            </w:r>
            <w:r w:rsidR="00153AEA">
              <w:t xml:space="preserve">is </w:t>
            </w:r>
            <w:r>
              <w:t>broken down by denomination and a summary total record is inserted to show the sum of the order amount.</w:t>
            </w:r>
          </w:p>
        </w:tc>
      </w:tr>
      <w:tr w:rsidR="00916881" w14:paraId="03DB7F35" w14:textId="77777777" w:rsidTr="0009567D">
        <w:trPr>
          <w:cantSplit/>
          <w:trHeight w:val="135"/>
        </w:trPr>
        <w:tc>
          <w:tcPr>
            <w:tcW w:w="2570" w:type="dxa"/>
            <w:tcBorders>
              <w:top w:val="single" w:sz="4" w:space="0" w:color="000000"/>
              <w:left w:val="single" w:sz="4" w:space="0" w:color="000000"/>
              <w:bottom w:val="single" w:sz="4" w:space="0" w:color="000000"/>
            </w:tcBorders>
          </w:tcPr>
          <w:p w14:paraId="30D1FEC0" w14:textId="77777777" w:rsidR="00916881" w:rsidRPr="00B9630D" w:rsidRDefault="00916881" w:rsidP="00B9630D">
            <w:pPr>
              <w:pStyle w:val="TableBody"/>
              <w:rPr>
                <w:b/>
                <w:bCs/>
              </w:rPr>
            </w:pPr>
            <w:r w:rsidRPr="00B963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326D58F" w14:textId="77777777" w:rsidR="00916881" w:rsidRDefault="00916881" w:rsidP="003925B7">
            <w:pPr>
              <w:pStyle w:val="TableBody"/>
            </w:pPr>
            <w:r>
              <w:t>The date the order is due to be delivered</w:t>
            </w:r>
          </w:p>
        </w:tc>
      </w:tr>
      <w:tr w:rsidR="00916881" w14:paraId="78D3935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ABC6D6" w14:textId="77777777" w:rsidR="00916881" w:rsidRPr="00B9630D" w:rsidRDefault="00916881" w:rsidP="00B9630D">
            <w:pPr>
              <w:pStyle w:val="TableBody"/>
              <w:rPr>
                <w:b/>
                <w:bCs/>
              </w:rPr>
            </w:pPr>
            <w:r w:rsidRPr="00B9630D">
              <w:rPr>
                <w:b/>
                <w:bCs/>
              </w:rPr>
              <w:t>Client ID</w:t>
            </w:r>
          </w:p>
        </w:tc>
        <w:tc>
          <w:tcPr>
            <w:tcW w:w="5500" w:type="dxa"/>
            <w:tcBorders>
              <w:top w:val="single" w:sz="4" w:space="0" w:color="000000"/>
              <w:left w:val="single" w:sz="4" w:space="0" w:color="000000"/>
              <w:bottom w:val="single" w:sz="4" w:space="0" w:color="000000"/>
              <w:right w:val="single" w:sz="4" w:space="0" w:color="000000"/>
            </w:tcBorders>
          </w:tcPr>
          <w:p w14:paraId="56F7BB26" w14:textId="77777777" w:rsidR="00916881" w:rsidRDefault="00916881" w:rsidP="003925B7">
            <w:pPr>
              <w:pStyle w:val="TableBody"/>
            </w:pPr>
            <w:r>
              <w:t>The identifier of the client to which the order will be delivered</w:t>
            </w:r>
          </w:p>
        </w:tc>
      </w:tr>
      <w:tr w:rsidR="00916881" w14:paraId="7200B851" w14:textId="77777777" w:rsidTr="0009567D">
        <w:trPr>
          <w:cantSplit/>
          <w:trHeight w:val="135"/>
        </w:trPr>
        <w:tc>
          <w:tcPr>
            <w:tcW w:w="2570" w:type="dxa"/>
            <w:tcBorders>
              <w:top w:val="single" w:sz="4" w:space="0" w:color="000000"/>
              <w:left w:val="single" w:sz="4" w:space="0" w:color="000000"/>
              <w:bottom w:val="single" w:sz="4" w:space="0" w:color="000000"/>
            </w:tcBorders>
          </w:tcPr>
          <w:p w14:paraId="67C80309" w14:textId="77777777" w:rsidR="00916881" w:rsidRPr="00B9630D" w:rsidRDefault="00916881" w:rsidP="00B9630D">
            <w:pPr>
              <w:pStyle w:val="TableBody"/>
              <w:rPr>
                <w:b/>
                <w:bCs/>
              </w:rPr>
            </w:pPr>
            <w:r w:rsidRPr="00B9630D">
              <w:rPr>
                <w:b/>
                <w:bCs/>
              </w:rPr>
              <w:t>Branch ID</w:t>
            </w:r>
          </w:p>
        </w:tc>
        <w:tc>
          <w:tcPr>
            <w:tcW w:w="5500" w:type="dxa"/>
            <w:tcBorders>
              <w:top w:val="single" w:sz="4" w:space="0" w:color="000000"/>
              <w:left w:val="single" w:sz="4" w:space="0" w:color="000000"/>
              <w:bottom w:val="single" w:sz="4" w:space="0" w:color="000000"/>
              <w:right w:val="single" w:sz="4" w:space="0" w:color="000000"/>
            </w:tcBorders>
          </w:tcPr>
          <w:p w14:paraId="7F29647B" w14:textId="77777777" w:rsidR="00916881" w:rsidRDefault="00916881" w:rsidP="003925B7">
            <w:pPr>
              <w:pStyle w:val="TableBody"/>
            </w:pPr>
            <w:r>
              <w:t>The branch Cashpoint ID that placed the order for the commercial client</w:t>
            </w:r>
          </w:p>
        </w:tc>
      </w:tr>
      <w:tr w:rsidR="00916881" w14:paraId="609F801D" w14:textId="77777777" w:rsidTr="0009567D">
        <w:trPr>
          <w:cantSplit/>
          <w:trHeight w:val="135"/>
        </w:trPr>
        <w:tc>
          <w:tcPr>
            <w:tcW w:w="2570" w:type="dxa"/>
            <w:tcBorders>
              <w:top w:val="single" w:sz="4" w:space="0" w:color="000000"/>
              <w:left w:val="single" w:sz="4" w:space="0" w:color="000000"/>
              <w:bottom w:val="single" w:sz="4" w:space="0" w:color="000000"/>
            </w:tcBorders>
          </w:tcPr>
          <w:p w14:paraId="20AC0286" w14:textId="77777777" w:rsidR="00916881" w:rsidRPr="00B9630D" w:rsidRDefault="00916881" w:rsidP="00B9630D">
            <w:pPr>
              <w:pStyle w:val="TableBody"/>
              <w:rPr>
                <w:b/>
                <w:bCs/>
              </w:rPr>
            </w:pPr>
            <w:r w:rsidRPr="00B9630D">
              <w:rPr>
                <w:b/>
                <w:bCs/>
              </w:rPr>
              <w:lastRenderedPageBreak/>
              <w:t>Action</w:t>
            </w:r>
          </w:p>
        </w:tc>
        <w:tc>
          <w:tcPr>
            <w:tcW w:w="5500" w:type="dxa"/>
            <w:tcBorders>
              <w:top w:val="single" w:sz="4" w:space="0" w:color="000000"/>
              <w:left w:val="single" w:sz="4" w:space="0" w:color="000000"/>
              <w:bottom w:val="single" w:sz="4" w:space="0" w:color="000000"/>
              <w:right w:val="single" w:sz="4" w:space="0" w:color="000000"/>
            </w:tcBorders>
          </w:tcPr>
          <w:p w14:paraId="01E99557" w14:textId="77777777" w:rsidR="00916881" w:rsidRDefault="00916881" w:rsidP="003925B7">
            <w:pPr>
              <w:pStyle w:val="TableBody"/>
            </w:pPr>
            <w:r>
              <w:t>Specifies the type of service to be performed.</w:t>
            </w:r>
          </w:p>
          <w:p w14:paraId="7912E918" w14:textId="77777777" w:rsidR="00916881" w:rsidRDefault="00916881" w:rsidP="00B9630D">
            <w:pPr>
              <w:pStyle w:val="TableBody"/>
            </w:pPr>
            <w:r>
              <w:t>The available actions are:</w:t>
            </w:r>
          </w:p>
          <w:p w14:paraId="65852A4A" w14:textId="77777777" w:rsidR="00916881" w:rsidRDefault="00916881" w:rsidP="004060B4">
            <w:pPr>
              <w:pStyle w:val="TableListBullet"/>
              <w:tabs>
                <w:tab w:val="num" w:pos="720"/>
              </w:tabs>
              <w:ind w:left="720" w:hanging="360"/>
            </w:pPr>
            <w:r>
              <w:t>Commercial Delivery</w:t>
            </w:r>
          </w:p>
          <w:p w14:paraId="40B4514B" w14:textId="77777777" w:rsidR="00916881" w:rsidRDefault="00916881" w:rsidP="004060B4">
            <w:pPr>
              <w:pStyle w:val="TableListBullet"/>
              <w:tabs>
                <w:tab w:val="num" w:pos="720"/>
              </w:tabs>
              <w:ind w:left="720" w:hanging="360"/>
            </w:pPr>
            <w:r>
              <w:t>Commercial Return</w:t>
            </w:r>
          </w:p>
        </w:tc>
      </w:tr>
      <w:tr w:rsidR="007F25D8" w14:paraId="0FD1654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02B884" w14:textId="77777777" w:rsidR="007F25D8" w:rsidRPr="00B9630D" w:rsidRDefault="007F25D8" w:rsidP="00B9630D">
            <w:pPr>
              <w:pStyle w:val="TableBody"/>
              <w:rPr>
                <w:b/>
                <w:bCs/>
              </w:rPr>
            </w:pPr>
            <w:r w:rsidRPr="00B9630D">
              <w:rPr>
                <w:b/>
                <w:bCs/>
              </w:rPr>
              <w:t>State</w:t>
            </w:r>
          </w:p>
        </w:tc>
        <w:tc>
          <w:tcPr>
            <w:tcW w:w="5500" w:type="dxa"/>
            <w:tcBorders>
              <w:top w:val="single" w:sz="4" w:space="0" w:color="000000"/>
              <w:left w:val="single" w:sz="4" w:space="0" w:color="000000"/>
              <w:bottom w:val="single" w:sz="4" w:space="0" w:color="000000"/>
              <w:right w:val="single" w:sz="4" w:space="0" w:color="000000"/>
            </w:tcBorders>
          </w:tcPr>
          <w:p w14:paraId="1D6D93F2" w14:textId="77777777" w:rsidR="007F25D8" w:rsidRDefault="007F25D8" w:rsidP="003925B7">
            <w:pPr>
              <w:pStyle w:val="TableBody"/>
            </w:pPr>
            <w:r>
              <w:t>Reports the current Workflow State the order is in at the time the report is run. (Ordered, In Transit, Confirmed, et al)</w:t>
            </w:r>
          </w:p>
        </w:tc>
      </w:tr>
      <w:tr w:rsidR="00916881" w14:paraId="62DB0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276819" w14:textId="77777777" w:rsidR="00916881" w:rsidRPr="00B9630D" w:rsidRDefault="00916881" w:rsidP="00B9630D">
            <w:pPr>
              <w:pStyle w:val="TableBody"/>
              <w:rPr>
                <w:b/>
                <w:bCs/>
              </w:rPr>
            </w:pPr>
            <w:r w:rsidRPr="00B9630D">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55D18B54" w14:textId="4B68501E" w:rsidR="00916881" w:rsidRDefault="00153AEA" w:rsidP="003925B7">
            <w:pPr>
              <w:pStyle w:val="TableBody"/>
            </w:pPr>
            <w:r>
              <w:t xml:space="preserve">The confirmation </w:t>
            </w:r>
            <w:r w:rsidR="00916881">
              <w:t xml:space="preserve">number for the order </w:t>
            </w:r>
          </w:p>
        </w:tc>
      </w:tr>
      <w:tr w:rsidR="00916881" w14:paraId="4CABDE6C" w14:textId="77777777" w:rsidTr="0009567D">
        <w:trPr>
          <w:cantSplit/>
          <w:trHeight w:val="135"/>
        </w:trPr>
        <w:tc>
          <w:tcPr>
            <w:tcW w:w="2570" w:type="dxa"/>
            <w:tcBorders>
              <w:top w:val="single" w:sz="4" w:space="0" w:color="000000"/>
              <w:left w:val="single" w:sz="4" w:space="0" w:color="000000"/>
              <w:bottom w:val="single" w:sz="4" w:space="0" w:color="000000"/>
            </w:tcBorders>
          </w:tcPr>
          <w:p w14:paraId="078CE029" w14:textId="77777777" w:rsidR="00916881" w:rsidRPr="00B9630D" w:rsidRDefault="00916881" w:rsidP="00B9630D">
            <w:pPr>
              <w:pStyle w:val="TableBody"/>
              <w:rPr>
                <w:b/>
                <w:bCs/>
              </w:rPr>
            </w:pPr>
            <w:r w:rsidRPr="00B963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2803CDE" w14:textId="77777777" w:rsidR="00916881" w:rsidRDefault="00916881" w:rsidP="003925B7">
            <w:pPr>
              <w:pStyle w:val="TableBody"/>
            </w:pPr>
            <w:r>
              <w:t>The date the order was placed by the Branch</w:t>
            </w:r>
          </w:p>
        </w:tc>
      </w:tr>
      <w:tr w:rsidR="00916881" w14:paraId="32C30766" w14:textId="77777777" w:rsidTr="0009567D">
        <w:trPr>
          <w:cantSplit/>
          <w:trHeight w:val="135"/>
        </w:trPr>
        <w:tc>
          <w:tcPr>
            <w:tcW w:w="2570" w:type="dxa"/>
            <w:tcBorders>
              <w:top w:val="single" w:sz="4" w:space="0" w:color="000000"/>
              <w:left w:val="single" w:sz="4" w:space="0" w:color="000000"/>
              <w:bottom w:val="single" w:sz="4" w:space="0" w:color="000000"/>
            </w:tcBorders>
          </w:tcPr>
          <w:p w14:paraId="7880C3E6" w14:textId="77777777" w:rsidR="00916881" w:rsidRPr="00B9630D" w:rsidRDefault="00916881" w:rsidP="00B9630D">
            <w:pPr>
              <w:pStyle w:val="TableBody"/>
              <w:rPr>
                <w:b/>
                <w:bCs/>
              </w:rPr>
            </w:pPr>
            <w:r w:rsidRPr="00B963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E8599E" w14:textId="79228311" w:rsidR="00916881" w:rsidRDefault="00916881" w:rsidP="003925B7">
            <w:pPr>
              <w:pStyle w:val="TableBody"/>
            </w:pPr>
            <w:del w:id="3864" w:author="Moses, Robbie" w:date="2023-03-02T01:09:00Z">
              <w:r w:rsidDel="00787C40">
                <w:delText xml:space="preserve"> </w:delText>
              </w:r>
            </w:del>
            <w:r>
              <w:t>The currency ID of the order</w:t>
            </w:r>
          </w:p>
        </w:tc>
      </w:tr>
      <w:tr w:rsidR="00916881" w14:paraId="4C4D0FA0"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F9769" w14:textId="77777777" w:rsidR="00916881" w:rsidRPr="00B9630D" w:rsidRDefault="00916881" w:rsidP="00B9630D">
            <w:pPr>
              <w:pStyle w:val="TableBody"/>
              <w:rPr>
                <w:b/>
                <w:bCs/>
              </w:rPr>
            </w:pPr>
            <w:r w:rsidRPr="00B9630D">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2E60A2AA" w14:textId="77777777" w:rsidR="00916881" w:rsidRDefault="00916881" w:rsidP="003925B7">
            <w:pPr>
              <w:pStyle w:val="TableBody"/>
            </w:pPr>
            <w:r>
              <w:t>The denomination ID of the order</w:t>
            </w:r>
          </w:p>
        </w:tc>
      </w:tr>
      <w:tr w:rsidR="00916881" w14:paraId="392C567C" w14:textId="77777777" w:rsidTr="0009567D">
        <w:trPr>
          <w:cantSplit/>
          <w:trHeight w:val="135"/>
        </w:trPr>
        <w:tc>
          <w:tcPr>
            <w:tcW w:w="2570" w:type="dxa"/>
            <w:tcBorders>
              <w:top w:val="single" w:sz="4" w:space="0" w:color="000000"/>
              <w:left w:val="single" w:sz="4" w:space="0" w:color="000000"/>
              <w:bottom w:val="single" w:sz="4" w:space="0" w:color="000000"/>
            </w:tcBorders>
          </w:tcPr>
          <w:p w14:paraId="435D4BFC" w14:textId="77777777" w:rsidR="00916881" w:rsidRPr="00B9630D" w:rsidRDefault="00916881" w:rsidP="00B9630D">
            <w:pPr>
              <w:pStyle w:val="TableBody"/>
              <w:rPr>
                <w:b/>
                <w:bCs/>
              </w:rPr>
            </w:pPr>
            <w:r w:rsidRPr="00B963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6D38DABC" w14:textId="77777777" w:rsidR="00916881" w:rsidRDefault="00916881" w:rsidP="003925B7">
            <w:pPr>
              <w:pStyle w:val="TableBody"/>
            </w:pPr>
            <w:r>
              <w:t>Amount of the order</w:t>
            </w:r>
          </w:p>
        </w:tc>
      </w:tr>
    </w:tbl>
    <w:p w14:paraId="74FE9402" w14:textId="7D46CE5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r>
        <w:t xml:space="preserve"> </w:t>
      </w:r>
    </w:p>
    <w:p w14:paraId="6580FD12" w14:textId="77777777" w:rsidR="00916881" w:rsidRDefault="00916881" w:rsidP="000778FC">
      <w:pPr>
        <w:pStyle w:val="BodyText"/>
      </w:pPr>
    </w:p>
    <w:p w14:paraId="20798E8E" w14:textId="77777777" w:rsidR="00916881" w:rsidRDefault="00916881" w:rsidP="004D2E51">
      <w:pPr>
        <w:pStyle w:val="Heading2"/>
      </w:pPr>
      <w:bookmarkStart w:id="3865" w:name="_Ref272393197"/>
      <w:bookmarkStart w:id="3866" w:name="_Toc128718782"/>
      <w:r>
        <w:t>Order Custom Fields</w:t>
      </w:r>
      <w:bookmarkEnd w:id="3865"/>
      <w:bookmarkEnd w:id="3866"/>
    </w:p>
    <w:p w14:paraId="725EB074" w14:textId="3DF327AF" w:rsidR="00916881" w:rsidRDefault="00916881" w:rsidP="00787C40">
      <w:pPr>
        <w:pStyle w:val="BodyText"/>
        <w:rPr>
          <w:ins w:id="3867" w:author="Moses, Robbie" w:date="2023-02-22T02:48:00Z"/>
        </w:rPr>
        <w:pPrChange w:id="3868" w:author="Moses, Robbie" w:date="2023-03-02T01:10:00Z">
          <w:pPr>
            <w:spacing w:after="120"/>
            <w:ind w:left="187" w:hanging="187"/>
            <w:outlineLvl w:val="0"/>
          </w:pPr>
        </w:pPrChange>
      </w:pPr>
      <w:r>
        <w:t xml:space="preserve">The Order Custom Field report allows users to view the orders along with the Custom Fields that have been entered for the order. </w:t>
      </w:r>
    </w:p>
    <w:p w14:paraId="34463859" w14:textId="77777777" w:rsidR="00E2661D" w:rsidRDefault="00E2661D" w:rsidP="00F63174">
      <w:pPr>
        <w:spacing w:after="120"/>
        <w:ind w:left="187" w:hanging="187"/>
        <w:outlineLvl w:val="0"/>
      </w:pPr>
    </w:p>
    <w:p w14:paraId="35A44E4C" w14:textId="4BF6A21F" w:rsidR="00916881" w:rsidRDefault="00916881" w:rsidP="00F63174">
      <w:pPr>
        <w:pStyle w:val="Caption"/>
        <w:spacing w:before="0" w:after="120"/>
        <w:ind w:left="187" w:hanging="187"/>
        <w:outlineLvl w:val="0"/>
      </w:pPr>
      <w:bookmarkStart w:id="3869" w:name="_Toc128631122"/>
      <w:r>
        <w:t xml:space="preserve">Table </w:t>
      </w:r>
      <w:r w:rsidR="00027408">
        <w:fldChar w:fldCharType="begin"/>
      </w:r>
      <w:r>
        <w:instrText xml:space="preserve"> SEQ "Table" \*Arabic </w:instrText>
      </w:r>
      <w:r w:rsidR="00027408">
        <w:fldChar w:fldCharType="separate"/>
      </w:r>
      <w:r w:rsidR="00D57607">
        <w:rPr>
          <w:noProof/>
        </w:rPr>
        <w:t>168</w:t>
      </w:r>
      <w:r w:rsidR="00027408">
        <w:rPr>
          <w:noProof/>
        </w:rPr>
        <w:fldChar w:fldCharType="end"/>
      </w:r>
      <w:r w:rsidR="00B9630D">
        <w:rPr>
          <w:noProof/>
        </w:rPr>
        <w:t> </w:t>
      </w:r>
      <w:r>
        <w:t>: Order Custom Fields Description</w:t>
      </w:r>
      <w:bookmarkEnd w:id="3869"/>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7D6D1642"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7B5C92B2"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2974B5BF" w14:textId="77777777" w:rsidR="00916881" w:rsidRDefault="00916881" w:rsidP="00B9630D">
            <w:pPr>
              <w:pStyle w:val="TableHeading"/>
            </w:pPr>
            <w:r>
              <w:t>Description</w:t>
            </w:r>
          </w:p>
        </w:tc>
      </w:tr>
      <w:tr w:rsidR="00916881" w14:paraId="258A0D26" w14:textId="77777777" w:rsidTr="0009567D">
        <w:trPr>
          <w:cantSplit/>
        </w:trPr>
        <w:tc>
          <w:tcPr>
            <w:tcW w:w="2592" w:type="dxa"/>
            <w:tcBorders>
              <w:top w:val="single" w:sz="4" w:space="0" w:color="000000"/>
              <w:left w:val="single" w:sz="4" w:space="0" w:color="000000"/>
              <w:bottom w:val="single" w:sz="4" w:space="0" w:color="000000"/>
            </w:tcBorders>
          </w:tcPr>
          <w:p w14:paraId="5CFBD2D1" w14:textId="77777777" w:rsidR="00916881" w:rsidRPr="00B9630D" w:rsidRDefault="00916881" w:rsidP="00B9630D">
            <w:pPr>
              <w:pStyle w:val="TableBody"/>
              <w:rPr>
                <w:b/>
                <w:bCs/>
              </w:rPr>
            </w:pPr>
            <w:r w:rsidRPr="00B9630D">
              <w:rPr>
                <w:b/>
                <w:bCs/>
              </w:rPr>
              <w:t>Min Amount</w:t>
            </w:r>
          </w:p>
        </w:tc>
        <w:tc>
          <w:tcPr>
            <w:tcW w:w="5483" w:type="dxa"/>
            <w:tcBorders>
              <w:top w:val="single" w:sz="4" w:space="0" w:color="000000"/>
              <w:left w:val="single" w:sz="4" w:space="0" w:color="000000"/>
              <w:bottom w:val="single" w:sz="4" w:space="0" w:color="000000"/>
              <w:right w:val="single" w:sz="4" w:space="0" w:color="000000"/>
            </w:tcBorders>
          </w:tcPr>
          <w:p w14:paraId="43D38B0B" w14:textId="77777777" w:rsidR="00916881" w:rsidRDefault="00916881" w:rsidP="00B9630D">
            <w:pPr>
              <w:pStyle w:val="TableBody"/>
            </w:pPr>
            <w:r>
              <w:t>Allows users to filter the order report to values of a minimum amount</w:t>
            </w:r>
          </w:p>
        </w:tc>
      </w:tr>
      <w:tr w:rsidR="00916881" w14:paraId="69483C82" w14:textId="77777777" w:rsidTr="0009567D">
        <w:trPr>
          <w:cantSplit/>
        </w:trPr>
        <w:tc>
          <w:tcPr>
            <w:tcW w:w="2592" w:type="dxa"/>
            <w:tcBorders>
              <w:top w:val="single" w:sz="4" w:space="0" w:color="000000"/>
              <w:left w:val="single" w:sz="4" w:space="0" w:color="000000"/>
              <w:bottom w:val="single" w:sz="4" w:space="0" w:color="000000"/>
            </w:tcBorders>
          </w:tcPr>
          <w:p w14:paraId="3C2730B7" w14:textId="77777777" w:rsidR="00916881" w:rsidRPr="00B9630D" w:rsidRDefault="00916881" w:rsidP="00B9630D">
            <w:pPr>
              <w:pStyle w:val="TableBody"/>
              <w:rPr>
                <w:b/>
                <w:bCs/>
              </w:rPr>
            </w:pPr>
            <w:r w:rsidRPr="00B9630D">
              <w:rPr>
                <w:b/>
                <w:bCs/>
              </w:rPr>
              <w:t>Max Amount</w:t>
            </w:r>
          </w:p>
        </w:tc>
        <w:tc>
          <w:tcPr>
            <w:tcW w:w="5483" w:type="dxa"/>
            <w:tcBorders>
              <w:top w:val="single" w:sz="4" w:space="0" w:color="000000"/>
              <w:left w:val="single" w:sz="4" w:space="0" w:color="000000"/>
              <w:bottom w:val="single" w:sz="4" w:space="0" w:color="000000"/>
              <w:right w:val="single" w:sz="4" w:space="0" w:color="000000"/>
            </w:tcBorders>
          </w:tcPr>
          <w:p w14:paraId="4684A204" w14:textId="77777777" w:rsidR="00916881" w:rsidRDefault="00916881" w:rsidP="00B9630D">
            <w:pPr>
              <w:pStyle w:val="TableBody"/>
            </w:pPr>
            <w:r>
              <w:t>Allows users to filter the order report to values of a maximum amount</w:t>
            </w:r>
          </w:p>
        </w:tc>
      </w:tr>
      <w:tr w:rsidR="00916881" w14:paraId="370428A5" w14:textId="77777777" w:rsidTr="0009567D">
        <w:trPr>
          <w:cantSplit/>
        </w:trPr>
        <w:tc>
          <w:tcPr>
            <w:tcW w:w="2592" w:type="dxa"/>
            <w:tcBorders>
              <w:left w:val="single" w:sz="4" w:space="0" w:color="000000"/>
              <w:bottom w:val="single" w:sz="4" w:space="0" w:color="000000"/>
            </w:tcBorders>
          </w:tcPr>
          <w:p w14:paraId="134624E4" w14:textId="77777777" w:rsidR="00916881" w:rsidRPr="00B9630D" w:rsidRDefault="00916881" w:rsidP="00B9630D">
            <w:pPr>
              <w:pStyle w:val="TableBody"/>
              <w:rPr>
                <w:b/>
                <w:bCs/>
                <w:color w:val="000000"/>
              </w:rPr>
            </w:pPr>
            <w:r w:rsidRPr="00B9630D">
              <w:rPr>
                <w:b/>
                <w:bCs/>
                <w:color w:val="000000"/>
              </w:rPr>
              <w:t>Cashpoint ID</w:t>
            </w:r>
          </w:p>
        </w:tc>
        <w:tc>
          <w:tcPr>
            <w:tcW w:w="5483" w:type="dxa"/>
            <w:tcBorders>
              <w:left w:val="single" w:sz="4" w:space="0" w:color="000000"/>
              <w:bottom w:val="single" w:sz="4" w:space="0" w:color="000000"/>
              <w:right w:val="single" w:sz="4" w:space="0" w:color="000000"/>
            </w:tcBorders>
          </w:tcPr>
          <w:p w14:paraId="0501F442" w14:textId="77777777" w:rsidR="00916881" w:rsidRDefault="00916881" w:rsidP="00B9630D">
            <w:pPr>
              <w:pStyle w:val="TableBody"/>
            </w:pPr>
            <w:r>
              <w:t>Unique alphanumeric identification of the Cashpoint.</w:t>
            </w:r>
          </w:p>
        </w:tc>
      </w:tr>
      <w:tr w:rsidR="00916881" w14:paraId="6C7E61F8" w14:textId="77777777" w:rsidTr="0009567D">
        <w:trPr>
          <w:cantSplit/>
        </w:trPr>
        <w:tc>
          <w:tcPr>
            <w:tcW w:w="2592" w:type="dxa"/>
            <w:tcBorders>
              <w:top w:val="single" w:sz="4" w:space="0" w:color="000000"/>
              <w:left w:val="single" w:sz="4" w:space="0" w:color="000000"/>
              <w:bottom w:val="single" w:sz="4" w:space="0" w:color="000000"/>
            </w:tcBorders>
          </w:tcPr>
          <w:p w14:paraId="35982346" w14:textId="77777777" w:rsidR="00916881" w:rsidRPr="00B9630D" w:rsidRDefault="00916881" w:rsidP="00B9630D">
            <w:pPr>
              <w:pStyle w:val="TableBody"/>
              <w:rPr>
                <w:b/>
                <w:bCs/>
              </w:rPr>
            </w:pPr>
            <w:r w:rsidRPr="00B9630D">
              <w:rPr>
                <w:b/>
                <w:bCs/>
              </w:rPr>
              <w:t>Cashpoint Type</w:t>
            </w:r>
          </w:p>
        </w:tc>
        <w:tc>
          <w:tcPr>
            <w:tcW w:w="5483" w:type="dxa"/>
            <w:tcBorders>
              <w:top w:val="single" w:sz="4" w:space="0" w:color="000000"/>
              <w:left w:val="single" w:sz="4" w:space="0" w:color="000000"/>
              <w:bottom w:val="single" w:sz="4" w:space="0" w:color="000000"/>
              <w:right w:val="single" w:sz="4" w:space="0" w:color="000000"/>
            </w:tcBorders>
          </w:tcPr>
          <w:p w14:paraId="288E0C66" w14:textId="77777777" w:rsidR="00916881" w:rsidRDefault="00916881" w:rsidP="00B9630D">
            <w:pPr>
              <w:pStyle w:val="TableBody"/>
            </w:pPr>
            <w:r>
              <w:t>Branch or ATM.</w:t>
            </w:r>
          </w:p>
        </w:tc>
      </w:tr>
      <w:tr w:rsidR="00916881" w14:paraId="2176AFCF" w14:textId="77777777" w:rsidTr="0009567D">
        <w:trPr>
          <w:cantSplit/>
        </w:trPr>
        <w:tc>
          <w:tcPr>
            <w:tcW w:w="2592" w:type="dxa"/>
            <w:tcBorders>
              <w:top w:val="single" w:sz="4" w:space="0" w:color="000000"/>
              <w:left w:val="single" w:sz="4" w:space="0" w:color="000000"/>
              <w:bottom w:val="single" w:sz="4" w:space="0" w:color="000000"/>
            </w:tcBorders>
          </w:tcPr>
          <w:p w14:paraId="47815AC8"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488495E1" w14:textId="7BD673D3" w:rsidR="00916881" w:rsidRDefault="00916881" w:rsidP="00B9630D">
            <w:pPr>
              <w:pStyle w:val="TableBody"/>
            </w:pPr>
            <w:r>
              <w:t>Indicates the type of action: delivery, return or unplanned delivery</w:t>
            </w:r>
            <w:r w:rsidR="00153AEA">
              <w:t>/</w:t>
            </w:r>
            <w:r>
              <w:t>return</w:t>
            </w:r>
          </w:p>
        </w:tc>
      </w:tr>
      <w:tr w:rsidR="00916881" w14:paraId="5EF6C0FD" w14:textId="77777777" w:rsidTr="0009567D">
        <w:trPr>
          <w:cantSplit/>
        </w:trPr>
        <w:tc>
          <w:tcPr>
            <w:tcW w:w="2592" w:type="dxa"/>
            <w:tcBorders>
              <w:top w:val="single" w:sz="4" w:space="0" w:color="000000"/>
              <w:left w:val="single" w:sz="4" w:space="0" w:color="000000"/>
              <w:bottom w:val="single" w:sz="4" w:space="0" w:color="000000"/>
            </w:tcBorders>
          </w:tcPr>
          <w:p w14:paraId="61434E39"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6E1CB91F" w14:textId="2537BE34" w:rsidR="00916881" w:rsidRDefault="00916881" w:rsidP="00B9630D">
            <w:pPr>
              <w:pStyle w:val="TableBody"/>
            </w:pPr>
            <w:r>
              <w:t xml:space="preserve">The date </w:t>
            </w:r>
            <w:del w:id="3870" w:author="Moses, Robbie" w:date="2023-03-02T01:11:00Z">
              <w:r w:rsidDel="00787C40">
                <w:delText xml:space="preserve">of </w:delText>
              </w:r>
            </w:del>
            <w:r>
              <w:t>when the order was placed.</w:t>
            </w:r>
          </w:p>
        </w:tc>
      </w:tr>
      <w:tr w:rsidR="00916881" w14:paraId="3CAD5CE0" w14:textId="77777777" w:rsidTr="0009567D">
        <w:trPr>
          <w:cantSplit/>
        </w:trPr>
        <w:tc>
          <w:tcPr>
            <w:tcW w:w="2592" w:type="dxa"/>
            <w:tcBorders>
              <w:top w:val="single" w:sz="4" w:space="0" w:color="000000"/>
              <w:left w:val="single" w:sz="4" w:space="0" w:color="000000"/>
              <w:bottom w:val="single" w:sz="4" w:space="0" w:color="000000"/>
            </w:tcBorders>
          </w:tcPr>
          <w:p w14:paraId="3B5684F3"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01372C5B" w14:textId="594809E4" w:rsidR="00916881" w:rsidRDefault="00916881" w:rsidP="00B9630D">
            <w:pPr>
              <w:pStyle w:val="TableBody"/>
            </w:pPr>
            <w:r>
              <w:t xml:space="preserve">The date </w:t>
            </w:r>
            <w:del w:id="3871" w:author="Moses, Robbie" w:date="2023-03-02T01:11:00Z">
              <w:r w:rsidDel="00787C40">
                <w:delText xml:space="preserve">the </w:delText>
              </w:r>
            </w:del>
            <w:ins w:id="3872" w:author="Moses, Robbie" w:date="2023-03-02T01:11:00Z">
              <w:r w:rsidR="00787C40">
                <w:t>an</w:t>
              </w:r>
              <w:r w:rsidR="00787C40">
                <w:t xml:space="preserve"> </w:t>
              </w:r>
            </w:ins>
            <w:r>
              <w:t xml:space="preserve">order is due </w:t>
            </w:r>
            <w:del w:id="3873" w:author="Moses, Robbie" w:date="2023-03-02T01:12:00Z">
              <w:r w:rsidDel="00787C40">
                <w:delText>to be</w:delText>
              </w:r>
            </w:del>
            <w:ins w:id="3874" w:author="Moses, Robbie" w:date="2023-03-02T01:12:00Z">
              <w:r w:rsidR="00787C40">
                <w:t>for</w:t>
              </w:r>
            </w:ins>
            <w:r>
              <w:t xml:space="preserve"> deliver</w:t>
            </w:r>
            <w:ins w:id="3875" w:author="Moses, Robbie" w:date="2023-03-02T01:12:00Z">
              <w:r w:rsidR="00787C40">
                <w:t>y</w:t>
              </w:r>
            </w:ins>
            <w:del w:id="3876" w:author="Moses, Robbie" w:date="2023-03-02T01:12:00Z">
              <w:r w:rsidDel="00787C40">
                <w:delText>ed</w:delText>
              </w:r>
            </w:del>
          </w:p>
        </w:tc>
      </w:tr>
      <w:tr w:rsidR="00916881" w14:paraId="29D0E879" w14:textId="77777777" w:rsidTr="0009567D">
        <w:trPr>
          <w:cantSplit/>
        </w:trPr>
        <w:tc>
          <w:tcPr>
            <w:tcW w:w="2592" w:type="dxa"/>
            <w:tcBorders>
              <w:top w:val="single" w:sz="4" w:space="0" w:color="000000"/>
              <w:left w:val="single" w:sz="4" w:space="0" w:color="000000"/>
              <w:bottom w:val="single" w:sz="4" w:space="0" w:color="000000"/>
            </w:tcBorders>
          </w:tcPr>
          <w:p w14:paraId="61D0D198" w14:textId="77777777" w:rsidR="00916881" w:rsidRPr="00B9630D" w:rsidRDefault="00916881" w:rsidP="00B9630D">
            <w:pPr>
              <w:pStyle w:val="TableBody"/>
              <w:rPr>
                <w:b/>
                <w:bCs/>
              </w:rPr>
            </w:pPr>
            <w:r w:rsidRPr="00B9630D">
              <w:rPr>
                <w:b/>
                <w:bCs/>
              </w:rPr>
              <w:t>Currency ID</w:t>
            </w:r>
          </w:p>
        </w:tc>
        <w:tc>
          <w:tcPr>
            <w:tcW w:w="5483" w:type="dxa"/>
            <w:tcBorders>
              <w:top w:val="single" w:sz="4" w:space="0" w:color="000000"/>
              <w:left w:val="single" w:sz="4" w:space="0" w:color="000000"/>
              <w:bottom w:val="single" w:sz="4" w:space="0" w:color="000000"/>
              <w:right w:val="single" w:sz="4" w:space="0" w:color="000000"/>
            </w:tcBorders>
          </w:tcPr>
          <w:p w14:paraId="23059FD1" w14:textId="77777777" w:rsidR="00916881" w:rsidRDefault="00916881" w:rsidP="00B9630D">
            <w:pPr>
              <w:pStyle w:val="TableBody"/>
            </w:pPr>
            <w:r>
              <w:t xml:space="preserve">Currency for which the order details are reported.  </w:t>
            </w:r>
          </w:p>
        </w:tc>
      </w:tr>
      <w:tr w:rsidR="00916881" w14:paraId="484CB465" w14:textId="77777777" w:rsidTr="0009567D">
        <w:trPr>
          <w:cantSplit/>
        </w:trPr>
        <w:tc>
          <w:tcPr>
            <w:tcW w:w="2592" w:type="dxa"/>
            <w:tcBorders>
              <w:top w:val="single" w:sz="4" w:space="0" w:color="000000"/>
              <w:left w:val="single" w:sz="4" w:space="0" w:color="000000"/>
              <w:bottom w:val="single" w:sz="4" w:space="0" w:color="000000"/>
            </w:tcBorders>
          </w:tcPr>
          <w:p w14:paraId="4E7331BD"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3447F9F3" w14:textId="6D267031" w:rsidR="00916881" w:rsidRDefault="00153AEA" w:rsidP="00B9630D">
            <w:pPr>
              <w:pStyle w:val="TableBody"/>
            </w:pPr>
            <w:r>
              <w:t xml:space="preserve">The amount </w:t>
            </w:r>
            <w:r w:rsidR="00916881">
              <w:t>that has been ordered.</w:t>
            </w:r>
          </w:p>
        </w:tc>
      </w:tr>
      <w:tr w:rsidR="00916881" w14:paraId="5C3E8C69" w14:textId="77777777" w:rsidTr="0009567D">
        <w:trPr>
          <w:cantSplit/>
        </w:trPr>
        <w:tc>
          <w:tcPr>
            <w:tcW w:w="2592" w:type="dxa"/>
            <w:tcBorders>
              <w:top w:val="single" w:sz="4" w:space="0" w:color="000000"/>
              <w:left w:val="single" w:sz="4" w:space="0" w:color="000000"/>
              <w:bottom w:val="single" w:sz="4" w:space="0" w:color="000000"/>
            </w:tcBorders>
          </w:tcPr>
          <w:p w14:paraId="41B16DB8" w14:textId="77777777" w:rsidR="00916881" w:rsidRPr="00B9630D" w:rsidRDefault="00916881" w:rsidP="00B9630D">
            <w:pPr>
              <w:pStyle w:val="TableBody"/>
              <w:rPr>
                <w:b/>
                <w:bCs/>
              </w:rPr>
            </w:pPr>
            <w:r w:rsidRPr="00B9630D">
              <w:rPr>
                <w:b/>
                <w:bCs/>
              </w:rPr>
              <w:t>Tracking ID</w:t>
            </w:r>
          </w:p>
        </w:tc>
        <w:tc>
          <w:tcPr>
            <w:tcW w:w="5483" w:type="dxa"/>
            <w:tcBorders>
              <w:top w:val="single" w:sz="4" w:space="0" w:color="000000"/>
              <w:left w:val="single" w:sz="4" w:space="0" w:color="000000"/>
              <w:bottom w:val="single" w:sz="4" w:space="0" w:color="000000"/>
              <w:right w:val="single" w:sz="4" w:space="0" w:color="000000"/>
            </w:tcBorders>
          </w:tcPr>
          <w:p w14:paraId="4ECAFC51" w14:textId="77777777" w:rsidR="00916881" w:rsidRDefault="00916881" w:rsidP="00B9630D">
            <w:pPr>
              <w:pStyle w:val="TableBody"/>
            </w:pPr>
            <w:r>
              <w:t>The Tracking ID Associated with the Order</w:t>
            </w:r>
          </w:p>
        </w:tc>
      </w:tr>
      <w:tr w:rsidR="00916881" w14:paraId="5C343271" w14:textId="77777777" w:rsidTr="0009567D">
        <w:trPr>
          <w:cantSplit/>
        </w:trPr>
        <w:tc>
          <w:tcPr>
            <w:tcW w:w="2592" w:type="dxa"/>
            <w:tcBorders>
              <w:top w:val="single" w:sz="4" w:space="0" w:color="000000"/>
              <w:left w:val="single" w:sz="4" w:space="0" w:color="000000"/>
              <w:bottom w:val="single" w:sz="4" w:space="0" w:color="000000"/>
            </w:tcBorders>
          </w:tcPr>
          <w:p w14:paraId="669D81F1" w14:textId="77777777" w:rsidR="00916881" w:rsidRPr="00B9630D" w:rsidRDefault="00916881" w:rsidP="00B9630D">
            <w:pPr>
              <w:pStyle w:val="TableBody"/>
              <w:rPr>
                <w:b/>
                <w:bCs/>
              </w:rPr>
            </w:pPr>
            <w:r w:rsidRPr="00B9630D">
              <w:rPr>
                <w:b/>
                <w:bCs/>
              </w:rPr>
              <w:lastRenderedPageBreak/>
              <w:t>Container</w:t>
            </w:r>
          </w:p>
        </w:tc>
        <w:tc>
          <w:tcPr>
            <w:tcW w:w="5483" w:type="dxa"/>
            <w:tcBorders>
              <w:top w:val="single" w:sz="4" w:space="0" w:color="000000"/>
              <w:left w:val="single" w:sz="4" w:space="0" w:color="000000"/>
              <w:bottom w:val="single" w:sz="4" w:space="0" w:color="000000"/>
              <w:right w:val="single" w:sz="4" w:space="0" w:color="000000"/>
            </w:tcBorders>
          </w:tcPr>
          <w:p w14:paraId="438EE6AC" w14:textId="77777777" w:rsidR="00916881" w:rsidRDefault="00916881" w:rsidP="00B9630D">
            <w:pPr>
              <w:pStyle w:val="TableBody"/>
            </w:pPr>
            <w:r>
              <w:t>The number of containers that a particular shipment (those orders with a common tracking ID) will include.</w:t>
            </w:r>
          </w:p>
        </w:tc>
      </w:tr>
      <w:tr w:rsidR="00916881" w14:paraId="2F313660" w14:textId="77777777" w:rsidTr="0009567D">
        <w:trPr>
          <w:cantSplit/>
        </w:trPr>
        <w:tc>
          <w:tcPr>
            <w:tcW w:w="2592" w:type="dxa"/>
            <w:tcBorders>
              <w:top w:val="single" w:sz="4" w:space="0" w:color="000000"/>
              <w:left w:val="single" w:sz="4" w:space="0" w:color="000000"/>
              <w:bottom w:val="single" w:sz="4" w:space="0" w:color="000000"/>
            </w:tcBorders>
          </w:tcPr>
          <w:p w14:paraId="598010B6" w14:textId="77777777" w:rsidR="00916881" w:rsidRPr="00B9630D" w:rsidRDefault="00916881" w:rsidP="00B9630D">
            <w:pPr>
              <w:pStyle w:val="TableBody"/>
              <w:rPr>
                <w:b/>
                <w:bCs/>
              </w:rPr>
            </w:pPr>
            <w:r w:rsidRPr="00B9630D">
              <w:rPr>
                <w:b/>
                <w:bCs/>
              </w:rPr>
              <w:t>Custom01-Custom10</w:t>
            </w:r>
          </w:p>
        </w:tc>
        <w:tc>
          <w:tcPr>
            <w:tcW w:w="5483" w:type="dxa"/>
            <w:tcBorders>
              <w:top w:val="single" w:sz="4" w:space="0" w:color="000000"/>
              <w:left w:val="single" w:sz="4" w:space="0" w:color="000000"/>
              <w:bottom w:val="single" w:sz="4" w:space="0" w:color="000000"/>
              <w:right w:val="single" w:sz="4" w:space="0" w:color="000000"/>
            </w:tcBorders>
          </w:tcPr>
          <w:p w14:paraId="210DF308" w14:textId="77777777" w:rsidR="00916881" w:rsidRDefault="00916881" w:rsidP="00B9630D">
            <w:pPr>
              <w:pStyle w:val="TableBody"/>
            </w:pPr>
            <w:r>
              <w:t>The Custom Fields Names defined at the System level</w:t>
            </w:r>
          </w:p>
        </w:tc>
      </w:tr>
    </w:tbl>
    <w:p w14:paraId="0DFFCAC2" w14:textId="4D88D733"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565107A" w14:textId="0924782E" w:rsidR="00B9630D" w:rsidRDefault="00B9630D">
      <w:pPr>
        <w:rPr>
          <w:color w:val="76923C"/>
        </w:rPr>
      </w:pPr>
    </w:p>
    <w:p w14:paraId="4135FC6D" w14:textId="42B16225" w:rsidR="00916881" w:rsidRDefault="00916881" w:rsidP="005C7CBA">
      <w:pPr>
        <w:pStyle w:val="Heading2"/>
      </w:pPr>
      <w:bookmarkStart w:id="3877" w:name="_Ref236116363"/>
      <w:bookmarkStart w:id="3878" w:name="_Toc128718783"/>
      <w:r>
        <w:t>Bag Reference Numbers</w:t>
      </w:r>
      <w:bookmarkEnd w:id="3843"/>
      <w:bookmarkEnd w:id="3877"/>
      <w:bookmarkEnd w:id="3878"/>
    </w:p>
    <w:p w14:paraId="4F21AED9" w14:textId="602B8D59" w:rsidR="00916881" w:rsidRDefault="00916881" w:rsidP="00B9630D">
      <w:pPr>
        <w:pStyle w:val="BodyText"/>
      </w:pPr>
      <w:r w:rsidRPr="00B9630D">
        <w:rPr>
          <w:rStyle w:val="BodyTextChar"/>
        </w:rPr>
        <w:t>Bag Reference number can be used for tracking purposes for a branch return only</w:t>
      </w:r>
      <w:r>
        <w:t>.</w:t>
      </w:r>
    </w:p>
    <w:p w14:paraId="01DA76AA" w14:textId="32692831" w:rsidR="00B9630D" w:rsidDel="00787C40" w:rsidRDefault="00B9630D" w:rsidP="000778FC">
      <w:pPr>
        <w:pStyle w:val="BodyText"/>
        <w:rPr>
          <w:del w:id="3879" w:author="Moses, Robbie" w:date="2023-03-02T01:13:00Z"/>
        </w:rPr>
      </w:pPr>
    </w:p>
    <w:p w14:paraId="5A3D9F16" w14:textId="121DD106" w:rsidR="00916881" w:rsidRDefault="00916881" w:rsidP="00F63174">
      <w:pPr>
        <w:pStyle w:val="Caption"/>
        <w:spacing w:before="0" w:after="120"/>
        <w:ind w:left="187" w:hanging="187"/>
        <w:outlineLvl w:val="0"/>
      </w:pPr>
      <w:bookmarkStart w:id="3880" w:name="_Toc128631123"/>
      <w:r>
        <w:t xml:space="preserve">Table </w:t>
      </w:r>
      <w:r w:rsidR="00027408">
        <w:fldChar w:fldCharType="begin"/>
      </w:r>
      <w:r>
        <w:instrText xml:space="preserve"> SEQ "Table" \*Arabic </w:instrText>
      </w:r>
      <w:r w:rsidR="00027408">
        <w:fldChar w:fldCharType="separate"/>
      </w:r>
      <w:r w:rsidR="00D57607">
        <w:rPr>
          <w:noProof/>
        </w:rPr>
        <w:t>169</w:t>
      </w:r>
      <w:r w:rsidR="00027408">
        <w:rPr>
          <w:noProof/>
        </w:rPr>
        <w:fldChar w:fldCharType="end"/>
      </w:r>
      <w:r>
        <w:t>: Bag Reference Description</w:t>
      </w:r>
      <w:bookmarkEnd w:id="3880"/>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9BB0F26" w14:textId="77777777" w:rsidTr="00A54A74">
        <w:trPr>
          <w:cantSplit/>
          <w:tblHeader/>
        </w:trPr>
        <w:tc>
          <w:tcPr>
            <w:tcW w:w="2592" w:type="dxa"/>
            <w:tcBorders>
              <w:top w:val="single" w:sz="4" w:space="0" w:color="000000"/>
              <w:left w:val="single" w:sz="4" w:space="0" w:color="000000"/>
              <w:bottom w:val="double" w:sz="1" w:space="0" w:color="000000"/>
            </w:tcBorders>
            <w:shd w:val="clear" w:color="auto" w:fill="60C03A"/>
          </w:tcPr>
          <w:p w14:paraId="090CEA2F" w14:textId="77777777" w:rsidR="00916881" w:rsidRDefault="00916881" w:rsidP="00B9630D">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F80C2B9" w14:textId="77777777" w:rsidR="00916881" w:rsidRDefault="00916881" w:rsidP="00B9630D">
            <w:pPr>
              <w:pStyle w:val="TableHeading"/>
            </w:pPr>
            <w:r>
              <w:t>Description</w:t>
            </w:r>
          </w:p>
        </w:tc>
      </w:tr>
      <w:tr w:rsidR="00916881" w14:paraId="656157D3" w14:textId="77777777" w:rsidTr="0009567D">
        <w:trPr>
          <w:cantSplit/>
        </w:trPr>
        <w:tc>
          <w:tcPr>
            <w:tcW w:w="2592" w:type="dxa"/>
            <w:tcBorders>
              <w:top w:val="single" w:sz="4" w:space="0" w:color="000000"/>
              <w:left w:val="single" w:sz="4" w:space="0" w:color="000000"/>
              <w:bottom w:val="single" w:sz="4" w:space="0" w:color="000000"/>
            </w:tcBorders>
          </w:tcPr>
          <w:p w14:paraId="3840D369" w14:textId="77777777" w:rsidR="00916881" w:rsidRPr="00B9630D" w:rsidRDefault="00916881" w:rsidP="00B9630D">
            <w:pPr>
              <w:pStyle w:val="TableBody"/>
              <w:rPr>
                <w:b/>
                <w:bCs/>
              </w:rPr>
            </w:pPr>
            <w:r w:rsidRPr="00B9630D">
              <w:rPr>
                <w:b/>
                <w:bCs/>
              </w:rPr>
              <w:t>Due date</w:t>
            </w:r>
          </w:p>
        </w:tc>
        <w:tc>
          <w:tcPr>
            <w:tcW w:w="5483" w:type="dxa"/>
            <w:tcBorders>
              <w:top w:val="single" w:sz="4" w:space="0" w:color="000000"/>
              <w:left w:val="single" w:sz="4" w:space="0" w:color="000000"/>
              <w:bottom w:val="single" w:sz="4" w:space="0" w:color="000000"/>
              <w:right w:val="single" w:sz="4" w:space="0" w:color="000000"/>
            </w:tcBorders>
          </w:tcPr>
          <w:p w14:paraId="29FB3C3C" w14:textId="0089809B" w:rsidR="00916881" w:rsidRDefault="00916881" w:rsidP="00B9630D">
            <w:pPr>
              <w:pStyle w:val="TableBody"/>
            </w:pPr>
            <w:r>
              <w:t xml:space="preserve">If </w:t>
            </w:r>
            <w:r w:rsidR="003564A6">
              <w:t xml:space="preserve">the </w:t>
            </w:r>
            <w:r>
              <w:rPr>
                <w:b/>
                <w:bCs/>
              </w:rPr>
              <w:t>Due date</w:t>
            </w:r>
            <w:r>
              <w:t xml:space="preserve"> is selected, the report will generate order status by the due dates of the orders. </w:t>
            </w:r>
          </w:p>
          <w:p w14:paraId="2642A284" w14:textId="68942F56" w:rsidR="00916881" w:rsidRDefault="00916881" w:rsidP="00B9630D">
            <w:pPr>
              <w:pStyle w:val="TableBody"/>
            </w:pPr>
            <w:r>
              <w:t xml:space="preserve">If </w:t>
            </w:r>
            <w:r w:rsidR="003564A6">
              <w:t xml:space="preserve">the </w:t>
            </w:r>
            <w:r>
              <w:rPr>
                <w:b/>
                <w:bCs/>
              </w:rPr>
              <w:t>Order date</w:t>
            </w:r>
            <w:r>
              <w:t xml:space="preserve"> is selected, the report will generate </w:t>
            </w:r>
            <w:r w:rsidR="003564A6">
              <w:t xml:space="preserve">the </w:t>
            </w:r>
            <w:r>
              <w:t>order status by the dates when the orders were placed.</w:t>
            </w:r>
          </w:p>
        </w:tc>
      </w:tr>
      <w:tr w:rsidR="00916881" w14:paraId="5705DD3C" w14:textId="77777777" w:rsidTr="0009567D">
        <w:trPr>
          <w:cantSplit/>
        </w:trPr>
        <w:tc>
          <w:tcPr>
            <w:tcW w:w="2592" w:type="dxa"/>
            <w:tcBorders>
              <w:top w:val="single" w:sz="4" w:space="0" w:color="000000"/>
              <w:left w:val="single" w:sz="4" w:space="0" w:color="000000"/>
              <w:bottom w:val="single" w:sz="4" w:space="0" w:color="000000"/>
            </w:tcBorders>
          </w:tcPr>
          <w:p w14:paraId="62732A7E" w14:textId="77777777" w:rsidR="00916881" w:rsidRPr="00B9630D" w:rsidRDefault="00916881" w:rsidP="00B9630D">
            <w:pPr>
              <w:pStyle w:val="TableBody"/>
              <w:rPr>
                <w:b/>
                <w:bCs/>
              </w:rPr>
            </w:pPr>
            <w:r w:rsidRPr="00B9630D">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773212BD" w14:textId="77777777" w:rsidR="00916881" w:rsidRDefault="00916881" w:rsidP="00B9630D">
            <w:pPr>
              <w:pStyle w:val="TableBody"/>
            </w:pPr>
            <w:r>
              <w:t>Unique alphanumeric identification of the Cashpoint.</w:t>
            </w:r>
          </w:p>
        </w:tc>
      </w:tr>
      <w:tr w:rsidR="00916881" w14:paraId="147BC4EF" w14:textId="77777777" w:rsidTr="0009567D">
        <w:trPr>
          <w:cantSplit/>
        </w:trPr>
        <w:tc>
          <w:tcPr>
            <w:tcW w:w="2592" w:type="dxa"/>
            <w:tcBorders>
              <w:left w:val="single" w:sz="4" w:space="0" w:color="000000"/>
              <w:bottom w:val="single" w:sz="4" w:space="0" w:color="000000"/>
            </w:tcBorders>
          </w:tcPr>
          <w:p w14:paraId="17053B50" w14:textId="77777777" w:rsidR="00916881" w:rsidRPr="00B9630D" w:rsidRDefault="00916881" w:rsidP="00B9630D">
            <w:pPr>
              <w:pStyle w:val="TableBody"/>
              <w:rPr>
                <w:b/>
                <w:bCs/>
              </w:rPr>
            </w:pPr>
            <w:r w:rsidRPr="00B9630D">
              <w:rPr>
                <w:b/>
                <w:bCs/>
              </w:rPr>
              <w:t>Cashpoint Type</w:t>
            </w:r>
          </w:p>
        </w:tc>
        <w:tc>
          <w:tcPr>
            <w:tcW w:w="5483" w:type="dxa"/>
            <w:tcBorders>
              <w:left w:val="single" w:sz="4" w:space="0" w:color="000000"/>
              <w:bottom w:val="single" w:sz="4" w:space="0" w:color="000000"/>
              <w:right w:val="single" w:sz="4" w:space="0" w:color="000000"/>
            </w:tcBorders>
          </w:tcPr>
          <w:p w14:paraId="3EC130D9" w14:textId="77777777" w:rsidR="00916881" w:rsidRDefault="00916881" w:rsidP="00B9630D">
            <w:pPr>
              <w:pStyle w:val="TableBody"/>
            </w:pPr>
            <w:r>
              <w:t xml:space="preserve">Branch or ATM. </w:t>
            </w:r>
          </w:p>
        </w:tc>
      </w:tr>
      <w:tr w:rsidR="00916881" w14:paraId="3111EAAD" w14:textId="77777777" w:rsidTr="0009567D">
        <w:trPr>
          <w:cantSplit/>
        </w:trPr>
        <w:tc>
          <w:tcPr>
            <w:tcW w:w="2592" w:type="dxa"/>
            <w:tcBorders>
              <w:top w:val="single" w:sz="4" w:space="0" w:color="000000"/>
              <w:left w:val="single" w:sz="4" w:space="0" w:color="000000"/>
              <w:bottom w:val="single" w:sz="4" w:space="0" w:color="000000"/>
            </w:tcBorders>
          </w:tcPr>
          <w:p w14:paraId="6B3EBEF7" w14:textId="77777777" w:rsidR="00916881" w:rsidRPr="00B9630D" w:rsidRDefault="00916881" w:rsidP="00B9630D">
            <w:pPr>
              <w:pStyle w:val="TableBody"/>
              <w:rPr>
                <w:b/>
                <w:bCs/>
              </w:rPr>
            </w:pPr>
            <w:r w:rsidRPr="00B9630D">
              <w:rPr>
                <w:b/>
                <w:bCs/>
              </w:rPr>
              <w:t>Action</w:t>
            </w:r>
          </w:p>
        </w:tc>
        <w:tc>
          <w:tcPr>
            <w:tcW w:w="5483" w:type="dxa"/>
            <w:tcBorders>
              <w:top w:val="single" w:sz="4" w:space="0" w:color="000000"/>
              <w:left w:val="single" w:sz="4" w:space="0" w:color="000000"/>
              <w:bottom w:val="single" w:sz="4" w:space="0" w:color="000000"/>
              <w:right w:val="single" w:sz="4" w:space="0" w:color="000000"/>
            </w:tcBorders>
          </w:tcPr>
          <w:p w14:paraId="61310822" w14:textId="17E8EAFC" w:rsidR="00916881" w:rsidRDefault="00916881" w:rsidP="00B9630D">
            <w:pPr>
              <w:pStyle w:val="TableBody"/>
            </w:pPr>
            <w:r>
              <w:t>Indicates the type of action: delivery, return or unplanned delivery</w:t>
            </w:r>
            <w:r w:rsidR="003564A6">
              <w:t>/</w:t>
            </w:r>
            <w:r>
              <w:t xml:space="preserve">return. </w:t>
            </w:r>
          </w:p>
        </w:tc>
      </w:tr>
      <w:tr w:rsidR="00916881" w14:paraId="35F4B32B" w14:textId="77777777" w:rsidTr="0009567D">
        <w:trPr>
          <w:cantSplit/>
        </w:trPr>
        <w:tc>
          <w:tcPr>
            <w:tcW w:w="2592" w:type="dxa"/>
            <w:tcBorders>
              <w:top w:val="single" w:sz="4" w:space="0" w:color="000000"/>
              <w:left w:val="single" w:sz="4" w:space="0" w:color="000000"/>
              <w:bottom w:val="single" w:sz="4" w:space="0" w:color="000000"/>
            </w:tcBorders>
          </w:tcPr>
          <w:p w14:paraId="1764BF06" w14:textId="77777777" w:rsidR="00916881" w:rsidRPr="00B9630D" w:rsidRDefault="00916881" w:rsidP="00B9630D">
            <w:pPr>
              <w:pStyle w:val="TableBody"/>
              <w:rPr>
                <w:b/>
                <w:bCs/>
              </w:rPr>
            </w:pPr>
            <w:r w:rsidRPr="00B9630D">
              <w:rPr>
                <w:b/>
                <w:bCs/>
              </w:rPr>
              <w:t>Confirmation #</w:t>
            </w:r>
          </w:p>
        </w:tc>
        <w:tc>
          <w:tcPr>
            <w:tcW w:w="5483" w:type="dxa"/>
            <w:tcBorders>
              <w:top w:val="single" w:sz="4" w:space="0" w:color="000000"/>
              <w:left w:val="single" w:sz="4" w:space="0" w:color="000000"/>
              <w:bottom w:val="single" w:sz="4" w:space="0" w:color="000000"/>
              <w:right w:val="single" w:sz="4" w:space="0" w:color="000000"/>
            </w:tcBorders>
          </w:tcPr>
          <w:p w14:paraId="0F010A4C" w14:textId="77777777" w:rsidR="00916881" w:rsidRDefault="00916881" w:rsidP="00B9630D">
            <w:pPr>
              <w:pStyle w:val="TableBody"/>
            </w:pPr>
            <w:r>
              <w:t xml:space="preserve">Confirmation number of the order that has been committed. </w:t>
            </w:r>
          </w:p>
        </w:tc>
      </w:tr>
      <w:tr w:rsidR="00916881" w14:paraId="25234903" w14:textId="77777777" w:rsidTr="0009567D">
        <w:trPr>
          <w:cantSplit/>
        </w:trPr>
        <w:tc>
          <w:tcPr>
            <w:tcW w:w="2592" w:type="dxa"/>
            <w:tcBorders>
              <w:top w:val="single" w:sz="4" w:space="0" w:color="000000"/>
              <w:left w:val="single" w:sz="4" w:space="0" w:color="000000"/>
              <w:bottom w:val="single" w:sz="4" w:space="0" w:color="000000"/>
            </w:tcBorders>
          </w:tcPr>
          <w:p w14:paraId="078A3CE2" w14:textId="77777777" w:rsidR="00916881" w:rsidRPr="00B9630D" w:rsidRDefault="00916881" w:rsidP="00B9630D">
            <w:pPr>
              <w:pStyle w:val="TableBody"/>
              <w:rPr>
                <w:b/>
                <w:bCs/>
              </w:rPr>
            </w:pPr>
            <w:r w:rsidRPr="00B9630D">
              <w:rPr>
                <w:b/>
                <w:bCs/>
              </w:rPr>
              <w:t>Order Date</w:t>
            </w:r>
          </w:p>
        </w:tc>
        <w:tc>
          <w:tcPr>
            <w:tcW w:w="5483" w:type="dxa"/>
            <w:tcBorders>
              <w:top w:val="single" w:sz="4" w:space="0" w:color="000000"/>
              <w:left w:val="single" w:sz="4" w:space="0" w:color="000000"/>
              <w:bottom w:val="single" w:sz="4" w:space="0" w:color="000000"/>
              <w:right w:val="single" w:sz="4" w:space="0" w:color="000000"/>
            </w:tcBorders>
          </w:tcPr>
          <w:p w14:paraId="5D4E6FC9" w14:textId="77777777" w:rsidR="00916881" w:rsidRDefault="00916881" w:rsidP="00B9630D">
            <w:pPr>
              <w:pStyle w:val="TableBody"/>
            </w:pPr>
            <w:r>
              <w:t>The date of when the order was placed.</w:t>
            </w:r>
          </w:p>
        </w:tc>
      </w:tr>
      <w:tr w:rsidR="00916881" w14:paraId="7C21AF30" w14:textId="77777777" w:rsidTr="0009567D">
        <w:trPr>
          <w:cantSplit/>
        </w:trPr>
        <w:tc>
          <w:tcPr>
            <w:tcW w:w="2592" w:type="dxa"/>
            <w:tcBorders>
              <w:top w:val="single" w:sz="4" w:space="0" w:color="000000"/>
              <w:left w:val="single" w:sz="4" w:space="0" w:color="000000"/>
              <w:bottom w:val="single" w:sz="4" w:space="0" w:color="000000"/>
            </w:tcBorders>
          </w:tcPr>
          <w:p w14:paraId="55B4CD82" w14:textId="77777777" w:rsidR="00916881" w:rsidRPr="00B9630D" w:rsidRDefault="00916881" w:rsidP="00B9630D">
            <w:pPr>
              <w:pStyle w:val="TableBody"/>
              <w:rPr>
                <w:b/>
                <w:bCs/>
              </w:rPr>
            </w:pPr>
            <w:r w:rsidRPr="00B9630D">
              <w:rPr>
                <w:b/>
                <w:bCs/>
              </w:rPr>
              <w:t>Order Source</w:t>
            </w:r>
          </w:p>
        </w:tc>
        <w:tc>
          <w:tcPr>
            <w:tcW w:w="5483" w:type="dxa"/>
            <w:tcBorders>
              <w:top w:val="single" w:sz="4" w:space="0" w:color="000000"/>
              <w:left w:val="single" w:sz="4" w:space="0" w:color="000000"/>
              <w:bottom w:val="single" w:sz="4" w:space="0" w:color="000000"/>
              <w:right w:val="single" w:sz="4" w:space="0" w:color="000000"/>
            </w:tcBorders>
          </w:tcPr>
          <w:p w14:paraId="143CD0C4" w14:textId="4AA8ED1C" w:rsidR="00916881" w:rsidRDefault="00916881" w:rsidP="00B9630D">
            <w:pPr>
              <w:pStyle w:val="TableBody"/>
            </w:pPr>
            <w:r>
              <w:t xml:space="preserve">Indicates the status of the order: </w:t>
            </w:r>
            <w:r w:rsidR="003564A6">
              <w:t>auto-</w:t>
            </w:r>
            <w:r>
              <w:t xml:space="preserve">committed accepted </w:t>
            </w:r>
            <w:r w:rsidR="003564A6">
              <w:t xml:space="preserve">the </w:t>
            </w:r>
            <w:r>
              <w:t xml:space="preserve">recommendation, overridden recommendation, manual order or centrally overridden. </w:t>
            </w:r>
          </w:p>
        </w:tc>
      </w:tr>
      <w:tr w:rsidR="00916881" w14:paraId="6E228ABB" w14:textId="77777777" w:rsidTr="0009567D">
        <w:trPr>
          <w:cantSplit/>
        </w:trPr>
        <w:tc>
          <w:tcPr>
            <w:tcW w:w="2592" w:type="dxa"/>
            <w:tcBorders>
              <w:top w:val="single" w:sz="4" w:space="0" w:color="000000"/>
              <w:left w:val="single" w:sz="4" w:space="0" w:color="000000"/>
              <w:bottom w:val="single" w:sz="4" w:space="0" w:color="000000"/>
            </w:tcBorders>
          </w:tcPr>
          <w:p w14:paraId="334AC949" w14:textId="77777777" w:rsidR="00916881" w:rsidRPr="00B9630D" w:rsidRDefault="00916881" w:rsidP="00B9630D">
            <w:pPr>
              <w:pStyle w:val="TableBody"/>
              <w:rPr>
                <w:b/>
                <w:bCs/>
              </w:rPr>
            </w:pPr>
            <w:r w:rsidRPr="00B9630D">
              <w:rPr>
                <w:b/>
                <w:bCs/>
              </w:rPr>
              <w:t>Override Reason</w:t>
            </w:r>
          </w:p>
        </w:tc>
        <w:tc>
          <w:tcPr>
            <w:tcW w:w="5483" w:type="dxa"/>
            <w:tcBorders>
              <w:top w:val="single" w:sz="4" w:space="0" w:color="000000"/>
              <w:left w:val="single" w:sz="4" w:space="0" w:color="000000"/>
              <w:bottom w:val="single" w:sz="4" w:space="0" w:color="000000"/>
              <w:right w:val="single" w:sz="4" w:space="0" w:color="000000"/>
            </w:tcBorders>
          </w:tcPr>
          <w:p w14:paraId="5718D14E" w14:textId="77777777" w:rsidR="00916881" w:rsidRDefault="00916881" w:rsidP="00B9630D">
            <w:pPr>
              <w:pStyle w:val="TableBody"/>
            </w:pPr>
            <w:r>
              <w:t xml:space="preserve">The override reason indicates why a particular recommendation from OptiCash was not used.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1CDC5C46" w14:textId="77777777" w:rsidTr="0009567D">
        <w:trPr>
          <w:cantSplit/>
        </w:trPr>
        <w:tc>
          <w:tcPr>
            <w:tcW w:w="2592" w:type="dxa"/>
            <w:tcBorders>
              <w:top w:val="single" w:sz="4" w:space="0" w:color="000000"/>
              <w:left w:val="single" w:sz="4" w:space="0" w:color="000000"/>
              <w:bottom w:val="single" w:sz="4" w:space="0" w:color="000000"/>
            </w:tcBorders>
          </w:tcPr>
          <w:p w14:paraId="3E310944" w14:textId="77777777" w:rsidR="00916881" w:rsidRPr="00B9630D" w:rsidRDefault="00916881" w:rsidP="00B9630D">
            <w:pPr>
              <w:pStyle w:val="TableBody"/>
              <w:rPr>
                <w:b/>
                <w:bCs/>
              </w:rPr>
            </w:pPr>
            <w:r w:rsidRPr="00B9630D">
              <w:rPr>
                <w:b/>
                <w:bCs/>
              </w:rPr>
              <w:t>Bag Reference Number</w:t>
            </w:r>
          </w:p>
        </w:tc>
        <w:tc>
          <w:tcPr>
            <w:tcW w:w="5483" w:type="dxa"/>
            <w:tcBorders>
              <w:top w:val="single" w:sz="4" w:space="0" w:color="000000"/>
              <w:left w:val="single" w:sz="4" w:space="0" w:color="000000"/>
              <w:bottom w:val="single" w:sz="4" w:space="0" w:color="000000"/>
              <w:right w:val="single" w:sz="4" w:space="0" w:color="000000"/>
            </w:tcBorders>
          </w:tcPr>
          <w:p w14:paraId="7A3D4DBE" w14:textId="77777777" w:rsidR="00916881" w:rsidRDefault="00916881" w:rsidP="00B9630D">
            <w:pPr>
              <w:pStyle w:val="TableBody"/>
            </w:pPr>
            <w:r>
              <w:t xml:space="preserve">Reference number for the returned bag.  </w:t>
            </w:r>
          </w:p>
        </w:tc>
      </w:tr>
      <w:tr w:rsidR="00916881" w14:paraId="13BBCF1B" w14:textId="77777777" w:rsidTr="0009567D">
        <w:trPr>
          <w:cantSplit/>
        </w:trPr>
        <w:tc>
          <w:tcPr>
            <w:tcW w:w="2592" w:type="dxa"/>
            <w:tcBorders>
              <w:top w:val="single" w:sz="4" w:space="0" w:color="000000"/>
              <w:left w:val="single" w:sz="4" w:space="0" w:color="000000"/>
              <w:bottom w:val="single" w:sz="4" w:space="0" w:color="000000"/>
            </w:tcBorders>
          </w:tcPr>
          <w:p w14:paraId="4CCCB2C9" w14:textId="77777777" w:rsidR="00916881" w:rsidRPr="00B9630D" w:rsidRDefault="00916881" w:rsidP="00B9630D">
            <w:pPr>
              <w:pStyle w:val="TableBody"/>
              <w:rPr>
                <w:b/>
                <w:bCs/>
              </w:rPr>
            </w:pPr>
            <w:r w:rsidRPr="00B9630D">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63F39C30" w14:textId="77777777" w:rsidR="00916881" w:rsidRDefault="00916881" w:rsidP="00B9630D">
            <w:pPr>
              <w:pStyle w:val="TableBody"/>
            </w:pPr>
            <w:r>
              <w:t xml:space="preserve">Currency for which the order details are reported.  </w:t>
            </w:r>
          </w:p>
        </w:tc>
      </w:tr>
      <w:tr w:rsidR="00916881" w14:paraId="5C57E877" w14:textId="77777777" w:rsidTr="0009567D">
        <w:trPr>
          <w:cantSplit/>
        </w:trPr>
        <w:tc>
          <w:tcPr>
            <w:tcW w:w="2592" w:type="dxa"/>
            <w:tcBorders>
              <w:top w:val="single" w:sz="4" w:space="0" w:color="000000"/>
              <w:left w:val="single" w:sz="4" w:space="0" w:color="000000"/>
              <w:bottom w:val="single" w:sz="4" w:space="0" w:color="000000"/>
            </w:tcBorders>
          </w:tcPr>
          <w:p w14:paraId="27050757" w14:textId="77777777" w:rsidR="00916881" w:rsidRPr="00B9630D" w:rsidRDefault="00916881" w:rsidP="00B9630D">
            <w:pPr>
              <w:pStyle w:val="TableBody"/>
              <w:rPr>
                <w:b/>
                <w:bCs/>
              </w:rPr>
            </w:pPr>
            <w:r w:rsidRPr="00B9630D">
              <w:rPr>
                <w:b/>
                <w:bCs/>
              </w:rPr>
              <w:t>Amount</w:t>
            </w:r>
          </w:p>
        </w:tc>
        <w:tc>
          <w:tcPr>
            <w:tcW w:w="5483" w:type="dxa"/>
            <w:tcBorders>
              <w:top w:val="single" w:sz="4" w:space="0" w:color="000000"/>
              <w:left w:val="single" w:sz="4" w:space="0" w:color="000000"/>
              <w:bottom w:val="single" w:sz="4" w:space="0" w:color="000000"/>
              <w:right w:val="single" w:sz="4" w:space="0" w:color="000000"/>
            </w:tcBorders>
          </w:tcPr>
          <w:p w14:paraId="06F767DB" w14:textId="4D9D2CCE" w:rsidR="00916881" w:rsidRDefault="003564A6" w:rsidP="00B9630D">
            <w:pPr>
              <w:pStyle w:val="TableBody"/>
            </w:pPr>
            <w:r>
              <w:t xml:space="preserve">The amount </w:t>
            </w:r>
            <w:r w:rsidR="00916881">
              <w:t xml:space="preserve">that has been ordered. </w:t>
            </w:r>
          </w:p>
        </w:tc>
      </w:tr>
    </w:tbl>
    <w:p w14:paraId="0505E1FD" w14:textId="454459B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5DDECC7" w14:textId="77777777" w:rsidR="00916881" w:rsidRDefault="00916881" w:rsidP="000778FC">
      <w:pPr>
        <w:pStyle w:val="BodyText"/>
      </w:pPr>
    </w:p>
    <w:p w14:paraId="4DD163C9" w14:textId="28E687CD" w:rsidR="00916881" w:rsidRDefault="00916881" w:rsidP="005C7CBA">
      <w:pPr>
        <w:pStyle w:val="Heading2"/>
      </w:pPr>
      <w:bookmarkStart w:id="3881" w:name="_Ref223304514"/>
      <w:bookmarkStart w:id="3882" w:name="_Toc128718784"/>
      <w:r>
        <w:lastRenderedPageBreak/>
        <w:t>Special Orders</w:t>
      </w:r>
      <w:bookmarkEnd w:id="3881"/>
      <w:bookmarkEnd w:id="3882"/>
    </w:p>
    <w:p w14:paraId="74EDF985" w14:textId="21CCA850" w:rsidR="00916881" w:rsidRPr="00EF1401" w:rsidRDefault="00916881" w:rsidP="00EF1401">
      <w:pPr>
        <w:pStyle w:val="BodyText"/>
      </w:pPr>
      <w:r w:rsidRPr="00EF1401">
        <w:rPr>
          <w:rStyle w:val="BodyTextChar"/>
        </w:rPr>
        <w:t xml:space="preserve">Special orders are orders placed in OptiNet that do not affect the horizon and optimization of the Cashpoint. For example, an order for a commercial client will not be used in the horizon and will not be accounted </w:t>
      </w:r>
      <w:r w:rsidR="005B125E" w:rsidRPr="00EF1401">
        <w:rPr>
          <w:rStyle w:val="BodyTextChar"/>
        </w:rPr>
        <w:t xml:space="preserve">for </w:t>
      </w:r>
      <w:r w:rsidRPr="00EF1401">
        <w:rPr>
          <w:rStyle w:val="BodyTextChar"/>
        </w:rPr>
        <w:t xml:space="preserve">in the recommendation process, because this order was placed to meet a single client’s request </w:t>
      </w:r>
      <w:r w:rsidR="005B125E" w:rsidRPr="00EF1401">
        <w:rPr>
          <w:rStyle w:val="BodyTextChar"/>
        </w:rPr>
        <w:t>under</w:t>
      </w:r>
      <w:r w:rsidR="005B125E" w:rsidRPr="00EF1401">
        <w:t xml:space="preserve"> </w:t>
      </w:r>
      <w:r w:rsidRPr="00EF1401">
        <w:t xml:space="preserve">certain circumstances. However, it does not represent a usual customer demand; therefore, it is not accounted </w:t>
      </w:r>
      <w:r w:rsidR="005B125E" w:rsidRPr="00EF1401">
        <w:t xml:space="preserve">for </w:t>
      </w:r>
      <w:r w:rsidRPr="00EF1401">
        <w:t xml:space="preserve">in the recommendation process. </w:t>
      </w:r>
    </w:p>
    <w:p w14:paraId="688A6BE9" w14:textId="03195932" w:rsidR="00916881" w:rsidRDefault="00916881" w:rsidP="00F63174">
      <w:pPr>
        <w:pStyle w:val="Caption"/>
        <w:spacing w:before="0" w:after="120"/>
        <w:ind w:left="187" w:hanging="187"/>
        <w:outlineLvl w:val="0"/>
      </w:pPr>
      <w:bookmarkStart w:id="3883" w:name="_Toc128631124"/>
      <w:r>
        <w:t xml:space="preserve">Table </w:t>
      </w:r>
      <w:r w:rsidR="00027408">
        <w:fldChar w:fldCharType="begin"/>
      </w:r>
      <w:r>
        <w:instrText xml:space="preserve"> SEQ "Table" \*Arabic </w:instrText>
      </w:r>
      <w:r w:rsidR="00027408">
        <w:fldChar w:fldCharType="separate"/>
      </w:r>
      <w:r w:rsidR="00D57607">
        <w:rPr>
          <w:noProof/>
        </w:rPr>
        <w:t>170</w:t>
      </w:r>
      <w:r w:rsidR="00027408">
        <w:rPr>
          <w:noProof/>
        </w:rPr>
        <w:fldChar w:fldCharType="end"/>
      </w:r>
      <w:r>
        <w:t>: Special Orders Description</w:t>
      </w:r>
      <w:bookmarkEnd w:id="38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0E995C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15AA895"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0214ED" w14:textId="77777777" w:rsidR="00916881" w:rsidRDefault="00916881" w:rsidP="00EF1401">
            <w:pPr>
              <w:pStyle w:val="TableHeading"/>
            </w:pPr>
            <w:r>
              <w:t>Description</w:t>
            </w:r>
          </w:p>
        </w:tc>
      </w:tr>
      <w:tr w:rsidR="00916881" w14:paraId="0370C9DD" w14:textId="77777777" w:rsidTr="0009567D">
        <w:trPr>
          <w:cantSplit/>
          <w:trHeight w:val="135"/>
        </w:trPr>
        <w:tc>
          <w:tcPr>
            <w:tcW w:w="2570" w:type="dxa"/>
            <w:tcBorders>
              <w:top w:val="single" w:sz="4" w:space="0" w:color="000000"/>
              <w:left w:val="single" w:sz="4" w:space="0" w:color="000000"/>
              <w:bottom w:val="single" w:sz="4" w:space="0" w:color="000000"/>
            </w:tcBorders>
          </w:tcPr>
          <w:p w14:paraId="3C249AD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3C62471" w14:textId="4900E7C8"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E28188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FCC95A"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4C53FA9" w14:textId="77777777" w:rsidR="00916881" w:rsidRDefault="00916881" w:rsidP="00EF1401">
            <w:pPr>
              <w:pStyle w:val="TableBody"/>
            </w:pPr>
            <w:r>
              <w:t xml:space="preserve">Unique alphanumeric identification of the Cashpoint. </w:t>
            </w:r>
          </w:p>
        </w:tc>
      </w:tr>
      <w:tr w:rsidR="00916881" w14:paraId="092F3348" w14:textId="77777777" w:rsidTr="0009567D">
        <w:trPr>
          <w:cantSplit/>
          <w:trHeight w:val="135"/>
        </w:trPr>
        <w:tc>
          <w:tcPr>
            <w:tcW w:w="2570" w:type="dxa"/>
            <w:tcBorders>
              <w:top w:val="single" w:sz="4" w:space="0" w:color="000000"/>
              <w:left w:val="single" w:sz="4" w:space="0" w:color="000000"/>
              <w:bottom w:val="single" w:sz="4" w:space="0" w:color="000000"/>
            </w:tcBorders>
          </w:tcPr>
          <w:p w14:paraId="3342B11D"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09181D9" w14:textId="77777777" w:rsidR="00916881" w:rsidRDefault="00916881" w:rsidP="00EF1401">
            <w:pPr>
              <w:pStyle w:val="TableBody"/>
            </w:pPr>
            <w:r>
              <w:t xml:space="preserve">Branch or ATM. </w:t>
            </w:r>
          </w:p>
        </w:tc>
      </w:tr>
      <w:tr w:rsidR="00916881" w14:paraId="3818AF53" w14:textId="77777777" w:rsidTr="0009567D">
        <w:trPr>
          <w:cantSplit/>
          <w:trHeight w:val="135"/>
        </w:trPr>
        <w:tc>
          <w:tcPr>
            <w:tcW w:w="2570" w:type="dxa"/>
            <w:tcBorders>
              <w:top w:val="single" w:sz="4" w:space="0" w:color="000000"/>
              <w:left w:val="single" w:sz="4" w:space="0" w:color="000000"/>
              <w:bottom w:val="single" w:sz="4" w:space="0" w:color="000000"/>
            </w:tcBorders>
          </w:tcPr>
          <w:p w14:paraId="72CF15A3"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0D7E0F2B" w14:textId="4361D7DC" w:rsidR="00916881" w:rsidRDefault="00916881" w:rsidP="00EF1401">
            <w:pPr>
              <w:pStyle w:val="TableBody"/>
            </w:pPr>
            <w:r>
              <w:t>Indicates the type of action: delivery, return or unplanned delivery</w:t>
            </w:r>
            <w:r w:rsidR="005B125E">
              <w:t>/</w:t>
            </w:r>
            <w:r>
              <w:t xml:space="preserve">return. </w:t>
            </w:r>
          </w:p>
        </w:tc>
      </w:tr>
      <w:tr w:rsidR="00916881" w14:paraId="2C7FDAF3" w14:textId="77777777" w:rsidTr="0009567D">
        <w:trPr>
          <w:cantSplit/>
          <w:trHeight w:val="135"/>
        </w:trPr>
        <w:tc>
          <w:tcPr>
            <w:tcW w:w="2570" w:type="dxa"/>
            <w:tcBorders>
              <w:top w:val="single" w:sz="4" w:space="0" w:color="000000"/>
              <w:left w:val="single" w:sz="4" w:space="0" w:color="000000"/>
              <w:bottom w:val="single" w:sz="4" w:space="0" w:color="000000"/>
            </w:tcBorders>
          </w:tcPr>
          <w:p w14:paraId="260AE0AA"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0A59A79D" w14:textId="77777777" w:rsidR="00916881" w:rsidRDefault="00916881" w:rsidP="00EF1401">
            <w:pPr>
              <w:pStyle w:val="TableBody"/>
            </w:pPr>
            <w:r>
              <w:t xml:space="preserve">Confirmation number of the order that has been committed. </w:t>
            </w:r>
          </w:p>
        </w:tc>
      </w:tr>
      <w:tr w:rsidR="00916881" w14:paraId="1DEBE292"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F567F"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41A62525" w14:textId="77777777" w:rsidR="00916881" w:rsidRDefault="00916881" w:rsidP="00EF1401">
            <w:pPr>
              <w:pStyle w:val="TableBody"/>
            </w:pPr>
            <w:r>
              <w:t>The date of when the order was placed.</w:t>
            </w:r>
          </w:p>
        </w:tc>
      </w:tr>
      <w:tr w:rsidR="00916881" w14:paraId="456C0C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D5FC49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5E06C979" w14:textId="77777777" w:rsidR="00916881" w:rsidRDefault="00916881" w:rsidP="00EF1401">
            <w:pPr>
              <w:pStyle w:val="TableBody"/>
            </w:pPr>
            <w:r>
              <w:t xml:space="preserve">The override reason indicates why a particular OptiCash recommendation was overridden by the OptiCash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45F4DECF"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20FD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EC77C34" w14:textId="77777777" w:rsidR="00916881" w:rsidRDefault="00916881" w:rsidP="00EF1401">
            <w:pPr>
              <w:pStyle w:val="TableBody"/>
            </w:pPr>
            <w:r>
              <w:t xml:space="preserve">Currency for which the order details are reported.  </w:t>
            </w:r>
          </w:p>
        </w:tc>
      </w:tr>
      <w:tr w:rsidR="00916881" w14:paraId="150947BD" w14:textId="77777777" w:rsidTr="0009567D">
        <w:trPr>
          <w:cantSplit/>
          <w:trHeight w:val="135"/>
        </w:trPr>
        <w:tc>
          <w:tcPr>
            <w:tcW w:w="2570" w:type="dxa"/>
            <w:tcBorders>
              <w:top w:val="single" w:sz="4" w:space="0" w:color="000000"/>
              <w:left w:val="single" w:sz="4" w:space="0" w:color="000000"/>
              <w:bottom w:val="single" w:sz="4" w:space="0" w:color="000000"/>
            </w:tcBorders>
          </w:tcPr>
          <w:p w14:paraId="5E149838"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57208132" w14:textId="1BA2E1C0" w:rsidR="00916881" w:rsidRDefault="005B125E" w:rsidP="00EF1401">
            <w:pPr>
              <w:pStyle w:val="TableBody"/>
            </w:pPr>
            <w:r>
              <w:t xml:space="preserve">The amount </w:t>
            </w:r>
            <w:r w:rsidR="00916881">
              <w:t xml:space="preserve">that has been ordered. </w:t>
            </w:r>
          </w:p>
        </w:tc>
      </w:tr>
    </w:tbl>
    <w:p w14:paraId="2011D8B5" w14:textId="399FDB9C" w:rsidR="00916881" w:rsidRDefault="00916881" w:rsidP="00F63174">
      <w:pPr>
        <w:pStyle w:val="TopofSection"/>
        <w:spacing w:before="0" w:after="120" w:line="240" w:lineRule="auto"/>
        <w:ind w:left="187" w:hanging="187"/>
        <w:outlineLvl w:val="0"/>
      </w:pPr>
      <w:bookmarkStart w:id="3884" w:name="_Ref223304516"/>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67B35053" w14:textId="77777777" w:rsidR="00916881" w:rsidRDefault="00916881" w:rsidP="000778FC">
      <w:pPr>
        <w:pStyle w:val="BodyText"/>
      </w:pPr>
    </w:p>
    <w:p w14:paraId="651D5F4F" w14:textId="5C0C9F50" w:rsidR="00916881" w:rsidRDefault="00142EB3" w:rsidP="005C7CBA">
      <w:pPr>
        <w:pStyle w:val="Heading2"/>
        <w:rPr>
          <w:rFonts w:eastAsia="MS Mincho"/>
        </w:rPr>
      </w:pPr>
      <w:bookmarkStart w:id="3885" w:name="_Ref127926268"/>
      <w:bookmarkStart w:id="3886" w:name="_Toc128718785"/>
      <w:bookmarkEnd w:id="3884"/>
      <w:r>
        <w:rPr>
          <w:rFonts w:eastAsia="MS Mincho"/>
        </w:rPr>
        <w:t>ATM Residuals</w:t>
      </w:r>
      <w:bookmarkEnd w:id="3885"/>
      <w:bookmarkEnd w:id="3886"/>
    </w:p>
    <w:p w14:paraId="32DE4DC4" w14:textId="77777777" w:rsidR="00916881" w:rsidRDefault="00916881" w:rsidP="00EF1401">
      <w:pPr>
        <w:pStyle w:val="BodyText"/>
      </w:pPr>
      <w:r>
        <w:t xml:space="preserve">Displays orders for branches with linked ATMs in a </w:t>
      </w:r>
      <w:r w:rsidRPr="00573C2B">
        <w:rPr>
          <w:b/>
          <w:bCs/>
          <w:rPrChange w:id="3887" w:author="Moses, Robbie" w:date="2023-03-02T01:19:00Z">
            <w:rPr/>
          </w:rPrChange>
        </w:rPr>
        <w:t>‘Linked Order’</w:t>
      </w:r>
      <w:r>
        <w:t xml:space="preserve"> scenario. The report provides information by denomination on the total amount ordered for the branch and the total sum of orders for the linked ATMs. </w:t>
      </w:r>
    </w:p>
    <w:p w14:paraId="155A198B" w14:textId="77777777" w:rsidR="00916881" w:rsidRDefault="00916881" w:rsidP="000778FC">
      <w:pPr>
        <w:pStyle w:val="BodyText"/>
      </w:pPr>
    </w:p>
    <w:p w14:paraId="3C92ABF5" w14:textId="1356411F" w:rsidR="00916881" w:rsidRDefault="00916881" w:rsidP="00F63174">
      <w:pPr>
        <w:pStyle w:val="Caption"/>
        <w:spacing w:before="0" w:after="120"/>
        <w:ind w:left="187" w:hanging="187"/>
        <w:outlineLvl w:val="0"/>
      </w:pPr>
      <w:bookmarkStart w:id="3888" w:name="_Toc128631125"/>
      <w:r>
        <w:lastRenderedPageBreak/>
        <w:t xml:space="preserve">Table </w:t>
      </w:r>
      <w:r w:rsidR="00027408">
        <w:fldChar w:fldCharType="begin"/>
      </w:r>
      <w:r>
        <w:instrText xml:space="preserve"> SEQ "Table" \*Arabic </w:instrText>
      </w:r>
      <w:r w:rsidR="00027408">
        <w:fldChar w:fldCharType="separate"/>
      </w:r>
      <w:r w:rsidR="00D57607">
        <w:rPr>
          <w:noProof/>
        </w:rPr>
        <w:t>171</w:t>
      </w:r>
      <w:r w:rsidR="00027408">
        <w:rPr>
          <w:noProof/>
        </w:rPr>
        <w:fldChar w:fldCharType="end"/>
      </w:r>
      <w:r>
        <w:t>: Linked Orders Description</w:t>
      </w:r>
      <w:bookmarkEnd w:id="388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0867D0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1DBB443"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9F5B83" w14:textId="77777777" w:rsidR="00916881" w:rsidRDefault="00916881" w:rsidP="00EF1401">
            <w:pPr>
              <w:pStyle w:val="TableHeading"/>
            </w:pPr>
            <w:r>
              <w:t>Description</w:t>
            </w:r>
          </w:p>
        </w:tc>
      </w:tr>
      <w:tr w:rsidR="00916881" w14:paraId="1226FD75" w14:textId="77777777" w:rsidTr="0009567D">
        <w:trPr>
          <w:cantSplit/>
          <w:trHeight w:val="135"/>
        </w:trPr>
        <w:tc>
          <w:tcPr>
            <w:tcW w:w="2570" w:type="dxa"/>
            <w:tcBorders>
              <w:top w:val="single" w:sz="4" w:space="0" w:color="000000"/>
              <w:left w:val="single" w:sz="4" w:space="0" w:color="000000"/>
              <w:bottom w:val="single" w:sz="4" w:space="0" w:color="000000"/>
            </w:tcBorders>
          </w:tcPr>
          <w:p w14:paraId="3276E6C9"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741CB74" w14:textId="1E323196"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2BB9158" w14:textId="77777777" w:rsidTr="0009567D">
        <w:trPr>
          <w:cantSplit/>
          <w:trHeight w:val="135"/>
        </w:trPr>
        <w:tc>
          <w:tcPr>
            <w:tcW w:w="2570" w:type="dxa"/>
            <w:tcBorders>
              <w:top w:val="single" w:sz="4" w:space="0" w:color="000000"/>
              <w:left w:val="single" w:sz="4" w:space="0" w:color="000000"/>
              <w:bottom w:val="single" w:sz="4" w:space="0" w:color="000000"/>
            </w:tcBorders>
          </w:tcPr>
          <w:p w14:paraId="7CD61C96"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D139157" w14:textId="77777777" w:rsidR="00916881" w:rsidRDefault="00916881" w:rsidP="00EF1401">
            <w:pPr>
              <w:pStyle w:val="TableBody"/>
            </w:pPr>
            <w:r>
              <w:t xml:space="preserve">Unique alphanumeric identification of the Cashpoint. </w:t>
            </w:r>
          </w:p>
        </w:tc>
      </w:tr>
      <w:tr w:rsidR="00916881" w14:paraId="6A39E04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3B588"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F181712" w14:textId="77777777" w:rsidR="00916881" w:rsidRDefault="00916881" w:rsidP="00EF1401">
            <w:pPr>
              <w:pStyle w:val="TableBody"/>
            </w:pPr>
            <w:r>
              <w:t xml:space="preserve">Branch or ATM. </w:t>
            </w:r>
          </w:p>
        </w:tc>
      </w:tr>
      <w:tr w:rsidR="00916881" w14:paraId="2DB3C53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5D3232"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175B896C" w14:textId="52BB3986" w:rsidR="00916881" w:rsidRDefault="00916881" w:rsidP="00EF1401">
            <w:pPr>
              <w:pStyle w:val="TableBody"/>
            </w:pPr>
            <w:r>
              <w:t>Indicates the type of action: delivery, return or unplanned delivery</w:t>
            </w:r>
            <w:r w:rsidR="005B125E">
              <w:t>/</w:t>
            </w:r>
            <w:r>
              <w:t xml:space="preserve">return. </w:t>
            </w:r>
          </w:p>
        </w:tc>
      </w:tr>
      <w:tr w:rsidR="00916881" w14:paraId="6C2B220B" w14:textId="77777777" w:rsidTr="0009567D">
        <w:trPr>
          <w:cantSplit/>
          <w:trHeight w:val="135"/>
        </w:trPr>
        <w:tc>
          <w:tcPr>
            <w:tcW w:w="2570" w:type="dxa"/>
            <w:tcBorders>
              <w:top w:val="single" w:sz="4" w:space="0" w:color="000000"/>
              <w:left w:val="single" w:sz="4" w:space="0" w:color="000000"/>
              <w:bottom w:val="single" w:sz="4" w:space="0" w:color="000000"/>
            </w:tcBorders>
          </w:tcPr>
          <w:p w14:paraId="64A24FD5" w14:textId="77777777" w:rsidR="00916881" w:rsidRPr="00EF1401" w:rsidRDefault="00916881"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1DD91B2" w14:textId="77777777" w:rsidR="00916881" w:rsidRDefault="00916881" w:rsidP="00EF1401">
            <w:pPr>
              <w:pStyle w:val="TableBody"/>
            </w:pPr>
            <w:r>
              <w:t xml:space="preserve">Confirmation number of the order that has been committed. </w:t>
            </w:r>
          </w:p>
        </w:tc>
      </w:tr>
      <w:tr w:rsidR="00916881" w14:paraId="3222E5BF" w14:textId="77777777" w:rsidTr="0009567D">
        <w:trPr>
          <w:cantSplit/>
          <w:trHeight w:val="135"/>
        </w:trPr>
        <w:tc>
          <w:tcPr>
            <w:tcW w:w="2570" w:type="dxa"/>
            <w:tcBorders>
              <w:top w:val="single" w:sz="4" w:space="0" w:color="000000"/>
              <w:left w:val="single" w:sz="4" w:space="0" w:color="000000"/>
              <w:bottom w:val="single" w:sz="4" w:space="0" w:color="000000"/>
            </w:tcBorders>
          </w:tcPr>
          <w:p w14:paraId="4DC5EBAB" w14:textId="77777777" w:rsidR="00916881" w:rsidRPr="00EF1401" w:rsidRDefault="00916881"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3CEED9B6" w14:textId="77777777" w:rsidR="00916881" w:rsidRDefault="00916881" w:rsidP="00EF1401">
            <w:pPr>
              <w:pStyle w:val="TableBody"/>
            </w:pPr>
            <w:r>
              <w:t>The date of when the order was placed.</w:t>
            </w:r>
          </w:p>
        </w:tc>
      </w:tr>
      <w:tr w:rsidR="00916881" w14:paraId="64A6D35F" w14:textId="77777777" w:rsidTr="0009567D">
        <w:trPr>
          <w:cantSplit/>
          <w:trHeight w:val="135"/>
        </w:trPr>
        <w:tc>
          <w:tcPr>
            <w:tcW w:w="2570" w:type="dxa"/>
            <w:tcBorders>
              <w:top w:val="single" w:sz="4" w:space="0" w:color="000000"/>
              <w:left w:val="single" w:sz="4" w:space="0" w:color="000000"/>
              <w:bottom w:val="single" w:sz="4" w:space="0" w:color="000000"/>
            </w:tcBorders>
          </w:tcPr>
          <w:p w14:paraId="7FD4A6ED" w14:textId="77777777" w:rsidR="00916881" w:rsidRPr="00EF1401" w:rsidRDefault="00916881"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1C14CA6F" w14:textId="77777777" w:rsidR="00916881" w:rsidRDefault="00916881" w:rsidP="00EF1401">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916881" w14:paraId="64B1454C" w14:textId="77777777" w:rsidTr="0009567D">
        <w:trPr>
          <w:cantSplit/>
          <w:trHeight w:val="135"/>
        </w:trPr>
        <w:tc>
          <w:tcPr>
            <w:tcW w:w="2570" w:type="dxa"/>
            <w:tcBorders>
              <w:top w:val="single" w:sz="4" w:space="0" w:color="000000"/>
              <w:left w:val="single" w:sz="4" w:space="0" w:color="000000"/>
              <w:bottom w:val="single" w:sz="4" w:space="0" w:color="000000"/>
            </w:tcBorders>
          </w:tcPr>
          <w:p w14:paraId="6F07D58D"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A986D99" w14:textId="77777777" w:rsidR="00916881" w:rsidRDefault="00916881" w:rsidP="00EF1401">
            <w:pPr>
              <w:pStyle w:val="TableBody"/>
            </w:pPr>
            <w:r>
              <w:t xml:space="preserve">Currency for which the order details are reported.  </w:t>
            </w:r>
          </w:p>
        </w:tc>
      </w:tr>
      <w:tr w:rsidR="00916881" w14:paraId="40131462" w14:textId="77777777" w:rsidTr="0009567D">
        <w:trPr>
          <w:cantSplit/>
          <w:trHeight w:val="135"/>
        </w:trPr>
        <w:tc>
          <w:tcPr>
            <w:tcW w:w="2570" w:type="dxa"/>
            <w:tcBorders>
              <w:top w:val="single" w:sz="4" w:space="0" w:color="000000"/>
              <w:left w:val="single" w:sz="4" w:space="0" w:color="000000"/>
              <w:bottom w:val="single" w:sz="4" w:space="0" w:color="000000"/>
            </w:tcBorders>
          </w:tcPr>
          <w:p w14:paraId="7FBC4FB8" w14:textId="77777777" w:rsidR="00916881" w:rsidRPr="00EF1401" w:rsidRDefault="00916881"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764B413F" w14:textId="739A9B0D" w:rsidR="00916881" w:rsidRDefault="005B125E" w:rsidP="00EF1401">
            <w:pPr>
              <w:pStyle w:val="TableBody"/>
            </w:pPr>
            <w:r>
              <w:t xml:space="preserve">The denomination </w:t>
            </w:r>
            <w:r w:rsidR="00916881">
              <w:t xml:space="preserve">for which the order details are reported.  </w:t>
            </w:r>
          </w:p>
        </w:tc>
      </w:tr>
      <w:tr w:rsidR="00916881" w14:paraId="2DD434F9" w14:textId="77777777" w:rsidTr="0009567D">
        <w:trPr>
          <w:cantSplit/>
          <w:trHeight w:val="135"/>
        </w:trPr>
        <w:tc>
          <w:tcPr>
            <w:tcW w:w="2570" w:type="dxa"/>
            <w:tcBorders>
              <w:top w:val="single" w:sz="4" w:space="0" w:color="000000"/>
              <w:left w:val="single" w:sz="4" w:space="0" w:color="000000"/>
              <w:bottom w:val="single" w:sz="4" w:space="0" w:color="000000"/>
            </w:tcBorders>
          </w:tcPr>
          <w:p w14:paraId="3701CF3D" w14:textId="77777777" w:rsidR="00916881" w:rsidRPr="00EF1401" w:rsidRDefault="00916881"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5B78369E" w14:textId="6CA34385" w:rsidR="00916881" w:rsidRDefault="00916881" w:rsidP="00EF1401">
            <w:pPr>
              <w:pStyle w:val="TableBody"/>
            </w:pPr>
            <w:r>
              <w:t>T</w:t>
            </w:r>
            <w:r w:rsidR="005B125E">
              <w:t>he t</w:t>
            </w:r>
            <w:r>
              <w:t xml:space="preserve">otal amount that has been ordered for the branch by currency or denomination. This amount is exclusive of linked ATM orders. </w:t>
            </w:r>
          </w:p>
        </w:tc>
      </w:tr>
      <w:tr w:rsidR="00916881" w14:paraId="3A4A6860" w14:textId="77777777" w:rsidTr="0009567D">
        <w:trPr>
          <w:cantSplit/>
          <w:trHeight w:val="135"/>
        </w:trPr>
        <w:tc>
          <w:tcPr>
            <w:tcW w:w="2570" w:type="dxa"/>
            <w:tcBorders>
              <w:top w:val="single" w:sz="4" w:space="0" w:color="000000"/>
              <w:left w:val="single" w:sz="4" w:space="0" w:color="000000"/>
              <w:bottom w:val="single" w:sz="4" w:space="0" w:color="000000"/>
            </w:tcBorders>
          </w:tcPr>
          <w:p w14:paraId="41010BAC" w14:textId="77777777" w:rsidR="00916881" w:rsidRPr="00EF1401" w:rsidRDefault="00916881"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6029AFCE" w14:textId="4E6238A1" w:rsidR="00916881" w:rsidRDefault="00916881" w:rsidP="00EF1401">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46741CD4" w14:textId="06A4FB6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24E0CFE" w14:textId="77777777" w:rsidR="00EF1401" w:rsidRDefault="00EF1401" w:rsidP="000778FC">
      <w:pPr>
        <w:pStyle w:val="BodyText"/>
      </w:pPr>
    </w:p>
    <w:p w14:paraId="6F93391F" w14:textId="3D69F230" w:rsidR="00142EB3" w:rsidRDefault="00142EB3" w:rsidP="00F16AF7">
      <w:pPr>
        <w:pStyle w:val="Heading2"/>
        <w:rPr>
          <w:rFonts w:eastAsia="MS Mincho"/>
        </w:rPr>
      </w:pPr>
      <w:bookmarkStart w:id="3889" w:name="_Ref127926273"/>
      <w:bookmarkStart w:id="3890" w:name="_Toc128718786"/>
      <w:r>
        <w:rPr>
          <w:rFonts w:eastAsia="MS Mincho"/>
        </w:rPr>
        <w:t>Linked Orders</w:t>
      </w:r>
      <w:bookmarkEnd w:id="3889"/>
      <w:bookmarkEnd w:id="3890"/>
    </w:p>
    <w:p w14:paraId="7E033CB7" w14:textId="77777777" w:rsidR="00142EB3" w:rsidRPr="00EF1401" w:rsidRDefault="00142EB3" w:rsidP="00EF1401">
      <w:pPr>
        <w:pStyle w:val="BodyText"/>
        <w:rPr>
          <w:rStyle w:val="BodyTextChar"/>
        </w:rPr>
      </w:pPr>
      <w:r>
        <w:t>D</w:t>
      </w:r>
      <w:r w:rsidRPr="00EF1401">
        <w:rPr>
          <w:rStyle w:val="BodyTextChar"/>
        </w:rPr>
        <w:t xml:space="preserve">isplays orders for branches with linked ATMs in a </w:t>
      </w:r>
      <w:r w:rsidRPr="00573C2B">
        <w:rPr>
          <w:rStyle w:val="BodyTextChar"/>
          <w:b/>
          <w:bCs/>
          <w:rPrChange w:id="3891" w:author="Moses, Robbie" w:date="2023-03-02T01:21:00Z">
            <w:rPr>
              <w:rStyle w:val="BodyTextChar"/>
            </w:rPr>
          </w:rPrChange>
        </w:rPr>
        <w:t>‘Linked Order’</w:t>
      </w:r>
      <w:r w:rsidRPr="00EF1401">
        <w:rPr>
          <w:rStyle w:val="BodyTextChar"/>
        </w:rPr>
        <w:t xml:space="preserve"> scenario. The report provides information by denomination on the total amount ordered for the branch and the total sum of orders for the linked ATMs. </w:t>
      </w:r>
    </w:p>
    <w:p w14:paraId="5D3D2C65" w14:textId="77777777" w:rsidR="00142EB3" w:rsidRDefault="00142EB3" w:rsidP="000778FC">
      <w:pPr>
        <w:pStyle w:val="BodyText"/>
      </w:pPr>
    </w:p>
    <w:p w14:paraId="0EDCF889" w14:textId="226400BF" w:rsidR="00142EB3" w:rsidRDefault="00142EB3" w:rsidP="00F63174">
      <w:pPr>
        <w:pStyle w:val="Caption"/>
        <w:spacing w:before="0" w:after="120"/>
        <w:ind w:left="187" w:hanging="187"/>
        <w:outlineLvl w:val="0"/>
      </w:pPr>
      <w:bookmarkStart w:id="3892" w:name="_Toc128631126"/>
      <w:r>
        <w:lastRenderedPageBreak/>
        <w:t xml:space="preserve">Table </w:t>
      </w:r>
      <w:r>
        <w:fldChar w:fldCharType="begin"/>
      </w:r>
      <w:r>
        <w:instrText xml:space="preserve"> SEQ "Table" \*Arabic </w:instrText>
      </w:r>
      <w:r>
        <w:fldChar w:fldCharType="separate"/>
      </w:r>
      <w:r w:rsidR="00D57607">
        <w:rPr>
          <w:noProof/>
        </w:rPr>
        <w:t>172</w:t>
      </w:r>
      <w:r>
        <w:rPr>
          <w:noProof/>
        </w:rPr>
        <w:fldChar w:fldCharType="end"/>
      </w:r>
      <w:r>
        <w:t>: Linked Orders Description</w:t>
      </w:r>
      <w:bookmarkEnd w:id="389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142EB3" w14:paraId="7AC05641"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4E374B14" w14:textId="77777777" w:rsidR="00142EB3" w:rsidRDefault="00142EB3"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A4817A8" w14:textId="77777777" w:rsidR="00142EB3" w:rsidRDefault="00142EB3" w:rsidP="00EF1401">
            <w:pPr>
              <w:pStyle w:val="TableHeading"/>
            </w:pPr>
            <w:r>
              <w:t>Description</w:t>
            </w:r>
          </w:p>
        </w:tc>
      </w:tr>
      <w:tr w:rsidR="00142EB3" w14:paraId="3D08F274" w14:textId="77777777" w:rsidTr="008B1FD0">
        <w:trPr>
          <w:cantSplit/>
          <w:trHeight w:val="135"/>
        </w:trPr>
        <w:tc>
          <w:tcPr>
            <w:tcW w:w="2570" w:type="dxa"/>
            <w:tcBorders>
              <w:top w:val="single" w:sz="4" w:space="0" w:color="000000"/>
              <w:left w:val="single" w:sz="4" w:space="0" w:color="000000"/>
              <w:bottom w:val="single" w:sz="4" w:space="0" w:color="000000"/>
            </w:tcBorders>
          </w:tcPr>
          <w:p w14:paraId="3FB9EDBB" w14:textId="77777777" w:rsidR="00142EB3" w:rsidRPr="00EF1401" w:rsidRDefault="00142EB3"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800AD66" w14:textId="548994EF" w:rsidR="00142EB3" w:rsidRDefault="00142EB3" w:rsidP="00EF1401">
            <w:pPr>
              <w:pStyle w:val="TableBody"/>
            </w:pPr>
            <w:r>
              <w:t xml:space="preserve">Allows the user to choose Cashpoints to be included in the report. For more information on Cashpoint Selection, see: </w:t>
            </w:r>
            <w:r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Pr="00710902">
              <w:rPr>
                <w:color w:val="4F81BD" w:themeColor="accent1"/>
              </w:rPr>
            </w:r>
            <w:r w:rsidRPr="00710902">
              <w:rPr>
                <w:color w:val="4F81BD" w:themeColor="accent1"/>
              </w:rPr>
              <w:fldChar w:fldCharType="separate"/>
            </w:r>
            <w:r w:rsidR="00D57607" w:rsidRPr="00710902">
              <w:rPr>
                <w:color w:val="4F81BD" w:themeColor="accent1"/>
              </w:rPr>
              <w:t>Cashpoint Selector</w:t>
            </w:r>
            <w:r w:rsidRPr="00710902">
              <w:rPr>
                <w:color w:val="4F81BD" w:themeColor="accent1"/>
              </w:rPr>
              <w:fldChar w:fldCharType="end"/>
            </w:r>
          </w:p>
        </w:tc>
      </w:tr>
      <w:tr w:rsidR="00142EB3" w14:paraId="46549586" w14:textId="77777777" w:rsidTr="008B1FD0">
        <w:trPr>
          <w:cantSplit/>
          <w:trHeight w:val="135"/>
        </w:trPr>
        <w:tc>
          <w:tcPr>
            <w:tcW w:w="2570" w:type="dxa"/>
            <w:tcBorders>
              <w:top w:val="single" w:sz="4" w:space="0" w:color="000000"/>
              <w:left w:val="single" w:sz="4" w:space="0" w:color="000000"/>
              <w:bottom w:val="single" w:sz="4" w:space="0" w:color="000000"/>
            </w:tcBorders>
          </w:tcPr>
          <w:p w14:paraId="1B4A2229" w14:textId="77777777" w:rsidR="00142EB3" w:rsidRPr="00EF1401" w:rsidRDefault="00142EB3"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60D4674" w14:textId="77777777" w:rsidR="00142EB3" w:rsidRDefault="00142EB3" w:rsidP="00EF1401">
            <w:pPr>
              <w:pStyle w:val="TableBody"/>
            </w:pPr>
            <w:r>
              <w:t xml:space="preserve">Unique alphanumeric identification of the Cashpoint. </w:t>
            </w:r>
          </w:p>
        </w:tc>
      </w:tr>
      <w:tr w:rsidR="00142EB3" w14:paraId="34201E26" w14:textId="77777777" w:rsidTr="008B1FD0">
        <w:trPr>
          <w:cantSplit/>
          <w:trHeight w:val="135"/>
        </w:trPr>
        <w:tc>
          <w:tcPr>
            <w:tcW w:w="2570" w:type="dxa"/>
            <w:tcBorders>
              <w:top w:val="single" w:sz="4" w:space="0" w:color="000000"/>
              <w:left w:val="single" w:sz="4" w:space="0" w:color="000000"/>
              <w:bottom w:val="single" w:sz="4" w:space="0" w:color="000000"/>
            </w:tcBorders>
          </w:tcPr>
          <w:p w14:paraId="35F9172A" w14:textId="77777777" w:rsidR="00142EB3" w:rsidRPr="00EF1401" w:rsidRDefault="00142EB3"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FFA65CC" w14:textId="77777777" w:rsidR="00142EB3" w:rsidRDefault="00142EB3" w:rsidP="00EF1401">
            <w:pPr>
              <w:pStyle w:val="TableBody"/>
            </w:pPr>
            <w:r>
              <w:t xml:space="preserve">Branch or ATM. </w:t>
            </w:r>
          </w:p>
        </w:tc>
      </w:tr>
      <w:tr w:rsidR="00142EB3" w14:paraId="6679A797" w14:textId="77777777" w:rsidTr="008B1FD0">
        <w:trPr>
          <w:cantSplit/>
          <w:trHeight w:val="135"/>
        </w:trPr>
        <w:tc>
          <w:tcPr>
            <w:tcW w:w="2570" w:type="dxa"/>
            <w:tcBorders>
              <w:top w:val="single" w:sz="4" w:space="0" w:color="000000"/>
              <w:left w:val="single" w:sz="4" w:space="0" w:color="000000"/>
              <w:bottom w:val="single" w:sz="4" w:space="0" w:color="000000"/>
            </w:tcBorders>
          </w:tcPr>
          <w:p w14:paraId="4F3165E1" w14:textId="77777777" w:rsidR="00142EB3" w:rsidRPr="00EF1401" w:rsidRDefault="00142EB3"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351E4CEB" w14:textId="0D3B259B" w:rsidR="00142EB3" w:rsidRDefault="00142EB3" w:rsidP="00B51B3B">
            <w:pPr>
              <w:pStyle w:val="TableBody"/>
            </w:pPr>
            <w:r>
              <w:t>Indicates the type of action: delivery, return or unplanned delivery</w:t>
            </w:r>
            <w:r w:rsidR="005B125E">
              <w:t>/</w:t>
            </w:r>
            <w:r>
              <w:t xml:space="preserve">return. </w:t>
            </w:r>
          </w:p>
        </w:tc>
      </w:tr>
      <w:tr w:rsidR="00142EB3" w14:paraId="3A064E73" w14:textId="77777777" w:rsidTr="008B1FD0">
        <w:trPr>
          <w:cantSplit/>
          <w:trHeight w:val="135"/>
        </w:trPr>
        <w:tc>
          <w:tcPr>
            <w:tcW w:w="2570" w:type="dxa"/>
            <w:tcBorders>
              <w:top w:val="single" w:sz="4" w:space="0" w:color="000000"/>
              <w:left w:val="single" w:sz="4" w:space="0" w:color="000000"/>
              <w:bottom w:val="single" w:sz="4" w:space="0" w:color="000000"/>
            </w:tcBorders>
          </w:tcPr>
          <w:p w14:paraId="641F2BFD" w14:textId="77777777" w:rsidR="00142EB3" w:rsidRPr="00EF1401" w:rsidRDefault="00142EB3" w:rsidP="00EF1401">
            <w:pPr>
              <w:pStyle w:val="TableBody"/>
              <w:rPr>
                <w:b/>
                <w:bCs/>
              </w:rPr>
            </w:pPr>
            <w:r w:rsidRPr="00EF1401">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1AE7647A" w14:textId="77777777" w:rsidR="00142EB3" w:rsidRDefault="00142EB3" w:rsidP="00B51B3B">
            <w:pPr>
              <w:pStyle w:val="TableBody"/>
            </w:pPr>
            <w:r>
              <w:t xml:space="preserve">Confirmation number of the order that has been committed. </w:t>
            </w:r>
          </w:p>
        </w:tc>
      </w:tr>
      <w:tr w:rsidR="00142EB3" w14:paraId="006A86F0" w14:textId="77777777" w:rsidTr="008B1FD0">
        <w:trPr>
          <w:cantSplit/>
          <w:trHeight w:val="135"/>
        </w:trPr>
        <w:tc>
          <w:tcPr>
            <w:tcW w:w="2570" w:type="dxa"/>
            <w:tcBorders>
              <w:top w:val="single" w:sz="4" w:space="0" w:color="000000"/>
              <w:left w:val="single" w:sz="4" w:space="0" w:color="000000"/>
              <w:bottom w:val="single" w:sz="4" w:space="0" w:color="000000"/>
            </w:tcBorders>
          </w:tcPr>
          <w:p w14:paraId="1EFC591D" w14:textId="77777777" w:rsidR="00142EB3" w:rsidRPr="00EF1401" w:rsidRDefault="00142EB3" w:rsidP="00EF1401">
            <w:pPr>
              <w:pStyle w:val="TableBody"/>
              <w:rPr>
                <w:b/>
                <w:bCs/>
              </w:rPr>
            </w:pPr>
            <w:r w:rsidRPr="00EF1401">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51F35E03" w14:textId="77777777" w:rsidR="00142EB3" w:rsidRDefault="00142EB3" w:rsidP="00B51B3B">
            <w:pPr>
              <w:pStyle w:val="TableBody"/>
            </w:pPr>
            <w:r>
              <w:t>The date of when the order was placed.</w:t>
            </w:r>
          </w:p>
        </w:tc>
      </w:tr>
      <w:tr w:rsidR="00142EB3" w14:paraId="54CD1BE3" w14:textId="77777777" w:rsidTr="008B1FD0">
        <w:trPr>
          <w:cantSplit/>
          <w:trHeight w:val="135"/>
        </w:trPr>
        <w:tc>
          <w:tcPr>
            <w:tcW w:w="2570" w:type="dxa"/>
            <w:tcBorders>
              <w:top w:val="single" w:sz="4" w:space="0" w:color="000000"/>
              <w:left w:val="single" w:sz="4" w:space="0" w:color="000000"/>
              <w:bottom w:val="single" w:sz="4" w:space="0" w:color="000000"/>
            </w:tcBorders>
          </w:tcPr>
          <w:p w14:paraId="11C7639B" w14:textId="77777777" w:rsidR="00142EB3" w:rsidRPr="00EF1401" w:rsidRDefault="00142EB3" w:rsidP="00EF1401">
            <w:pPr>
              <w:pStyle w:val="TableBody"/>
              <w:rPr>
                <w:b/>
                <w:bCs/>
              </w:rPr>
            </w:pPr>
            <w:r w:rsidRPr="00EF1401">
              <w:rPr>
                <w:b/>
                <w:bCs/>
              </w:rPr>
              <w:t>Override Reason</w:t>
            </w:r>
          </w:p>
        </w:tc>
        <w:tc>
          <w:tcPr>
            <w:tcW w:w="5500" w:type="dxa"/>
            <w:tcBorders>
              <w:top w:val="single" w:sz="4" w:space="0" w:color="000000"/>
              <w:left w:val="single" w:sz="4" w:space="0" w:color="000000"/>
              <w:bottom w:val="single" w:sz="4" w:space="0" w:color="000000"/>
              <w:right w:val="single" w:sz="4" w:space="0" w:color="000000"/>
            </w:tcBorders>
          </w:tcPr>
          <w:p w14:paraId="2944F08D" w14:textId="77777777" w:rsidR="00142EB3" w:rsidRDefault="00142EB3" w:rsidP="00B51B3B">
            <w:pPr>
              <w:pStyle w:val="TableBody"/>
            </w:pPr>
            <w:r>
              <w:t xml:space="preserve">The override reason indicates why a particular OptiCash recommendation was overridden by the analyst or branch user. The override reasons are created at the </w:t>
            </w:r>
            <w:r>
              <w:rPr>
                <w:b/>
                <w:bCs/>
              </w:rPr>
              <w:t>Institution</w:t>
            </w:r>
            <w:r>
              <w:t xml:space="preserve"> level under the </w:t>
            </w:r>
            <w:r>
              <w:rPr>
                <w:b/>
                <w:bCs/>
              </w:rPr>
              <w:t>System</w:t>
            </w:r>
            <w:r>
              <w:t xml:space="preserve"> tab or using OptiNet maintenance functionality. </w:t>
            </w:r>
          </w:p>
        </w:tc>
      </w:tr>
      <w:tr w:rsidR="00142EB3" w14:paraId="2A24B1EB" w14:textId="77777777" w:rsidTr="008B1FD0">
        <w:trPr>
          <w:cantSplit/>
          <w:trHeight w:val="135"/>
        </w:trPr>
        <w:tc>
          <w:tcPr>
            <w:tcW w:w="2570" w:type="dxa"/>
            <w:tcBorders>
              <w:top w:val="single" w:sz="4" w:space="0" w:color="000000"/>
              <w:left w:val="single" w:sz="4" w:space="0" w:color="000000"/>
              <w:bottom w:val="single" w:sz="4" w:space="0" w:color="000000"/>
            </w:tcBorders>
          </w:tcPr>
          <w:p w14:paraId="5BB3C0AC" w14:textId="77777777" w:rsidR="00142EB3" w:rsidRPr="00EF1401" w:rsidRDefault="00142EB3"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9F3698B" w14:textId="77777777" w:rsidR="00142EB3" w:rsidRDefault="00142EB3" w:rsidP="00B51B3B">
            <w:pPr>
              <w:pStyle w:val="TableBody"/>
            </w:pPr>
            <w:r>
              <w:t xml:space="preserve">Currency for which the order details are reported.  </w:t>
            </w:r>
          </w:p>
        </w:tc>
      </w:tr>
      <w:tr w:rsidR="00142EB3" w14:paraId="66EED1D8" w14:textId="77777777" w:rsidTr="008B1FD0">
        <w:trPr>
          <w:cantSplit/>
          <w:trHeight w:val="135"/>
        </w:trPr>
        <w:tc>
          <w:tcPr>
            <w:tcW w:w="2570" w:type="dxa"/>
            <w:tcBorders>
              <w:top w:val="single" w:sz="4" w:space="0" w:color="000000"/>
              <w:left w:val="single" w:sz="4" w:space="0" w:color="000000"/>
              <w:bottom w:val="single" w:sz="4" w:space="0" w:color="000000"/>
            </w:tcBorders>
          </w:tcPr>
          <w:p w14:paraId="5CCA5598" w14:textId="77777777" w:rsidR="00142EB3" w:rsidRPr="00EF1401" w:rsidRDefault="00142EB3" w:rsidP="00EF1401">
            <w:pPr>
              <w:pStyle w:val="TableBody"/>
              <w:rPr>
                <w:b/>
                <w:bCs/>
              </w:rPr>
            </w:pPr>
            <w:r w:rsidRPr="00EF1401">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59427E29" w14:textId="311E63BB" w:rsidR="00142EB3" w:rsidRDefault="005B125E" w:rsidP="00B51B3B">
            <w:pPr>
              <w:pStyle w:val="TableBody"/>
            </w:pPr>
            <w:r>
              <w:t xml:space="preserve">The denomination </w:t>
            </w:r>
            <w:r w:rsidR="00142EB3">
              <w:t xml:space="preserve">for which the order details are reported.  </w:t>
            </w:r>
          </w:p>
        </w:tc>
      </w:tr>
      <w:tr w:rsidR="00142EB3" w14:paraId="1AA8C6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2F53B55" w14:textId="77777777" w:rsidR="00142EB3" w:rsidRPr="00EF1401" w:rsidRDefault="00142EB3" w:rsidP="00EF1401">
            <w:pPr>
              <w:pStyle w:val="TableBody"/>
              <w:rPr>
                <w:b/>
                <w:bCs/>
              </w:rPr>
            </w:pPr>
            <w:r w:rsidRPr="00EF1401">
              <w:rPr>
                <w:b/>
                <w:bCs/>
              </w:rPr>
              <w:t>Branch Orders</w:t>
            </w:r>
          </w:p>
        </w:tc>
        <w:tc>
          <w:tcPr>
            <w:tcW w:w="5500" w:type="dxa"/>
            <w:tcBorders>
              <w:top w:val="single" w:sz="4" w:space="0" w:color="000000"/>
              <w:left w:val="single" w:sz="4" w:space="0" w:color="000000"/>
              <w:bottom w:val="single" w:sz="4" w:space="0" w:color="000000"/>
              <w:right w:val="single" w:sz="4" w:space="0" w:color="000000"/>
            </w:tcBorders>
          </w:tcPr>
          <w:p w14:paraId="44F23359" w14:textId="1A6C5DC9" w:rsidR="00142EB3" w:rsidRDefault="00142EB3" w:rsidP="00B51B3B">
            <w:pPr>
              <w:pStyle w:val="TableBody"/>
            </w:pPr>
            <w:r>
              <w:t>T</w:t>
            </w:r>
            <w:r w:rsidR="005B125E">
              <w:t>he t</w:t>
            </w:r>
            <w:r>
              <w:t xml:space="preserve">otal amount that has been ordered for the branch by currency or denomination. This amount is exclusive of linked ATM orders. </w:t>
            </w:r>
          </w:p>
        </w:tc>
      </w:tr>
      <w:tr w:rsidR="00142EB3" w14:paraId="61D859A2" w14:textId="77777777" w:rsidTr="008B1FD0">
        <w:trPr>
          <w:cantSplit/>
          <w:trHeight w:val="135"/>
        </w:trPr>
        <w:tc>
          <w:tcPr>
            <w:tcW w:w="2570" w:type="dxa"/>
            <w:tcBorders>
              <w:top w:val="single" w:sz="4" w:space="0" w:color="000000"/>
              <w:left w:val="single" w:sz="4" w:space="0" w:color="000000"/>
              <w:bottom w:val="single" w:sz="4" w:space="0" w:color="000000"/>
            </w:tcBorders>
          </w:tcPr>
          <w:p w14:paraId="57DDC9C1" w14:textId="77777777" w:rsidR="00142EB3" w:rsidRPr="00EF1401" w:rsidRDefault="00142EB3" w:rsidP="00EF1401">
            <w:pPr>
              <w:pStyle w:val="TableBody"/>
              <w:rPr>
                <w:b/>
                <w:bCs/>
              </w:rPr>
            </w:pPr>
            <w:r w:rsidRPr="00EF1401">
              <w:rPr>
                <w:b/>
                <w:bCs/>
              </w:rPr>
              <w:t>Linked ATM Orders</w:t>
            </w:r>
          </w:p>
        </w:tc>
        <w:tc>
          <w:tcPr>
            <w:tcW w:w="5500" w:type="dxa"/>
            <w:tcBorders>
              <w:top w:val="single" w:sz="4" w:space="0" w:color="000000"/>
              <w:left w:val="single" w:sz="4" w:space="0" w:color="000000"/>
              <w:bottom w:val="single" w:sz="4" w:space="0" w:color="000000"/>
              <w:right w:val="single" w:sz="4" w:space="0" w:color="000000"/>
            </w:tcBorders>
          </w:tcPr>
          <w:p w14:paraId="7291E3AD" w14:textId="4A56AA8E" w:rsidR="00142EB3" w:rsidRDefault="00142EB3" w:rsidP="00B51B3B">
            <w:pPr>
              <w:pStyle w:val="TableBody"/>
            </w:pPr>
            <w:r>
              <w:t>T</w:t>
            </w:r>
            <w:r w:rsidR="005B125E">
              <w:t>he t</w:t>
            </w:r>
            <w:r>
              <w:t xml:space="preserve">otal amount that has been ordered for linked ATMs by currency or denomination. If the branch has several linked ATMs, this will be the sum of all linked ATMs for each currency or denomination. </w:t>
            </w:r>
          </w:p>
        </w:tc>
      </w:tr>
    </w:tbl>
    <w:p w14:paraId="71103547" w14:textId="6AD7CA19" w:rsidR="00142EB3" w:rsidRDefault="00142EB3" w:rsidP="00F63174">
      <w:pPr>
        <w:pStyle w:val="TopofSection"/>
        <w:spacing w:before="0" w:after="120" w:line="240" w:lineRule="auto"/>
        <w:ind w:left="187" w:hanging="187"/>
        <w:outlineLvl w:val="0"/>
      </w:pPr>
      <w:r>
        <w:t xml:space="preserve">Return To: </w:t>
      </w:r>
      <w:r>
        <w:fldChar w:fldCharType="begin"/>
      </w:r>
      <w:r>
        <w:instrText xml:space="preserve"> REF _Ref236116477 \h </w:instrText>
      </w:r>
      <w:r>
        <w:fldChar w:fldCharType="separate"/>
      </w:r>
      <w:r w:rsidR="00D57607">
        <w:t>Historical Reports</w:t>
      </w:r>
      <w:r>
        <w:fldChar w:fldCharType="end"/>
      </w:r>
    </w:p>
    <w:p w14:paraId="6F82DBA3" w14:textId="77777777" w:rsidR="00916881" w:rsidRDefault="00916881" w:rsidP="000778FC">
      <w:pPr>
        <w:pStyle w:val="BodyText"/>
      </w:pPr>
    </w:p>
    <w:p w14:paraId="0A30E844" w14:textId="38DDD4A9" w:rsidR="00916881" w:rsidRDefault="00916881" w:rsidP="00F16AF7">
      <w:pPr>
        <w:pStyle w:val="Heading2"/>
        <w:rPr>
          <w:rFonts w:eastAsia="MS Mincho"/>
        </w:rPr>
      </w:pPr>
      <w:bookmarkStart w:id="3893" w:name="_Ref223304517"/>
      <w:bookmarkStart w:id="3894" w:name="_Toc128718787"/>
      <w:r>
        <w:rPr>
          <w:rFonts w:eastAsia="MS Mincho"/>
        </w:rPr>
        <w:t>Recommendations</w:t>
      </w:r>
      <w:bookmarkEnd w:id="3893"/>
      <w:bookmarkEnd w:id="3894"/>
    </w:p>
    <w:p w14:paraId="114B297C" w14:textId="6B29CAFB" w:rsidR="00916881" w:rsidRDefault="005B125E" w:rsidP="00EF1401">
      <w:pPr>
        <w:pStyle w:val="BodyText"/>
      </w:pPr>
      <w:r>
        <w:t xml:space="preserve">The recommendation </w:t>
      </w:r>
      <w:r w:rsidR="00916881">
        <w:t xml:space="preserve">report allows the user to find out detailed information by currency and denomination as recommended by OptiCash. This report could be printed for the past period of time to validate information generated by OptiCash or for future predictions that are important from the treasury point of view. </w:t>
      </w:r>
    </w:p>
    <w:p w14:paraId="0B83370B" w14:textId="14DB7456" w:rsidR="00916881" w:rsidRDefault="00916881" w:rsidP="00F63174">
      <w:pPr>
        <w:pStyle w:val="Caption"/>
        <w:spacing w:before="0" w:after="120"/>
        <w:ind w:left="187" w:hanging="187"/>
        <w:outlineLvl w:val="0"/>
      </w:pPr>
      <w:bookmarkStart w:id="3895" w:name="_Toc128631127"/>
      <w:r>
        <w:lastRenderedPageBreak/>
        <w:t xml:space="preserve">Table </w:t>
      </w:r>
      <w:r w:rsidR="00027408">
        <w:fldChar w:fldCharType="begin"/>
      </w:r>
      <w:r>
        <w:instrText xml:space="preserve"> SEQ "Table" \*Arabic </w:instrText>
      </w:r>
      <w:r w:rsidR="00027408">
        <w:fldChar w:fldCharType="separate"/>
      </w:r>
      <w:r w:rsidR="00D57607">
        <w:rPr>
          <w:noProof/>
        </w:rPr>
        <w:t>173</w:t>
      </w:r>
      <w:r w:rsidR="00027408">
        <w:rPr>
          <w:noProof/>
        </w:rPr>
        <w:fldChar w:fldCharType="end"/>
      </w:r>
      <w:r>
        <w:t>: Recommendations Description</w:t>
      </w:r>
      <w:bookmarkEnd w:id="389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B9B98F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3E34EED"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257C134" w14:textId="77777777" w:rsidR="00916881" w:rsidRDefault="00916881" w:rsidP="00EF1401">
            <w:pPr>
              <w:pStyle w:val="TableHeading"/>
            </w:pPr>
            <w:r>
              <w:t>Description</w:t>
            </w:r>
          </w:p>
        </w:tc>
      </w:tr>
      <w:tr w:rsidR="00916881" w14:paraId="693D72F4" w14:textId="77777777" w:rsidTr="0009567D">
        <w:trPr>
          <w:cantSplit/>
          <w:trHeight w:val="135"/>
        </w:trPr>
        <w:tc>
          <w:tcPr>
            <w:tcW w:w="2570" w:type="dxa"/>
            <w:tcBorders>
              <w:top w:val="single" w:sz="4" w:space="0" w:color="000000"/>
              <w:left w:val="single" w:sz="4" w:space="0" w:color="000000"/>
              <w:bottom w:val="single" w:sz="4" w:space="0" w:color="000000"/>
            </w:tcBorders>
          </w:tcPr>
          <w:p w14:paraId="1B483AF7"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E061D" w14:textId="4591A197"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B8CFD5" w14:textId="77777777" w:rsidTr="0009567D">
        <w:trPr>
          <w:cantSplit/>
          <w:trHeight w:val="135"/>
        </w:trPr>
        <w:tc>
          <w:tcPr>
            <w:tcW w:w="2570" w:type="dxa"/>
            <w:tcBorders>
              <w:top w:val="single" w:sz="4" w:space="0" w:color="000000"/>
              <w:left w:val="single" w:sz="4" w:space="0" w:color="000000"/>
              <w:bottom w:val="single" w:sz="4" w:space="0" w:color="000000"/>
            </w:tcBorders>
          </w:tcPr>
          <w:p w14:paraId="756FF479"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302AD22" w14:textId="77777777" w:rsidR="00916881" w:rsidRDefault="00916881" w:rsidP="00EF1401">
            <w:pPr>
              <w:pStyle w:val="TableBody"/>
            </w:pPr>
            <w:r>
              <w:t>Unique alphanumeric identification of the Cashpoint.</w:t>
            </w:r>
          </w:p>
        </w:tc>
      </w:tr>
      <w:tr w:rsidR="00916881" w14:paraId="2265E821" w14:textId="77777777" w:rsidTr="0009567D">
        <w:trPr>
          <w:cantSplit/>
          <w:trHeight w:val="135"/>
        </w:trPr>
        <w:tc>
          <w:tcPr>
            <w:tcW w:w="2570" w:type="dxa"/>
            <w:tcBorders>
              <w:top w:val="single" w:sz="4" w:space="0" w:color="000000"/>
              <w:left w:val="single" w:sz="4" w:space="0" w:color="000000"/>
              <w:bottom w:val="single" w:sz="4" w:space="0" w:color="000000"/>
            </w:tcBorders>
          </w:tcPr>
          <w:p w14:paraId="650A2074" w14:textId="77777777" w:rsidR="00916881" w:rsidRPr="00EF1401" w:rsidRDefault="00916881" w:rsidP="00EF1401">
            <w:pPr>
              <w:pStyle w:val="TableBody"/>
              <w:rPr>
                <w:b/>
                <w:bCs/>
              </w:rPr>
            </w:pPr>
            <w:r w:rsidRPr="00EF140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08BE891" w14:textId="77777777" w:rsidR="00916881" w:rsidRDefault="00916881" w:rsidP="00EF1401">
            <w:pPr>
              <w:pStyle w:val="TableBody"/>
            </w:pPr>
            <w:r>
              <w:t xml:space="preserve">Branch or ATM. </w:t>
            </w:r>
          </w:p>
        </w:tc>
      </w:tr>
      <w:tr w:rsidR="00916881" w14:paraId="0672399C" w14:textId="77777777" w:rsidTr="0009567D">
        <w:trPr>
          <w:cantSplit/>
          <w:trHeight w:val="135"/>
        </w:trPr>
        <w:tc>
          <w:tcPr>
            <w:tcW w:w="2570" w:type="dxa"/>
            <w:tcBorders>
              <w:top w:val="single" w:sz="4" w:space="0" w:color="000000"/>
              <w:left w:val="single" w:sz="4" w:space="0" w:color="000000"/>
              <w:bottom w:val="single" w:sz="4" w:space="0" w:color="000000"/>
            </w:tcBorders>
          </w:tcPr>
          <w:p w14:paraId="3A871195"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ABA4191" w14:textId="3D5CF605" w:rsidR="00916881" w:rsidRDefault="00916881" w:rsidP="00EF1401">
            <w:pPr>
              <w:pStyle w:val="TableBody"/>
            </w:pPr>
            <w:r>
              <w:t>Indicates the type of action: delivery, return or emergency delivery</w:t>
            </w:r>
            <w:r w:rsidR="005B125E">
              <w:t>/</w:t>
            </w:r>
            <w:r>
              <w:t xml:space="preserve">return. </w:t>
            </w:r>
          </w:p>
        </w:tc>
      </w:tr>
      <w:tr w:rsidR="00916881" w14:paraId="1115291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18D8A8" w14:textId="77777777" w:rsidR="00916881" w:rsidRPr="00EF1401" w:rsidRDefault="00916881" w:rsidP="00EF1401">
            <w:pPr>
              <w:pStyle w:val="TableBody"/>
              <w:rPr>
                <w:b/>
                <w:bCs/>
              </w:rPr>
            </w:pPr>
            <w:r w:rsidRPr="00EF1401">
              <w:rPr>
                <w:b/>
                <w:bCs/>
              </w:rPr>
              <w:t>Confirmation #</w:t>
            </w:r>
          </w:p>
        </w:tc>
        <w:tc>
          <w:tcPr>
            <w:tcW w:w="5500" w:type="dxa"/>
            <w:tcBorders>
              <w:top w:val="single" w:sz="4" w:space="0" w:color="000000"/>
              <w:left w:val="single" w:sz="4" w:space="0" w:color="000000"/>
              <w:bottom w:val="single" w:sz="4" w:space="0" w:color="000000"/>
              <w:right w:val="single" w:sz="4" w:space="0" w:color="000000"/>
            </w:tcBorders>
          </w:tcPr>
          <w:p w14:paraId="3F3C8DB5" w14:textId="77777777" w:rsidR="00916881" w:rsidRDefault="00916881" w:rsidP="00EF1401">
            <w:pPr>
              <w:pStyle w:val="TableBody"/>
            </w:pPr>
            <w:r>
              <w:t xml:space="preserve">Confirmation number of the recommendation. </w:t>
            </w:r>
          </w:p>
        </w:tc>
      </w:tr>
      <w:tr w:rsidR="00916881" w14:paraId="6B8A2EF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5B350"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684CF61A" w14:textId="77777777" w:rsidR="00916881" w:rsidRDefault="00916881" w:rsidP="00EF1401">
            <w:pPr>
              <w:pStyle w:val="TableBody"/>
            </w:pPr>
            <w:r>
              <w:t>The date of when the recommended action is due.</w:t>
            </w:r>
          </w:p>
        </w:tc>
      </w:tr>
      <w:tr w:rsidR="00916881" w14:paraId="704B859E"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8ACAC" w14:textId="77777777" w:rsidR="00916881" w:rsidRPr="00EF1401" w:rsidRDefault="00916881" w:rsidP="00EF1401">
            <w:pPr>
              <w:pStyle w:val="TableBody"/>
              <w:rPr>
                <w:b/>
                <w:bCs/>
              </w:rPr>
            </w:pPr>
            <w:r w:rsidRPr="00EF1401">
              <w:rPr>
                <w:b/>
                <w:bCs/>
              </w:rPr>
              <w:t xml:space="preserve">Status </w:t>
            </w:r>
          </w:p>
        </w:tc>
        <w:tc>
          <w:tcPr>
            <w:tcW w:w="5500" w:type="dxa"/>
            <w:tcBorders>
              <w:top w:val="single" w:sz="4" w:space="0" w:color="000000"/>
              <w:left w:val="single" w:sz="4" w:space="0" w:color="000000"/>
              <w:bottom w:val="single" w:sz="4" w:space="0" w:color="000000"/>
              <w:right w:val="single" w:sz="4" w:space="0" w:color="000000"/>
            </w:tcBorders>
          </w:tcPr>
          <w:p w14:paraId="2C450E8A" w14:textId="4DE63403" w:rsidR="00916881" w:rsidRDefault="00916881" w:rsidP="00EF1401">
            <w:pPr>
              <w:pStyle w:val="TableBody"/>
            </w:pPr>
            <w:r>
              <w:t xml:space="preserve">Indicates the status of the order: </w:t>
            </w:r>
            <w:r w:rsidR="005B125E">
              <w:t>auto-</w:t>
            </w:r>
            <w:r>
              <w:t xml:space="preserve">committed accepted </w:t>
            </w:r>
            <w:r w:rsidR="005B125E">
              <w:t xml:space="preserve">the </w:t>
            </w:r>
            <w:r>
              <w:t xml:space="preserve">recommendation, overridden recommendation, manual order, centrally overridden or declined recommendation. </w:t>
            </w:r>
          </w:p>
        </w:tc>
      </w:tr>
      <w:tr w:rsidR="00916881" w14:paraId="4B6DE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1C51F52A"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F36FBFE" w14:textId="77777777" w:rsidR="00916881" w:rsidRDefault="00916881" w:rsidP="00EF1401">
            <w:pPr>
              <w:pStyle w:val="TableBody"/>
            </w:pPr>
            <w:r>
              <w:t xml:space="preserve">Currency for which the recommendation details are reported.  </w:t>
            </w:r>
          </w:p>
        </w:tc>
      </w:tr>
      <w:tr w:rsidR="00916881" w14:paraId="5735A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525474F3" w14:textId="77777777" w:rsidR="00916881" w:rsidRPr="00EF1401" w:rsidRDefault="00916881" w:rsidP="00EF1401">
            <w:pPr>
              <w:pStyle w:val="TableBody"/>
              <w:rPr>
                <w:b/>
                <w:bCs/>
              </w:rPr>
            </w:pPr>
            <w:r w:rsidRPr="00EF1401">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D177023" w14:textId="13663AF9" w:rsidR="00916881" w:rsidRDefault="00AE6BBC" w:rsidP="00EF1401">
            <w:pPr>
              <w:pStyle w:val="TableBody"/>
            </w:pPr>
            <w:r>
              <w:t xml:space="preserve">The amount </w:t>
            </w:r>
            <w:r w:rsidR="00916881">
              <w:t xml:space="preserve">that has been recommended. </w:t>
            </w:r>
          </w:p>
        </w:tc>
      </w:tr>
    </w:tbl>
    <w:p w14:paraId="40E3B4BB" w14:textId="4EFB7E7A" w:rsidR="00916881" w:rsidRDefault="00916881" w:rsidP="00F63174">
      <w:pPr>
        <w:pStyle w:val="TopofSection"/>
        <w:spacing w:before="0" w:after="120" w:line="240" w:lineRule="auto"/>
        <w:ind w:left="187" w:hanging="187"/>
        <w:outlineLvl w:val="0"/>
      </w:pPr>
      <w:bookmarkStart w:id="3896" w:name="_Ref223304519"/>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7A9939E1" w14:textId="77777777" w:rsidR="00916881" w:rsidRDefault="00916881" w:rsidP="000778FC">
      <w:pPr>
        <w:pStyle w:val="BodyText"/>
      </w:pPr>
    </w:p>
    <w:p w14:paraId="634E65AC" w14:textId="39BC1A23" w:rsidR="00916881" w:rsidRDefault="00916881" w:rsidP="00F16AF7">
      <w:pPr>
        <w:pStyle w:val="Heading2"/>
      </w:pPr>
      <w:bookmarkStart w:id="3897" w:name="_Ref236116369"/>
      <w:bookmarkStart w:id="3898" w:name="_Toc128718788"/>
      <w:r>
        <w:t>Special Requirements</w:t>
      </w:r>
      <w:bookmarkEnd w:id="3896"/>
      <w:bookmarkEnd w:id="3897"/>
      <w:bookmarkEnd w:id="3898"/>
    </w:p>
    <w:p w14:paraId="519F57EB" w14:textId="13A1D557" w:rsidR="00916881" w:rsidRDefault="00916881" w:rsidP="00EF1401">
      <w:pPr>
        <w:pStyle w:val="BodyText"/>
      </w:pPr>
      <w:r>
        <w:t xml:space="preserve">The Special Requirements Report allows </w:t>
      </w:r>
      <w:r w:rsidR="00AE6BBC">
        <w:t xml:space="preserve">for </w:t>
      </w:r>
      <w:r>
        <w:t xml:space="preserve">reviewing all the messages that have been communicated between the OptiCash user and analyst (or OptiNet branch user) regarding their special requirements for balances or orders. The report displays the recipient and sender IDs and the contents of the message. </w:t>
      </w:r>
    </w:p>
    <w:p w14:paraId="68FCA371" w14:textId="6FCFA51D" w:rsidR="00916881" w:rsidRDefault="00916881" w:rsidP="00F63174">
      <w:pPr>
        <w:pStyle w:val="Caption"/>
        <w:spacing w:before="0" w:after="120"/>
        <w:ind w:left="187" w:hanging="187"/>
        <w:outlineLvl w:val="0"/>
      </w:pPr>
      <w:bookmarkStart w:id="3899" w:name="_Toc128631128"/>
      <w:r>
        <w:t xml:space="preserve">Table </w:t>
      </w:r>
      <w:r w:rsidR="00027408">
        <w:fldChar w:fldCharType="begin"/>
      </w:r>
      <w:r>
        <w:instrText xml:space="preserve"> SEQ "Table" \*Arabic </w:instrText>
      </w:r>
      <w:r w:rsidR="00027408">
        <w:fldChar w:fldCharType="separate"/>
      </w:r>
      <w:r w:rsidR="00D57607">
        <w:rPr>
          <w:noProof/>
        </w:rPr>
        <w:t>174</w:t>
      </w:r>
      <w:r w:rsidR="00027408">
        <w:rPr>
          <w:noProof/>
        </w:rPr>
        <w:fldChar w:fldCharType="end"/>
      </w:r>
      <w:r>
        <w:t>: Special Requirements Description</w:t>
      </w:r>
      <w:bookmarkEnd w:id="389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4820E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F17146C"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3773C10" w14:textId="77777777" w:rsidR="00916881" w:rsidRDefault="00916881" w:rsidP="00EF1401">
            <w:pPr>
              <w:pStyle w:val="TableHeading"/>
            </w:pPr>
            <w:r>
              <w:t>Description</w:t>
            </w:r>
          </w:p>
        </w:tc>
      </w:tr>
      <w:tr w:rsidR="00916881" w14:paraId="65F14009" w14:textId="77777777" w:rsidTr="0009567D">
        <w:trPr>
          <w:cantSplit/>
          <w:trHeight w:val="135"/>
        </w:trPr>
        <w:tc>
          <w:tcPr>
            <w:tcW w:w="2570" w:type="dxa"/>
            <w:tcBorders>
              <w:top w:val="single" w:sz="4" w:space="0" w:color="000000"/>
              <w:left w:val="single" w:sz="4" w:space="0" w:color="000000"/>
              <w:bottom w:val="single" w:sz="4" w:space="0" w:color="000000"/>
            </w:tcBorders>
          </w:tcPr>
          <w:p w14:paraId="2A2432B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6445156" w14:textId="71EC17BD"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2E6A41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3327368" w14:textId="77777777" w:rsidR="00916881" w:rsidRPr="00EF1401" w:rsidRDefault="00916881" w:rsidP="00EF1401">
            <w:pPr>
              <w:pStyle w:val="TableBody"/>
              <w:rPr>
                <w:b/>
                <w:bCs/>
              </w:rPr>
            </w:pPr>
            <w:r w:rsidRPr="00EF1401">
              <w:rPr>
                <w:b/>
                <w:bCs/>
              </w:rPr>
              <w:t>Recipient</w:t>
            </w:r>
          </w:p>
        </w:tc>
        <w:tc>
          <w:tcPr>
            <w:tcW w:w="5500" w:type="dxa"/>
            <w:tcBorders>
              <w:top w:val="single" w:sz="4" w:space="0" w:color="000000"/>
              <w:left w:val="single" w:sz="4" w:space="0" w:color="000000"/>
              <w:bottom w:val="single" w:sz="4" w:space="0" w:color="000000"/>
              <w:right w:val="single" w:sz="4" w:space="0" w:color="000000"/>
            </w:tcBorders>
          </w:tcPr>
          <w:p w14:paraId="71824A53" w14:textId="53F11ACD" w:rsidR="00916881" w:rsidRDefault="00AE6BBC" w:rsidP="00EF1401">
            <w:pPr>
              <w:pStyle w:val="TableBody"/>
            </w:pPr>
            <w:r>
              <w:t xml:space="preserve">The recipient </w:t>
            </w:r>
            <w:r w:rsidR="00916881">
              <w:t xml:space="preserve">is an OptiCash user who received the message. </w:t>
            </w:r>
          </w:p>
        </w:tc>
      </w:tr>
      <w:tr w:rsidR="00916881" w14:paraId="7F192BD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625BC6" w14:textId="77777777" w:rsidR="00916881" w:rsidRPr="00EF1401" w:rsidRDefault="00916881" w:rsidP="00EF1401">
            <w:pPr>
              <w:pStyle w:val="TableBody"/>
              <w:rPr>
                <w:b/>
                <w:bCs/>
              </w:rPr>
            </w:pPr>
            <w:r w:rsidRPr="00EF1401">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01679DB0" w14:textId="77777777" w:rsidR="00916881" w:rsidRDefault="00916881" w:rsidP="00EF1401">
            <w:pPr>
              <w:pStyle w:val="TableBody"/>
            </w:pPr>
            <w:r>
              <w:t xml:space="preserve">Alphanumeric identification of the user who sent the message.   </w:t>
            </w:r>
          </w:p>
        </w:tc>
      </w:tr>
      <w:tr w:rsidR="00916881" w14:paraId="7C5ECF85" w14:textId="77777777" w:rsidTr="0009567D">
        <w:trPr>
          <w:cantSplit/>
          <w:trHeight w:val="135"/>
        </w:trPr>
        <w:tc>
          <w:tcPr>
            <w:tcW w:w="2570" w:type="dxa"/>
            <w:tcBorders>
              <w:top w:val="single" w:sz="4" w:space="0" w:color="000000"/>
              <w:left w:val="single" w:sz="4" w:space="0" w:color="000000"/>
              <w:bottom w:val="single" w:sz="4" w:space="0" w:color="000000"/>
            </w:tcBorders>
          </w:tcPr>
          <w:p w14:paraId="03B4058B" w14:textId="77777777" w:rsidR="00916881" w:rsidRPr="00EF1401" w:rsidRDefault="00916881" w:rsidP="00EF1401">
            <w:pPr>
              <w:pStyle w:val="TableBody"/>
              <w:rPr>
                <w:b/>
                <w:bCs/>
              </w:rPr>
            </w:pPr>
            <w:r w:rsidRPr="00EF1401">
              <w:rPr>
                <w:b/>
                <w:bCs/>
              </w:rPr>
              <w:t>Send Date</w:t>
            </w:r>
          </w:p>
        </w:tc>
        <w:tc>
          <w:tcPr>
            <w:tcW w:w="5500" w:type="dxa"/>
            <w:tcBorders>
              <w:top w:val="single" w:sz="4" w:space="0" w:color="000000"/>
              <w:left w:val="single" w:sz="4" w:space="0" w:color="000000"/>
              <w:bottom w:val="single" w:sz="4" w:space="0" w:color="000000"/>
              <w:right w:val="single" w:sz="4" w:space="0" w:color="000000"/>
            </w:tcBorders>
          </w:tcPr>
          <w:p w14:paraId="2C455F1E" w14:textId="77777777" w:rsidR="00916881" w:rsidRDefault="00916881" w:rsidP="00EF1401">
            <w:pPr>
              <w:pStyle w:val="TableBody"/>
            </w:pPr>
            <w:r>
              <w:t xml:space="preserve">The date the message was sent. </w:t>
            </w:r>
          </w:p>
        </w:tc>
      </w:tr>
      <w:tr w:rsidR="00916881" w14:paraId="3EE5FD1D" w14:textId="77777777" w:rsidTr="0009567D">
        <w:trPr>
          <w:cantSplit/>
          <w:trHeight w:val="135"/>
        </w:trPr>
        <w:tc>
          <w:tcPr>
            <w:tcW w:w="2570" w:type="dxa"/>
            <w:tcBorders>
              <w:top w:val="single" w:sz="4" w:space="0" w:color="000000"/>
              <w:left w:val="single" w:sz="4" w:space="0" w:color="000000"/>
              <w:bottom w:val="single" w:sz="4" w:space="0" w:color="000000"/>
            </w:tcBorders>
          </w:tcPr>
          <w:p w14:paraId="5C4C2869" w14:textId="77777777" w:rsidR="00916881" w:rsidRPr="00EF1401" w:rsidRDefault="00916881" w:rsidP="00EF1401">
            <w:pPr>
              <w:pStyle w:val="TableBody"/>
              <w:rPr>
                <w:b/>
                <w:bCs/>
              </w:rPr>
            </w:pPr>
            <w:r w:rsidRPr="00EF1401">
              <w:rPr>
                <w:b/>
                <w:bCs/>
              </w:rPr>
              <w:lastRenderedPageBreak/>
              <w:t>Subject</w:t>
            </w:r>
          </w:p>
        </w:tc>
        <w:tc>
          <w:tcPr>
            <w:tcW w:w="5500" w:type="dxa"/>
            <w:tcBorders>
              <w:top w:val="single" w:sz="4" w:space="0" w:color="000000"/>
              <w:left w:val="single" w:sz="4" w:space="0" w:color="000000"/>
              <w:bottom w:val="single" w:sz="4" w:space="0" w:color="000000"/>
              <w:right w:val="single" w:sz="4" w:space="0" w:color="000000"/>
            </w:tcBorders>
          </w:tcPr>
          <w:p w14:paraId="70B7312A" w14:textId="639E1B17" w:rsidR="00916881" w:rsidRDefault="00AE6BBC" w:rsidP="00EF1401">
            <w:pPr>
              <w:pStyle w:val="TableBody"/>
            </w:pPr>
            <w:r>
              <w:t xml:space="preserve">The subject </w:t>
            </w:r>
            <w:r w:rsidR="00916881">
              <w:t xml:space="preserve">of the message. Click on the hyperlinks and the history of messages regarding this subject will be displayed. </w:t>
            </w:r>
          </w:p>
        </w:tc>
      </w:tr>
      <w:tr w:rsidR="00916881" w14:paraId="2DC85FAE" w14:textId="77777777" w:rsidTr="0009567D">
        <w:trPr>
          <w:cantSplit/>
          <w:trHeight w:val="135"/>
        </w:trPr>
        <w:tc>
          <w:tcPr>
            <w:tcW w:w="2570" w:type="dxa"/>
            <w:tcBorders>
              <w:top w:val="single" w:sz="4" w:space="0" w:color="000000"/>
              <w:left w:val="single" w:sz="4" w:space="0" w:color="000000"/>
              <w:bottom w:val="single" w:sz="4" w:space="0" w:color="000000"/>
            </w:tcBorders>
          </w:tcPr>
          <w:p w14:paraId="182C07E5" w14:textId="77777777" w:rsidR="00916881" w:rsidRPr="00EF1401" w:rsidRDefault="00916881" w:rsidP="00EF1401">
            <w:pPr>
              <w:pStyle w:val="TableBody"/>
              <w:rPr>
                <w:b/>
                <w:bCs/>
              </w:rPr>
            </w:pPr>
            <w:r w:rsidRPr="00EF1401">
              <w:rPr>
                <w:b/>
                <w:bCs/>
              </w:rPr>
              <w:t>Message Body</w:t>
            </w:r>
          </w:p>
        </w:tc>
        <w:tc>
          <w:tcPr>
            <w:tcW w:w="5500" w:type="dxa"/>
            <w:tcBorders>
              <w:top w:val="single" w:sz="4" w:space="0" w:color="000000"/>
              <w:left w:val="single" w:sz="4" w:space="0" w:color="000000"/>
              <w:bottom w:val="single" w:sz="4" w:space="0" w:color="000000"/>
              <w:right w:val="single" w:sz="4" w:space="0" w:color="000000"/>
            </w:tcBorders>
          </w:tcPr>
          <w:p w14:paraId="6C37A52B" w14:textId="77777777" w:rsidR="00916881" w:rsidRDefault="00916881" w:rsidP="00EF1401">
            <w:pPr>
              <w:pStyle w:val="TableBody"/>
            </w:pPr>
            <w:r>
              <w:t xml:space="preserve">Message contents. </w:t>
            </w:r>
          </w:p>
        </w:tc>
      </w:tr>
    </w:tbl>
    <w:p w14:paraId="7C026C00" w14:textId="7E858BD4" w:rsidR="00916881" w:rsidRDefault="00916881" w:rsidP="00F63174">
      <w:pPr>
        <w:pStyle w:val="TopofSection"/>
        <w:spacing w:before="0" w:after="120" w:line="240" w:lineRule="auto"/>
        <w:ind w:left="187" w:hanging="187"/>
        <w:outlineLvl w:val="0"/>
      </w:pPr>
      <w:bookmarkStart w:id="3900" w:name="_Ref223304521"/>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3F6431A" w14:textId="77777777" w:rsidR="00916881" w:rsidRDefault="00916881" w:rsidP="000778FC">
      <w:pPr>
        <w:pStyle w:val="BodyText"/>
      </w:pPr>
    </w:p>
    <w:p w14:paraId="1978DCBE" w14:textId="5384B40B" w:rsidR="00916881" w:rsidRDefault="00916881" w:rsidP="00F16AF7">
      <w:pPr>
        <w:pStyle w:val="Heading2"/>
        <w:rPr>
          <w:rFonts w:eastAsia="MS Mincho"/>
        </w:rPr>
      </w:pPr>
      <w:bookmarkStart w:id="3901" w:name="_Ref236116372"/>
      <w:bookmarkStart w:id="3902" w:name="_Toc128718789"/>
      <w:r>
        <w:rPr>
          <w:rFonts w:eastAsia="MS Mincho"/>
        </w:rPr>
        <w:t>Target vs. Historical Balance</w:t>
      </w:r>
      <w:bookmarkEnd w:id="3900"/>
      <w:bookmarkEnd w:id="3901"/>
      <w:bookmarkEnd w:id="3902"/>
    </w:p>
    <w:p w14:paraId="4CB92383" w14:textId="5DDA5980" w:rsidR="00916881" w:rsidRDefault="00916881" w:rsidP="00EF1401">
      <w:pPr>
        <w:pStyle w:val="BodyText"/>
      </w:pPr>
      <w:r>
        <w:t>Target vs. Historical Balance allows the analyst to review stored Horizon Balances that are then compared to Historical (actual) balances.  The report provides performance data by both cashpoint and currency level</w:t>
      </w:r>
      <w:r w:rsidR="00AE6BBC">
        <w:t>s</w:t>
      </w:r>
      <w:r>
        <w:t>.</w:t>
      </w:r>
    </w:p>
    <w:p w14:paraId="75944528" w14:textId="77777777" w:rsidR="00916881" w:rsidRDefault="00916881" w:rsidP="00EF1401">
      <w:pPr>
        <w:pStyle w:val="BodyText"/>
      </w:pPr>
      <w:r>
        <w:t>The report can be run at three levels which are Detail, Monthly, and Summary.  Detail provides daily data for each date in the range. Monthly provides averages by calendar month by cashpoint for extended date ranges, and Summary provides an average by cashpoint for the entire date range selected.</w:t>
      </w:r>
    </w:p>
    <w:p w14:paraId="542E174D" w14:textId="6E1F9981" w:rsidR="00916881" w:rsidDel="00573C2B" w:rsidRDefault="00916881" w:rsidP="000778FC">
      <w:pPr>
        <w:pStyle w:val="BodyText"/>
        <w:rPr>
          <w:del w:id="3903" w:author="Moses, Robbie" w:date="2023-03-02T01:24:00Z"/>
        </w:rPr>
      </w:pPr>
    </w:p>
    <w:p w14:paraId="0740C3E9" w14:textId="2C9B3249" w:rsidR="00916881" w:rsidRDefault="00916881" w:rsidP="00F63174">
      <w:pPr>
        <w:pStyle w:val="Caption"/>
        <w:spacing w:before="0" w:after="120"/>
        <w:ind w:left="187" w:hanging="187"/>
        <w:outlineLvl w:val="0"/>
      </w:pPr>
      <w:bookmarkStart w:id="3904" w:name="_Toc128631129"/>
      <w:r>
        <w:t xml:space="preserve">Table </w:t>
      </w:r>
      <w:r w:rsidR="00027408">
        <w:fldChar w:fldCharType="begin"/>
      </w:r>
      <w:r>
        <w:instrText xml:space="preserve"> SEQ "Table" \*Arabic </w:instrText>
      </w:r>
      <w:r w:rsidR="00027408">
        <w:fldChar w:fldCharType="separate"/>
      </w:r>
      <w:r w:rsidR="00D57607">
        <w:rPr>
          <w:noProof/>
        </w:rPr>
        <w:t>175</w:t>
      </w:r>
      <w:r w:rsidR="00027408">
        <w:rPr>
          <w:noProof/>
        </w:rPr>
        <w:fldChar w:fldCharType="end"/>
      </w:r>
      <w:r>
        <w:t>: Target vs. Historical Balance Description</w:t>
      </w:r>
      <w:bookmarkEnd w:id="390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538C373"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AA87A70"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C6E0EC1" w14:textId="77777777" w:rsidR="00916881" w:rsidRDefault="00916881" w:rsidP="00EF1401">
            <w:pPr>
              <w:pStyle w:val="TableHeading"/>
            </w:pPr>
            <w:r>
              <w:t>Description</w:t>
            </w:r>
          </w:p>
        </w:tc>
      </w:tr>
      <w:tr w:rsidR="00916881" w14:paraId="03925D22" w14:textId="77777777" w:rsidTr="0009567D">
        <w:trPr>
          <w:cantSplit/>
          <w:trHeight w:val="135"/>
        </w:trPr>
        <w:tc>
          <w:tcPr>
            <w:tcW w:w="2570" w:type="dxa"/>
            <w:tcBorders>
              <w:top w:val="single" w:sz="4" w:space="0" w:color="000000"/>
              <w:left w:val="single" w:sz="4" w:space="0" w:color="000000"/>
              <w:bottom w:val="single" w:sz="4" w:space="0" w:color="000000"/>
            </w:tcBorders>
          </w:tcPr>
          <w:p w14:paraId="1DAEFB9B"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C494EF" w14:textId="2CA79689" w:rsidR="00916881" w:rsidRDefault="00916881" w:rsidP="00EF140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8DAE578" w14:textId="77777777" w:rsidTr="0009567D">
        <w:trPr>
          <w:cantSplit/>
          <w:trHeight w:val="135"/>
        </w:trPr>
        <w:tc>
          <w:tcPr>
            <w:tcW w:w="2570" w:type="dxa"/>
            <w:tcBorders>
              <w:top w:val="single" w:sz="4" w:space="0" w:color="000000"/>
              <w:left w:val="single" w:sz="4" w:space="0" w:color="000000"/>
              <w:bottom w:val="single" w:sz="4" w:space="0" w:color="000000"/>
            </w:tcBorders>
          </w:tcPr>
          <w:p w14:paraId="210B9FB2"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5FA27EF" w14:textId="77777777" w:rsidR="00916881" w:rsidRDefault="00916881" w:rsidP="00EF1401">
            <w:pPr>
              <w:pStyle w:val="TableBody"/>
            </w:pPr>
            <w:r>
              <w:t xml:space="preserve">Unique alphanumeric identification of the Cashpoint. </w:t>
            </w:r>
          </w:p>
        </w:tc>
      </w:tr>
      <w:tr w:rsidR="00916881" w14:paraId="74673293" w14:textId="77777777" w:rsidTr="0009567D">
        <w:trPr>
          <w:cantSplit/>
          <w:trHeight w:val="135"/>
        </w:trPr>
        <w:tc>
          <w:tcPr>
            <w:tcW w:w="2570" w:type="dxa"/>
            <w:tcBorders>
              <w:top w:val="single" w:sz="4" w:space="0" w:color="000000"/>
              <w:left w:val="single" w:sz="4" w:space="0" w:color="000000"/>
              <w:bottom w:val="single" w:sz="4" w:space="0" w:color="000000"/>
            </w:tcBorders>
          </w:tcPr>
          <w:p w14:paraId="00A23125" w14:textId="77777777" w:rsidR="00916881" w:rsidRPr="00EF1401" w:rsidRDefault="00916881" w:rsidP="00EF1401">
            <w:pPr>
              <w:pStyle w:val="TableBody"/>
              <w:rPr>
                <w:b/>
                <w:bCs/>
              </w:rPr>
            </w:pPr>
            <w:r w:rsidRPr="00EF140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944185A" w14:textId="77777777" w:rsidR="00916881" w:rsidRDefault="00916881" w:rsidP="00EF1401">
            <w:pPr>
              <w:pStyle w:val="TableBody"/>
            </w:pPr>
            <w:r>
              <w:t>The date for which the history details are displayed.</w:t>
            </w:r>
          </w:p>
        </w:tc>
      </w:tr>
      <w:tr w:rsidR="00916881" w14:paraId="20EE8715"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C1CB3"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B5DD11" w14:textId="77777777" w:rsidR="00916881" w:rsidRDefault="00916881" w:rsidP="00EF1401">
            <w:pPr>
              <w:pStyle w:val="TableBody"/>
            </w:pPr>
            <w:r>
              <w:t xml:space="preserve">Currency for which the balance details are reported.  </w:t>
            </w:r>
          </w:p>
        </w:tc>
      </w:tr>
      <w:tr w:rsidR="00916881" w14:paraId="05FACA9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C0E30D" w14:textId="77777777" w:rsidR="00916881" w:rsidRPr="00EF1401" w:rsidRDefault="00916881" w:rsidP="00EF1401">
            <w:pPr>
              <w:pStyle w:val="TableBody"/>
              <w:rPr>
                <w:b/>
                <w:bCs/>
              </w:rPr>
            </w:pPr>
            <w:r w:rsidRPr="00EF1401">
              <w:rPr>
                <w:b/>
                <w:bCs/>
              </w:rPr>
              <w:t>Target Balance</w:t>
            </w:r>
          </w:p>
        </w:tc>
        <w:tc>
          <w:tcPr>
            <w:tcW w:w="5500" w:type="dxa"/>
            <w:tcBorders>
              <w:top w:val="single" w:sz="4" w:space="0" w:color="000000"/>
              <w:left w:val="single" w:sz="4" w:space="0" w:color="000000"/>
              <w:bottom w:val="single" w:sz="4" w:space="0" w:color="000000"/>
              <w:right w:val="single" w:sz="4" w:space="0" w:color="000000"/>
            </w:tcBorders>
          </w:tcPr>
          <w:p w14:paraId="77D3734A" w14:textId="43821B6B" w:rsidR="00916881" w:rsidRDefault="00916881" w:rsidP="00EF1401">
            <w:pPr>
              <w:pStyle w:val="TableBody"/>
            </w:pPr>
            <w:r>
              <w:t>Projected balance from stored Horizons. Provides a Point-in-Time view forward for day-to-day performance tracking throughout the month.</w:t>
            </w:r>
          </w:p>
        </w:tc>
      </w:tr>
      <w:tr w:rsidR="00916881" w14:paraId="1A7BB734" w14:textId="77777777" w:rsidTr="0009567D">
        <w:trPr>
          <w:cantSplit/>
          <w:trHeight w:val="135"/>
        </w:trPr>
        <w:tc>
          <w:tcPr>
            <w:tcW w:w="2570" w:type="dxa"/>
            <w:tcBorders>
              <w:top w:val="single" w:sz="4" w:space="0" w:color="000000"/>
              <w:left w:val="single" w:sz="4" w:space="0" w:color="000000"/>
              <w:bottom w:val="single" w:sz="4" w:space="0" w:color="000000"/>
            </w:tcBorders>
          </w:tcPr>
          <w:p w14:paraId="013B655E" w14:textId="77777777" w:rsidR="00916881" w:rsidRPr="00EF1401" w:rsidRDefault="00916881" w:rsidP="00EF1401">
            <w:pPr>
              <w:pStyle w:val="TableBody"/>
              <w:rPr>
                <w:b/>
                <w:bCs/>
              </w:rPr>
            </w:pPr>
            <w:r w:rsidRPr="00EF140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5EAC7E72" w14:textId="77777777" w:rsidR="00916881" w:rsidRDefault="00916881" w:rsidP="00EF1401">
            <w:pPr>
              <w:pStyle w:val="TableBody"/>
            </w:pPr>
            <w:r>
              <w:t>Historical balance for the day</w:t>
            </w:r>
          </w:p>
        </w:tc>
      </w:tr>
      <w:tr w:rsidR="00916881" w14:paraId="2E9AFC6A" w14:textId="77777777" w:rsidTr="0009567D">
        <w:trPr>
          <w:cantSplit/>
          <w:trHeight w:val="135"/>
        </w:trPr>
        <w:tc>
          <w:tcPr>
            <w:tcW w:w="2570" w:type="dxa"/>
            <w:tcBorders>
              <w:top w:val="single" w:sz="4" w:space="0" w:color="000000"/>
              <w:left w:val="single" w:sz="4" w:space="0" w:color="000000"/>
              <w:bottom w:val="single" w:sz="4" w:space="0" w:color="000000"/>
            </w:tcBorders>
          </w:tcPr>
          <w:p w14:paraId="17301864" w14:textId="77777777" w:rsidR="00916881" w:rsidRPr="00EF1401" w:rsidRDefault="00916881" w:rsidP="00EF1401">
            <w:pPr>
              <w:pStyle w:val="TableBody"/>
              <w:rPr>
                <w:b/>
                <w:bCs/>
              </w:rPr>
            </w:pPr>
            <w:r w:rsidRPr="00EF1401">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2B246748" w14:textId="21B6ADBD" w:rsidR="00916881" w:rsidRDefault="00916881" w:rsidP="00EF1401">
            <w:pPr>
              <w:pStyle w:val="TableBody"/>
            </w:pPr>
            <w:r>
              <w:t xml:space="preserve">Variance by </w:t>
            </w:r>
            <w:r w:rsidR="002C7191">
              <w:t xml:space="preserve">a </w:t>
            </w:r>
            <w:r>
              <w:t>percentage of Actual to Target Balance</w:t>
            </w:r>
          </w:p>
        </w:tc>
      </w:tr>
    </w:tbl>
    <w:p w14:paraId="0AD23E63" w14:textId="3446C1CA" w:rsidR="00916881" w:rsidRDefault="00916881" w:rsidP="00F63174">
      <w:pPr>
        <w:pStyle w:val="TopofSection"/>
        <w:spacing w:before="0" w:after="120" w:line="240" w:lineRule="auto"/>
        <w:ind w:left="187" w:hanging="187"/>
        <w:outlineLvl w:val="0"/>
      </w:pPr>
      <w:bookmarkStart w:id="3905" w:name="_Ref223304523"/>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3EB00134" w14:textId="77777777" w:rsidR="00916881" w:rsidRDefault="00916881" w:rsidP="000778FC">
      <w:pPr>
        <w:pStyle w:val="BodyText"/>
      </w:pPr>
    </w:p>
    <w:p w14:paraId="012B0C4C" w14:textId="6CBF10FE" w:rsidR="00916881" w:rsidRDefault="00916881" w:rsidP="00F16AF7">
      <w:pPr>
        <w:pStyle w:val="Heading2"/>
      </w:pPr>
      <w:bookmarkStart w:id="3906" w:name="_Ref236116373"/>
      <w:bookmarkStart w:id="3907" w:name="_Toc128718790"/>
      <w:r>
        <w:lastRenderedPageBreak/>
        <w:t>Target Balance vs. Historical Recommendation</w:t>
      </w:r>
      <w:bookmarkEnd w:id="3905"/>
      <w:bookmarkEnd w:id="3906"/>
      <w:bookmarkEnd w:id="3907"/>
    </w:p>
    <w:p w14:paraId="6B83825E" w14:textId="7DAFDD95" w:rsidR="00916881" w:rsidRDefault="00916881" w:rsidP="00EF1401">
      <w:pPr>
        <w:pStyle w:val="BodyText"/>
      </w:pPr>
      <w:r>
        <w:t xml:space="preserve">When the Target Balance Function is enabled, the report will display </w:t>
      </w:r>
      <w:r w:rsidR="002C7191">
        <w:t xml:space="preserve">the </w:t>
      </w:r>
      <w:r>
        <w:t xml:space="preserve">target balance against </w:t>
      </w:r>
      <w:r w:rsidR="002C7191">
        <w:t xml:space="preserve">the </w:t>
      </w:r>
      <w:r>
        <w:t xml:space="preserve">historical recommendation. </w:t>
      </w:r>
    </w:p>
    <w:p w14:paraId="2F2D4A49" w14:textId="3141D730" w:rsidR="00916881" w:rsidRDefault="00916881" w:rsidP="00F63174">
      <w:pPr>
        <w:pStyle w:val="Caption"/>
        <w:spacing w:before="0" w:after="120"/>
        <w:ind w:left="187" w:hanging="187"/>
        <w:outlineLvl w:val="0"/>
      </w:pPr>
      <w:bookmarkStart w:id="3908" w:name="_Toc128631130"/>
      <w:r>
        <w:t xml:space="preserve">Table </w:t>
      </w:r>
      <w:r w:rsidR="00027408">
        <w:fldChar w:fldCharType="begin"/>
      </w:r>
      <w:r>
        <w:instrText xml:space="preserve"> SEQ "Table" \*Arabic </w:instrText>
      </w:r>
      <w:r w:rsidR="00027408">
        <w:fldChar w:fldCharType="separate"/>
      </w:r>
      <w:r w:rsidR="00D57607">
        <w:rPr>
          <w:noProof/>
        </w:rPr>
        <w:t>176</w:t>
      </w:r>
      <w:r w:rsidR="00027408">
        <w:rPr>
          <w:noProof/>
        </w:rPr>
        <w:fldChar w:fldCharType="end"/>
      </w:r>
      <w:r>
        <w:t>: Target Balance Vs. Historical Recommendation Description</w:t>
      </w:r>
      <w:bookmarkEnd w:id="39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63A703E"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7879461" w14:textId="77777777" w:rsidR="00916881" w:rsidRDefault="00916881" w:rsidP="00EF140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54407B" w14:textId="77777777" w:rsidR="00916881" w:rsidRDefault="00916881" w:rsidP="00EF1401">
            <w:pPr>
              <w:pStyle w:val="TableHeading"/>
            </w:pPr>
            <w:r>
              <w:t>Description</w:t>
            </w:r>
          </w:p>
        </w:tc>
      </w:tr>
      <w:tr w:rsidR="00916881" w14:paraId="233DFA6A"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F840" w14:textId="77777777" w:rsidR="00916881" w:rsidRPr="00EF1401" w:rsidRDefault="00916881" w:rsidP="00EF1401">
            <w:pPr>
              <w:pStyle w:val="TableBody"/>
              <w:rPr>
                <w:b/>
                <w:bCs/>
              </w:rPr>
            </w:pPr>
            <w:r w:rsidRPr="00EF140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970A783" w14:textId="1DF289EC" w:rsidR="00916881" w:rsidRPr="00710902" w:rsidDel="00E2661D" w:rsidRDefault="00916881" w:rsidP="00E2661D">
            <w:pPr>
              <w:pStyle w:val="TableBody"/>
              <w:rPr>
                <w:del w:id="3909" w:author="Moses, Robbie" w:date="2023-02-22T02:49:00Z"/>
                <w:color w:val="4F81BD" w:themeColor="accent1"/>
              </w:rPr>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EF140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p w14:paraId="31D71499" w14:textId="77777777" w:rsidR="00916881" w:rsidRDefault="00916881" w:rsidP="00E2661D">
            <w:pPr>
              <w:pStyle w:val="TableBody"/>
            </w:pPr>
          </w:p>
        </w:tc>
      </w:tr>
      <w:tr w:rsidR="00916881" w14:paraId="0CA8B6AF" w14:textId="77777777" w:rsidTr="0009567D">
        <w:trPr>
          <w:cantSplit/>
          <w:trHeight w:val="135"/>
        </w:trPr>
        <w:tc>
          <w:tcPr>
            <w:tcW w:w="2570" w:type="dxa"/>
            <w:tcBorders>
              <w:top w:val="single" w:sz="4" w:space="0" w:color="000000"/>
              <w:left w:val="single" w:sz="4" w:space="0" w:color="000000"/>
              <w:bottom w:val="single" w:sz="4" w:space="0" w:color="000000"/>
            </w:tcBorders>
          </w:tcPr>
          <w:p w14:paraId="1BBC7D44" w14:textId="77777777" w:rsidR="00916881" w:rsidRPr="00EF1401" w:rsidRDefault="00916881" w:rsidP="00EF1401">
            <w:pPr>
              <w:pStyle w:val="TableBody"/>
              <w:rPr>
                <w:b/>
                <w:bCs/>
              </w:rPr>
            </w:pPr>
            <w:r w:rsidRPr="00EF140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91E5B7E" w14:textId="77777777" w:rsidR="00916881" w:rsidRDefault="00916881" w:rsidP="00EF1401">
            <w:pPr>
              <w:pStyle w:val="TableBody"/>
            </w:pPr>
            <w:r>
              <w:t xml:space="preserve">Unique alphanumeric identification of the Cashpoint. </w:t>
            </w:r>
          </w:p>
        </w:tc>
      </w:tr>
      <w:tr w:rsidR="00916881" w14:paraId="61DF82BB" w14:textId="77777777" w:rsidTr="0009567D">
        <w:trPr>
          <w:cantSplit/>
          <w:trHeight w:val="135"/>
        </w:trPr>
        <w:tc>
          <w:tcPr>
            <w:tcW w:w="2570" w:type="dxa"/>
            <w:tcBorders>
              <w:top w:val="single" w:sz="4" w:space="0" w:color="000000"/>
              <w:left w:val="single" w:sz="4" w:space="0" w:color="000000"/>
              <w:bottom w:val="single" w:sz="4" w:space="0" w:color="000000"/>
            </w:tcBorders>
          </w:tcPr>
          <w:p w14:paraId="3F751D1C" w14:textId="77777777" w:rsidR="00916881" w:rsidRPr="00EF1401" w:rsidRDefault="00916881" w:rsidP="00EF1401">
            <w:pPr>
              <w:pStyle w:val="TableBody"/>
              <w:rPr>
                <w:b/>
                <w:bCs/>
              </w:rPr>
            </w:pPr>
            <w:r w:rsidRPr="00EF140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AEA843B" w14:textId="77777777" w:rsidR="00916881" w:rsidRDefault="00916881" w:rsidP="00EF1401">
            <w:pPr>
              <w:pStyle w:val="TableBody"/>
            </w:pPr>
            <w:r>
              <w:t xml:space="preserve">Currency for which the balance details are reported.  </w:t>
            </w:r>
          </w:p>
        </w:tc>
      </w:tr>
      <w:tr w:rsidR="00916881" w14:paraId="08EFB8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6A71BB8" w14:textId="77777777" w:rsidR="00916881" w:rsidRPr="00EF1401" w:rsidRDefault="00916881" w:rsidP="00EF1401">
            <w:pPr>
              <w:pStyle w:val="TableBody"/>
              <w:rPr>
                <w:b/>
                <w:bCs/>
              </w:rPr>
            </w:pPr>
            <w:r w:rsidRPr="00EF1401">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63DF4F3D" w14:textId="77777777" w:rsidR="00916881" w:rsidRDefault="00916881" w:rsidP="00EF1401">
            <w:pPr>
              <w:pStyle w:val="TableBody"/>
            </w:pPr>
            <w:r>
              <w:t xml:space="preserve">Date of the recommendation. </w:t>
            </w:r>
          </w:p>
        </w:tc>
      </w:tr>
      <w:tr w:rsidR="00916881" w14:paraId="71F30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591BD" w14:textId="77777777" w:rsidR="00916881" w:rsidRPr="00EF1401" w:rsidRDefault="00916881" w:rsidP="00EF1401">
            <w:pPr>
              <w:pStyle w:val="TableBody"/>
              <w:rPr>
                <w:b/>
                <w:bCs/>
              </w:rPr>
            </w:pPr>
            <w:r w:rsidRPr="00EF140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234E2F0" w14:textId="77777777" w:rsidR="00916881" w:rsidRDefault="00916881" w:rsidP="00EF1401">
            <w:pPr>
              <w:pStyle w:val="TableBody"/>
            </w:pPr>
            <w:r>
              <w:t xml:space="preserve">Due date of the recommendation. </w:t>
            </w:r>
          </w:p>
        </w:tc>
      </w:tr>
      <w:tr w:rsidR="00916881" w14:paraId="45BBFAA8" w14:textId="77777777" w:rsidTr="0009567D">
        <w:trPr>
          <w:cantSplit/>
          <w:trHeight w:val="135"/>
        </w:trPr>
        <w:tc>
          <w:tcPr>
            <w:tcW w:w="2570" w:type="dxa"/>
            <w:tcBorders>
              <w:top w:val="single" w:sz="4" w:space="0" w:color="000000"/>
              <w:left w:val="single" w:sz="4" w:space="0" w:color="000000"/>
              <w:bottom w:val="single" w:sz="4" w:space="0" w:color="000000"/>
            </w:tcBorders>
          </w:tcPr>
          <w:p w14:paraId="1311D08C" w14:textId="77777777" w:rsidR="00916881" w:rsidRPr="00EF1401" w:rsidRDefault="00916881" w:rsidP="00EF1401">
            <w:pPr>
              <w:pStyle w:val="TableBody"/>
              <w:rPr>
                <w:b/>
                <w:bCs/>
              </w:rPr>
            </w:pPr>
            <w:r w:rsidRPr="00EF1401">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D7A3E7D" w14:textId="77777777" w:rsidR="00916881" w:rsidRDefault="00916881" w:rsidP="00EF1401">
            <w:pPr>
              <w:pStyle w:val="TableBody"/>
            </w:pPr>
            <w:r>
              <w:t xml:space="preserve">Delivery or Return. </w:t>
            </w:r>
          </w:p>
        </w:tc>
      </w:tr>
      <w:tr w:rsidR="00916881" w14:paraId="03377BA7" w14:textId="77777777" w:rsidTr="0009567D">
        <w:trPr>
          <w:cantSplit/>
          <w:trHeight w:val="135"/>
        </w:trPr>
        <w:tc>
          <w:tcPr>
            <w:tcW w:w="2570" w:type="dxa"/>
            <w:tcBorders>
              <w:top w:val="single" w:sz="4" w:space="0" w:color="000000"/>
              <w:left w:val="single" w:sz="4" w:space="0" w:color="000000"/>
              <w:bottom w:val="single" w:sz="4" w:space="0" w:color="000000"/>
            </w:tcBorders>
          </w:tcPr>
          <w:p w14:paraId="578BD02D" w14:textId="77777777" w:rsidR="00916881" w:rsidRPr="00EF1401" w:rsidRDefault="00916881" w:rsidP="00EF1401">
            <w:pPr>
              <w:pStyle w:val="TableBody"/>
              <w:rPr>
                <w:b/>
                <w:bCs/>
              </w:rPr>
            </w:pPr>
            <w:r w:rsidRPr="00EF1401">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9BE43B0" w14:textId="77777777" w:rsidR="00916881" w:rsidRDefault="00916881" w:rsidP="00EF1401">
            <w:pPr>
              <w:pStyle w:val="TableBody"/>
            </w:pPr>
            <w:r>
              <w:t>The amount that was recommended by OptiCash.</w:t>
            </w:r>
          </w:p>
        </w:tc>
      </w:tr>
      <w:tr w:rsidR="00916881" w14:paraId="76969E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28F5870" w14:textId="77777777" w:rsidR="00916881" w:rsidRPr="00EF1401" w:rsidRDefault="00916881" w:rsidP="00EF1401">
            <w:pPr>
              <w:pStyle w:val="TableBody"/>
              <w:rPr>
                <w:b/>
                <w:bCs/>
              </w:rPr>
            </w:pPr>
            <w:r w:rsidRPr="00EF1401">
              <w:rPr>
                <w:b/>
                <w:bCs/>
              </w:rPr>
              <w:t>Target Closing Balance</w:t>
            </w:r>
          </w:p>
        </w:tc>
        <w:tc>
          <w:tcPr>
            <w:tcW w:w="5500" w:type="dxa"/>
            <w:tcBorders>
              <w:top w:val="single" w:sz="4" w:space="0" w:color="000000"/>
              <w:left w:val="single" w:sz="4" w:space="0" w:color="000000"/>
              <w:bottom w:val="single" w:sz="4" w:space="0" w:color="000000"/>
              <w:right w:val="single" w:sz="4" w:space="0" w:color="000000"/>
            </w:tcBorders>
          </w:tcPr>
          <w:p w14:paraId="50407EF4" w14:textId="77777777" w:rsidR="00916881" w:rsidRDefault="00916881" w:rsidP="00EF1401">
            <w:pPr>
              <w:pStyle w:val="TableBody"/>
            </w:pPr>
            <w:r>
              <w:t>Target Closing Balance if the branch return is set to End of Day (EOD).</w:t>
            </w:r>
          </w:p>
          <w:p w14:paraId="5553454E" w14:textId="77777777" w:rsidR="00916881" w:rsidRDefault="00916881" w:rsidP="00EF1401">
            <w:pPr>
              <w:pStyle w:val="TableBody"/>
            </w:pPr>
            <w:r>
              <w:t>Target Closing Balance = Forecasted Closing Balance</w:t>
            </w:r>
          </w:p>
        </w:tc>
      </w:tr>
      <w:tr w:rsidR="00916881" w14:paraId="4922B031" w14:textId="77777777" w:rsidTr="0009567D">
        <w:trPr>
          <w:cantSplit/>
          <w:trHeight w:val="135"/>
        </w:trPr>
        <w:tc>
          <w:tcPr>
            <w:tcW w:w="2570" w:type="dxa"/>
            <w:tcBorders>
              <w:top w:val="single" w:sz="4" w:space="0" w:color="000000"/>
              <w:left w:val="single" w:sz="4" w:space="0" w:color="000000"/>
              <w:bottom w:val="single" w:sz="4" w:space="0" w:color="000000"/>
            </w:tcBorders>
          </w:tcPr>
          <w:p w14:paraId="0B477976" w14:textId="77777777" w:rsidR="00916881" w:rsidRPr="00EF1401" w:rsidRDefault="00916881" w:rsidP="00EF1401">
            <w:pPr>
              <w:pStyle w:val="TableBody"/>
              <w:rPr>
                <w:b/>
                <w:bCs/>
              </w:rPr>
            </w:pPr>
            <w:r w:rsidRPr="00EF1401">
              <w:rPr>
                <w:b/>
                <w:bCs/>
              </w:rPr>
              <w:t>Target Opening Balance</w:t>
            </w:r>
          </w:p>
        </w:tc>
        <w:tc>
          <w:tcPr>
            <w:tcW w:w="5500" w:type="dxa"/>
            <w:tcBorders>
              <w:top w:val="single" w:sz="4" w:space="0" w:color="000000"/>
              <w:left w:val="single" w:sz="4" w:space="0" w:color="000000"/>
              <w:bottom w:val="single" w:sz="4" w:space="0" w:color="000000"/>
              <w:right w:val="single" w:sz="4" w:space="0" w:color="000000"/>
            </w:tcBorders>
          </w:tcPr>
          <w:p w14:paraId="500B6594" w14:textId="74310ECD" w:rsidR="00916881" w:rsidRDefault="00916881" w:rsidP="00EF1401">
            <w:pPr>
              <w:pStyle w:val="TableBody"/>
            </w:pPr>
            <w:r>
              <w:t xml:space="preserve">Target Closing Balance if the branch delivery and return </w:t>
            </w:r>
            <w:r w:rsidR="002C7191">
              <w:t xml:space="preserve">are </w:t>
            </w:r>
            <w:r>
              <w:t>set to Beginning of Day (BOD):</w:t>
            </w:r>
          </w:p>
          <w:p w14:paraId="6044C411" w14:textId="77777777" w:rsidR="00916881" w:rsidRDefault="00916881" w:rsidP="00EF1401">
            <w:pPr>
              <w:pStyle w:val="TableBody"/>
            </w:pPr>
            <w:r>
              <w:t>Target Opening Balance = Forecasted Opening Balance + Recommended Delivery Amount – Recommended Return Amount.</w:t>
            </w:r>
          </w:p>
        </w:tc>
      </w:tr>
      <w:tr w:rsidR="00916881" w14:paraId="7169805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2CE36D8"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13817204" wp14:editId="67FFCCA8">
                      <wp:extent cx="496570" cy="504190"/>
                      <wp:effectExtent l="2540" t="8890" r="5715" b="1270"/>
                      <wp:docPr id="20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6" name="Rectangle 8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7" name="Freeform 8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8" name="Freeform 8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712CFC6" id="Group 8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ilLq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o/4+e3l6t9&#10;c7g/PN7uj9//B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DyEilLqRoAABCTAAAOAAAAAAAAAAAAAAAAAC4CAABkcnMvZTJv&#10;RG9jLnhtbFBLAQItABQABgAIAAAAIQB1x0Kc2wAAAAMBAAAPAAAAAAAAAAAAAAAAAAMdAABkcnMv&#10;ZG93bnJldi54bWxQSwUGAAAAAAQABADzAAAACx4AAAAA&#10;">
                      <v:rect id="Rectangle 8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" filled="f" stroked="f">
                        <v:stroke joinstyle="round"/>
                      </v:rect>
                      <v:shape id="Freeform 8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8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4C1ADDA6" w14:textId="77777777" w:rsidR="00916881" w:rsidRDefault="00916881" w:rsidP="00EF1401">
            <w:pPr>
              <w:pStyle w:val="TableNote"/>
            </w:pPr>
            <w:r w:rsidRPr="00B51B3B">
              <w:rPr>
                <w:b/>
                <w:bCs/>
              </w:rPr>
              <w:t>Note</w:t>
            </w:r>
            <w:r>
              <w:t xml:space="preserve">:  </w:t>
            </w:r>
          </w:p>
          <w:p w14:paraId="3DB619B3" w14:textId="77777777" w:rsidR="00916881" w:rsidRDefault="00916881" w:rsidP="00EF1401">
            <w:pPr>
              <w:pStyle w:val="TableNote"/>
            </w:pPr>
            <w:r>
              <w:t>1. The target opening &amp; closing balances are based on the due date of the recommendation.</w:t>
            </w:r>
          </w:p>
          <w:p w14:paraId="0E04AD31" w14:textId="77777777" w:rsidR="00916881" w:rsidRDefault="00916881" w:rsidP="00EF1401">
            <w:pPr>
              <w:pStyle w:val="TableNote"/>
            </w:pPr>
            <w:r>
              <w:t xml:space="preserve">2. Target balance is rounded to the next 1000. </w:t>
            </w:r>
          </w:p>
          <w:p w14:paraId="6474D703" w14:textId="77777777" w:rsidR="00916881" w:rsidRDefault="00916881" w:rsidP="00EF1401">
            <w:pPr>
              <w:pStyle w:val="TableNote"/>
            </w:pPr>
            <w:r>
              <w:t>3. Target Opening Balance does not account for unplanned deliveries and returns</w:t>
            </w:r>
          </w:p>
        </w:tc>
      </w:tr>
    </w:tbl>
    <w:p w14:paraId="776DFCF8" w14:textId="7D4CB29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518EB519" w14:textId="77777777" w:rsidR="00916881" w:rsidRDefault="00916881" w:rsidP="000778FC">
      <w:pPr>
        <w:pStyle w:val="BodyText"/>
      </w:pPr>
    </w:p>
    <w:p w14:paraId="6AC6556C" w14:textId="1489932F" w:rsidR="00916881" w:rsidRDefault="00916881" w:rsidP="00F16AF7">
      <w:pPr>
        <w:pStyle w:val="Heading2"/>
      </w:pPr>
      <w:bookmarkStart w:id="3910" w:name="_Ref379894113"/>
      <w:bookmarkStart w:id="3911" w:name="_Toc128718791"/>
      <w:r>
        <w:t>Order Notification Report</w:t>
      </w:r>
      <w:bookmarkEnd w:id="3910"/>
      <w:bookmarkEnd w:id="3911"/>
    </w:p>
    <w:p w14:paraId="17D700E7" w14:textId="77777777" w:rsidR="00FC7D0D" w:rsidRDefault="00916881" w:rsidP="00FC7D0D">
      <w:pPr>
        <w:pStyle w:val="BodyText"/>
      </w:pPr>
      <w:r w:rsidRPr="00EF1401">
        <w:rPr>
          <w:rStyle w:val="BodyTextChar"/>
        </w:rPr>
        <w:t xml:space="preserve">Order Notification Report shows </w:t>
      </w:r>
      <w:r w:rsidR="002C7191" w:rsidRPr="00EF1401">
        <w:rPr>
          <w:rStyle w:val="BodyTextChar"/>
        </w:rPr>
        <w:t xml:space="preserve">the </w:t>
      </w:r>
      <w:r w:rsidRPr="00EF1401">
        <w:rPr>
          <w:rStyle w:val="BodyTextChar"/>
        </w:rPr>
        <w:t>record of changes in order state. These same actions trigger the Custom Order Notification functions</w:t>
      </w:r>
      <w:r>
        <w:t>.</w:t>
      </w:r>
    </w:p>
    <w:p w14:paraId="55C80C2A" w14:textId="2E4A591D" w:rsidR="00916881" w:rsidRDefault="00916881" w:rsidP="000778FC">
      <w:pPr>
        <w:pStyle w:val="BodyText"/>
      </w:pPr>
    </w:p>
    <w:p w14:paraId="768791E1" w14:textId="41ABCD45" w:rsidR="00916881" w:rsidRPr="00FD2B6D" w:rsidRDefault="00916881" w:rsidP="00F63174">
      <w:pPr>
        <w:pStyle w:val="Caption"/>
        <w:spacing w:before="0" w:after="120"/>
        <w:ind w:left="187" w:hanging="187"/>
        <w:outlineLvl w:val="0"/>
        <w:rPr>
          <w:lang w:val="en-US"/>
        </w:rPr>
      </w:pPr>
      <w:bookmarkStart w:id="3912" w:name="_Toc128631131"/>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177</w:t>
      </w:r>
      <w:r w:rsidR="00027408">
        <w:rPr>
          <w:noProof/>
        </w:rPr>
        <w:fldChar w:fldCharType="end"/>
      </w:r>
      <w:r w:rsidRPr="00FD2B6D">
        <w:rPr>
          <w:lang w:val="en-US"/>
        </w:rPr>
        <w:t xml:space="preserve">: </w:t>
      </w:r>
      <w:r>
        <w:rPr>
          <w:lang w:val="en-US"/>
        </w:rPr>
        <w:t>Order Notification</w:t>
      </w:r>
      <w:r w:rsidRPr="00FD2B6D">
        <w:rPr>
          <w:lang w:val="en-US"/>
        </w:rPr>
        <w:t xml:space="preserve"> Report Field Descriptions</w:t>
      </w:r>
      <w:bookmarkEnd w:id="391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A15363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9F450C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CCC0629" w14:textId="77777777" w:rsidR="00916881" w:rsidRDefault="00916881" w:rsidP="00FC7D0D">
            <w:pPr>
              <w:pStyle w:val="TableHeading"/>
            </w:pPr>
            <w:r>
              <w:t>Description</w:t>
            </w:r>
          </w:p>
        </w:tc>
      </w:tr>
      <w:tr w:rsidR="00916881" w14:paraId="155CA4E6"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F098C"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3AE00AD" w14:textId="2E1171BC"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FD55196" w14:textId="77777777" w:rsidTr="0009567D">
        <w:trPr>
          <w:cantSplit/>
          <w:trHeight w:val="135"/>
        </w:trPr>
        <w:tc>
          <w:tcPr>
            <w:tcW w:w="2570" w:type="dxa"/>
            <w:tcBorders>
              <w:top w:val="single" w:sz="4" w:space="0" w:color="000000"/>
              <w:left w:val="single" w:sz="4" w:space="0" w:color="000000"/>
              <w:bottom w:val="single" w:sz="4" w:space="0" w:color="000000"/>
            </w:tcBorders>
          </w:tcPr>
          <w:p w14:paraId="1E2EB9F0"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19FF060" w14:textId="77777777" w:rsidR="00916881" w:rsidRDefault="00916881" w:rsidP="00FC7D0D">
            <w:pPr>
              <w:pStyle w:val="TableBody"/>
            </w:pPr>
            <w:r>
              <w:t xml:space="preserve">Unique alphanumeric identification of the Cashpoint. </w:t>
            </w:r>
          </w:p>
        </w:tc>
      </w:tr>
      <w:tr w:rsidR="00916881" w14:paraId="48ED95DB" w14:textId="77777777" w:rsidTr="0009567D">
        <w:trPr>
          <w:cantSplit/>
          <w:trHeight w:val="135"/>
        </w:trPr>
        <w:tc>
          <w:tcPr>
            <w:tcW w:w="2570" w:type="dxa"/>
            <w:tcBorders>
              <w:top w:val="single" w:sz="4" w:space="0" w:color="000000"/>
              <w:left w:val="single" w:sz="4" w:space="0" w:color="000000"/>
              <w:bottom w:val="single" w:sz="4" w:space="0" w:color="000000"/>
            </w:tcBorders>
          </w:tcPr>
          <w:p w14:paraId="65A7E8F8" w14:textId="77777777" w:rsidR="00916881" w:rsidRPr="00FC7D0D" w:rsidRDefault="00916881" w:rsidP="00FC7D0D">
            <w:pPr>
              <w:pStyle w:val="TableBody"/>
              <w:rPr>
                <w:b/>
                <w:bCs/>
              </w:rPr>
            </w:pPr>
            <w:r w:rsidRPr="00FC7D0D">
              <w:rPr>
                <w:b/>
                <w:bCs/>
              </w:rPr>
              <w:t>Workflow</w:t>
            </w:r>
          </w:p>
        </w:tc>
        <w:tc>
          <w:tcPr>
            <w:tcW w:w="5500" w:type="dxa"/>
            <w:tcBorders>
              <w:top w:val="single" w:sz="4" w:space="0" w:color="000000"/>
              <w:left w:val="single" w:sz="4" w:space="0" w:color="000000"/>
              <w:bottom w:val="single" w:sz="4" w:space="0" w:color="000000"/>
              <w:right w:val="single" w:sz="4" w:space="0" w:color="000000"/>
            </w:tcBorders>
          </w:tcPr>
          <w:p w14:paraId="75A152AC" w14:textId="77777777" w:rsidR="00916881" w:rsidRDefault="00916881" w:rsidP="00FC7D0D">
            <w:pPr>
              <w:pStyle w:val="TableBody"/>
            </w:pPr>
            <w:r>
              <w:t xml:space="preserve">Order type. There is a different workflow definition for each order type. </w:t>
            </w:r>
          </w:p>
        </w:tc>
      </w:tr>
      <w:tr w:rsidR="00916881" w14:paraId="407C2D07" w14:textId="77777777" w:rsidTr="0009567D">
        <w:trPr>
          <w:cantSplit/>
          <w:trHeight w:val="135"/>
        </w:trPr>
        <w:tc>
          <w:tcPr>
            <w:tcW w:w="2570" w:type="dxa"/>
            <w:tcBorders>
              <w:top w:val="single" w:sz="4" w:space="0" w:color="000000"/>
              <w:left w:val="single" w:sz="4" w:space="0" w:color="000000"/>
              <w:bottom w:val="single" w:sz="4" w:space="0" w:color="000000"/>
            </w:tcBorders>
          </w:tcPr>
          <w:p w14:paraId="5D9AD8AF"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877A185" w14:textId="77777777" w:rsidR="00916881" w:rsidRDefault="00916881" w:rsidP="00FC7D0D">
            <w:pPr>
              <w:pStyle w:val="TableBody"/>
            </w:pPr>
            <w:r>
              <w:t>Currency for which the record applies</w:t>
            </w:r>
          </w:p>
        </w:tc>
      </w:tr>
      <w:tr w:rsidR="00916881" w14:paraId="689CF42A" w14:textId="77777777" w:rsidTr="0009567D">
        <w:trPr>
          <w:cantSplit/>
          <w:trHeight w:val="135"/>
        </w:trPr>
        <w:tc>
          <w:tcPr>
            <w:tcW w:w="2570" w:type="dxa"/>
            <w:tcBorders>
              <w:top w:val="single" w:sz="4" w:space="0" w:color="000000"/>
              <w:left w:val="single" w:sz="4" w:space="0" w:color="000000"/>
              <w:bottom w:val="single" w:sz="4" w:space="0" w:color="000000"/>
            </w:tcBorders>
          </w:tcPr>
          <w:p w14:paraId="76D84AD8" w14:textId="77777777" w:rsidR="00916881" w:rsidRPr="00FC7D0D" w:rsidRDefault="00916881" w:rsidP="00FC7D0D">
            <w:pPr>
              <w:pStyle w:val="TableBody"/>
              <w:rPr>
                <w:b/>
                <w:bCs/>
              </w:rPr>
            </w:pPr>
            <w:r w:rsidRPr="00FC7D0D">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2BC307C" w14:textId="77777777" w:rsidR="00916881" w:rsidRDefault="00916881" w:rsidP="00FC7D0D">
            <w:pPr>
              <w:pStyle w:val="TableBody"/>
            </w:pPr>
            <w:r>
              <w:t>Date the order was placed.</w:t>
            </w:r>
          </w:p>
        </w:tc>
      </w:tr>
      <w:tr w:rsidR="00916881" w14:paraId="7120E79E" w14:textId="77777777" w:rsidTr="0009567D">
        <w:trPr>
          <w:cantSplit/>
          <w:trHeight w:val="135"/>
        </w:trPr>
        <w:tc>
          <w:tcPr>
            <w:tcW w:w="2570" w:type="dxa"/>
            <w:tcBorders>
              <w:top w:val="single" w:sz="4" w:space="0" w:color="000000"/>
              <w:left w:val="single" w:sz="4" w:space="0" w:color="000000"/>
              <w:bottom w:val="single" w:sz="4" w:space="0" w:color="000000"/>
            </w:tcBorders>
          </w:tcPr>
          <w:p w14:paraId="684FD768" w14:textId="77777777" w:rsidR="00916881" w:rsidRPr="00FC7D0D" w:rsidRDefault="00916881" w:rsidP="00FC7D0D">
            <w:pPr>
              <w:pStyle w:val="TableBody"/>
              <w:rPr>
                <w:b/>
                <w:bCs/>
              </w:rPr>
            </w:pPr>
            <w:r w:rsidRPr="00FC7D0D">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A079D0D" w14:textId="77777777" w:rsidR="00916881" w:rsidRDefault="00916881" w:rsidP="00FC7D0D">
            <w:pPr>
              <w:pStyle w:val="TableBody"/>
            </w:pPr>
            <w:r>
              <w:t>Date the service occurs.</w:t>
            </w:r>
          </w:p>
        </w:tc>
      </w:tr>
      <w:tr w:rsidR="00916881" w14:paraId="13344827"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287D2" w14:textId="77777777" w:rsidR="00916881" w:rsidRPr="00FC7D0D" w:rsidRDefault="00916881" w:rsidP="00FC7D0D">
            <w:pPr>
              <w:pStyle w:val="TableBody"/>
              <w:rPr>
                <w:b/>
                <w:bCs/>
              </w:rPr>
            </w:pPr>
            <w:r w:rsidRPr="00FC7D0D">
              <w:rPr>
                <w:b/>
                <w:bCs/>
              </w:rPr>
              <w:t>Master Ref #</w:t>
            </w:r>
          </w:p>
        </w:tc>
        <w:tc>
          <w:tcPr>
            <w:tcW w:w="5500" w:type="dxa"/>
            <w:tcBorders>
              <w:top w:val="single" w:sz="4" w:space="0" w:color="000000"/>
              <w:left w:val="single" w:sz="4" w:space="0" w:color="000000"/>
              <w:bottom w:val="single" w:sz="4" w:space="0" w:color="000000"/>
              <w:right w:val="single" w:sz="4" w:space="0" w:color="000000"/>
            </w:tcBorders>
          </w:tcPr>
          <w:p w14:paraId="5D013AA9" w14:textId="77777777" w:rsidR="00916881" w:rsidRDefault="00916881" w:rsidP="00FC7D0D">
            <w:pPr>
              <w:pStyle w:val="TableBody"/>
            </w:pPr>
            <w:r>
              <w:t>Also known as Order Reference.</w:t>
            </w:r>
          </w:p>
        </w:tc>
      </w:tr>
      <w:tr w:rsidR="00916881" w14:paraId="7E869FE6" w14:textId="77777777" w:rsidTr="0009567D">
        <w:trPr>
          <w:cantSplit/>
          <w:trHeight w:val="135"/>
        </w:trPr>
        <w:tc>
          <w:tcPr>
            <w:tcW w:w="2570" w:type="dxa"/>
            <w:tcBorders>
              <w:top w:val="single" w:sz="4" w:space="0" w:color="000000"/>
              <w:left w:val="single" w:sz="4" w:space="0" w:color="000000"/>
              <w:bottom w:val="single" w:sz="4" w:space="0" w:color="000000"/>
            </w:tcBorders>
          </w:tcPr>
          <w:p w14:paraId="57C0C314" w14:textId="77777777" w:rsidR="00916881" w:rsidRPr="00FC7D0D" w:rsidRDefault="00916881" w:rsidP="00FC7D0D">
            <w:pPr>
              <w:pStyle w:val="TableBody"/>
              <w:rPr>
                <w:b/>
                <w:bCs/>
              </w:rPr>
            </w:pPr>
            <w:r w:rsidRPr="00FC7D0D">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1908B7FA" w14:textId="77777777" w:rsidR="00916881" w:rsidRDefault="00916881" w:rsidP="00FC7D0D">
            <w:pPr>
              <w:pStyle w:val="TableBody"/>
            </w:pPr>
            <w:r>
              <w:t>Total Amount</w:t>
            </w:r>
          </w:p>
        </w:tc>
      </w:tr>
      <w:tr w:rsidR="00916881" w14:paraId="6025073A" w14:textId="77777777" w:rsidTr="0009567D">
        <w:trPr>
          <w:cantSplit/>
          <w:trHeight w:val="135"/>
        </w:trPr>
        <w:tc>
          <w:tcPr>
            <w:tcW w:w="2570" w:type="dxa"/>
            <w:tcBorders>
              <w:top w:val="single" w:sz="4" w:space="0" w:color="000000"/>
              <w:left w:val="single" w:sz="4" w:space="0" w:color="000000"/>
              <w:bottom w:val="single" w:sz="4" w:space="0" w:color="000000"/>
            </w:tcBorders>
          </w:tcPr>
          <w:p w14:paraId="0DB12F99" w14:textId="77777777" w:rsidR="00916881" w:rsidRPr="00FC7D0D" w:rsidRDefault="00916881" w:rsidP="00FC7D0D">
            <w:pPr>
              <w:pStyle w:val="TableBody"/>
              <w:rPr>
                <w:b/>
                <w:bCs/>
              </w:rPr>
            </w:pPr>
            <w:r w:rsidRPr="00FC7D0D">
              <w:rPr>
                <w:b/>
                <w:bCs/>
              </w:rPr>
              <w:t>Timestamp</w:t>
            </w:r>
          </w:p>
        </w:tc>
        <w:tc>
          <w:tcPr>
            <w:tcW w:w="5500" w:type="dxa"/>
            <w:tcBorders>
              <w:top w:val="single" w:sz="4" w:space="0" w:color="000000"/>
              <w:left w:val="single" w:sz="4" w:space="0" w:color="000000"/>
              <w:bottom w:val="single" w:sz="4" w:space="0" w:color="000000"/>
              <w:right w:val="single" w:sz="4" w:space="0" w:color="000000"/>
            </w:tcBorders>
          </w:tcPr>
          <w:p w14:paraId="617BA991" w14:textId="77777777" w:rsidR="00916881" w:rsidRDefault="00916881" w:rsidP="00FC7D0D">
            <w:pPr>
              <w:pStyle w:val="TableBody"/>
            </w:pPr>
            <w:r>
              <w:t>Date and time when an order state change occurred.</w:t>
            </w:r>
          </w:p>
        </w:tc>
      </w:tr>
      <w:tr w:rsidR="00916881" w14:paraId="4D2E90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79316F6" w14:textId="77777777" w:rsidR="00916881" w:rsidRPr="00FC7D0D" w:rsidRDefault="00916881" w:rsidP="00FC7D0D">
            <w:pPr>
              <w:pStyle w:val="TableBody"/>
              <w:rPr>
                <w:b/>
                <w:bCs/>
              </w:rPr>
            </w:pPr>
            <w:r w:rsidRPr="00FC7D0D">
              <w:rPr>
                <w:b/>
                <w:bCs/>
              </w:rPr>
              <w:t>User</w:t>
            </w:r>
          </w:p>
        </w:tc>
        <w:tc>
          <w:tcPr>
            <w:tcW w:w="5500" w:type="dxa"/>
            <w:tcBorders>
              <w:top w:val="single" w:sz="4" w:space="0" w:color="000000"/>
              <w:left w:val="single" w:sz="4" w:space="0" w:color="000000"/>
              <w:bottom w:val="single" w:sz="4" w:space="0" w:color="000000"/>
              <w:right w:val="single" w:sz="4" w:space="0" w:color="000000"/>
            </w:tcBorders>
          </w:tcPr>
          <w:p w14:paraId="30E49B82" w14:textId="1911C430" w:rsidR="00916881" w:rsidRDefault="008E28B0" w:rsidP="00FC7D0D">
            <w:pPr>
              <w:pStyle w:val="TableBody"/>
            </w:pPr>
            <w:r>
              <w:t xml:space="preserve">The user </w:t>
            </w:r>
            <w:r w:rsidR="00916881">
              <w:t>who initiated the order state change.</w:t>
            </w:r>
          </w:p>
        </w:tc>
      </w:tr>
      <w:tr w:rsidR="00916881" w14:paraId="67940266" w14:textId="77777777" w:rsidTr="0009567D">
        <w:trPr>
          <w:cantSplit/>
          <w:trHeight w:val="135"/>
        </w:trPr>
        <w:tc>
          <w:tcPr>
            <w:tcW w:w="2570" w:type="dxa"/>
            <w:tcBorders>
              <w:top w:val="single" w:sz="4" w:space="0" w:color="000000"/>
              <w:left w:val="single" w:sz="4" w:space="0" w:color="000000"/>
              <w:bottom w:val="single" w:sz="4" w:space="0" w:color="000000"/>
            </w:tcBorders>
          </w:tcPr>
          <w:p w14:paraId="0E6213FE" w14:textId="77777777" w:rsidR="00916881" w:rsidRPr="00FC7D0D" w:rsidRDefault="00916881" w:rsidP="00FC7D0D">
            <w:pPr>
              <w:pStyle w:val="TableBody"/>
              <w:rPr>
                <w:b/>
                <w:bCs/>
              </w:rPr>
            </w:pPr>
            <w:r w:rsidRPr="00FC7D0D">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63A5B816" w14:textId="77777777" w:rsidR="00916881" w:rsidRDefault="00916881" w:rsidP="00FC7D0D">
            <w:pPr>
              <w:pStyle w:val="TableBody"/>
            </w:pPr>
            <w:r>
              <w:t>Workflow Task performed to make the order state change.</w:t>
            </w:r>
          </w:p>
        </w:tc>
      </w:tr>
      <w:tr w:rsidR="00916881" w14:paraId="761DB520" w14:textId="77777777" w:rsidTr="0009567D">
        <w:trPr>
          <w:cantSplit/>
          <w:trHeight w:val="135"/>
        </w:trPr>
        <w:tc>
          <w:tcPr>
            <w:tcW w:w="2570" w:type="dxa"/>
            <w:tcBorders>
              <w:top w:val="single" w:sz="4" w:space="0" w:color="000000"/>
              <w:left w:val="single" w:sz="4" w:space="0" w:color="000000"/>
              <w:bottom w:val="single" w:sz="4" w:space="0" w:color="000000"/>
            </w:tcBorders>
          </w:tcPr>
          <w:p w14:paraId="342CFE2A" w14:textId="77777777" w:rsidR="00916881" w:rsidRPr="00FC7D0D" w:rsidRDefault="00916881" w:rsidP="00FC7D0D">
            <w:pPr>
              <w:pStyle w:val="TableBody"/>
              <w:rPr>
                <w:b/>
                <w:bCs/>
              </w:rPr>
            </w:pPr>
            <w:r w:rsidRPr="00FC7D0D">
              <w:rPr>
                <w:b/>
                <w:bCs/>
              </w:rPr>
              <w:t>New State</w:t>
            </w:r>
          </w:p>
        </w:tc>
        <w:tc>
          <w:tcPr>
            <w:tcW w:w="5500" w:type="dxa"/>
            <w:tcBorders>
              <w:top w:val="single" w:sz="4" w:space="0" w:color="000000"/>
              <w:left w:val="single" w:sz="4" w:space="0" w:color="000000"/>
              <w:bottom w:val="single" w:sz="4" w:space="0" w:color="000000"/>
              <w:right w:val="single" w:sz="4" w:space="0" w:color="000000"/>
            </w:tcBorders>
          </w:tcPr>
          <w:p w14:paraId="3D1F5571" w14:textId="77777777" w:rsidR="00916881" w:rsidRDefault="00916881" w:rsidP="00FC7D0D">
            <w:pPr>
              <w:pStyle w:val="TableBody"/>
            </w:pPr>
            <w:r>
              <w:t>The state of the order as a result of this Task.</w:t>
            </w:r>
          </w:p>
        </w:tc>
      </w:tr>
      <w:tr w:rsidR="00916881" w14:paraId="771EAB8A" w14:textId="77777777" w:rsidTr="0009567D">
        <w:trPr>
          <w:cantSplit/>
          <w:trHeight w:val="135"/>
        </w:trPr>
        <w:tc>
          <w:tcPr>
            <w:tcW w:w="2570" w:type="dxa"/>
            <w:tcBorders>
              <w:top w:val="single" w:sz="4" w:space="0" w:color="000000"/>
              <w:left w:val="single" w:sz="4" w:space="0" w:color="000000"/>
              <w:bottom w:val="single" w:sz="4" w:space="0" w:color="000000"/>
            </w:tcBorders>
          </w:tcPr>
          <w:p w14:paraId="6CBA8E19" w14:textId="77777777" w:rsidR="00916881" w:rsidRPr="00FC7D0D" w:rsidRDefault="00916881" w:rsidP="00FC7D0D">
            <w:pPr>
              <w:pStyle w:val="TableBody"/>
              <w:rPr>
                <w:b/>
                <w:bCs/>
              </w:rPr>
            </w:pPr>
            <w:r w:rsidRPr="00FC7D0D">
              <w:rPr>
                <w:b/>
                <w:bCs/>
              </w:rPr>
              <w:t>Blog</w:t>
            </w:r>
          </w:p>
        </w:tc>
        <w:tc>
          <w:tcPr>
            <w:tcW w:w="5500" w:type="dxa"/>
            <w:tcBorders>
              <w:top w:val="single" w:sz="4" w:space="0" w:color="000000"/>
              <w:left w:val="single" w:sz="4" w:space="0" w:color="000000"/>
              <w:bottom w:val="single" w:sz="4" w:space="0" w:color="000000"/>
              <w:right w:val="single" w:sz="4" w:space="0" w:color="000000"/>
            </w:tcBorders>
          </w:tcPr>
          <w:p w14:paraId="4BEA507D" w14:textId="77777777" w:rsidR="00916881" w:rsidRDefault="00916881" w:rsidP="00FC7D0D">
            <w:pPr>
              <w:pStyle w:val="TableBody"/>
            </w:pPr>
            <w:r>
              <w:t>Additional notes or comments regarding the order state change.</w:t>
            </w:r>
          </w:p>
        </w:tc>
      </w:tr>
    </w:tbl>
    <w:p w14:paraId="6EA7CF0E" w14:textId="05C461BF"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062C5699" w14:textId="77777777" w:rsidR="00916881" w:rsidRDefault="00916881" w:rsidP="000778FC">
      <w:pPr>
        <w:pStyle w:val="BodyText"/>
      </w:pPr>
    </w:p>
    <w:p w14:paraId="6E02EFB0" w14:textId="365A7846" w:rsidR="00916881" w:rsidRDefault="00916881" w:rsidP="00F16AF7">
      <w:pPr>
        <w:pStyle w:val="Heading2"/>
      </w:pPr>
      <w:bookmarkStart w:id="3913" w:name="_Ref379894127"/>
      <w:bookmarkStart w:id="3914" w:name="_Toc128718792"/>
      <w:r>
        <w:t>Cash Levels Report</w:t>
      </w:r>
      <w:bookmarkEnd w:id="3913"/>
      <w:bookmarkEnd w:id="3914"/>
    </w:p>
    <w:p w14:paraId="01B2376A" w14:textId="77777777" w:rsidR="00916881" w:rsidRDefault="00916881" w:rsidP="00FC7D0D">
      <w:pPr>
        <w:pStyle w:val="BodyText"/>
      </w:pPr>
      <w:r>
        <w:t>Cash Levels Report shows the most recent intraday balances by denomination and cassette type for selected ATMs</w:t>
      </w:r>
      <w:del w:id="3915" w:author="Moses, Robbie" w:date="2023-03-02T01:27:00Z">
        <w:r w:rsidDel="00573C2B">
          <w:tab/>
        </w:r>
      </w:del>
    </w:p>
    <w:p w14:paraId="2D049661" w14:textId="2E327020" w:rsidR="00916881" w:rsidRPr="00FD2B6D" w:rsidRDefault="00916881" w:rsidP="00F63174">
      <w:pPr>
        <w:pStyle w:val="Caption"/>
        <w:spacing w:before="0" w:after="120"/>
        <w:ind w:left="187" w:hanging="187"/>
        <w:outlineLvl w:val="0"/>
        <w:rPr>
          <w:lang w:val="en-US"/>
        </w:rPr>
      </w:pPr>
      <w:bookmarkStart w:id="3916" w:name="_Toc128631132"/>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178</w:t>
      </w:r>
      <w:r w:rsidR="00027408">
        <w:rPr>
          <w:noProof/>
        </w:rPr>
        <w:fldChar w:fldCharType="end"/>
      </w:r>
      <w:r w:rsidRPr="00FD2B6D">
        <w:rPr>
          <w:lang w:val="en-US"/>
        </w:rPr>
        <w:t>: Cash Levels Report Field Descriptions</w:t>
      </w:r>
      <w:bookmarkEnd w:id="391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925F76C"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409DBE9" w14:textId="77777777" w:rsidR="00916881" w:rsidRDefault="00916881" w:rsidP="00FC7D0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9464DDE" w14:textId="77777777" w:rsidR="00916881" w:rsidRDefault="00916881" w:rsidP="00FC7D0D">
            <w:pPr>
              <w:pStyle w:val="TableHeading"/>
            </w:pPr>
            <w:r>
              <w:t>Description</w:t>
            </w:r>
          </w:p>
        </w:tc>
      </w:tr>
      <w:tr w:rsidR="00916881" w14:paraId="7AB64241" w14:textId="77777777" w:rsidTr="0009567D">
        <w:trPr>
          <w:cantSplit/>
          <w:trHeight w:val="135"/>
        </w:trPr>
        <w:tc>
          <w:tcPr>
            <w:tcW w:w="2570" w:type="dxa"/>
            <w:tcBorders>
              <w:top w:val="single" w:sz="4" w:space="0" w:color="000000"/>
              <w:left w:val="single" w:sz="4" w:space="0" w:color="000000"/>
              <w:bottom w:val="single" w:sz="4" w:space="0" w:color="000000"/>
            </w:tcBorders>
          </w:tcPr>
          <w:p w14:paraId="10919F70" w14:textId="77777777" w:rsidR="00916881" w:rsidRPr="00FC7D0D" w:rsidRDefault="00916881" w:rsidP="00FC7D0D">
            <w:pPr>
              <w:pStyle w:val="TableBody"/>
              <w:rPr>
                <w:b/>
                <w:bCs/>
              </w:rPr>
            </w:pPr>
            <w:r w:rsidRPr="00FC7D0D">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D9E3DD1" w14:textId="53E4A2AF" w:rsidR="00916881" w:rsidRDefault="00916881" w:rsidP="00FC7D0D">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FC7D0D"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CE38138" w14:textId="77777777" w:rsidTr="0009567D">
        <w:trPr>
          <w:cantSplit/>
          <w:trHeight w:val="135"/>
        </w:trPr>
        <w:tc>
          <w:tcPr>
            <w:tcW w:w="2570" w:type="dxa"/>
            <w:tcBorders>
              <w:top w:val="single" w:sz="4" w:space="0" w:color="000000"/>
              <w:left w:val="single" w:sz="4" w:space="0" w:color="000000"/>
              <w:bottom w:val="single" w:sz="4" w:space="0" w:color="000000"/>
            </w:tcBorders>
          </w:tcPr>
          <w:p w14:paraId="3D18B4D2" w14:textId="77777777" w:rsidR="00916881" w:rsidRPr="00FC7D0D" w:rsidRDefault="00916881" w:rsidP="00FC7D0D">
            <w:pPr>
              <w:pStyle w:val="TableBody"/>
              <w:rPr>
                <w:b/>
                <w:bCs/>
              </w:rPr>
            </w:pPr>
            <w:r w:rsidRPr="00FC7D0D">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DDA3D8" w14:textId="77777777" w:rsidR="00916881" w:rsidRDefault="00916881" w:rsidP="00FC7D0D">
            <w:pPr>
              <w:pStyle w:val="TableBody"/>
            </w:pPr>
            <w:r>
              <w:t xml:space="preserve">Unique alphanumeric identification of the Cashpoint. </w:t>
            </w:r>
          </w:p>
        </w:tc>
      </w:tr>
      <w:tr w:rsidR="00916881" w14:paraId="287CD46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E0FC9E" w14:textId="77777777" w:rsidR="00916881" w:rsidRPr="00FC7D0D" w:rsidRDefault="00916881" w:rsidP="00FC7D0D">
            <w:pPr>
              <w:pStyle w:val="TableBody"/>
              <w:rPr>
                <w:b/>
                <w:bCs/>
              </w:rPr>
            </w:pPr>
            <w:r w:rsidRPr="00FC7D0D">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847E082" w14:textId="77777777" w:rsidR="00916881" w:rsidRDefault="00916881" w:rsidP="00FC7D0D">
            <w:pPr>
              <w:pStyle w:val="TableBody"/>
            </w:pPr>
            <w:r>
              <w:t>Currency for which the balance details are reported.  Multiple currencies can be selected</w:t>
            </w:r>
          </w:p>
        </w:tc>
      </w:tr>
      <w:tr w:rsidR="00916881" w14:paraId="79B001AF" w14:textId="77777777" w:rsidTr="0009567D">
        <w:trPr>
          <w:cantSplit/>
          <w:trHeight w:val="135"/>
        </w:trPr>
        <w:tc>
          <w:tcPr>
            <w:tcW w:w="2570" w:type="dxa"/>
            <w:tcBorders>
              <w:top w:val="single" w:sz="4" w:space="0" w:color="000000"/>
              <w:left w:val="single" w:sz="4" w:space="0" w:color="000000"/>
              <w:bottom w:val="single" w:sz="4" w:space="0" w:color="000000"/>
            </w:tcBorders>
          </w:tcPr>
          <w:p w14:paraId="57ECA8CA" w14:textId="77777777" w:rsidR="00916881" w:rsidRPr="00FC7D0D" w:rsidRDefault="00916881" w:rsidP="00FC7D0D">
            <w:pPr>
              <w:pStyle w:val="TableBody"/>
              <w:rPr>
                <w:b/>
                <w:bCs/>
              </w:rPr>
            </w:pPr>
            <w:r w:rsidRPr="00FC7D0D">
              <w:rPr>
                <w:b/>
                <w:bCs/>
              </w:rPr>
              <w:lastRenderedPageBreak/>
              <w:t>Cassette Type</w:t>
            </w:r>
          </w:p>
        </w:tc>
        <w:tc>
          <w:tcPr>
            <w:tcW w:w="5500" w:type="dxa"/>
            <w:tcBorders>
              <w:top w:val="single" w:sz="4" w:space="0" w:color="000000"/>
              <w:left w:val="single" w:sz="4" w:space="0" w:color="000000"/>
              <w:bottom w:val="single" w:sz="4" w:space="0" w:color="000000"/>
              <w:right w:val="single" w:sz="4" w:space="0" w:color="000000"/>
            </w:tcBorders>
          </w:tcPr>
          <w:p w14:paraId="2D142A85" w14:textId="77777777" w:rsidR="00916881" w:rsidRDefault="00916881" w:rsidP="00FC7D0D">
            <w:pPr>
              <w:pStyle w:val="TableBody"/>
            </w:pPr>
            <w:r>
              <w:t>Users may select the cassette type(s) to be included in the report.  Options include Withdrawals Only, Deposit Only, and Recycler</w:t>
            </w:r>
          </w:p>
        </w:tc>
      </w:tr>
    </w:tbl>
    <w:p w14:paraId="703DA0D0" w14:textId="5CF8A56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49EDDDDF" w14:textId="77777777" w:rsidR="00B51B3B" w:rsidRDefault="00B51B3B" w:rsidP="00B51B3B">
      <w:pPr>
        <w:pStyle w:val="BodyText"/>
      </w:pPr>
    </w:p>
    <w:p w14:paraId="08D8276B" w14:textId="4C58013D" w:rsidR="00916881" w:rsidRDefault="00916881" w:rsidP="00F16AF7">
      <w:pPr>
        <w:pStyle w:val="Heading2"/>
      </w:pPr>
      <w:bookmarkStart w:id="3917" w:name="_Ref127926366"/>
      <w:bookmarkStart w:id="3918" w:name="_Toc128718793"/>
      <w:r>
        <w:t>Order Blog History Report</w:t>
      </w:r>
      <w:bookmarkEnd w:id="3917"/>
      <w:bookmarkEnd w:id="3918"/>
    </w:p>
    <w:p w14:paraId="676CEA6B" w14:textId="77777777" w:rsidR="00916881" w:rsidRDefault="00916881" w:rsidP="006A0C25">
      <w:pPr>
        <w:pStyle w:val="BodyText"/>
      </w:pPr>
      <w:r>
        <w:t>The Order Blog History Report allows users to review all Blog entries by Cashpoint Order. Users can now search by Cashpoint ID and date range to select all orders and full Blog History associated with those criteria.</w:t>
      </w:r>
    </w:p>
    <w:p w14:paraId="5869EDB3" w14:textId="3C7F3738" w:rsidR="00916881" w:rsidRPr="00FD2B6D" w:rsidRDefault="00916881" w:rsidP="00F63174">
      <w:pPr>
        <w:pStyle w:val="Caption"/>
        <w:spacing w:before="0" w:after="120"/>
        <w:ind w:left="187" w:hanging="187"/>
        <w:outlineLvl w:val="0"/>
        <w:rPr>
          <w:lang w:val="en-US"/>
        </w:rPr>
      </w:pPr>
      <w:bookmarkStart w:id="3919" w:name="_Toc128631133"/>
      <w:r w:rsidRPr="00FD2B6D">
        <w:rPr>
          <w:lang w:val="en-US"/>
        </w:rPr>
        <w:t xml:space="preserve">Table </w:t>
      </w:r>
      <w:r w:rsidR="00027408">
        <w:fldChar w:fldCharType="begin"/>
      </w:r>
      <w:r w:rsidRPr="00FD2B6D">
        <w:rPr>
          <w:lang w:val="en-US"/>
        </w:rPr>
        <w:instrText xml:space="preserve"> SEQ "Table" \*Arabic </w:instrText>
      </w:r>
      <w:r w:rsidR="00027408">
        <w:fldChar w:fldCharType="separate"/>
      </w:r>
      <w:r w:rsidR="00D57607">
        <w:rPr>
          <w:noProof/>
          <w:lang w:val="en-US"/>
        </w:rPr>
        <w:t>179</w:t>
      </w:r>
      <w:r w:rsidR="00027408">
        <w:rPr>
          <w:noProof/>
        </w:rPr>
        <w:fldChar w:fldCharType="end"/>
      </w:r>
      <w:r w:rsidRPr="00FD2B6D">
        <w:rPr>
          <w:lang w:val="en-US"/>
        </w:rPr>
        <w:t xml:space="preserve">: </w:t>
      </w:r>
      <w:r>
        <w:rPr>
          <w:lang w:val="en-US"/>
        </w:rPr>
        <w:t>Order Blog History Report Field Description</w:t>
      </w:r>
      <w:bookmarkEnd w:id="391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60B47B8F"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2D0DC44" w14:textId="77777777" w:rsidR="00916881" w:rsidRDefault="00916881" w:rsidP="006A0C2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19F20A7" w14:textId="77777777" w:rsidR="00916881" w:rsidRDefault="00916881" w:rsidP="006A0C25">
            <w:pPr>
              <w:pStyle w:val="TableHeading"/>
            </w:pPr>
            <w:r>
              <w:t>Description</w:t>
            </w:r>
          </w:p>
        </w:tc>
      </w:tr>
      <w:tr w:rsidR="00916881" w14:paraId="6792A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06F51570" w14:textId="77777777" w:rsidR="00916881" w:rsidRPr="006A0C25" w:rsidRDefault="00916881" w:rsidP="006A0C25">
            <w:pPr>
              <w:pStyle w:val="TableBody"/>
              <w:rPr>
                <w:b/>
                <w:bCs/>
              </w:rPr>
            </w:pPr>
            <w:r w:rsidRPr="006A0C2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344202A" w14:textId="46132D04"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802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F2E007A" w14:textId="77777777" w:rsidR="00916881" w:rsidRPr="006A0C25" w:rsidRDefault="00916881" w:rsidP="006A0C25">
            <w:pPr>
              <w:pStyle w:val="TableBody"/>
              <w:rPr>
                <w:b/>
                <w:bCs/>
              </w:rPr>
            </w:pPr>
            <w:r w:rsidRPr="006A0C2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2D53C89" w14:textId="77777777" w:rsidR="00916881" w:rsidRDefault="00916881" w:rsidP="006A0C25">
            <w:pPr>
              <w:pStyle w:val="TableBody"/>
            </w:pPr>
            <w:r>
              <w:t xml:space="preserve">Unique alphanumeric identification of the Cashpoint. </w:t>
            </w:r>
          </w:p>
        </w:tc>
      </w:tr>
      <w:tr w:rsidR="00916881" w14:paraId="232823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3D01D72" w14:textId="77777777" w:rsidR="00916881" w:rsidRPr="006A0C25" w:rsidRDefault="00916881" w:rsidP="006A0C25">
            <w:pPr>
              <w:pStyle w:val="TableBody"/>
              <w:rPr>
                <w:b/>
                <w:bCs/>
              </w:rPr>
            </w:pPr>
            <w:r w:rsidRPr="006A0C25">
              <w:rPr>
                <w:b/>
                <w:bCs/>
              </w:rPr>
              <w:t>Report Sorted by</w:t>
            </w:r>
          </w:p>
        </w:tc>
        <w:tc>
          <w:tcPr>
            <w:tcW w:w="5500" w:type="dxa"/>
            <w:tcBorders>
              <w:top w:val="single" w:sz="4" w:space="0" w:color="000000"/>
              <w:left w:val="single" w:sz="4" w:space="0" w:color="000000"/>
              <w:bottom w:val="single" w:sz="4" w:space="0" w:color="000000"/>
              <w:right w:val="single" w:sz="4" w:space="0" w:color="000000"/>
            </w:tcBorders>
          </w:tcPr>
          <w:p w14:paraId="12069FAB" w14:textId="77777777" w:rsidR="00916881" w:rsidRDefault="00916881" w:rsidP="006A0C25">
            <w:pPr>
              <w:pStyle w:val="TableBody"/>
            </w:pPr>
            <w:r>
              <w:t>Users can select to filter report results either by Order Date or Due Date</w:t>
            </w:r>
          </w:p>
        </w:tc>
      </w:tr>
      <w:tr w:rsidR="00916881" w14:paraId="5465770F" w14:textId="77777777" w:rsidTr="0009567D">
        <w:trPr>
          <w:cantSplit/>
          <w:trHeight w:val="135"/>
        </w:trPr>
        <w:tc>
          <w:tcPr>
            <w:tcW w:w="2570" w:type="dxa"/>
            <w:tcBorders>
              <w:top w:val="single" w:sz="4" w:space="0" w:color="000000"/>
              <w:left w:val="single" w:sz="4" w:space="0" w:color="000000"/>
              <w:bottom w:val="single" w:sz="4" w:space="0" w:color="000000"/>
            </w:tcBorders>
          </w:tcPr>
          <w:p w14:paraId="55E06744" w14:textId="77777777" w:rsidR="00916881" w:rsidRPr="006A0C25" w:rsidRDefault="00916881" w:rsidP="006A0C25">
            <w:pPr>
              <w:pStyle w:val="TableBody"/>
              <w:rPr>
                <w:b/>
                <w:bCs/>
              </w:rPr>
            </w:pPr>
            <w:r w:rsidRPr="006A0C25">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1CE6916B" w14:textId="77777777" w:rsidR="00916881" w:rsidRDefault="00916881" w:rsidP="006A0C25">
            <w:pPr>
              <w:pStyle w:val="TableBody"/>
            </w:pPr>
            <w:r>
              <w:t>Users determine the date range for results to be displayed</w:t>
            </w:r>
          </w:p>
        </w:tc>
      </w:tr>
      <w:tr w:rsidR="00916881" w14:paraId="125E277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955556" w14:textId="77777777" w:rsidR="00916881" w:rsidRPr="006A0C25" w:rsidRDefault="00916881" w:rsidP="006A0C25">
            <w:pPr>
              <w:pStyle w:val="TableBody"/>
              <w:rPr>
                <w:b/>
                <w:bCs/>
              </w:rPr>
            </w:pPr>
            <w:r w:rsidRPr="006A0C25">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2F7AABF" w14:textId="77777777" w:rsidR="00916881" w:rsidRDefault="00916881" w:rsidP="006A0C25">
            <w:pPr>
              <w:pStyle w:val="TableBody"/>
            </w:pPr>
            <w:r>
              <w:t>ATM or Branch</w:t>
            </w:r>
          </w:p>
        </w:tc>
      </w:tr>
      <w:tr w:rsidR="00916881" w14:paraId="7264FE33" w14:textId="77777777" w:rsidTr="0009567D">
        <w:trPr>
          <w:cantSplit/>
          <w:trHeight w:val="135"/>
        </w:trPr>
        <w:tc>
          <w:tcPr>
            <w:tcW w:w="2570" w:type="dxa"/>
            <w:tcBorders>
              <w:top w:val="single" w:sz="4" w:space="0" w:color="000000"/>
              <w:left w:val="single" w:sz="4" w:space="0" w:color="000000"/>
              <w:bottom w:val="single" w:sz="4" w:space="0" w:color="000000"/>
            </w:tcBorders>
          </w:tcPr>
          <w:p w14:paraId="411C13E2" w14:textId="77777777" w:rsidR="00916881" w:rsidRPr="006A0C25" w:rsidRDefault="00916881" w:rsidP="006A0C25">
            <w:pPr>
              <w:pStyle w:val="TableBody"/>
              <w:rPr>
                <w:b/>
                <w:bCs/>
              </w:rPr>
            </w:pPr>
            <w:r w:rsidRPr="006A0C25">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D33AC46" w14:textId="77B0848E" w:rsidR="00916881" w:rsidRDefault="00916881" w:rsidP="006A0C25">
            <w:pPr>
              <w:pStyle w:val="TableBody"/>
            </w:pPr>
            <w:r>
              <w:t>Action performed that created the blog entry (</w:t>
            </w:r>
            <w:r w:rsidR="00384B8D">
              <w:t>e.g.,</w:t>
            </w:r>
            <w:r>
              <w:t xml:space="preserve"> Ordered, Edited, et al)</w:t>
            </w:r>
          </w:p>
        </w:tc>
      </w:tr>
      <w:tr w:rsidR="00916881" w14:paraId="16E4A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2778E5A3" w14:textId="77777777" w:rsidR="00916881" w:rsidRPr="006A0C25" w:rsidRDefault="00916881" w:rsidP="006A0C25">
            <w:pPr>
              <w:pStyle w:val="TableBody"/>
              <w:rPr>
                <w:b/>
                <w:bCs/>
              </w:rPr>
            </w:pPr>
            <w:r w:rsidRPr="006A0C25">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640E6279" w14:textId="59A026B3" w:rsidR="00916881" w:rsidRDefault="008E28B0" w:rsidP="006A0C25">
            <w:pPr>
              <w:pStyle w:val="TableBody"/>
            </w:pPr>
            <w:r>
              <w:t xml:space="preserve">The date </w:t>
            </w:r>
            <w:r w:rsidR="00916881">
              <w:t xml:space="preserve">Order was placed into </w:t>
            </w:r>
            <w:r>
              <w:t xml:space="preserve">the </w:t>
            </w:r>
            <w:r w:rsidR="00916881">
              <w:t>system</w:t>
            </w:r>
          </w:p>
        </w:tc>
      </w:tr>
      <w:tr w:rsidR="00916881" w14:paraId="063FA9DC" w14:textId="77777777" w:rsidTr="0009567D">
        <w:trPr>
          <w:cantSplit/>
          <w:trHeight w:val="135"/>
        </w:trPr>
        <w:tc>
          <w:tcPr>
            <w:tcW w:w="2570" w:type="dxa"/>
            <w:tcBorders>
              <w:top w:val="single" w:sz="4" w:space="0" w:color="000000"/>
              <w:left w:val="single" w:sz="4" w:space="0" w:color="000000"/>
              <w:bottom w:val="single" w:sz="4" w:space="0" w:color="000000"/>
            </w:tcBorders>
          </w:tcPr>
          <w:p w14:paraId="5D0E055B" w14:textId="77777777" w:rsidR="00916881" w:rsidRPr="006A0C25" w:rsidRDefault="00916881" w:rsidP="006A0C25">
            <w:pPr>
              <w:pStyle w:val="TableBody"/>
              <w:rPr>
                <w:b/>
                <w:bCs/>
              </w:rPr>
            </w:pPr>
            <w:r w:rsidRPr="006A0C25">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DF04979" w14:textId="77777777" w:rsidR="00916881" w:rsidRDefault="00916881" w:rsidP="006A0C25">
            <w:pPr>
              <w:pStyle w:val="TableBody"/>
            </w:pPr>
            <w:r>
              <w:t>Date the order is scheduled to arrive at the cashpoint</w:t>
            </w:r>
          </w:p>
        </w:tc>
      </w:tr>
      <w:tr w:rsidR="00916881" w14:paraId="47D03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3641CFC" w14:textId="77777777" w:rsidR="00916881" w:rsidRPr="006A0C25" w:rsidRDefault="00916881" w:rsidP="006A0C25">
            <w:pPr>
              <w:pStyle w:val="TableBody"/>
              <w:rPr>
                <w:b/>
                <w:bCs/>
              </w:rPr>
            </w:pPr>
            <w:r w:rsidRPr="006A0C25">
              <w:rPr>
                <w:b/>
                <w:bCs/>
              </w:rPr>
              <w:t>Conf. #</w:t>
            </w:r>
          </w:p>
        </w:tc>
        <w:tc>
          <w:tcPr>
            <w:tcW w:w="5500" w:type="dxa"/>
            <w:tcBorders>
              <w:top w:val="single" w:sz="4" w:space="0" w:color="000000"/>
              <w:left w:val="single" w:sz="4" w:space="0" w:color="000000"/>
              <w:bottom w:val="single" w:sz="4" w:space="0" w:color="000000"/>
              <w:right w:val="single" w:sz="4" w:space="0" w:color="000000"/>
            </w:tcBorders>
          </w:tcPr>
          <w:p w14:paraId="42B8D500" w14:textId="77777777" w:rsidR="00916881" w:rsidRDefault="00916881" w:rsidP="006A0C25">
            <w:pPr>
              <w:pStyle w:val="TableBody"/>
            </w:pPr>
            <w:r>
              <w:t>Unique order ID for the order that contains the blog entry</w:t>
            </w:r>
          </w:p>
        </w:tc>
      </w:tr>
      <w:tr w:rsidR="00916881" w14:paraId="1B79F3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17DFA9" w14:textId="77777777" w:rsidR="00916881" w:rsidRPr="006A0C25" w:rsidRDefault="00916881" w:rsidP="006A0C25">
            <w:pPr>
              <w:pStyle w:val="TableBody"/>
              <w:rPr>
                <w:b/>
                <w:bCs/>
              </w:rPr>
            </w:pPr>
            <w:r w:rsidRPr="006A0C25">
              <w:rPr>
                <w:b/>
                <w:bCs/>
              </w:rPr>
              <w:t>Status</w:t>
            </w:r>
          </w:p>
        </w:tc>
        <w:tc>
          <w:tcPr>
            <w:tcW w:w="5500" w:type="dxa"/>
            <w:tcBorders>
              <w:top w:val="single" w:sz="4" w:space="0" w:color="000000"/>
              <w:left w:val="single" w:sz="4" w:space="0" w:color="000000"/>
              <w:bottom w:val="single" w:sz="4" w:space="0" w:color="000000"/>
              <w:right w:val="single" w:sz="4" w:space="0" w:color="000000"/>
            </w:tcBorders>
          </w:tcPr>
          <w:p w14:paraId="20EC11F7" w14:textId="6FF982E2" w:rsidR="00916881" w:rsidRDefault="00916881" w:rsidP="006A0C25">
            <w:pPr>
              <w:pStyle w:val="TableBody"/>
            </w:pPr>
            <w:r>
              <w:t>Order Status the order became a result of the task/action performed that created the blog entry</w:t>
            </w:r>
          </w:p>
        </w:tc>
      </w:tr>
      <w:tr w:rsidR="00916881" w14:paraId="583BF29B" w14:textId="77777777" w:rsidTr="0009567D">
        <w:trPr>
          <w:cantSplit/>
          <w:trHeight w:val="135"/>
        </w:trPr>
        <w:tc>
          <w:tcPr>
            <w:tcW w:w="2570" w:type="dxa"/>
            <w:tcBorders>
              <w:top w:val="single" w:sz="4" w:space="0" w:color="000000"/>
              <w:left w:val="single" w:sz="4" w:space="0" w:color="000000"/>
              <w:bottom w:val="single" w:sz="4" w:space="0" w:color="000000"/>
            </w:tcBorders>
          </w:tcPr>
          <w:p w14:paraId="30879C28" w14:textId="77777777" w:rsidR="00916881" w:rsidRPr="006A0C25" w:rsidRDefault="00916881" w:rsidP="006A0C25">
            <w:pPr>
              <w:pStyle w:val="TableBody"/>
              <w:rPr>
                <w:b/>
                <w:bCs/>
              </w:rPr>
            </w:pPr>
            <w:r w:rsidRPr="006A0C25">
              <w:rPr>
                <w:b/>
                <w:bCs/>
              </w:rPr>
              <w:t>Task</w:t>
            </w:r>
          </w:p>
        </w:tc>
        <w:tc>
          <w:tcPr>
            <w:tcW w:w="5500" w:type="dxa"/>
            <w:tcBorders>
              <w:top w:val="single" w:sz="4" w:space="0" w:color="000000"/>
              <w:left w:val="single" w:sz="4" w:space="0" w:color="000000"/>
              <w:bottom w:val="single" w:sz="4" w:space="0" w:color="000000"/>
              <w:right w:val="single" w:sz="4" w:space="0" w:color="000000"/>
            </w:tcBorders>
          </w:tcPr>
          <w:p w14:paraId="5D7E7ADA" w14:textId="77777777" w:rsidR="00916881" w:rsidRDefault="00916881" w:rsidP="006A0C25">
            <w:pPr>
              <w:pStyle w:val="TableBody"/>
            </w:pPr>
            <w:r>
              <w:t>Task performed when the blog entry was made to the system</w:t>
            </w:r>
          </w:p>
        </w:tc>
      </w:tr>
      <w:tr w:rsidR="00916881" w14:paraId="3575C1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D7165A" w14:textId="77777777" w:rsidR="00916881" w:rsidRPr="006A0C25" w:rsidRDefault="00916881" w:rsidP="006A0C25">
            <w:pPr>
              <w:pStyle w:val="TableBody"/>
              <w:rPr>
                <w:b/>
                <w:bCs/>
              </w:rPr>
            </w:pPr>
            <w:r w:rsidRPr="006A0C25">
              <w:rPr>
                <w:b/>
                <w:bCs/>
              </w:rPr>
              <w:t>Username</w:t>
            </w:r>
          </w:p>
        </w:tc>
        <w:tc>
          <w:tcPr>
            <w:tcW w:w="5500" w:type="dxa"/>
            <w:tcBorders>
              <w:top w:val="single" w:sz="4" w:space="0" w:color="000000"/>
              <w:left w:val="single" w:sz="4" w:space="0" w:color="000000"/>
              <w:bottom w:val="single" w:sz="4" w:space="0" w:color="000000"/>
              <w:right w:val="single" w:sz="4" w:space="0" w:color="000000"/>
            </w:tcBorders>
          </w:tcPr>
          <w:p w14:paraId="6C813FB4" w14:textId="097C2D8F" w:rsidR="00916881" w:rsidRDefault="008E28B0" w:rsidP="006A0C25">
            <w:pPr>
              <w:pStyle w:val="TableBody"/>
            </w:pPr>
            <w:r>
              <w:t xml:space="preserve">The username </w:t>
            </w:r>
            <w:r w:rsidR="00916881">
              <w:t>is for the user who created the blog message manually or if they performed an action that automatically created the blog entry</w:t>
            </w:r>
          </w:p>
        </w:tc>
      </w:tr>
      <w:tr w:rsidR="00916881" w14:paraId="39E390F7" w14:textId="77777777" w:rsidTr="0009567D">
        <w:trPr>
          <w:cantSplit/>
          <w:trHeight w:val="135"/>
        </w:trPr>
        <w:tc>
          <w:tcPr>
            <w:tcW w:w="2570" w:type="dxa"/>
            <w:tcBorders>
              <w:top w:val="single" w:sz="4" w:space="0" w:color="000000"/>
              <w:left w:val="single" w:sz="4" w:space="0" w:color="000000"/>
              <w:bottom w:val="single" w:sz="4" w:space="0" w:color="000000"/>
            </w:tcBorders>
          </w:tcPr>
          <w:p w14:paraId="018913D7" w14:textId="77777777" w:rsidR="00916881" w:rsidRPr="006A0C25" w:rsidRDefault="00916881" w:rsidP="006A0C25">
            <w:pPr>
              <w:pStyle w:val="TableBody"/>
              <w:rPr>
                <w:b/>
                <w:bCs/>
              </w:rPr>
            </w:pPr>
            <w:r w:rsidRPr="006A0C25">
              <w:rPr>
                <w:b/>
                <w:bCs/>
              </w:rPr>
              <w:t>Blog Time</w:t>
            </w:r>
          </w:p>
        </w:tc>
        <w:tc>
          <w:tcPr>
            <w:tcW w:w="5500" w:type="dxa"/>
            <w:tcBorders>
              <w:top w:val="single" w:sz="4" w:space="0" w:color="000000"/>
              <w:left w:val="single" w:sz="4" w:space="0" w:color="000000"/>
              <w:bottom w:val="single" w:sz="4" w:space="0" w:color="000000"/>
              <w:right w:val="single" w:sz="4" w:space="0" w:color="000000"/>
            </w:tcBorders>
          </w:tcPr>
          <w:p w14:paraId="02CAD1E9" w14:textId="77777777" w:rsidR="00916881" w:rsidRDefault="00916881" w:rsidP="006A0C25">
            <w:pPr>
              <w:pStyle w:val="TableBody"/>
            </w:pPr>
            <w:r>
              <w:t>Time/Date stamp of when the blog entry was created and saved into the system</w:t>
            </w:r>
          </w:p>
        </w:tc>
      </w:tr>
      <w:tr w:rsidR="00916881" w14:paraId="77E410E0" w14:textId="77777777" w:rsidTr="0009567D">
        <w:trPr>
          <w:cantSplit/>
          <w:trHeight w:val="135"/>
        </w:trPr>
        <w:tc>
          <w:tcPr>
            <w:tcW w:w="2570" w:type="dxa"/>
            <w:tcBorders>
              <w:top w:val="single" w:sz="4" w:space="0" w:color="000000"/>
              <w:left w:val="single" w:sz="4" w:space="0" w:color="000000"/>
              <w:bottom w:val="single" w:sz="4" w:space="0" w:color="000000"/>
            </w:tcBorders>
          </w:tcPr>
          <w:p w14:paraId="6A3D3758" w14:textId="77777777" w:rsidR="00916881" w:rsidRPr="006A0C25" w:rsidRDefault="00916881" w:rsidP="006A0C25">
            <w:pPr>
              <w:pStyle w:val="TableBody"/>
              <w:rPr>
                <w:b/>
                <w:bCs/>
              </w:rPr>
            </w:pPr>
            <w:r w:rsidRPr="006A0C25">
              <w:rPr>
                <w:b/>
                <w:bCs/>
              </w:rPr>
              <w:lastRenderedPageBreak/>
              <w:t>Blog Message</w:t>
            </w:r>
          </w:p>
        </w:tc>
        <w:tc>
          <w:tcPr>
            <w:tcW w:w="5500" w:type="dxa"/>
            <w:tcBorders>
              <w:top w:val="single" w:sz="4" w:space="0" w:color="000000"/>
              <w:left w:val="single" w:sz="4" w:space="0" w:color="000000"/>
              <w:bottom w:val="single" w:sz="4" w:space="0" w:color="000000"/>
              <w:right w:val="single" w:sz="4" w:space="0" w:color="000000"/>
            </w:tcBorders>
          </w:tcPr>
          <w:p w14:paraId="498113DE" w14:textId="08BF019C" w:rsidR="00916881" w:rsidRDefault="00916881" w:rsidP="006A0C25">
            <w:pPr>
              <w:pStyle w:val="TableBody"/>
            </w:pPr>
            <w:r>
              <w:t>Displays blog message</w:t>
            </w:r>
            <w:r w:rsidR="008E28B0">
              <w:t>s</w:t>
            </w:r>
            <w:r>
              <w:t xml:space="preserve"> entered or </w:t>
            </w:r>
            <w:r w:rsidR="00384B8D">
              <w:t>auto entered</w:t>
            </w:r>
            <w:r>
              <w:t xml:space="preserve"> via the system</w:t>
            </w:r>
          </w:p>
        </w:tc>
      </w:tr>
    </w:tbl>
    <w:p w14:paraId="03684A6E" w14:textId="6558D03C"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_Ref236116477 \h </w:instrText>
      </w:r>
      <w:r w:rsidR="00027408">
        <w:fldChar w:fldCharType="separate"/>
      </w:r>
      <w:r w:rsidR="00D57607">
        <w:t>Historical Reports</w:t>
      </w:r>
      <w:r w:rsidR="00027408">
        <w:fldChar w:fldCharType="end"/>
      </w:r>
    </w:p>
    <w:p w14:paraId="29475D9B" w14:textId="432C7399" w:rsidR="00916881" w:rsidRDefault="00916881" w:rsidP="00F16AF7">
      <w:pPr>
        <w:pStyle w:val="TOCHeading"/>
      </w:pPr>
      <w:bookmarkStart w:id="3920" w:name="_Ref231747501"/>
      <w:bookmarkStart w:id="3921" w:name="_Ref231750184"/>
      <w:bookmarkStart w:id="3922" w:name="_Ref236115866"/>
      <w:bookmarkStart w:id="3923" w:name="_Toc128718794"/>
      <w:r>
        <w:lastRenderedPageBreak/>
        <w:t>Planning Reports</w:t>
      </w:r>
      <w:bookmarkEnd w:id="3920"/>
      <w:bookmarkEnd w:id="3921"/>
      <w:bookmarkEnd w:id="3922"/>
      <w:bookmarkEnd w:id="3923"/>
    </w:p>
    <w:p w14:paraId="31DEC89E" w14:textId="77777777" w:rsidR="00916881" w:rsidRDefault="00916881" w:rsidP="006A0C25">
      <w:pPr>
        <w:pStyle w:val="BodyText"/>
      </w:pPr>
      <w:r>
        <w:t>This section of reports deals with reports that help the user to manage Forecasts, Horizons and Recommendations. In addition to providing information about the health and status of this information, several reports have interactive tools to help the user improve Cashpoint performance.</w:t>
      </w:r>
    </w:p>
    <w:p w14:paraId="4AC32FE9" w14:textId="77777777" w:rsidR="00916881" w:rsidRDefault="00916881" w:rsidP="006A0C25">
      <w:pPr>
        <w:pStyle w:val="BodyText"/>
      </w:pPr>
      <w:r>
        <w:t>The following is a summary of the information that will be covered along with hyperlinks to each topic:</w:t>
      </w:r>
    </w:p>
    <w:p w14:paraId="3D11E7AB" w14:textId="01718C14"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_Ref236116726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Average Cycle Discrepancy</w:t>
      </w:r>
      <w:r w:rsidRPr="00B51B3B">
        <w:rPr>
          <w:color w:val="4F81BD" w:themeColor="accent1"/>
        </w:rPr>
        <w:fldChar w:fldCharType="end"/>
      </w:r>
      <w:r w:rsidR="00916881" w:rsidRPr="00B51B3B">
        <w:rPr>
          <w:color w:val="4F81BD" w:themeColor="accent1"/>
        </w:rPr>
        <w:t xml:space="preserve"> </w:t>
      </w:r>
    </w:p>
    <w:p w14:paraId="72F165C8" w14:textId="7C17956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_Ref236116727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Comparison</w:t>
      </w:r>
      <w:r w:rsidRPr="00B51B3B">
        <w:rPr>
          <w:color w:val="4F81BD" w:themeColor="accent1"/>
        </w:rPr>
        <w:fldChar w:fldCharType="end"/>
      </w:r>
      <w:r w:rsidR="00916881" w:rsidRPr="00B51B3B">
        <w:rPr>
          <w:color w:val="4F81BD" w:themeColor="accent1"/>
        </w:rPr>
        <w:t xml:space="preserve"> </w:t>
      </w:r>
    </w:p>
    <w:p w14:paraId="31DAA19E" w14:textId="2FCBB53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_Ref236108194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Details</w:t>
      </w:r>
      <w:r w:rsidRPr="00B51B3B">
        <w:rPr>
          <w:color w:val="4F81BD" w:themeColor="accent1"/>
        </w:rPr>
        <w:fldChar w:fldCharType="end"/>
      </w:r>
      <w:r w:rsidR="00916881" w:rsidRPr="00B51B3B">
        <w:rPr>
          <w:color w:val="4F81BD" w:themeColor="accent1"/>
        </w:rPr>
        <w:t xml:space="preserve"> </w:t>
      </w:r>
    </w:p>
    <w:p w14:paraId="2B76FCE5" w14:textId="34F2C1F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_Ref236116731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Definition</w:t>
      </w:r>
      <w:r w:rsidRPr="00B51B3B">
        <w:rPr>
          <w:color w:val="4F81BD" w:themeColor="accent1"/>
        </w:rPr>
        <w:fldChar w:fldCharType="end"/>
      </w:r>
      <w:r w:rsidR="00916881" w:rsidRPr="00B51B3B">
        <w:rPr>
          <w:color w:val="4F81BD" w:themeColor="accent1"/>
        </w:rPr>
        <w:t xml:space="preserve"> </w:t>
      </w:r>
    </w:p>
    <w:p w14:paraId="0ED0B682" w14:textId="6006E34F"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Expired Forecasts</w:t>
      </w:r>
      <w:r w:rsidRPr="00B51B3B">
        <w:rPr>
          <w:color w:val="4F81BD" w:themeColor="accent1"/>
        </w:rPr>
        <w:fldChar w:fldCharType="end"/>
      </w:r>
      <w:r w:rsidR="00916881" w:rsidRPr="00B51B3B">
        <w:rPr>
          <w:color w:val="4F81BD" w:themeColor="accent1"/>
        </w:rPr>
        <w:t xml:space="preserve"> </w:t>
      </w:r>
    </w:p>
    <w:p w14:paraId="77F6607B" w14:textId="034B46B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_Ref236116733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Forecast Health</w:t>
      </w:r>
      <w:r w:rsidRPr="00B51B3B">
        <w:rPr>
          <w:color w:val="4F81BD" w:themeColor="accent1"/>
        </w:rPr>
        <w:fldChar w:fldCharType="end"/>
      </w:r>
      <w:r w:rsidR="00916881" w:rsidRPr="00B51B3B">
        <w:rPr>
          <w:color w:val="4F81BD" w:themeColor="accent1"/>
        </w:rPr>
        <w:t xml:space="preserve"> </w:t>
      </w:r>
    </w:p>
    <w:p w14:paraId="41E044EC" w14:textId="79E47500"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_Ref236116734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Forecast Health (Calculated)</w:t>
      </w:r>
      <w:r w:rsidRPr="00B51B3B">
        <w:rPr>
          <w:color w:val="4F81BD" w:themeColor="accent1"/>
        </w:rPr>
        <w:fldChar w:fldCharType="end"/>
      </w:r>
      <w:r w:rsidR="00916881" w:rsidRPr="00B51B3B">
        <w:rPr>
          <w:color w:val="4F81BD" w:themeColor="accent1"/>
        </w:rPr>
        <w:t xml:space="preserve"> </w:t>
      </w:r>
    </w:p>
    <w:p w14:paraId="53C0DD7C" w14:textId="4C698CBE"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_Ref236108150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Horizons</w:t>
      </w:r>
      <w:r w:rsidRPr="00B51B3B">
        <w:rPr>
          <w:color w:val="4F81BD" w:themeColor="accent1"/>
        </w:rPr>
        <w:fldChar w:fldCharType="end"/>
      </w:r>
      <w:r w:rsidR="00916881" w:rsidRPr="00B51B3B">
        <w:rPr>
          <w:color w:val="4F81BD" w:themeColor="accent1"/>
        </w:rPr>
        <w:t xml:space="preserve"> </w:t>
      </w:r>
    </w:p>
    <w:p w14:paraId="28FDD064" w14:textId="4FBCAD27" w:rsidR="00916881" w:rsidRPr="00B51B3B" w:rsidRDefault="000A4235" w:rsidP="006A0C25">
      <w:pPr>
        <w:pStyle w:val="ListBullet"/>
        <w:rPr>
          <w:color w:val="4F81BD" w:themeColor="accent1"/>
        </w:rPr>
      </w:pPr>
      <w:hyperlink w:anchor="_Linked_Horizon" w:history="1">
        <w:r w:rsidR="00916881" w:rsidRPr="00B51B3B">
          <w:rPr>
            <w:rStyle w:val="Hyperlink"/>
            <w:color w:val="4F81BD" w:themeColor="accent1"/>
            <w:u w:val="none"/>
          </w:rPr>
          <w:t>Linked Horizons</w:t>
        </w:r>
      </w:hyperlink>
      <w:r w:rsidR="00916881" w:rsidRPr="00B51B3B">
        <w:rPr>
          <w:color w:val="4F81BD" w:themeColor="accent1"/>
        </w:rPr>
        <w:t xml:space="preserve"> </w:t>
      </w:r>
    </w:p>
    <w:p w14:paraId="2C3046D9" w14:textId="08493CA7"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_Ref251818582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Order Impact Analysis</w:t>
      </w:r>
      <w:r w:rsidRPr="00B51B3B">
        <w:rPr>
          <w:color w:val="4F81BD" w:themeColor="accent1"/>
        </w:rPr>
        <w:fldChar w:fldCharType="end"/>
      </w:r>
    </w:p>
    <w:p w14:paraId="531AC75A" w14:textId="7CA88E28"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_Ref251818588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rFonts w:eastAsia="MS Mincho"/>
          <w:color w:val="4F81BD" w:themeColor="accent1"/>
        </w:rPr>
        <w:t>Downtime Recommendation Impact Analysis</w:t>
      </w:r>
      <w:r w:rsidRPr="00B51B3B">
        <w:rPr>
          <w:color w:val="4F81BD" w:themeColor="accent1"/>
        </w:rPr>
        <w:fldChar w:fldCharType="end"/>
      </w:r>
    </w:p>
    <w:p w14:paraId="455E9D57" w14:textId="69629D46" w:rsidR="00916881" w:rsidRPr="00B51B3B" w:rsidRDefault="00027408" w:rsidP="006A0C25">
      <w:pPr>
        <w:pStyle w:val="ListBullet"/>
        <w:rPr>
          <w:color w:val="4F81BD" w:themeColor="accent1"/>
        </w:rPr>
      </w:pPr>
      <w:r w:rsidRPr="00B51B3B">
        <w:rPr>
          <w:color w:val="4F81BD" w:themeColor="accent1"/>
        </w:rPr>
        <w:fldChar w:fldCharType="begin"/>
      </w:r>
      <w:r w:rsidR="00916881" w:rsidRPr="00B51B3B">
        <w:rPr>
          <w:color w:val="4F81BD" w:themeColor="accent1"/>
        </w:rPr>
        <w:instrText xml:space="preserve"> REF _Ref236116740 \h </w:instrText>
      </w:r>
      <w:r w:rsidR="006A0C25" w:rsidRPr="00B51B3B">
        <w:rPr>
          <w:color w:val="4F81BD" w:themeColor="accent1"/>
        </w:rPr>
        <w:instrText xml:space="preserve"> \* MERGEFORMAT </w:instrText>
      </w:r>
      <w:r w:rsidRPr="00B51B3B">
        <w:rPr>
          <w:color w:val="4F81BD" w:themeColor="accent1"/>
        </w:rPr>
      </w:r>
      <w:r w:rsidRPr="00B51B3B">
        <w:rPr>
          <w:color w:val="4F81BD" w:themeColor="accent1"/>
        </w:rPr>
        <w:fldChar w:fldCharType="separate"/>
      </w:r>
      <w:r w:rsidR="00D57607" w:rsidRPr="00B51B3B">
        <w:rPr>
          <w:color w:val="4F81BD" w:themeColor="accent1"/>
        </w:rPr>
        <w:t>Linked Recommendations</w:t>
      </w:r>
      <w:r w:rsidRPr="00B51B3B">
        <w:rPr>
          <w:color w:val="4F81BD" w:themeColor="accent1"/>
        </w:rPr>
        <w:fldChar w:fldCharType="end"/>
      </w:r>
      <w:r w:rsidR="00916881" w:rsidRPr="00B51B3B">
        <w:rPr>
          <w:color w:val="4F81BD" w:themeColor="accent1"/>
        </w:rPr>
        <w:t xml:space="preserve"> </w:t>
      </w:r>
    </w:p>
    <w:p w14:paraId="59C6DDAF" w14:textId="36832447" w:rsidR="00916881" w:rsidRDefault="00916881" w:rsidP="00F63174">
      <w:pPr>
        <w:pStyle w:val="TopofSection"/>
        <w:spacing w:before="0" w:after="120" w:line="240" w:lineRule="auto"/>
        <w:ind w:left="187" w:hanging="187"/>
        <w:outlineLvl w:val="0"/>
        <w:rPr>
          <w:caps/>
          <w:color w:val="622423"/>
          <w:spacing w:val="10"/>
        </w:rPr>
      </w:pPr>
      <w:r>
        <w:t xml:space="preserve">Return To: </w:t>
      </w:r>
      <w:r w:rsidR="00027408">
        <w:rPr>
          <w:caps/>
          <w:color w:val="622423"/>
          <w:spacing w:val="10"/>
        </w:rPr>
        <w:fldChar w:fldCharType="begin"/>
      </w:r>
      <w:r>
        <w:rPr>
          <w:caps/>
          <w:color w:val="622423"/>
          <w:spacing w:val="10"/>
        </w:rPr>
        <w:instrText xml:space="preserve"> REF _Ref231748144 \h </w:instrText>
      </w:r>
      <w:r w:rsidR="00027408">
        <w:rPr>
          <w:caps/>
          <w:color w:val="622423"/>
          <w:spacing w:val="10"/>
        </w:rPr>
      </w:r>
      <w:r w:rsidR="00027408">
        <w:rPr>
          <w:caps/>
          <w:color w:val="622423"/>
          <w:spacing w:val="10"/>
        </w:rPr>
        <w:fldChar w:fldCharType="separate"/>
      </w:r>
      <w:r w:rsidR="00D57607">
        <w:t>Reports Tab</w:t>
      </w:r>
      <w:r w:rsidR="00027408">
        <w:rPr>
          <w:caps/>
          <w:color w:val="622423"/>
          <w:spacing w:val="10"/>
        </w:rPr>
        <w:fldChar w:fldCharType="end"/>
      </w:r>
    </w:p>
    <w:p w14:paraId="759A2F1F" w14:textId="77777777" w:rsidR="006A0C25" w:rsidRDefault="006A0C25" w:rsidP="000778FC">
      <w:pPr>
        <w:pStyle w:val="BodyText"/>
      </w:pPr>
      <w:bookmarkStart w:id="3924" w:name="_Ref223304447"/>
      <w:bookmarkStart w:id="3925" w:name="_Ref236116726"/>
    </w:p>
    <w:p w14:paraId="7672DFEB" w14:textId="2A666536" w:rsidR="00916881" w:rsidRDefault="00916881" w:rsidP="00342E12">
      <w:pPr>
        <w:pStyle w:val="Heading2"/>
      </w:pPr>
      <w:bookmarkStart w:id="3926" w:name="_Toc128718795"/>
      <w:r>
        <w:t>Forecast Average Cycle Discrepancy</w:t>
      </w:r>
      <w:bookmarkEnd w:id="3924"/>
      <w:bookmarkEnd w:id="3925"/>
      <w:bookmarkEnd w:id="3926"/>
    </w:p>
    <w:p w14:paraId="300531E2" w14:textId="639BCFDF" w:rsidR="00916881" w:rsidRDefault="00916881" w:rsidP="006A0C25">
      <w:pPr>
        <w:pStyle w:val="BodyText"/>
      </w:pPr>
      <w:r>
        <w:t xml:space="preserve">This report shows a list of Forecast Average Discrepancy Levels between the actual and forecasted values for selected Cashpoints by selected weekly cycle. Average discrepancy values ranging from 80% to 120% are usually considered acceptable. As </w:t>
      </w:r>
      <w:r w:rsidR="008E28B0">
        <w:t xml:space="preserve">the </w:t>
      </w:r>
      <w:r>
        <w:t>forecast improves, the range should move closer to 95% - 110%.</w:t>
      </w:r>
    </w:p>
    <w:p w14:paraId="3C578393" w14:textId="77777777" w:rsidR="00884F3A" w:rsidRDefault="00884F3A">
      <w:pPr>
        <w:rPr>
          <w:rFonts w:eastAsia="Times New Roman" w:cs="Cambria"/>
          <w:caps/>
          <w:spacing w:val="10"/>
          <w:sz w:val="18"/>
          <w:szCs w:val="18"/>
          <w:lang w:bidi="en-US"/>
        </w:rPr>
      </w:pPr>
      <w:r>
        <w:br w:type="page"/>
      </w:r>
    </w:p>
    <w:p w14:paraId="52577A26" w14:textId="10C6F952" w:rsidR="00916881" w:rsidRDefault="00916881" w:rsidP="00F63174">
      <w:pPr>
        <w:pStyle w:val="Caption"/>
        <w:spacing w:before="0" w:after="120"/>
        <w:ind w:left="187" w:hanging="187"/>
        <w:outlineLvl w:val="0"/>
        <w:rPr>
          <w:lang w:val="en-US"/>
        </w:rPr>
      </w:pPr>
      <w:bookmarkStart w:id="3927" w:name="_Toc128631134"/>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180</w:t>
      </w:r>
      <w:r w:rsidR="00027408">
        <w:rPr>
          <w:noProof/>
        </w:rPr>
        <w:fldChar w:fldCharType="end"/>
      </w:r>
      <w:r>
        <w:rPr>
          <w:lang w:val="en-US"/>
        </w:rPr>
        <w:t>: Forecast Average Cycle Discrepancy Description</w:t>
      </w:r>
      <w:bookmarkEnd w:id="3927"/>
    </w:p>
    <w:tbl>
      <w:tblPr>
        <w:tblW w:w="0" w:type="auto"/>
        <w:tblInd w:w="467" w:type="dxa"/>
        <w:tblLayout w:type="fixed"/>
        <w:tblCellMar>
          <w:left w:w="79" w:type="dxa"/>
          <w:right w:w="79" w:type="dxa"/>
        </w:tblCellMar>
        <w:tblLook w:val="0000" w:firstRow="0" w:lastRow="0" w:firstColumn="0" w:lastColumn="0" w:noHBand="0" w:noVBand="0"/>
      </w:tblPr>
      <w:tblGrid>
        <w:gridCol w:w="1224"/>
        <w:gridCol w:w="1346"/>
        <w:gridCol w:w="5490"/>
        <w:gridCol w:w="12"/>
      </w:tblGrid>
      <w:tr w:rsidR="00916881" w14:paraId="5574FF1C" w14:textId="77777777" w:rsidTr="00B51B3B">
        <w:trPr>
          <w:tblHeader/>
        </w:trPr>
        <w:tc>
          <w:tcPr>
            <w:tcW w:w="2570" w:type="dxa"/>
            <w:gridSpan w:val="2"/>
            <w:tcBorders>
              <w:top w:val="single" w:sz="4" w:space="0" w:color="000000"/>
              <w:left w:val="single" w:sz="4" w:space="0" w:color="000000"/>
              <w:bottom w:val="single" w:sz="4" w:space="0" w:color="000000"/>
            </w:tcBorders>
            <w:shd w:val="clear" w:color="auto" w:fill="60C03A"/>
          </w:tcPr>
          <w:p w14:paraId="00F5F5DA" w14:textId="77777777" w:rsidR="00916881" w:rsidRDefault="00916881" w:rsidP="006A0C25">
            <w:pPr>
              <w:pStyle w:val="TableHeading"/>
            </w:pPr>
            <w:r>
              <w:t>Field</w:t>
            </w:r>
          </w:p>
        </w:tc>
        <w:tc>
          <w:tcPr>
            <w:tcW w:w="5500" w:type="dxa"/>
            <w:gridSpan w:val="2"/>
            <w:tcBorders>
              <w:top w:val="single" w:sz="4" w:space="0" w:color="000000"/>
              <w:left w:val="single" w:sz="4" w:space="0" w:color="000000"/>
              <w:bottom w:val="single" w:sz="4" w:space="0" w:color="000000"/>
              <w:right w:val="single" w:sz="4" w:space="0" w:color="000000"/>
            </w:tcBorders>
            <w:shd w:val="clear" w:color="auto" w:fill="60C03A"/>
          </w:tcPr>
          <w:p w14:paraId="76E54AD7" w14:textId="77777777" w:rsidR="00916881" w:rsidRDefault="00916881" w:rsidP="006A0C25">
            <w:pPr>
              <w:pStyle w:val="TableHeading"/>
            </w:pPr>
            <w:r>
              <w:t>Description</w:t>
            </w:r>
          </w:p>
        </w:tc>
      </w:tr>
      <w:tr w:rsidR="00916881" w14:paraId="71BB6E79"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046BB4DC" w14:textId="77777777" w:rsidR="00916881" w:rsidRPr="00884F3A" w:rsidRDefault="00916881" w:rsidP="00884F3A">
            <w:pPr>
              <w:pStyle w:val="TableBody"/>
              <w:rPr>
                <w:b/>
                <w:bCs/>
              </w:rPr>
            </w:pPr>
            <w:r w:rsidRPr="00884F3A">
              <w:rPr>
                <w:b/>
                <w:bCs/>
              </w:rPr>
              <w:t>Select Button</w:t>
            </w:r>
          </w:p>
        </w:tc>
        <w:tc>
          <w:tcPr>
            <w:tcW w:w="5500" w:type="dxa"/>
            <w:gridSpan w:val="2"/>
            <w:tcBorders>
              <w:top w:val="single" w:sz="4" w:space="0" w:color="000000"/>
              <w:left w:val="single" w:sz="4" w:space="0" w:color="000000"/>
              <w:bottom w:val="single" w:sz="4" w:space="0" w:color="000000"/>
              <w:right w:val="single" w:sz="4" w:space="0" w:color="000000"/>
            </w:tcBorders>
          </w:tcPr>
          <w:p w14:paraId="0A4770B4" w14:textId="06754F92" w:rsidR="00916881" w:rsidRDefault="00916881" w:rsidP="006A0C25">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6A0C25"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696DFB74"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E8A03EE" w14:textId="77777777" w:rsidR="00916881" w:rsidRPr="00884F3A" w:rsidRDefault="00916881" w:rsidP="00884F3A">
            <w:pPr>
              <w:pStyle w:val="TableBody"/>
              <w:rPr>
                <w:b/>
                <w:bCs/>
              </w:rPr>
            </w:pPr>
            <w:r w:rsidRPr="00884F3A">
              <w:rPr>
                <w:b/>
                <w:bCs/>
              </w:rPr>
              <w:t>Cashpoint ID</w:t>
            </w:r>
          </w:p>
        </w:tc>
        <w:tc>
          <w:tcPr>
            <w:tcW w:w="5500" w:type="dxa"/>
            <w:gridSpan w:val="2"/>
            <w:tcBorders>
              <w:top w:val="single" w:sz="4" w:space="0" w:color="000000"/>
              <w:left w:val="single" w:sz="4" w:space="0" w:color="000000"/>
              <w:bottom w:val="single" w:sz="4" w:space="0" w:color="000000"/>
              <w:right w:val="single" w:sz="4" w:space="0" w:color="000000"/>
            </w:tcBorders>
          </w:tcPr>
          <w:p w14:paraId="4FC5918F" w14:textId="77777777" w:rsidR="00916881" w:rsidRDefault="00916881" w:rsidP="006A0C25">
            <w:pPr>
              <w:pStyle w:val="TableBody"/>
            </w:pPr>
            <w:r>
              <w:t xml:space="preserve">Unique alphanumeric identification of the Cashpoint. </w:t>
            </w:r>
          </w:p>
        </w:tc>
      </w:tr>
      <w:tr w:rsidR="00916881" w14:paraId="2C96B59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3B548F8C" w14:textId="77777777" w:rsidR="00916881" w:rsidRPr="00884F3A" w:rsidRDefault="00916881" w:rsidP="00884F3A">
            <w:pPr>
              <w:pStyle w:val="TableBody"/>
              <w:rPr>
                <w:b/>
                <w:bCs/>
              </w:rPr>
            </w:pPr>
            <w:r w:rsidRPr="00884F3A">
              <w:rPr>
                <w:b/>
                <w:bCs/>
              </w:rPr>
              <w:t>Cashpoint Type</w:t>
            </w:r>
          </w:p>
        </w:tc>
        <w:tc>
          <w:tcPr>
            <w:tcW w:w="5500" w:type="dxa"/>
            <w:gridSpan w:val="2"/>
            <w:tcBorders>
              <w:top w:val="single" w:sz="4" w:space="0" w:color="000000"/>
              <w:left w:val="single" w:sz="4" w:space="0" w:color="000000"/>
              <w:bottom w:val="single" w:sz="4" w:space="0" w:color="000000"/>
              <w:right w:val="single" w:sz="4" w:space="0" w:color="000000"/>
            </w:tcBorders>
          </w:tcPr>
          <w:p w14:paraId="3613B1BF" w14:textId="77777777" w:rsidR="00916881" w:rsidRDefault="00916881" w:rsidP="00884F3A">
            <w:pPr>
              <w:pStyle w:val="TableBody"/>
            </w:pPr>
            <w:r>
              <w:t>Cashpoint type: Branch or ATM.</w:t>
            </w:r>
          </w:p>
        </w:tc>
      </w:tr>
      <w:tr w:rsidR="00916881" w14:paraId="3D9CDDB8"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2CC14D74" w14:textId="77777777" w:rsidR="00916881" w:rsidRPr="00884F3A" w:rsidRDefault="00916881" w:rsidP="00884F3A">
            <w:pPr>
              <w:pStyle w:val="TableBody"/>
              <w:rPr>
                <w:b/>
                <w:bCs/>
              </w:rPr>
            </w:pPr>
            <w:r w:rsidRPr="00884F3A">
              <w:rPr>
                <w:b/>
                <w:bCs/>
              </w:rPr>
              <w:t>Currency</w:t>
            </w:r>
          </w:p>
        </w:tc>
        <w:tc>
          <w:tcPr>
            <w:tcW w:w="5500" w:type="dxa"/>
            <w:gridSpan w:val="2"/>
            <w:tcBorders>
              <w:top w:val="single" w:sz="4" w:space="0" w:color="000000"/>
              <w:left w:val="single" w:sz="4" w:space="0" w:color="000000"/>
              <w:bottom w:val="single" w:sz="4" w:space="0" w:color="000000"/>
              <w:right w:val="single" w:sz="4" w:space="0" w:color="000000"/>
            </w:tcBorders>
          </w:tcPr>
          <w:p w14:paraId="0EC52EB0" w14:textId="77777777" w:rsidR="00916881" w:rsidRDefault="00916881" w:rsidP="00884F3A">
            <w:pPr>
              <w:pStyle w:val="TableBody"/>
            </w:pPr>
            <w:r>
              <w:t xml:space="preserve">Currency for which the report is displayed. </w:t>
            </w:r>
          </w:p>
        </w:tc>
      </w:tr>
      <w:tr w:rsidR="00916881" w14:paraId="7FBEE19E"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5F2B622" w14:textId="77777777" w:rsidR="00916881" w:rsidRPr="00884F3A" w:rsidRDefault="00916881" w:rsidP="00884F3A">
            <w:pPr>
              <w:pStyle w:val="TableBody"/>
              <w:rPr>
                <w:b/>
                <w:bCs/>
              </w:rPr>
            </w:pPr>
            <w:r w:rsidRPr="00884F3A">
              <w:rPr>
                <w:b/>
                <w:bCs/>
              </w:rPr>
              <w:t>Average Cycle Actuals</w:t>
            </w:r>
          </w:p>
        </w:tc>
        <w:tc>
          <w:tcPr>
            <w:tcW w:w="5500" w:type="dxa"/>
            <w:gridSpan w:val="2"/>
            <w:tcBorders>
              <w:top w:val="single" w:sz="4" w:space="0" w:color="000000"/>
              <w:left w:val="single" w:sz="4" w:space="0" w:color="000000"/>
              <w:bottom w:val="single" w:sz="4" w:space="0" w:color="000000"/>
              <w:right w:val="single" w:sz="4" w:space="0" w:color="000000"/>
            </w:tcBorders>
          </w:tcPr>
          <w:p w14:paraId="0B420B79" w14:textId="1CBD994D" w:rsidR="00916881" w:rsidRDefault="00916881" w:rsidP="00884F3A">
            <w:pPr>
              <w:pStyle w:val="TableBody"/>
            </w:pPr>
            <w:r>
              <w:t xml:space="preserve">Average cycle actual values (withdrawals, </w:t>
            </w:r>
            <w:r w:rsidR="00384B8D">
              <w:t>deposits,</w:t>
            </w:r>
            <w:r>
              <w:t xml:space="preserve"> or net demand). </w:t>
            </w:r>
          </w:p>
        </w:tc>
      </w:tr>
      <w:tr w:rsidR="00916881" w14:paraId="7AD7FD31"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8E2613C" w14:textId="77777777" w:rsidR="00916881" w:rsidRPr="00884F3A" w:rsidRDefault="00916881" w:rsidP="00884F3A">
            <w:pPr>
              <w:pStyle w:val="TableBody"/>
              <w:rPr>
                <w:b/>
                <w:bCs/>
              </w:rPr>
            </w:pPr>
            <w:r w:rsidRPr="00884F3A">
              <w:rPr>
                <w:b/>
                <w:bCs/>
              </w:rPr>
              <w:t>Average Cycle Forecast</w:t>
            </w:r>
          </w:p>
        </w:tc>
        <w:tc>
          <w:tcPr>
            <w:tcW w:w="5500" w:type="dxa"/>
            <w:gridSpan w:val="2"/>
            <w:tcBorders>
              <w:top w:val="single" w:sz="4" w:space="0" w:color="000000"/>
              <w:left w:val="single" w:sz="4" w:space="0" w:color="000000"/>
              <w:bottom w:val="single" w:sz="4" w:space="0" w:color="000000"/>
              <w:right w:val="single" w:sz="4" w:space="0" w:color="000000"/>
            </w:tcBorders>
          </w:tcPr>
          <w:p w14:paraId="7FB917EE" w14:textId="58C852FE" w:rsidR="00916881" w:rsidRDefault="00916881" w:rsidP="00884F3A">
            <w:pPr>
              <w:pStyle w:val="TableBody"/>
            </w:pPr>
            <w:r>
              <w:t xml:space="preserve">Average cycle forecast values (withdrawals, </w:t>
            </w:r>
            <w:r w:rsidR="00384B8D">
              <w:t>deposits,</w:t>
            </w:r>
            <w:r>
              <w:t xml:space="preserve"> or net demand).</w:t>
            </w:r>
          </w:p>
        </w:tc>
      </w:tr>
      <w:tr w:rsidR="00916881" w14:paraId="0BD074AA"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B194B31" w14:textId="77777777" w:rsidR="00916881" w:rsidRPr="00884F3A" w:rsidRDefault="00916881" w:rsidP="00884F3A">
            <w:pPr>
              <w:pStyle w:val="TableBody"/>
              <w:rPr>
                <w:b/>
                <w:bCs/>
              </w:rPr>
            </w:pPr>
            <w:r w:rsidRPr="00884F3A">
              <w:rPr>
                <w:b/>
                <w:bCs/>
              </w:rPr>
              <w:t>Average Cycle Difference</w:t>
            </w:r>
          </w:p>
        </w:tc>
        <w:tc>
          <w:tcPr>
            <w:tcW w:w="5500" w:type="dxa"/>
            <w:gridSpan w:val="2"/>
            <w:tcBorders>
              <w:top w:val="single" w:sz="4" w:space="0" w:color="000000"/>
              <w:left w:val="single" w:sz="4" w:space="0" w:color="000000"/>
              <w:bottom w:val="single" w:sz="4" w:space="0" w:color="000000"/>
              <w:right w:val="single" w:sz="4" w:space="0" w:color="000000"/>
            </w:tcBorders>
          </w:tcPr>
          <w:p w14:paraId="24668386" w14:textId="77777777" w:rsidR="00916881" w:rsidRDefault="00916881" w:rsidP="00884F3A">
            <w:pPr>
              <w:pStyle w:val="TableBody"/>
            </w:pPr>
            <w:r>
              <w:t>Average cycle difference = Average cycle forecast values - Average cycle actual values.</w:t>
            </w:r>
          </w:p>
        </w:tc>
      </w:tr>
      <w:tr w:rsidR="00916881" w14:paraId="5C1C4193"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57184E16" w14:textId="77777777" w:rsidR="00916881" w:rsidRPr="00884F3A" w:rsidRDefault="00916881" w:rsidP="00884F3A">
            <w:pPr>
              <w:pStyle w:val="TableBody"/>
              <w:rPr>
                <w:b/>
                <w:bCs/>
              </w:rPr>
            </w:pPr>
            <w:r w:rsidRPr="00884F3A">
              <w:rPr>
                <w:b/>
                <w:bCs/>
              </w:rPr>
              <w:t>Average Forecast Discrepancy Rate</w:t>
            </w:r>
          </w:p>
        </w:tc>
        <w:tc>
          <w:tcPr>
            <w:tcW w:w="5500" w:type="dxa"/>
            <w:gridSpan w:val="2"/>
            <w:tcBorders>
              <w:top w:val="single" w:sz="4" w:space="0" w:color="000000"/>
              <w:left w:val="single" w:sz="4" w:space="0" w:color="000000"/>
              <w:bottom w:val="single" w:sz="4" w:space="0" w:color="000000"/>
              <w:right w:val="single" w:sz="4" w:space="0" w:color="000000"/>
            </w:tcBorders>
          </w:tcPr>
          <w:p w14:paraId="5A7881E6" w14:textId="77777777" w:rsidR="00916881" w:rsidRDefault="00916881" w:rsidP="00884F3A">
            <w:pPr>
              <w:pStyle w:val="TableBody"/>
            </w:pPr>
            <w:r>
              <w:t xml:space="preserve">A discrepancy rate showing difference between the forecasted and actual values during the time frame selected. </w:t>
            </w:r>
          </w:p>
        </w:tc>
      </w:tr>
      <w:tr w:rsidR="00916881" w14:paraId="6C883F7B"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30C8942" w14:textId="77777777" w:rsidR="00916881" w:rsidRPr="00884F3A" w:rsidRDefault="00916881" w:rsidP="00884F3A">
            <w:pPr>
              <w:pStyle w:val="TableBody"/>
              <w:rPr>
                <w:b/>
                <w:bCs/>
              </w:rPr>
            </w:pPr>
            <w:r w:rsidRPr="00884F3A">
              <w:rPr>
                <w:b/>
                <w:bCs/>
              </w:rPr>
              <w:t>Calculated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52FA6F2F" w14:textId="36BC19A9" w:rsidR="00916881" w:rsidRDefault="00916881" w:rsidP="00884F3A">
            <w:pPr>
              <w:pStyle w:val="TableBody"/>
            </w:pPr>
            <w:r>
              <w:t xml:space="preserve">Calculated forecast adjustment percentage based on </w:t>
            </w:r>
            <w:r w:rsidR="008E28B0">
              <w:t xml:space="preserve">the </w:t>
            </w:r>
            <w:r>
              <w:t xml:space="preserve">average discrepancy rate above. For Cashpoints that are under-forecasted, this percentage will be calculated 100% subtracted by </w:t>
            </w:r>
            <w:r w:rsidR="008E28B0">
              <w:t xml:space="preserve">the </w:t>
            </w:r>
            <w:r>
              <w:t xml:space="preserve">average forecast discrepancy rate above. For Cashpoints that are over-forecasted (forecast discrepancy percentage above 100%), </w:t>
            </w:r>
            <w:r w:rsidR="008E28B0">
              <w:t xml:space="preserve">the </w:t>
            </w:r>
            <w:r>
              <w:t xml:space="preserve">calculated Adjustment percentage cannot </w:t>
            </w:r>
            <w:r w:rsidR="00384B8D">
              <w:t>be</w:t>
            </w:r>
            <w:r>
              <w:t xml:space="preserve"> applied, therefore it will display ‘0’.</w:t>
            </w:r>
          </w:p>
        </w:tc>
      </w:tr>
      <w:tr w:rsidR="00916881" w14:paraId="3B81A785"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41F8309E" w14:textId="77777777" w:rsidR="00916881" w:rsidRPr="00884F3A" w:rsidRDefault="00916881" w:rsidP="00884F3A">
            <w:pPr>
              <w:pStyle w:val="TableBody"/>
              <w:rPr>
                <w:b/>
                <w:bCs/>
              </w:rPr>
            </w:pPr>
            <w:r w:rsidRPr="00884F3A">
              <w:rPr>
                <w:b/>
                <w:bCs/>
              </w:rPr>
              <w:t>Current Forecast Adjustment Percentage</w:t>
            </w:r>
          </w:p>
        </w:tc>
        <w:tc>
          <w:tcPr>
            <w:tcW w:w="5500" w:type="dxa"/>
            <w:gridSpan w:val="2"/>
            <w:tcBorders>
              <w:top w:val="single" w:sz="4" w:space="0" w:color="000000"/>
              <w:left w:val="single" w:sz="4" w:space="0" w:color="000000"/>
              <w:bottom w:val="single" w:sz="4" w:space="0" w:color="000000"/>
              <w:right w:val="single" w:sz="4" w:space="0" w:color="000000"/>
            </w:tcBorders>
          </w:tcPr>
          <w:p w14:paraId="696DFCA1" w14:textId="77777777" w:rsidR="00916881" w:rsidRDefault="00916881" w:rsidP="00884F3A">
            <w:pPr>
              <w:pStyle w:val="TableBody"/>
            </w:pPr>
            <w:r>
              <w:t xml:space="preserve">Displays an adjustment percentage that is currently applied to this Cashpoint. </w:t>
            </w:r>
          </w:p>
        </w:tc>
      </w:tr>
      <w:tr w:rsidR="00916881" w14:paraId="0CF14512" w14:textId="77777777" w:rsidTr="00B51B3B">
        <w:trPr>
          <w:trHeight w:val="135"/>
        </w:trPr>
        <w:tc>
          <w:tcPr>
            <w:tcW w:w="2570" w:type="dxa"/>
            <w:gridSpan w:val="2"/>
            <w:tcBorders>
              <w:top w:val="single" w:sz="4" w:space="0" w:color="000000"/>
              <w:left w:val="single" w:sz="4" w:space="0" w:color="000000"/>
              <w:bottom w:val="single" w:sz="4" w:space="0" w:color="000000"/>
            </w:tcBorders>
          </w:tcPr>
          <w:p w14:paraId="78047CE5" w14:textId="77777777" w:rsidR="00916881" w:rsidRPr="00884F3A" w:rsidRDefault="00916881" w:rsidP="00884F3A">
            <w:pPr>
              <w:pStyle w:val="TableBody"/>
              <w:rPr>
                <w:b/>
                <w:bCs/>
              </w:rPr>
            </w:pPr>
            <w:r w:rsidRPr="00884F3A">
              <w:rPr>
                <w:b/>
                <w:bCs/>
              </w:rPr>
              <w:t>Update Flag</w:t>
            </w:r>
          </w:p>
        </w:tc>
        <w:tc>
          <w:tcPr>
            <w:tcW w:w="5500" w:type="dxa"/>
            <w:gridSpan w:val="2"/>
            <w:tcBorders>
              <w:top w:val="single" w:sz="4" w:space="0" w:color="000000"/>
              <w:left w:val="single" w:sz="4" w:space="0" w:color="000000"/>
              <w:bottom w:val="single" w:sz="4" w:space="0" w:color="000000"/>
              <w:right w:val="single" w:sz="4" w:space="0" w:color="000000"/>
            </w:tcBorders>
          </w:tcPr>
          <w:p w14:paraId="5F384664" w14:textId="77777777" w:rsidR="00916881" w:rsidRDefault="00916881" w:rsidP="00884F3A">
            <w:pPr>
              <w:pStyle w:val="TableBody"/>
            </w:pPr>
            <w:r>
              <w:t>Check the box of the Cashpoints for which the adjustment will be applied.</w:t>
            </w:r>
          </w:p>
        </w:tc>
      </w:tr>
      <w:tr w:rsidR="00916881" w14:paraId="2BCCC7C4" w14:textId="77777777" w:rsidTr="00B51B3B">
        <w:trPr>
          <w:gridAfter w:val="1"/>
          <w:wAfter w:w="12" w:type="dxa"/>
          <w:cantSplit/>
          <w:trHeight w:val="840"/>
        </w:trPr>
        <w:tc>
          <w:tcPr>
            <w:tcW w:w="1224" w:type="dxa"/>
            <w:tcBorders>
              <w:top w:val="single" w:sz="4" w:space="0" w:color="000000"/>
              <w:left w:val="single" w:sz="4" w:space="0" w:color="000000"/>
              <w:bottom w:val="single" w:sz="4" w:space="0" w:color="000000"/>
            </w:tcBorders>
            <w:vAlign w:val="center"/>
          </w:tcPr>
          <w:p w14:paraId="7CF8C852"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5B5B34A0" wp14:editId="54FED808">
                      <wp:extent cx="496570" cy="504190"/>
                      <wp:effectExtent l="1270" t="6350" r="6985" b="3810"/>
                      <wp:docPr id="199"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200" name="Rectangle 8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2" name="Freeform 8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03" name="Freeform 9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73A27D8E" id="Group 8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">
                      <v:rect id="Rectangle 8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" filled="f" stroked="f">
                        <v:stroke joinstyle="round"/>
                      </v:rect>
                      <v:shape id="Freeform 8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gridSpan w:val="2"/>
            <w:tcBorders>
              <w:top w:val="single" w:sz="4" w:space="0" w:color="000000"/>
              <w:left w:val="single" w:sz="4" w:space="0" w:color="000000"/>
              <w:bottom w:val="single" w:sz="4" w:space="0" w:color="000000"/>
              <w:right w:val="single" w:sz="4" w:space="0" w:color="000000"/>
            </w:tcBorders>
            <w:vAlign w:val="center"/>
          </w:tcPr>
          <w:p w14:paraId="6F29EADF" w14:textId="77777777" w:rsidR="00916881" w:rsidRDefault="00916881" w:rsidP="00884F3A">
            <w:pPr>
              <w:pStyle w:val="TableNote"/>
            </w:pPr>
            <w:r>
              <w:rPr>
                <w:b/>
                <w:bCs/>
              </w:rPr>
              <w:t>Note</w:t>
            </w:r>
            <w:r>
              <w:t xml:space="preserve">:  Make sure that the Cashpoints have both forecasted and actual data for the time frame selected, otherwise, the report will display that there is no data available. </w:t>
            </w:r>
          </w:p>
          <w:p w14:paraId="36245B3B" w14:textId="2F809EDF" w:rsidR="00916881" w:rsidRDefault="00916881" w:rsidP="00884F3A">
            <w:pPr>
              <w:pStyle w:val="TableNote"/>
            </w:pPr>
            <w:r>
              <w:rPr>
                <w:b/>
                <w:bCs/>
              </w:rPr>
              <w:t xml:space="preserve">Date Selection: </w:t>
            </w:r>
            <w:r>
              <w:t>it is recommended to use the Forecast Average Discrepancy report for a shorter recent timeframe, for example</w:t>
            </w:r>
            <w:r w:rsidR="008E28B0">
              <w:t>,</w:t>
            </w:r>
            <w:r>
              <w:t xml:space="preserve"> 21 days, which will provide the analyst </w:t>
            </w:r>
            <w:r w:rsidR="00CB41B1">
              <w:t xml:space="preserve">with </w:t>
            </w:r>
            <w:r>
              <w:t xml:space="preserve">the most current measurement. Ideally, reports like Forecast Average Discrepancy and Forecast Health (Calculated) Report should be run using 6 weeks, then 3 weeks, and finally 1 week. </w:t>
            </w:r>
            <w:r w:rsidR="00CB41B1">
              <w:t>The analyst must understand</w:t>
            </w:r>
            <w:r>
              <w:t xml:space="preserve"> the selected date range as selection depends on certain circumstances. For example, when the 2 weeks date range is selected, any anomaly in the data (cash-out, hardware failure, or neighbo</w:t>
            </w:r>
            <w:r w:rsidR="00CB41B1">
              <w:t>u</w:t>
            </w:r>
            <w:r>
              <w:t>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w:t>
            </w:r>
            <w:del w:id="3928" w:author="Moses, Robbie" w:date="2023-03-02T01:36:00Z">
              <w:r w:rsidDel="00F43DB2">
                <w:delText xml:space="preserve"> on</w:delText>
              </w:r>
            </w:del>
            <w:r>
              <w:t xml:space="preserve">, and the selected date range was two months, it could take several weeks for the variance to show, indicating the need to </w:t>
            </w:r>
            <w:r w:rsidR="00CB41B1">
              <w:t>adjus</w:t>
            </w:r>
            <w:r>
              <w:t>t.</w:t>
            </w:r>
          </w:p>
        </w:tc>
      </w:tr>
    </w:tbl>
    <w:p w14:paraId="49468EE7" w14:textId="040A9C46" w:rsidR="00916881" w:rsidRDefault="00916881" w:rsidP="00F63174">
      <w:pPr>
        <w:pStyle w:val="TopofSection"/>
        <w:spacing w:before="0" w:after="120" w:line="240" w:lineRule="auto"/>
        <w:ind w:left="187" w:hanging="187"/>
        <w:outlineLvl w:val="0"/>
        <w:rPr>
          <w:rFonts w:eastAsia="MS Mincho"/>
        </w:rPr>
      </w:pPr>
      <w:bookmarkStart w:id="3929" w:name="_Ref223304448"/>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619DC02" w14:textId="77777777" w:rsidR="00884F3A" w:rsidRDefault="00884F3A" w:rsidP="000778FC">
      <w:pPr>
        <w:pStyle w:val="BodyText"/>
        <w:rPr>
          <w:rFonts w:eastAsia="MS Mincho"/>
        </w:rPr>
      </w:pPr>
    </w:p>
    <w:p w14:paraId="32E5013F" w14:textId="6A8CEB95" w:rsidR="00916881" w:rsidRDefault="00916881" w:rsidP="00342E12">
      <w:pPr>
        <w:pStyle w:val="Heading2"/>
        <w:rPr>
          <w:rFonts w:eastAsia="MS Mincho"/>
        </w:rPr>
      </w:pPr>
      <w:bookmarkStart w:id="3930" w:name="_Ref236116727"/>
      <w:bookmarkStart w:id="3931" w:name="_Toc128718796"/>
      <w:r>
        <w:rPr>
          <w:rFonts w:eastAsia="MS Mincho"/>
        </w:rPr>
        <w:t>Forecast Comparison</w:t>
      </w:r>
      <w:bookmarkEnd w:id="3929"/>
      <w:bookmarkEnd w:id="3930"/>
      <w:bookmarkEnd w:id="3931"/>
    </w:p>
    <w:p w14:paraId="166D92C0" w14:textId="032C579A" w:rsidR="00916881" w:rsidRDefault="00916881" w:rsidP="00F63174">
      <w:pPr>
        <w:pStyle w:val="Caption"/>
        <w:spacing w:before="0" w:after="120"/>
        <w:ind w:left="187" w:hanging="187"/>
        <w:outlineLvl w:val="0"/>
        <w:rPr>
          <w:lang w:val="en-US"/>
        </w:rPr>
      </w:pPr>
      <w:bookmarkStart w:id="3932" w:name="_Toc128631135"/>
      <w:r>
        <w:rPr>
          <w:lang w:val="en-US"/>
        </w:rPr>
        <w:t xml:space="preserve">Table </w:t>
      </w:r>
      <w:r w:rsidR="00027408">
        <w:fldChar w:fldCharType="begin"/>
      </w:r>
      <w:r>
        <w:instrText xml:space="preserve"> SEQ "Table" \*Arabic </w:instrText>
      </w:r>
      <w:r w:rsidR="00027408">
        <w:fldChar w:fldCharType="separate"/>
      </w:r>
      <w:r w:rsidR="00D57607">
        <w:rPr>
          <w:noProof/>
        </w:rPr>
        <w:t>181</w:t>
      </w:r>
      <w:r w:rsidR="00027408">
        <w:rPr>
          <w:noProof/>
        </w:rPr>
        <w:fldChar w:fldCharType="end"/>
      </w:r>
      <w:r>
        <w:rPr>
          <w:lang w:val="en-US"/>
        </w:rPr>
        <w:t>: Forecast Comparison Description</w:t>
      </w:r>
      <w:bookmarkEnd w:id="393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C311975"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4A38075"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F83BE88" w14:textId="77777777" w:rsidR="00916881" w:rsidRDefault="00916881" w:rsidP="00884F3A">
            <w:pPr>
              <w:pStyle w:val="TableHeading"/>
            </w:pPr>
            <w:r>
              <w:t>Description</w:t>
            </w:r>
          </w:p>
        </w:tc>
      </w:tr>
      <w:tr w:rsidR="00916881" w14:paraId="158C3333" w14:textId="77777777" w:rsidTr="00884F3A">
        <w:trPr>
          <w:cantSplit/>
          <w:trHeight w:val="422"/>
        </w:trPr>
        <w:tc>
          <w:tcPr>
            <w:tcW w:w="2570" w:type="dxa"/>
            <w:tcBorders>
              <w:top w:val="single" w:sz="4" w:space="0" w:color="000000"/>
              <w:left w:val="single" w:sz="4" w:space="0" w:color="000000"/>
              <w:bottom w:val="single" w:sz="4" w:space="0" w:color="000000"/>
            </w:tcBorders>
          </w:tcPr>
          <w:p w14:paraId="12AA843C"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BF5E2A" w14:textId="7517FEDC"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2194A68"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4D902"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F560561" w14:textId="77777777" w:rsidR="00916881" w:rsidRDefault="00916881" w:rsidP="00884F3A">
            <w:pPr>
              <w:pStyle w:val="TableBody"/>
            </w:pPr>
            <w:r>
              <w:t xml:space="preserve">Unique alphanumeric identification of the Cashpoint. </w:t>
            </w:r>
          </w:p>
        </w:tc>
      </w:tr>
    </w:tbl>
    <w:p w14:paraId="03F757DF" w14:textId="349934D6" w:rsidR="00916881" w:rsidRDefault="00916881" w:rsidP="00F63174">
      <w:pPr>
        <w:pStyle w:val="TopofSection"/>
        <w:spacing w:before="0" w:after="120" w:line="240" w:lineRule="auto"/>
        <w:ind w:left="187" w:hanging="187"/>
        <w:outlineLvl w:val="0"/>
        <w:rPr>
          <w:rFonts w:eastAsia="MS Mincho"/>
        </w:rPr>
      </w:pPr>
      <w:bookmarkStart w:id="3933" w:name="_Ref22330445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748CB368" w14:textId="77777777" w:rsidR="00884F3A" w:rsidRDefault="00884F3A" w:rsidP="00DB666A">
      <w:pPr>
        <w:pStyle w:val="BodyText"/>
        <w:rPr>
          <w:rFonts w:eastAsia="MS Mincho"/>
        </w:rPr>
      </w:pPr>
    </w:p>
    <w:p w14:paraId="42F2A64E" w14:textId="3BB82DBC" w:rsidR="00916881" w:rsidRDefault="00916881" w:rsidP="00342E12">
      <w:pPr>
        <w:pStyle w:val="Heading2"/>
        <w:rPr>
          <w:rFonts w:eastAsia="MS Mincho"/>
        </w:rPr>
      </w:pPr>
      <w:bookmarkStart w:id="3934" w:name="_Ref236108194"/>
      <w:bookmarkStart w:id="3935" w:name="_Toc128718797"/>
      <w:r>
        <w:rPr>
          <w:rFonts w:eastAsia="MS Mincho"/>
        </w:rPr>
        <w:t>Forecast Details</w:t>
      </w:r>
      <w:bookmarkEnd w:id="3933"/>
      <w:bookmarkEnd w:id="3934"/>
      <w:bookmarkEnd w:id="3935"/>
    </w:p>
    <w:p w14:paraId="71E2E330" w14:textId="04AA6FB2" w:rsidR="00916881" w:rsidRDefault="00916881" w:rsidP="00884F3A">
      <w:pPr>
        <w:pStyle w:val="BodyText"/>
      </w:pPr>
      <w:r>
        <w:t>Network forecast allows the user to report the predicted values for branches and ATMs. OptiCash long-term forecast will allow to generate a formal report with all predicted information as long as the forecast has been generated with sufficient dates into the future.</w:t>
      </w:r>
    </w:p>
    <w:p w14:paraId="28329503" w14:textId="6CE27903" w:rsidR="00916881" w:rsidRDefault="00916881" w:rsidP="00884F3A">
      <w:pPr>
        <w:pStyle w:val="BodyText"/>
      </w:pPr>
      <w:r>
        <w:t xml:space="preserve">This report also allows the user to compare actual values against forecast values and determine when the forecast must be generated. This report </w:t>
      </w:r>
      <w:r w:rsidRPr="00884F3A">
        <w:t xml:space="preserve">provides good </w:t>
      </w:r>
      <w:r w:rsidRPr="00884F3A">
        <w:lastRenderedPageBreak/>
        <w:t xml:space="preserve">information </w:t>
      </w:r>
      <w:r w:rsidR="00E43138" w:rsidRPr="00884F3A">
        <w:t>every week</w:t>
      </w:r>
      <w:r w:rsidRPr="00884F3A">
        <w:t xml:space="preserve"> to determine the quality of the prediction based on a variation reported. Positive variation indicates that </w:t>
      </w:r>
      <w:r w:rsidR="00E43138" w:rsidRPr="00884F3A">
        <w:t xml:space="preserve">the </w:t>
      </w:r>
      <w:r w:rsidRPr="00884F3A">
        <w:t xml:space="preserve">forecast is over the actual values. Negative variations tell </w:t>
      </w:r>
      <w:r w:rsidR="00B51B3B" w:rsidRPr="00884F3A">
        <w:t>those actual values</w:t>
      </w:r>
      <w:r w:rsidRPr="00884F3A">
        <w:t xml:space="preserve"> are greater than forecasted values. If this is the case, </w:t>
      </w:r>
      <w:r w:rsidR="00E43138" w:rsidRPr="00884F3A">
        <w:t xml:space="preserve">the </w:t>
      </w:r>
      <w:r w:rsidRPr="00884F3A">
        <w:t>forecast must be revised to avoid out</w:t>
      </w:r>
      <w:r w:rsidR="00E43138" w:rsidRPr="00884F3A">
        <w:t>-of-</w:t>
      </w:r>
      <w:r w:rsidRPr="00884F3A">
        <w:t>cash situations</w:t>
      </w:r>
      <w:r>
        <w:t>.</w:t>
      </w:r>
    </w:p>
    <w:p w14:paraId="378B4F36" w14:textId="2C8D1A49" w:rsidR="00916881" w:rsidRDefault="00916881" w:rsidP="00F63174">
      <w:pPr>
        <w:pStyle w:val="Caption"/>
        <w:spacing w:before="0" w:after="120"/>
        <w:ind w:left="187" w:hanging="187"/>
        <w:outlineLvl w:val="0"/>
      </w:pPr>
      <w:bookmarkStart w:id="3936" w:name="_Toc128631136"/>
      <w:r>
        <w:t xml:space="preserve">Table </w:t>
      </w:r>
      <w:r w:rsidR="00027408">
        <w:fldChar w:fldCharType="begin"/>
      </w:r>
      <w:r>
        <w:instrText xml:space="preserve"> SEQ "Table" \*Arabic </w:instrText>
      </w:r>
      <w:r w:rsidR="00027408">
        <w:fldChar w:fldCharType="separate"/>
      </w:r>
      <w:r w:rsidR="00D57607">
        <w:rPr>
          <w:noProof/>
        </w:rPr>
        <w:t>182</w:t>
      </w:r>
      <w:r w:rsidR="00027408">
        <w:rPr>
          <w:noProof/>
        </w:rPr>
        <w:fldChar w:fldCharType="end"/>
      </w:r>
      <w:r>
        <w:t>: Forecast Details Description</w:t>
      </w:r>
      <w:bookmarkEnd w:id="39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B9DE30"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766A8A2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042FB91" w14:textId="77777777" w:rsidR="00916881" w:rsidRDefault="00916881" w:rsidP="00884F3A">
            <w:pPr>
              <w:pStyle w:val="TableHeading"/>
            </w:pPr>
            <w:r>
              <w:t>Description</w:t>
            </w:r>
          </w:p>
        </w:tc>
      </w:tr>
      <w:tr w:rsidR="00916881" w14:paraId="78BF1F67"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DC2A8"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E71A476" w14:textId="64984BDB"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1C463A2E" w14:textId="77777777" w:rsidTr="0009567D">
        <w:trPr>
          <w:cantSplit/>
          <w:trHeight w:val="135"/>
        </w:trPr>
        <w:tc>
          <w:tcPr>
            <w:tcW w:w="2570" w:type="dxa"/>
            <w:tcBorders>
              <w:top w:val="single" w:sz="4" w:space="0" w:color="000000"/>
              <w:left w:val="single" w:sz="4" w:space="0" w:color="000000"/>
              <w:bottom w:val="single" w:sz="4" w:space="0" w:color="000000"/>
            </w:tcBorders>
          </w:tcPr>
          <w:p w14:paraId="572498C5"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2059C34" w14:textId="77777777" w:rsidR="00916881" w:rsidRDefault="00916881" w:rsidP="00884F3A">
            <w:pPr>
              <w:pStyle w:val="TableBody"/>
            </w:pPr>
            <w:r>
              <w:t xml:space="preserve">Unique alphanumeric identification of the Cashpoint. </w:t>
            </w:r>
          </w:p>
        </w:tc>
      </w:tr>
      <w:tr w:rsidR="00916881" w14:paraId="40059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2AE88" w14:textId="77777777" w:rsidR="00916881" w:rsidRPr="00884F3A" w:rsidRDefault="00916881" w:rsidP="00884F3A">
            <w:pPr>
              <w:pStyle w:val="TableBody"/>
              <w:rPr>
                <w:b/>
                <w:bCs/>
              </w:rPr>
            </w:pPr>
            <w:r w:rsidRPr="00884F3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2C5E7D9C" w14:textId="77777777" w:rsidR="00916881" w:rsidRDefault="00916881" w:rsidP="00884F3A">
            <w:pPr>
              <w:pStyle w:val="TableBody"/>
            </w:pPr>
            <w:r>
              <w:t xml:space="preserve">The date for which the balance details are displayed. </w:t>
            </w:r>
          </w:p>
        </w:tc>
      </w:tr>
      <w:tr w:rsidR="00916881" w14:paraId="4E09EC04" w14:textId="77777777" w:rsidTr="0009567D">
        <w:trPr>
          <w:cantSplit/>
          <w:trHeight w:val="135"/>
        </w:trPr>
        <w:tc>
          <w:tcPr>
            <w:tcW w:w="2570" w:type="dxa"/>
            <w:tcBorders>
              <w:top w:val="single" w:sz="4" w:space="0" w:color="000000"/>
              <w:left w:val="single" w:sz="4" w:space="0" w:color="000000"/>
              <w:bottom w:val="single" w:sz="4" w:space="0" w:color="000000"/>
            </w:tcBorders>
          </w:tcPr>
          <w:p w14:paraId="31FA3A4D" w14:textId="77777777" w:rsidR="00916881" w:rsidRPr="00884F3A" w:rsidRDefault="00916881" w:rsidP="00884F3A">
            <w:pPr>
              <w:pStyle w:val="TableBody"/>
              <w:rPr>
                <w:b/>
                <w:bCs/>
              </w:rPr>
            </w:pPr>
            <w:r w:rsidRPr="00884F3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79B5B49" w14:textId="77777777" w:rsidR="00916881" w:rsidRDefault="00916881" w:rsidP="00884F3A">
            <w:pPr>
              <w:pStyle w:val="TableBody"/>
            </w:pPr>
            <w:r>
              <w:t xml:space="preserve">Currency for which the balance details are reported.  </w:t>
            </w:r>
          </w:p>
        </w:tc>
      </w:tr>
      <w:tr w:rsidR="00916881" w14:paraId="3A3C5D09" w14:textId="77777777" w:rsidTr="0009567D">
        <w:trPr>
          <w:cantSplit/>
          <w:trHeight w:val="135"/>
        </w:trPr>
        <w:tc>
          <w:tcPr>
            <w:tcW w:w="2570" w:type="dxa"/>
            <w:tcBorders>
              <w:top w:val="single" w:sz="4" w:space="0" w:color="000000"/>
              <w:left w:val="single" w:sz="4" w:space="0" w:color="000000"/>
              <w:bottom w:val="single" w:sz="4" w:space="0" w:color="000000"/>
            </w:tcBorders>
          </w:tcPr>
          <w:p w14:paraId="6DB02FE4" w14:textId="77777777" w:rsidR="00916881" w:rsidRPr="00884F3A" w:rsidRDefault="00916881" w:rsidP="00884F3A">
            <w:pPr>
              <w:pStyle w:val="TableBody"/>
              <w:rPr>
                <w:b/>
                <w:bCs/>
              </w:rPr>
            </w:pPr>
            <w:r w:rsidRPr="00884F3A">
              <w:rPr>
                <w:b/>
                <w:bCs/>
              </w:rPr>
              <w:t>Actual</w:t>
            </w:r>
          </w:p>
        </w:tc>
        <w:tc>
          <w:tcPr>
            <w:tcW w:w="5500" w:type="dxa"/>
            <w:tcBorders>
              <w:top w:val="single" w:sz="4" w:space="0" w:color="000000"/>
              <w:left w:val="single" w:sz="4" w:space="0" w:color="000000"/>
              <w:bottom w:val="single" w:sz="4" w:space="0" w:color="000000"/>
              <w:right w:val="single" w:sz="4" w:space="0" w:color="000000"/>
            </w:tcBorders>
          </w:tcPr>
          <w:p w14:paraId="1B2A20E3" w14:textId="77777777" w:rsidR="00916881" w:rsidRDefault="00916881" w:rsidP="00884F3A">
            <w:pPr>
              <w:pStyle w:val="TableBody"/>
            </w:pPr>
            <w:r>
              <w:t xml:space="preserve">Actual Withdrawals, Deposits or Net Demand – display the actual amounts for that specific day. </w:t>
            </w:r>
          </w:p>
        </w:tc>
      </w:tr>
      <w:tr w:rsidR="00916881" w14:paraId="45F78918" w14:textId="77777777" w:rsidTr="0009567D">
        <w:trPr>
          <w:cantSplit/>
          <w:trHeight w:val="135"/>
        </w:trPr>
        <w:tc>
          <w:tcPr>
            <w:tcW w:w="2570" w:type="dxa"/>
            <w:tcBorders>
              <w:top w:val="single" w:sz="4" w:space="0" w:color="000000"/>
              <w:left w:val="single" w:sz="4" w:space="0" w:color="000000"/>
              <w:bottom w:val="single" w:sz="4" w:space="0" w:color="000000"/>
            </w:tcBorders>
          </w:tcPr>
          <w:p w14:paraId="38CA016E" w14:textId="77777777" w:rsidR="00916881" w:rsidRPr="00884F3A" w:rsidRDefault="00916881" w:rsidP="00884F3A">
            <w:pPr>
              <w:pStyle w:val="TableBody"/>
              <w:rPr>
                <w:b/>
                <w:bCs/>
              </w:rPr>
            </w:pPr>
            <w:r w:rsidRPr="00884F3A">
              <w:rPr>
                <w:b/>
                <w:bCs/>
              </w:rPr>
              <w:t>Forecast</w:t>
            </w:r>
          </w:p>
        </w:tc>
        <w:tc>
          <w:tcPr>
            <w:tcW w:w="5500" w:type="dxa"/>
            <w:tcBorders>
              <w:top w:val="single" w:sz="4" w:space="0" w:color="000000"/>
              <w:left w:val="single" w:sz="4" w:space="0" w:color="000000"/>
              <w:bottom w:val="single" w:sz="4" w:space="0" w:color="000000"/>
              <w:right w:val="single" w:sz="4" w:space="0" w:color="000000"/>
            </w:tcBorders>
          </w:tcPr>
          <w:p w14:paraId="38A5A6AA" w14:textId="77777777" w:rsidR="00916881" w:rsidRDefault="00916881" w:rsidP="00884F3A">
            <w:pPr>
              <w:pStyle w:val="TableBody"/>
            </w:pPr>
            <w:r>
              <w:t>Forecasted Withdrawals, Deposits or Net Demand – display the amounts forecasted by OptiCash for that specific day.</w:t>
            </w:r>
          </w:p>
        </w:tc>
      </w:tr>
      <w:tr w:rsidR="00916881" w14:paraId="50E37948" w14:textId="77777777" w:rsidTr="0009567D">
        <w:trPr>
          <w:cantSplit/>
          <w:trHeight w:val="135"/>
        </w:trPr>
        <w:tc>
          <w:tcPr>
            <w:tcW w:w="2570" w:type="dxa"/>
            <w:tcBorders>
              <w:top w:val="single" w:sz="4" w:space="0" w:color="000000"/>
              <w:left w:val="single" w:sz="4" w:space="0" w:color="000000"/>
              <w:bottom w:val="single" w:sz="4" w:space="0" w:color="000000"/>
            </w:tcBorders>
          </w:tcPr>
          <w:p w14:paraId="4453468B" w14:textId="77777777" w:rsidR="00916881" w:rsidRPr="00884F3A" w:rsidRDefault="00916881" w:rsidP="00884F3A">
            <w:pPr>
              <w:pStyle w:val="TableBody"/>
              <w:rPr>
                <w:b/>
                <w:bCs/>
              </w:rPr>
            </w:pPr>
            <w:r w:rsidRPr="00884F3A">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49C620C1" w14:textId="77777777" w:rsidR="00916881" w:rsidRDefault="00916881" w:rsidP="00884F3A">
            <w:pPr>
              <w:pStyle w:val="TableBody"/>
            </w:pPr>
            <w:r>
              <w:t xml:space="preserve">Difference between the actual and forecasted values. </w:t>
            </w:r>
          </w:p>
        </w:tc>
      </w:tr>
      <w:tr w:rsidR="00916881" w14:paraId="5D49ADAE" w14:textId="77777777" w:rsidTr="0009567D">
        <w:trPr>
          <w:cantSplit/>
          <w:trHeight w:val="135"/>
        </w:trPr>
        <w:tc>
          <w:tcPr>
            <w:tcW w:w="2570" w:type="dxa"/>
            <w:tcBorders>
              <w:top w:val="single" w:sz="4" w:space="0" w:color="000000"/>
              <w:left w:val="single" w:sz="4" w:space="0" w:color="000000"/>
              <w:bottom w:val="single" w:sz="4" w:space="0" w:color="000000"/>
            </w:tcBorders>
          </w:tcPr>
          <w:p w14:paraId="41B0B1F2" w14:textId="77777777" w:rsidR="00916881" w:rsidRPr="00884F3A" w:rsidRDefault="00916881" w:rsidP="00884F3A">
            <w:pPr>
              <w:pStyle w:val="TableBody"/>
              <w:rPr>
                <w:b/>
                <w:bCs/>
              </w:rPr>
            </w:pPr>
            <w:r w:rsidRPr="00884F3A">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2A7753F" w14:textId="77777777" w:rsidR="00916881" w:rsidRDefault="00916881" w:rsidP="00884F3A">
            <w:pPr>
              <w:pStyle w:val="TableBody"/>
            </w:pPr>
            <w:r>
              <w:t xml:space="preserve">Difference between the actual and forecasted values in percentages. </w:t>
            </w:r>
          </w:p>
        </w:tc>
      </w:tr>
    </w:tbl>
    <w:p w14:paraId="75A7F5C1" w14:textId="41A2F629" w:rsidR="00916881" w:rsidRDefault="00916881" w:rsidP="00F63174">
      <w:pPr>
        <w:pStyle w:val="TopofSection"/>
        <w:spacing w:before="0" w:after="120" w:line="240" w:lineRule="auto"/>
        <w:ind w:left="187" w:hanging="187"/>
        <w:outlineLvl w:val="0"/>
        <w:rPr>
          <w:rFonts w:eastAsia="MS Mincho"/>
        </w:rPr>
      </w:pPr>
      <w:bookmarkStart w:id="3937" w:name="_Ref223304452"/>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23CA686D" w14:textId="77777777" w:rsidR="00884F3A" w:rsidRDefault="00884F3A" w:rsidP="00DB666A">
      <w:pPr>
        <w:pStyle w:val="BodyText"/>
        <w:rPr>
          <w:rFonts w:eastAsia="MS Mincho"/>
        </w:rPr>
      </w:pPr>
    </w:p>
    <w:p w14:paraId="478BE4EC" w14:textId="51BC0995" w:rsidR="00916881" w:rsidRDefault="00916881" w:rsidP="00342E12">
      <w:pPr>
        <w:pStyle w:val="Heading2"/>
        <w:rPr>
          <w:rFonts w:eastAsia="MS Mincho"/>
        </w:rPr>
      </w:pPr>
      <w:bookmarkStart w:id="3938" w:name="_Ref236116731"/>
      <w:bookmarkStart w:id="3939" w:name="_Toc128718798"/>
      <w:r>
        <w:rPr>
          <w:rFonts w:eastAsia="MS Mincho"/>
        </w:rPr>
        <w:t>Forecast Definition</w:t>
      </w:r>
      <w:bookmarkEnd w:id="3937"/>
      <w:bookmarkEnd w:id="3938"/>
      <w:bookmarkEnd w:id="3939"/>
    </w:p>
    <w:p w14:paraId="5CDA1CA8" w14:textId="47495A48" w:rsidR="00916881" w:rsidRDefault="00916881" w:rsidP="00884F3A">
      <w:pPr>
        <w:pStyle w:val="BodyText"/>
      </w:pPr>
      <w:r>
        <w:t xml:space="preserve">Displays forecast dates by Cashpoints, indicating the last forecasted date and the dates of </w:t>
      </w:r>
      <w:r w:rsidR="007D7882">
        <w:t xml:space="preserve">historical </w:t>
      </w:r>
      <w:r>
        <w:t xml:space="preserve">data on a basis of which the forecast has been generated.  </w:t>
      </w:r>
    </w:p>
    <w:p w14:paraId="368A3A97" w14:textId="0BA93C57" w:rsidR="00916881" w:rsidRDefault="00916881" w:rsidP="00F63174">
      <w:pPr>
        <w:pStyle w:val="Caption"/>
        <w:spacing w:before="0" w:after="120"/>
        <w:ind w:left="187" w:hanging="187"/>
        <w:outlineLvl w:val="0"/>
      </w:pPr>
      <w:bookmarkStart w:id="3940" w:name="_Toc128631137"/>
      <w:r>
        <w:t xml:space="preserve">Table </w:t>
      </w:r>
      <w:r w:rsidR="00027408">
        <w:fldChar w:fldCharType="begin"/>
      </w:r>
      <w:r>
        <w:instrText xml:space="preserve"> SEQ "Table" \*Arabic </w:instrText>
      </w:r>
      <w:r w:rsidR="00027408">
        <w:fldChar w:fldCharType="separate"/>
      </w:r>
      <w:r w:rsidR="00D57607">
        <w:rPr>
          <w:noProof/>
        </w:rPr>
        <w:t>183</w:t>
      </w:r>
      <w:r w:rsidR="00027408">
        <w:rPr>
          <w:noProof/>
        </w:rPr>
        <w:fldChar w:fldCharType="end"/>
      </w:r>
      <w:r>
        <w:t>: Forcast Definition Description</w:t>
      </w:r>
      <w:bookmarkEnd w:id="39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41FB6D8"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6FF6795C"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D9ABBB3" w14:textId="77777777" w:rsidR="00916881" w:rsidRDefault="00916881" w:rsidP="00884F3A">
            <w:pPr>
              <w:pStyle w:val="TableHeading"/>
            </w:pPr>
            <w:r>
              <w:t>Description</w:t>
            </w:r>
          </w:p>
        </w:tc>
      </w:tr>
      <w:tr w:rsidR="00916881" w14:paraId="52C7BDC7" w14:textId="77777777" w:rsidTr="0009567D">
        <w:trPr>
          <w:cantSplit/>
          <w:trHeight w:val="135"/>
        </w:trPr>
        <w:tc>
          <w:tcPr>
            <w:tcW w:w="2570" w:type="dxa"/>
            <w:tcBorders>
              <w:top w:val="single" w:sz="4" w:space="0" w:color="000000"/>
              <w:left w:val="single" w:sz="4" w:space="0" w:color="000000"/>
              <w:bottom w:val="single" w:sz="4" w:space="0" w:color="000000"/>
            </w:tcBorders>
          </w:tcPr>
          <w:p w14:paraId="1FB636C4" w14:textId="77777777" w:rsidR="00916881" w:rsidRPr="00884F3A" w:rsidRDefault="00916881" w:rsidP="00884F3A">
            <w:pPr>
              <w:pStyle w:val="TableBody"/>
              <w:rPr>
                <w:b/>
                <w:bCs/>
              </w:rPr>
            </w:pPr>
            <w:r w:rsidRPr="00884F3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FDB7FEE" w14:textId="0B2DD38A" w:rsidR="00916881" w:rsidRDefault="00916881" w:rsidP="00884F3A">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884F3A"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AF30ED3" w14:textId="77777777" w:rsidTr="0009567D">
        <w:trPr>
          <w:cantSplit/>
          <w:trHeight w:val="135"/>
        </w:trPr>
        <w:tc>
          <w:tcPr>
            <w:tcW w:w="2570" w:type="dxa"/>
            <w:tcBorders>
              <w:top w:val="single" w:sz="4" w:space="0" w:color="000000"/>
              <w:left w:val="single" w:sz="4" w:space="0" w:color="000000"/>
              <w:bottom w:val="single" w:sz="4" w:space="0" w:color="000000"/>
            </w:tcBorders>
          </w:tcPr>
          <w:p w14:paraId="53C85FEC" w14:textId="77777777" w:rsidR="00916881" w:rsidRPr="00884F3A" w:rsidRDefault="00916881" w:rsidP="00884F3A">
            <w:pPr>
              <w:pStyle w:val="TableBody"/>
              <w:rPr>
                <w:b/>
                <w:bCs/>
              </w:rPr>
            </w:pPr>
            <w:r w:rsidRPr="00884F3A">
              <w:rPr>
                <w:b/>
                <w:bCs/>
              </w:rPr>
              <w:t>Forecast Definition ID</w:t>
            </w:r>
          </w:p>
        </w:tc>
        <w:tc>
          <w:tcPr>
            <w:tcW w:w="5500" w:type="dxa"/>
            <w:tcBorders>
              <w:top w:val="single" w:sz="4" w:space="0" w:color="000000"/>
              <w:left w:val="single" w:sz="4" w:space="0" w:color="000000"/>
              <w:bottom w:val="single" w:sz="4" w:space="0" w:color="000000"/>
              <w:right w:val="single" w:sz="4" w:space="0" w:color="000000"/>
            </w:tcBorders>
          </w:tcPr>
          <w:p w14:paraId="4914B866" w14:textId="6CBA2427" w:rsidR="00916881" w:rsidRDefault="00916881" w:rsidP="00884F3A">
            <w:pPr>
              <w:pStyle w:val="TableBody"/>
            </w:pPr>
            <w:r>
              <w:t xml:space="preserve">Unique alphanumeric identification of the defined forecast parameters (these parameters are defined under </w:t>
            </w:r>
            <w:r w:rsidR="007D7882">
              <w:t xml:space="preserve">the </w:t>
            </w:r>
            <w:r>
              <w:rPr>
                <w:b/>
                <w:bCs/>
              </w:rPr>
              <w:t>Processing</w:t>
            </w:r>
            <w:r>
              <w:t xml:space="preserve"> </w:t>
            </w:r>
            <w:r w:rsidRPr="007F763D">
              <w:rPr>
                <w:b/>
                <w:bCs/>
                <w:rPrChange w:id="3941" w:author="Moses, Robbie" w:date="2023-03-02T01:40:00Z">
                  <w:rPr/>
                </w:rPrChange>
              </w:rPr>
              <w:t>tab</w:t>
            </w:r>
            <w:r>
              <w:t xml:space="preserve"> </w:t>
            </w:r>
            <w:r>
              <w:rPr>
                <w:rFonts w:ascii="Wingdings" w:hAnsi="Wingdings"/>
              </w:rPr>
              <w:t></w:t>
            </w:r>
            <w:r>
              <w:t xml:space="preserve"> </w:t>
            </w:r>
            <w:r>
              <w:rPr>
                <w:b/>
                <w:bCs/>
              </w:rPr>
              <w:t>Forecas</w:t>
            </w:r>
            <w:r>
              <w:t>t).</w:t>
            </w:r>
          </w:p>
        </w:tc>
      </w:tr>
      <w:tr w:rsidR="00916881" w14:paraId="44F960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8C9277" w14:textId="77777777" w:rsidR="00916881" w:rsidRPr="00884F3A" w:rsidRDefault="00916881" w:rsidP="00884F3A">
            <w:pPr>
              <w:pStyle w:val="TableBody"/>
              <w:rPr>
                <w:b/>
                <w:bCs/>
              </w:rPr>
            </w:pPr>
            <w:r w:rsidRPr="00884F3A">
              <w:rPr>
                <w:b/>
                <w:bCs/>
              </w:rPr>
              <w:t>Description</w:t>
            </w:r>
          </w:p>
        </w:tc>
        <w:tc>
          <w:tcPr>
            <w:tcW w:w="5500" w:type="dxa"/>
            <w:tcBorders>
              <w:top w:val="single" w:sz="4" w:space="0" w:color="000000"/>
              <w:left w:val="single" w:sz="4" w:space="0" w:color="000000"/>
              <w:bottom w:val="single" w:sz="4" w:space="0" w:color="000000"/>
              <w:right w:val="single" w:sz="4" w:space="0" w:color="000000"/>
            </w:tcBorders>
          </w:tcPr>
          <w:p w14:paraId="40DBA297" w14:textId="77777777" w:rsidR="00916881" w:rsidRDefault="00916881" w:rsidP="00884F3A">
            <w:pPr>
              <w:pStyle w:val="TableBody"/>
            </w:pPr>
            <w:r>
              <w:t xml:space="preserve">Description of the selected forecast parameter set. </w:t>
            </w:r>
          </w:p>
        </w:tc>
      </w:tr>
      <w:tr w:rsidR="00916881" w14:paraId="11F041B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E50ECF" w14:textId="77777777" w:rsidR="00916881" w:rsidRPr="00884F3A" w:rsidRDefault="00916881" w:rsidP="00884F3A">
            <w:pPr>
              <w:pStyle w:val="TableBody"/>
              <w:rPr>
                <w:b/>
                <w:bCs/>
              </w:rPr>
            </w:pPr>
            <w:r w:rsidRPr="00884F3A">
              <w:rPr>
                <w:b/>
                <w:bCs/>
              </w:rPr>
              <w:lastRenderedPageBreak/>
              <w:t>History From/To</w:t>
            </w:r>
          </w:p>
        </w:tc>
        <w:tc>
          <w:tcPr>
            <w:tcW w:w="5500" w:type="dxa"/>
            <w:tcBorders>
              <w:top w:val="single" w:sz="4" w:space="0" w:color="000000"/>
              <w:left w:val="single" w:sz="4" w:space="0" w:color="000000"/>
              <w:bottom w:val="single" w:sz="4" w:space="0" w:color="000000"/>
              <w:right w:val="single" w:sz="4" w:space="0" w:color="000000"/>
            </w:tcBorders>
          </w:tcPr>
          <w:p w14:paraId="4775EC1F" w14:textId="6419662E" w:rsidR="00916881" w:rsidRDefault="00916881" w:rsidP="00884F3A">
            <w:pPr>
              <w:pStyle w:val="TableBody"/>
            </w:pPr>
            <w:r>
              <w:t xml:space="preserve">The dates of the </w:t>
            </w:r>
            <w:r w:rsidR="007D7882">
              <w:t xml:space="preserve">historical </w:t>
            </w:r>
            <w:r>
              <w:t xml:space="preserve">data </w:t>
            </w:r>
            <w:r w:rsidR="007D7882">
              <w:t xml:space="preserve">are </w:t>
            </w:r>
            <w:r>
              <w:t xml:space="preserve">on a basis of which the forecast is generated.  </w:t>
            </w:r>
          </w:p>
        </w:tc>
      </w:tr>
      <w:tr w:rsidR="00916881" w14:paraId="6EB444F3" w14:textId="77777777" w:rsidTr="0009567D">
        <w:trPr>
          <w:cantSplit/>
          <w:trHeight w:val="135"/>
        </w:trPr>
        <w:tc>
          <w:tcPr>
            <w:tcW w:w="2570" w:type="dxa"/>
            <w:tcBorders>
              <w:top w:val="single" w:sz="4" w:space="0" w:color="000000"/>
              <w:left w:val="single" w:sz="4" w:space="0" w:color="000000"/>
              <w:bottom w:val="single" w:sz="4" w:space="0" w:color="000000"/>
            </w:tcBorders>
          </w:tcPr>
          <w:p w14:paraId="49151ABC" w14:textId="77777777" w:rsidR="00916881" w:rsidRPr="00884F3A" w:rsidRDefault="00916881" w:rsidP="00884F3A">
            <w:pPr>
              <w:pStyle w:val="TableBody"/>
              <w:rPr>
                <w:b/>
                <w:bCs/>
              </w:rPr>
            </w:pPr>
            <w:r w:rsidRPr="00884F3A">
              <w:rPr>
                <w:b/>
                <w:bCs/>
              </w:rPr>
              <w:t>Forecast From/To</w:t>
            </w:r>
          </w:p>
        </w:tc>
        <w:tc>
          <w:tcPr>
            <w:tcW w:w="5500" w:type="dxa"/>
            <w:tcBorders>
              <w:top w:val="single" w:sz="4" w:space="0" w:color="000000"/>
              <w:left w:val="single" w:sz="4" w:space="0" w:color="000000"/>
              <w:bottom w:val="single" w:sz="4" w:space="0" w:color="000000"/>
              <w:right w:val="single" w:sz="4" w:space="0" w:color="000000"/>
            </w:tcBorders>
          </w:tcPr>
          <w:p w14:paraId="49AF8CAA" w14:textId="77777777" w:rsidR="00916881" w:rsidRDefault="00916881" w:rsidP="00884F3A">
            <w:pPr>
              <w:pStyle w:val="TableBody"/>
            </w:pPr>
            <w:r>
              <w:t xml:space="preserve">The dates covered by this forecast.   </w:t>
            </w:r>
          </w:p>
        </w:tc>
      </w:tr>
      <w:tr w:rsidR="00916881" w14:paraId="57F4DB3F" w14:textId="77777777" w:rsidTr="0009567D">
        <w:trPr>
          <w:cantSplit/>
          <w:trHeight w:val="135"/>
        </w:trPr>
        <w:tc>
          <w:tcPr>
            <w:tcW w:w="2570" w:type="dxa"/>
            <w:tcBorders>
              <w:top w:val="single" w:sz="4" w:space="0" w:color="000000"/>
              <w:left w:val="single" w:sz="4" w:space="0" w:color="000000"/>
              <w:bottom w:val="single" w:sz="4" w:space="0" w:color="000000"/>
            </w:tcBorders>
          </w:tcPr>
          <w:p w14:paraId="14C60D66" w14:textId="77777777" w:rsidR="00916881" w:rsidRPr="00884F3A" w:rsidRDefault="00916881" w:rsidP="00884F3A">
            <w:pPr>
              <w:pStyle w:val="TableBody"/>
              <w:rPr>
                <w:b/>
                <w:bCs/>
              </w:rPr>
            </w:pPr>
            <w:r w:rsidRPr="00884F3A">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CFCC3EC" w14:textId="77777777" w:rsidR="00916881" w:rsidRDefault="00916881" w:rsidP="00884F3A">
            <w:pPr>
              <w:pStyle w:val="TableBody"/>
            </w:pPr>
            <w:r>
              <w:t xml:space="preserve">Unique alphanumeric identification of the Cashpoint. </w:t>
            </w:r>
          </w:p>
        </w:tc>
      </w:tr>
      <w:tr w:rsidR="00916881" w14:paraId="154FC194" w14:textId="77777777" w:rsidTr="0009567D">
        <w:trPr>
          <w:cantSplit/>
          <w:trHeight w:val="135"/>
        </w:trPr>
        <w:tc>
          <w:tcPr>
            <w:tcW w:w="2570" w:type="dxa"/>
            <w:tcBorders>
              <w:top w:val="single" w:sz="4" w:space="0" w:color="000000"/>
              <w:left w:val="single" w:sz="4" w:space="0" w:color="000000"/>
              <w:bottom w:val="single" w:sz="4" w:space="0" w:color="000000"/>
            </w:tcBorders>
          </w:tcPr>
          <w:p w14:paraId="678BE7A9" w14:textId="77777777" w:rsidR="00916881" w:rsidRPr="00884F3A" w:rsidRDefault="00916881" w:rsidP="00884F3A">
            <w:pPr>
              <w:pStyle w:val="TableBody"/>
              <w:rPr>
                <w:b/>
                <w:bCs/>
              </w:rPr>
            </w:pPr>
            <w:r w:rsidRPr="00884F3A">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D432E2F" w14:textId="77777777" w:rsidR="00916881" w:rsidRDefault="00916881" w:rsidP="00884F3A">
            <w:pPr>
              <w:pStyle w:val="TableBody"/>
            </w:pPr>
            <w:r>
              <w:t xml:space="preserve">Cashpoint name.  </w:t>
            </w:r>
          </w:p>
        </w:tc>
      </w:tr>
      <w:tr w:rsidR="00916881" w14:paraId="2CB824B1" w14:textId="77777777" w:rsidTr="0009567D">
        <w:trPr>
          <w:cantSplit/>
          <w:trHeight w:val="135"/>
        </w:trPr>
        <w:tc>
          <w:tcPr>
            <w:tcW w:w="2570" w:type="dxa"/>
            <w:tcBorders>
              <w:top w:val="single" w:sz="4" w:space="0" w:color="000000"/>
              <w:left w:val="single" w:sz="4" w:space="0" w:color="000000"/>
              <w:bottom w:val="single" w:sz="4" w:space="0" w:color="000000"/>
            </w:tcBorders>
          </w:tcPr>
          <w:p w14:paraId="2FC21206" w14:textId="77777777" w:rsidR="00916881" w:rsidRPr="00884F3A" w:rsidRDefault="00916881" w:rsidP="00884F3A">
            <w:pPr>
              <w:pStyle w:val="TableBody"/>
              <w:rPr>
                <w:b/>
                <w:bCs/>
              </w:rPr>
            </w:pPr>
            <w:r w:rsidRPr="00884F3A">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433A400E" w14:textId="77777777" w:rsidR="00916881" w:rsidRDefault="00916881" w:rsidP="00884F3A">
            <w:pPr>
              <w:pStyle w:val="TableBody"/>
            </w:pPr>
            <w:r w:rsidRPr="007F763D">
              <w:rPr>
                <w:b/>
                <w:bCs/>
                <w:rPrChange w:id="3942" w:author="Moses, Robbie" w:date="2023-03-02T01:40:00Z">
                  <w:rPr/>
                </w:rPrChange>
              </w:rPr>
              <w:t>Type of Cashpoint:</w:t>
            </w:r>
            <w:r>
              <w:t xml:space="preserve"> Add Cash ATM, Replace Cash ATM, Add/Replace Cash ATM, Branch, or one of the various Advanced Device types.</w:t>
            </w:r>
          </w:p>
        </w:tc>
      </w:tr>
    </w:tbl>
    <w:p w14:paraId="2F645858" w14:textId="781909CE" w:rsidR="00916881" w:rsidRDefault="00916881" w:rsidP="00F63174">
      <w:pPr>
        <w:pStyle w:val="TopofSection"/>
        <w:spacing w:before="0" w:after="120" w:line="240" w:lineRule="auto"/>
        <w:ind w:left="187" w:hanging="187"/>
        <w:outlineLvl w:val="0"/>
        <w:rPr>
          <w:rFonts w:eastAsia="MS Mincho"/>
        </w:rPr>
      </w:pPr>
      <w:bookmarkStart w:id="3943" w:name="_Ref223304454"/>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5AC309B5" w14:textId="77777777" w:rsidR="00884F3A" w:rsidRDefault="00884F3A" w:rsidP="00DB666A">
      <w:pPr>
        <w:pStyle w:val="BodyText"/>
        <w:rPr>
          <w:rFonts w:eastAsia="MS Mincho"/>
        </w:rPr>
      </w:pPr>
      <w:bookmarkStart w:id="3944" w:name="_Ref236116732"/>
    </w:p>
    <w:p w14:paraId="379DEABB" w14:textId="16102707" w:rsidR="00916881" w:rsidRDefault="00916881" w:rsidP="00342E12">
      <w:pPr>
        <w:pStyle w:val="Heading2"/>
        <w:rPr>
          <w:rFonts w:eastAsia="MS Mincho"/>
        </w:rPr>
      </w:pPr>
      <w:bookmarkStart w:id="3945" w:name="_Toc128718799"/>
      <w:r>
        <w:rPr>
          <w:rFonts w:eastAsia="MS Mincho"/>
        </w:rPr>
        <w:t>Expired Forecasts</w:t>
      </w:r>
      <w:bookmarkEnd w:id="3943"/>
      <w:bookmarkEnd w:id="3944"/>
      <w:bookmarkEnd w:id="3945"/>
    </w:p>
    <w:p w14:paraId="4042DBB4" w14:textId="3D71CD60" w:rsidR="00916881" w:rsidRDefault="00916881" w:rsidP="00884F3A">
      <w:pPr>
        <w:pStyle w:val="BodyText"/>
      </w:pPr>
      <w:r>
        <w:t xml:space="preserve">This report displays a list of each Cashpoint and its last forecast date, which means this forecast was generated for a period that finishes on that date. Based on the forecast period, the system builds up a planned horizon for each Cashpoint. Therefore, when forecasts are close to the expiration date, it is important to immediately generate a new forecast period to enable the system to rebuild a new horizon. </w:t>
      </w:r>
    </w:p>
    <w:p w14:paraId="5FF36513" w14:textId="49B2D496" w:rsidR="00916881" w:rsidRDefault="00916881" w:rsidP="00884F3A">
      <w:pPr>
        <w:pStyle w:val="BodyText"/>
      </w:pPr>
      <w:r>
        <w:t xml:space="preserve">It is recommended to run </w:t>
      </w:r>
      <w:r w:rsidR="007D7882">
        <w:t xml:space="preserve">the </w:t>
      </w:r>
      <w:r>
        <w:t xml:space="preserve">Expired Forecasts report at least </w:t>
      </w:r>
      <w:r w:rsidR="00EC1C3F">
        <w:t xml:space="preserve">every </w:t>
      </w:r>
      <w:r w:rsidR="00B51B3B">
        <w:t>month and</w:t>
      </w:r>
      <w:r>
        <w:t xml:space="preserve"> take note of when the forecasts expire so that the forecast could be regenerated </w:t>
      </w:r>
      <w:r w:rsidR="00EC1C3F">
        <w:t>before</w:t>
      </w:r>
      <w:r>
        <w:t xml:space="preserve"> expiration.</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4B4D35E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2AEAF40B"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FB2990D" wp14:editId="11A66204">
                      <wp:extent cx="496570" cy="504190"/>
                      <wp:effectExtent l="1270" t="3810" r="6985" b="6350"/>
                      <wp:docPr id="19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96" name="Rectangle 9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7" name="Freeform 9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8" name="Freeform 9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F5A0467" id="Group 9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eetRoAABC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">
                      <v:rect id="Rectangle 9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" filled="f" stroked="f">
                        <v:stroke joinstyle="round"/>
                      </v:rect>
                      <v:shape id="Freeform 9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12A12676" w14:textId="70CBE8E6" w:rsidR="00916881" w:rsidRDefault="00916881" w:rsidP="00884F3A">
            <w:pPr>
              <w:pStyle w:val="TableNote"/>
            </w:pPr>
            <w:r>
              <w:rPr>
                <w:b/>
                <w:bCs/>
              </w:rPr>
              <w:t>Note</w:t>
            </w:r>
            <w:r>
              <w:t xml:space="preserve">:  Recommendations will not run for Cashpoints with expired forecasts (less than 45 days for ATMs and less than 60 days for branches). Therefore, it is critical to regenerate </w:t>
            </w:r>
            <w:r w:rsidR="00EC1C3F">
              <w:t xml:space="preserve">the </w:t>
            </w:r>
            <w:r>
              <w:t>forecast once expired forecasts are identified by this report.</w:t>
            </w:r>
          </w:p>
        </w:tc>
      </w:tr>
    </w:tbl>
    <w:p w14:paraId="6C192811" w14:textId="77777777" w:rsidR="00916881" w:rsidRDefault="00916881" w:rsidP="00DB666A">
      <w:pPr>
        <w:pStyle w:val="BodyText"/>
      </w:pPr>
    </w:p>
    <w:p w14:paraId="1C2315E1" w14:textId="5FB7D6B6" w:rsidR="00916881" w:rsidRDefault="00916881" w:rsidP="00F63174">
      <w:pPr>
        <w:pStyle w:val="Caption"/>
        <w:spacing w:before="0" w:after="120"/>
        <w:ind w:left="187" w:hanging="187"/>
        <w:outlineLvl w:val="0"/>
      </w:pPr>
      <w:bookmarkStart w:id="3946" w:name="_Toc128631138"/>
      <w:r>
        <w:t xml:space="preserve">Table </w:t>
      </w:r>
      <w:r w:rsidR="00027408">
        <w:fldChar w:fldCharType="begin"/>
      </w:r>
      <w:r>
        <w:instrText xml:space="preserve"> SEQ "Table" \*Arabic </w:instrText>
      </w:r>
      <w:r w:rsidR="00027408">
        <w:fldChar w:fldCharType="separate"/>
      </w:r>
      <w:r w:rsidR="00D57607">
        <w:rPr>
          <w:noProof/>
        </w:rPr>
        <w:t>184</w:t>
      </w:r>
      <w:r w:rsidR="00027408">
        <w:rPr>
          <w:noProof/>
        </w:rPr>
        <w:fldChar w:fldCharType="end"/>
      </w:r>
      <w:r>
        <w:t>: Expired Forecasts Description</w:t>
      </w:r>
      <w:bookmarkEnd w:id="394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2F8177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090B1C67" w14:textId="77777777" w:rsidR="00916881" w:rsidRDefault="00916881" w:rsidP="00884F3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A4D4FB9" w14:textId="77777777" w:rsidR="00916881" w:rsidRDefault="00916881" w:rsidP="00884F3A">
            <w:pPr>
              <w:pStyle w:val="TableHeading"/>
            </w:pPr>
            <w:r>
              <w:t>Description</w:t>
            </w:r>
          </w:p>
        </w:tc>
      </w:tr>
      <w:tr w:rsidR="00916881" w14:paraId="0DE90AFC" w14:textId="77777777" w:rsidTr="0009567D">
        <w:trPr>
          <w:cantSplit/>
          <w:trHeight w:val="135"/>
        </w:trPr>
        <w:tc>
          <w:tcPr>
            <w:tcW w:w="2570" w:type="dxa"/>
            <w:tcBorders>
              <w:top w:val="single" w:sz="4" w:space="0" w:color="000000"/>
              <w:left w:val="single" w:sz="4" w:space="0" w:color="000000"/>
              <w:bottom w:val="single" w:sz="4" w:space="0" w:color="000000"/>
            </w:tcBorders>
          </w:tcPr>
          <w:p w14:paraId="12A81C7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4391BB7" w14:textId="76C0D91A"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57D57A38" w14:textId="77777777" w:rsidTr="0009567D">
        <w:trPr>
          <w:cantSplit/>
          <w:trHeight w:val="135"/>
        </w:trPr>
        <w:tc>
          <w:tcPr>
            <w:tcW w:w="2570" w:type="dxa"/>
            <w:tcBorders>
              <w:top w:val="single" w:sz="4" w:space="0" w:color="000000"/>
              <w:left w:val="single" w:sz="4" w:space="0" w:color="000000"/>
              <w:bottom w:val="single" w:sz="4" w:space="0" w:color="000000"/>
            </w:tcBorders>
          </w:tcPr>
          <w:p w14:paraId="40570E4F"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CCBF58" w14:textId="77777777" w:rsidR="00916881" w:rsidRDefault="00916881" w:rsidP="00BC131B">
            <w:pPr>
              <w:pStyle w:val="TableBody"/>
            </w:pPr>
            <w:r>
              <w:t xml:space="preserve">Unique alphanumeric identification of the Cashpoint. </w:t>
            </w:r>
          </w:p>
        </w:tc>
      </w:tr>
      <w:tr w:rsidR="00916881" w14:paraId="7B5327EF" w14:textId="77777777" w:rsidTr="0009567D">
        <w:trPr>
          <w:cantSplit/>
          <w:trHeight w:val="135"/>
        </w:trPr>
        <w:tc>
          <w:tcPr>
            <w:tcW w:w="2570" w:type="dxa"/>
            <w:tcBorders>
              <w:top w:val="single" w:sz="4" w:space="0" w:color="000000"/>
              <w:left w:val="single" w:sz="4" w:space="0" w:color="000000"/>
              <w:bottom w:val="single" w:sz="4" w:space="0" w:color="000000"/>
            </w:tcBorders>
          </w:tcPr>
          <w:p w14:paraId="33BE9BB9"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3268D8D5" w14:textId="77777777" w:rsidR="00916881" w:rsidRDefault="00916881" w:rsidP="00BC131B">
            <w:pPr>
              <w:pStyle w:val="TableBody"/>
            </w:pPr>
            <w:r>
              <w:t xml:space="preserve">Name of the Cashpoint. </w:t>
            </w:r>
          </w:p>
        </w:tc>
      </w:tr>
      <w:tr w:rsidR="00916881" w14:paraId="3325F3DA" w14:textId="77777777" w:rsidTr="0009567D">
        <w:trPr>
          <w:cantSplit/>
          <w:trHeight w:val="135"/>
        </w:trPr>
        <w:tc>
          <w:tcPr>
            <w:tcW w:w="2570" w:type="dxa"/>
            <w:tcBorders>
              <w:top w:val="single" w:sz="4" w:space="0" w:color="000000"/>
              <w:left w:val="single" w:sz="4" w:space="0" w:color="000000"/>
              <w:bottom w:val="single" w:sz="4" w:space="0" w:color="000000"/>
            </w:tcBorders>
          </w:tcPr>
          <w:p w14:paraId="403003BF" w14:textId="77777777" w:rsidR="00916881" w:rsidRPr="00BC131B" w:rsidRDefault="00916881" w:rsidP="00BC131B">
            <w:pPr>
              <w:pStyle w:val="TableBody"/>
              <w:rPr>
                <w:b/>
                <w:bCs/>
              </w:rPr>
            </w:pPr>
            <w:r w:rsidRPr="00BC131B">
              <w:rPr>
                <w:b/>
                <w:bCs/>
              </w:rPr>
              <w:t>Last Forecasted Date</w:t>
            </w:r>
          </w:p>
        </w:tc>
        <w:tc>
          <w:tcPr>
            <w:tcW w:w="5500" w:type="dxa"/>
            <w:tcBorders>
              <w:top w:val="single" w:sz="4" w:space="0" w:color="000000"/>
              <w:left w:val="single" w:sz="4" w:space="0" w:color="000000"/>
              <w:bottom w:val="single" w:sz="4" w:space="0" w:color="000000"/>
              <w:right w:val="single" w:sz="4" w:space="0" w:color="000000"/>
            </w:tcBorders>
          </w:tcPr>
          <w:p w14:paraId="0D0C7D0C" w14:textId="77777777" w:rsidR="00916881" w:rsidRDefault="00916881" w:rsidP="00BC131B">
            <w:pPr>
              <w:pStyle w:val="TableBody"/>
            </w:pPr>
            <w:r>
              <w:t>The date of the last forecast.</w:t>
            </w:r>
          </w:p>
        </w:tc>
      </w:tr>
      <w:tr w:rsidR="00916881" w14:paraId="389E165F" w14:textId="77777777" w:rsidTr="0009567D">
        <w:trPr>
          <w:cantSplit/>
          <w:trHeight w:val="135"/>
        </w:trPr>
        <w:tc>
          <w:tcPr>
            <w:tcW w:w="2570" w:type="dxa"/>
            <w:tcBorders>
              <w:top w:val="single" w:sz="4" w:space="0" w:color="000000"/>
              <w:left w:val="single" w:sz="4" w:space="0" w:color="000000"/>
              <w:bottom w:val="single" w:sz="4" w:space="0" w:color="000000"/>
            </w:tcBorders>
          </w:tcPr>
          <w:p w14:paraId="5208B867" w14:textId="77777777" w:rsidR="00916881" w:rsidRPr="00BC131B" w:rsidRDefault="00916881" w:rsidP="00BC131B">
            <w:pPr>
              <w:pStyle w:val="TableBody"/>
              <w:rPr>
                <w:b/>
                <w:bCs/>
              </w:rPr>
            </w:pPr>
            <w:r w:rsidRPr="00BC131B">
              <w:rPr>
                <w:b/>
                <w:bCs/>
              </w:rPr>
              <w:lastRenderedPageBreak/>
              <w:t>Status</w:t>
            </w:r>
          </w:p>
        </w:tc>
        <w:tc>
          <w:tcPr>
            <w:tcW w:w="5500" w:type="dxa"/>
            <w:tcBorders>
              <w:top w:val="single" w:sz="4" w:space="0" w:color="000000"/>
              <w:left w:val="single" w:sz="4" w:space="0" w:color="000000"/>
              <w:bottom w:val="single" w:sz="4" w:space="0" w:color="000000"/>
              <w:right w:val="single" w:sz="4" w:space="0" w:color="000000"/>
            </w:tcBorders>
          </w:tcPr>
          <w:p w14:paraId="339728D3" w14:textId="59B2B2B8" w:rsidR="00916881" w:rsidRDefault="00916881" w:rsidP="00BC131B">
            <w:pPr>
              <w:pStyle w:val="TableBody"/>
              <w:rPr>
                <w:rFonts w:eastAsia="MS Mincho"/>
              </w:rPr>
            </w:pPr>
            <w:r>
              <w:rPr>
                <w:rFonts w:eastAsia="MS Mincho"/>
              </w:rPr>
              <w:t xml:space="preserve">The status of the forecast is indicated in </w:t>
            </w:r>
            <w:r w:rsidR="00EC1C3F">
              <w:rPr>
                <w:rFonts w:eastAsia="MS Mincho"/>
              </w:rPr>
              <w:t xml:space="preserve">the </w:t>
            </w:r>
            <w:r>
              <w:rPr>
                <w:rFonts w:eastAsia="MS Mincho"/>
              </w:rPr>
              <w:t xml:space="preserve">green or red legend. </w:t>
            </w:r>
          </w:p>
          <w:p w14:paraId="49060596" w14:textId="6C9249DE" w:rsidR="00916881" w:rsidRDefault="00916881" w:rsidP="00BC131B">
            <w:pPr>
              <w:pStyle w:val="TableBody"/>
              <w:rPr>
                <w:rFonts w:eastAsia="MS Mincho"/>
              </w:rPr>
            </w:pPr>
            <w:r w:rsidRPr="007F763D">
              <w:rPr>
                <w:rFonts w:eastAsia="MS Mincho"/>
                <w:b/>
                <w:bCs/>
                <w:rPrChange w:id="3947" w:author="Moses, Robbie" w:date="2023-03-02T01:42:00Z">
                  <w:rPr>
                    <w:rFonts w:eastAsia="MS Mincho"/>
                  </w:rPr>
                </w:rPrChange>
              </w:rPr>
              <w:t>Red</w:t>
            </w:r>
            <w:r>
              <w:rPr>
                <w:rFonts w:eastAsia="MS Mincho"/>
              </w:rPr>
              <w:t xml:space="preserve"> indicates that Cashpoint has an expired forecast.</w:t>
            </w:r>
          </w:p>
          <w:p w14:paraId="07112AA8" w14:textId="4328BF83" w:rsidR="00916881" w:rsidRDefault="00916881" w:rsidP="00BC131B">
            <w:pPr>
              <w:pStyle w:val="TableBody"/>
              <w:rPr>
                <w:rFonts w:eastAsia="MS Mincho"/>
              </w:rPr>
            </w:pPr>
            <w:r w:rsidRPr="007F763D">
              <w:rPr>
                <w:rFonts w:eastAsia="MS Mincho"/>
                <w:b/>
                <w:bCs/>
                <w:rPrChange w:id="3948" w:author="Moses, Robbie" w:date="2023-03-02T01:42:00Z">
                  <w:rPr>
                    <w:rFonts w:eastAsia="MS Mincho"/>
                  </w:rPr>
                </w:rPrChange>
              </w:rPr>
              <w:t>Green</w:t>
            </w:r>
            <w:r>
              <w:rPr>
                <w:rFonts w:eastAsia="MS Mincho"/>
              </w:rPr>
              <w:t xml:space="preserve"> indicates that Cashpoint’s forecast has not expired yet.</w:t>
            </w:r>
          </w:p>
        </w:tc>
      </w:tr>
    </w:tbl>
    <w:p w14:paraId="23CCFBDA" w14:textId="2128253B" w:rsidR="00916881" w:rsidRDefault="00916881" w:rsidP="00F63174">
      <w:pPr>
        <w:pStyle w:val="TopofSection"/>
        <w:spacing w:before="0" w:after="120" w:line="240" w:lineRule="auto"/>
        <w:ind w:left="187" w:hanging="187"/>
        <w:outlineLvl w:val="0"/>
        <w:rPr>
          <w:rFonts w:eastAsia="MS Mincho"/>
        </w:rPr>
      </w:pPr>
      <w:bookmarkStart w:id="3949" w:name="_Ref223304457"/>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1D54ACF6" w14:textId="77777777" w:rsidR="00BC131B" w:rsidRDefault="00BC131B" w:rsidP="00DB666A">
      <w:pPr>
        <w:pStyle w:val="BodyText"/>
        <w:rPr>
          <w:rFonts w:eastAsia="MS Mincho"/>
        </w:rPr>
      </w:pPr>
      <w:bookmarkStart w:id="3950" w:name="_Ref236116733"/>
    </w:p>
    <w:p w14:paraId="09E69CA9" w14:textId="69688550" w:rsidR="00916881" w:rsidRDefault="00916881" w:rsidP="00342E12">
      <w:pPr>
        <w:pStyle w:val="Heading2"/>
        <w:rPr>
          <w:rFonts w:eastAsia="MS Mincho"/>
        </w:rPr>
      </w:pPr>
      <w:bookmarkStart w:id="3951" w:name="_Toc128718800"/>
      <w:r>
        <w:rPr>
          <w:rFonts w:eastAsia="MS Mincho"/>
        </w:rPr>
        <w:t>Forecast Health</w:t>
      </w:r>
      <w:bookmarkEnd w:id="3949"/>
      <w:bookmarkEnd w:id="3950"/>
      <w:bookmarkEnd w:id="3951"/>
    </w:p>
    <w:p w14:paraId="6F14B74A" w14:textId="11C87100" w:rsidR="00916881" w:rsidRDefault="00916881" w:rsidP="00BC131B">
      <w:pPr>
        <w:pStyle w:val="BodyText"/>
      </w:pPr>
      <w:r>
        <w:t xml:space="preserve">The network forecast health is determined by </w:t>
      </w:r>
      <w:r w:rsidR="00EC1C3F">
        <w:t xml:space="preserve">a </w:t>
      </w:r>
      <w:r>
        <w:t>value indicating the quality of the prediction comparing actual versus forecast demand. Forecast health for branches can be run for withdrawals, deposits, and net demand. The network forecast health report uses a combination of:</w:t>
      </w:r>
    </w:p>
    <w:p w14:paraId="08C87F0F" w14:textId="2D805776" w:rsidR="00916881" w:rsidRDefault="00BC131B" w:rsidP="00BC131B">
      <w:pPr>
        <w:pStyle w:val="ListBullet"/>
      </w:pPr>
      <w:r>
        <w:t>All</w:t>
      </w:r>
      <w:r w:rsidR="00916881">
        <w:t xml:space="preserve"> the Cashpoint historical data.</w:t>
      </w:r>
    </w:p>
    <w:p w14:paraId="0EBF0897" w14:textId="0D47D3CB" w:rsidR="00916881" w:rsidRDefault="00916881" w:rsidP="00BC131B">
      <w:pPr>
        <w:pStyle w:val="ListBullet"/>
      </w:pPr>
      <w:r>
        <w:t xml:space="preserve">The historical data </w:t>
      </w:r>
      <w:r w:rsidR="00EC1C3F">
        <w:t xml:space="preserve">is </w:t>
      </w:r>
      <w:r>
        <w:t>defined in the horizon ID.</w:t>
      </w:r>
    </w:p>
    <w:p w14:paraId="51B94DCA" w14:textId="1794C600" w:rsidR="00916881" w:rsidRDefault="00916881" w:rsidP="00BC131B">
      <w:pPr>
        <w:pStyle w:val="ListBullet"/>
      </w:pPr>
      <w:r>
        <w:t xml:space="preserve">The same time frame </w:t>
      </w:r>
      <w:r w:rsidR="000E57A8">
        <w:t xml:space="preserve">as </w:t>
      </w:r>
      <w:r>
        <w:t xml:space="preserve">the prior year (if available). </w:t>
      </w:r>
    </w:p>
    <w:p w14:paraId="4CEA1C6B" w14:textId="64488C20" w:rsidR="00916881" w:rsidRDefault="00916881" w:rsidP="00BC131B">
      <w:pPr>
        <w:pStyle w:val="BodyText"/>
      </w:pPr>
      <w:r w:rsidRPr="00BC131B">
        <w:rPr>
          <w:rStyle w:val="BodyTextChar"/>
        </w:rPr>
        <w:t xml:space="preserve">Usually, a Forecast Health value of over 70% is considered acceptable, however, it depends on </w:t>
      </w:r>
      <w:r w:rsidR="000E57A8" w:rsidRPr="00BC131B">
        <w:rPr>
          <w:rStyle w:val="BodyTextChar"/>
        </w:rPr>
        <w:t xml:space="preserve">the </w:t>
      </w:r>
      <w:r w:rsidRPr="00BC131B">
        <w:rPr>
          <w:rStyle w:val="BodyTextChar"/>
        </w:rPr>
        <w:t xml:space="preserve">internal policies of each institution. As analysts get more experience with their forecast quality, this rate can be set higher. Cashpoints with </w:t>
      </w:r>
      <w:r w:rsidR="000E57A8" w:rsidRPr="00BC131B">
        <w:rPr>
          <w:rStyle w:val="BodyTextChar"/>
        </w:rPr>
        <w:t xml:space="preserve">a </w:t>
      </w:r>
      <w:r w:rsidRPr="00BC131B">
        <w:rPr>
          <w:rStyle w:val="BodyTextChar"/>
        </w:rPr>
        <w:t xml:space="preserve">correlation under 70% must be </w:t>
      </w:r>
      <w:r w:rsidR="00384B8D" w:rsidRPr="00BC131B">
        <w:rPr>
          <w:rStyle w:val="BodyTextChar"/>
        </w:rPr>
        <w:t>analysed</w:t>
      </w:r>
      <w:r w:rsidRPr="00BC131B">
        <w:rPr>
          <w:rStyle w:val="BodyTextChar"/>
        </w:rPr>
        <w:t xml:space="preserve"> to improve the forecast health up to 70% or over. In some cases, achieving high correlations is not under the user</w:t>
      </w:r>
      <w:r w:rsidR="000E57A8" w:rsidRPr="00BC131B">
        <w:rPr>
          <w:rStyle w:val="BodyTextChar"/>
        </w:rPr>
        <w:t>'s</w:t>
      </w:r>
      <w:r w:rsidRPr="00BC131B">
        <w:rPr>
          <w:rStyle w:val="BodyTextChar"/>
        </w:rPr>
        <w:t xml:space="preserve"> control and this will be related to </w:t>
      </w:r>
      <w:r w:rsidR="00597830" w:rsidRPr="00BC131B">
        <w:rPr>
          <w:rStyle w:val="BodyTextChar"/>
        </w:rPr>
        <w:t xml:space="preserve">a </w:t>
      </w:r>
      <w:r w:rsidRPr="00BC131B">
        <w:rPr>
          <w:rStyle w:val="BodyTextChar"/>
        </w:rPr>
        <w:t xml:space="preserve">lack of stability in demand. In this case, other adjustments must be selected to ensure the Cashpoints are protected </w:t>
      </w:r>
      <w:r w:rsidR="00597830" w:rsidRPr="00BC131B">
        <w:rPr>
          <w:rStyle w:val="BodyTextChar"/>
        </w:rPr>
        <w:t xml:space="preserve">from </w:t>
      </w:r>
      <w:r w:rsidRPr="00BC131B">
        <w:rPr>
          <w:rStyle w:val="BodyTextChar"/>
        </w:rPr>
        <w:t>unexpected demand</w:t>
      </w:r>
      <w:r>
        <w:t>.</w:t>
      </w:r>
    </w:p>
    <w:p w14:paraId="42CBEE81" w14:textId="77777777" w:rsidR="00BC131B" w:rsidRDefault="00BC131B" w:rsidP="00DB666A">
      <w:pPr>
        <w:pStyle w:val="BodyText"/>
      </w:pPr>
    </w:p>
    <w:p w14:paraId="4C510D23" w14:textId="13559C18" w:rsidR="00916881" w:rsidRDefault="00916881" w:rsidP="00F63174">
      <w:pPr>
        <w:pStyle w:val="Caption"/>
        <w:spacing w:before="0" w:after="120"/>
        <w:ind w:left="187" w:hanging="187"/>
        <w:outlineLvl w:val="0"/>
      </w:pPr>
      <w:bookmarkStart w:id="3952" w:name="_Toc128631139"/>
      <w:r>
        <w:t xml:space="preserve">Table </w:t>
      </w:r>
      <w:r w:rsidR="00027408">
        <w:fldChar w:fldCharType="begin"/>
      </w:r>
      <w:r>
        <w:instrText xml:space="preserve"> SEQ "Table" \*Arabic </w:instrText>
      </w:r>
      <w:r w:rsidR="00027408">
        <w:fldChar w:fldCharType="separate"/>
      </w:r>
      <w:r w:rsidR="00D57607">
        <w:rPr>
          <w:noProof/>
        </w:rPr>
        <w:t>185</w:t>
      </w:r>
      <w:r w:rsidR="00027408">
        <w:rPr>
          <w:noProof/>
        </w:rPr>
        <w:fldChar w:fldCharType="end"/>
      </w:r>
      <w:r>
        <w:t>: Forecast Health Description</w:t>
      </w:r>
      <w:bookmarkEnd w:id="3952"/>
      <w:r>
        <w:t xml:space="preserve"> </w:t>
      </w:r>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A0020E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C71D081"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558C812" w14:textId="77777777" w:rsidR="00916881" w:rsidRDefault="00916881" w:rsidP="00BC131B">
            <w:pPr>
              <w:pStyle w:val="TableHeading"/>
            </w:pPr>
            <w:r>
              <w:t>Description</w:t>
            </w:r>
          </w:p>
        </w:tc>
      </w:tr>
      <w:tr w:rsidR="00916881" w14:paraId="78D75CF2" w14:textId="77777777" w:rsidTr="0009567D">
        <w:trPr>
          <w:cantSplit/>
          <w:trHeight w:val="135"/>
        </w:trPr>
        <w:tc>
          <w:tcPr>
            <w:tcW w:w="2570" w:type="dxa"/>
            <w:tcBorders>
              <w:top w:val="single" w:sz="4" w:space="0" w:color="000000"/>
              <w:left w:val="single" w:sz="4" w:space="0" w:color="000000"/>
              <w:bottom w:val="single" w:sz="4" w:space="0" w:color="000000"/>
            </w:tcBorders>
          </w:tcPr>
          <w:p w14:paraId="41FAE08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0F8B94C7" w14:textId="35DD8159"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r>
              <w:t xml:space="preserve"> </w:t>
            </w:r>
          </w:p>
        </w:tc>
      </w:tr>
      <w:tr w:rsidR="00916881" w14:paraId="39B8882C" w14:textId="77777777" w:rsidTr="0009567D">
        <w:trPr>
          <w:cantSplit/>
          <w:trHeight w:val="135"/>
        </w:trPr>
        <w:tc>
          <w:tcPr>
            <w:tcW w:w="2570" w:type="dxa"/>
            <w:tcBorders>
              <w:top w:val="single" w:sz="4" w:space="0" w:color="000000"/>
              <w:left w:val="single" w:sz="4" w:space="0" w:color="000000"/>
              <w:bottom w:val="single" w:sz="4" w:space="0" w:color="000000"/>
            </w:tcBorders>
          </w:tcPr>
          <w:p w14:paraId="7915BB21"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1B8CDB5" w14:textId="77777777" w:rsidR="00916881" w:rsidRDefault="00916881" w:rsidP="00BC131B">
            <w:pPr>
              <w:pStyle w:val="TableBody"/>
            </w:pPr>
            <w:r>
              <w:t xml:space="preserve">Unique alphanumeric identification of the Cashpoint. </w:t>
            </w:r>
          </w:p>
        </w:tc>
      </w:tr>
      <w:tr w:rsidR="00916881" w14:paraId="5970730A" w14:textId="77777777" w:rsidTr="0009567D">
        <w:trPr>
          <w:cantSplit/>
          <w:trHeight w:val="135"/>
        </w:trPr>
        <w:tc>
          <w:tcPr>
            <w:tcW w:w="2570" w:type="dxa"/>
            <w:tcBorders>
              <w:top w:val="single" w:sz="4" w:space="0" w:color="000000"/>
              <w:left w:val="single" w:sz="4" w:space="0" w:color="000000"/>
              <w:bottom w:val="single" w:sz="4" w:space="0" w:color="000000"/>
            </w:tcBorders>
          </w:tcPr>
          <w:p w14:paraId="774CDDA4" w14:textId="77777777" w:rsidR="00916881" w:rsidRPr="00BC131B" w:rsidRDefault="00916881" w:rsidP="00BC131B">
            <w:pPr>
              <w:pStyle w:val="TableBody"/>
              <w:rPr>
                <w:b/>
                <w:bCs/>
              </w:rPr>
            </w:pPr>
            <w:r w:rsidRPr="00BC131B">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5ADFDEBA" w14:textId="77777777" w:rsidR="00916881" w:rsidRDefault="00916881" w:rsidP="00BC131B">
            <w:pPr>
              <w:pStyle w:val="TableBody"/>
            </w:pPr>
            <w:r>
              <w:t xml:space="preserve">Cashpoint type: Branch or ATM. </w:t>
            </w:r>
          </w:p>
        </w:tc>
      </w:tr>
      <w:tr w:rsidR="00916881" w14:paraId="4F8E35C6" w14:textId="77777777" w:rsidTr="0009567D">
        <w:trPr>
          <w:cantSplit/>
          <w:trHeight w:val="135"/>
        </w:trPr>
        <w:tc>
          <w:tcPr>
            <w:tcW w:w="2570" w:type="dxa"/>
            <w:tcBorders>
              <w:top w:val="single" w:sz="4" w:space="0" w:color="000000"/>
              <w:left w:val="single" w:sz="4" w:space="0" w:color="000000"/>
              <w:bottom w:val="single" w:sz="4" w:space="0" w:color="000000"/>
            </w:tcBorders>
          </w:tcPr>
          <w:p w14:paraId="49FA2EEF"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DE75AAC" w14:textId="77777777" w:rsidR="00916881" w:rsidRDefault="00916881" w:rsidP="00BC131B">
            <w:pPr>
              <w:pStyle w:val="TableBody"/>
            </w:pPr>
            <w:r>
              <w:t xml:space="preserve">Name of the Cashpoint. </w:t>
            </w:r>
          </w:p>
        </w:tc>
      </w:tr>
      <w:tr w:rsidR="00916881" w14:paraId="6A1B51F7" w14:textId="77777777" w:rsidTr="0009567D">
        <w:trPr>
          <w:cantSplit/>
          <w:trHeight w:val="135"/>
        </w:trPr>
        <w:tc>
          <w:tcPr>
            <w:tcW w:w="2570" w:type="dxa"/>
            <w:tcBorders>
              <w:top w:val="single" w:sz="4" w:space="0" w:color="000000"/>
              <w:left w:val="single" w:sz="4" w:space="0" w:color="000000"/>
              <w:bottom w:val="single" w:sz="4" w:space="0" w:color="000000"/>
            </w:tcBorders>
          </w:tcPr>
          <w:p w14:paraId="1DB1DD1A"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B7BDEB3" w14:textId="77777777" w:rsidR="00916881" w:rsidRDefault="00916881" w:rsidP="00BC131B">
            <w:pPr>
              <w:pStyle w:val="TableBody"/>
            </w:pPr>
            <w:r>
              <w:t xml:space="preserve">Currency for which the Forecast Health details are reported.  </w:t>
            </w:r>
          </w:p>
        </w:tc>
      </w:tr>
      <w:tr w:rsidR="00916881" w14:paraId="4ED98781" w14:textId="77777777" w:rsidTr="0009567D">
        <w:trPr>
          <w:cantSplit/>
          <w:trHeight w:val="135"/>
        </w:trPr>
        <w:tc>
          <w:tcPr>
            <w:tcW w:w="2570" w:type="dxa"/>
            <w:tcBorders>
              <w:top w:val="single" w:sz="4" w:space="0" w:color="000000"/>
              <w:left w:val="single" w:sz="4" w:space="0" w:color="000000"/>
              <w:bottom w:val="single" w:sz="4" w:space="0" w:color="000000"/>
            </w:tcBorders>
          </w:tcPr>
          <w:p w14:paraId="352461E0" w14:textId="77777777" w:rsidR="00916881" w:rsidRPr="00BC131B" w:rsidRDefault="00916881" w:rsidP="00BC131B">
            <w:pPr>
              <w:pStyle w:val="TableBody"/>
              <w:rPr>
                <w:b/>
                <w:bCs/>
              </w:rPr>
            </w:pPr>
            <w:r w:rsidRPr="00BC131B">
              <w:rPr>
                <w:b/>
                <w:bCs/>
              </w:rPr>
              <w:lastRenderedPageBreak/>
              <w:t>Withdrawals / Deposits / Net Demand Forecast Health</w:t>
            </w:r>
          </w:p>
        </w:tc>
        <w:tc>
          <w:tcPr>
            <w:tcW w:w="5500" w:type="dxa"/>
            <w:tcBorders>
              <w:top w:val="single" w:sz="4" w:space="0" w:color="000000"/>
              <w:left w:val="single" w:sz="4" w:space="0" w:color="000000"/>
              <w:bottom w:val="single" w:sz="4" w:space="0" w:color="000000"/>
              <w:right w:val="single" w:sz="4" w:space="0" w:color="000000"/>
            </w:tcBorders>
          </w:tcPr>
          <w:p w14:paraId="4FCB8C7D" w14:textId="77777777" w:rsidR="00916881" w:rsidRDefault="00916881" w:rsidP="00BC131B">
            <w:pPr>
              <w:pStyle w:val="TableBody"/>
            </w:pPr>
            <w:r>
              <w:t xml:space="preserve">A measure of accuracy between forecasted and actual value. </w:t>
            </w:r>
          </w:p>
        </w:tc>
      </w:tr>
    </w:tbl>
    <w:p w14:paraId="0A302F84" w14:textId="0DB801C9" w:rsidR="00916881" w:rsidRDefault="00916881" w:rsidP="00F63174">
      <w:pPr>
        <w:pStyle w:val="TopofSection"/>
        <w:spacing w:before="0" w:after="120" w:line="240" w:lineRule="auto"/>
        <w:ind w:left="187" w:hanging="187"/>
        <w:outlineLvl w:val="0"/>
      </w:pPr>
      <w:bookmarkStart w:id="3953" w:name="_Ref223304458"/>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B043EA3" w14:textId="77777777" w:rsidR="00BC131B" w:rsidRDefault="00BC131B" w:rsidP="00DB666A">
      <w:pPr>
        <w:pStyle w:val="BodyText"/>
      </w:pPr>
      <w:bookmarkStart w:id="3954" w:name="_Ref236116734"/>
    </w:p>
    <w:p w14:paraId="759B91A6" w14:textId="23C05A76" w:rsidR="00916881" w:rsidRDefault="00916881" w:rsidP="00342E12">
      <w:pPr>
        <w:pStyle w:val="Heading2"/>
      </w:pPr>
      <w:bookmarkStart w:id="3955" w:name="_Toc128718801"/>
      <w:r>
        <w:t>Forecast Health (Calculated)</w:t>
      </w:r>
      <w:bookmarkEnd w:id="3953"/>
      <w:bookmarkEnd w:id="3954"/>
      <w:bookmarkEnd w:id="3955"/>
    </w:p>
    <w:p w14:paraId="6C2F7E12" w14:textId="50C77359" w:rsidR="00916881" w:rsidRDefault="00916881" w:rsidP="00BC131B">
      <w:pPr>
        <w:pStyle w:val="BodyText"/>
      </w:pPr>
      <w:r w:rsidRPr="00BC131B">
        <w:rPr>
          <w:rStyle w:val="BodyTextChar"/>
        </w:rPr>
        <w:t xml:space="preserve">The calculated forecast health report provides a calculated percentage of the shared variation between forecasted and actual values for a defined period of time. The difference between the Network Forecast Health report and </w:t>
      </w:r>
      <w:r w:rsidR="00597830" w:rsidRPr="00BC131B">
        <w:rPr>
          <w:rStyle w:val="BodyTextChar"/>
        </w:rPr>
        <w:t xml:space="preserve">the </w:t>
      </w:r>
      <w:r w:rsidRPr="00BC131B">
        <w:rPr>
          <w:rStyle w:val="BodyTextChar"/>
        </w:rPr>
        <w:t xml:space="preserve">Calculated Forecast Health report is that in the Calculated Forecast health report, the user can define a specific period of time to be </w:t>
      </w:r>
      <w:r w:rsidR="00384B8D" w:rsidRPr="00BC131B">
        <w:rPr>
          <w:rStyle w:val="BodyTextChar"/>
        </w:rPr>
        <w:t>analysed</w:t>
      </w:r>
      <w:r w:rsidRPr="00BC131B">
        <w:rPr>
          <w:rStyle w:val="BodyTextChar"/>
        </w:rPr>
        <w:t xml:space="preserve">. This way the user gains more insight </w:t>
      </w:r>
      <w:r w:rsidR="00597830" w:rsidRPr="00BC131B">
        <w:rPr>
          <w:rStyle w:val="BodyTextChar"/>
        </w:rPr>
        <w:t xml:space="preserve">into </w:t>
      </w:r>
      <w:r w:rsidRPr="00BC131B">
        <w:rPr>
          <w:rStyle w:val="BodyTextChar"/>
        </w:rPr>
        <w:t xml:space="preserve">the Forecast Health value variance during a particular period of time and </w:t>
      </w:r>
      <w:r w:rsidR="00597830" w:rsidRPr="00BC131B">
        <w:rPr>
          <w:rStyle w:val="BodyTextChar"/>
        </w:rPr>
        <w:t>can</w:t>
      </w:r>
      <w:r w:rsidRPr="00BC131B">
        <w:rPr>
          <w:rStyle w:val="BodyTextChar"/>
        </w:rPr>
        <w:t xml:space="preserve"> make appropriate actions</w:t>
      </w:r>
      <w:r>
        <w:t xml:space="preserve">. </w:t>
      </w:r>
    </w:p>
    <w:p w14:paraId="7504609D" w14:textId="77777777" w:rsidR="00916881" w:rsidRDefault="00916881" w:rsidP="00BC131B">
      <w:pPr>
        <w:pStyle w:val="BodyText"/>
      </w:pPr>
      <w:r>
        <w:t xml:space="preserve">For ATMs and Branches, forecast health calculates how well the system will predict withdrawals, deposits and net demand of cash for this future forecasted period.  </w:t>
      </w:r>
    </w:p>
    <w:p w14:paraId="43FB4C6A" w14:textId="6955BCA8" w:rsidR="00916881" w:rsidRDefault="00916881" w:rsidP="00F63174">
      <w:pPr>
        <w:pStyle w:val="Caption"/>
        <w:spacing w:before="0" w:after="120"/>
        <w:ind w:left="187" w:hanging="187"/>
        <w:outlineLvl w:val="0"/>
      </w:pPr>
      <w:bookmarkStart w:id="3956" w:name="_Toc128631140"/>
      <w:r>
        <w:t xml:space="preserve">Table </w:t>
      </w:r>
      <w:r w:rsidR="00027408">
        <w:fldChar w:fldCharType="begin"/>
      </w:r>
      <w:r>
        <w:instrText xml:space="preserve"> SEQ "Table" \*Arabic </w:instrText>
      </w:r>
      <w:r w:rsidR="00027408">
        <w:fldChar w:fldCharType="separate"/>
      </w:r>
      <w:r w:rsidR="00D57607">
        <w:rPr>
          <w:noProof/>
        </w:rPr>
        <w:t>186</w:t>
      </w:r>
      <w:r w:rsidR="00027408">
        <w:rPr>
          <w:noProof/>
        </w:rPr>
        <w:fldChar w:fldCharType="end"/>
      </w:r>
      <w:r>
        <w:t>: Forecast Health (Calculated) Description</w:t>
      </w:r>
      <w:bookmarkEnd w:id="395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7932917"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AAF4F35"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27E6FC8" w14:textId="77777777" w:rsidR="00916881" w:rsidRDefault="00916881" w:rsidP="00BC131B">
            <w:pPr>
              <w:pStyle w:val="TableHeading"/>
            </w:pPr>
            <w:r>
              <w:t>Description</w:t>
            </w:r>
          </w:p>
        </w:tc>
      </w:tr>
      <w:tr w:rsidR="00916881" w14:paraId="7B5438CF" w14:textId="77777777" w:rsidTr="0009567D">
        <w:trPr>
          <w:cantSplit/>
          <w:trHeight w:val="135"/>
        </w:trPr>
        <w:tc>
          <w:tcPr>
            <w:tcW w:w="2570" w:type="dxa"/>
            <w:tcBorders>
              <w:top w:val="single" w:sz="4" w:space="0" w:color="000000"/>
              <w:left w:val="single" w:sz="4" w:space="0" w:color="000000"/>
              <w:bottom w:val="single" w:sz="4" w:space="0" w:color="000000"/>
            </w:tcBorders>
          </w:tcPr>
          <w:p w14:paraId="439C449A"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009B57" w14:textId="31449CF3"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8AC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69146617"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4E9D7B2A" w14:textId="77777777" w:rsidR="00916881" w:rsidRDefault="00916881" w:rsidP="00BC131B">
            <w:pPr>
              <w:pStyle w:val="TableBody"/>
            </w:pPr>
            <w:r>
              <w:t xml:space="preserve">Unique alphanumeric identification of the Cashpoint. </w:t>
            </w:r>
          </w:p>
        </w:tc>
      </w:tr>
      <w:tr w:rsidR="00916881" w14:paraId="11C739E1" w14:textId="77777777" w:rsidTr="0009567D">
        <w:trPr>
          <w:cantSplit/>
          <w:trHeight w:val="135"/>
        </w:trPr>
        <w:tc>
          <w:tcPr>
            <w:tcW w:w="2570" w:type="dxa"/>
            <w:tcBorders>
              <w:top w:val="single" w:sz="4" w:space="0" w:color="000000"/>
              <w:left w:val="single" w:sz="4" w:space="0" w:color="000000"/>
              <w:bottom w:val="single" w:sz="4" w:space="0" w:color="000000"/>
            </w:tcBorders>
          </w:tcPr>
          <w:p w14:paraId="094B4807" w14:textId="77777777" w:rsidR="00916881" w:rsidRPr="00BC131B" w:rsidRDefault="00916881" w:rsidP="00BC131B">
            <w:pPr>
              <w:pStyle w:val="TableBody"/>
              <w:rPr>
                <w:b/>
                <w:bCs/>
              </w:rPr>
            </w:pPr>
            <w:r w:rsidRPr="00BC131B">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2816E7CC" w14:textId="77777777" w:rsidR="00916881" w:rsidRDefault="00916881" w:rsidP="00BC131B">
            <w:pPr>
              <w:pStyle w:val="TableBody"/>
            </w:pPr>
            <w:r>
              <w:t>Cashpoint type: Branch or ATM.</w:t>
            </w:r>
          </w:p>
        </w:tc>
      </w:tr>
      <w:tr w:rsidR="00916881" w14:paraId="799F37AB" w14:textId="77777777" w:rsidTr="0009567D">
        <w:trPr>
          <w:cantSplit/>
          <w:trHeight w:val="135"/>
        </w:trPr>
        <w:tc>
          <w:tcPr>
            <w:tcW w:w="2570" w:type="dxa"/>
            <w:tcBorders>
              <w:top w:val="single" w:sz="4" w:space="0" w:color="000000"/>
              <w:left w:val="single" w:sz="4" w:space="0" w:color="000000"/>
              <w:bottom w:val="single" w:sz="4" w:space="0" w:color="000000"/>
            </w:tcBorders>
          </w:tcPr>
          <w:p w14:paraId="23042C21"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21DBB16" w14:textId="77777777" w:rsidR="00916881" w:rsidRDefault="00916881" w:rsidP="00BC131B">
            <w:pPr>
              <w:pStyle w:val="TableBody"/>
            </w:pPr>
            <w:r>
              <w:t xml:space="preserve">Currency for which the report is displayed. </w:t>
            </w:r>
          </w:p>
        </w:tc>
      </w:tr>
      <w:tr w:rsidR="00916881" w14:paraId="23BE99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C27A4E9" w14:textId="77777777" w:rsidR="00916881" w:rsidRPr="00BC131B" w:rsidRDefault="00916881" w:rsidP="00BC131B">
            <w:pPr>
              <w:pStyle w:val="TableBody"/>
              <w:rPr>
                <w:b/>
                <w:bCs/>
              </w:rPr>
            </w:pPr>
            <w:r w:rsidRPr="00BC131B">
              <w:rPr>
                <w:b/>
                <w:bCs/>
              </w:rPr>
              <w:t>Calculated Forecast Health</w:t>
            </w:r>
          </w:p>
        </w:tc>
        <w:tc>
          <w:tcPr>
            <w:tcW w:w="5500" w:type="dxa"/>
            <w:tcBorders>
              <w:top w:val="single" w:sz="4" w:space="0" w:color="000000"/>
              <w:left w:val="single" w:sz="4" w:space="0" w:color="000000"/>
              <w:bottom w:val="single" w:sz="4" w:space="0" w:color="000000"/>
              <w:right w:val="single" w:sz="4" w:space="0" w:color="000000"/>
            </w:tcBorders>
          </w:tcPr>
          <w:p w14:paraId="47EE8058" w14:textId="77777777" w:rsidR="00916881" w:rsidRDefault="00916881" w:rsidP="00BC131B">
            <w:pPr>
              <w:pStyle w:val="TableBody"/>
            </w:pPr>
            <w:r>
              <w:t xml:space="preserve">A variation between forecasted and actual values for a defined period of time. </w:t>
            </w:r>
          </w:p>
        </w:tc>
      </w:tr>
      <w:tr w:rsidR="00916881" w14:paraId="769050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2267FEF" w14:textId="77777777" w:rsidR="00916881" w:rsidRPr="00BC131B" w:rsidRDefault="00916881" w:rsidP="00BC131B">
            <w:pPr>
              <w:pStyle w:val="TableBody"/>
              <w:rPr>
                <w:b/>
                <w:bCs/>
              </w:rPr>
            </w:pPr>
            <w:r w:rsidRPr="00BC131B">
              <w:rPr>
                <w:b/>
                <w:bCs/>
              </w:rPr>
              <w:t>Valid Records</w:t>
            </w:r>
          </w:p>
        </w:tc>
        <w:tc>
          <w:tcPr>
            <w:tcW w:w="5500" w:type="dxa"/>
            <w:tcBorders>
              <w:top w:val="single" w:sz="4" w:space="0" w:color="000000"/>
              <w:left w:val="single" w:sz="4" w:space="0" w:color="000000"/>
              <w:bottom w:val="single" w:sz="4" w:space="0" w:color="000000"/>
              <w:right w:val="single" w:sz="4" w:space="0" w:color="000000"/>
            </w:tcBorders>
          </w:tcPr>
          <w:p w14:paraId="7A06EBC8" w14:textId="273C7A7C" w:rsidR="00916881" w:rsidRDefault="00916881" w:rsidP="00BC131B">
            <w:pPr>
              <w:pStyle w:val="TableBody"/>
            </w:pPr>
            <w:r>
              <w:t xml:space="preserve">The number of valid records found in the defined time period used for the calculation of forecast health. If there are no missing records for actual or forecasted values, </w:t>
            </w:r>
            <w:r w:rsidR="00E669D2">
              <w:t xml:space="preserve">the </w:t>
            </w:r>
            <w:r>
              <w:t xml:space="preserve">number of valid records will be the same as </w:t>
            </w:r>
            <w:r w:rsidR="00E669D2">
              <w:t xml:space="preserve">the </w:t>
            </w:r>
            <w:r>
              <w:t xml:space="preserve">total records. </w:t>
            </w:r>
          </w:p>
        </w:tc>
      </w:tr>
      <w:tr w:rsidR="00916881" w14:paraId="5F76A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196AD166" w14:textId="77777777" w:rsidR="00916881" w:rsidRPr="00BC131B" w:rsidRDefault="00916881" w:rsidP="00BC131B">
            <w:pPr>
              <w:pStyle w:val="TableBody"/>
              <w:rPr>
                <w:b/>
                <w:bCs/>
              </w:rPr>
            </w:pPr>
            <w:r w:rsidRPr="00BC131B">
              <w:rPr>
                <w:b/>
                <w:bCs/>
              </w:rPr>
              <w:t>Total Records</w:t>
            </w:r>
          </w:p>
        </w:tc>
        <w:tc>
          <w:tcPr>
            <w:tcW w:w="5500" w:type="dxa"/>
            <w:tcBorders>
              <w:top w:val="single" w:sz="4" w:space="0" w:color="000000"/>
              <w:left w:val="single" w:sz="4" w:space="0" w:color="000000"/>
              <w:bottom w:val="single" w:sz="4" w:space="0" w:color="000000"/>
              <w:right w:val="single" w:sz="4" w:space="0" w:color="000000"/>
            </w:tcBorders>
          </w:tcPr>
          <w:p w14:paraId="31F00182" w14:textId="5195D4E1" w:rsidR="00916881" w:rsidRPr="00BC131B" w:rsidRDefault="00916881" w:rsidP="00BC131B">
            <w:pPr>
              <w:pStyle w:val="TableBody"/>
            </w:pPr>
            <w:r w:rsidRPr="00BC131B">
              <w:t>The total number of records found in the defined time period corresponds with the number of days selected for the report.</w:t>
            </w:r>
          </w:p>
        </w:tc>
      </w:tr>
    </w:tbl>
    <w:p w14:paraId="6718ADAA" w14:textId="77777777" w:rsidR="00916881" w:rsidRDefault="00916881" w:rsidP="00DB666A">
      <w:pPr>
        <w:pStyle w:val="BodyText"/>
      </w:pP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079787F5"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38CB4C24" w14:textId="77777777" w:rsidR="00916881" w:rsidRDefault="00A66A19" w:rsidP="00F63174">
            <w:pPr>
              <w:pStyle w:val="TableCellText"/>
              <w:snapToGrid w:val="0"/>
              <w:spacing w:before="0" w:after="120" w:line="240" w:lineRule="auto"/>
              <w:ind w:left="187" w:hanging="187"/>
              <w:outlineLvl w:val="0"/>
              <w:rPr>
                <w:b/>
                <w:bCs/>
              </w:rPr>
            </w:pPr>
            <w:r>
              <w:rPr>
                <w:noProof/>
                <w:lang w:bidi="ar-SA"/>
              </w:rPr>
              <w:lastRenderedPageBreak/>
              <mc:AlternateContent>
                <mc:Choice Requires="wpg">
                  <w:drawing>
                    <wp:inline distT="0" distB="0" distL="0" distR="0" wp14:anchorId="370AE236" wp14:editId="3794F248">
                      <wp:extent cx="496570" cy="504190"/>
                      <wp:effectExtent l="1270" t="7620" r="6985" b="2540"/>
                      <wp:docPr id="17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82" name="Rectangle 9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3" name="Freeform 9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94" name="Freeform 9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ACE064B" id="Group 9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QIcjEa0aAAAQkwAADgAAAAAAAAAAAAAAAAAuAgAAZHJz&#10;L2Uyb0RvYy54bWxQSwECLQAUAAYACAAAACEAdcdCnNsAAAADAQAADwAAAAAAAAAAAAAAAAAHHQAA&#10;ZHJzL2Rvd25yZXYueG1sUEsFBgAAAAAEAAQA8wAAAA8eAAAAAA==&#10;">
                      <v:rect id="Rectangle 9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" filled="f" stroked="f">
                        <v:stroke joinstyle="round"/>
                      </v:rect>
                      <v:shape id="Freeform 9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9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6A34E4CE" w14:textId="77777777" w:rsidR="00916881" w:rsidRDefault="00916881" w:rsidP="00BC131B">
            <w:pPr>
              <w:pStyle w:val="TableNote"/>
            </w:pPr>
            <w:r>
              <w:rPr>
                <w:b/>
                <w:bCs/>
              </w:rPr>
              <w:t>Note</w:t>
            </w:r>
            <w:r>
              <w:t xml:space="preserve">:  Make sure that the Cashpoints have both forecasted and actual data for the time frame selected, otherwise, the report will display that there is no data available. </w:t>
            </w:r>
          </w:p>
          <w:p w14:paraId="0A3AA9FA" w14:textId="14529155" w:rsidR="00916881" w:rsidRDefault="00916881" w:rsidP="00BC131B">
            <w:pPr>
              <w:pStyle w:val="TableNote"/>
            </w:pPr>
            <w:r>
              <w:rPr>
                <w:b/>
                <w:bCs/>
              </w:rPr>
              <w:t xml:space="preserve">Date Selection: </w:t>
            </w:r>
            <w:r>
              <w:t>it is recommended to use the Forecast Health (Calculated) report for a shorter recent timeframe, for example</w:t>
            </w:r>
            <w:r w:rsidR="00E669D2">
              <w:t>,</w:t>
            </w:r>
            <w:r>
              <w:t xml:space="preserve"> 21 days, which will provide the analyst </w:t>
            </w:r>
            <w:r w:rsidR="00E669D2">
              <w:t xml:space="preserve">with </w:t>
            </w:r>
            <w:r>
              <w:t xml:space="preserve">the most current measurement. Ideally, reports like Forecast Average Discrepancy and Forecast Health Calculated Report should be run using 6 weeks, then 3 weeks, and finally 1 week. </w:t>
            </w:r>
            <w:r w:rsidR="00E669D2">
              <w:t>The analyst must understand</w:t>
            </w:r>
            <w:r>
              <w:t xml:space="preserve"> the selected date range as selection depends on certain circumstances. For example, when the 2 weeks date range is selected, any anomaly in the data (cash-out, hardware failure, or neighbo</w:t>
            </w:r>
            <w:r w:rsidR="00AB2DCD">
              <w:t>u</w:t>
            </w:r>
            <w:r>
              <w:t>ring machine down for a day) will make a noticeable difference, thus leading the analyst to believe that an adjustment is necessary. On the other hand, if the analyst uses too much history, forecast variance can look understated. For example, if there is a seasonal change that the forecast is not picking up</w:t>
            </w:r>
            <w:del w:id="3957" w:author="Moses, Robbie" w:date="2023-03-02T01:50:00Z">
              <w:r w:rsidDel="007F763D">
                <w:delText xml:space="preserve"> on</w:delText>
              </w:r>
            </w:del>
            <w:r>
              <w:t xml:space="preserve">, and the selected date range was two months, it could take several weeks for the variance to show, indicating the need to </w:t>
            </w:r>
            <w:r w:rsidR="00AB2DCD">
              <w:t>adjus</w:t>
            </w:r>
            <w:r>
              <w:t>t.</w:t>
            </w:r>
          </w:p>
        </w:tc>
      </w:tr>
    </w:tbl>
    <w:p w14:paraId="5B4774F4" w14:textId="7FE6641A" w:rsidR="00916881" w:rsidRDefault="00916881" w:rsidP="00F63174">
      <w:pPr>
        <w:pStyle w:val="TopofSection"/>
        <w:spacing w:before="0" w:after="120" w:line="240" w:lineRule="auto"/>
        <w:ind w:left="187" w:hanging="187"/>
        <w:outlineLvl w:val="0"/>
        <w:rPr>
          <w:rFonts w:eastAsia="MS Mincho"/>
        </w:rPr>
      </w:pPr>
      <w:bookmarkStart w:id="3958" w:name="_Ref223304460"/>
      <w:r>
        <w:t xml:space="preserve">Return To: </w:t>
      </w:r>
      <w:r w:rsidR="00027408">
        <w:rPr>
          <w:rFonts w:eastAsia="MS Mincho"/>
        </w:rPr>
        <w:fldChar w:fldCharType="begin"/>
      </w:r>
      <w:r>
        <w:rPr>
          <w:rFonts w:eastAsia="MS Mincho"/>
        </w:rPr>
        <w:instrText xml:space="preserve"> REF _Ref231750184 \h </w:instrText>
      </w:r>
      <w:r w:rsidR="00027408">
        <w:rPr>
          <w:rFonts w:eastAsia="MS Mincho"/>
        </w:rPr>
      </w:r>
      <w:r w:rsidR="00027408">
        <w:rPr>
          <w:rFonts w:eastAsia="MS Mincho"/>
        </w:rPr>
        <w:fldChar w:fldCharType="separate"/>
      </w:r>
      <w:r w:rsidR="00D57607">
        <w:t>Planning Reports</w:t>
      </w:r>
      <w:r w:rsidR="00027408">
        <w:rPr>
          <w:rFonts w:eastAsia="MS Mincho"/>
        </w:rPr>
        <w:fldChar w:fldCharType="end"/>
      </w:r>
    </w:p>
    <w:p w14:paraId="09D70187" w14:textId="77777777" w:rsidR="00BC131B" w:rsidRDefault="00BC131B" w:rsidP="00DB666A">
      <w:pPr>
        <w:pStyle w:val="BodyText"/>
        <w:rPr>
          <w:rFonts w:eastAsia="MS Mincho"/>
        </w:rPr>
      </w:pPr>
      <w:bookmarkStart w:id="3959" w:name="_Ref236108150"/>
    </w:p>
    <w:p w14:paraId="5F5EA242" w14:textId="123AF04A" w:rsidR="00916881" w:rsidRDefault="00916881" w:rsidP="00342E12">
      <w:pPr>
        <w:pStyle w:val="Heading2"/>
        <w:rPr>
          <w:rFonts w:eastAsia="MS Mincho"/>
        </w:rPr>
      </w:pPr>
      <w:bookmarkStart w:id="3960" w:name="_Toc128718802"/>
      <w:r>
        <w:rPr>
          <w:rFonts w:eastAsia="MS Mincho"/>
        </w:rPr>
        <w:t>Horizons</w:t>
      </w:r>
      <w:bookmarkEnd w:id="3958"/>
      <w:bookmarkEnd w:id="3959"/>
      <w:bookmarkEnd w:id="3960"/>
    </w:p>
    <w:p w14:paraId="4C83B437" w14:textId="77777777" w:rsidR="00916881" w:rsidRDefault="00916881" w:rsidP="00BC131B">
      <w:pPr>
        <w:pStyle w:val="BodyText"/>
      </w:pPr>
      <w:r>
        <w:t xml:space="preserve">The Horizons report can be run on the network and Cashpoint level. This report displays all the future balances and order details as recommended by OptiCash. </w:t>
      </w:r>
    </w:p>
    <w:p w14:paraId="73A56D95" w14:textId="10180582" w:rsidR="00916881" w:rsidRDefault="00916881" w:rsidP="00F63174">
      <w:pPr>
        <w:pStyle w:val="Caption"/>
        <w:spacing w:before="0" w:after="120"/>
        <w:ind w:left="187" w:hanging="187"/>
        <w:outlineLvl w:val="0"/>
      </w:pPr>
      <w:bookmarkStart w:id="3961" w:name="_Toc128631141"/>
      <w:r>
        <w:t xml:space="preserve">Table </w:t>
      </w:r>
      <w:r w:rsidR="00027408">
        <w:fldChar w:fldCharType="begin"/>
      </w:r>
      <w:r>
        <w:instrText xml:space="preserve"> SEQ "Table" \*Arabic </w:instrText>
      </w:r>
      <w:r w:rsidR="00027408">
        <w:fldChar w:fldCharType="separate"/>
      </w:r>
      <w:r w:rsidR="00D57607">
        <w:rPr>
          <w:noProof/>
        </w:rPr>
        <w:t>187</w:t>
      </w:r>
      <w:r w:rsidR="00027408">
        <w:rPr>
          <w:noProof/>
        </w:rPr>
        <w:fldChar w:fldCharType="end"/>
      </w:r>
      <w:r>
        <w:t>: Horizons Description</w:t>
      </w:r>
      <w:bookmarkEnd w:id="396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497302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C69D189"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2983787" w14:textId="77777777" w:rsidR="00916881" w:rsidRDefault="00916881" w:rsidP="00BC131B">
            <w:pPr>
              <w:pStyle w:val="TableHeading"/>
            </w:pPr>
            <w:r>
              <w:t>Description</w:t>
            </w:r>
          </w:p>
        </w:tc>
      </w:tr>
      <w:tr w:rsidR="00916881" w14:paraId="1AD6F631" w14:textId="77777777" w:rsidTr="0009567D">
        <w:trPr>
          <w:cantSplit/>
          <w:trHeight w:val="135"/>
        </w:trPr>
        <w:tc>
          <w:tcPr>
            <w:tcW w:w="2570" w:type="dxa"/>
            <w:tcBorders>
              <w:top w:val="single" w:sz="4" w:space="0" w:color="000000"/>
              <w:left w:val="single" w:sz="4" w:space="0" w:color="000000"/>
              <w:bottom w:val="single" w:sz="4" w:space="0" w:color="000000"/>
            </w:tcBorders>
          </w:tcPr>
          <w:p w14:paraId="47200B2F"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359E5F0" w14:textId="5F8649EE" w:rsidR="00916881" w:rsidRDefault="00916881" w:rsidP="00BC131B">
            <w:pPr>
              <w:pStyle w:val="TableBody"/>
            </w:pPr>
            <w:r>
              <w:t xml:space="preserve">Allows the user to choose Cashpoints to be included in the report. For more information on Cashpoint Selection, see: </w:t>
            </w:r>
            <w:r w:rsidR="00086686" w:rsidRPr="00710902">
              <w:rPr>
                <w:color w:val="4F81BD" w:themeColor="accent1"/>
              </w:rPr>
              <w:fldChar w:fldCharType="begin"/>
            </w:r>
            <w:r w:rsidR="00086686" w:rsidRPr="00710902">
              <w:rPr>
                <w:color w:val="4F81BD" w:themeColor="accent1"/>
              </w:rPr>
              <w:instrText xml:space="preserve"> REF _Ref236109174 \h  \* MERGEFORMAT </w:instrText>
            </w:r>
            <w:r w:rsidR="00086686" w:rsidRPr="00710902">
              <w:rPr>
                <w:color w:val="4F81BD" w:themeColor="accent1"/>
              </w:rPr>
            </w:r>
            <w:r w:rsidR="00086686" w:rsidRPr="00710902">
              <w:rPr>
                <w:color w:val="4F81BD" w:themeColor="accent1"/>
              </w:rPr>
              <w:fldChar w:fldCharType="separate"/>
            </w:r>
            <w:r w:rsidR="00D57607" w:rsidRPr="00710902">
              <w:rPr>
                <w:color w:val="4F81BD" w:themeColor="accent1"/>
              </w:rPr>
              <w:t>Cashpoint Selector</w:t>
            </w:r>
            <w:r w:rsidR="00086686" w:rsidRPr="00710902">
              <w:rPr>
                <w:color w:val="4F81BD" w:themeColor="accent1"/>
              </w:rPr>
              <w:fldChar w:fldCharType="end"/>
            </w:r>
          </w:p>
        </w:tc>
      </w:tr>
      <w:tr w:rsidR="00916881" w14:paraId="4CA13DB3" w14:textId="77777777" w:rsidTr="0009567D">
        <w:trPr>
          <w:cantSplit/>
          <w:trHeight w:val="135"/>
        </w:trPr>
        <w:tc>
          <w:tcPr>
            <w:tcW w:w="2570" w:type="dxa"/>
            <w:tcBorders>
              <w:top w:val="single" w:sz="4" w:space="0" w:color="000000"/>
              <w:left w:val="single" w:sz="4" w:space="0" w:color="000000"/>
              <w:bottom w:val="single" w:sz="4" w:space="0" w:color="000000"/>
            </w:tcBorders>
          </w:tcPr>
          <w:p w14:paraId="43AF6CA6"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BE7F4A5" w14:textId="77777777" w:rsidR="00916881" w:rsidRDefault="00916881" w:rsidP="00BC131B">
            <w:pPr>
              <w:pStyle w:val="TableBody"/>
            </w:pPr>
            <w:r>
              <w:t xml:space="preserve">Unique alphanumeric identification of the Cashpoint. </w:t>
            </w:r>
          </w:p>
        </w:tc>
      </w:tr>
      <w:tr w:rsidR="00916881" w14:paraId="274C5287" w14:textId="77777777" w:rsidTr="0009567D">
        <w:trPr>
          <w:cantSplit/>
          <w:trHeight w:val="135"/>
        </w:trPr>
        <w:tc>
          <w:tcPr>
            <w:tcW w:w="2570" w:type="dxa"/>
            <w:tcBorders>
              <w:top w:val="single" w:sz="4" w:space="0" w:color="000000"/>
              <w:left w:val="single" w:sz="4" w:space="0" w:color="000000"/>
              <w:bottom w:val="single" w:sz="4" w:space="0" w:color="000000"/>
            </w:tcBorders>
          </w:tcPr>
          <w:p w14:paraId="60C8DB1C"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148AAE45" w14:textId="77777777" w:rsidR="00916881" w:rsidRDefault="00916881" w:rsidP="00BC131B">
            <w:pPr>
              <w:pStyle w:val="TableBody"/>
            </w:pPr>
            <w:r>
              <w:t xml:space="preserve">Name of the Cashpoint. </w:t>
            </w:r>
          </w:p>
        </w:tc>
      </w:tr>
      <w:tr w:rsidR="00916881" w14:paraId="7B3346FA" w14:textId="77777777" w:rsidTr="0009567D">
        <w:trPr>
          <w:cantSplit/>
          <w:trHeight w:val="135"/>
        </w:trPr>
        <w:tc>
          <w:tcPr>
            <w:tcW w:w="2570" w:type="dxa"/>
            <w:tcBorders>
              <w:top w:val="single" w:sz="4" w:space="0" w:color="000000"/>
              <w:left w:val="single" w:sz="4" w:space="0" w:color="000000"/>
              <w:bottom w:val="single" w:sz="4" w:space="0" w:color="000000"/>
            </w:tcBorders>
          </w:tcPr>
          <w:p w14:paraId="3606C721"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D121EC5" w14:textId="77777777" w:rsidR="00916881" w:rsidRDefault="00916881" w:rsidP="00BC131B">
            <w:pPr>
              <w:pStyle w:val="TableBody"/>
            </w:pPr>
            <w:r>
              <w:t>The date for which the order details are displayed.</w:t>
            </w:r>
          </w:p>
        </w:tc>
      </w:tr>
      <w:tr w:rsidR="00916881" w14:paraId="26644A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936D5BC"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7B2834F" w14:textId="77777777" w:rsidR="00916881" w:rsidRDefault="00916881" w:rsidP="00BC131B">
            <w:pPr>
              <w:pStyle w:val="TableBody"/>
            </w:pPr>
            <w:r>
              <w:t xml:space="preserve">Currency for which the order details are reported.  </w:t>
            </w:r>
          </w:p>
        </w:tc>
      </w:tr>
      <w:tr w:rsidR="00916881" w14:paraId="6DE23A4A" w14:textId="77777777" w:rsidTr="0009567D">
        <w:trPr>
          <w:cantSplit/>
          <w:trHeight w:val="135"/>
        </w:trPr>
        <w:tc>
          <w:tcPr>
            <w:tcW w:w="2570" w:type="dxa"/>
            <w:tcBorders>
              <w:top w:val="single" w:sz="4" w:space="0" w:color="000000"/>
              <w:left w:val="single" w:sz="4" w:space="0" w:color="000000"/>
              <w:bottom w:val="single" w:sz="4" w:space="0" w:color="000000"/>
            </w:tcBorders>
          </w:tcPr>
          <w:p w14:paraId="7097C51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0971CD6B" w14:textId="4A8EBB11" w:rsidR="00916881" w:rsidRDefault="00916881" w:rsidP="00BC131B">
            <w:pPr>
              <w:pStyle w:val="TableBody"/>
            </w:pPr>
            <w:r>
              <w:t xml:space="preserve">The starting balance </w:t>
            </w:r>
            <w:r w:rsidR="00AB2DCD">
              <w:t xml:space="preserve">represents </w:t>
            </w:r>
            <w:r>
              <w:t>the closing balance of the last day.</w:t>
            </w:r>
          </w:p>
        </w:tc>
      </w:tr>
      <w:tr w:rsidR="00916881" w14:paraId="334D7BB9"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32079" w14:textId="77777777" w:rsidR="00916881" w:rsidRPr="00BC131B" w:rsidRDefault="00916881" w:rsidP="00BC131B">
            <w:pPr>
              <w:pStyle w:val="TableBody"/>
              <w:rPr>
                <w:b/>
                <w:bCs/>
              </w:rPr>
            </w:pPr>
            <w:r w:rsidRPr="00BC131B">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1661718A" w14:textId="77777777" w:rsidR="00916881" w:rsidRDefault="00916881" w:rsidP="00BC131B">
            <w:pPr>
              <w:pStyle w:val="TableBody"/>
            </w:pPr>
            <w:r>
              <w:t>Represent forecasted customer withdrawals.</w:t>
            </w:r>
          </w:p>
        </w:tc>
      </w:tr>
      <w:tr w:rsidR="00916881" w14:paraId="10D91822" w14:textId="77777777" w:rsidTr="0009567D">
        <w:trPr>
          <w:cantSplit/>
          <w:trHeight w:val="135"/>
        </w:trPr>
        <w:tc>
          <w:tcPr>
            <w:tcW w:w="2570" w:type="dxa"/>
            <w:tcBorders>
              <w:top w:val="single" w:sz="4" w:space="0" w:color="000000"/>
              <w:left w:val="single" w:sz="4" w:space="0" w:color="000000"/>
              <w:bottom w:val="single" w:sz="4" w:space="0" w:color="000000"/>
            </w:tcBorders>
          </w:tcPr>
          <w:p w14:paraId="3E9031B6" w14:textId="77777777" w:rsidR="00916881" w:rsidRPr="00BC131B" w:rsidRDefault="00916881" w:rsidP="00BC131B">
            <w:pPr>
              <w:pStyle w:val="TableBody"/>
              <w:rPr>
                <w:b/>
                <w:bCs/>
              </w:rPr>
            </w:pPr>
            <w:r w:rsidRPr="00BC131B">
              <w:rPr>
                <w:b/>
                <w:bCs/>
              </w:rPr>
              <w:t xml:space="preserve">Deposits </w:t>
            </w:r>
          </w:p>
        </w:tc>
        <w:tc>
          <w:tcPr>
            <w:tcW w:w="5500" w:type="dxa"/>
            <w:tcBorders>
              <w:top w:val="single" w:sz="4" w:space="0" w:color="000000"/>
              <w:left w:val="single" w:sz="4" w:space="0" w:color="000000"/>
              <w:bottom w:val="single" w:sz="4" w:space="0" w:color="000000"/>
              <w:right w:val="single" w:sz="4" w:space="0" w:color="000000"/>
            </w:tcBorders>
          </w:tcPr>
          <w:p w14:paraId="3CCFF43A" w14:textId="77777777" w:rsidR="00916881" w:rsidRDefault="00916881" w:rsidP="00BC131B">
            <w:pPr>
              <w:pStyle w:val="TableBody"/>
            </w:pPr>
            <w:r>
              <w:t>Represent forecasted customer deposits during that date.</w:t>
            </w:r>
          </w:p>
        </w:tc>
      </w:tr>
      <w:tr w:rsidR="00916881" w14:paraId="027CF097" w14:textId="77777777" w:rsidTr="0009567D">
        <w:trPr>
          <w:cantSplit/>
          <w:trHeight w:val="135"/>
        </w:trPr>
        <w:tc>
          <w:tcPr>
            <w:tcW w:w="2570" w:type="dxa"/>
            <w:tcBorders>
              <w:top w:val="single" w:sz="4" w:space="0" w:color="000000"/>
              <w:left w:val="single" w:sz="4" w:space="0" w:color="000000"/>
              <w:bottom w:val="single" w:sz="4" w:space="0" w:color="000000"/>
            </w:tcBorders>
          </w:tcPr>
          <w:p w14:paraId="737F99A1" w14:textId="77777777" w:rsidR="00916881" w:rsidRPr="00BC131B" w:rsidRDefault="00916881" w:rsidP="00BC131B">
            <w:pPr>
              <w:pStyle w:val="TableBody"/>
              <w:rPr>
                <w:b/>
                <w:bCs/>
              </w:rPr>
            </w:pPr>
            <w:r w:rsidRPr="00BC131B">
              <w:rPr>
                <w:b/>
                <w:bCs/>
              </w:rPr>
              <w:lastRenderedPageBreak/>
              <w:t>Deliveries</w:t>
            </w:r>
          </w:p>
        </w:tc>
        <w:tc>
          <w:tcPr>
            <w:tcW w:w="5500" w:type="dxa"/>
            <w:tcBorders>
              <w:top w:val="single" w:sz="4" w:space="0" w:color="000000"/>
              <w:left w:val="single" w:sz="4" w:space="0" w:color="000000"/>
              <w:bottom w:val="single" w:sz="4" w:space="0" w:color="000000"/>
              <w:right w:val="single" w:sz="4" w:space="0" w:color="000000"/>
            </w:tcBorders>
          </w:tcPr>
          <w:p w14:paraId="0135A80F" w14:textId="77777777" w:rsidR="00916881" w:rsidRDefault="00916881" w:rsidP="00BC131B">
            <w:pPr>
              <w:pStyle w:val="TableBody"/>
            </w:pPr>
            <w:r>
              <w:t>Planned deliveries for that date.</w:t>
            </w:r>
          </w:p>
        </w:tc>
      </w:tr>
      <w:tr w:rsidR="00916881" w14:paraId="2E943365" w14:textId="77777777" w:rsidTr="0009567D">
        <w:trPr>
          <w:cantSplit/>
          <w:trHeight w:val="135"/>
        </w:trPr>
        <w:tc>
          <w:tcPr>
            <w:tcW w:w="2570" w:type="dxa"/>
            <w:tcBorders>
              <w:top w:val="single" w:sz="4" w:space="0" w:color="000000"/>
              <w:left w:val="single" w:sz="4" w:space="0" w:color="000000"/>
              <w:bottom w:val="single" w:sz="4" w:space="0" w:color="000000"/>
            </w:tcBorders>
          </w:tcPr>
          <w:p w14:paraId="0E26799F" w14:textId="77777777" w:rsidR="00916881" w:rsidRPr="00BC131B" w:rsidRDefault="00916881" w:rsidP="00BC131B">
            <w:pPr>
              <w:pStyle w:val="TableBody"/>
              <w:rPr>
                <w:b/>
                <w:bCs/>
              </w:rPr>
            </w:pPr>
            <w:r w:rsidRPr="00BC131B">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7514808A" w14:textId="1E2CF0E8" w:rsidR="00916881" w:rsidRDefault="00916881" w:rsidP="00BC131B">
            <w:pPr>
              <w:pStyle w:val="TableBody"/>
            </w:pPr>
            <w:r>
              <w:t xml:space="preserve">Emergency delivery </w:t>
            </w:r>
            <w:r w:rsidR="00AB2DCD">
              <w:t xml:space="preserve">is </w:t>
            </w:r>
            <w:r>
              <w:t>triggered when the opening balances are under the required balance.</w:t>
            </w:r>
          </w:p>
        </w:tc>
      </w:tr>
      <w:tr w:rsidR="00916881" w14:paraId="003017CF" w14:textId="77777777" w:rsidTr="0009567D">
        <w:trPr>
          <w:cantSplit/>
          <w:trHeight w:val="135"/>
        </w:trPr>
        <w:tc>
          <w:tcPr>
            <w:tcW w:w="2570" w:type="dxa"/>
            <w:tcBorders>
              <w:top w:val="single" w:sz="4" w:space="0" w:color="000000"/>
              <w:left w:val="single" w:sz="4" w:space="0" w:color="000000"/>
              <w:bottom w:val="single" w:sz="4" w:space="0" w:color="000000"/>
            </w:tcBorders>
          </w:tcPr>
          <w:p w14:paraId="0684724D" w14:textId="77777777" w:rsidR="00916881" w:rsidRPr="00BC131B" w:rsidRDefault="00916881" w:rsidP="00BC131B">
            <w:pPr>
              <w:pStyle w:val="TableBody"/>
              <w:rPr>
                <w:b/>
                <w:bCs/>
              </w:rPr>
            </w:pPr>
            <w:r w:rsidRPr="00BC131B">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2221A7D3" w14:textId="48BEE3D8" w:rsidR="00916881" w:rsidRDefault="00916881" w:rsidP="00BC131B">
            <w:pPr>
              <w:pStyle w:val="TableBody"/>
            </w:pPr>
            <w:r>
              <w:t xml:space="preserve">Amount of cash expected to return to </w:t>
            </w:r>
            <w:r w:rsidR="00D82269">
              <w:t xml:space="preserve">the </w:t>
            </w:r>
            <w:r>
              <w:t>funding source.</w:t>
            </w:r>
          </w:p>
        </w:tc>
      </w:tr>
      <w:tr w:rsidR="00916881" w14:paraId="19318BD2" w14:textId="77777777" w:rsidTr="0009567D">
        <w:trPr>
          <w:cantSplit/>
          <w:trHeight w:val="135"/>
        </w:trPr>
        <w:tc>
          <w:tcPr>
            <w:tcW w:w="2570" w:type="dxa"/>
            <w:tcBorders>
              <w:top w:val="single" w:sz="4" w:space="0" w:color="000000"/>
              <w:left w:val="single" w:sz="4" w:space="0" w:color="000000"/>
              <w:bottom w:val="single" w:sz="4" w:space="0" w:color="000000"/>
            </w:tcBorders>
          </w:tcPr>
          <w:p w14:paraId="500DFE9F" w14:textId="77777777" w:rsidR="00916881" w:rsidRPr="00BC131B" w:rsidRDefault="00916881" w:rsidP="00BC131B">
            <w:pPr>
              <w:pStyle w:val="TableBody"/>
              <w:rPr>
                <w:b/>
                <w:bCs/>
              </w:rPr>
            </w:pPr>
            <w:r w:rsidRPr="00BC131B">
              <w:rPr>
                <w:b/>
                <w:bCs/>
              </w:rPr>
              <w:t>Unplanned Returns</w:t>
            </w:r>
          </w:p>
        </w:tc>
        <w:tc>
          <w:tcPr>
            <w:tcW w:w="5500" w:type="dxa"/>
            <w:tcBorders>
              <w:top w:val="single" w:sz="4" w:space="0" w:color="000000"/>
              <w:left w:val="single" w:sz="4" w:space="0" w:color="000000"/>
              <w:bottom w:val="single" w:sz="4" w:space="0" w:color="000000"/>
              <w:right w:val="single" w:sz="4" w:space="0" w:color="000000"/>
            </w:tcBorders>
          </w:tcPr>
          <w:p w14:paraId="43EDE9DD" w14:textId="6EF3496E"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E69EE63" w14:textId="77777777" w:rsidTr="0009567D">
        <w:trPr>
          <w:cantSplit/>
          <w:trHeight w:val="135"/>
        </w:trPr>
        <w:tc>
          <w:tcPr>
            <w:tcW w:w="2570" w:type="dxa"/>
            <w:tcBorders>
              <w:top w:val="single" w:sz="4" w:space="0" w:color="000000"/>
              <w:left w:val="single" w:sz="4" w:space="0" w:color="000000"/>
              <w:bottom w:val="single" w:sz="4" w:space="0" w:color="000000"/>
            </w:tcBorders>
          </w:tcPr>
          <w:p w14:paraId="1CCDA42C" w14:textId="77777777" w:rsidR="00916881" w:rsidRPr="00BC131B" w:rsidRDefault="00916881" w:rsidP="00BC131B">
            <w:pPr>
              <w:pStyle w:val="TableBody"/>
              <w:rPr>
                <w:b/>
                <w:bCs/>
              </w:rPr>
            </w:pPr>
            <w:r w:rsidRPr="00BC131B">
              <w:rPr>
                <w:b/>
                <w:bCs/>
              </w:rPr>
              <w:t>Total Deliveries</w:t>
            </w:r>
          </w:p>
        </w:tc>
        <w:tc>
          <w:tcPr>
            <w:tcW w:w="5500" w:type="dxa"/>
            <w:tcBorders>
              <w:top w:val="single" w:sz="4" w:space="0" w:color="000000"/>
              <w:left w:val="single" w:sz="4" w:space="0" w:color="000000"/>
              <w:bottom w:val="single" w:sz="4" w:space="0" w:color="000000"/>
              <w:right w:val="single" w:sz="4" w:space="0" w:color="000000"/>
            </w:tcBorders>
          </w:tcPr>
          <w:p w14:paraId="181FFE42" w14:textId="77777777" w:rsidR="00916881" w:rsidRDefault="00916881" w:rsidP="00BC131B">
            <w:pPr>
              <w:pStyle w:val="TableBody"/>
            </w:pPr>
            <w:r>
              <w:t xml:space="preserve">The sum of normal deliveries and unplanned deliveries. </w:t>
            </w:r>
          </w:p>
        </w:tc>
      </w:tr>
      <w:tr w:rsidR="00916881" w14:paraId="033BFC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B1F95"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37278C3E" w14:textId="77777777" w:rsidR="00916881" w:rsidRDefault="00916881" w:rsidP="00BC131B">
            <w:pPr>
              <w:pStyle w:val="TableBody"/>
            </w:pPr>
            <w:r>
              <w:t>Closing balance at the end of the day.</w:t>
            </w:r>
          </w:p>
        </w:tc>
      </w:tr>
      <w:tr w:rsidR="00916881" w14:paraId="4DADA27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59E7CC" w14:textId="77777777" w:rsidR="00916881" w:rsidRPr="00BC131B" w:rsidRDefault="00916881" w:rsidP="00BC131B">
            <w:pPr>
              <w:pStyle w:val="TableBody"/>
              <w:rPr>
                <w:b/>
                <w:bCs/>
              </w:rPr>
            </w:pPr>
            <w:r w:rsidRPr="00BC131B">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271E3A41" w14:textId="77777777" w:rsidR="00916881" w:rsidRDefault="00916881" w:rsidP="00BC131B">
            <w:pPr>
              <w:pStyle w:val="TableBody"/>
            </w:pPr>
            <w:r>
              <w:t>Required calculated inventory at the beginning of the day.</w:t>
            </w:r>
          </w:p>
        </w:tc>
      </w:tr>
      <w:tr w:rsidR="00916881" w14:paraId="6ED7080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F44D8" w14:textId="77777777" w:rsidR="00916881" w:rsidRPr="00BC131B" w:rsidRDefault="00916881" w:rsidP="00BC131B">
            <w:pPr>
              <w:pStyle w:val="TableBody"/>
              <w:rPr>
                <w:b/>
                <w:bCs/>
              </w:rPr>
            </w:pPr>
            <w:commentRangeStart w:id="3962"/>
            <w:r w:rsidRPr="00BC131B">
              <w:rPr>
                <w:b/>
                <w:bCs/>
              </w:rPr>
              <w:t>Additional fields for ATMs:</w:t>
            </w:r>
            <w:commentRangeEnd w:id="3962"/>
            <w:r w:rsidR="007F763D">
              <w:rPr>
                <w:rStyle w:val="CommentReference"/>
                <w:rFonts w:eastAsia="MS Mincho"/>
                <w:lang w:val="en-US"/>
              </w:rPr>
              <w:commentReference w:id="3962"/>
            </w:r>
          </w:p>
        </w:tc>
        <w:tc>
          <w:tcPr>
            <w:tcW w:w="5500" w:type="dxa"/>
            <w:tcBorders>
              <w:top w:val="single" w:sz="4" w:space="0" w:color="000000"/>
              <w:left w:val="single" w:sz="4" w:space="0" w:color="000000"/>
              <w:bottom w:val="single" w:sz="4" w:space="0" w:color="000000"/>
              <w:right w:val="single" w:sz="4" w:space="0" w:color="000000"/>
            </w:tcBorders>
          </w:tcPr>
          <w:p w14:paraId="2B40C51F" w14:textId="77777777" w:rsidR="00916881" w:rsidRDefault="00916881" w:rsidP="00BC131B">
            <w:pPr>
              <w:pStyle w:val="TableBody"/>
            </w:pPr>
          </w:p>
        </w:tc>
      </w:tr>
      <w:tr w:rsidR="00916881" w14:paraId="1E36C5F4" w14:textId="77777777" w:rsidTr="0009567D">
        <w:trPr>
          <w:cantSplit/>
          <w:trHeight w:val="135"/>
        </w:trPr>
        <w:tc>
          <w:tcPr>
            <w:tcW w:w="2570" w:type="dxa"/>
            <w:tcBorders>
              <w:top w:val="single" w:sz="4" w:space="0" w:color="000000"/>
              <w:left w:val="single" w:sz="4" w:space="0" w:color="000000"/>
              <w:bottom w:val="single" w:sz="4" w:space="0" w:color="000000"/>
            </w:tcBorders>
          </w:tcPr>
          <w:p w14:paraId="4A5B151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344B740" w14:textId="0654FDDF" w:rsidR="00916881" w:rsidRDefault="00916881" w:rsidP="00BC131B">
            <w:pPr>
              <w:pStyle w:val="TableBody"/>
            </w:pPr>
            <w:r>
              <w:t>The withdrawal amount during the service day, before the delivery</w:t>
            </w:r>
            <w:r w:rsidR="00D82269">
              <w:t>,</w:t>
            </w:r>
            <w:r>
              <w:t xml:space="preserve"> occurs.</w:t>
            </w:r>
          </w:p>
        </w:tc>
      </w:tr>
      <w:tr w:rsidR="00916881" w14:paraId="71EB58D7" w14:textId="77777777" w:rsidTr="0009567D">
        <w:trPr>
          <w:cantSplit/>
          <w:trHeight w:val="135"/>
        </w:trPr>
        <w:tc>
          <w:tcPr>
            <w:tcW w:w="2570" w:type="dxa"/>
            <w:tcBorders>
              <w:top w:val="single" w:sz="4" w:space="0" w:color="000000"/>
              <w:left w:val="single" w:sz="4" w:space="0" w:color="000000"/>
              <w:bottom w:val="single" w:sz="4" w:space="0" w:color="000000"/>
            </w:tcBorders>
          </w:tcPr>
          <w:p w14:paraId="3654E1DB" w14:textId="77777777" w:rsidR="00916881" w:rsidRPr="00BC131B" w:rsidRDefault="00916881" w:rsidP="00BC131B">
            <w:pPr>
              <w:pStyle w:val="TableBody"/>
              <w:rPr>
                <w:b/>
                <w:bCs/>
              </w:rPr>
            </w:pPr>
            <w:r w:rsidRPr="00BC131B">
              <w:rPr>
                <w:b/>
                <w:bCs/>
              </w:rPr>
              <w:t>Display Component Details (Advanced Devices Only)</w:t>
            </w:r>
          </w:p>
        </w:tc>
        <w:tc>
          <w:tcPr>
            <w:tcW w:w="5500" w:type="dxa"/>
            <w:tcBorders>
              <w:top w:val="single" w:sz="4" w:space="0" w:color="000000"/>
              <w:left w:val="single" w:sz="4" w:space="0" w:color="000000"/>
              <w:bottom w:val="single" w:sz="4" w:space="0" w:color="000000"/>
              <w:right w:val="single" w:sz="4" w:space="0" w:color="000000"/>
            </w:tcBorders>
          </w:tcPr>
          <w:p w14:paraId="71695B95" w14:textId="77777777" w:rsidR="00916881" w:rsidRDefault="00916881" w:rsidP="00BC131B">
            <w:pPr>
              <w:pStyle w:val="TableBody"/>
            </w:pPr>
            <w:r>
              <w:t>For use with Advanced Devices. When this box is checked, the Cashpoint Horizon Report will display details for each component type and denomination.</w:t>
            </w:r>
          </w:p>
        </w:tc>
      </w:tr>
    </w:tbl>
    <w:p w14:paraId="06E742DE" w14:textId="2F17632D" w:rsidR="00916881" w:rsidRDefault="00916881" w:rsidP="00F63174">
      <w:pPr>
        <w:pStyle w:val="TopofSection"/>
        <w:spacing w:before="0" w:after="120" w:line="240" w:lineRule="auto"/>
        <w:ind w:left="187" w:hanging="187"/>
        <w:outlineLvl w:val="0"/>
        <w:rPr>
          <w:caps/>
          <w:color w:val="622423"/>
          <w:spacing w:val="10"/>
        </w:rPr>
      </w:pPr>
      <w:bookmarkStart w:id="3963" w:name="_Ref223304461"/>
      <w:r>
        <w:t xml:space="preserve">Return To: </w:t>
      </w:r>
      <w:r w:rsidR="00027408">
        <w:rPr>
          <w:caps/>
          <w:color w:val="622423"/>
          <w:spacing w:val="10"/>
        </w:rPr>
        <w:fldChar w:fldCharType="begin"/>
      </w:r>
      <w:r>
        <w:rPr>
          <w:caps/>
          <w:color w:val="622423"/>
          <w:spacing w:val="10"/>
        </w:rPr>
        <w:instrText xml:space="preserve"> REF _Ref231750184 \h </w:instrText>
      </w:r>
      <w:r w:rsidR="00027408">
        <w:rPr>
          <w:caps/>
          <w:color w:val="622423"/>
          <w:spacing w:val="10"/>
        </w:rPr>
      </w:r>
      <w:r w:rsidR="00027408">
        <w:rPr>
          <w:caps/>
          <w:color w:val="622423"/>
          <w:spacing w:val="10"/>
        </w:rPr>
        <w:fldChar w:fldCharType="separate"/>
      </w:r>
      <w:r w:rsidR="00D57607">
        <w:t>Planning Reports</w:t>
      </w:r>
      <w:r w:rsidR="00027408">
        <w:rPr>
          <w:caps/>
          <w:color w:val="622423"/>
          <w:spacing w:val="10"/>
        </w:rPr>
        <w:fldChar w:fldCharType="end"/>
      </w:r>
    </w:p>
    <w:p w14:paraId="70FD01B5" w14:textId="33249B39" w:rsidR="00916881" w:rsidRDefault="00916881" w:rsidP="00F63174">
      <w:pPr>
        <w:spacing w:after="120"/>
        <w:ind w:left="187" w:hanging="187"/>
        <w:outlineLvl w:val="0"/>
        <w:rPr>
          <w:caps/>
          <w:color w:val="622423"/>
          <w:spacing w:val="10"/>
        </w:rPr>
      </w:pPr>
      <w:bookmarkStart w:id="3964" w:name="_Ref236116739"/>
    </w:p>
    <w:p w14:paraId="35376C66" w14:textId="77777777" w:rsidR="00916881" w:rsidRDefault="00916881" w:rsidP="00342E12">
      <w:pPr>
        <w:pStyle w:val="Heading2"/>
      </w:pPr>
      <w:bookmarkStart w:id="3965" w:name="_Linked_Horizon"/>
      <w:bookmarkStart w:id="3966" w:name="_Toc128718803"/>
      <w:bookmarkEnd w:id="3965"/>
      <w:r>
        <w:t>Linked Horizon</w:t>
      </w:r>
      <w:bookmarkEnd w:id="3966"/>
    </w:p>
    <w:p w14:paraId="2A465169" w14:textId="77777777" w:rsidR="00916881" w:rsidRDefault="00916881" w:rsidP="00BC131B">
      <w:pPr>
        <w:pStyle w:val="BodyText"/>
      </w:pPr>
      <w:r>
        <w:t>The Linked Horizons report can be run on the network and Cashpoint level. This report displays all the future balances and order details by separate branch account as recommended by OptiCash.</w:t>
      </w:r>
    </w:p>
    <w:p w14:paraId="66ADE024" w14:textId="60AB522A" w:rsidR="00916881" w:rsidRDefault="00916881" w:rsidP="00F63174">
      <w:pPr>
        <w:pStyle w:val="Caption"/>
        <w:spacing w:before="0" w:after="120"/>
        <w:ind w:left="187" w:hanging="187"/>
        <w:outlineLvl w:val="0"/>
      </w:pPr>
      <w:bookmarkStart w:id="3967" w:name="_Toc128631142"/>
      <w:r>
        <w:t xml:space="preserve">Table </w:t>
      </w:r>
      <w:r w:rsidR="00027408">
        <w:fldChar w:fldCharType="begin"/>
      </w:r>
      <w:r>
        <w:instrText xml:space="preserve"> SEQ "Table" \*Arabic </w:instrText>
      </w:r>
      <w:r w:rsidR="00027408">
        <w:fldChar w:fldCharType="separate"/>
      </w:r>
      <w:r w:rsidR="00D57607">
        <w:rPr>
          <w:noProof/>
        </w:rPr>
        <w:t>188</w:t>
      </w:r>
      <w:r w:rsidR="00027408">
        <w:rPr>
          <w:noProof/>
        </w:rPr>
        <w:fldChar w:fldCharType="end"/>
      </w:r>
      <w:r>
        <w:t>: Linked Horizons Description</w:t>
      </w:r>
      <w:bookmarkEnd w:id="396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FE7C3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377CAB5B"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C69993" w14:textId="77777777" w:rsidR="00916881" w:rsidRDefault="00916881" w:rsidP="00BC131B">
            <w:pPr>
              <w:pStyle w:val="TableHeading"/>
            </w:pPr>
            <w:r>
              <w:t>Description</w:t>
            </w:r>
          </w:p>
        </w:tc>
      </w:tr>
      <w:tr w:rsidR="00916881" w14:paraId="61790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6AF0EFD9"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82E40CF" w14:textId="26A5B5C4"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DBD50E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ABF6B4"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F2446D0" w14:textId="77777777" w:rsidR="00916881" w:rsidRDefault="00916881" w:rsidP="00BC131B">
            <w:pPr>
              <w:pStyle w:val="TableBody"/>
            </w:pPr>
            <w:r>
              <w:t xml:space="preserve">Unique alphanumeric identification of the Cashpoint. </w:t>
            </w:r>
          </w:p>
        </w:tc>
      </w:tr>
      <w:tr w:rsidR="00916881" w14:paraId="51D397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2D6C394" w14:textId="77777777" w:rsidR="00916881" w:rsidRPr="00BC131B" w:rsidRDefault="00916881" w:rsidP="00BC131B">
            <w:pPr>
              <w:pStyle w:val="TableBody"/>
              <w:rPr>
                <w:b/>
                <w:bCs/>
              </w:rPr>
            </w:pPr>
            <w:r w:rsidRPr="00BC131B">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419EE30" w14:textId="77777777" w:rsidR="00916881" w:rsidRDefault="00916881" w:rsidP="00BC131B">
            <w:pPr>
              <w:pStyle w:val="TableBody"/>
            </w:pPr>
            <w:r>
              <w:t xml:space="preserve">Name of the Cashpoint. </w:t>
            </w:r>
          </w:p>
        </w:tc>
      </w:tr>
      <w:tr w:rsidR="00916881" w14:paraId="4D9264FE" w14:textId="77777777" w:rsidTr="0009567D">
        <w:trPr>
          <w:cantSplit/>
          <w:trHeight w:val="135"/>
        </w:trPr>
        <w:tc>
          <w:tcPr>
            <w:tcW w:w="2570" w:type="dxa"/>
            <w:tcBorders>
              <w:top w:val="single" w:sz="4" w:space="0" w:color="000000"/>
              <w:left w:val="single" w:sz="4" w:space="0" w:color="000000"/>
              <w:bottom w:val="single" w:sz="4" w:space="0" w:color="000000"/>
            </w:tcBorders>
          </w:tcPr>
          <w:p w14:paraId="3D57CCD5" w14:textId="77777777" w:rsidR="00916881" w:rsidRPr="00BC131B" w:rsidRDefault="00916881" w:rsidP="00BC131B">
            <w:pPr>
              <w:pStyle w:val="TableBody"/>
              <w:rPr>
                <w:b/>
                <w:bCs/>
              </w:rPr>
            </w:pPr>
            <w:r w:rsidRPr="00BC131B">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6C59D6CD" w14:textId="77777777" w:rsidR="00916881" w:rsidRDefault="00916881" w:rsidP="00BC131B">
            <w:pPr>
              <w:pStyle w:val="TableBody"/>
            </w:pPr>
            <w:r>
              <w:t>The date for which the order details are displayed.</w:t>
            </w:r>
          </w:p>
        </w:tc>
      </w:tr>
      <w:tr w:rsidR="00916881" w14:paraId="17442F0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393B1F" w14:textId="77777777" w:rsidR="00916881" w:rsidRPr="00BC131B" w:rsidRDefault="00916881" w:rsidP="00BC131B">
            <w:pPr>
              <w:pStyle w:val="TableBody"/>
              <w:rPr>
                <w:b/>
                <w:bCs/>
              </w:rPr>
            </w:pPr>
            <w:r w:rsidRPr="00BC131B">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29DB562" w14:textId="77777777" w:rsidR="00916881" w:rsidRDefault="00916881" w:rsidP="00BC131B">
            <w:pPr>
              <w:pStyle w:val="TableBody"/>
            </w:pPr>
            <w:r>
              <w:t xml:space="preserve">Currency for which the order details are reported.  </w:t>
            </w:r>
          </w:p>
        </w:tc>
      </w:tr>
      <w:tr w:rsidR="00916881" w14:paraId="14B34D99" w14:textId="77777777" w:rsidTr="0009567D">
        <w:trPr>
          <w:cantSplit/>
          <w:trHeight w:val="135"/>
        </w:trPr>
        <w:tc>
          <w:tcPr>
            <w:tcW w:w="2570" w:type="dxa"/>
            <w:tcBorders>
              <w:top w:val="single" w:sz="4" w:space="0" w:color="000000"/>
              <w:left w:val="single" w:sz="4" w:space="0" w:color="000000"/>
              <w:bottom w:val="single" w:sz="4" w:space="0" w:color="000000"/>
            </w:tcBorders>
          </w:tcPr>
          <w:p w14:paraId="2DCC920F" w14:textId="77777777" w:rsidR="00916881" w:rsidRPr="00BC131B" w:rsidRDefault="00916881" w:rsidP="00BC131B">
            <w:pPr>
              <w:pStyle w:val="TableBody"/>
              <w:rPr>
                <w:b/>
                <w:bCs/>
              </w:rPr>
            </w:pPr>
            <w:r w:rsidRPr="00BC131B">
              <w:rPr>
                <w:b/>
                <w:bCs/>
              </w:rPr>
              <w:t>Account</w:t>
            </w:r>
          </w:p>
        </w:tc>
        <w:tc>
          <w:tcPr>
            <w:tcW w:w="5500" w:type="dxa"/>
            <w:tcBorders>
              <w:top w:val="single" w:sz="4" w:space="0" w:color="000000"/>
              <w:left w:val="single" w:sz="4" w:space="0" w:color="000000"/>
              <w:bottom w:val="single" w:sz="4" w:space="0" w:color="000000"/>
              <w:right w:val="single" w:sz="4" w:space="0" w:color="000000"/>
            </w:tcBorders>
          </w:tcPr>
          <w:p w14:paraId="1C0C089E" w14:textId="77777777" w:rsidR="00916881" w:rsidRDefault="00916881" w:rsidP="00BC131B">
            <w:pPr>
              <w:pStyle w:val="TableBody"/>
            </w:pPr>
            <w:r>
              <w:t>Balance Accounts to be reported</w:t>
            </w:r>
          </w:p>
        </w:tc>
      </w:tr>
      <w:tr w:rsidR="00916881" w14:paraId="2F0464C0" w14:textId="77777777" w:rsidTr="0009567D">
        <w:trPr>
          <w:cantSplit/>
          <w:trHeight w:val="135"/>
        </w:trPr>
        <w:tc>
          <w:tcPr>
            <w:tcW w:w="2570" w:type="dxa"/>
            <w:tcBorders>
              <w:top w:val="single" w:sz="4" w:space="0" w:color="000000"/>
              <w:left w:val="single" w:sz="4" w:space="0" w:color="000000"/>
              <w:bottom w:val="single" w:sz="4" w:space="0" w:color="000000"/>
            </w:tcBorders>
          </w:tcPr>
          <w:p w14:paraId="3DB4A2E6" w14:textId="77777777" w:rsidR="00916881" w:rsidRPr="00BC131B" w:rsidRDefault="00916881" w:rsidP="00BC131B">
            <w:pPr>
              <w:pStyle w:val="TableBody"/>
              <w:rPr>
                <w:b/>
                <w:bCs/>
              </w:rPr>
            </w:pPr>
            <w:r w:rsidRPr="00BC131B">
              <w:rPr>
                <w:b/>
                <w:bCs/>
              </w:rPr>
              <w:lastRenderedPageBreak/>
              <w:t>Open Bal</w:t>
            </w:r>
          </w:p>
        </w:tc>
        <w:tc>
          <w:tcPr>
            <w:tcW w:w="5500" w:type="dxa"/>
            <w:tcBorders>
              <w:top w:val="single" w:sz="4" w:space="0" w:color="000000"/>
              <w:left w:val="single" w:sz="4" w:space="0" w:color="000000"/>
              <w:bottom w:val="single" w:sz="4" w:space="0" w:color="000000"/>
              <w:right w:val="single" w:sz="4" w:space="0" w:color="000000"/>
            </w:tcBorders>
          </w:tcPr>
          <w:p w14:paraId="55DA33DC" w14:textId="4CAD2588" w:rsidR="00916881" w:rsidRDefault="00916881" w:rsidP="00BC131B">
            <w:pPr>
              <w:pStyle w:val="TableBody"/>
            </w:pPr>
            <w:r>
              <w:t xml:space="preserve">The starting balance at beginning of </w:t>
            </w:r>
            <w:r w:rsidR="00D82269">
              <w:t xml:space="preserve">the </w:t>
            </w:r>
            <w:r>
              <w:t>day.</w:t>
            </w:r>
          </w:p>
        </w:tc>
      </w:tr>
      <w:tr w:rsidR="00916881" w14:paraId="03066FDB"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9EDD2"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6A45637C" w14:textId="77777777" w:rsidR="00916881" w:rsidRDefault="00916881" w:rsidP="00BC131B">
            <w:pPr>
              <w:pStyle w:val="TableBody"/>
            </w:pPr>
            <w:r>
              <w:t>Represent forecasted customer withdrawals.</w:t>
            </w:r>
          </w:p>
        </w:tc>
      </w:tr>
      <w:tr w:rsidR="00916881" w14:paraId="39A55301" w14:textId="77777777" w:rsidTr="0009567D">
        <w:trPr>
          <w:cantSplit/>
          <w:trHeight w:val="135"/>
        </w:trPr>
        <w:tc>
          <w:tcPr>
            <w:tcW w:w="2570" w:type="dxa"/>
            <w:tcBorders>
              <w:top w:val="single" w:sz="4" w:space="0" w:color="000000"/>
              <w:left w:val="single" w:sz="4" w:space="0" w:color="000000"/>
              <w:bottom w:val="single" w:sz="4" w:space="0" w:color="000000"/>
            </w:tcBorders>
          </w:tcPr>
          <w:p w14:paraId="28FDD5F0"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2D052691" w14:textId="77777777" w:rsidR="00916881" w:rsidRDefault="00916881" w:rsidP="00BC131B">
            <w:pPr>
              <w:pStyle w:val="TableBody"/>
            </w:pPr>
            <w:r>
              <w:t>Represent forecasted customer deposits during that date.</w:t>
            </w:r>
          </w:p>
        </w:tc>
      </w:tr>
      <w:tr w:rsidR="00916881" w14:paraId="63766E34" w14:textId="77777777" w:rsidTr="0009567D">
        <w:trPr>
          <w:cantSplit/>
          <w:trHeight w:val="135"/>
        </w:trPr>
        <w:tc>
          <w:tcPr>
            <w:tcW w:w="2570" w:type="dxa"/>
            <w:tcBorders>
              <w:top w:val="single" w:sz="4" w:space="0" w:color="000000"/>
              <w:left w:val="single" w:sz="4" w:space="0" w:color="000000"/>
              <w:bottom w:val="single" w:sz="4" w:space="0" w:color="000000"/>
            </w:tcBorders>
          </w:tcPr>
          <w:p w14:paraId="166E2E66" w14:textId="77777777" w:rsidR="00916881" w:rsidRPr="00BC131B" w:rsidRDefault="00916881" w:rsidP="00BC131B">
            <w:pPr>
              <w:pStyle w:val="TableBody"/>
              <w:rPr>
                <w:b/>
                <w:bCs/>
              </w:rPr>
            </w:pPr>
            <w:r w:rsidRPr="00BC131B">
              <w:rPr>
                <w:b/>
                <w:bCs/>
              </w:rPr>
              <w:t>Net Demand</w:t>
            </w:r>
          </w:p>
        </w:tc>
        <w:tc>
          <w:tcPr>
            <w:tcW w:w="5500" w:type="dxa"/>
            <w:tcBorders>
              <w:top w:val="single" w:sz="4" w:space="0" w:color="000000"/>
              <w:left w:val="single" w:sz="4" w:space="0" w:color="000000"/>
              <w:bottom w:val="single" w:sz="4" w:space="0" w:color="000000"/>
              <w:right w:val="single" w:sz="4" w:space="0" w:color="000000"/>
            </w:tcBorders>
          </w:tcPr>
          <w:p w14:paraId="1BF6BB26" w14:textId="77777777" w:rsidR="00916881" w:rsidRDefault="00916881" w:rsidP="00BC131B">
            <w:pPr>
              <w:pStyle w:val="TableBody"/>
            </w:pPr>
            <w:r>
              <w:t>Difference between Withdrawals (Outflow) and Deposits (Inflow)</w:t>
            </w:r>
          </w:p>
        </w:tc>
      </w:tr>
      <w:tr w:rsidR="00916881" w14:paraId="05D1872B" w14:textId="77777777" w:rsidTr="0009567D">
        <w:trPr>
          <w:cantSplit/>
          <w:trHeight w:val="135"/>
        </w:trPr>
        <w:tc>
          <w:tcPr>
            <w:tcW w:w="2570" w:type="dxa"/>
            <w:tcBorders>
              <w:top w:val="single" w:sz="4" w:space="0" w:color="000000"/>
              <w:left w:val="single" w:sz="4" w:space="0" w:color="000000"/>
              <w:bottom w:val="single" w:sz="4" w:space="0" w:color="000000"/>
            </w:tcBorders>
          </w:tcPr>
          <w:p w14:paraId="516EB315"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1ED8FF94" w14:textId="77777777" w:rsidR="00916881" w:rsidRDefault="00916881" w:rsidP="00BC131B">
            <w:pPr>
              <w:pStyle w:val="TableBody"/>
            </w:pPr>
            <w:r>
              <w:t>Planned deliveries for that date.</w:t>
            </w:r>
          </w:p>
        </w:tc>
      </w:tr>
      <w:tr w:rsidR="00916881" w14:paraId="0A4F78B9" w14:textId="77777777" w:rsidTr="0009567D">
        <w:trPr>
          <w:cantSplit/>
          <w:trHeight w:val="135"/>
        </w:trPr>
        <w:tc>
          <w:tcPr>
            <w:tcW w:w="2570" w:type="dxa"/>
            <w:tcBorders>
              <w:top w:val="single" w:sz="4" w:space="0" w:color="000000"/>
              <w:left w:val="single" w:sz="4" w:space="0" w:color="000000"/>
              <w:bottom w:val="single" w:sz="4" w:space="0" w:color="000000"/>
            </w:tcBorders>
          </w:tcPr>
          <w:p w14:paraId="523B2B27"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42F3494A" w14:textId="2985B264" w:rsidR="00916881" w:rsidRDefault="00916881" w:rsidP="00BC131B">
            <w:pPr>
              <w:pStyle w:val="TableBody"/>
            </w:pPr>
            <w:r>
              <w:t xml:space="preserve">Amount of cash to be returned to </w:t>
            </w:r>
            <w:r w:rsidR="00D82269">
              <w:t xml:space="preserve">the </w:t>
            </w:r>
            <w:r>
              <w:t>funding source.</w:t>
            </w:r>
          </w:p>
        </w:tc>
      </w:tr>
      <w:tr w:rsidR="00916881" w14:paraId="551A9853" w14:textId="77777777" w:rsidTr="0009567D">
        <w:trPr>
          <w:cantSplit/>
          <w:trHeight w:val="135"/>
        </w:trPr>
        <w:tc>
          <w:tcPr>
            <w:tcW w:w="2570" w:type="dxa"/>
            <w:tcBorders>
              <w:top w:val="single" w:sz="4" w:space="0" w:color="000000"/>
              <w:left w:val="single" w:sz="4" w:space="0" w:color="000000"/>
              <w:bottom w:val="single" w:sz="4" w:space="0" w:color="000000"/>
            </w:tcBorders>
          </w:tcPr>
          <w:p w14:paraId="25D706B5"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45291BC1" w14:textId="091973F5" w:rsidR="00916881" w:rsidRDefault="00916881" w:rsidP="00BC131B">
            <w:pPr>
              <w:pStyle w:val="TableBody"/>
            </w:pPr>
            <w:r>
              <w:t xml:space="preserve">Emergency delivery </w:t>
            </w:r>
            <w:r w:rsidR="00D82269">
              <w:t xml:space="preserve">is </w:t>
            </w:r>
            <w:r>
              <w:t>triggered when the opening balances are under the required balance.</w:t>
            </w:r>
          </w:p>
        </w:tc>
      </w:tr>
      <w:tr w:rsidR="00916881" w14:paraId="0D96DDA5" w14:textId="77777777" w:rsidTr="0009567D">
        <w:trPr>
          <w:cantSplit/>
          <w:trHeight w:val="135"/>
        </w:trPr>
        <w:tc>
          <w:tcPr>
            <w:tcW w:w="2570" w:type="dxa"/>
            <w:tcBorders>
              <w:top w:val="single" w:sz="4" w:space="0" w:color="000000"/>
              <w:left w:val="single" w:sz="4" w:space="0" w:color="000000"/>
              <w:bottom w:val="single" w:sz="4" w:space="0" w:color="000000"/>
            </w:tcBorders>
          </w:tcPr>
          <w:p w14:paraId="7852807D"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10184189" w14:textId="30823860" w:rsidR="00916881" w:rsidRDefault="00916881" w:rsidP="00BC131B">
            <w:pPr>
              <w:pStyle w:val="TableBody"/>
            </w:pPr>
            <w:r>
              <w:t xml:space="preserve">Emergency return </w:t>
            </w:r>
            <w:r w:rsidR="00D82269">
              <w:t xml:space="preserve">is </w:t>
            </w:r>
            <w:r>
              <w:t>triggered when the opening balances are over the maximum holding.</w:t>
            </w:r>
          </w:p>
        </w:tc>
      </w:tr>
      <w:tr w:rsidR="00916881" w14:paraId="10743B82" w14:textId="77777777" w:rsidTr="0009567D">
        <w:trPr>
          <w:cantSplit/>
          <w:trHeight w:val="135"/>
        </w:trPr>
        <w:tc>
          <w:tcPr>
            <w:tcW w:w="2570" w:type="dxa"/>
            <w:tcBorders>
              <w:top w:val="single" w:sz="4" w:space="0" w:color="000000"/>
              <w:left w:val="single" w:sz="4" w:space="0" w:color="000000"/>
              <w:bottom w:val="single" w:sz="4" w:space="0" w:color="000000"/>
            </w:tcBorders>
          </w:tcPr>
          <w:p w14:paraId="6FC1B13F"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4B9A177" w14:textId="77777777" w:rsidR="00916881" w:rsidRDefault="00916881" w:rsidP="00BC131B">
            <w:pPr>
              <w:pStyle w:val="TableBody"/>
            </w:pPr>
            <w:r>
              <w:t>Closing balance at the end of the day.</w:t>
            </w:r>
          </w:p>
        </w:tc>
      </w:tr>
      <w:tr w:rsidR="00916881" w14:paraId="2B651B9D" w14:textId="77777777" w:rsidTr="0009567D">
        <w:trPr>
          <w:cantSplit/>
          <w:trHeight w:val="135"/>
        </w:trPr>
        <w:tc>
          <w:tcPr>
            <w:tcW w:w="2570" w:type="dxa"/>
            <w:tcBorders>
              <w:top w:val="single" w:sz="4" w:space="0" w:color="000000"/>
              <w:left w:val="single" w:sz="4" w:space="0" w:color="000000"/>
              <w:bottom w:val="single" w:sz="4" w:space="0" w:color="000000"/>
            </w:tcBorders>
          </w:tcPr>
          <w:p w14:paraId="561BA5A5" w14:textId="77777777" w:rsidR="00916881" w:rsidRPr="00BC131B" w:rsidRDefault="00916881" w:rsidP="00BC131B">
            <w:pPr>
              <w:pStyle w:val="TableBody"/>
              <w:rPr>
                <w:b/>
                <w:bCs/>
              </w:rPr>
            </w:pPr>
            <w:r w:rsidRPr="00BC131B">
              <w:rPr>
                <w:b/>
                <w:bCs/>
              </w:rPr>
              <w:t>Account Delivery</w:t>
            </w:r>
          </w:p>
        </w:tc>
        <w:tc>
          <w:tcPr>
            <w:tcW w:w="5500" w:type="dxa"/>
            <w:tcBorders>
              <w:top w:val="single" w:sz="4" w:space="0" w:color="000000"/>
              <w:left w:val="single" w:sz="4" w:space="0" w:color="000000"/>
              <w:bottom w:val="single" w:sz="4" w:space="0" w:color="000000"/>
              <w:right w:val="single" w:sz="4" w:space="0" w:color="000000"/>
            </w:tcBorders>
          </w:tcPr>
          <w:p w14:paraId="7DAE865A" w14:textId="77777777" w:rsidR="00916881" w:rsidRDefault="00916881" w:rsidP="00BC131B">
            <w:pPr>
              <w:pStyle w:val="TableBody"/>
            </w:pPr>
            <w:r>
              <w:t>Delivery total for the full branch reflecting  a sum of the individual account deliveries</w:t>
            </w:r>
          </w:p>
        </w:tc>
      </w:tr>
      <w:tr w:rsidR="00916881" w14:paraId="29B3429F" w14:textId="77777777" w:rsidTr="0009567D">
        <w:trPr>
          <w:cantSplit/>
          <w:trHeight w:val="135"/>
        </w:trPr>
        <w:tc>
          <w:tcPr>
            <w:tcW w:w="2570" w:type="dxa"/>
            <w:tcBorders>
              <w:top w:val="single" w:sz="4" w:space="0" w:color="000000"/>
              <w:left w:val="single" w:sz="4" w:space="0" w:color="000000"/>
              <w:bottom w:val="single" w:sz="4" w:space="0" w:color="000000"/>
            </w:tcBorders>
          </w:tcPr>
          <w:p w14:paraId="60E125AF" w14:textId="77777777" w:rsidR="00916881" w:rsidRPr="00BC131B" w:rsidRDefault="00916881" w:rsidP="00BC131B">
            <w:pPr>
              <w:pStyle w:val="TableBody"/>
              <w:rPr>
                <w:b/>
                <w:bCs/>
              </w:rPr>
            </w:pPr>
            <w:r w:rsidRPr="00BC131B">
              <w:rPr>
                <w:b/>
                <w:bCs/>
              </w:rPr>
              <w:t>Account Return</w:t>
            </w:r>
          </w:p>
        </w:tc>
        <w:tc>
          <w:tcPr>
            <w:tcW w:w="5500" w:type="dxa"/>
            <w:tcBorders>
              <w:top w:val="single" w:sz="4" w:space="0" w:color="000000"/>
              <w:left w:val="single" w:sz="4" w:space="0" w:color="000000"/>
              <w:bottom w:val="single" w:sz="4" w:space="0" w:color="000000"/>
              <w:right w:val="single" w:sz="4" w:space="0" w:color="000000"/>
            </w:tcBorders>
          </w:tcPr>
          <w:p w14:paraId="386F87A3" w14:textId="77777777" w:rsidR="00916881" w:rsidRDefault="00916881" w:rsidP="00BC131B">
            <w:pPr>
              <w:pStyle w:val="TableBody"/>
            </w:pPr>
            <w:r>
              <w:t>Return total for the full branch reflecting  a sum of the individual account returns</w:t>
            </w:r>
          </w:p>
        </w:tc>
      </w:tr>
    </w:tbl>
    <w:p w14:paraId="5D0F8F66" w14:textId="3E3AD660"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8FD1A64" w14:textId="20E9642B" w:rsidR="00916881" w:rsidRDefault="00916881" w:rsidP="00B51B3B">
      <w:pPr>
        <w:spacing w:after="120"/>
        <w:outlineLvl w:val="0"/>
        <w:rPr>
          <w:caps/>
          <w:color w:val="622423"/>
          <w:spacing w:val="10"/>
        </w:rPr>
      </w:pPr>
    </w:p>
    <w:p w14:paraId="60EA3C1A" w14:textId="77777777" w:rsidR="00916881" w:rsidRDefault="00916881" w:rsidP="00342E12">
      <w:pPr>
        <w:pStyle w:val="Heading2"/>
      </w:pPr>
      <w:bookmarkStart w:id="3968" w:name="_Toc128718804"/>
      <w:r>
        <w:t>Advanced Device Horizon</w:t>
      </w:r>
      <w:bookmarkEnd w:id="3968"/>
    </w:p>
    <w:p w14:paraId="1510A01E" w14:textId="5FDB2738" w:rsidR="00916881" w:rsidRDefault="00916881" w:rsidP="00BC131B">
      <w:pPr>
        <w:pStyle w:val="BodyText"/>
      </w:pPr>
      <w:r>
        <w:t>The Advanced Device Horizons report can be at both the Network and the individual Cashpoint level. This report displays all the future balances and order details anticipated by OptiCash. The report can be filtered by both Denomination and Component type.  Additionally, the report can be generated by either value or note/piece count.</w:t>
      </w:r>
    </w:p>
    <w:p w14:paraId="757C6B47" w14:textId="77777777" w:rsidR="00BA729A" w:rsidRDefault="00BA729A" w:rsidP="00BC131B">
      <w:pPr>
        <w:pStyle w:val="BodyText"/>
      </w:pPr>
    </w:p>
    <w:p w14:paraId="39DB5D3D" w14:textId="277C110B" w:rsidR="00916881" w:rsidRDefault="00916881" w:rsidP="00F63174">
      <w:pPr>
        <w:pStyle w:val="Caption"/>
        <w:spacing w:before="0" w:after="120"/>
        <w:ind w:left="187" w:hanging="187"/>
        <w:outlineLvl w:val="0"/>
      </w:pPr>
      <w:bookmarkStart w:id="3969" w:name="_Toc128631143"/>
      <w:r>
        <w:t xml:space="preserve">Table </w:t>
      </w:r>
      <w:r w:rsidR="00027408">
        <w:fldChar w:fldCharType="begin"/>
      </w:r>
      <w:r>
        <w:instrText xml:space="preserve"> SEQ "Table" \*Arabic </w:instrText>
      </w:r>
      <w:r w:rsidR="00027408">
        <w:fldChar w:fldCharType="separate"/>
      </w:r>
      <w:r w:rsidR="00D57607">
        <w:rPr>
          <w:noProof/>
        </w:rPr>
        <w:t>189</w:t>
      </w:r>
      <w:r w:rsidR="00027408">
        <w:rPr>
          <w:noProof/>
        </w:rPr>
        <w:fldChar w:fldCharType="end"/>
      </w:r>
      <w:r>
        <w:t>: Advanced Device Horizon Field Description</w:t>
      </w:r>
      <w:bookmarkEnd w:id="396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32A44E1"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F94CBCC" w14:textId="77777777" w:rsidR="00916881" w:rsidRDefault="00916881" w:rsidP="00BC131B">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5B1464" w14:textId="77777777" w:rsidR="00916881" w:rsidRDefault="00916881" w:rsidP="00BC131B">
            <w:pPr>
              <w:pStyle w:val="TableHeading"/>
            </w:pPr>
            <w:r>
              <w:t>Description</w:t>
            </w:r>
          </w:p>
        </w:tc>
      </w:tr>
      <w:tr w:rsidR="00916881" w14:paraId="76135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57A12BA7" w14:textId="77777777" w:rsidR="00916881" w:rsidRPr="00BC131B" w:rsidRDefault="00916881" w:rsidP="00BC131B">
            <w:pPr>
              <w:pStyle w:val="TableBody"/>
              <w:rPr>
                <w:b/>
                <w:bCs/>
              </w:rPr>
            </w:pPr>
            <w:r w:rsidRPr="00BC131B">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147D2F" w14:textId="70EC0C48" w:rsidR="00916881" w:rsidRDefault="00916881" w:rsidP="00BC131B">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BC131B"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71296121" w14:textId="77777777" w:rsidTr="0009567D">
        <w:trPr>
          <w:cantSplit/>
          <w:trHeight w:hRule="exact" w:val="433"/>
        </w:trPr>
        <w:tc>
          <w:tcPr>
            <w:tcW w:w="2570" w:type="dxa"/>
            <w:tcBorders>
              <w:top w:val="single" w:sz="4" w:space="0" w:color="000000"/>
              <w:left w:val="single" w:sz="4" w:space="0" w:color="000000"/>
              <w:bottom w:val="single" w:sz="4" w:space="0" w:color="000000"/>
            </w:tcBorders>
          </w:tcPr>
          <w:p w14:paraId="5E86D155" w14:textId="77777777" w:rsidR="00916881" w:rsidRPr="00BC131B" w:rsidRDefault="00916881" w:rsidP="00BC131B">
            <w:pPr>
              <w:pStyle w:val="TableBody"/>
              <w:rPr>
                <w:b/>
                <w:bCs/>
              </w:rPr>
            </w:pPr>
            <w:r w:rsidRPr="00BC131B">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199300" w14:textId="77777777" w:rsidR="00916881" w:rsidRDefault="00916881" w:rsidP="00BC131B">
            <w:pPr>
              <w:pStyle w:val="TableBody"/>
            </w:pPr>
            <w:r>
              <w:t xml:space="preserve">Unique alphanumeric identification of the Cashpoint. </w:t>
            </w:r>
          </w:p>
        </w:tc>
      </w:tr>
      <w:tr w:rsidR="00916881" w14:paraId="35E332D8" w14:textId="77777777" w:rsidTr="0009567D">
        <w:trPr>
          <w:cantSplit/>
          <w:trHeight w:val="135"/>
        </w:trPr>
        <w:tc>
          <w:tcPr>
            <w:tcW w:w="2570" w:type="dxa"/>
            <w:tcBorders>
              <w:top w:val="single" w:sz="4" w:space="0" w:color="000000"/>
              <w:left w:val="single" w:sz="4" w:space="0" w:color="000000"/>
              <w:bottom w:val="single" w:sz="4" w:space="0" w:color="000000"/>
            </w:tcBorders>
          </w:tcPr>
          <w:p w14:paraId="5B803230" w14:textId="77777777" w:rsidR="00916881" w:rsidRPr="00BC131B" w:rsidRDefault="00916881" w:rsidP="00BC131B">
            <w:pPr>
              <w:pStyle w:val="TableBody"/>
              <w:rPr>
                <w:b/>
                <w:bCs/>
              </w:rPr>
            </w:pPr>
            <w:r w:rsidRPr="00BC131B">
              <w:rPr>
                <w:b/>
                <w:bCs/>
              </w:rPr>
              <w:t>Start Date/End Date</w:t>
            </w:r>
          </w:p>
        </w:tc>
        <w:tc>
          <w:tcPr>
            <w:tcW w:w="5500" w:type="dxa"/>
            <w:tcBorders>
              <w:top w:val="single" w:sz="4" w:space="0" w:color="000000"/>
              <w:left w:val="single" w:sz="4" w:space="0" w:color="000000"/>
              <w:bottom w:val="single" w:sz="4" w:space="0" w:color="000000"/>
              <w:right w:val="single" w:sz="4" w:space="0" w:color="000000"/>
            </w:tcBorders>
          </w:tcPr>
          <w:p w14:paraId="6012375F" w14:textId="77777777" w:rsidR="00916881" w:rsidRDefault="00916881" w:rsidP="00BC131B">
            <w:pPr>
              <w:pStyle w:val="TableBody"/>
            </w:pPr>
            <w:r>
              <w:t>Users can designate what date range they wish to display in the report results</w:t>
            </w:r>
          </w:p>
        </w:tc>
      </w:tr>
      <w:tr w:rsidR="00916881" w14:paraId="1098ECFF" w14:textId="77777777" w:rsidTr="0009567D">
        <w:trPr>
          <w:cantSplit/>
          <w:trHeight w:val="135"/>
        </w:trPr>
        <w:tc>
          <w:tcPr>
            <w:tcW w:w="2570" w:type="dxa"/>
            <w:tcBorders>
              <w:top w:val="single" w:sz="4" w:space="0" w:color="000000"/>
              <w:left w:val="single" w:sz="4" w:space="0" w:color="000000"/>
              <w:bottom w:val="single" w:sz="4" w:space="0" w:color="000000"/>
            </w:tcBorders>
          </w:tcPr>
          <w:p w14:paraId="6822618E" w14:textId="77777777" w:rsidR="00916881" w:rsidRPr="00BC131B" w:rsidRDefault="00916881" w:rsidP="00BC131B">
            <w:pPr>
              <w:pStyle w:val="TableBody"/>
              <w:rPr>
                <w:b/>
                <w:bCs/>
              </w:rPr>
            </w:pPr>
            <w:r w:rsidRPr="00BC131B">
              <w:rPr>
                <w:b/>
                <w:bCs/>
              </w:rPr>
              <w:lastRenderedPageBreak/>
              <w:t>Denomination</w:t>
            </w:r>
          </w:p>
        </w:tc>
        <w:tc>
          <w:tcPr>
            <w:tcW w:w="5500" w:type="dxa"/>
            <w:tcBorders>
              <w:top w:val="single" w:sz="4" w:space="0" w:color="000000"/>
              <w:left w:val="single" w:sz="4" w:space="0" w:color="000000"/>
              <w:bottom w:val="single" w:sz="4" w:space="0" w:color="000000"/>
              <w:right w:val="single" w:sz="4" w:space="0" w:color="000000"/>
            </w:tcBorders>
          </w:tcPr>
          <w:p w14:paraId="0A0583AB" w14:textId="77777777" w:rsidR="00916881" w:rsidRDefault="00916881" w:rsidP="00BC131B">
            <w:pPr>
              <w:pStyle w:val="TableBody"/>
            </w:pPr>
            <w:r>
              <w:t>Users can select one or more denominations to be displayed.</w:t>
            </w:r>
          </w:p>
        </w:tc>
      </w:tr>
      <w:tr w:rsidR="00916881" w14:paraId="12165F14" w14:textId="77777777" w:rsidTr="0009567D">
        <w:trPr>
          <w:cantSplit/>
          <w:trHeight w:val="135"/>
        </w:trPr>
        <w:tc>
          <w:tcPr>
            <w:tcW w:w="2570" w:type="dxa"/>
            <w:tcBorders>
              <w:top w:val="single" w:sz="4" w:space="0" w:color="000000"/>
              <w:left w:val="single" w:sz="4" w:space="0" w:color="000000"/>
              <w:bottom w:val="single" w:sz="4" w:space="0" w:color="000000"/>
            </w:tcBorders>
          </w:tcPr>
          <w:p w14:paraId="55C8BD1D" w14:textId="77777777" w:rsidR="00916881" w:rsidRPr="00BC131B" w:rsidRDefault="00916881" w:rsidP="00BC131B">
            <w:pPr>
              <w:pStyle w:val="TableBody"/>
              <w:rPr>
                <w:b/>
                <w:bCs/>
              </w:rPr>
            </w:pPr>
            <w:r w:rsidRPr="00BC131B">
              <w:rPr>
                <w:b/>
                <w:bCs/>
              </w:rPr>
              <w:t>Component Type</w:t>
            </w:r>
          </w:p>
        </w:tc>
        <w:tc>
          <w:tcPr>
            <w:tcW w:w="5500" w:type="dxa"/>
            <w:tcBorders>
              <w:top w:val="single" w:sz="4" w:space="0" w:color="000000"/>
              <w:left w:val="single" w:sz="4" w:space="0" w:color="000000"/>
              <w:bottom w:val="single" w:sz="4" w:space="0" w:color="000000"/>
              <w:right w:val="single" w:sz="4" w:space="0" w:color="000000"/>
            </w:tcBorders>
          </w:tcPr>
          <w:p w14:paraId="110BF082" w14:textId="2A41830C" w:rsidR="00916881" w:rsidRDefault="00916881" w:rsidP="00BC131B">
            <w:pPr>
              <w:pStyle w:val="TableBody"/>
            </w:pPr>
            <w:r>
              <w:t>Users select which components they wish to di</w:t>
            </w:r>
            <w:r w:rsidR="00410D29">
              <w:t>s</w:t>
            </w:r>
            <w:r>
              <w:t>play (</w:t>
            </w:r>
            <w:r w:rsidR="00384B8D">
              <w:t>e.g.,</w:t>
            </w:r>
            <w:r>
              <w:t xml:space="preserve"> Withdrawal Only, Deposit Only, and Recycler)</w:t>
            </w:r>
          </w:p>
        </w:tc>
      </w:tr>
      <w:tr w:rsidR="00916881" w14:paraId="39734648" w14:textId="77777777" w:rsidTr="0009567D">
        <w:trPr>
          <w:cantSplit/>
          <w:trHeight w:val="135"/>
        </w:trPr>
        <w:tc>
          <w:tcPr>
            <w:tcW w:w="2570" w:type="dxa"/>
            <w:tcBorders>
              <w:top w:val="single" w:sz="4" w:space="0" w:color="000000"/>
              <w:left w:val="single" w:sz="4" w:space="0" w:color="000000"/>
              <w:bottom w:val="single" w:sz="4" w:space="0" w:color="000000"/>
            </w:tcBorders>
          </w:tcPr>
          <w:p w14:paraId="7F4A506A" w14:textId="77777777" w:rsidR="00916881" w:rsidRPr="00BC131B" w:rsidRDefault="00916881" w:rsidP="00BC131B">
            <w:pPr>
              <w:pStyle w:val="TableBody"/>
              <w:rPr>
                <w:b/>
                <w:bCs/>
              </w:rPr>
            </w:pPr>
            <w:r w:rsidRPr="00BC131B">
              <w:rPr>
                <w:b/>
                <w:bCs/>
              </w:rPr>
              <w:t>View by</w:t>
            </w:r>
          </w:p>
        </w:tc>
        <w:tc>
          <w:tcPr>
            <w:tcW w:w="5500" w:type="dxa"/>
            <w:tcBorders>
              <w:top w:val="single" w:sz="4" w:space="0" w:color="000000"/>
              <w:left w:val="single" w:sz="4" w:space="0" w:color="000000"/>
              <w:bottom w:val="single" w:sz="4" w:space="0" w:color="000000"/>
              <w:right w:val="single" w:sz="4" w:space="0" w:color="000000"/>
            </w:tcBorders>
          </w:tcPr>
          <w:p w14:paraId="60FBDDA7" w14:textId="77777777" w:rsidR="00916881" w:rsidRDefault="00916881" w:rsidP="00BC131B">
            <w:pPr>
              <w:pStyle w:val="TableBody"/>
            </w:pPr>
            <w:r>
              <w:t>Users designate whether results should be displayed as value (total Pounds, total Dollars, total Euros, et al) or as piece counts</w:t>
            </w:r>
          </w:p>
        </w:tc>
      </w:tr>
      <w:tr w:rsidR="00916881" w14:paraId="2E78E901" w14:textId="77777777" w:rsidTr="0009567D">
        <w:trPr>
          <w:cantSplit/>
          <w:trHeight w:val="135"/>
        </w:trPr>
        <w:tc>
          <w:tcPr>
            <w:tcW w:w="2570" w:type="dxa"/>
            <w:tcBorders>
              <w:top w:val="single" w:sz="4" w:space="0" w:color="000000"/>
              <w:left w:val="single" w:sz="4" w:space="0" w:color="000000"/>
              <w:bottom w:val="single" w:sz="4" w:space="0" w:color="000000"/>
            </w:tcBorders>
          </w:tcPr>
          <w:p w14:paraId="165C003D" w14:textId="77777777" w:rsidR="00916881" w:rsidRPr="00BC131B" w:rsidRDefault="00916881" w:rsidP="00BC131B">
            <w:pPr>
              <w:pStyle w:val="TableBody"/>
              <w:rPr>
                <w:b/>
                <w:bCs/>
              </w:rPr>
            </w:pPr>
            <w:r w:rsidRPr="00BC131B">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6281F3F5" w14:textId="52533B80" w:rsidR="00916881" w:rsidRDefault="00916881" w:rsidP="00BC131B">
            <w:pPr>
              <w:pStyle w:val="TableBody"/>
            </w:pPr>
            <w:r>
              <w:t xml:space="preserve">The starting balance at beginning of </w:t>
            </w:r>
            <w:r w:rsidR="00410D29">
              <w:t xml:space="preserve">the </w:t>
            </w:r>
            <w:r>
              <w:t>day.</w:t>
            </w:r>
          </w:p>
        </w:tc>
      </w:tr>
      <w:tr w:rsidR="00916881" w14:paraId="2175F168" w14:textId="77777777" w:rsidTr="0009567D">
        <w:trPr>
          <w:cantSplit/>
          <w:trHeight w:val="135"/>
        </w:trPr>
        <w:tc>
          <w:tcPr>
            <w:tcW w:w="2570" w:type="dxa"/>
            <w:tcBorders>
              <w:top w:val="single" w:sz="4" w:space="0" w:color="000000"/>
              <w:left w:val="single" w:sz="4" w:space="0" w:color="000000"/>
              <w:bottom w:val="single" w:sz="4" w:space="0" w:color="000000"/>
            </w:tcBorders>
          </w:tcPr>
          <w:p w14:paraId="6F8F8D86" w14:textId="77777777" w:rsidR="00916881" w:rsidRPr="00BC131B" w:rsidRDefault="00916881" w:rsidP="00BC131B">
            <w:pPr>
              <w:pStyle w:val="TableBody"/>
              <w:rPr>
                <w:b/>
                <w:bCs/>
              </w:rPr>
            </w:pPr>
            <w:r w:rsidRPr="00BC131B">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135366D" w14:textId="5DA6892B" w:rsidR="00916881" w:rsidRDefault="00916881" w:rsidP="00BC131B">
            <w:pPr>
              <w:pStyle w:val="TableBody"/>
            </w:pPr>
            <w:r>
              <w:t xml:space="preserve">Amount of withdrawals that occur </w:t>
            </w:r>
            <w:r w:rsidR="00410D29">
              <w:t>before</w:t>
            </w:r>
            <w:r>
              <w:t xml:space="preserve"> the service (delivery or return)</w:t>
            </w:r>
          </w:p>
        </w:tc>
      </w:tr>
      <w:tr w:rsidR="00916881" w14:paraId="36A68A02" w14:textId="77777777" w:rsidTr="0009567D">
        <w:trPr>
          <w:cantSplit/>
          <w:trHeight w:val="135"/>
        </w:trPr>
        <w:tc>
          <w:tcPr>
            <w:tcW w:w="2570" w:type="dxa"/>
            <w:tcBorders>
              <w:top w:val="single" w:sz="4" w:space="0" w:color="000000"/>
              <w:left w:val="single" w:sz="4" w:space="0" w:color="000000"/>
              <w:bottom w:val="single" w:sz="4" w:space="0" w:color="000000"/>
            </w:tcBorders>
          </w:tcPr>
          <w:p w14:paraId="44BAD55C" w14:textId="77777777" w:rsidR="00916881" w:rsidRPr="00BC131B" w:rsidRDefault="00916881" w:rsidP="00BC131B">
            <w:pPr>
              <w:pStyle w:val="TableBody"/>
              <w:rPr>
                <w:b/>
                <w:bCs/>
              </w:rPr>
            </w:pPr>
            <w:r w:rsidRPr="00BC131B">
              <w:rPr>
                <w:b/>
                <w:bCs/>
              </w:rPr>
              <w:t>Withdrawals (Outflow)</w:t>
            </w:r>
          </w:p>
        </w:tc>
        <w:tc>
          <w:tcPr>
            <w:tcW w:w="5500" w:type="dxa"/>
            <w:tcBorders>
              <w:top w:val="single" w:sz="4" w:space="0" w:color="000000"/>
              <w:left w:val="single" w:sz="4" w:space="0" w:color="000000"/>
              <w:bottom w:val="single" w:sz="4" w:space="0" w:color="000000"/>
              <w:right w:val="single" w:sz="4" w:space="0" w:color="000000"/>
            </w:tcBorders>
          </w:tcPr>
          <w:p w14:paraId="4E97F533" w14:textId="77777777" w:rsidR="00916881" w:rsidRDefault="00916881" w:rsidP="00BC131B">
            <w:pPr>
              <w:pStyle w:val="TableBody"/>
            </w:pPr>
            <w:r>
              <w:t>Represent forecasted customer withdrawals.</w:t>
            </w:r>
          </w:p>
        </w:tc>
      </w:tr>
      <w:tr w:rsidR="00916881" w14:paraId="31BDA53B"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93875" w14:textId="77777777" w:rsidR="00916881" w:rsidRPr="00BC131B" w:rsidRDefault="00916881" w:rsidP="00BC131B">
            <w:pPr>
              <w:pStyle w:val="TableBody"/>
              <w:rPr>
                <w:b/>
                <w:bCs/>
              </w:rPr>
            </w:pPr>
            <w:r w:rsidRPr="00BC131B">
              <w:rPr>
                <w:b/>
                <w:bCs/>
              </w:rPr>
              <w:t>Pre-Deposits</w:t>
            </w:r>
          </w:p>
        </w:tc>
        <w:tc>
          <w:tcPr>
            <w:tcW w:w="5500" w:type="dxa"/>
            <w:tcBorders>
              <w:top w:val="single" w:sz="4" w:space="0" w:color="000000"/>
              <w:left w:val="single" w:sz="4" w:space="0" w:color="000000"/>
              <w:bottom w:val="single" w:sz="4" w:space="0" w:color="000000"/>
              <w:right w:val="single" w:sz="4" w:space="0" w:color="000000"/>
            </w:tcBorders>
          </w:tcPr>
          <w:p w14:paraId="32C7B027" w14:textId="58E91CF9" w:rsidR="00916881" w:rsidRDefault="00916881" w:rsidP="00BC131B">
            <w:pPr>
              <w:pStyle w:val="TableBody"/>
            </w:pPr>
            <w:r>
              <w:t xml:space="preserve">Amount of deposits that occur </w:t>
            </w:r>
            <w:r w:rsidR="00410D29">
              <w:t>before</w:t>
            </w:r>
            <w:r>
              <w:t xml:space="preserve"> the service (delivery or return)</w:t>
            </w:r>
          </w:p>
        </w:tc>
      </w:tr>
      <w:tr w:rsidR="00916881" w14:paraId="22EA6E5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7892D6" w14:textId="77777777" w:rsidR="00916881" w:rsidRPr="00BC131B" w:rsidRDefault="00916881" w:rsidP="00BC131B">
            <w:pPr>
              <w:pStyle w:val="TableBody"/>
              <w:rPr>
                <w:b/>
                <w:bCs/>
              </w:rPr>
            </w:pPr>
            <w:r w:rsidRPr="00BC131B">
              <w:rPr>
                <w:b/>
                <w:bCs/>
              </w:rPr>
              <w:t>Deposits  (Inflow)</w:t>
            </w:r>
          </w:p>
        </w:tc>
        <w:tc>
          <w:tcPr>
            <w:tcW w:w="5500" w:type="dxa"/>
            <w:tcBorders>
              <w:top w:val="single" w:sz="4" w:space="0" w:color="000000"/>
              <w:left w:val="single" w:sz="4" w:space="0" w:color="000000"/>
              <w:bottom w:val="single" w:sz="4" w:space="0" w:color="000000"/>
              <w:right w:val="single" w:sz="4" w:space="0" w:color="000000"/>
            </w:tcBorders>
          </w:tcPr>
          <w:p w14:paraId="53A603BE" w14:textId="77777777" w:rsidR="00916881" w:rsidRDefault="00916881" w:rsidP="00BC131B">
            <w:pPr>
              <w:pStyle w:val="TableBody"/>
            </w:pPr>
            <w:r>
              <w:t>Represent forecasted customer deposits during that date.</w:t>
            </w:r>
          </w:p>
        </w:tc>
      </w:tr>
      <w:tr w:rsidR="00916881" w14:paraId="0A7FC116" w14:textId="77777777" w:rsidTr="0009567D">
        <w:trPr>
          <w:cantSplit/>
          <w:trHeight w:val="135"/>
        </w:trPr>
        <w:tc>
          <w:tcPr>
            <w:tcW w:w="2570" w:type="dxa"/>
            <w:tcBorders>
              <w:top w:val="single" w:sz="4" w:space="0" w:color="000000"/>
              <w:left w:val="single" w:sz="4" w:space="0" w:color="000000"/>
              <w:bottom w:val="single" w:sz="4" w:space="0" w:color="000000"/>
            </w:tcBorders>
          </w:tcPr>
          <w:p w14:paraId="16988D33" w14:textId="77777777" w:rsidR="00916881" w:rsidRPr="00BC131B" w:rsidRDefault="00916881" w:rsidP="00BC131B">
            <w:pPr>
              <w:pStyle w:val="TableBody"/>
              <w:rPr>
                <w:b/>
                <w:bCs/>
              </w:rPr>
            </w:pPr>
            <w:r w:rsidRPr="00BC131B">
              <w:rPr>
                <w:b/>
                <w:bCs/>
              </w:rPr>
              <w:t>Deliveries (Cash In)</w:t>
            </w:r>
          </w:p>
        </w:tc>
        <w:tc>
          <w:tcPr>
            <w:tcW w:w="5500" w:type="dxa"/>
            <w:tcBorders>
              <w:top w:val="single" w:sz="4" w:space="0" w:color="000000"/>
              <w:left w:val="single" w:sz="4" w:space="0" w:color="000000"/>
              <w:bottom w:val="single" w:sz="4" w:space="0" w:color="000000"/>
              <w:right w:val="single" w:sz="4" w:space="0" w:color="000000"/>
            </w:tcBorders>
          </w:tcPr>
          <w:p w14:paraId="756DA5D5" w14:textId="77777777" w:rsidR="00916881" w:rsidRDefault="00916881" w:rsidP="00BC131B">
            <w:pPr>
              <w:pStyle w:val="TableBody"/>
            </w:pPr>
            <w:r>
              <w:t>Planned deliveries for that date.</w:t>
            </w:r>
          </w:p>
        </w:tc>
      </w:tr>
      <w:tr w:rsidR="00916881" w14:paraId="7F68F817" w14:textId="77777777" w:rsidTr="0009567D">
        <w:trPr>
          <w:cantSplit/>
          <w:trHeight w:val="135"/>
        </w:trPr>
        <w:tc>
          <w:tcPr>
            <w:tcW w:w="2570" w:type="dxa"/>
            <w:tcBorders>
              <w:top w:val="single" w:sz="4" w:space="0" w:color="000000"/>
              <w:left w:val="single" w:sz="4" w:space="0" w:color="000000"/>
              <w:bottom w:val="single" w:sz="4" w:space="0" w:color="000000"/>
            </w:tcBorders>
          </w:tcPr>
          <w:p w14:paraId="621F2143" w14:textId="77777777" w:rsidR="00916881" w:rsidRPr="00BC131B" w:rsidRDefault="00916881" w:rsidP="00BC131B">
            <w:pPr>
              <w:pStyle w:val="TableBody"/>
              <w:rPr>
                <w:b/>
                <w:bCs/>
              </w:rPr>
            </w:pPr>
            <w:r w:rsidRPr="00BC131B">
              <w:rPr>
                <w:b/>
                <w:bCs/>
              </w:rPr>
              <w:t>Returns (Cash Out)</w:t>
            </w:r>
          </w:p>
        </w:tc>
        <w:tc>
          <w:tcPr>
            <w:tcW w:w="5500" w:type="dxa"/>
            <w:tcBorders>
              <w:top w:val="single" w:sz="4" w:space="0" w:color="000000"/>
              <w:left w:val="single" w:sz="4" w:space="0" w:color="000000"/>
              <w:bottom w:val="single" w:sz="4" w:space="0" w:color="000000"/>
              <w:right w:val="single" w:sz="4" w:space="0" w:color="000000"/>
            </w:tcBorders>
          </w:tcPr>
          <w:p w14:paraId="5F4BF0FD" w14:textId="1EEBFE8A" w:rsidR="00916881" w:rsidRDefault="00916881" w:rsidP="00BC131B">
            <w:pPr>
              <w:pStyle w:val="TableBody"/>
            </w:pPr>
            <w:r>
              <w:t xml:space="preserve">Amount of cash to be returned to </w:t>
            </w:r>
            <w:r w:rsidR="00410D29">
              <w:t xml:space="preserve">the </w:t>
            </w:r>
            <w:r>
              <w:t>funding source.</w:t>
            </w:r>
          </w:p>
        </w:tc>
      </w:tr>
      <w:tr w:rsidR="00916881" w14:paraId="78322A2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0296EB" w14:textId="77777777" w:rsidR="00916881" w:rsidRPr="00BC131B" w:rsidRDefault="00916881" w:rsidP="00BC131B">
            <w:pPr>
              <w:pStyle w:val="TableBody"/>
              <w:rPr>
                <w:b/>
                <w:bCs/>
              </w:rPr>
            </w:pPr>
            <w:r w:rsidRPr="00BC131B">
              <w:rPr>
                <w:b/>
                <w:bCs/>
              </w:rPr>
              <w:t>Unplanned Deliveries (Cash In)</w:t>
            </w:r>
          </w:p>
        </w:tc>
        <w:tc>
          <w:tcPr>
            <w:tcW w:w="5500" w:type="dxa"/>
            <w:tcBorders>
              <w:top w:val="single" w:sz="4" w:space="0" w:color="000000"/>
              <w:left w:val="single" w:sz="4" w:space="0" w:color="000000"/>
              <w:bottom w:val="single" w:sz="4" w:space="0" w:color="000000"/>
              <w:right w:val="single" w:sz="4" w:space="0" w:color="000000"/>
            </w:tcBorders>
          </w:tcPr>
          <w:p w14:paraId="7364AC48" w14:textId="5E90BD69" w:rsidR="00916881" w:rsidRDefault="00916881" w:rsidP="00BC131B">
            <w:pPr>
              <w:pStyle w:val="TableBody"/>
            </w:pPr>
            <w:r>
              <w:t xml:space="preserve">Emergency delivery </w:t>
            </w:r>
            <w:r w:rsidR="00410D29">
              <w:t xml:space="preserve">is </w:t>
            </w:r>
            <w:r>
              <w:t>triggered when the opening balances are under the required balance.</w:t>
            </w:r>
          </w:p>
        </w:tc>
      </w:tr>
      <w:tr w:rsidR="00916881" w14:paraId="5A27F8EB" w14:textId="77777777" w:rsidTr="0009567D">
        <w:trPr>
          <w:cantSplit/>
          <w:trHeight w:val="135"/>
        </w:trPr>
        <w:tc>
          <w:tcPr>
            <w:tcW w:w="2570" w:type="dxa"/>
            <w:tcBorders>
              <w:top w:val="single" w:sz="4" w:space="0" w:color="000000"/>
              <w:left w:val="single" w:sz="4" w:space="0" w:color="000000"/>
              <w:bottom w:val="single" w:sz="4" w:space="0" w:color="000000"/>
            </w:tcBorders>
          </w:tcPr>
          <w:p w14:paraId="378939CC" w14:textId="77777777" w:rsidR="00916881" w:rsidRPr="00BC131B" w:rsidRDefault="00916881" w:rsidP="00BC131B">
            <w:pPr>
              <w:pStyle w:val="TableBody"/>
              <w:rPr>
                <w:b/>
                <w:bCs/>
              </w:rPr>
            </w:pPr>
            <w:r w:rsidRPr="00BC131B">
              <w:rPr>
                <w:b/>
                <w:bCs/>
              </w:rPr>
              <w:t>Unplanned Returns (Cash Out)</w:t>
            </w:r>
          </w:p>
        </w:tc>
        <w:tc>
          <w:tcPr>
            <w:tcW w:w="5500" w:type="dxa"/>
            <w:tcBorders>
              <w:top w:val="single" w:sz="4" w:space="0" w:color="000000"/>
              <w:left w:val="single" w:sz="4" w:space="0" w:color="000000"/>
              <w:bottom w:val="single" w:sz="4" w:space="0" w:color="000000"/>
              <w:right w:val="single" w:sz="4" w:space="0" w:color="000000"/>
            </w:tcBorders>
          </w:tcPr>
          <w:p w14:paraId="267B102B" w14:textId="71BF57B5" w:rsidR="00916881" w:rsidRDefault="00916881" w:rsidP="00BC131B">
            <w:pPr>
              <w:pStyle w:val="TableBody"/>
            </w:pPr>
            <w:r>
              <w:t xml:space="preserve">Emergency return </w:t>
            </w:r>
            <w:r w:rsidR="00410D29">
              <w:t xml:space="preserve">is </w:t>
            </w:r>
            <w:r>
              <w:t>triggered when the opening balances are over the maximum holding.</w:t>
            </w:r>
          </w:p>
        </w:tc>
      </w:tr>
      <w:tr w:rsidR="00916881" w14:paraId="283F876E" w14:textId="77777777" w:rsidTr="0009567D">
        <w:trPr>
          <w:cantSplit/>
          <w:trHeight w:val="135"/>
        </w:trPr>
        <w:tc>
          <w:tcPr>
            <w:tcW w:w="2570" w:type="dxa"/>
            <w:tcBorders>
              <w:top w:val="single" w:sz="4" w:space="0" w:color="000000"/>
              <w:left w:val="single" w:sz="4" w:space="0" w:color="000000"/>
              <w:bottom w:val="single" w:sz="4" w:space="0" w:color="000000"/>
            </w:tcBorders>
          </w:tcPr>
          <w:p w14:paraId="4A852B28" w14:textId="77777777" w:rsidR="00916881" w:rsidRPr="00BC131B" w:rsidRDefault="00916881" w:rsidP="00BC131B">
            <w:pPr>
              <w:pStyle w:val="TableBody"/>
              <w:rPr>
                <w:b/>
                <w:bCs/>
              </w:rPr>
            </w:pPr>
            <w:r w:rsidRPr="00BC131B">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71D58AED" w14:textId="77777777" w:rsidR="00916881" w:rsidRDefault="00916881" w:rsidP="00BC131B">
            <w:pPr>
              <w:pStyle w:val="TableBody"/>
            </w:pPr>
            <w:r>
              <w:t>Closing balance at the end of the day.</w:t>
            </w:r>
          </w:p>
        </w:tc>
      </w:tr>
    </w:tbl>
    <w:p w14:paraId="283B5F01" w14:textId="59E58B9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6293603" w14:textId="77777777" w:rsidR="00BA729A" w:rsidRDefault="00BA729A" w:rsidP="00DB666A">
      <w:pPr>
        <w:pStyle w:val="BodyText"/>
      </w:pPr>
    </w:p>
    <w:p w14:paraId="2643F975" w14:textId="6C658F1C" w:rsidR="00916881" w:rsidRDefault="00916881" w:rsidP="00797D24">
      <w:pPr>
        <w:pStyle w:val="Heading2"/>
      </w:pPr>
      <w:bookmarkStart w:id="3970" w:name="_Toc128718805"/>
      <w:r>
        <w:t>Emergency Recommendation Analysis</w:t>
      </w:r>
      <w:bookmarkEnd w:id="3963"/>
      <w:bookmarkEnd w:id="3964"/>
      <w:bookmarkEnd w:id="3970"/>
    </w:p>
    <w:p w14:paraId="18C5C2BE" w14:textId="5903DD27" w:rsidR="00916881" w:rsidRDefault="00916881" w:rsidP="00BA729A">
      <w:pPr>
        <w:pStyle w:val="BodyText"/>
      </w:pPr>
      <w:r>
        <w:t xml:space="preserve">The network emergency report </w:t>
      </w:r>
      <w:r w:rsidR="00384B8D">
        <w:t>analyses</w:t>
      </w:r>
      <w:r>
        <w:t xml:space="preserve"> emergencies for the specified Cashpoints with an emergency recommendation date falling within the specified range. The information in the report helps the analyst to interpret the emergency by indicating if the Cashpoint will only run below the minimum required balance or will run out of cash. </w:t>
      </w:r>
    </w:p>
    <w:p w14:paraId="75CCA034" w14:textId="04480DF8" w:rsidR="00916881" w:rsidRDefault="00916881" w:rsidP="00F63174">
      <w:pPr>
        <w:pStyle w:val="Caption"/>
        <w:spacing w:before="0" w:after="120"/>
        <w:ind w:left="187" w:hanging="187"/>
        <w:outlineLvl w:val="0"/>
      </w:pPr>
      <w:bookmarkStart w:id="3971" w:name="_Toc128631144"/>
      <w:r>
        <w:t xml:space="preserve">Table </w:t>
      </w:r>
      <w:r w:rsidR="00027408">
        <w:fldChar w:fldCharType="begin"/>
      </w:r>
      <w:r>
        <w:instrText xml:space="preserve"> SEQ "Table" \*Arabic </w:instrText>
      </w:r>
      <w:r w:rsidR="00027408">
        <w:fldChar w:fldCharType="separate"/>
      </w:r>
      <w:r w:rsidR="00D57607">
        <w:rPr>
          <w:noProof/>
        </w:rPr>
        <w:t>190</w:t>
      </w:r>
      <w:r w:rsidR="00027408">
        <w:rPr>
          <w:noProof/>
        </w:rPr>
        <w:fldChar w:fldCharType="end"/>
      </w:r>
      <w:r>
        <w:t>: Emergency Recommendations Analysis Description</w:t>
      </w:r>
      <w:bookmarkEnd w:id="397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BBBEAD0" w14:textId="77777777" w:rsidTr="00BA729A">
        <w:trPr>
          <w:tblHeader/>
        </w:trPr>
        <w:tc>
          <w:tcPr>
            <w:tcW w:w="2570" w:type="dxa"/>
            <w:tcBorders>
              <w:top w:val="single" w:sz="4" w:space="0" w:color="000000"/>
              <w:left w:val="single" w:sz="4" w:space="0" w:color="000000"/>
              <w:bottom w:val="single" w:sz="4" w:space="0" w:color="000000"/>
            </w:tcBorders>
            <w:shd w:val="clear" w:color="auto" w:fill="60C03A"/>
          </w:tcPr>
          <w:p w14:paraId="462AD909" w14:textId="77777777" w:rsidR="00916881" w:rsidRDefault="00916881" w:rsidP="00BA729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4D508B5" w14:textId="77777777" w:rsidR="00916881" w:rsidRDefault="00916881" w:rsidP="00BA729A">
            <w:pPr>
              <w:pStyle w:val="TableHeading"/>
            </w:pPr>
            <w:r>
              <w:t>Description</w:t>
            </w:r>
          </w:p>
        </w:tc>
      </w:tr>
      <w:tr w:rsidR="00916881" w14:paraId="615BBE95" w14:textId="77777777" w:rsidTr="00BA729A">
        <w:trPr>
          <w:trHeight w:val="135"/>
        </w:trPr>
        <w:tc>
          <w:tcPr>
            <w:tcW w:w="2570" w:type="dxa"/>
            <w:tcBorders>
              <w:top w:val="single" w:sz="4" w:space="0" w:color="000000"/>
              <w:left w:val="single" w:sz="4" w:space="0" w:color="000000"/>
              <w:bottom w:val="single" w:sz="4" w:space="0" w:color="000000"/>
            </w:tcBorders>
          </w:tcPr>
          <w:p w14:paraId="632BE622" w14:textId="77777777" w:rsidR="00916881" w:rsidRPr="00BA729A" w:rsidRDefault="00916881" w:rsidP="00BA729A">
            <w:pPr>
              <w:pStyle w:val="TableBody"/>
              <w:rPr>
                <w:b/>
                <w:bCs/>
              </w:rPr>
            </w:pPr>
            <w:r w:rsidRPr="00BA729A">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B96C04A" w14:textId="7D44A620" w:rsidR="00916881" w:rsidRDefault="00916881" w:rsidP="00BA729A">
            <w:pPr>
              <w:pStyle w:val="TableBody"/>
            </w:pPr>
            <w:r>
              <w:t xml:space="preserve">Allows the user to choose Cashpoints to be included in the report. For more information on Cashpoint Selection, see: </w:t>
            </w:r>
            <w:r w:rsidR="00027408" w:rsidRPr="007F763D">
              <w:rPr>
                <w:color w:val="4F81BD" w:themeColor="accent1"/>
                <w:rPrChange w:id="3972" w:author="Moses, Robbie" w:date="2023-03-02T01:56:00Z">
                  <w:rPr/>
                </w:rPrChange>
              </w:rPr>
              <w:fldChar w:fldCharType="begin"/>
            </w:r>
            <w:r w:rsidRPr="007F763D">
              <w:rPr>
                <w:color w:val="4F81BD" w:themeColor="accent1"/>
                <w:rPrChange w:id="3973" w:author="Moses, Robbie" w:date="2023-03-02T01:56:00Z">
                  <w:rPr/>
                </w:rPrChange>
              </w:rPr>
              <w:instrText xml:space="preserve"> REF _Ref236109174 \h </w:instrText>
            </w:r>
            <w:r w:rsidR="00BA729A" w:rsidRPr="007F763D">
              <w:rPr>
                <w:color w:val="4F81BD" w:themeColor="accent1"/>
                <w:rPrChange w:id="3974" w:author="Moses, Robbie" w:date="2023-03-02T01:56:00Z">
                  <w:rPr/>
                </w:rPrChange>
              </w:rPr>
              <w:instrText xml:space="preserve"> \* MERGEFORMAT </w:instrText>
            </w:r>
            <w:r w:rsidR="00027408" w:rsidRPr="007F763D">
              <w:rPr>
                <w:color w:val="4F81BD" w:themeColor="accent1"/>
                <w:rPrChange w:id="3975" w:author="Moses, Robbie" w:date="2023-03-02T01:56:00Z">
                  <w:rPr/>
                </w:rPrChange>
              </w:rPr>
            </w:r>
            <w:r w:rsidR="00027408" w:rsidRPr="007F763D">
              <w:rPr>
                <w:color w:val="4F81BD" w:themeColor="accent1"/>
                <w:rPrChange w:id="3976" w:author="Moses, Robbie" w:date="2023-03-02T01:56:00Z">
                  <w:rPr/>
                </w:rPrChange>
              </w:rPr>
              <w:fldChar w:fldCharType="separate"/>
            </w:r>
            <w:r w:rsidR="00D57607" w:rsidRPr="007F763D">
              <w:rPr>
                <w:color w:val="4F81BD" w:themeColor="accent1"/>
                <w:rPrChange w:id="3977" w:author="Moses, Robbie" w:date="2023-03-02T01:56:00Z">
                  <w:rPr/>
                </w:rPrChange>
              </w:rPr>
              <w:t>Cashpoint Selector</w:t>
            </w:r>
            <w:r w:rsidR="00027408" w:rsidRPr="007F763D">
              <w:rPr>
                <w:color w:val="4F81BD" w:themeColor="accent1"/>
                <w:rPrChange w:id="3978" w:author="Moses, Robbie" w:date="2023-03-02T01:56:00Z">
                  <w:rPr/>
                </w:rPrChange>
              </w:rPr>
              <w:fldChar w:fldCharType="end"/>
            </w:r>
          </w:p>
        </w:tc>
      </w:tr>
      <w:tr w:rsidR="00916881" w14:paraId="15A92CBA" w14:textId="77777777" w:rsidTr="00BA729A">
        <w:trPr>
          <w:trHeight w:val="135"/>
        </w:trPr>
        <w:tc>
          <w:tcPr>
            <w:tcW w:w="2570" w:type="dxa"/>
            <w:tcBorders>
              <w:top w:val="single" w:sz="4" w:space="0" w:color="000000"/>
              <w:left w:val="single" w:sz="4" w:space="0" w:color="000000"/>
              <w:bottom w:val="single" w:sz="4" w:space="0" w:color="000000"/>
            </w:tcBorders>
          </w:tcPr>
          <w:p w14:paraId="17AB42F5" w14:textId="77777777" w:rsidR="00916881" w:rsidRPr="00BA729A" w:rsidRDefault="00916881" w:rsidP="00BA729A">
            <w:pPr>
              <w:pStyle w:val="TableBody"/>
              <w:rPr>
                <w:b/>
                <w:bCs/>
              </w:rPr>
            </w:pPr>
            <w:r w:rsidRPr="00BA729A">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203468E7" w14:textId="77777777" w:rsidR="00916881" w:rsidRDefault="00916881" w:rsidP="00BA729A">
            <w:pPr>
              <w:pStyle w:val="TableBody"/>
            </w:pPr>
            <w:r>
              <w:t xml:space="preserve">Unique alphanumeric identification of the Cashpoint. </w:t>
            </w:r>
          </w:p>
        </w:tc>
      </w:tr>
      <w:tr w:rsidR="00916881" w14:paraId="5B7976E3" w14:textId="77777777" w:rsidTr="00BA729A">
        <w:trPr>
          <w:trHeight w:val="135"/>
        </w:trPr>
        <w:tc>
          <w:tcPr>
            <w:tcW w:w="2570" w:type="dxa"/>
            <w:tcBorders>
              <w:top w:val="single" w:sz="4" w:space="0" w:color="000000"/>
              <w:left w:val="single" w:sz="4" w:space="0" w:color="000000"/>
              <w:bottom w:val="single" w:sz="4" w:space="0" w:color="000000"/>
            </w:tcBorders>
          </w:tcPr>
          <w:p w14:paraId="1625A800" w14:textId="77777777" w:rsidR="00916881" w:rsidRPr="00BA729A" w:rsidRDefault="00916881" w:rsidP="00BA729A">
            <w:pPr>
              <w:pStyle w:val="TableBody"/>
              <w:rPr>
                <w:b/>
                <w:bCs/>
              </w:rPr>
            </w:pPr>
            <w:r w:rsidRPr="00BA729A">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3DAAC5F7" w14:textId="77777777" w:rsidR="00916881" w:rsidRDefault="00916881" w:rsidP="00BA729A">
            <w:pPr>
              <w:pStyle w:val="TableBody"/>
            </w:pPr>
            <w:r>
              <w:t>Date the delivery will arrive.</w:t>
            </w:r>
          </w:p>
        </w:tc>
      </w:tr>
      <w:tr w:rsidR="00916881" w14:paraId="665B3AF5" w14:textId="77777777" w:rsidTr="00BA729A">
        <w:trPr>
          <w:trHeight w:val="135"/>
        </w:trPr>
        <w:tc>
          <w:tcPr>
            <w:tcW w:w="2570" w:type="dxa"/>
            <w:tcBorders>
              <w:top w:val="single" w:sz="4" w:space="0" w:color="000000"/>
              <w:left w:val="single" w:sz="4" w:space="0" w:color="000000"/>
              <w:bottom w:val="single" w:sz="4" w:space="0" w:color="000000"/>
            </w:tcBorders>
          </w:tcPr>
          <w:p w14:paraId="5DD2BA5B" w14:textId="77777777" w:rsidR="00916881" w:rsidRPr="00BA729A" w:rsidRDefault="00916881" w:rsidP="00BA729A">
            <w:pPr>
              <w:pStyle w:val="TableBody"/>
              <w:rPr>
                <w:b/>
                <w:bCs/>
              </w:rPr>
            </w:pPr>
            <w:r w:rsidRPr="00BA729A">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844115E" w14:textId="77777777" w:rsidR="00916881" w:rsidRDefault="00916881" w:rsidP="00BA729A">
            <w:pPr>
              <w:pStyle w:val="TableBody"/>
            </w:pPr>
            <w:r>
              <w:t xml:space="preserve">Currency ID. </w:t>
            </w:r>
          </w:p>
        </w:tc>
      </w:tr>
      <w:tr w:rsidR="00916881" w14:paraId="5AA52F8A" w14:textId="77777777" w:rsidTr="00BA729A">
        <w:trPr>
          <w:trHeight w:val="135"/>
        </w:trPr>
        <w:tc>
          <w:tcPr>
            <w:tcW w:w="2570" w:type="dxa"/>
            <w:tcBorders>
              <w:top w:val="single" w:sz="4" w:space="0" w:color="000000"/>
              <w:left w:val="single" w:sz="4" w:space="0" w:color="000000"/>
              <w:bottom w:val="single" w:sz="4" w:space="0" w:color="000000"/>
            </w:tcBorders>
          </w:tcPr>
          <w:p w14:paraId="54F1B3ED" w14:textId="77777777" w:rsidR="00916881" w:rsidRPr="00BA729A" w:rsidRDefault="00916881" w:rsidP="00BA729A">
            <w:pPr>
              <w:pStyle w:val="TableBody"/>
              <w:rPr>
                <w:b/>
                <w:bCs/>
              </w:rPr>
            </w:pPr>
            <w:r w:rsidRPr="00BA729A">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906CA7" w14:textId="77777777" w:rsidR="00916881" w:rsidRDefault="00916881" w:rsidP="00BA729A">
            <w:pPr>
              <w:pStyle w:val="TableBody"/>
            </w:pPr>
            <w:r>
              <w:t xml:space="preserve">Action and schedule description. </w:t>
            </w:r>
          </w:p>
        </w:tc>
      </w:tr>
      <w:tr w:rsidR="00916881" w14:paraId="7689EDA4" w14:textId="77777777" w:rsidTr="00BA729A">
        <w:trPr>
          <w:trHeight w:val="135"/>
        </w:trPr>
        <w:tc>
          <w:tcPr>
            <w:tcW w:w="2570" w:type="dxa"/>
            <w:tcBorders>
              <w:top w:val="single" w:sz="4" w:space="0" w:color="000000"/>
              <w:left w:val="single" w:sz="4" w:space="0" w:color="000000"/>
              <w:bottom w:val="single" w:sz="4" w:space="0" w:color="000000"/>
            </w:tcBorders>
          </w:tcPr>
          <w:p w14:paraId="0E1D980E" w14:textId="77777777" w:rsidR="00916881" w:rsidRPr="00BA729A" w:rsidRDefault="00916881" w:rsidP="00BA729A">
            <w:pPr>
              <w:pStyle w:val="TableBody"/>
              <w:rPr>
                <w:b/>
                <w:bCs/>
              </w:rPr>
            </w:pPr>
            <w:r w:rsidRPr="00BA729A">
              <w:rPr>
                <w:b/>
                <w:bCs/>
              </w:rPr>
              <w:t>Open</w:t>
            </w:r>
          </w:p>
        </w:tc>
        <w:tc>
          <w:tcPr>
            <w:tcW w:w="5500" w:type="dxa"/>
            <w:tcBorders>
              <w:top w:val="single" w:sz="4" w:space="0" w:color="000000"/>
              <w:left w:val="single" w:sz="4" w:space="0" w:color="000000"/>
              <w:bottom w:val="single" w:sz="4" w:space="0" w:color="000000"/>
              <w:right w:val="single" w:sz="4" w:space="0" w:color="000000"/>
            </w:tcBorders>
          </w:tcPr>
          <w:p w14:paraId="205EF92D" w14:textId="77777777" w:rsidR="00916881" w:rsidRDefault="00916881" w:rsidP="00BA729A">
            <w:pPr>
              <w:pStyle w:val="TableBody"/>
            </w:pPr>
            <w:r>
              <w:t>Opening Balance on the recommendation date.</w:t>
            </w:r>
          </w:p>
        </w:tc>
      </w:tr>
      <w:tr w:rsidR="00916881" w14:paraId="333FF80B" w14:textId="77777777" w:rsidTr="00BA729A">
        <w:trPr>
          <w:trHeight w:val="135"/>
        </w:trPr>
        <w:tc>
          <w:tcPr>
            <w:tcW w:w="2570" w:type="dxa"/>
            <w:tcBorders>
              <w:top w:val="single" w:sz="4" w:space="0" w:color="000000"/>
              <w:left w:val="single" w:sz="4" w:space="0" w:color="000000"/>
              <w:bottom w:val="single" w:sz="4" w:space="0" w:color="000000"/>
            </w:tcBorders>
          </w:tcPr>
          <w:p w14:paraId="246E928F" w14:textId="77777777" w:rsidR="00916881" w:rsidRPr="00BA729A" w:rsidRDefault="00916881" w:rsidP="00BA729A">
            <w:pPr>
              <w:pStyle w:val="TableBody"/>
              <w:rPr>
                <w:b/>
                <w:bCs/>
              </w:rPr>
            </w:pPr>
            <w:r w:rsidRPr="00BA729A">
              <w:rPr>
                <w:b/>
                <w:bCs/>
              </w:rPr>
              <w:t>Accumulated Demand</w:t>
            </w:r>
          </w:p>
        </w:tc>
        <w:tc>
          <w:tcPr>
            <w:tcW w:w="5500" w:type="dxa"/>
            <w:tcBorders>
              <w:top w:val="single" w:sz="4" w:space="0" w:color="000000"/>
              <w:left w:val="single" w:sz="4" w:space="0" w:color="000000"/>
              <w:bottom w:val="single" w:sz="4" w:space="0" w:color="000000"/>
              <w:right w:val="single" w:sz="4" w:space="0" w:color="000000"/>
            </w:tcBorders>
          </w:tcPr>
          <w:p w14:paraId="40F933AB" w14:textId="77777777" w:rsidR="00916881" w:rsidRDefault="00916881" w:rsidP="00BA729A">
            <w:pPr>
              <w:pStyle w:val="TableBody"/>
            </w:pPr>
            <w:r>
              <w:t>Aggregated demand from the emergency recommendation date to the due date of the next normal delivery.</w:t>
            </w:r>
          </w:p>
        </w:tc>
      </w:tr>
      <w:tr w:rsidR="00916881" w14:paraId="21762847" w14:textId="77777777" w:rsidTr="00BA729A">
        <w:trPr>
          <w:trHeight w:val="135"/>
        </w:trPr>
        <w:tc>
          <w:tcPr>
            <w:tcW w:w="2570" w:type="dxa"/>
            <w:tcBorders>
              <w:top w:val="single" w:sz="4" w:space="0" w:color="000000"/>
              <w:left w:val="single" w:sz="4" w:space="0" w:color="000000"/>
              <w:bottom w:val="single" w:sz="4" w:space="0" w:color="000000"/>
            </w:tcBorders>
          </w:tcPr>
          <w:p w14:paraId="381B9E6E" w14:textId="77777777" w:rsidR="00916881" w:rsidRPr="00BA729A" w:rsidRDefault="00916881" w:rsidP="00BA729A">
            <w:pPr>
              <w:pStyle w:val="TableBody"/>
              <w:rPr>
                <w:b/>
                <w:bCs/>
              </w:rPr>
            </w:pPr>
            <w:r w:rsidRPr="00BA729A">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1699B309" w14:textId="77777777" w:rsidR="00916881" w:rsidRDefault="00916881" w:rsidP="00BA729A">
            <w:pPr>
              <w:pStyle w:val="TableBody"/>
            </w:pPr>
            <w:r>
              <w:t>Minimum required balance of the Cashpoint.</w:t>
            </w:r>
          </w:p>
        </w:tc>
      </w:tr>
      <w:tr w:rsidR="00916881" w14:paraId="7F03ADE3" w14:textId="77777777" w:rsidTr="00BA729A">
        <w:trPr>
          <w:trHeight w:val="135"/>
        </w:trPr>
        <w:tc>
          <w:tcPr>
            <w:tcW w:w="2570" w:type="dxa"/>
            <w:tcBorders>
              <w:top w:val="single" w:sz="4" w:space="0" w:color="000000"/>
              <w:left w:val="single" w:sz="4" w:space="0" w:color="000000"/>
              <w:bottom w:val="single" w:sz="4" w:space="0" w:color="000000"/>
            </w:tcBorders>
          </w:tcPr>
          <w:p w14:paraId="4CF3F49F" w14:textId="77777777" w:rsidR="00916881" w:rsidRPr="00BA729A" w:rsidRDefault="00916881" w:rsidP="00BA729A">
            <w:pPr>
              <w:pStyle w:val="TableBody"/>
              <w:rPr>
                <w:b/>
                <w:bCs/>
              </w:rPr>
            </w:pPr>
            <w:r w:rsidRPr="00BA729A">
              <w:rPr>
                <w:b/>
                <w:bCs/>
              </w:rPr>
              <w:t>Emergency Delivery</w:t>
            </w:r>
          </w:p>
        </w:tc>
        <w:tc>
          <w:tcPr>
            <w:tcW w:w="5500" w:type="dxa"/>
            <w:tcBorders>
              <w:top w:val="single" w:sz="4" w:space="0" w:color="000000"/>
              <w:left w:val="single" w:sz="4" w:space="0" w:color="000000"/>
              <w:bottom w:val="single" w:sz="4" w:space="0" w:color="000000"/>
              <w:right w:val="single" w:sz="4" w:space="0" w:color="000000"/>
            </w:tcBorders>
          </w:tcPr>
          <w:p w14:paraId="45FC66E1" w14:textId="77777777" w:rsidR="00916881" w:rsidRDefault="00916881" w:rsidP="00BA729A">
            <w:pPr>
              <w:pStyle w:val="TableBody"/>
            </w:pPr>
            <w:r>
              <w:t>Amount of the emergency delivery.</w:t>
            </w:r>
          </w:p>
        </w:tc>
      </w:tr>
      <w:tr w:rsidR="00916881" w14:paraId="12D9B018" w14:textId="77777777" w:rsidTr="00BA729A">
        <w:trPr>
          <w:trHeight w:val="135"/>
        </w:trPr>
        <w:tc>
          <w:tcPr>
            <w:tcW w:w="2570" w:type="dxa"/>
            <w:tcBorders>
              <w:top w:val="single" w:sz="4" w:space="0" w:color="000000"/>
              <w:left w:val="single" w:sz="4" w:space="0" w:color="000000"/>
              <w:bottom w:val="single" w:sz="4" w:space="0" w:color="000000"/>
            </w:tcBorders>
          </w:tcPr>
          <w:p w14:paraId="4B32C9BC" w14:textId="77777777" w:rsidR="00916881" w:rsidRPr="00BA729A" w:rsidRDefault="00916881" w:rsidP="00BA729A">
            <w:pPr>
              <w:pStyle w:val="TableBody"/>
              <w:rPr>
                <w:b/>
                <w:bCs/>
              </w:rPr>
            </w:pPr>
            <w:r w:rsidRPr="00BA729A">
              <w:rPr>
                <w:b/>
                <w:bCs/>
              </w:rPr>
              <w:t>Previous Delivery</w:t>
            </w:r>
          </w:p>
        </w:tc>
        <w:tc>
          <w:tcPr>
            <w:tcW w:w="5500" w:type="dxa"/>
            <w:tcBorders>
              <w:top w:val="single" w:sz="4" w:space="0" w:color="000000"/>
              <w:left w:val="single" w:sz="4" w:space="0" w:color="000000"/>
              <w:bottom w:val="single" w:sz="4" w:space="0" w:color="000000"/>
              <w:right w:val="single" w:sz="4" w:space="0" w:color="000000"/>
            </w:tcBorders>
          </w:tcPr>
          <w:p w14:paraId="76721D44" w14:textId="77777777" w:rsidR="00916881" w:rsidRDefault="00916881" w:rsidP="00BA729A">
            <w:pPr>
              <w:pStyle w:val="TableBody"/>
            </w:pPr>
            <w:r>
              <w:t>Date and amount of last scheduled delivery.</w:t>
            </w:r>
          </w:p>
        </w:tc>
      </w:tr>
      <w:tr w:rsidR="00916881" w14:paraId="37D61292" w14:textId="77777777" w:rsidTr="00BA729A">
        <w:trPr>
          <w:trHeight w:val="135"/>
        </w:trPr>
        <w:tc>
          <w:tcPr>
            <w:tcW w:w="2570" w:type="dxa"/>
            <w:tcBorders>
              <w:top w:val="single" w:sz="4" w:space="0" w:color="000000"/>
              <w:left w:val="single" w:sz="4" w:space="0" w:color="000000"/>
              <w:bottom w:val="single" w:sz="4" w:space="0" w:color="000000"/>
            </w:tcBorders>
          </w:tcPr>
          <w:p w14:paraId="44453BE5" w14:textId="77777777" w:rsidR="00916881" w:rsidRPr="00BA729A" w:rsidRDefault="00916881" w:rsidP="00BA729A">
            <w:pPr>
              <w:pStyle w:val="TableBody"/>
              <w:rPr>
                <w:b/>
                <w:bCs/>
              </w:rPr>
            </w:pPr>
            <w:r w:rsidRPr="00BA729A">
              <w:rPr>
                <w:b/>
                <w:bCs/>
              </w:rPr>
              <w:t>Next Delivery</w:t>
            </w:r>
          </w:p>
        </w:tc>
        <w:tc>
          <w:tcPr>
            <w:tcW w:w="5500" w:type="dxa"/>
            <w:tcBorders>
              <w:top w:val="single" w:sz="4" w:space="0" w:color="000000"/>
              <w:left w:val="single" w:sz="4" w:space="0" w:color="000000"/>
              <w:bottom w:val="single" w:sz="4" w:space="0" w:color="000000"/>
              <w:right w:val="single" w:sz="4" w:space="0" w:color="000000"/>
            </w:tcBorders>
          </w:tcPr>
          <w:p w14:paraId="2F179C5B" w14:textId="77777777" w:rsidR="00916881" w:rsidRDefault="00916881" w:rsidP="00BA729A">
            <w:pPr>
              <w:pStyle w:val="TableBody"/>
            </w:pPr>
            <w:r>
              <w:t>Date and amount of next scheduled delivery.</w:t>
            </w:r>
          </w:p>
        </w:tc>
      </w:tr>
      <w:tr w:rsidR="00916881" w14:paraId="640C5BAB" w14:textId="77777777" w:rsidTr="00BA729A">
        <w:trPr>
          <w:trHeight w:val="135"/>
        </w:trPr>
        <w:tc>
          <w:tcPr>
            <w:tcW w:w="2570" w:type="dxa"/>
            <w:tcBorders>
              <w:top w:val="single" w:sz="4" w:space="0" w:color="000000"/>
              <w:left w:val="single" w:sz="4" w:space="0" w:color="000000"/>
              <w:bottom w:val="single" w:sz="4" w:space="0" w:color="000000"/>
            </w:tcBorders>
          </w:tcPr>
          <w:p w14:paraId="2A9337C4" w14:textId="77777777" w:rsidR="00916881" w:rsidRPr="00BA729A" w:rsidRDefault="00916881" w:rsidP="00BA729A">
            <w:pPr>
              <w:pStyle w:val="TableBody"/>
              <w:rPr>
                <w:b/>
                <w:bCs/>
              </w:rPr>
            </w:pPr>
            <w:r w:rsidRPr="00BA729A">
              <w:rPr>
                <w:b/>
                <w:bCs/>
              </w:rPr>
              <w:t>Shortfall</w:t>
            </w:r>
          </w:p>
        </w:tc>
        <w:tc>
          <w:tcPr>
            <w:tcW w:w="5500" w:type="dxa"/>
            <w:tcBorders>
              <w:top w:val="single" w:sz="4" w:space="0" w:color="000000"/>
              <w:left w:val="single" w:sz="4" w:space="0" w:color="000000"/>
              <w:bottom w:val="single" w:sz="4" w:space="0" w:color="000000"/>
              <w:right w:val="single" w:sz="4" w:space="0" w:color="000000"/>
            </w:tcBorders>
          </w:tcPr>
          <w:p w14:paraId="6CCF340A" w14:textId="77777777" w:rsidR="00916881" w:rsidRDefault="00916881" w:rsidP="00BA729A">
            <w:pPr>
              <w:pStyle w:val="TableBody"/>
            </w:pPr>
            <w:r>
              <w:t xml:space="preserve">Amount of the shortfall if the emergency delivery is not made (accumulated demand subtracted by opening balance). </w:t>
            </w:r>
          </w:p>
        </w:tc>
      </w:tr>
      <w:tr w:rsidR="00916881" w14:paraId="114B5D33" w14:textId="77777777" w:rsidTr="00BA729A">
        <w:trPr>
          <w:trHeight w:val="135"/>
        </w:trPr>
        <w:tc>
          <w:tcPr>
            <w:tcW w:w="2570" w:type="dxa"/>
            <w:tcBorders>
              <w:top w:val="single" w:sz="4" w:space="0" w:color="000000"/>
              <w:left w:val="single" w:sz="4" w:space="0" w:color="000000"/>
              <w:bottom w:val="single" w:sz="4" w:space="0" w:color="000000"/>
            </w:tcBorders>
          </w:tcPr>
          <w:p w14:paraId="492588A9" w14:textId="77777777" w:rsidR="00916881" w:rsidRPr="007B5BAF" w:rsidRDefault="00916881" w:rsidP="007B5BAF">
            <w:pPr>
              <w:pStyle w:val="TableBody"/>
              <w:rPr>
                <w:b/>
                <w:bCs/>
              </w:rPr>
            </w:pPr>
            <w:r w:rsidRPr="007B5BAF">
              <w:rPr>
                <w:b/>
                <w:bCs/>
              </w:rPr>
              <w:t xml:space="preserve">! </w:t>
            </w:r>
          </w:p>
        </w:tc>
        <w:tc>
          <w:tcPr>
            <w:tcW w:w="5500" w:type="dxa"/>
            <w:tcBorders>
              <w:top w:val="single" w:sz="4" w:space="0" w:color="000000"/>
              <w:left w:val="single" w:sz="4" w:space="0" w:color="000000"/>
              <w:bottom w:val="single" w:sz="4" w:space="0" w:color="000000"/>
              <w:right w:val="single" w:sz="4" w:space="0" w:color="000000"/>
            </w:tcBorders>
          </w:tcPr>
          <w:p w14:paraId="3FF8978F" w14:textId="6BCB481D" w:rsidR="00916881" w:rsidRDefault="00916881" w:rsidP="00BA729A">
            <w:pPr>
              <w:pStyle w:val="TableBody"/>
            </w:pPr>
            <w:r w:rsidRPr="00E2661D">
              <w:rPr>
                <w:b/>
                <w:bCs/>
                <w:rPrChange w:id="3979" w:author="Moses, Robbie" w:date="2023-02-22T02:49:00Z">
                  <w:rPr/>
                </w:rPrChange>
              </w:rPr>
              <w:t>Out of Cash indicator –</w:t>
            </w:r>
            <w:r>
              <w:t xml:space="preserve"> a quick visual indicator for out</w:t>
            </w:r>
            <w:r w:rsidR="00410D29">
              <w:t>-of-</w:t>
            </w:r>
            <w:r>
              <w:t xml:space="preserve">cash situations.  </w:t>
            </w:r>
          </w:p>
          <w:p w14:paraId="3EDB0C76" w14:textId="592459EC" w:rsidR="00916881" w:rsidRDefault="00410D29" w:rsidP="00BA729A">
            <w:pPr>
              <w:pStyle w:val="TableBody"/>
            </w:pPr>
            <w:r>
              <w:t xml:space="preserve">The </w:t>
            </w:r>
            <w:ins w:id="3980" w:author="Moses, Robbie" w:date="2023-03-02T01:56:00Z">
              <w:r w:rsidR="007F763D" w:rsidRPr="007F763D">
                <w:rPr>
                  <w:b/>
                  <w:bCs/>
                  <w:rPrChange w:id="3981" w:author="Moses, Robbie" w:date="2023-03-02T01:56:00Z">
                    <w:rPr/>
                  </w:rPrChange>
                </w:rPr>
                <w:t>R</w:t>
              </w:r>
            </w:ins>
            <w:del w:id="3982" w:author="Moses, Robbie" w:date="2023-03-02T01:56:00Z">
              <w:r w:rsidRPr="007F763D" w:rsidDel="007F763D">
                <w:rPr>
                  <w:b/>
                  <w:bCs/>
                  <w:rPrChange w:id="3983" w:author="Moses, Robbie" w:date="2023-03-02T01:56:00Z">
                    <w:rPr/>
                  </w:rPrChange>
                </w:rPr>
                <w:delText>r</w:delText>
              </w:r>
            </w:del>
            <w:r w:rsidRPr="007F763D">
              <w:rPr>
                <w:b/>
                <w:bCs/>
                <w:rPrChange w:id="3984" w:author="Moses, Robbie" w:date="2023-03-02T01:56:00Z">
                  <w:rPr/>
                </w:rPrChange>
              </w:rPr>
              <w:t>ed</w:t>
            </w:r>
            <w:r>
              <w:t xml:space="preserve"> </w:t>
            </w:r>
            <w:r w:rsidR="00916881">
              <w:t xml:space="preserve">legend indicates that the Cashpoint will run out of cash if the delivery does not occur, as the accumulated demand is greater than </w:t>
            </w:r>
            <w:r w:rsidR="00791B2B">
              <w:t xml:space="preserve">the </w:t>
            </w:r>
            <w:r w:rsidR="00916881">
              <w:t>opening balance.</w:t>
            </w:r>
          </w:p>
          <w:p w14:paraId="7479D797" w14:textId="7753B61B" w:rsidR="00916881" w:rsidRDefault="00916881" w:rsidP="00BA729A">
            <w:pPr>
              <w:pStyle w:val="TableBody"/>
            </w:pPr>
            <w:r>
              <w:t xml:space="preserve">A </w:t>
            </w:r>
            <w:r w:rsidRPr="007F763D">
              <w:rPr>
                <w:b/>
                <w:bCs/>
                <w:rPrChange w:id="3985" w:author="Moses, Robbie" w:date="2023-03-02T01:56:00Z">
                  <w:rPr/>
                </w:rPrChange>
              </w:rPr>
              <w:t>Yellow</w:t>
            </w:r>
            <w:r>
              <w:t xml:space="preserve"> legend indicates that the Cashpoint just dipped below the minimum required </w:t>
            </w:r>
            <w:r w:rsidR="00BA729A">
              <w:t>balance but</w:t>
            </w:r>
            <w:r>
              <w:t xml:space="preserve"> is not likely to run out of cash. The delivery is only needed to maintain the minimum required balance for the Cashpoint. </w:t>
            </w:r>
          </w:p>
          <w:p w14:paraId="0150BC10" w14:textId="26B159D2" w:rsidR="00916881" w:rsidRDefault="00916881" w:rsidP="00BA729A">
            <w:pPr>
              <w:pStyle w:val="TableBody"/>
            </w:pPr>
            <w:r>
              <w:t xml:space="preserve">However, in all cases, the analyst has to analyze each situation and </w:t>
            </w:r>
            <w:r w:rsidR="00384B8D">
              <w:t>decide</w:t>
            </w:r>
            <w:r>
              <w:t xml:space="preserve"> based on </w:t>
            </w:r>
            <w:r w:rsidR="00791B2B">
              <w:t xml:space="preserve">the </w:t>
            </w:r>
            <w:r>
              <w:t xml:space="preserve">information available </w:t>
            </w:r>
            <w:r w:rsidR="00791B2B">
              <w:t xml:space="preserve">on </w:t>
            </w:r>
            <w:r>
              <w:t xml:space="preserve">whether the delivery is needed or not. </w:t>
            </w:r>
          </w:p>
        </w:tc>
      </w:tr>
    </w:tbl>
    <w:p w14:paraId="1250154A" w14:textId="676A035A" w:rsidR="00916881" w:rsidRDefault="00916881" w:rsidP="00F63174">
      <w:pPr>
        <w:pStyle w:val="TopofSection"/>
        <w:spacing w:before="0" w:after="120" w:line="240" w:lineRule="auto"/>
        <w:ind w:left="187" w:hanging="187"/>
        <w:outlineLvl w:val="0"/>
      </w:pPr>
      <w:bookmarkStart w:id="3986" w:name="_Ref223304463"/>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254D6C4C" w14:textId="77777777" w:rsidR="00916881" w:rsidRDefault="00916881" w:rsidP="00DB666A">
      <w:pPr>
        <w:pStyle w:val="BodyText"/>
      </w:pPr>
    </w:p>
    <w:p w14:paraId="2640687B" w14:textId="77777777" w:rsidR="00916881" w:rsidRDefault="00916881" w:rsidP="00797D24">
      <w:pPr>
        <w:pStyle w:val="Heading2"/>
        <w:rPr>
          <w:rFonts w:eastAsia="MS Mincho"/>
        </w:rPr>
      </w:pPr>
      <w:bookmarkStart w:id="3987" w:name="_Ref251818582"/>
      <w:bookmarkStart w:id="3988" w:name="_Toc128718806"/>
      <w:r>
        <w:rPr>
          <w:rFonts w:eastAsia="MS Mincho"/>
        </w:rPr>
        <w:t>Downtime Order Impact Analysis</w:t>
      </w:r>
      <w:bookmarkEnd w:id="3987"/>
      <w:bookmarkEnd w:id="3988"/>
    </w:p>
    <w:p w14:paraId="0FF4EFBF" w14:textId="00DEA857" w:rsidR="00916881" w:rsidRDefault="00916881" w:rsidP="007B5BAF">
      <w:pPr>
        <w:pStyle w:val="BodyText"/>
      </w:pPr>
      <w:r>
        <w:t xml:space="preserve">This report shows any impact that might result </w:t>
      </w:r>
      <w:r w:rsidR="00791B2B">
        <w:t xml:space="preserve">in </w:t>
      </w:r>
      <w:r>
        <w:t xml:space="preserve">current orders that were created </w:t>
      </w:r>
      <w:r w:rsidR="00791B2B">
        <w:t>before</w:t>
      </w:r>
      <w:r>
        <w:t xml:space="preserve"> the current date that </w:t>
      </w:r>
      <w:r w:rsidR="00791B2B">
        <w:t xml:space="preserve">is </w:t>
      </w:r>
      <w:r>
        <w:t xml:space="preserve">due on the current day or in the future. </w:t>
      </w:r>
    </w:p>
    <w:p w14:paraId="429E1EEF" w14:textId="7715CB04" w:rsidR="00916881" w:rsidRDefault="00916881" w:rsidP="00F63174">
      <w:pPr>
        <w:pStyle w:val="Caption"/>
        <w:spacing w:before="0" w:after="120"/>
        <w:ind w:left="187" w:hanging="187"/>
        <w:outlineLvl w:val="0"/>
        <w:rPr>
          <w:lang w:val="en-US"/>
        </w:rPr>
      </w:pPr>
      <w:bookmarkStart w:id="3989" w:name="_Toc128631145"/>
      <w:r>
        <w:rPr>
          <w:lang w:val="en-US"/>
        </w:rPr>
        <w:lastRenderedPageBreak/>
        <w:t xml:space="preserve">Table </w:t>
      </w:r>
      <w:r w:rsidR="00027408">
        <w:fldChar w:fldCharType="begin"/>
      </w:r>
      <w:r>
        <w:instrText xml:space="preserve"> SEQ "Table" \*Arabic </w:instrText>
      </w:r>
      <w:r w:rsidR="00027408">
        <w:fldChar w:fldCharType="separate"/>
      </w:r>
      <w:r w:rsidR="00D57607">
        <w:rPr>
          <w:noProof/>
        </w:rPr>
        <w:t>191</w:t>
      </w:r>
      <w:r w:rsidR="00027408">
        <w:rPr>
          <w:noProof/>
        </w:rPr>
        <w:fldChar w:fldCharType="end"/>
      </w:r>
      <w:r>
        <w:rPr>
          <w:lang w:val="en-US"/>
        </w:rPr>
        <w:t xml:space="preserve">: </w:t>
      </w:r>
      <w:r w:rsidR="00FC5983">
        <w:rPr>
          <w:lang w:val="en-US"/>
        </w:rPr>
        <w:t>Downtime Order Impact Analysis</w:t>
      </w:r>
      <w:bookmarkEnd w:id="398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0EB363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47157CEB"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E662D79" w14:textId="77777777" w:rsidR="00916881" w:rsidRDefault="00916881" w:rsidP="007B5BAF">
            <w:pPr>
              <w:pStyle w:val="TableHeading"/>
            </w:pPr>
            <w:r>
              <w:t>Description</w:t>
            </w:r>
          </w:p>
        </w:tc>
      </w:tr>
      <w:tr w:rsidR="00916881" w14:paraId="6EBB5EB1" w14:textId="77777777" w:rsidTr="0009567D">
        <w:trPr>
          <w:cantSplit/>
          <w:trHeight w:val="135"/>
        </w:trPr>
        <w:tc>
          <w:tcPr>
            <w:tcW w:w="2570" w:type="dxa"/>
            <w:tcBorders>
              <w:top w:val="single" w:sz="4" w:space="0" w:color="000000"/>
              <w:left w:val="single" w:sz="4" w:space="0" w:color="000000"/>
              <w:bottom w:val="single" w:sz="4" w:space="0" w:color="000000"/>
            </w:tcBorders>
          </w:tcPr>
          <w:p w14:paraId="6A8C1C8B"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78970DA" w14:textId="216A328D" w:rsidR="00916881" w:rsidRDefault="00916881" w:rsidP="007B5BAF">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7B5BAF">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7BB6C746" w14:textId="77777777" w:rsidTr="0009567D">
        <w:trPr>
          <w:cantSplit/>
          <w:trHeight w:val="135"/>
        </w:trPr>
        <w:tc>
          <w:tcPr>
            <w:tcW w:w="2570" w:type="dxa"/>
            <w:tcBorders>
              <w:top w:val="single" w:sz="4" w:space="0" w:color="000000"/>
              <w:left w:val="single" w:sz="4" w:space="0" w:color="000000"/>
              <w:bottom w:val="single" w:sz="4" w:space="0" w:color="000000"/>
            </w:tcBorders>
          </w:tcPr>
          <w:p w14:paraId="252CA41D"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CA0B118" w14:textId="77777777" w:rsidR="00916881" w:rsidRDefault="00916881" w:rsidP="007B5BAF">
            <w:pPr>
              <w:pStyle w:val="TableBody"/>
            </w:pPr>
            <w:r>
              <w:t xml:space="preserve">Unique alphanumeric identification of the Cashpoint. </w:t>
            </w:r>
          </w:p>
        </w:tc>
      </w:tr>
      <w:tr w:rsidR="00916881" w14:paraId="70FAD62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07B54D" w14:textId="77777777" w:rsidR="00916881" w:rsidRPr="007B5BAF" w:rsidRDefault="00916881" w:rsidP="007B5BAF">
            <w:pPr>
              <w:pStyle w:val="TableBody"/>
              <w:rPr>
                <w:b/>
                <w:bCs/>
              </w:rPr>
            </w:pPr>
            <w:r w:rsidRPr="007B5BAF">
              <w:rPr>
                <w:b/>
                <w:bCs/>
              </w:rPr>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78C321F6" w14:textId="77777777" w:rsidR="00916881" w:rsidRDefault="00916881" w:rsidP="007B5BAF">
            <w:pPr>
              <w:pStyle w:val="TableBody"/>
            </w:pPr>
            <w:r>
              <w:t>A filter that can be applied to only show data for the days with a minimum downtime percentage. When combined with the ‘</w:t>
            </w:r>
            <w:r w:rsidRPr="007F763D">
              <w:rPr>
                <w:b/>
                <w:bCs/>
                <w:rPrChange w:id="3990" w:author="Moses, Robbie" w:date="2023-03-02T01:57:00Z">
                  <w:rPr/>
                </w:rPrChange>
              </w:rPr>
              <w:t>Minimum Downtime for’</w:t>
            </w:r>
            <w:r>
              <w:t xml:space="preserve"> option, the filter will apply both filters.</w:t>
            </w:r>
          </w:p>
        </w:tc>
      </w:tr>
      <w:tr w:rsidR="00916881" w14:paraId="4197F4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1F64C57"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0DB8C08" w14:textId="77777777" w:rsidR="00916881" w:rsidRDefault="00916881" w:rsidP="007B5BAF">
            <w:pPr>
              <w:pStyle w:val="TableBody"/>
            </w:pPr>
            <w:r>
              <w:t>Allows the report to be filtered for a specific down reason. When combined with the ‘Minimum Total Downtime’ option, the filter will apply both filters.</w:t>
            </w:r>
          </w:p>
        </w:tc>
      </w:tr>
      <w:tr w:rsidR="00916881" w14:paraId="149B8EC3" w14:textId="77777777" w:rsidTr="0009567D">
        <w:trPr>
          <w:cantSplit/>
          <w:trHeight w:val="135"/>
        </w:trPr>
        <w:tc>
          <w:tcPr>
            <w:tcW w:w="2570" w:type="dxa"/>
            <w:tcBorders>
              <w:top w:val="single" w:sz="4" w:space="0" w:color="000000"/>
              <w:left w:val="single" w:sz="4" w:space="0" w:color="000000"/>
              <w:bottom w:val="single" w:sz="4" w:space="0" w:color="000000"/>
            </w:tcBorders>
          </w:tcPr>
          <w:p w14:paraId="7D864502"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3126AE5" w14:textId="77777777" w:rsidR="00916881" w:rsidRDefault="00916881" w:rsidP="007B5BAF">
            <w:pPr>
              <w:pStyle w:val="TableBody"/>
            </w:pPr>
            <w:r>
              <w:t>Type of service to be performed</w:t>
            </w:r>
          </w:p>
        </w:tc>
      </w:tr>
      <w:tr w:rsidR="00916881" w14:paraId="258F4AD7" w14:textId="77777777" w:rsidTr="0009567D">
        <w:trPr>
          <w:cantSplit/>
          <w:trHeight w:val="135"/>
        </w:trPr>
        <w:tc>
          <w:tcPr>
            <w:tcW w:w="2570" w:type="dxa"/>
            <w:tcBorders>
              <w:top w:val="single" w:sz="4" w:space="0" w:color="000000"/>
              <w:left w:val="single" w:sz="4" w:space="0" w:color="000000"/>
              <w:bottom w:val="single" w:sz="4" w:space="0" w:color="000000"/>
            </w:tcBorders>
          </w:tcPr>
          <w:p w14:paraId="2EC091D4" w14:textId="77777777" w:rsidR="00916881" w:rsidRPr="007B5BAF" w:rsidRDefault="00916881" w:rsidP="007B5BAF">
            <w:pPr>
              <w:pStyle w:val="TableBody"/>
              <w:rPr>
                <w:b/>
                <w:bCs/>
              </w:rPr>
            </w:pPr>
            <w:r w:rsidRPr="007B5BAF">
              <w:rPr>
                <w:b/>
                <w:bCs/>
              </w:rPr>
              <w:t>Order Date</w:t>
            </w:r>
          </w:p>
        </w:tc>
        <w:tc>
          <w:tcPr>
            <w:tcW w:w="5500" w:type="dxa"/>
            <w:tcBorders>
              <w:top w:val="single" w:sz="4" w:space="0" w:color="000000"/>
              <w:left w:val="single" w:sz="4" w:space="0" w:color="000000"/>
              <w:bottom w:val="single" w:sz="4" w:space="0" w:color="000000"/>
              <w:right w:val="single" w:sz="4" w:space="0" w:color="000000"/>
            </w:tcBorders>
          </w:tcPr>
          <w:p w14:paraId="2CA73454" w14:textId="77777777" w:rsidR="00916881" w:rsidRDefault="00916881" w:rsidP="007B5BAF">
            <w:pPr>
              <w:pStyle w:val="TableBody"/>
            </w:pPr>
            <w:r>
              <w:t>Date the order was placed</w:t>
            </w:r>
          </w:p>
        </w:tc>
      </w:tr>
      <w:tr w:rsidR="00916881" w14:paraId="34062FA1" w14:textId="77777777" w:rsidTr="0009567D">
        <w:trPr>
          <w:cantSplit/>
          <w:trHeight w:val="135"/>
        </w:trPr>
        <w:tc>
          <w:tcPr>
            <w:tcW w:w="2570" w:type="dxa"/>
            <w:tcBorders>
              <w:top w:val="single" w:sz="4" w:space="0" w:color="000000"/>
              <w:left w:val="single" w:sz="4" w:space="0" w:color="000000"/>
              <w:bottom w:val="single" w:sz="4" w:space="0" w:color="000000"/>
            </w:tcBorders>
          </w:tcPr>
          <w:p w14:paraId="0536E929"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269B6F36" w14:textId="77777777" w:rsidR="00916881" w:rsidRDefault="00916881" w:rsidP="007B5BAF">
            <w:pPr>
              <w:pStyle w:val="TableBody"/>
            </w:pPr>
            <w:r>
              <w:t>Date the order is due to be delivered</w:t>
            </w:r>
          </w:p>
        </w:tc>
      </w:tr>
      <w:tr w:rsidR="00916881" w14:paraId="1357E198" w14:textId="77777777" w:rsidTr="0009567D">
        <w:trPr>
          <w:cantSplit/>
          <w:trHeight w:val="135"/>
        </w:trPr>
        <w:tc>
          <w:tcPr>
            <w:tcW w:w="2570" w:type="dxa"/>
            <w:tcBorders>
              <w:top w:val="single" w:sz="4" w:space="0" w:color="000000"/>
              <w:left w:val="single" w:sz="4" w:space="0" w:color="000000"/>
              <w:bottom w:val="single" w:sz="4" w:space="0" w:color="000000"/>
            </w:tcBorders>
          </w:tcPr>
          <w:p w14:paraId="6C5DF220"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1EB021" w14:textId="77777777" w:rsidR="00916881" w:rsidRDefault="00916881" w:rsidP="007B5BAF">
            <w:pPr>
              <w:pStyle w:val="TableBody"/>
            </w:pPr>
            <w:r>
              <w:t>The currency for the order</w:t>
            </w:r>
          </w:p>
        </w:tc>
      </w:tr>
      <w:tr w:rsidR="00916881" w14:paraId="6DE1D6D3" w14:textId="77777777" w:rsidTr="0009567D">
        <w:trPr>
          <w:cantSplit/>
          <w:trHeight w:val="135"/>
        </w:trPr>
        <w:tc>
          <w:tcPr>
            <w:tcW w:w="2570" w:type="dxa"/>
            <w:tcBorders>
              <w:top w:val="single" w:sz="4" w:space="0" w:color="000000"/>
              <w:left w:val="single" w:sz="4" w:space="0" w:color="000000"/>
              <w:bottom w:val="single" w:sz="4" w:space="0" w:color="000000"/>
            </w:tcBorders>
          </w:tcPr>
          <w:p w14:paraId="2D764495" w14:textId="77777777" w:rsidR="00916881" w:rsidRPr="007B5BAF" w:rsidRDefault="00916881" w:rsidP="007B5BAF">
            <w:pPr>
              <w:pStyle w:val="TableBody"/>
              <w:rPr>
                <w:b/>
                <w:bCs/>
              </w:rPr>
            </w:pPr>
            <w:r w:rsidRPr="007B5BAF">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2D31E318" w14:textId="77777777" w:rsidR="00916881" w:rsidRDefault="00916881" w:rsidP="007B5BAF">
            <w:pPr>
              <w:pStyle w:val="TableBody"/>
            </w:pPr>
            <w:r>
              <w:t>Amount of the order</w:t>
            </w:r>
          </w:p>
        </w:tc>
      </w:tr>
      <w:tr w:rsidR="00FC5983" w14:paraId="766530B3" w14:textId="77777777" w:rsidTr="00FC5983">
        <w:trPr>
          <w:cantSplit/>
          <w:trHeight w:val="135"/>
        </w:trPr>
        <w:tc>
          <w:tcPr>
            <w:tcW w:w="2570" w:type="dxa"/>
            <w:tcBorders>
              <w:top w:val="single" w:sz="4" w:space="0" w:color="000000"/>
              <w:left w:val="single" w:sz="4" w:space="0" w:color="000000"/>
              <w:bottom w:val="single" w:sz="4" w:space="0" w:color="000000"/>
            </w:tcBorders>
          </w:tcPr>
          <w:p w14:paraId="0BFB44F5" w14:textId="77777777" w:rsidR="00FC5983" w:rsidRPr="007B5BAF" w:rsidRDefault="00FC5983"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4191187C" w14:textId="77777777" w:rsidR="00FC5983" w:rsidRDefault="00FC5983" w:rsidP="007B5BAF">
            <w:pPr>
              <w:pStyle w:val="TableBody"/>
            </w:pPr>
            <w:r>
              <w:t>The most recent closing balance.</w:t>
            </w:r>
          </w:p>
        </w:tc>
      </w:tr>
      <w:tr w:rsidR="00FC5983" w14:paraId="0DB14078" w14:textId="77777777" w:rsidTr="00FC5983">
        <w:trPr>
          <w:cantSplit/>
          <w:trHeight w:val="135"/>
        </w:trPr>
        <w:tc>
          <w:tcPr>
            <w:tcW w:w="2570" w:type="dxa"/>
            <w:tcBorders>
              <w:top w:val="single" w:sz="4" w:space="0" w:color="000000"/>
              <w:left w:val="single" w:sz="4" w:space="0" w:color="000000"/>
              <w:bottom w:val="single" w:sz="4" w:space="0" w:color="000000"/>
            </w:tcBorders>
          </w:tcPr>
          <w:p w14:paraId="230A3332" w14:textId="77777777" w:rsidR="00FC5983" w:rsidRPr="007B5BAF" w:rsidRDefault="00FC5983"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595ADBDB" w14:textId="77777777" w:rsidR="00FC5983" w:rsidRDefault="00FC5983" w:rsidP="007B5BAF">
            <w:pPr>
              <w:pStyle w:val="TableBody"/>
            </w:pPr>
            <w:r>
              <w:t>Accumulated demand from forecast between the date order was placed and yesterday.</w:t>
            </w:r>
          </w:p>
        </w:tc>
      </w:tr>
      <w:tr w:rsidR="00FC5983" w14:paraId="057A7005" w14:textId="77777777" w:rsidTr="00FC5983">
        <w:trPr>
          <w:cantSplit/>
          <w:trHeight w:val="135"/>
        </w:trPr>
        <w:tc>
          <w:tcPr>
            <w:tcW w:w="2570" w:type="dxa"/>
            <w:tcBorders>
              <w:top w:val="single" w:sz="4" w:space="0" w:color="000000"/>
              <w:left w:val="single" w:sz="4" w:space="0" w:color="000000"/>
              <w:bottom w:val="single" w:sz="4" w:space="0" w:color="000000"/>
            </w:tcBorders>
          </w:tcPr>
          <w:p w14:paraId="64030240" w14:textId="77777777" w:rsidR="00FC5983" w:rsidRPr="007F763D" w:rsidRDefault="00FC5983" w:rsidP="007F763D">
            <w:pPr>
              <w:pStyle w:val="TableBody"/>
              <w:rPr>
                <w:b/>
                <w:bCs/>
                <w:rPrChange w:id="3991" w:author="Moses, Robbie" w:date="2023-03-02T01:58:00Z">
                  <w:rPr/>
                </w:rPrChange>
              </w:rPr>
              <w:pPrChange w:id="3992" w:author="Moses, Robbie" w:date="2023-03-02T01:58:00Z">
                <w:pPr>
                  <w:pStyle w:val="TableCellText"/>
                  <w:snapToGrid w:val="0"/>
                  <w:spacing w:before="0" w:after="120" w:line="240" w:lineRule="auto"/>
                  <w:ind w:left="187" w:hanging="187"/>
                  <w:outlineLvl w:val="0"/>
                </w:pPr>
              </w:pPrChange>
            </w:pPr>
            <w:r w:rsidRPr="007F763D">
              <w:rPr>
                <w:b/>
                <w:bCs/>
                <w:rPrChange w:id="3993" w:author="Moses, Robbie" w:date="2023-03-02T01:58:00Z">
                  <w:rPr/>
                </w:rPrChange>
              </w:rPr>
              <w:t>Actual Demand</w:t>
            </w:r>
          </w:p>
        </w:tc>
        <w:tc>
          <w:tcPr>
            <w:tcW w:w="5500" w:type="dxa"/>
            <w:tcBorders>
              <w:top w:val="single" w:sz="4" w:space="0" w:color="000000"/>
              <w:left w:val="single" w:sz="4" w:space="0" w:color="000000"/>
              <w:bottom w:val="single" w:sz="4" w:space="0" w:color="000000"/>
              <w:right w:val="single" w:sz="4" w:space="0" w:color="000000"/>
            </w:tcBorders>
          </w:tcPr>
          <w:p w14:paraId="627A361A" w14:textId="77777777" w:rsidR="00FC5983" w:rsidRDefault="00FC5983" w:rsidP="007B5BAF">
            <w:pPr>
              <w:pStyle w:val="TableBody"/>
            </w:pPr>
            <w:r>
              <w:t>Accumulated actual demand between the date order was placed and yesterday.</w:t>
            </w:r>
          </w:p>
        </w:tc>
      </w:tr>
      <w:tr w:rsidR="00FC5983" w14:paraId="122368B8" w14:textId="77777777" w:rsidTr="00FC5983">
        <w:trPr>
          <w:cantSplit/>
          <w:trHeight w:val="135"/>
        </w:trPr>
        <w:tc>
          <w:tcPr>
            <w:tcW w:w="2570" w:type="dxa"/>
            <w:tcBorders>
              <w:top w:val="single" w:sz="4" w:space="0" w:color="000000"/>
              <w:left w:val="single" w:sz="4" w:space="0" w:color="000000"/>
              <w:bottom w:val="single" w:sz="4" w:space="0" w:color="000000"/>
            </w:tcBorders>
          </w:tcPr>
          <w:p w14:paraId="45282ADC" w14:textId="77777777" w:rsidR="00FC5983" w:rsidRPr="007F763D" w:rsidRDefault="00FC5983" w:rsidP="007F763D">
            <w:pPr>
              <w:pStyle w:val="TableBody"/>
              <w:rPr>
                <w:b/>
                <w:bCs/>
                <w:rPrChange w:id="3994" w:author="Moses, Robbie" w:date="2023-03-02T01:58:00Z">
                  <w:rPr/>
                </w:rPrChange>
              </w:rPr>
              <w:pPrChange w:id="3995" w:author="Moses, Robbie" w:date="2023-03-02T01:58:00Z">
                <w:pPr>
                  <w:pStyle w:val="TableCellText"/>
                  <w:snapToGrid w:val="0"/>
                  <w:spacing w:before="0" w:after="120" w:line="240" w:lineRule="auto"/>
                  <w:ind w:left="187" w:hanging="187"/>
                  <w:outlineLvl w:val="0"/>
                </w:pPr>
              </w:pPrChange>
            </w:pPr>
            <w:r w:rsidRPr="007F763D">
              <w:rPr>
                <w:b/>
                <w:bCs/>
                <w:rPrChange w:id="3996" w:author="Moses, Robbie" w:date="2023-03-02T01:58:00Z">
                  <w:rPr/>
                </w:rPrChange>
              </w:rPr>
              <w:t>Actual %</w:t>
            </w:r>
          </w:p>
        </w:tc>
        <w:tc>
          <w:tcPr>
            <w:tcW w:w="5500" w:type="dxa"/>
            <w:tcBorders>
              <w:top w:val="single" w:sz="4" w:space="0" w:color="000000"/>
              <w:left w:val="single" w:sz="4" w:space="0" w:color="000000"/>
              <w:bottom w:val="single" w:sz="4" w:space="0" w:color="000000"/>
              <w:right w:val="single" w:sz="4" w:space="0" w:color="000000"/>
            </w:tcBorders>
          </w:tcPr>
          <w:p w14:paraId="310118DB" w14:textId="77777777" w:rsidR="00FC5983" w:rsidRDefault="00FC5983" w:rsidP="007B5BAF">
            <w:pPr>
              <w:pStyle w:val="TableBody"/>
            </w:pPr>
            <w:r>
              <w:t xml:space="preserve">The difference percentage between actual and forecasted amounts. </w:t>
            </w:r>
          </w:p>
        </w:tc>
      </w:tr>
    </w:tbl>
    <w:p w14:paraId="7375288B" w14:textId="02221AC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70A14432" w14:textId="77777777" w:rsidR="00916881" w:rsidRDefault="00916881" w:rsidP="00DB666A">
      <w:pPr>
        <w:pStyle w:val="BodyText"/>
      </w:pPr>
    </w:p>
    <w:p w14:paraId="75C21AFC" w14:textId="77777777" w:rsidR="00916881" w:rsidRDefault="00916881" w:rsidP="00797D24">
      <w:pPr>
        <w:pStyle w:val="Heading2"/>
        <w:rPr>
          <w:rFonts w:eastAsia="MS Mincho"/>
        </w:rPr>
      </w:pPr>
      <w:bookmarkStart w:id="3997" w:name="_Ref251818588"/>
      <w:bookmarkStart w:id="3998" w:name="_Toc128718807"/>
      <w:r>
        <w:rPr>
          <w:rFonts w:eastAsia="MS Mincho"/>
        </w:rPr>
        <w:t>Downtime Recommendation Impact Analysis</w:t>
      </w:r>
      <w:bookmarkEnd w:id="3997"/>
      <w:bookmarkEnd w:id="3998"/>
    </w:p>
    <w:p w14:paraId="32923A3F" w14:textId="30C5E7A8" w:rsidR="00916881" w:rsidRDefault="00916881" w:rsidP="00F63174">
      <w:pPr>
        <w:pStyle w:val="Caption"/>
        <w:spacing w:before="0" w:after="120"/>
        <w:ind w:left="187" w:hanging="187"/>
        <w:outlineLvl w:val="0"/>
        <w:rPr>
          <w:lang w:val="en-US"/>
        </w:rPr>
      </w:pPr>
      <w:bookmarkStart w:id="3999" w:name="_Toc128631146"/>
      <w:r>
        <w:rPr>
          <w:lang w:val="en-US"/>
        </w:rPr>
        <w:t xml:space="preserve">Table </w:t>
      </w:r>
      <w:r w:rsidR="00027408">
        <w:fldChar w:fldCharType="begin"/>
      </w:r>
      <w:r>
        <w:instrText xml:space="preserve"> SEQ "Table" \*Arabic </w:instrText>
      </w:r>
      <w:r w:rsidR="00027408">
        <w:fldChar w:fldCharType="separate"/>
      </w:r>
      <w:r w:rsidR="00D57607">
        <w:rPr>
          <w:noProof/>
        </w:rPr>
        <w:t>192</w:t>
      </w:r>
      <w:r w:rsidR="00027408">
        <w:rPr>
          <w:noProof/>
        </w:rPr>
        <w:fldChar w:fldCharType="end"/>
      </w:r>
      <w:r>
        <w:rPr>
          <w:lang w:val="en-US"/>
        </w:rPr>
        <w:t xml:space="preserve">: </w:t>
      </w:r>
      <w:r w:rsidR="00C1435D">
        <w:rPr>
          <w:lang w:val="en-US"/>
        </w:rPr>
        <w:t>Downtime Recommendation Impact Analysis</w:t>
      </w:r>
      <w:bookmarkEnd w:id="399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E6F7E69"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2ED150BD" w14:textId="77777777" w:rsidR="00916881" w:rsidRDefault="00916881" w:rsidP="007B5BAF">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F1331F0" w14:textId="77777777" w:rsidR="00916881" w:rsidRDefault="00916881" w:rsidP="007B5BAF">
            <w:pPr>
              <w:pStyle w:val="TableHeading"/>
            </w:pPr>
            <w:r>
              <w:t>Description</w:t>
            </w:r>
          </w:p>
        </w:tc>
      </w:tr>
      <w:tr w:rsidR="00916881" w14:paraId="51461DB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513ACA" w14:textId="77777777" w:rsidR="00916881" w:rsidRPr="007B5BAF" w:rsidRDefault="00916881" w:rsidP="007B5BAF">
            <w:pPr>
              <w:pStyle w:val="TableBody"/>
              <w:rPr>
                <w:b/>
                <w:bCs/>
              </w:rPr>
            </w:pPr>
            <w:r w:rsidRPr="007B5BAF">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5C9942B" w14:textId="190D9CF6" w:rsidR="00916881" w:rsidRDefault="00916881" w:rsidP="007B5BAF">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7B5BAF"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4FCBA952" w14:textId="77777777" w:rsidTr="0009567D">
        <w:trPr>
          <w:cantSplit/>
          <w:trHeight w:val="135"/>
        </w:trPr>
        <w:tc>
          <w:tcPr>
            <w:tcW w:w="2570" w:type="dxa"/>
            <w:tcBorders>
              <w:top w:val="single" w:sz="4" w:space="0" w:color="000000"/>
              <w:left w:val="single" w:sz="4" w:space="0" w:color="000000"/>
              <w:bottom w:val="single" w:sz="4" w:space="0" w:color="000000"/>
            </w:tcBorders>
          </w:tcPr>
          <w:p w14:paraId="09EE1B0C" w14:textId="77777777" w:rsidR="00916881" w:rsidRPr="007B5BAF" w:rsidRDefault="00916881" w:rsidP="007B5BAF">
            <w:pPr>
              <w:pStyle w:val="TableBody"/>
              <w:rPr>
                <w:b/>
                <w:bCs/>
              </w:rPr>
            </w:pPr>
            <w:r w:rsidRPr="007B5BAF">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E90459F" w14:textId="77777777" w:rsidR="00916881" w:rsidRDefault="00916881" w:rsidP="007B5BAF">
            <w:pPr>
              <w:pStyle w:val="TableBody"/>
            </w:pPr>
            <w:r>
              <w:t xml:space="preserve">Unique alphanumeric identification of the Cashpoint. </w:t>
            </w:r>
          </w:p>
        </w:tc>
      </w:tr>
      <w:tr w:rsidR="00916881" w14:paraId="3A554B06" w14:textId="77777777" w:rsidTr="0009567D">
        <w:trPr>
          <w:cantSplit/>
          <w:trHeight w:val="135"/>
        </w:trPr>
        <w:tc>
          <w:tcPr>
            <w:tcW w:w="2570" w:type="dxa"/>
            <w:tcBorders>
              <w:top w:val="single" w:sz="4" w:space="0" w:color="000000"/>
              <w:left w:val="single" w:sz="4" w:space="0" w:color="000000"/>
              <w:bottom w:val="single" w:sz="4" w:space="0" w:color="000000"/>
            </w:tcBorders>
          </w:tcPr>
          <w:p w14:paraId="532B9058" w14:textId="77777777" w:rsidR="00916881" w:rsidRPr="007B5BAF" w:rsidRDefault="00916881" w:rsidP="007B5BAF">
            <w:pPr>
              <w:pStyle w:val="TableBody"/>
              <w:rPr>
                <w:b/>
                <w:bCs/>
              </w:rPr>
            </w:pPr>
            <w:r w:rsidRPr="007B5BAF">
              <w:rPr>
                <w:b/>
                <w:bCs/>
              </w:rPr>
              <w:t>Number of Past Days to Analyze</w:t>
            </w:r>
          </w:p>
        </w:tc>
        <w:tc>
          <w:tcPr>
            <w:tcW w:w="5500" w:type="dxa"/>
            <w:tcBorders>
              <w:top w:val="single" w:sz="4" w:space="0" w:color="000000"/>
              <w:left w:val="single" w:sz="4" w:space="0" w:color="000000"/>
              <w:bottom w:val="single" w:sz="4" w:space="0" w:color="000000"/>
              <w:right w:val="single" w:sz="4" w:space="0" w:color="000000"/>
            </w:tcBorders>
          </w:tcPr>
          <w:p w14:paraId="494D6CD7" w14:textId="78ECB38B" w:rsidR="00916881" w:rsidRDefault="00916881" w:rsidP="007B5BAF">
            <w:pPr>
              <w:pStyle w:val="TableBody"/>
            </w:pPr>
            <w:r>
              <w:t>The number of days from the current date the report will look back to analyze the report</w:t>
            </w:r>
          </w:p>
        </w:tc>
      </w:tr>
      <w:tr w:rsidR="00916881" w14:paraId="34929992" w14:textId="77777777" w:rsidTr="0009567D">
        <w:trPr>
          <w:cantSplit/>
          <w:trHeight w:val="135"/>
        </w:trPr>
        <w:tc>
          <w:tcPr>
            <w:tcW w:w="2570" w:type="dxa"/>
            <w:tcBorders>
              <w:top w:val="single" w:sz="4" w:space="0" w:color="000000"/>
              <w:left w:val="single" w:sz="4" w:space="0" w:color="000000"/>
              <w:bottom w:val="single" w:sz="4" w:space="0" w:color="000000"/>
            </w:tcBorders>
          </w:tcPr>
          <w:p w14:paraId="752BF3A0" w14:textId="77777777" w:rsidR="00916881" w:rsidRPr="007B5BAF" w:rsidRDefault="00916881" w:rsidP="007B5BAF">
            <w:pPr>
              <w:pStyle w:val="TableBody"/>
              <w:rPr>
                <w:b/>
                <w:bCs/>
              </w:rPr>
            </w:pPr>
            <w:r w:rsidRPr="007B5BAF">
              <w:rPr>
                <w:b/>
                <w:bCs/>
              </w:rPr>
              <w:lastRenderedPageBreak/>
              <w:t>Minimum Total Downtime for Any Day During Cycle</w:t>
            </w:r>
          </w:p>
        </w:tc>
        <w:tc>
          <w:tcPr>
            <w:tcW w:w="5500" w:type="dxa"/>
            <w:tcBorders>
              <w:top w:val="single" w:sz="4" w:space="0" w:color="000000"/>
              <w:left w:val="single" w:sz="4" w:space="0" w:color="000000"/>
              <w:bottom w:val="single" w:sz="4" w:space="0" w:color="000000"/>
              <w:right w:val="single" w:sz="4" w:space="0" w:color="000000"/>
            </w:tcBorders>
          </w:tcPr>
          <w:p w14:paraId="322E4826" w14:textId="77777777" w:rsidR="00916881" w:rsidRDefault="00916881" w:rsidP="007B5BAF">
            <w:pPr>
              <w:pStyle w:val="TableBody"/>
            </w:pPr>
            <w:r>
              <w:t xml:space="preserve">A filter that can be applied to only show data for the days with a minimum downtime percentage. When combined with the </w:t>
            </w:r>
            <w:r w:rsidRPr="007F763D">
              <w:rPr>
                <w:b/>
                <w:bCs/>
                <w:rPrChange w:id="4000" w:author="Moses, Robbie" w:date="2023-03-02T01:59:00Z">
                  <w:rPr/>
                </w:rPrChange>
              </w:rPr>
              <w:t>‘Minimum Downtime for’</w:t>
            </w:r>
            <w:r>
              <w:t xml:space="preserve"> option, the filter will apply both filters.</w:t>
            </w:r>
          </w:p>
        </w:tc>
      </w:tr>
      <w:tr w:rsidR="00916881" w14:paraId="4AA59F56" w14:textId="77777777" w:rsidTr="0009567D">
        <w:trPr>
          <w:cantSplit/>
          <w:trHeight w:val="135"/>
        </w:trPr>
        <w:tc>
          <w:tcPr>
            <w:tcW w:w="2570" w:type="dxa"/>
            <w:tcBorders>
              <w:top w:val="single" w:sz="4" w:space="0" w:color="000000"/>
              <w:left w:val="single" w:sz="4" w:space="0" w:color="000000"/>
              <w:bottom w:val="single" w:sz="4" w:space="0" w:color="000000"/>
            </w:tcBorders>
          </w:tcPr>
          <w:p w14:paraId="771A3F9E" w14:textId="77777777" w:rsidR="00916881" w:rsidRPr="007B5BAF" w:rsidRDefault="00916881" w:rsidP="007B5BAF">
            <w:pPr>
              <w:pStyle w:val="TableBody"/>
              <w:rPr>
                <w:b/>
                <w:bCs/>
              </w:rPr>
            </w:pPr>
            <w:r w:rsidRPr="007B5BAF">
              <w:rPr>
                <w:b/>
                <w:bCs/>
              </w:rPr>
              <w:t>Minimum Downtime For</w:t>
            </w:r>
          </w:p>
        </w:tc>
        <w:tc>
          <w:tcPr>
            <w:tcW w:w="5500" w:type="dxa"/>
            <w:tcBorders>
              <w:top w:val="single" w:sz="4" w:space="0" w:color="000000"/>
              <w:left w:val="single" w:sz="4" w:space="0" w:color="000000"/>
              <w:bottom w:val="single" w:sz="4" w:space="0" w:color="000000"/>
              <w:right w:val="single" w:sz="4" w:space="0" w:color="000000"/>
            </w:tcBorders>
          </w:tcPr>
          <w:p w14:paraId="45077879" w14:textId="77777777" w:rsidR="00916881" w:rsidRDefault="00916881" w:rsidP="007B5BAF">
            <w:pPr>
              <w:pStyle w:val="TableBody"/>
            </w:pPr>
            <w:r>
              <w:t>Allows the report to be filtered for a specific down reason. When combined with the ‘</w:t>
            </w:r>
            <w:r w:rsidRPr="007F763D">
              <w:rPr>
                <w:b/>
                <w:bCs/>
                <w:rPrChange w:id="4001" w:author="Moses, Robbie" w:date="2023-03-02T01:58:00Z">
                  <w:rPr/>
                </w:rPrChange>
              </w:rPr>
              <w:t xml:space="preserve">Minimum Total Downtime’ </w:t>
            </w:r>
            <w:r>
              <w:t>option, the filter will apply both filters.</w:t>
            </w:r>
          </w:p>
        </w:tc>
      </w:tr>
      <w:tr w:rsidR="00916881" w14:paraId="03ECBDD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DE76DD" w14:textId="77777777" w:rsidR="00916881" w:rsidRPr="007B5BAF" w:rsidRDefault="00916881" w:rsidP="007B5BAF">
            <w:pPr>
              <w:pStyle w:val="TableBody"/>
              <w:rPr>
                <w:b/>
                <w:bCs/>
              </w:rPr>
            </w:pPr>
            <w:r w:rsidRPr="007B5BAF">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4782E735" w14:textId="77777777" w:rsidR="00916881" w:rsidRDefault="00916881" w:rsidP="007B5BAF">
            <w:pPr>
              <w:pStyle w:val="TableBody"/>
            </w:pPr>
            <w:r>
              <w:t>Type of service to be performed</w:t>
            </w:r>
          </w:p>
        </w:tc>
      </w:tr>
      <w:tr w:rsidR="00916881" w14:paraId="618BCEF4"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A9B12" w14:textId="77777777" w:rsidR="00916881" w:rsidRPr="007B5BAF" w:rsidRDefault="00916881" w:rsidP="007B5BAF">
            <w:pPr>
              <w:pStyle w:val="TableBody"/>
              <w:rPr>
                <w:b/>
                <w:bCs/>
              </w:rPr>
            </w:pPr>
            <w:r w:rsidRPr="007B5BAF">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5F5BD874" w14:textId="77777777" w:rsidR="00916881" w:rsidRDefault="00916881" w:rsidP="007B5BAF">
            <w:pPr>
              <w:pStyle w:val="TableBody"/>
            </w:pPr>
            <w:r>
              <w:t>Date the order is due to be delivered</w:t>
            </w:r>
          </w:p>
        </w:tc>
      </w:tr>
      <w:tr w:rsidR="00916881" w14:paraId="21B5A080" w14:textId="77777777" w:rsidTr="0009567D">
        <w:trPr>
          <w:cantSplit/>
          <w:trHeight w:val="135"/>
        </w:trPr>
        <w:tc>
          <w:tcPr>
            <w:tcW w:w="2570" w:type="dxa"/>
            <w:tcBorders>
              <w:top w:val="single" w:sz="4" w:space="0" w:color="000000"/>
              <w:left w:val="single" w:sz="4" w:space="0" w:color="000000"/>
              <w:bottom w:val="single" w:sz="4" w:space="0" w:color="000000"/>
            </w:tcBorders>
          </w:tcPr>
          <w:p w14:paraId="4B8F474C" w14:textId="77777777" w:rsidR="00916881" w:rsidRPr="007B5BAF" w:rsidRDefault="00916881" w:rsidP="007B5BAF">
            <w:pPr>
              <w:pStyle w:val="TableBody"/>
              <w:rPr>
                <w:b/>
                <w:bCs/>
              </w:rPr>
            </w:pPr>
            <w:r w:rsidRPr="007B5BAF">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2AF1496" w14:textId="77777777" w:rsidR="00916881" w:rsidRDefault="00916881" w:rsidP="007B5BAF">
            <w:pPr>
              <w:pStyle w:val="TableBody"/>
            </w:pPr>
            <w:r>
              <w:t>The currency for the order</w:t>
            </w:r>
          </w:p>
        </w:tc>
      </w:tr>
      <w:tr w:rsidR="00916881" w14:paraId="4F48C35C"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B1874" w14:textId="77777777" w:rsidR="00916881" w:rsidRPr="007B5BAF" w:rsidRDefault="00916881" w:rsidP="007B5BAF">
            <w:pPr>
              <w:pStyle w:val="TableBody"/>
              <w:rPr>
                <w:b/>
                <w:bCs/>
              </w:rPr>
            </w:pPr>
            <w:r w:rsidRPr="007B5BAF">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2345FEB2" w14:textId="77777777" w:rsidR="00916881" w:rsidRDefault="00916881" w:rsidP="007B5BAF">
            <w:pPr>
              <w:pStyle w:val="TableBody"/>
            </w:pPr>
            <w:r>
              <w:t>Amount of the recommended order</w:t>
            </w:r>
          </w:p>
        </w:tc>
      </w:tr>
      <w:tr w:rsidR="00C1435D" w14:paraId="4A52C962" w14:textId="77777777" w:rsidTr="00516D4D">
        <w:trPr>
          <w:cantSplit/>
          <w:trHeight w:val="135"/>
        </w:trPr>
        <w:tc>
          <w:tcPr>
            <w:tcW w:w="2570" w:type="dxa"/>
            <w:tcBorders>
              <w:top w:val="single" w:sz="4" w:space="0" w:color="000000"/>
              <w:left w:val="single" w:sz="4" w:space="0" w:color="000000"/>
              <w:bottom w:val="single" w:sz="4" w:space="0" w:color="000000"/>
            </w:tcBorders>
          </w:tcPr>
          <w:p w14:paraId="357B9250" w14:textId="77777777" w:rsidR="00C1435D" w:rsidRPr="007B5BAF" w:rsidRDefault="00C1435D" w:rsidP="007B5BAF">
            <w:pPr>
              <w:pStyle w:val="TableBody"/>
              <w:rPr>
                <w:b/>
                <w:bCs/>
              </w:rPr>
            </w:pPr>
            <w:r w:rsidRPr="007B5BAF">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0A8E47F" w14:textId="77777777" w:rsidR="00C1435D" w:rsidRDefault="00C1435D" w:rsidP="007B5BAF">
            <w:pPr>
              <w:pStyle w:val="TableBody"/>
            </w:pPr>
            <w:r>
              <w:t>The most recent closing balance</w:t>
            </w:r>
          </w:p>
        </w:tc>
      </w:tr>
      <w:tr w:rsidR="00C1435D" w14:paraId="73393DFF" w14:textId="77777777" w:rsidTr="00516D4D">
        <w:trPr>
          <w:cantSplit/>
          <w:trHeight w:val="135"/>
        </w:trPr>
        <w:tc>
          <w:tcPr>
            <w:tcW w:w="2570" w:type="dxa"/>
            <w:tcBorders>
              <w:top w:val="single" w:sz="4" w:space="0" w:color="000000"/>
              <w:left w:val="single" w:sz="4" w:space="0" w:color="000000"/>
              <w:bottom w:val="single" w:sz="4" w:space="0" w:color="000000"/>
            </w:tcBorders>
          </w:tcPr>
          <w:p w14:paraId="650487FF" w14:textId="77777777" w:rsidR="00C1435D" w:rsidRPr="007B5BAF" w:rsidRDefault="00C1435D" w:rsidP="007B5BAF">
            <w:pPr>
              <w:pStyle w:val="TableBody"/>
              <w:rPr>
                <w:b/>
                <w:bCs/>
              </w:rPr>
            </w:pPr>
            <w:r w:rsidRPr="007B5BAF">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79E221D7" w14:textId="07636012" w:rsidR="00C1435D" w:rsidRDefault="00C1435D" w:rsidP="007B5BAF">
            <w:pPr>
              <w:pStyle w:val="TableBody"/>
            </w:pPr>
            <w:r>
              <w:t xml:space="preserve">Accumulated demand from forecast during </w:t>
            </w:r>
            <w:r w:rsidR="00791B2B">
              <w:t xml:space="preserve">the </w:t>
            </w:r>
            <w:r>
              <w:t>Number of Past Days to Analyze as selected above.</w:t>
            </w:r>
          </w:p>
        </w:tc>
      </w:tr>
      <w:tr w:rsidR="00C1435D" w14:paraId="58EB9F80" w14:textId="77777777" w:rsidTr="00516D4D">
        <w:trPr>
          <w:cantSplit/>
          <w:trHeight w:val="135"/>
        </w:trPr>
        <w:tc>
          <w:tcPr>
            <w:tcW w:w="2570" w:type="dxa"/>
            <w:tcBorders>
              <w:top w:val="single" w:sz="4" w:space="0" w:color="000000"/>
              <w:left w:val="single" w:sz="4" w:space="0" w:color="000000"/>
              <w:bottom w:val="single" w:sz="4" w:space="0" w:color="000000"/>
            </w:tcBorders>
          </w:tcPr>
          <w:p w14:paraId="760C5A71" w14:textId="77777777" w:rsidR="00C1435D" w:rsidRPr="007B5BAF" w:rsidRDefault="00C1435D" w:rsidP="007B5BAF">
            <w:pPr>
              <w:pStyle w:val="TableBody"/>
              <w:rPr>
                <w:b/>
                <w:bCs/>
              </w:rPr>
            </w:pPr>
            <w:r w:rsidRPr="007B5BAF">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52F6962A" w14:textId="0A694D36" w:rsidR="00C1435D" w:rsidRDefault="00C1435D" w:rsidP="007B5BAF">
            <w:pPr>
              <w:pStyle w:val="TableBody"/>
            </w:pPr>
            <w:r>
              <w:t xml:space="preserve">Accumulated actual demand during </w:t>
            </w:r>
            <w:r w:rsidR="00791B2B">
              <w:t xml:space="preserve">the </w:t>
            </w:r>
            <w:r>
              <w:t>Number of Past Days to Analyze as selected above.</w:t>
            </w:r>
          </w:p>
        </w:tc>
      </w:tr>
      <w:tr w:rsidR="00C1435D" w14:paraId="257EE95C" w14:textId="77777777" w:rsidTr="00516D4D">
        <w:trPr>
          <w:cantSplit/>
          <w:trHeight w:val="135"/>
        </w:trPr>
        <w:tc>
          <w:tcPr>
            <w:tcW w:w="2570" w:type="dxa"/>
            <w:tcBorders>
              <w:top w:val="single" w:sz="4" w:space="0" w:color="000000"/>
              <w:left w:val="single" w:sz="4" w:space="0" w:color="000000"/>
              <w:bottom w:val="single" w:sz="4" w:space="0" w:color="000000"/>
            </w:tcBorders>
          </w:tcPr>
          <w:p w14:paraId="6252CDF6" w14:textId="77777777" w:rsidR="00C1435D" w:rsidRPr="007B5BAF" w:rsidRDefault="00C1435D" w:rsidP="007B5BAF">
            <w:pPr>
              <w:pStyle w:val="TableBody"/>
              <w:rPr>
                <w:b/>
                <w:bCs/>
              </w:rPr>
            </w:pPr>
            <w:r w:rsidRPr="007B5BAF">
              <w:rPr>
                <w:b/>
                <w:bCs/>
              </w:rPr>
              <w:t>Actual %</w:t>
            </w:r>
          </w:p>
        </w:tc>
        <w:tc>
          <w:tcPr>
            <w:tcW w:w="5500" w:type="dxa"/>
            <w:tcBorders>
              <w:top w:val="single" w:sz="4" w:space="0" w:color="000000"/>
              <w:left w:val="single" w:sz="4" w:space="0" w:color="000000"/>
              <w:bottom w:val="single" w:sz="4" w:space="0" w:color="000000"/>
              <w:right w:val="single" w:sz="4" w:space="0" w:color="000000"/>
            </w:tcBorders>
          </w:tcPr>
          <w:p w14:paraId="1DB435C1" w14:textId="77777777" w:rsidR="00C1435D" w:rsidRDefault="00C1435D" w:rsidP="007B5BAF">
            <w:pPr>
              <w:pStyle w:val="TableBody"/>
            </w:pPr>
            <w:r>
              <w:t xml:space="preserve">The difference percentage between the actual and forecasted amounts. </w:t>
            </w:r>
          </w:p>
        </w:tc>
      </w:tr>
    </w:tbl>
    <w:p w14:paraId="764CBAE7" w14:textId="77777777" w:rsidR="007B5BAF" w:rsidRDefault="007B5BAF" w:rsidP="00DB666A">
      <w:pPr>
        <w:pStyle w:val="BodyText"/>
      </w:pPr>
    </w:p>
    <w:p w14:paraId="5C19C3A3" w14:textId="0E9D69F9" w:rsidR="00916881" w:rsidRDefault="00916881" w:rsidP="00797D24">
      <w:pPr>
        <w:pStyle w:val="Heading2"/>
      </w:pPr>
      <w:bookmarkStart w:id="4002" w:name="_Ref236116740"/>
      <w:bookmarkStart w:id="4003" w:name="_Toc128718808"/>
      <w:r>
        <w:t>Linked Recommendations</w:t>
      </w:r>
      <w:bookmarkEnd w:id="3986"/>
      <w:bookmarkEnd w:id="4002"/>
      <w:bookmarkEnd w:id="4003"/>
    </w:p>
    <w:p w14:paraId="63733E45" w14:textId="77777777" w:rsidR="00916881" w:rsidRDefault="00916881" w:rsidP="009161E0">
      <w:pPr>
        <w:pStyle w:val="BodyText"/>
      </w:pPr>
      <w:r>
        <w:t xml:space="preserve">The linked recommendation report displays all the recommendations that were generated for the linked Cashpoints in two available scenarios: ATM Cluster or Branches with linked on-site ATMs </w:t>
      </w:r>
    </w:p>
    <w:p w14:paraId="5728D926" w14:textId="2EDE02B7" w:rsidR="00916881" w:rsidRDefault="00916881" w:rsidP="00F63174">
      <w:pPr>
        <w:pStyle w:val="Caption"/>
        <w:spacing w:before="0" w:after="120"/>
        <w:ind w:left="187" w:hanging="187"/>
        <w:outlineLvl w:val="0"/>
      </w:pPr>
      <w:bookmarkStart w:id="4004" w:name="_Toc128631147"/>
      <w:r>
        <w:t xml:space="preserve">Table </w:t>
      </w:r>
      <w:r w:rsidR="00027408">
        <w:fldChar w:fldCharType="begin"/>
      </w:r>
      <w:r>
        <w:instrText xml:space="preserve"> SEQ "Table" \*Arabic </w:instrText>
      </w:r>
      <w:r w:rsidR="00027408">
        <w:fldChar w:fldCharType="separate"/>
      </w:r>
      <w:r w:rsidR="00D57607">
        <w:rPr>
          <w:noProof/>
        </w:rPr>
        <w:t>193</w:t>
      </w:r>
      <w:r w:rsidR="00027408">
        <w:rPr>
          <w:noProof/>
        </w:rPr>
        <w:fldChar w:fldCharType="end"/>
      </w:r>
      <w:r>
        <w:t>: Linked Recommendations</w:t>
      </w:r>
      <w:bookmarkEnd w:id="400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513ACB"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551F58DA" w14:textId="77777777" w:rsidR="00916881" w:rsidRDefault="00916881" w:rsidP="009161E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EA07911" w14:textId="77777777" w:rsidR="00916881" w:rsidRDefault="00916881" w:rsidP="009161E0">
            <w:pPr>
              <w:pStyle w:val="TableHeading"/>
            </w:pPr>
            <w:r>
              <w:t>Description</w:t>
            </w:r>
          </w:p>
        </w:tc>
      </w:tr>
      <w:tr w:rsidR="00916881" w14:paraId="2BB478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04971BD" w14:textId="77777777" w:rsidR="00916881" w:rsidRPr="009161E0" w:rsidRDefault="00916881" w:rsidP="009161E0">
            <w:pPr>
              <w:pStyle w:val="TableBody"/>
              <w:rPr>
                <w:b/>
                <w:bCs/>
              </w:rPr>
            </w:pPr>
            <w:r w:rsidRPr="009161E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1FC6B7D" w14:textId="6BF62FD3" w:rsidR="00916881" w:rsidRDefault="00916881" w:rsidP="009161E0">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9161E0"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34F70C35" w14:textId="77777777" w:rsidTr="0009567D">
        <w:trPr>
          <w:cantSplit/>
          <w:trHeight w:val="135"/>
        </w:trPr>
        <w:tc>
          <w:tcPr>
            <w:tcW w:w="2570" w:type="dxa"/>
            <w:tcBorders>
              <w:top w:val="single" w:sz="4" w:space="0" w:color="000000"/>
              <w:left w:val="single" w:sz="4" w:space="0" w:color="000000"/>
              <w:bottom w:val="single" w:sz="4" w:space="0" w:color="000000"/>
            </w:tcBorders>
          </w:tcPr>
          <w:p w14:paraId="457D85AE" w14:textId="77777777" w:rsidR="00916881" w:rsidRPr="009161E0" w:rsidRDefault="00916881" w:rsidP="009161E0">
            <w:pPr>
              <w:pStyle w:val="TableBody"/>
              <w:rPr>
                <w:b/>
                <w:bCs/>
              </w:rPr>
            </w:pPr>
            <w:r w:rsidRPr="009161E0">
              <w:rPr>
                <w:b/>
                <w:bCs/>
              </w:rPr>
              <w:t>Owner</w:t>
            </w:r>
          </w:p>
        </w:tc>
        <w:tc>
          <w:tcPr>
            <w:tcW w:w="5500" w:type="dxa"/>
            <w:tcBorders>
              <w:top w:val="single" w:sz="4" w:space="0" w:color="000000"/>
              <w:left w:val="single" w:sz="4" w:space="0" w:color="000000"/>
              <w:bottom w:val="single" w:sz="4" w:space="0" w:color="000000"/>
              <w:right w:val="single" w:sz="4" w:space="0" w:color="000000"/>
            </w:tcBorders>
          </w:tcPr>
          <w:p w14:paraId="7B7E3CFF" w14:textId="77777777" w:rsidR="00916881" w:rsidRDefault="00916881" w:rsidP="009161E0">
            <w:pPr>
              <w:pStyle w:val="TableBody"/>
            </w:pPr>
            <w:r>
              <w:t xml:space="preserve">Cashpoint ID of the owner Cashpoint, to which other Cashpoints are linked. </w:t>
            </w:r>
          </w:p>
        </w:tc>
      </w:tr>
      <w:tr w:rsidR="00916881" w14:paraId="60B06B25" w14:textId="77777777" w:rsidTr="0009567D">
        <w:trPr>
          <w:cantSplit/>
          <w:trHeight w:val="135"/>
        </w:trPr>
        <w:tc>
          <w:tcPr>
            <w:tcW w:w="2570" w:type="dxa"/>
            <w:tcBorders>
              <w:top w:val="single" w:sz="4" w:space="0" w:color="000000"/>
              <w:left w:val="single" w:sz="4" w:space="0" w:color="000000"/>
              <w:bottom w:val="single" w:sz="4" w:space="0" w:color="000000"/>
            </w:tcBorders>
          </w:tcPr>
          <w:p w14:paraId="049C139E"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72A93703" w14:textId="77777777" w:rsidR="00916881" w:rsidRDefault="00916881" w:rsidP="009161E0">
            <w:pPr>
              <w:pStyle w:val="TableBody"/>
            </w:pPr>
            <w:r>
              <w:t>Owner Cashpoint type: Branch or ATM.</w:t>
            </w:r>
          </w:p>
        </w:tc>
      </w:tr>
      <w:tr w:rsidR="00916881" w14:paraId="5F5C3C70" w14:textId="77777777" w:rsidTr="0009567D">
        <w:trPr>
          <w:cantSplit/>
          <w:trHeight w:val="135"/>
        </w:trPr>
        <w:tc>
          <w:tcPr>
            <w:tcW w:w="2570" w:type="dxa"/>
            <w:tcBorders>
              <w:top w:val="single" w:sz="4" w:space="0" w:color="000000"/>
              <w:left w:val="single" w:sz="4" w:space="0" w:color="000000"/>
              <w:bottom w:val="single" w:sz="4" w:space="0" w:color="000000"/>
            </w:tcBorders>
          </w:tcPr>
          <w:p w14:paraId="6B0B4A6C" w14:textId="77777777" w:rsidR="00916881" w:rsidRPr="009161E0" w:rsidRDefault="00916881" w:rsidP="009161E0">
            <w:pPr>
              <w:pStyle w:val="TableBody"/>
              <w:rPr>
                <w:b/>
                <w:bCs/>
              </w:rPr>
            </w:pPr>
            <w:r w:rsidRPr="009161E0">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B33053A" w14:textId="77777777" w:rsidR="00916881" w:rsidRDefault="00916881" w:rsidP="009161E0">
            <w:pPr>
              <w:pStyle w:val="TableBody"/>
            </w:pPr>
            <w:r>
              <w:t xml:space="preserve">Currency for which the report is displayed. </w:t>
            </w:r>
          </w:p>
        </w:tc>
      </w:tr>
      <w:tr w:rsidR="00916881" w14:paraId="1EA07A11" w14:textId="77777777" w:rsidTr="0009567D">
        <w:trPr>
          <w:cantSplit/>
          <w:trHeight w:val="135"/>
        </w:trPr>
        <w:tc>
          <w:tcPr>
            <w:tcW w:w="2570" w:type="dxa"/>
            <w:tcBorders>
              <w:top w:val="single" w:sz="4" w:space="0" w:color="000000"/>
              <w:left w:val="single" w:sz="4" w:space="0" w:color="000000"/>
              <w:bottom w:val="single" w:sz="4" w:space="0" w:color="000000"/>
            </w:tcBorders>
          </w:tcPr>
          <w:p w14:paraId="708781A1" w14:textId="77777777" w:rsidR="00916881" w:rsidRPr="009161E0" w:rsidRDefault="00916881" w:rsidP="009161E0">
            <w:pPr>
              <w:pStyle w:val="TableBody"/>
              <w:rPr>
                <w:b/>
                <w:bCs/>
              </w:rPr>
            </w:pPr>
            <w:r w:rsidRPr="009161E0">
              <w:rPr>
                <w:b/>
                <w:bCs/>
              </w:rPr>
              <w:t xml:space="preserve">Cashpoint ID </w:t>
            </w:r>
          </w:p>
        </w:tc>
        <w:tc>
          <w:tcPr>
            <w:tcW w:w="5500" w:type="dxa"/>
            <w:tcBorders>
              <w:top w:val="single" w:sz="4" w:space="0" w:color="000000"/>
              <w:left w:val="single" w:sz="4" w:space="0" w:color="000000"/>
              <w:bottom w:val="single" w:sz="4" w:space="0" w:color="000000"/>
              <w:right w:val="single" w:sz="4" w:space="0" w:color="000000"/>
            </w:tcBorders>
          </w:tcPr>
          <w:p w14:paraId="198501BD" w14:textId="77777777" w:rsidR="00916881" w:rsidRDefault="00916881" w:rsidP="009161E0">
            <w:pPr>
              <w:pStyle w:val="TableBody"/>
            </w:pPr>
            <w:r>
              <w:t>Unique alphanumeric identification of the Cashpoint.</w:t>
            </w:r>
          </w:p>
        </w:tc>
      </w:tr>
      <w:tr w:rsidR="00916881" w14:paraId="07D36156" w14:textId="77777777" w:rsidTr="0009567D">
        <w:trPr>
          <w:cantSplit/>
          <w:trHeight w:val="135"/>
        </w:trPr>
        <w:tc>
          <w:tcPr>
            <w:tcW w:w="2570" w:type="dxa"/>
            <w:tcBorders>
              <w:top w:val="single" w:sz="4" w:space="0" w:color="000000"/>
              <w:left w:val="single" w:sz="4" w:space="0" w:color="000000"/>
              <w:bottom w:val="single" w:sz="4" w:space="0" w:color="000000"/>
            </w:tcBorders>
          </w:tcPr>
          <w:p w14:paraId="0D779FD1" w14:textId="77777777" w:rsidR="00916881" w:rsidRPr="009161E0" w:rsidRDefault="00916881" w:rsidP="009161E0">
            <w:pPr>
              <w:pStyle w:val="TableBody"/>
              <w:rPr>
                <w:b/>
                <w:bCs/>
              </w:rPr>
            </w:pPr>
            <w:r w:rsidRPr="009161E0">
              <w:rPr>
                <w:b/>
                <w:bCs/>
              </w:rPr>
              <w:t>Type</w:t>
            </w:r>
          </w:p>
        </w:tc>
        <w:tc>
          <w:tcPr>
            <w:tcW w:w="5500" w:type="dxa"/>
            <w:tcBorders>
              <w:top w:val="single" w:sz="4" w:space="0" w:color="000000"/>
              <w:left w:val="single" w:sz="4" w:space="0" w:color="000000"/>
              <w:bottom w:val="single" w:sz="4" w:space="0" w:color="000000"/>
              <w:right w:val="single" w:sz="4" w:space="0" w:color="000000"/>
            </w:tcBorders>
          </w:tcPr>
          <w:p w14:paraId="413ACCE6" w14:textId="77777777" w:rsidR="00916881" w:rsidRDefault="00916881" w:rsidP="009161E0">
            <w:pPr>
              <w:pStyle w:val="TableBody"/>
            </w:pPr>
            <w:r>
              <w:t>Cashpoint type of the linked ATM: Branch or ATM.</w:t>
            </w:r>
          </w:p>
        </w:tc>
      </w:tr>
      <w:tr w:rsidR="00916881" w14:paraId="7E05D5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49C22F" w14:textId="77777777" w:rsidR="00916881" w:rsidRPr="009161E0" w:rsidRDefault="00916881" w:rsidP="009161E0">
            <w:pPr>
              <w:pStyle w:val="TableBody"/>
              <w:rPr>
                <w:b/>
                <w:bCs/>
              </w:rPr>
            </w:pPr>
            <w:r w:rsidRPr="009161E0">
              <w:rPr>
                <w:b/>
                <w:bCs/>
              </w:rPr>
              <w:lastRenderedPageBreak/>
              <w:t>Location</w:t>
            </w:r>
          </w:p>
        </w:tc>
        <w:tc>
          <w:tcPr>
            <w:tcW w:w="5500" w:type="dxa"/>
            <w:tcBorders>
              <w:top w:val="single" w:sz="4" w:space="0" w:color="000000"/>
              <w:left w:val="single" w:sz="4" w:space="0" w:color="000000"/>
              <w:bottom w:val="single" w:sz="4" w:space="0" w:color="000000"/>
              <w:right w:val="single" w:sz="4" w:space="0" w:color="000000"/>
            </w:tcBorders>
          </w:tcPr>
          <w:p w14:paraId="4FAB69C7" w14:textId="77777777" w:rsidR="00916881" w:rsidRDefault="00916881" w:rsidP="009161E0">
            <w:pPr>
              <w:pStyle w:val="TableBody"/>
            </w:pPr>
            <w:r>
              <w:t xml:space="preserve">Location of the linked Cashpoints: On-site, Side-by-Side, Attached or Off-site. </w:t>
            </w:r>
          </w:p>
        </w:tc>
      </w:tr>
      <w:tr w:rsidR="00916881" w14:paraId="21CCAD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0ECCEBF" w14:textId="77777777" w:rsidR="00916881" w:rsidRPr="009161E0" w:rsidRDefault="00916881" w:rsidP="009161E0">
            <w:pPr>
              <w:pStyle w:val="TableBody"/>
              <w:rPr>
                <w:b/>
                <w:bCs/>
              </w:rPr>
            </w:pPr>
            <w:r w:rsidRPr="009161E0">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57C453B8" w14:textId="77777777" w:rsidR="00916881" w:rsidRDefault="00916881" w:rsidP="009161E0">
            <w:pPr>
              <w:pStyle w:val="TableBody"/>
            </w:pPr>
            <w:r>
              <w:t>Depending on the type of ATM, this field will display either Add or Replace.</w:t>
            </w:r>
          </w:p>
        </w:tc>
      </w:tr>
      <w:tr w:rsidR="00916881" w14:paraId="456BCD30" w14:textId="77777777" w:rsidTr="0009567D">
        <w:trPr>
          <w:cantSplit/>
          <w:trHeight w:val="135"/>
        </w:trPr>
        <w:tc>
          <w:tcPr>
            <w:tcW w:w="2570" w:type="dxa"/>
            <w:tcBorders>
              <w:top w:val="single" w:sz="4" w:space="0" w:color="000000"/>
              <w:left w:val="single" w:sz="4" w:space="0" w:color="000000"/>
              <w:bottom w:val="single" w:sz="4" w:space="0" w:color="000000"/>
            </w:tcBorders>
          </w:tcPr>
          <w:p w14:paraId="443B64DA" w14:textId="77777777" w:rsidR="00916881" w:rsidRPr="009161E0" w:rsidRDefault="00916881" w:rsidP="009161E0">
            <w:pPr>
              <w:pStyle w:val="TableBody"/>
              <w:rPr>
                <w:b/>
                <w:bCs/>
              </w:rPr>
            </w:pPr>
            <w:r w:rsidRPr="009161E0">
              <w:rPr>
                <w:b/>
                <w:bCs/>
              </w:rPr>
              <w:t>Recom. Date</w:t>
            </w:r>
          </w:p>
        </w:tc>
        <w:tc>
          <w:tcPr>
            <w:tcW w:w="5500" w:type="dxa"/>
            <w:tcBorders>
              <w:top w:val="single" w:sz="4" w:space="0" w:color="000000"/>
              <w:left w:val="single" w:sz="4" w:space="0" w:color="000000"/>
              <w:bottom w:val="single" w:sz="4" w:space="0" w:color="000000"/>
              <w:right w:val="single" w:sz="4" w:space="0" w:color="000000"/>
            </w:tcBorders>
          </w:tcPr>
          <w:p w14:paraId="3598E3E6" w14:textId="77777777" w:rsidR="00916881" w:rsidRDefault="00916881" w:rsidP="009161E0">
            <w:pPr>
              <w:pStyle w:val="TableBody"/>
            </w:pPr>
            <w:r>
              <w:t>The date when the recommendation was generated.</w:t>
            </w:r>
          </w:p>
        </w:tc>
      </w:tr>
      <w:tr w:rsidR="00916881" w14:paraId="202A1A8D" w14:textId="77777777" w:rsidTr="0009567D">
        <w:trPr>
          <w:cantSplit/>
          <w:trHeight w:val="135"/>
        </w:trPr>
        <w:tc>
          <w:tcPr>
            <w:tcW w:w="2570" w:type="dxa"/>
            <w:tcBorders>
              <w:top w:val="single" w:sz="4" w:space="0" w:color="000000"/>
              <w:left w:val="single" w:sz="4" w:space="0" w:color="000000"/>
              <w:bottom w:val="single" w:sz="4" w:space="0" w:color="000000"/>
            </w:tcBorders>
          </w:tcPr>
          <w:p w14:paraId="53AB9416" w14:textId="77777777" w:rsidR="00916881" w:rsidRPr="009161E0" w:rsidRDefault="00916881" w:rsidP="009161E0">
            <w:pPr>
              <w:pStyle w:val="TableBody"/>
              <w:rPr>
                <w:b/>
                <w:bCs/>
              </w:rPr>
            </w:pPr>
            <w:r w:rsidRPr="009161E0">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785CEE2D" w14:textId="77777777" w:rsidR="00916881" w:rsidRDefault="00916881" w:rsidP="009161E0">
            <w:pPr>
              <w:pStyle w:val="TableBody"/>
            </w:pPr>
            <w:r>
              <w:t>The date of when the recommended action is due.</w:t>
            </w:r>
          </w:p>
        </w:tc>
      </w:tr>
      <w:tr w:rsidR="00916881" w14:paraId="63D4B3FE" w14:textId="77777777" w:rsidTr="0009567D">
        <w:trPr>
          <w:cantSplit/>
          <w:trHeight w:val="135"/>
        </w:trPr>
        <w:tc>
          <w:tcPr>
            <w:tcW w:w="2570" w:type="dxa"/>
            <w:tcBorders>
              <w:top w:val="single" w:sz="4" w:space="0" w:color="000000"/>
              <w:left w:val="single" w:sz="4" w:space="0" w:color="000000"/>
              <w:bottom w:val="single" w:sz="4" w:space="0" w:color="000000"/>
            </w:tcBorders>
          </w:tcPr>
          <w:p w14:paraId="0A4963C6" w14:textId="77777777" w:rsidR="00916881" w:rsidRPr="009161E0" w:rsidRDefault="00916881" w:rsidP="009161E0">
            <w:pPr>
              <w:pStyle w:val="TableBody"/>
              <w:rPr>
                <w:b/>
                <w:bCs/>
              </w:rPr>
            </w:pPr>
            <w:r w:rsidRPr="009161E0">
              <w:rPr>
                <w:b/>
                <w:bCs/>
              </w:rPr>
              <w:t>Denomination</w:t>
            </w:r>
          </w:p>
        </w:tc>
        <w:tc>
          <w:tcPr>
            <w:tcW w:w="5500" w:type="dxa"/>
            <w:tcBorders>
              <w:top w:val="single" w:sz="4" w:space="0" w:color="000000"/>
              <w:left w:val="single" w:sz="4" w:space="0" w:color="000000"/>
              <w:bottom w:val="single" w:sz="4" w:space="0" w:color="000000"/>
              <w:right w:val="single" w:sz="4" w:space="0" w:color="000000"/>
            </w:tcBorders>
          </w:tcPr>
          <w:p w14:paraId="3C856085" w14:textId="7830A2A8" w:rsidR="00916881" w:rsidRDefault="00791B2B" w:rsidP="009161E0">
            <w:pPr>
              <w:pStyle w:val="TableBody"/>
            </w:pPr>
            <w:r>
              <w:t xml:space="preserve">The denomination </w:t>
            </w:r>
            <w:r w:rsidR="00916881">
              <w:t xml:space="preserve">for which the recommendation details are reported.  </w:t>
            </w:r>
          </w:p>
        </w:tc>
      </w:tr>
      <w:tr w:rsidR="00916881" w14:paraId="6EC5447E" w14:textId="77777777" w:rsidTr="0009567D">
        <w:trPr>
          <w:cantSplit/>
          <w:trHeight w:val="135"/>
        </w:trPr>
        <w:tc>
          <w:tcPr>
            <w:tcW w:w="2570" w:type="dxa"/>
            <w:tcBorders>
              <w:top w:val="single" w:sz="4" w:space="0" w:color="000000"/>
              <w:left w:val="single" w:sz="4" w:space="0" w:color="000000"/>
              <w:bottom w:val="single" w:sz="4" w:space="0" w:color="000000"/>
            </w:tcBorders>
          </w:tcPr>
          <w:p w14:paraId="720A03C4" w14:textId="77777777" w:rsidR="00916881" w:rsidRPr="009161E0" w:rsidRDefault="00916881" w:rsidP="009161E0">
            <w:pPr>
              <w:pStyle w:val="TableBody"/>
              <w:rPr>
                <w:b/>
                <w:bCs/>
              </w:rPr>
            </w:pPr>
            <w:r w:rsidRPr="009161E0">
              <w:rPr>
                <w:b/>
                <w:bCs/>
              </w:rPr>
              <w:t>Amount</w:t>
            </w:r>
          </w:p>
        </w:tc>
        <w:tc>
          <w:tcPr>
            <w:tcW w:w="5500" w:type="dxa"/>
            <w:tcBorders>
              <w:top w:val="single" w:sz="4" w:space="0" w:color="000000"/>
              <w:left w:val="single" w:sz="4" w:space="0" w:color="000000"/>
              <w:bottom w:val="single" w:sz="4" w:space="0" w:color="000000"/>
              <w:right w:val="single" w:sz="4" w:space="0" w:color="000000"/>
            </w:tcBorders>
          </w:tcPr>
          <w:p w14:paraId="053F7702" w14:textId="6F4B915A" w:rsidR="00916881" w:rsidRDefault="00916881" w:rsidP="009161E0">
            <w:pPr>
              <w:pStyle w:val="TableBody"/>
            </w:pPr>
            <w:r>
              <w:t>A</w:t>
            </w:r>
            <w:r w:rsidR="00B651CA">
              <w:t>n a</w:t>
            </w:r>
            <w:r>
              <w:t>mount that has been recommended for each denomination and the total amount.</w:t>
            </w:r>
            <w:r>
              <w:tab/>
            </w:r>
          </w:p>
        </w:tc>
      </w:tr>
    </w:tbl>
    <w:p w14:paraId="20E17B87" w14:textId="554BF315" w:rsidR="00916881" w:rsidRDefault="00916881" w:rsidP="00F63174">
      <w:pPr>
        <w:pStyle w:val="TopofSection"/>
        <w:spacing w:before="0" w:after="120" w:line="240" w:lineRule="auto"/>
        <w:ind w:left="187" w:hanging="187"/>
        <w:outlineLvl w:val="0"/>
      </w:pPr>
      <w:bookmarkStart w:id="4005" w:name="_Ref223304464"/>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5DB94425" w14:textId="77777777" w:rsidR="00B51B3B" w:rsidRDefault="00B51B3B" w:rsidP="00B51B3B">
      <w:pPr>
        <w:pStyle w:val="BodyText"/>
      </w:pPr>
    </w:p>
    <w:p w14:paraId="054CB74C" w14:textId="77777777" w:rsidR="00E943F3" w:rsidRDefault="00E943F3" w:rsidP="00F63174">
      <w:pPr>
        <w:pStyle w:val="Heading4"/>
        <w:spacing w:before="0"/>
        <w:ind w:left="187" w:hanging="187"/>
      </w:pPr>
      <w:bookmarkStart w:id="4006" w:name="_Toc128718809"/>
      <w:r>
        <w:t>Routes Trips</w:t>
      </w:r>
      <w:bookmarkEnd w:id="4006"/>
    </w:p>
    <w:p w14:paraId="6B209C7F" w14:textId="77777777" w:rsidR="00E943F3" w:rsidRDefault="00E943F3" w:rsidP="00DC1D6D">
      <w:pPr>
        <w:pStyle w:val="BodyText"/>
      </w:pPr>
      <w:r>
        <w:t>Route Trips report provides details. It shows the route for each step of the trip from point to point and details the distances by km, currency amount, and service type.</w:t>
      </w:r>
      <w:r w:rsidRPr="005810C6">
        <w:t xml:space="preserve"> </w:t>
      </w:r>
    </w:p>
    <w:p w14:paraId="5D20B5B0" w14:textId="77777777" w:rsidR="00E943F3" w:rsidRDefault="00E943F3" w:rsidP="00DC1D6D">
      <w:pPr>
        <w:pStyle w:val="Note"/>
      </w:pPr>
      <w:r w:rsidRPr="00B51B3B">
        <w:rPr>
          <w:b/>
          <w:bCs/>
        </w:rPr>
        <w:t>Note</w:t>
      </w:r>
      <w:r>
        <w:t>: OptiTransport – Network Level Inventory Optimization license feature is required to view this report.</w:t>
      </w:r>
    </w:p>
    <w:p w14:paraId="4AE6FD06" w14:textId="7CDD10E5" w:rsidR="00E943F3" w:rsidRDefault="00E943F3" w:rsidP="00F63174">
      <w:pPr>
        <w:pStyle w:val="Caption"/>
        <w:spacing w:before="0" w:after="120"/>
        <w:ind w:left="187" w:hanging="187"/>
        <w:outlineLvl w:val="0"/>
      </w:pPr>
      <w:bookmarkStart w:id="4007" w:name="_Toc128631148"/>
      <w:r>
        <w:t xml:space="preserve">Table </w:t>
      </w:r>
      <w:r w:rsidR="00027408">
        <w:fldChar w:fldCharType="begin"/>
      </w:r>
      <w:r>
        <w:instrText xml:space="preserve"> SEQ "Table" \*Arabic </w:instrText>
      </w:r>
      <w:r w:rsidR="00027408">
        <w:fldChar w:fldCharType="separate"/>
      </w:r>
      <w:r w:rsidR="00D57607">
        <w:rPr>
          <w:noProof/>
        </w:rPr>
        <w:t>194</w:t>
      </w:r>
      <w:r w:rsidR="00027408">
        <w:rPr>
          <w:noProof/>
        </w:rPr>
        <w:fldChar w:fldCharType="end"/>
      </w:r>
      <w:r>
        <w:t>: Routes Trips</w:t>
      </w:r>
      <w:bookmarkEnd w:id="400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Change w:id="4008">
          <w:tblGrid>
            <w:gridCol w:w="2570"/>
            <w:gridCol w:w="5500"/>
          </w:tblGrid>
        </w:tblGridChange>
      </w:tblGrid>
      <w:tr w:rsidR="00E943F3" w14:paraId="2991FF92"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1A85B21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60DC6D8" w14:textId="77777777" w:rsidR="00E943F3" w:rsidRDefault="00E943F3" w:rsidP="00DC1D6D">
            <w:pPr>
              <w:pStyle w:val="TableHeading"/>
            </w:pPr>
            <w:r>
              <w:t>Description</w:t>
            </w:r>
          </w:p>
        </w:tc>
      </w:tr>
      <w:tr w:rsidR="00E943F3" w14:paraId="71F4BA4F" w14:textId="77777777" w:rsidTr="00FC5983">
        <w:trPr>
          <w:cantSplit/>
          <w:trHeight w:val="135"/>
        </w:trPr>
        <w:tc>
          <w:tcPr>
            <w:tcW w:w="2570" w:type="dxa"/>
            <w:tcBorders>
              <w:top w:val="single" w:sz="4" w:space="0" w:color="000000"/>
              <w:left w:val="single" w:sz="4" w:space="0" w:color="000000"/>
              <w:bottom w:val="single" w:sz="4" w:space="0" w:color="000000"/>
            </w:tcBorders>
          </w:tcPr>
          <w:p w14:paraId="6106593B"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4B9A1A6E" w14:textId="77777777" w:rsidR="00E943F3" w:rsidRDefault="00E943F3" w:rsidP="00DC1D6D">
            <w:pPr>
              <w:pStyle w:val="TableBody"/>
            </w:pPr>
            <w:r>
              <w:t>Choose routes to include in this report</w:t>
            </w:r>
          </w:p>
        </w:tc>
      </w:tr>
      <w:tr w:rsidR="00E943F3" w14:paraId="4461A5D9" w14:textId="77777777" w:rsidTr="00FC5983">
        <w:trPr>
          <w:cantSplit/>
          <w:trHeight w:val="135"/>
        </w:trPr>
        <w:tc>
          <w:tcPr>
            <w:tcW w:w="2570" w:type="dxa"/>
            <w:tcBorders>
              <w:top w:val="single" w:sz="4" w:space="0" w:color="000000"/>
              <w:left w:val="single" w:sz="4" w:space="0" w:color="000000"/>
              <w:bottom w:val="single" w:sz="4" w:space="0" w:color="000000"/>
            </w:tcBorders>
          </w:tcPr>
          <w:p w14:paraId="549C6C6C" w14:textId="77777777" w:rsidR="00E943F3" w:rsidRPr="00DC1D6D" w:rsidRDefault="00E943F3" w:rsidP="00DC1D6D">
            <w:pPr>
              <w:pStyle w:val="TableBody"/>
              <w:rPr>
                <w:b/>
                <w:bCs/>
              </w:rPr>
            </w:pPr>
            <w:r w:rsidRPr="00DC1D6D">
              <w:rPr>
                <w:b/>
                <w:bCs/>
              </w:rPr>
              <w:t>Start Date / End Date</w:t>
            </w:r>
          </w:p>
        </w:tc>
        <w:tc>
          <w:tcPr>
            <w:tcW w:w="5500" w:type="dxa"/>
            <w:tcBorders>
              <w:top w:val="single" w:sz="4" w:space="0" w:color="000000"/>
              <w:left w:val="single" w:sz="4" w:space="0" w:color="000000"/>
              <w:bottom w:val="single" w:sz="4" w:space="0" w:color="000000"/>
              <w:right w:val="single" w:sz="4" w:space="0" w:color="000000"/>
            </w:tcBorders>
          </w:tcPr>
          <w:p w14:paraId="0FF851AA" w14:textId="77777777" w:rsidR="00E943F3" w:rsidRDefault="00E943F3" w:rsidP="00DC1D6D">
            <w:pPr>
              <w:pStyle w:val="TableBody"/>
            </w:pPr>
            <w:r>
              <w:t xml:space="preserve">Date range between which routes will be displayed </w:t>
            </w:r>
          </w:p>
        </w:tc>
      </w:tr>
      <w:tr w:rsidR="00E943F3" w14:paraId="5B3CAE33" w14:textId="77777777" w:rsidTr="00FC5983">
        <w:trPr>
          <w:cantSplit/>
          <w:trHeight w:val="135"/>
        </w:trPr>
        <w:tc>
          <w:tcPr>
            <w:tcW w:w="2570" w:type="dxa"/>
            <w:tcBorders>
              <w:top w:val="single" w:sz="4" w:space="0" w:color="000000"/>
              <w:left w:val="single" w:sz="4" w:space="0" w:color="000000"/>
              <w:bottom w:val="single" w:sz="4" w:space="0" w:color="000000"/>
            </w:tcBorders>
          </w:tcPr>
          <w:p w14:paraId="71244D6C" w14:textId="77777777" w:rsidR="00E943F3" w:rsidRPr="00DC1D6D" w:rsidRDefault="00E943F3" w:rsidP="00DC1D6D">
            <w:pPr>
              <w:pStyle w:val="TableBody"/>
              <w:rPr>
                <w:b/>
                <w:bCs/>
              </w:rPr>
            </w:pPr>
            <w:r w:rsidRPr="00DC1D6D">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18BB0F0A" w14:textId="77777777" w:rsidR="00E943F3" w:rsidRDefault="00E943F3" w:rsidP="00DC1D6D">
            <w:pPr>
              <w:pStyle w:val="TableBody"/>
            </w:pPr>
            <w:r>
              <w:t>The route being displayed.</w:t>
            </w:r>
          </w:p>
        </w:tc>
      </w:tr>
      <w:tr w:rsidR="00E943F3" w14:paraId="1D68300C" w14:textId="77777777" w:rsidTr="00FC5983">
        <w:trPr>
          <w:cantSplit/>
          <w:trHeight w:val="135"/>
        </w:trPr>
        <w:tc>
          <w:tcPr>
            <w:tcW w:w="2570" w:type="dxa"/>
            <w:tcBorders>
              <w:top w:val="single" w:sz="4" w:space="0" w:color="000000"/>
              <w:left w:val="single" w:sz="4" w:space="0" w:color="000000"/>
              <w:bottom w:val="single" w:sz="4" w:space="0" w:color="000000"/>
            </w:tcBorders>
          </w:tcPr>
          <w:p w14:paraId="41F3C3E0"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FAE510D" w14:textId="77777777" w:rsidR="00E943F3" w:rsidRDefault="00E943F3" w:rsidP="00DC1D6D">
            <w:pPr>
              <w:pStyle w:val="TableBody"/>
            </w:pPr>
            <w:r>
              <w:t>The date for this route plan.</w:t>
            </w:r>
          </w:p>
        </w:tc>
      </w:tr>
      <w:tr w:rsidR="00E943F3" w14:paraId="650311A9" w14:textId="77777777" w:rsidTr="00FC5983">
        <w:trPr>
          <w:cantSplit/>
          <w:trHeight w:val="135"/>
        </w:trPr>
        <w:tc>
          <w:tcPr>
            <w:tcW w:w="2570" w:type="dxa"/>
            <w:tcBorders>
              <w:top w:val="single" w:sz="4" w:space="0" w:color="000000"/>
              <w:left w:val="single" w:sz="4" w:space="0" w:color="000000"/>
              <w:bottom w:val="single" w:sz="4" w:space="0" w:color="000000"/>
            </w:tcBorders>
          </w:tcPr>
          <w:p w14:paraId="41080B69" w14:textId="77777777" w:rsidR="00E943F3" w:rsidRPr="00DC1D6D" w:rsidRDefault="00E943F3" w:rsidP="00DC1D6D">
            <w:pPr>
              <w:pStyle w:val="TableBody"/>
              <w:rPr>
                <w:b/>
                <w:bCs/>
              </w:rPr>
            </w:pPr>
            <w:r w:rsidRPr="00DC1D6D">
              <w:rPr>
                <w:b/>
                <w:bCs/>
              </w:rPr>
              <w:t xml:space="preserve">Directions </w:t>
            </w:r>
          </w:p>
        </w:tc>
        <w:tc>
          <w:tcPr>
            <w:tcW w:w="5500" w:type="dxa"/>
            <w:tcBorders>
              <w:top w:val="single" w:sz="4" w:space="0" w:color="000000"/>
              <w:left w:val="single" w:sz="4" w:space="0" w:color="000000"/>
              <w:bottom w:val="single" w:sz="4" w:space="0" w:color="000000"/>
              <w:right w:val="single" w:sz="4" w:space="0" w:color="000000"/>
            </w:tcBorders>
          </w:tcPr>
          <w:p w14:paraId="754C92C8" w14:textId="77777777" w:rsidR="007F763D" w:rsidRDefault="00E943F3" w:rsidP="00DC1D6D">
            <w:pPr>
              <w:pStyle w:val="TableBody"/>
              <w:rPr>
                <w:ins w:id="4009" w:author="Moses, Robbie" w:date="2023-03-02T02:00:00Z"/>
              </w:rPr>
            </w:pPr>
            <w:r>
              <w:t xml:space="preserve">Link to driving directions for this </w:t>
            </w:r>
            <w:r w:rsidR="00DC1D6D">
              <w:t>route</w:t>
            </w:r>
            <w:r>
              <w:t xml:space="preserve"> plan. </w:t>
            </w:r>
          </w:p>
          <w:p w14:paraId="6CAA86D2" w14:textId="2C34812E" w:rsidR="00E943F3" w:rsidRDefault="00E943F3" w:rsidP="007F763D">
            <w:pPr>
              <w:pStyle w:val="TableNote"/>
              <w:pPrChange w:id="4010" w:author="Moses, Robbie" w:date="2023-03-02T02:00:00Z">
                <w:pPr>
                  <w:pStyle w:val="TableBody"/>
                </w:pPr>
              </w:pPrChange>
            </w:pPr>
            <w:r w:rsidRPr="007F763D">
              <w:rPr>
                <w:b/>
                <w:bCs/>
                <w:rPrChange w:id="4011" w:author="Moses, Robbie" w:date="2023-03-02T02:01:00Z">
                  <w:rPr/>
                </w:rPrChange>
              </w:rPr>
              <w:t>Note</w:t>
            </w:r>
            <w:r>
              <w:t>: Requires OptiTransport – Route Travel Plans Optimization license feature.</w:t>
            </w:r>
          </w:p>
        </w:tc>
      </w:tr>
      <w:tr w:rsidR="00E943F3" w14:paraId="4090BD95" w14:textId="77777777" w:rsidTr="00FC5983">
        <w:trPr>
          <w:cantSplit/>
          <w:trHeight w:val="135"/>
        </w:trPr>
        <w:tc>
          <w:tcPr>
            <w:tcW w:w="2570" w:type="dxa"/>
            <w:tcBorders>
              <w:top w:val="single" w:sz="4" w:space="0" w:color="000000"/>
              <w:left w:val="single" w:sz="4" w:space="0" w:color="000000"/>
              <w:bottom w:val="single" w:sz="4" w:space="0" w:color="000000"/>
            </w:tcBorders>
          </w:tcPr>
          <w:p w14:paraId="41C96579" w14:textId="77777777" w:rsidR="00E943F3" w:rsidRPr="00DC1D6D" w:rsidRDefault="00E943F3" w:rsidP="00DC1D6D">
            <w:pPr>
              <w:pStyle w:val="TableBody"/>
              <w:rPr>
                <w:b/>
                <w:bCs/>
              </w:rPr>
            </w:pPr>
            <w:r w:rsidRPr="00DC1D6D">
              <w:rPr>
                <w:b/>
                <w:bCs/>
              </w:rPr>
              <w:t>Node</w:t>
            </w:r>
          </w:p>
        </w:tc>
        <w:tc>
          <w:tcPr>
            <w:tcW w:w="5500" w:type="dxa"/>
            <w:tcBorders>
              <w:top w:val="single" w:sz="4" w:space="0" w:color="000000"/>
              <w:left w:val="single" w:sz="4" w:space="0" w:color="000000"/>
              <w:bottom w:val="single" w:sz="4" w:space="0" w:color="000000"/>
              <w:right w:val="single" w:sz="4" w:space="0" w:color="000000"/>
            </w:tcBorders>
          </w:tcPr>
          <w:p w14:paraId="6646AE11" w14:textId="047B9D25" w:rsidR="00E943F3" w:rsidRDefault="00E943F3" w:rsidP="00DC1D6D">
            <w:pPr>
              <w:pStyle w:val="TableBody"/>
            </w:pPr>
            <w:r>
              <w:t xml:space="preserve">Location of a stop on this route. </w:t>
            </w:r>
            <w:r w:rsidR="00384B8D">
              <w:t>Also,</w:t>
            </w:r>
            <w:r>
              <w:t xml:space="preserve"> a cashpoint ID.</w:t>
            </w:r>
          </w:p>
        </w:tc>
      </w:tr>
      <w:tr w:rsidR="00E943F3" w14:paraId="1FBBC285" w14:textId="77777777" w:rsidTr="00FC5983">
        <w:trPr>
          <w:cantSplit/>
          <w:trHeight w:val="135"/>
        </w:trPr>
        <w:tc>
          <w:tcPr>
            <w:tcW w:w="2570" w:type="dxa"/>
            <w:tcBorders>
              <w:top w:val="single" w:sz="4" w:space="0" w:color="000000"/>
              <w:left w:val="single" w:sz="4" w:space="0" w:color="000000"/>
              <w:bottom w:val="single" w:sz="4" w:space="0" w:color="000000"/>
            </w:tcBorders>
          </w:tcPr>
          <w:p w14:paraId="0BC5DD31" w14:textId="77777777" w:rsidR="00E943F3" w:rsidRPr="00DC1D6D" w:rsidRDefault="00E943F3" w:rsidP="00DC1D6D">
            <w:pPr>
              <w:pStyle w:val="TableBody"/>
              <w:rPr>
                <w:b/>
                <w:bCs/>
              </w:rPr>
            </w:pPr>
            <w:r w:rsidRPr="00DC1D6D">
              <w:rPr>
                <w:b/>
                <w:bCs/>
              </w:rPr>
              <w:t>Currency ID</w:t>
            </w:r>
          </w:p>
        </w:tc>
        <w:tc>
          <w:tcPr>
            <w:tcW w:w="5500" w:type="dxa"/>
            <w:tcBorders>
              <w:top w:val="single" w:sz="4" w:space="0" w:color="000000"/>
              <w:left w:val="single" w:sz="4" w:space="0" w:color="000000"/>
              <w:bottom w:val="single" w:sz="4" w:space="0" w:color="000000"/>
              <w:right w:val="single" w:sz="4" w:space="0" w:color="000000"/>
            </w:tcBorders>
          </w:tcPr>
          <w:p w14:paraId="40C34F08" w14:textId="77777777" w:rsidR="00E943F3" w:rsidRDefault="00E943F3" w:rsidP="00DC1D6D">
            <w:pPr>
              <w:pStyle w:val="TableBody"/>
            </w:pPr>
            <w:r>
              <w:t>Which currency is being transported</w:t>
            </w:r>
          </w:p>
        </w:tc>
      </w:tr>
      <w:tr w:rsidR="00E943F3" w14:paraId="1B19C9D6" w14:textId="77777777" w:rsidTr="007F763D">
        <w:tblPrEx>
          <w:tblW w:w="0" w:type="auto"/>
          <w:tblInd w:w="469" w:type="dxa"/>
          <w:tblLayout w:type="fixed"/>
          <w:tblCellMar>
            <w:left w:w="79" w:type="dxa"/>
            <w:right w:w="79" w:type="dxa"/>
          </w:tblCellMar>
          <w:tblLook w:val="0000" w:firstRow="0" w:lastRow="0" w:firstColumn="0" w:lastColumn="0" w:noHBand="0" w:noVBand="0"/>
          <w:tblPrExChange w:id="4012" w:author="Moses, Robbie" w:date="2023-03-02T02:01:00Z">
            <w:tblPrEx>
              <w:tblW w:w="0" w:type="auto"/>
              <w:tblInd w:w="469" w:type="dxa"/>
              <w:tblLayout w:type="fixed"/>
              <w:tblCellMar>
                <w:left w:w="79" w:type="dxa"/>
                <w:right w:w="79" w:type="dxa"/>
              </w:tblCellMar>
              <w:tblLook w:val="0000" w:firstRow="0" w:lastRow="0" w:firstColumn="0" w:lastColumn="0" w:noHBand="0" w:noVBand="0"/>
            </w:tblPrEx>
          </w:tblPrExChange>
        </w:tblPrEx>
        <w:trPr>
          <w:cantSplit/>
          <w:trHeight w:val="512"/>
          <w:trPrChange w:id="4013" w:author="Moses, Robbie" w:date="2023-03-02T02:01:00Z">
            <w:trPr>
              <w:cantSplit/>
              <w:trHeight w:val="135"/>
            </w:trPr>
          </w:trPrChange>
        </w:trPr>
        <w:tc>
          <w:tcPr>
            <w:tcW w:w="2570" w:type="dxa"/>
            <w:tcBorders>
              <w:top w:val="single" w:sz="4" w:space="0" w:color="000000"/>
              <w:left w:val="single" w:sz="4" w:space="0" w:color="000000"/>
              <w:bottom w:val="single" w:sz="4" w:space="0" w:color="000000"/>
            </w:tcBorders>
            <w:tcPrChange w:id="4014" w:author="Moses, Robbie" w:date="2023-03-02T02:01:00Z">
              <w:tcPr>
                <w:tcW w:w="2570" w:type="dxa"/>
                <w:tcBorders>
                  <w:top w:val="single" w:sz="4" w:space="0" w:color="000000"/>
                  <w:left w:val="single" w:sz="4" w:space="0" w:color="000000"/>
                  <w:bottom w:val="single" w:sz="4" w:space="0" w:color="000000"/>
                </w:tcBorders>
              </w:tcPr>
            </w:tcPrChange>
          </w:tcPr>
          <w:p w14:paraId="01222F47" w14:textId="77777777" w:rsidR="00E943F3" w:rsidRPr="00DC1D6D" w:rsidRDefault="00E943F3" w:rsidP="00DC1D6D">
            <w:pPr>
              <w:pStyle w:val="TableBody"/>
              <w:rPr>
                <w:b/>
                <w:bCs/>
              </w:rPr>
            </w:pPr>
            <w:r w:rsidRPr="00DC1D6D">
              <w:rPr>
                <w:b/>
                <w:bCs/>
              </w:rPr>
              <w:t>Amount</w:t>
            </w:r>
          </w:p>
        </w:tc>
        <w:tc>
          <w:tcPr>
            <w:tcW w:w="5500" w:type="dxa"/>
            <w:tcBorders>
              <w:top w:val="single" w:sz="4" w:space="0" w:color="000000"/>
              <w:left w:val="single" w:sz="4" w:space="0" w:color="000000"/>
              <w:bottom w:val="single" w:sz="4" w:space="0" w:color="000000"/>
              <w:right w:val="single" w:sz="4" w:space="0" w:color="000000"/>
            </w:tcBorders>
            <w:tcPrChange w:id="4015" w:author="Moses, Robbie" w:date="2023-03-02T02:01:00Z">
              <w:tcPr>
                <w:tcW w:w="5500" w:type="dxa"/>
                <w:tcBorders>
                  <w:top w:val="single" w:sz="4" w:space="0" w:color="000000"/>
                  <w:left w:val="single" w:sz="4" w:space="0" w:color="000000"/>
                  <w:bottom w:val="single" w:sz="4" w:space="0" w:color="000000"/>
                  <w:right w:val="single" w:sz="4" w:space="0" w:color="000000"/>
                </w:tcBorders>
              </w:tcPr>
            </w:tcPrChange>
          </w:tcPr>
          <w:p w14:paraId="177C6ACC" w14:textId="77777777" w:rsidR="00E943F3" w:rsidRDefault="00E943F3" w:rsidP="00DC1D6D">
            <w:pPr>
              <w:pStyle w:val="TableBody"/>
            </w:pPr>
            <w:r>
              <w:t xml:space="preserve">Amount of the pickup/delivery at this location. </w:t>
            </w:r>
          </w:p>
        </w:tc>
      </w:tr>
      <w:tr w:rsidR="00E943F3" w14:paraId="0C6735DF" w14:textId="77777777" w:rsidTr="00FC5983">
        <w:trPr>
          <w:cantSplit/>
          <w:trHeight w:val="135"/>
        </w:trPr>
        <w:tc>
          <w:tcPr>
            <w:tcW w:w="2570" w:type="dxa"/>
            <w:tcBorders>
              <w:top w:val="single" w:sz="4" w:space="0" w:color="000000"/>
              <w:left w:val="single" w:sz="4" w:space="0" w:color="000000"/>
              <w:bottom w:val="single" w:sz="4" w:space="0" w:color="000000"/>
            </w:tcBorders>
          </w:tcPr>
          <w:p w14:paraId="4760DEC9" w14:textId="77777777" w:rsidR="00E943F3" w:rsidRPr="00DC1D6D" w:rsidRDefault="00E943F3" w:rsidP="00DC1D6D">
            <w:pPr>
              <w:pStyle w:val="TableBody"/>
              <w:rPr>
                <w:b/>
                <w:bCs/>
              </w:rPr>
            </w:pPr>
            <w:r w:rsidRPr="00DC1D6D">
              <w:rPr>
                <w:b/>
                <w:bCs/>
              </w:rPr>
              <w:t>Service Type</w:t>
            </w:r>
          </w:p>
        </w:tc>
        <w:tc>
          <w:tcPr>
            <w:tcW w:w="5500" w:type="dxa"/>
            <w:tcBorders>
              <w:top w:val="single" w:sz="4" w:space="0" w:color="000000"/>
              <w:left w:val="single" w:sz="4" w:space="0" w:color="000000"/>
              <w:bottom w:val="single" w:sz="4" w:space="0" w:color="000000"/>
              <w:right w:val="single" w:sz="4" w:space="0" w:color="000000"/>
            </w:tcBorders>
          </w:tcPr>
          <w:p w14:paraId="6A4FA483" w14:textId="77777777" w:rsidR="00E943F3" w:rsidRDefault="00E943F3" w:rsidP="00DC1D6D">
            <w:pPr>
              <w:pStyle w:val="TableBody"/>
            </w:pPr>
            <w:r>
              <w:t>Regular Orders or Non-cash Orders.</w:t>
            </w:r>
          </w:p>
        </w:tc>
      </w:tr>
    </w:tbl>
    <w:p w14:paraId="6E8A5E49" w14:textId="02ECE17C"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4D501227" w14:textId="77777777" w:rsidR="00E943F3" w:rsidRDefault="00E943F3" w:rsidP="00EA5021">
      <w:pPr>
        <w:pStyle w:val="BodyText"/>
      </w:pPr>
    </w:p>
    <w:p w14:paraId="13D530EC" w14:textId="77777777" w:rsidR="00E943F3" w:rsidRDefault="00E943F3" w:rsidP="00797D24">
      <w:pPr>
        <w:pStyle w:val="Heading2"/>
      </w:pPr>
      <w:bookmarkStart w:id="4016" w:name="_Toc427938988"/>
      <w:bookmarkStart w:id="4017" w:name="_Toc128718810"/>
      <w:r>
        <w:lastRenderedPageBreak/>
        <w:t>Transportation Details</w:t>
      </w:r>
      <w:bookmarkEnd w:id="4016"/>
      <w:bookmarkEnd w:id="4017"/>
    </w:p>
    <w:p w14:paraId="74C27D89" w14:textId="77777777" w:rsidR="00E943F3" w:rsidRDefault="00E943F3" w:rsidP="00DC1D6D">
      <w:pPr>
        <w:pStyle w:val="BodyText"/>
      </w:pPr>
      <w:r>
        <w:t>The Transportation Details report shows the expected routing of order delivery &amp; pickup for selected dates, including map and driving directions. These routes rely on data typically created by the Network Constraint Optimization process (a form of Recommendations) and a 3</w:t>
      </w:r>
      <w:r w:rsidRPr="003B5CBD">
        <w:rPr>
          <w:vertAlign w:val="superscript"/>
        </w:rPr>
        <w:t>rd</w:t>
      </w:r>
      <w:r>
        <w:t xml:space="preserve"> party mapping service.</w:t>
      </w:r>
    </w:p>
    <w:p w14:paraId="6456ECA0" w14:textId="77777777" w:rsidR="00E943F3" w:rsidRDefault="00E943F3" w:rsidP="00DC1D6D">
      <w:pPr>
        <w:pStyle w:val="Note"/>
      </w:pPr>
      <w:r w:rsidRPr="00FD1734">
        <w:rPr>
          <w:b/>
          <w:bCs/>
        </w:rPr>
        <w:t>Note</w:t>
      </w:r>
      <w:r>
        <w:t>: OptiTransport license features are required to view this report.</w:t>
      </w:r>
    </w:p>
    <w:p w14:paraId="75C099B4" w14:textId="47DE29C9" w:rsidR="00E943F3" w:rsidRDefault="00E943F3" w:rsidP="00F63174">
      <w:pPr>
        <w:pStyle w:val="Caption"/>
        <w:spacing w:before="0" w:after="120"/>
        <w:ind w:left="187" w:hanging="187"/>
        <w:outlineLvl w:val="0"/>
      </w:pPr>
      <w:bookmarkStart w:id="4018" w:name="_Toc128631149"/>
      <w:r>
        <w:t xml:space="preserve">Table </w:t>
      </w:r>
      <w:r w:rsidR="00027408">
        <w:fldChar w:fldCharType="begin"/>
      </w:r>
      <w:r>
        <w:instrText xml:space="preserve"> SEQ "Table" \*Arabic </w:instrText>
      </w:r>
      <w:r w:rsidR="00027408">
        <w:fldChar w:fldCharType="separate"/>
      </w:r>
      <w:r w:rsidR="00D57607">
        <w:rPr>
          <w:noProof/>
        </w:rPr>
        <w:t>195</w:t>
      </w:r>
      <w:r w:rsidR="00027408">
        <w:rPr>
          <w:noProof/>
        </w:rPr>
        <w:fldChar w:fldCharType="end"/>
      </w:r>
      <w:r>
        <w:t>: Transportation Details</w:t>
      </w:r>
      <w:bookmarkEnd w:id="401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CBEBDDB"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8D57796" w14:textId="77777777" w:rsidR="00E943F3" w:rsidRDefault="00E943F3" w:rsidP="00DC1D6D">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059B698" w14:textId="77777777" w:rsidR="00E943F3" w:rsidRDefault="00E943F3" w:rsidP="00DC1D6D">
            <w:pPr>
              <w:pStyle w:val="TableHeading"/>
            </w:pPr>
            <w:r>
              <w:t>Description</w:t>
            </w:r>
          </w:p>
        </w:tc>
      </w:tr>
      <w:tr w:rsidR="00E943F3" w14:paraId="43C86B64" w14:textId="77777777" w:rsidTr="00FC5983">
        <w:trPr>
          <w:cantSplit/>
          <w:trHeight w:val="135"/>
        </w:trPr>
        <w:tc>
          <w:tcPr>
            <w:tcW w:w="2570" w:type="dxa"/>
            <w:tcBorders>
              <w:top w:val="single" w:sz="4" w:space="0" w:color="000000"/>
              <w:left w:val="single" w:sz="4" w:space="0" w:color="000000"/>
              <w:bottom w:val="single" w:sz="4" w:space="0" w:color="000000"/>
            </w:tcBorders>
          </w:tcPr>
          <w:p w14:paraId="3C867631" w14:textId="77777777" w:rsidR="00E943F3" w:rsidRPr="00DC1D6D" w:rsidRDefault="00E943F3" w:rsidP="00DC1D6D">
            <w:pPr>
              <w:pStyle w:val="TableBody"/>
              <w:rPr>
                <w:b/>
                <w:bCs/>
              </w:rPr>
            </w:pPr>
            <w:r w:rsidRPr="00DC1D6D">
              <w:rPr>
                <w:b/>
                <w:bCs/>
              </w:rPr>
              <w:t>Routes</w:t>
            </w:r>
          </w:p>
        </w:tc>
        <w:tc>
          <w:tcPr>
            <w:tcW w:w="5500" w:type="dxa"/>
            <w:tcBorders>
              <w:top w:val="single" w:sz="4" w:space="0" w:color="000000"/>
              <w:left w:val="single" w:sz="4" w:space="0" w:color="000000"/>
              <w:bottom w:val="single" w:sz="4" w:space="0" w:color="000000"/>
              <w:right w:val="single" w:sz="4" w:space="0" w:color="000000"/>
            </w:tcBorders>
          </w:tcPr>
          <w:p w14:paraId="0D71048E" w14:textId="77777777" w:rsidR="00E943F3" w:rsidRDefault="00E943F3" w:rsidP="00DC1D6D">
            <w:pPr>
              <w:pStyle w:val="TableBody"/>
            </w:pPr>
            <w:r>
              <w:t>Choose routes to include in this report</w:t>
            </w:r>
          </w:p>
        </w:tc>
      </w:tr>
      <w:tr w:rsidR="00E943F3" w14:paraId="68708CFA" w14:textId="77777777" w:rsidTr="00FC5983">
        <w:trPr>
          <w:cantSplit/>
          <w:trHeight w:val="135"/>
        </w:trPr>
        <w:tc>
          <w:tcPr>
            <w:tcW w:w="2570" w:type="dxa"/>
            <w:tcBorders>
              <w:top w:val="single" w:sz="4" w:space="0" w:color="000000"/>
              <w:left w:val="single" w:sz="4" w:space="0" w:color="000000"/>
              <w:bottom w:val="single" w:sz="4" w:space="0" w:color="000000"/>
            </w:tcBorders>
          </w:tcPr>
          <w:p w14:paraId="7ACCB0D1" w14:textId="77777777" w:rsidR="00E943F3" w:rsidRPr="00DC1D6D" w:rsidRDefault="00E943F3" w:rsidP="00DC1D6D">
            <w:pPr>
              <w:pStyle w:val="TableBody"/>
              <w:rPr>
                <w:b/>
                <w:bCs/>
              </w:rPr>
            </w:pPr>
            <w:r w:rsidRPr="00DC1D6D">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19A84BCC" w14:textId="77777777" w:rsidR="00E943F3" w:rsidRDefault="00E943F3" w:rsidP="00DC1D6D">
            <w:pPr>
              <w:pStyle w:val="TableBody"/>
            </w:pPr>
            <w:r>
              <w:t xml:space="preserve">Date for which routes will be displayed  </w:t>
            </w:r>
          </w:p>
        </w:tc>
      </w:tr>
      <w:tr w:rsidR="00E943F3" w14:paraId="08FA193E" w14:textId="77777777" w:rsidTr="00FC5983">
        <w:trPr>
          <w:cantSplit/>
          <w:trHeight w:val="135"/>
        </w:trPr>
        <w:tc>
          <w:tcPr>
            <w:tcW w:w="2570" w:type="dxa"/>
            <w:tcBorders>
              <w:top w:val="single" w:sz="4" w:space="0" w:color="000000"/>
              <w:left w:val="single" w:sz="4" w:space="0" w:color="000000"/>
              <w:bottom w:val="single" w:sz="4" w:space="0" w:color="000000"/>
            </w:tcBorders>
          </w:tcPr>
          <w:p w14:paraId="40DD31AE" w14:textId="77777777" w:rsidR="00E943F3" w:rsidRPr="00DC1D6D" w:rsidRDefault="00E943F3" w:rsidP="00DC1D6D">
            <w:pPr>
              <w:pStyle w:val="TableBody"/>
              <w:rPr>
                <w:b/>
                <w:bCs/>
              </w:rPr>
            </w:pPr>
            <w:r w:rsidRPr="00DC1D6D">
              <w:rPr>
                <w:b/>
                <w:bCs/>
              </w:rPr>
              <w:t>Route ID</w:t>
            </w:r>
          </w:p>
        </w:tc>
        <w:tc>
          <w:tcPr>
            <w:tcW w:w="5500" w:type="dxa"/>
            <w:tcBorders>
              <w:top w:val="single" w:sz="4" w:space="0" w:color="000000"/>
              <w:left w:val="single" w:sz="4" w:space="0" w:color="000000"/>
              <w:bottom w:val="single" w:sz="4" w:space="0" w:color="000000"/>
              <w:right w:val="single" w:sz="4" w:space="0" w:color="000000"/>
            </w:tcBorders>
          </w:tcPr>
          <w:p w14:paraId="00C7B868" w14:textId="77777777" w:rsidR="00E943F3" w:rsidRDefault="00E943F3" w:rsidP="00DC1D6D">
            <w:pPr>
              <w:pStyle w:val="TableBody"/>
            </w:pPr>
            <w:r>
              <w:t>The route being displayed.</w:t>
            </w:r>
          </w:p>
        </w:tc>
      </w:tr>
      <w:tr w:rsidR="00E943F3" w14:paraId="0F452862" w14:textId="77777777" w:rsidTr="00FC5983">
        <w:trPr>
          <w:cantSplit/>
          <w:trHeight w:val="135"/>
        </w:trPr>
        <w:tc>
          <w:tcPr>
            <w:tcW w:w="2570" w:type="dxa"/>
            <w:tcBorders>
              <w:top w:val="single" w:sz="4" w:space="0" w:color="000000"/>
              <w:left w:val="single" w:sz="4" w:space="0" w:color="000000"/>
              <w:bottom w:val="single" w:sz="4" w:space="0" w:color="000000"/>
            </w:tcBorders>
          </w:tcPr>
          <w:p w14:paraId="7DA7207C" w14:textId="77777777" w:rsidR="00E943F3" w:rsidRPr="00DC1D6D" w:rsidRDefault="00E943F3" w:rsidP="00DC1D6D">
            <w:pPr>
              <w:pStyle w:val="TableBody"/>
              <w:rPr>
                <w:b/>
                <w:bCs/>
              </w:rPr>
            </w:pPr>
            <w:r w:rsidRPr="00DC1D6D">
              <w:rPr>
                <w:b/>
                <w:bCs/>
              </w:rPr>
              <w:t>Rank</w:t>
            </w:r>
          </w:p>
        </w:tc>
        <w:tc>
          <w:tcPr>
            <w:tcW w:w="5500" w:type="dxa"/>
            <w:tcBorders>
              <w:top w:val="single" w:sz="4" w:space="0" w:color="000000"/>
              <w:left w:val="single" w:sz="4" w:space="0" w:color="000000"/>
              <w:bottom w:val="single" w:sz="4" w:space="0" w:color="000000"/>
              <w:right w:val="single" w:sz="4" w:space="0" w:color="000000"/>
            </w:tcBorders>
          </w:tcPr>
          <w:p w14:paraId="0F962CE6" w14:textId="53EA0E27" w:rsidR="00E943F3" w:rsidRDefault="00E943F3" w:rsidP="00DC1D6D">
            <w:pPr>
              <w:pStyle w:val="TableBody"/>
            </w:pPr>
            <w:r>
              <w:t xml:space="preserve">Numbering of the stops along </w:t>
            </w:r>
            <w:r w:rsidR="00B651CA">
              <w:t xml:space="preserve">the </w:t>
            </w:r>
            <w:r>
              <w:t>route.</w:t>
            </w:r>
          </w:p>
        </w:tc>
      </w:tr>
      <w:tr w:rsidR="00E943F3" w14:paraId="6FFAE27A" w14:textId="77777777" w:rsidTr="00FC5983">
        <w:trPr>
          <w:cantSplit/>
          <w:trHeight w:val="135"/>
        </w:trPr>
        <w:tc>
          <w:tcPr>
            <w:tcW w:w="2570" w:type="dxa"/>
            <w:tcBorders>
              <w:top w:val="single" w:sz="4" w:space="0" w:color="000000"/>
              <w:left w:val="single" w:sz="4" w:space="0" w:color="000000"/>
              <w:bottom w:val="single" w:sz="4" w:space="0" w:color="000000"/>
            </w:tcBorders>
          </w:tcPr>
          <w:p w14:paraId="6B2AED3F" w14:textId="77777777" w:rsidR="00E943F3" w:rsidRPr="00DC1D6D" w:rsidRDefault="00E943F3" w:rsidP="00DC1D6D">
            <w:pPr>
              <w:pStyle w:val="TableBody"/>
              <w:rPr>
                <w:b/>
                <w:bCs/>
              </w:rPr>
            </w:pPr>
            <w:r w:rsidRPr="00DC1D6D">
              <w:rPr>
                <w:b/>
                <w:bCs/>
              </w:rPr>
              <w:t>From</w:t>
            </w:r>
          </w:p>
        </w:tc>
        <w:tc>
          <w:tcPr>
            <w:tcW w:w="5500" w:type="dxa"/>
            <w:tcBorders>
              <w:top w:val="single" w:sz="4" w:space="0" w:color="000000"/>
              <w:left w:val="single" w:sz="4" w:space="0" w:color="000000"/>
              <w:bottom w:val="single" w:sz="4" w:space="0" w:color="000000"/>
              <w:right w:val="single" w:sz="4" w:space="0" w:color="000000"/>
            </w:tcBorders>
          </w:tcPr>
          <w:p w14:paraId="68DC8C2F" w14:textId="77777777" w:rsidR="00E943F3" w:rsidRDefault="00E943F3" w:rsidP="00DC1D6D">
            <w:pPr>
              <w:pStyle w:val="TableBody"/>
            </w:pPr>
            <w:r>
              <w:t>Beginning location for a route trip segment.</w:t>
            </w:r>
          </w:p>
        </w:tc>
      </w:tr>
      <w:tr w:rsidR="00E943F3" w14:paraId="2B39EAC1" w14:textId="77777777" w:rsidTr="00FC5983">
        <w:trPr>
          <w:cantSplit/>
          <w:trHeight w:val="135"/>
        </w:trPr>
        <w:tc>
          <w:tcPr>
            <w:tcW w:w="2570" w:type="dxa"/>
            <w:tcBorders>
              <w:top w:val="single" w:sz="4" w:space="0" w:color="000000"/>
              <w:left w:val="single" w:sz="4" w:space="0" w:color="000000"/>
              <w:bottom w:val="single" w:sz="4" w:space="0" w:color="000000"/>
            </w:tcBorders>
          </w:tcPr>
          <w:p w14:paraId="06CF68BF" w14:textId="77777777" w:rsidR="00E943F3" w:rsidRPr="00DC1D6D" w:rsidRDefault="00E943F3" w:rsidP="00DC1D6D">
            <w:pPr>
              <w:pStyle w:val="TableBody"/>
              <w:rPr>
                <w:b/>
                <w:bCs/>
              </w:rPr>
            </w:pPr>
            <w:r w:rsidRPr="00DC1D6D">
              <w:rPr>
                <w:b/>
                <w:bCs/>
              </w:rPr>
              <w:t>To</w:t>
            </w:r>
          </w:p>
        </w:tc>
        <w:tc>
          <w:tcPr>
            <w:tcW w:w="5500" w:type="dxa"/>
            <w:tcBorders>
              <w:top w:val="single" w:sz="4" w:space="0" w:color="000000"/>
              <w:left w:val="single" w:sz="4" w:space="0" w:color="000000"/>
              <w:bottom w:val="single" w:sz="4" w:space="0" w:color="000000"/>
              <w:right w:val="single" w:sz="4" w:space="0" w:color="000000"/>
            </w:tcBorders>
          </w:tcPr>
          <w:p w14:paraId="5DF215C4" w14:textId="77777777" w:rsidR="00E943F3" w:rsidRDefault="00E943F3" w:rsidP="00DC1D6D">
            <w:pPr>
              <w:pStyle w:val="TableBody"/>
            </w:pPr>
            <w:r>
              <w:t>Ending location for a route trip segment. Also, the cashpoint where delivery or pickup is expected.</w:t>
            </w:r>
          </w:p>
        </w:tc>
      </w:tr>
      <w:tr w:rsidR="00E943F3" w14:paraId="7B31F307" w14:textId="77777777" w:rsidTr="00FC5983">
        <w:trPr>
          <w:cantSplit/>
          <w:trHeight w:val="135"/>
        </w:trPr>
        <w:tc>
          <w:tcPr>
            <w:tcW w:w="2570" w:type="dxa"/>
            <w:tcBorders>
              <w:top w:val="single" w:sz="4" w:space="0" w:color="000000"/>
              <w:left w:val="single" w:sz="4" w:space="0" w:color="000000"/>
              <w:bottom w:val="single" w:sz="4" w:space="0" w:color="000000"/>
            </w:tcBorders>
          </w:tcPr>
          <w:p w14:paraId="67EFACD3" w14:textId="77777777" w:rsidR="00E943F3" w:rsidRPr="00DC1D6D" w:rsidRDefault="00E943F3" w:rsidP="00DC1D6D">
            <w:pPr>
              <w:pStyle w:val="TableBody"/>
              <w:rPr>
                <w:b/>
                <w:bCs/>
              </w:rPr>
            </w:pPr>
            <w:r w:rsidRPr="00DC1D6D">
              <w:rPr>
                <w:b/>
                <w:bCs/>
              </w:rPr>
              <w:t>Distance</w:t>
            </w:r>
          </w:p>
        </w:tc>
        <w:tc>
          <w:tcPr>
            <w:tcW w:w="5500" w:type="dxa"/>
            <w:tcBorders>
              <w:top w:val="single" w:sz="4" w:space="0" w:color="000000"/>
              <w:left w:val="single" w:sz="4" w:space="0" w:color="000000"/>
              <w:bottom w:val="single" w:sz="4" w:space="0" w:color="000000"/>
              <w:right w:val="single" w:sz="4" w:space="0" w:color="000000"/>
            </w:tcBorders>
          </w:tcPr>
          <w:p w14:paraId="70C61C20" w14:textId="30F5E2F4" w:rsidR="00E943F3" w:rsidRDefault="00B651CA" w:rsidP="00DC1D6D">
            <w:pPr>
              <w:pStyle w:val="TableBody"/>
            </w:pPr>
            <w:r>
              <w:t xml:space="preserve">The estimated </w:t>
            </w:r>
            <w:r w:rsidR="00E943F3">
              <w:t xml:space="preserve">distance for this route trip segment </w:t>
            </w:r>
            <w:r>
              <w:t xml:space="preserve">is </w:t>
            </w:r>
            <w:r w:rsidR="00E943F3">
              <w:t>in kilometres.</w:t>
            </w:r>
          </w:p>
        </w:tc>
      </w:tr>
      <w:tr w:rsidR="00E943F3" w14:paraId="16B5EF87" w14:textId="77777777" w:rsidTr="00FC5983">
        <w:trPr>
          <w:cantSplit/>
          <w:trHeight w:val="135"/>
        </w:trPr>
        <w:tc>
          <w:tcPr>
            <w:tcW w:w="2570" w:type="dxa"/>
            <w:tcBorders>
              <w:top w:val="single" w:sz="4" w:space="0" w:color="000000"/>
              <w:left w:val="single" w:sz="4" w:space="0" w:color="000000"/>
              <w:bottom w:val="single" w:sz="4" w:space="0" w:color="000000"/>
            </w:tcBorders>
          </w:tcPr>
          <w:p w14:paraId="46455A0A" w14:textId="77777777" w:rsidR="00E943F3" w:rsidRPr="00E2661D" w:rsidRDefault="00E943F3">
            <w:pPr>
              <w:pStyle w:val="TableBody"/>
              <w:rPr>
                <w:b/>
                <w:bCs/>
                <w:rPrChange w:id="4019" w:author="Moses, Robbie" w:date="2023-02-22T02:50:00Z">
                  <w:rPr/>
                </w:rPrChange>
              </w:rPr>
              <w:pPrChange w:id="4020" w:author="Moses, Robbie" w:date="2023-02-22T02:50:00Z">
                <w:pPr>
                  <w:pStyle w:val="TableCellText"/>
                  <w:snapToGrid w:val="0"/>
                  <w:spacing w:before="0" w:after="120" w:line="240" w:lineRule="auto"/>
                  <w:ind w:left="187" w:hanging="187"/>
                  <w:outlineLvl w:val="0"/>
                </w:pPr>
              </w:pPrChange>
            </w:pPr>
            <w:r w:rsidRPr="00E2661D">
              <w:rPr>
                <w:b/>
                <w:bCs/>
                <w:rPrChange w:id="4021" w:author="Moses, Robbie" w:date="2023-02-22T02:50:00Z">
                  <w:rPr/>
                </w:rPrChange>
              </w:rPr>
              <w:t>Status</w:t>
            </w:r>
          </w:p>
        </w:tc>
        <w:tc>
          <w:tcPr>
            <w:tcW w:w="5500" w:type="dxa"/>
            <w:tcBorders>
              <w:top w:val="single" w:sz="4" w:space="0" w:color="000000"/>
              <w:left w:val="single" w:sz="4" w:space="0" w:color="000000"/>
              <w:bottom w:val="single" w:sz="4" w:space="0" w:color="000000"/>
              <w:right w:val="single" w:sz="4" w:space="0" w:color="000000"/>
            </w:tcBorders>
          </w:tcPr>
          <w:p w14:paraId="6D9C0D45" w14:textId="77777777" w:rsidR="00E943F3" w:rsidRDefault="00E943F3" w:rsidP="00DC1D6D">
            <w:pPr>
              <w:pStyle w:val="TableBody"/>
            </w:pPr>
            <w:r>
              <w:t>Current status of this order, if applicable.</w:t>
            </w:r>
          </w:p>
        </w:tc>
      </w:tr>
      <w:tr w:rsidR="00E943F3" w14:paraId="6498601E" w14:textId="77777777" w:rsidTr="00FC5983">
        <w:trPr>
          <w:cantSplit/>
          <w:trHeight w:val="135"/>
        </w:trPr>
        <w:tc>
          <w:tcPr>
            <w:tcW w:w="2570" w:type="dxa"/>
            <w:tcBorders>
              <w:top w:val="single" w:sz="4" w:space="0" w:color="000000"/>
              <w:left w:val="single" w:sz="4" w:space="0" w:color="000000"/>
              <w:bottom w:val="single" w:sz="4" w:space="0" w:color="000000"/>
            </w:tcBorders>
          </w:tcPr>
          <w:p w14:paraId="5CB2D167" w14:textId="77777777" w:rsidR="00E943F3" w:rsidRPr="00E2661D" w:rsidRDefault="00E943F3">
            <w:pPr>
              <w:pStyle w:val="TableBody"/>
              <w:rPr>
                <w:b/>
                <w:bCs/>
                <w:rPrChange w:id="4022" w:author="Moses, Robbie" w:date="2023-02-22T02:50:00Z">
                  <w:rPr/>
                </w:rPrChange>
              </w:rPr>
              <w:pPrChange w:id="4023" w:author="Moses, Robbie" w:date="2023-02-22T02:50:00Z">
                <w:pPr>
                  <w:pStyle w:val="TableCellText"/>
                  <w:snapToGrid w:val="0"/>
                  <w:spacing w:before="0" w:after="120" w:line="240" w:lineRule="auto"/>
                  <w:ind w:left="187" w:hanging="187"/>
                  <w:outlineLvl w:val="0"/>
                </w:pPr>
              </w:pPrChange>
            </w:pPr>
            <w:r w:rsidRPr="00E2661D">
              <w:rPr>
                <w:b/>
                <w:bCs/>
                <w:rPrChange w:id="4024" w:author="Moses, Robbie" w:date="2023-02-22T02:50:00Z">
                  <w:rPr/>
                </w:rPrChange>
              </w:rPr>
              <w:t>Last Updated</w:t>
            </w:r>
          </w:p>
        </w:tc>
        <w:tc>
          <w:tcPr>
            <w:tcW w:w="5500" w:type="dxa"/>
            <w:tcBorders>
              <w:top w:val="single" w:sz="4" w:space="0" w:color="000000"/>
              <w:left w:val="single" w:sz="4" w:space="0" w:color="000000"/>
              <w:bottom w:val="single" w:sz="4" w:space="0" w:color="000000"/>
              <w:right w:val="single" w:sz="4" w:space="0" w:color="000000"/>
            </w:tcBorders>
          </w:tcPr>
          <w:p w14:paraId="53184192" w14:textId="77777777" w:rsidR="00E943F3" w:rsidRDefault="00E943F3" w:rsidP="00DC1D6D">
            <w:pPr>
              <w:pStyle w:val="TableBody"/>
            </w:pPr>
            <w:r>
              <w:t>Date/time when this order was most recently updated, if applicable.</w:t>
            </w:r>
          </w:p>
        </w:tc>
      </w:tr>
      <w:tr w:rsidR="00E943F3" w14:paraId="370C314D" w14:textId="77777777" w:rsidTr="00FC5983">
        <w:trPr>
          <w:cantSplit/>
          <w:trHeight w:val="135"/>
        </w:trPr>
        <w:tc>
          <w:tcPr>
            <w:tcW w:w="2570" w:type="dxa"/>
            <w:tcBorders>
              <w:top w:val="single" w:sz="4" w:space="0" w:color="000000"/>
              <w:left w:val="single" w:sz="4" w:space="0" w:color="000000"/>
              <w:bottom w:val="single" w:sz="4" w:space="0" w:color="000000"/>
            </w:tcBorders>
          </w:tcPr>
          <w:p w14:paraId="44AC562F" w14:textId="77777777" w:rsidR="00E943F3" w:rsidRPr="00E2661D" w:rsidRDefault="00E943F3">
            <w:pPr>
              <w:pStyle w:val="TableBody"/>
              <w:rPr>
                <w:b/>
                <w:bCs/>
                <w:rPrChange w:id="4025" w:author="Moses, Robbie" w:date="2023-02-22T02:50:00Z">
                  <w:rPr/>
                </w:rPrChange>
              </w:rPr>
              <w:pPrChange w:id="4026" w:author="Moses, Robbie" w:date="2023-02-22T02:50:00Z">
                <w:pPr>
                  <w:pStyle w:val="TableCellText"/>
                  <w:snapToGrid w:val="0"/>
                  <w:spacing w:before="0" w:after="120" w:line="240" w:lineRule="auto"/>
                  <w:ind w:left="187" w:hanging="187"/>
                  <w:outlineLvl w:val="0"/>
                </w:pPr>
              </w:pPrChange>
            </w:pPr>
            <w:r w:rsidRPr="00E2661D">
              <w:rPr>
                <w:b/>
                <w:bCs/>
                <w:rPrChange w:id="4027" w:author="Moses, Robbie" w:date="2023-02-22T02:50:00Z">
                  <w:rPr/>
                </w:rPrChange>
              </w:rPr>
              <w:t>Map panel</w:t>
            </w:r>
          </w:p>
        </w:tc>
        <w:tc>
          <w:tcPr>
            <w:tcW w:w="5500" w:type="dxa"/>
            <w:tcBorders>
              <w:top w:val="single" w:sz="4" w:space="0" w:color="000000"/>
              <w:left w:val="single" w:sz="4" w:space="0" w:color="000000"/>
              <w:bottom w:val="single" w:sz="4" w:space="0" w:color="000000"/>
              <w:right w:val="single" w:sz="4" w:space="0" w:color="000000"/>
            </w:tcBorders>
          </w:tcPr>
          <w:p w14:paraId="22732982" w14:textId="4C23C743" w:rsidR="00E943F3" w:rsidRDefault="00E943F3" w:rsidP="00DC1D6D">
            <w:pPr>
              <w:pStyle w:val="TableBody"/>
            </w:pPr>
            <w:r>
              <w:t xml:space="preserve">Displays visual representation of </w:t>
            </w:r>
            <w:r w:rsidR="00B651CA">
              <w:t xml:space="preserve">the </w:t>
            </w:r>
            <w:r>
              <w:t>route, along with turn-by-turn driving directions.</w:t>
            </w:r>
          </w:p>
        </w:tc>
      </w:tr>
    </w:tbl>
    <w:p w14:paraId="69CC1EFA" w14:textId="79152E87"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CA6E841" w14:textId="77777777" w:rsidR="00DD336A" w:rsidRDefault="00DD336A" w:rsidP="00EA5021">
      <w:pPr>
        <w:pStyle w:val="BodyText"/>
      </w:pPr>
    </w:p>
    <w:p w14:paraId="56CD4C03" w14:textId="77777777" w:rsidR="00E943F3" w:rsidRDefault="00E943F3" w:rsidP="00797D24">
      <w:pPr>
        <w:pStyle w:val="Heading2"/>
      </w:pPr>
      <w:bookmarkStart w:id="4028" w:name="_Toc427938989"/>
      <w:bookmarkStart w:id="4029" w:name="_Toc128718811"/>
      <w:r>
        <w:t>Driving Directions</w:t>
      </w:r>
      <w:bookmarkEnd w:id="4028"/>
      <w:bookmarkEnd w:id="4029"/>
    </w:p>
    <w:p w14:paraId="1CE9FE36" w14:textId="77777777" w:rsidR="00E943F3" w:rsidRDefault="00E943F3" w:rsidP="00DD336A">
      <w:pPr>
        <w:pStyle w:val="BodyText"/>
      </w:pPr>
      <w:r>
        <w:t>The Driving Directions report shows the turn-by-turn directions for following the route plan. These routes rely on data typically created by the Network Constraint Optimization process (a form of Recommendations) and a 3</w:t>
      </w:r>
      <w:r w:rsidRPr="003B5CBD">
        <w:rPr>
          <w:vertAlign w:val="superscript"/>
        </w:rPr>
        <w:t>rd</w:t>
      </w:r>
      <w:r>
        <w:t xml:space="preserve"> party mapping service.</w:t>
      </w:r>
    </w:p>
    <w:p w14:paraId="57CA1F67" w14:textId="77777777" w:rsidR="00E943F3" w:rsidRDefault="00E943F3" w:rsidP="00DD336A">
      <w:pPr>
        <w:pStyle w:val="Note"/>
      </w:pPr>
      <w:r w:rsidRPr="00E2661D">
        <w:rPr>
          <w:b/>
          <w:bCs/>
          <w:rPrChange w:id="4030" w:author="Moses, Robbie" w:date="2023-02-22T02:50:00Z">
            <w:rPr/>
          </w:rPrChange>
        </w:rPr>
        <w:t>Note</w:t>
      </w:r>
      <w:r>
        <w:t>: OptiTransport license features are required to view this report.</w:t>
      </w:r>
    </w:p>
    <w:p w14:paraId="6090929B" w14:textId="16A9F45C" w:rsidR="00FD1734" w:rsidDel="007F763D" w:rsidRDefault="00FD1734">
      <w:pPr>
        <w:rPr>
          <w:del w:id="4031" w:author="Moses, Robbie" w:date="2023-03-02T02:03:00Z"/>
          <w:rFonts w:eastAsia="Times New Roman" w:cs="Cambria"/>
          <w:caps/>
          <w:spacing w:val="10"/>
          <w:sz w:val="18"/>
          <w:szCs w:val="18"/>
          <w:lang w:val="fr-FR" w:bidi="en-US"/>
        </w:rPr>
      </w:pPr>
      <w:del w:id="4032" w:author="Moses, Robbie" w:date="2023-03-02T02:03:00Z">
        <w:r w:rsidDel="007F763D">
          <w:br w:type="page"/>
        </w:r>
      </w:del>
    </w:p>
    <w:p w14:paraId="36C75B51" w14:textId="77777777" w:rsidR="007F763D" w:rsidRDefault="007F763D" w:rsidP="007F763D">
      <w:pPr>
        <w:rPr>
          <w:ins w:id="4033" w:author="Moses, Robbie" w:date="2023-03-02T02:03:00Z"/>
        </w:rPr>
      </w:pPr>
    </w:p>
    <w:p w14:paraId="00239EB2" w14:textId="11103B80" w:rsidR="00E943F3" w:rsidRDefault="00E943F3" w:rsidP="007F763D">
      <w:pPr>
        <w:pPrChange w:id="4034" w:author="Moses, Robbie" w:date="2023-03-02T02:03:00Z">
          <w:pPr>
            <w:pStyle w:val="Caption"/>
            <w:spacing w:before="0" w:after="120"/>
            <w:ind w:left="187" w:hanging="187"/>
            <w:outlineLvl w:val="0"/>
          </w:pPr>
        </w:pPrChange>
      </w:pPr>
      <w:bookmarkStart w:id="4035" w:name="_Toc128631150"/>
      <w:r>
        <w:t xml:space="preserve">Table </w:t>
      </w:r>
      <w:r w:rsidR="00027408">
        <w:fldChar w:fldCharType="begin"/>
      </w:r>
      <w:r>
        <w:instrText xml:space="preserve"> SEQ "Table" \*Arabic </w:instrText>
      </w:r>
      <w:r w:rsidR="00027408">
        <w:fldChar w:fldCharType="separate"/>
      </w:r>
      <w:r w:rsidR="00D57607">
        <w:rPr>
          <w:noProof/>
        </w:rPr>
        <w:t>196</w:t>
      </w:r>
      <w:r w:rsidR="00027408">
        <w:rPr>
          <w:noProof/>
        </w:rPr>
        <w:fldChar w:fldCharType="end"/>
      </w:r>
      <w:r>
        <w:t>: Driving Directions</w:t>
      </w:r>
      <w:bookmarkEnd w:id="4035"/>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E943F3" w14:paraId="7A2DA93A" w14:textId="77777777" w:rsidTr="00FC5983">
        <w:trPr>
          <w:cantSplit/>
          <w:tblHeader/>
        </w:trPr>
        <w:tc>
          <w:tcPr>
            <w:tcW w:w="2570" w:type="dxa"/>
            <w:tcBorders>
              <w:top w:val="single" w:sz="4" w:space="0" w:color="000000"/>
              <w:left w:val="single" w:sz="4" w:space="0" w:color="000000"/>
              <w:bottom w:val="single" w:sz="4" w:space="0" w:color="000000"/>
            </w:tcBorders>
            <w:shd w:val="clear" w:color="auto" w:fill="60C03A"/>
          </w:tcPr>
          <w:p w14:paraId="718BB1D5" w14:textId="77777777" w:rsidR="00E943F3" w:rsidRDefault="00E943F3" w:rsidP="00DD336A">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173227CD" w14:textId="77777777" w:rsidR="00E943F3" w:rsidRDefault="00E943F3" w:rsidP="00DD336A">
            <w:pPr>
              <w:pStyle w:val="TableHeading"/>
            </w:pPr>
            <w:r>
              <w:t>Description</w:t>
            </w:r>
          </w:p>
        </w:tc>
      </w:tr>
      <w:tr w:rsidR="00E943F3" w14:paraId="4A0A3790" w14:textId="77777777" w:rsidTr="00FC5983">
        <w:trPr>
          <w:cantSplit/>
          <w:trHeight w:val="135"/>
        </w:trPr>
        <w:tc>
          <w:tcPr>
            <w:tcW w:w="2570" w:type="dxa"/>
            <w:tcBorders>
              <w:top w:val="single" w:sz="4" w:space="0" w:color="000000"/>
              <w:left w:val="single" w:sz="4" w:space="0" w:color="000000"/>
              <w:bottom w:val="single" w:sz="4" w:space="0" w:color="000000"/>
            </w:tcBorders>
          </w:tcPr>
          <w:p w14:paraId="44C21A65" w14:textId="77777777" w:rsidR="00E943F3" w:rsidRPr="00DD336A" w:rsidRDefault="00E943F3" w:rsidP="00DD336A">
            <w:pPr>
              <w:pStyle w:val="TableBody"/>
              <w:rPr>
                <w:b/>
                <w:bCs/>
              </w:rPr>
            </w:pPr>
            <w:r w:rsidRPr="00DD336A">
              <w:rPr>
                <w:b/>
                <w:bCs/>
              </w:rPr>
              <w:t>Route Name</w:t>
            </w:r>
          </w:p>
        </w:tc>
        <w:tc>
          <w:tcPr>
            <w:tcW w:w="5500" w:type="dxa"/>
            <w:tcBorders>
              <w:top w:val="single" w:sz="4" w:space="0" w:color="000000"/>
              <w:left w:val="single" w:sz="4" w:space="0" w:color="000000"/>
              <w:bottom w:val="single" w:sz="4" w:space="0" w:color="000000"/>
              <w:right w:val="single" w:sz="4" w:space="0" w:color="000000"/>
            </w:tcBorders>
          </w:tcPr>
          <w:p w14:paraId="657B6623" w14:textId="4D89F7D4" w:rsidR="00E943F3" w:rsidRDefault="00E943F3" w:rsidP="00DD336A">
            <w:pPr>
              <w:pStyle w:val="TableBody"/>
            </w:pPr>
            <w:r>
              <w:t xml:space="preserve">Choose </w:t>
            </w:r>
            <w:r w:rsidR="00B651CA">
              <w:t xml:space="preserve">a </w:t>
            </w:r>
            <w:r>
              <w:t>route to include in this report</w:t>
            </w:r>
          </w:p>
        </w:tc>
      </w:tr>
      <w:tr w:rsidR="00E943F3" w14:paraId="12340A68" w14:textId="77777777" w:rsidTr="00FC5983">
        <w:trPr>
          <w:cantSplit/>
          <w:trHeight w:val="135"/>
        </w:trPr>
        <w:tc>
          <w:tcPr>
            <w:tcW w:w="2570" w:type="dxa"/>
            <w:tcBorders>
              <w:top w:val="single" w:sz="4" w:space="0" w:color="000000"/>
              <w:left w:val="single" w:sz="4" w:space="0" w:color="000000"/>
              <w:bottom w:val="single" w:sz="4" w:space="0" w:color="000000"/>
            </w:tcBorders>
          </w:tcPr>
          <w:p w14:paraId="050269E8" w14:textId="77777777" w:rsidR="00E943F3" w:rsidRPr="00DD336A" w:rsidRDefault="00E943F3" w:rsidP="00DD336A">
            <w:pPr>
              <w:pStyle w:val="TableBody"/>
              <w:rPr>
                <w:b/>
                <w:bCs/>
              </w:rPr>
            </w:pPr>
            <w:r w:rsidRPr="00DD336A">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A58D8C" w14:textId="77777777" w:rsidR="00E943F3" w:rsidRDefault="00E943F3" w:rsidP="00DD336A">
            <w:pPr>
              <w:pStyle w:val="TableBody"/>
            </w:pPr>
            <w:r>
              <w:t xml:space="preserve">Date for which directions will be displayed  </w:t>
            </w:r>
          </w:p>
        </w:tc>
      </w:tr>
      <w:tr w:rsidR="00E943F3" w14:paraId="79508F3F" w14:textId="77777777" w:rsidTr="00FC5983">
        <w:trPr>
          <w:cantSplit/>
          <w:trHeight w:val="135"/>
        </w:trPr>
        <w:tc>
          <w:tcPr>
            <w:tcW w:w="2570" w:type="dxa"/>
            <w:tcBorders>
              <w:top w:val="single" w:sz="4" w:space="0" w:color="000000"/>
              <w:left w:val="single" w:sz="4" w:space="0" w:color="000000"/>
              <w:bottom w:val="single" w:sz="4" w:space="0" w:color="000000"/>
            </w:tcBorders>
          </w:tcPr>
          <w:p w14:paraId="717FE363" w14:textId="77777777" w:rsidR="00E943F3" w:rsidRPr="00DD336A" w:rsidRDefault="00E943F3" w:rsidP="00DD336A">
            <w:pPr>
              <w:pStyle w:val="TableBody"/>
              <w:rPr>
                <w:b/>
                <w:bCs/>
              </w:rPr>
            </w:pPr>
            <w:r w:rsidRPr="00DD336A">
              <w:rPr>
                <w:b/>
                <w:bCs/>
              </w:rPr>
              <w:t>Directions</w:t>
            </w:r>
          </w:p>
        </w:tc>
        <w:tc>
          <w:tcPr>
            <w:tcW w:w="5500" w:type="dxa"/>
            <w:tcBorders>
              <w:top w:val="single" w:sz="4" w:space="0" w:color="000000"/>
              <w:left w:val="single" w:sz="4" w:space="0" w:color="000000"/>
              <w:bottom w:val="single" w:sz="4" w:space="0" w:color="000000"/>
              <w:right w:val="single" w:sz="4" w:space="0" w:color="000000"/>
            </w:tcBorders>
          </w:tcPr>
          <w:p w14:paraId="5243423A" w14:textId="77777777" w:rsidR="00E943F3" w:rsidRDefault="00E943F3" w:rsidP="00DD336A">
            <w:pPr>
              <w:pStyle w:val="TableBody"/>
            </w:pPr>
            <w:r>
              <w:t>Turn-by-turn directions for driving this route. Includes printable version.</w:t>
            </w:r>
          </w:p>
        </w:tc>
      </w:tr>
    </w:tbl>
    <w:p w14:paraId="22945E79" w14:textId="3A6A9CB5" w:rsidR="00E943F3" w:rsidRDefault="00E943F3" w:rsidP="00F63174">
      <w:pPr>
        <w:pStyle w:val="TopofSection"/>
        <w:spacing w:before="0" w:after="120" w:line="240" w:lineRule="auto"/>
        <w:ind w:left="187" w:hanging="187"/>
        <w:outlineLvl w:val="0"/>
      </w:pPr>
      <w:r>
        <w:t xml:space="preserve">Return To: </w:t>
      </w:r>
      <w:r w:rsidR="00027408">
        <w:fldChar w:fldCharType="begin"/>
      </w:r>
      <w:r>
        <w:instrText xml:space="preserve"> REF _Ref231750184 \h </w:instrText>
      </w:r>
      <w:r w:rsidR="00027408">
        <w:fldChar w:fldCharType="separate"/>
      </w:r>
      <w:r w:rsidR="00D57607">
        <w:t>Planning Reports</w:t>
      </w:r>
      <w:r w:rsidR="00027408">
        <w:fldChar w:fldCharType="end"/>
      </w:r>
    </w:p>
    <w:p w14:paraId="30F901BA" w14:textId="5A5019F4" w:rsidR="00E943F3" w:rsidRDefault="00E943F3" w:rsidP="00EA5021">
      <w:pPr>
        <w:pStyle w:val="BodyText"/>
        <w:rPr>
          <w:lang w:bidi="en-US"/>
        </w:rPr>
      </w:pPr>
    </w:p>
    <w:p w14:paraId="5BC41822" w14:textId="11C2A668" w:rsidR="00916881" w:rsidRDefault="00916881" w:rsidP="00A27733">
      <w:pPr>
        <w:pStyle w:val="TOCHeading"/>
      </w:pPr>
      <w:bookmarkStart w:id="4036" w:name="_Ref231747505"/>
      <w:bookmarkStart w:id="4037" w:name="_Ref231750189"/>
      <w:bookmarkStart w:id="4038" w:name="_Ref236115871"/>
      <w:bookmarkStart w:id="4039" w:name="_Ref236116978"/>
      <w:bookmarkStart w:id="4040" w:name="_Toc128718812"/>
      <w:bookmarkEnd w:id="4005"/>
      <w:r>
        <w:lastRenderedPageBreak/>
        <w:t>Metrics &amp; MI Reports</w:t>
      </w:r>
      <w:bookmarkEnd w:id="4036"/>
      <w:bookmarkEnd w:id="4037"/>
      <w:bookmarkEnd w:id="4038"/>
      <w:bookmarkEnd w:id="4039"/>
      <w:bookmarkEnd w:id="4040"/>
    </w:p>
    <w:p w14:paraId="0CDEA8D8" w14:textId="086050AB" w:rsidR="00916881" w:rsidRDefault="00916881" w:rsidP="00D245C1">
      <w:pPr>
        <w:pStyle w:val="BodyText"/>
      </w:pPr>
      <w:r>
        <w:t xml:space="preserve">Metrics and Management Information (MI) reports allow the user to evaluate network performance in terms of orders committed, balances and deliveries, cash utilization, and cost analysis. The main goal of these reports is to provide management with information, on a basis of which management can identify the weakest links in the </w:t>
      </w:r>
      <w:r w:rsidR="00D245C1">
        <w:t>network and</w:t>
      </w:r>
      <w:r>
        <w:t xml:space="preserve"> make </w:t>
      </w:r>
      <w:r w:rsidR="00CB20EC">
        <w:t xml:space="preserve">the </w:t>
      </w:r>
      <w:r>
        <w:t>appropriate decision</w:t>
      </w:r>
      <w:r w:rsidR="00CB20EC">
        <w:t>s</w:t>
      </w:r>
      <w:r>
        <w:t xml:space="preserve"> to achieve better optimization and higher savings.  </w:t>
      </w:r>
    </w:p>
    <w:p w14:paraId="55002DCD" w14:textId="77777777" w:rsidR="00916881" w:rsidRDefault="00916881" w:rsidP="00D245C1">
      <w:pPr>
        <w:pStyle w:val="BodyText"/>
      </w:pPr>
      <w:r>
        <w:t>Cost and performance reports compare actual and projected costs, showing potential savings in holding costs, fixed costs, carrier utilization and Dead Money costs.</w:t>
      </w:r>
    </w:p>
    <w:p w14:paraId="02E9E852" w14:textId="77777777" w:rsidR="00916881" w:rsidRDefault="00916881" w:rsidP="00D245C1">
      <w:pPr>
        <w:pStyle w:val="BodyText"/>
      </w:pPr>
      <w:r>
        <w:t>The following is a summary of the information that will be covered along with hyperlinks to each topic:</w:t>
      </w:r>
    </w:p>
    <w:p w14:paraId="628232E8" w14:textId="02E315D5"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_Ref236117097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Cash Position</w:t>
      </w:r>
      <w:r w:rsidRPr="00D245C1">
        <w:rPr>
          <w:color w:val="1F497D" w:themeColor="text2"/>
        </w:rPr>
        <w:fldChar w:fldCharType="end"/>
      </w:r>
      <w:r w:rsidR="00916881" w:rsidRPr="00D245C1">
        <w:rPr>
          <w:color w:val="1F497D" w:themeColor="text2"/>
        </w:rPr>
        <w:t xml:space="preserve"> </w:t>
      </w:r>
    </w:p>
    <w:p w14:paraId="37E7D310" w14:textId="5CC949F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Cash Utilization</w:t>
      </w:r>
      <w:r w:rsidRPr="00D245C1">
        <w:rPr>
          <w:color w:val="1F497D" w:themeColor="text2"/>
        </w:rPr>
        <w:fldChar w:fldCharType="end"/>
      </w:r>
      <w:r w:rsidR="00916881" w:rsidRPr="00D245C1">
        <w:rPr>
          <w:color w:val="1F497D" w:themeColor="text2"/>
        </w:rPr>
        <w:t xml:space="preserve"> </w:t>
      </w:r>
    </w:p>
    <w:p w14:paraId="5398E30E" w14:textId="312794C6"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(Actual)</w:t>
      </w:r>
      <w:r w:rsidRPr="00D245C1">
        <w:rPr>
          <w:color w:val="1F497D" w:themeColor="text2"/>
        </w:rPr>
        <w:fldChar w:fldCharType="end"/>
      </w:r>
      <w:r w:rsidR="00916881" w:rsidRPr="00D245C1">
        <w:rPr>
          <w:color w:val="1F497D" w:themeColor="text2"/>
        </w:rPr>
        <w:t xml:space="preserve"> </w:t>
      </w:r>
    </w:p>
    <w:p w14:paraId="2B4B6C8D" w14:textId="56834D11"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_Ref236117103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Costs (Charted Actual)</w:t>
      </w:r>
      <w:r w:rsidRPr="00D245C1">
        <w:rPr>
          <w:color w:val="1F497D" w:themeColor="text2"/>
        </w:rPr>
        <w:fldChar w:fldCharType="end"/>
      </w:r>
      <w:r w:rsidR="00916881" w:rsidRPr="00D245C1">
        <w:rPr>
          <w:color w:val="1F497D" w:themeColor="text2"/>
        </w:rPr>
        <w:t xml:space="preserve"> </w:t>
      </w:r>
    </w:p>
    <w:p w14:paraId="0790163F" w14:textId="0630568D"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_Ref236117104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color w:val="1F497D" w:themeColor="text2"/>
        </w:rPr>
        <w:t>Costs (Actual vs. Projected)</w:t>
      </w:r>
      <w:r w:rsidRPr="00D245C1">
        <w:rPr>
          <w:color w:val="1F497D" w:themeColor="text2"/>
        </w:rPr>
        <w:fldChar w:fldCharType="end"/>
      </w:r>
      <w:r w:rsidR="00916881" w:rsidRPr="00D245C1">
        <w:rPr>
          <w:color w:val="1F497D" w:themeColor="text2"/>
        </w:rPr>
        <w:t xml:space="preserve"> </w:t>
      </w:r>
    </w:p>
    <w:p w14:paraId="3DB22B21" w14:textId="07751CBE"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_Ref236117105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Order Override Reasons</w:t>
      </w:r>
      <w:r w:rsidRPr="00D245C1">
        <w:rPr>
          <w:color w:val="1F497D" w:themeColor="text2"/>
        </w:rPr>
        <w:fldChar w:fldCharType="end"/>
      </w:r>
      <w:r w:rsidR="00916881" w:rsidRPr="00D245C1">
        <w:rPr>
          <w:color w:val="1F497D" w:themeColor="text2"/>
        </w:rPr>
        <w:t xml:space="preserve"> </w:t>
      </w:r>
    </w:p>
    <w:p w14:paraId="772D6C53" w14:textId="32DC5D5F"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_Ref236117110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w:t>
      </w:r>
      <w:r w:rsidRPr="00D245C1">
        <w:rPr>
          <w:color w:val="1F497D" w:themeColor="text2"/>
        </w:rPr>
        <w:fldChar w:fldCharType="end"/>
      </w:r>
      <w:r w:rsidR="00916881" w:rsidRPr="00D245C1">
        <w:rPr>
          <w:color w:val="1F497D" w:themeColor="text2"/>
        </w:rPr>
        <w:t xml:space="preserve"> </w:t>
      </w:r>
    </w:p>
    <w:p w14:paraId="24A1961A" w14:textId="4AF6CFC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_Ref236117111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Lost Opportunity with Linked ATMs</w:t>
      </w:r>
      <w:r w:rsidRPr="00D245C1">
        <w:rPr>
          <w:color w:val="1F497D" w:themeColor="text2"/>
        </w:rPr>
        <w:fldChar w:fldCharType="end"/>
      </w:r>
      <w:r w:rsidR="00916881" w:rsidRPr="00D245C1">
        <w:rPr>
          <w:color w:val="1F497D" w:themeColor="text2"/>
        </w:rPr>
        <w:t xml:space="preserve"> </w:t>
      </w:r>
    </w:p>
    <w:p w14:paraId="6608374A" w14:textId="798D6C44"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_Ref236117112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Target Balance Branch Cash Lost Opportunity Summary</w:t>
      </w:r>
      <w:r w:rsidRPr="00D245C1">
        <w:rPr>
          <w:color w:val="1F497D" w:themeColor="text2"/>
        </w:rPr>
        <w:fldChar w:fldCharType="end"/>
      </w:r>
      <w:r w:rsidR="00916881" w:rsidRPr="00D245C1">
        <w:rPr>
          <w:color w:val="1F497D" w:themeColor="text2"/>
        </w:rPr>
        <w:t xml:space="preserve"> </w:t>
      </w:r>
    </w:p>
    <w:p w14:paraId="643DF589" w14:textId="417F5348" w:rsidR="00916881" w:rsidRPr="00D245C1" w:rsidRDefault="00027408" w:rsidP="00D245C1">
      <w:pPr>
        <w:pStyle w:val="ListBullet"/>
        <w:rPr>
          <w:color w:val="1F497D" w:themeColor="text2"/>
        </w:rPr>
      </w:pPr>
      <w:r w:rsidRPr="00D245C1">
        <w:rPr>
          <w:color w:val="1F497D" w:themeColor="text2"/>
        </w:rPr>
        <w:fldChar w:fldCharType="begin"/>
      </w:r>
      <w:r w:rsidR="00916881" w:rsidRPr="00D245C1">
        <w:rPr>
          <w:color w:val="1F497D" w:themeColor="text2"/>
        </w:rPr>
        <w:instrText xml:space="preserve"> REF _Ref236117115 \h </w:instrText>
      </w:r>
      <w:r w:rsidR="00D245C1" w:rsidRPr="00D245C1">
        <w:rPr>
          <w:color w:val="1F497D" w:themeColor="text2"/>
        </w:rPr>
        <w:instrText xml:space="preserve"> \* MERGEFORMAT </w:instrText>
      </w:r>
      <w:r w:rsidRPr="00D245C1">
        <w:rPr>
          <w:color w:val="1F497D" w:themeColor="text2"/>
        </w:rPr>
      </w:r>
      <w:r w:rsidRPr="00D245C1">
        <w:rPr>
          <w:color w:val="1F497D" w:themeColor="text2"/>
        </w:rPr>
        <w:fldChar w:fldCharType="separate"/>
      </w:r>
      <w:r w:rsidR="00D57607" w:rsidRPr="00D245C1">
        <w:rPr>
          <w:rFonts w:eastAsia="MS Mincho"/>
          <w:color w:val="1F497D" w:themeColor="text2"/>
        </w:rPr>
        <w:t>Horizon Comparison</w:t>
      </w:r>
      <w:r w:rsidRPr="00D245C1">
        <w:rPr>
          <w:color w:val="1F497D" w:themeColor="text2"/>
        </w:rPr>
        <w:fldChar w:fldCharType="end"/>
      </w:r>
    </w:p>
    <w:p w14:paraId="380178F0" w14:textId="5C2370E4"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_Ref231748144 \h </w:instrText>
      </w:r>
      <w:r w:rsidR="00027408">
        <w:fldChar w:fldCharType="separate"/>
      </w:r>
      <w:r w:rsidR="00D57607">
        <w:t>Reports Tab</w:t>
      </w:r>
      <w:r w:rsidR="00027408">
        <w:fldChar w:fldCharType="end"/>
      </w:r>
    </w:p>
    <w:p w14:paraId="3D2C3E08" w14:textId="77777777" w:rsidR="00D245C1" w:rsidRDefault="00D245C1" w:rsidP="00EA5021">
      <w:pPr>
        <w:pStyle w:val="BodyText"/>
        <w:rPr>
          <w:rFonts w:eastAsia="MS Mincho"/>
        </w:rPr>
      </w:pPr>
      <w:bookmarkStart w:id="4041" w:name="_Ref223304475"/>
      <w:bookmarkStart w:id="4042" w:name="_Ref236117097"/>
    </w:p>
    <w:p w14:paraId="70A76512" w14:textId="642A70EC" w:rsidR="00916881" w:rsidRDefault="00916881" w:rsidP="00797D24">
      <w:pPr>
        <w:pStyle w:val="Heading2"/>
        <w:rPr>
          <w:rFonts w:eastAsia="MS Mincho"/>
        </w:rPr>
      </w:pPr>
      <w:bookmarkStart w:id="4043" w:name="_Toc128718813"/>
      <w:r>
        <w:rPr>
          <w:rFonts w:eastAsia="MS Mincho"/>
        </w:rPr>
        <w:t>Cash Position</w:t>
      </w:r>
      <w:bookmarkEnd w:id="4041"/>
      <w:bookmarkEnd w:id="4042"/>
      <w:bookmarkEnd w:id="4043"/>
    </w:p>
    <w:p w14:paraId="60DD4804" w14:textId="72036F48" w:rsidR="00916881" w:rsidRDefault="00916881" w:rsidP="00D245C1">
      <w:pPr>
        <w:pStyle w:val="BodyText"/>
      </w:pPr>
      <w:r>
        <w:t>The Cash Position Report covers all information indicating the position of cash in the Cashpoints: average and maximum opening balances, number of deliveries, amounts delivered and number of cashouts.</w:t>
      </w:r>
    </w:p>
    <w:p w14:paraId="2420B19F" w14:textId="08D12215" w:rsidR="00916881" w:rsidRDefault="00916881" w:rsidP="00F63174">
      <w:pPr>
        <w:pStyle w:val="Caption"/>
        <w:spacing w:before="0" w:after="120"/>
        <w:ind w:left="187" w:hanging="187"/>
        <w:outlineLvl w:val="0"/>
      </w:pPr>
      <w:bookmarkStart w:id="4044" w:name="_Toc128631151"/>
      <w:r>
        <w:t xml:space="preserve">Table </w:t>
      </w:r>
      <w:r w:rsidR="00027408">
        <w:fldChar w:fldCharType="begin"/>
      </w:r>
      <w:r>
        <w:instrText xml:space="preserve"> SEQ "Table" \*Arabic </w:instrText>
      </w:r>
      <w:r w:rsidR="00027408">
        <w:fldChar w:fldCharType="separate"/>
      </w:r>
      <w:r w:rsidR="00D57607">
        <w:rPr>
          <w:noProof/>
        </w:rPr>
        <w:t>197</w:t>
      </w:r>
      <w:r w:rsidR="00027408">
        <w:rPr>
          <w:noProof/>
        </w:rPr>
        <w:fldChar w:fldCharType="end"/>
      </w:r>
      <w:r>
        <w:t>: Cash Position Description</w:t>
      </w:r>
      <w:bookmarkEnd w:id="404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DC9387D"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54AF762" w14:textId="77777777" w:rsidR="00916881" w:rsidRDefault="00916881" w:rsidP="00D245C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8011D2D" w14:textId="77777777" w:rsidR="00916881" w:rsidRDefault="00916881" w:rsidP="00D245C1">
            <w:pPr>
              <w:pStyle w:val="TableHeading"/>
            </w:pPr>
            <w:r>
              <w:t>Description</w:t>
            </w:r>
          </w:p>
        </w:tc>
      </w:tr>
      <w:tr w:rsidR="00916881" w14:paraId="6FE0FB0C" w14:textId="77777777" w:rsidTr="0009567D">
        <w:trPr>
          <w:cantSplit/>
          <w:trHeight w:val="135"/>
        </w:trPr>
        <w:tc>
          <w:tcPr>
            <w:tcW w:w="2570" w:type="dxa"/>
            <w:tcBorders>
              <w:top w:val="single" w:sz="4" w:space="0" w:color="000000"/>
              <w:left w:val="single" w:sz="4" w:space="0" w:color="000000"/>
              <w:bottom w:val="single" w:sz="4" w:space="0" w:color="000000"/>
            </w:tcBorders>
          </w:tcPr>
          <w:p w14:paraId="0B88F80B" w14:textId="77777777" w:rsidR="00916881" w:rsidRPr="00D245C1" w:rsidRDefault="00916881" w:rsidP="00D245C1">
            <w:pPr>
              <w:pStyle w:val="TableBody"/>
              <w:rPr>
                <w:b/>
                <w:bCs/>
              </w:rPr>
            </w:pPr>
            <w:r w:rsidRPr="00D245C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5DAA461" w14:textId="4A55D5ED" w:rsidR="00916881" w:rsidRDefault="00916881" w:rsidP="00D245C1">
            <w:pPr>
              <w:pStyle w:val="TableBody"/>
            </w:pPr>
            <w:r>
              <w:t xml:space="preserve">Allows the user to choose Cashpoints to be included in the report. For more information on Cashpoint Selection, see: </w:t>
            </w:r>
            <w:r w:rsidR="00027408" w:rsidRPr="00710902">
              <w:rPr>
                <w:color w:val="4F81BD" w:themeColor="accent1"/>
              </w:rPr>
              <w:fldChar w:fldCharType="begin"/>
            </w:r>
            <w:r w:rsidRPr="00710902">
              <w:rPr>
                <w:color w:val="4F81BD" w:themeColor="accent1"/>
              </w:rPr>
              <w:instrText xml:space="preserve"> REF _Ref236109174 \h </w:instrText>
            </w:r>
            <w:r w:rsidR="00D245C1"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Cashpoint Selector</w:t>
            </w:r>
            <w:r w:rsidR="00027408" w:rsidRPr="00710902">
              <w:rPr>
                <w:color w:val="4F81BD" w:themeColor="accent1"/>
              </w:rPr>
              <w:fldChar w:fldCharType="end"/>
            </w:r>
          </w:p>
        </w:tc>
      </w:tr>
      <w:tr w:rsidR="00916881" w14:paraId="0AE5299D" w14:textId="77777777" w:rsidTr="0009567D">
        <w:trPr>
          <w:cantSplit/>
          <w:trHeight w:val="135"/>
        </w:trPr>
        <w:tc>
          <w:tcPr>
            <w:tcW w:w="2570" w:type="dxa"/>
            <w:tcBorders>
              <w:top w:val="single" w:sz="4" w:space="0" w:color="000000"/>
              <w:left w:val="single" w:sz="4" w:space="0" w:color="000000"/>
              <w:bottom w:val="single" w:sz="4" w:space="0" w:color="000000"/>
            </w:tcBorders>
          </w:tcPr>
          <w:p w14:paraId="250BE516" w14:textId="77777777" w:rsidR="00916881" w:rsidRPr="00D245C1" w:rsidRDefault="00916881" w:rsidP="00D245C1">
            <w:pPr>
              <w:pStyle w:val="TableBody"/>
              <w:rPr>
                <w:b/>
                <w:bCs/>
              </w:rPr>
            </w:pPr>
            <w:r w:rsidRPr="00D245C1">
              <w:rPr>
                <w:b/>
                <w:bCs/>
              </w:rPr>
              <w:lastRenderedPageBreak/>
              <w:t>Cashpoint ID</w:t>
            </w:r>
          </w:p>
        </w:tc>
        <w:tc>
          <w:tcPr>
            <w:tcW w:w="5500" w:type="dxa"/>
            <w:tcBorders>
              <w:top w:val="single" w:sz="4" w:space="0" w:color="000000"/>
              <w:left w:val="single" w:sz="4" w:space="0" w:color="000000"/>
              <w:bottom w:val="single" w:sz="4" w:space="0" w:color="000000"/>
              <w:right w:val="single" w:sz="4" w:space="0" w:color="000000"/>
            </w:tcBorders>
          </w:tcPr>
          <w:p w14:paraId="54603BDB" w14:textId="77777777" w:rsidR="00916881" w:rsidRDefault="00916881" w:rsidP="00D245C1">
            <w:pPr>
              <w:pStyle w:val="TableBody"/>
            </w:pPr>
            <w:r>
              <w:t xml:space="preserve">Unique alphanumeric identification of the Cashpoint. </w:t>
            </w:r>
          </w:p>
        </w:tc>
      </w:tr>
      <w:tr w:rsidR="00916881" w14:paraId="30DC08C1" w14:textId="77777777" w:rsidTr="0009567D">
        <w:trPr>
          <w:cantSplit/>
          <w:trHeight w:val="135"/>
        </w:trPr>
        <w:tc>
          <w:tcPr>
            <w:tcW w:w="2570" w:type="dxa"/>
            <w:tcBorders>
              <w:top w:val="single" w:sz="4" w:space="0" w:color="000000"/>
              <w:left w:val="single" w:sz="4" w:space="0" w:color="000000"/>
              <w:bottom w:val="single" w:sz="4" w:space="0" w:color="000000"/>
            </w:tcBorders>
          </w:tcPr>
          <w:p w14:paraId="147A127A" w14:textId="77777777" w:rsidR="00916881" w:rsidRPr="00D245C1" w:rsidRDefault="00916881" w:rsidP="00D245C1">
            <w:pPr>
              <w:pStyle w:val="TableBody"/>
              <w:rPr>
                <w:b/>
                <w:bCs/>
              </w:rPr>
            </w:pPr>
            <w:r w:rsidRPr="00D245C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2A238CC4" w14:textId="77777777" w:rsidR="00916881" w:rsidRDefault="00916881" w:rsidP="00D245C1">
            <w:pPr>
              <w:pStyle w:val="TableBody"/>
            </w:pPr>
            <w:r>
              <w:t xml:space="preserve">Currency for which the details are displayed. </w:t>
            </w:r>
          </w:p>
        </w:tc>
      </w:tr>
      <w:tr w:rsidR="00916881" w14:paraId="7A17DB8F" w14:textId="77777777" w:rsidTr="0009567D">
        <w:trPr>
          <w:cantSplit/>
          <w:trHeight w:val="135"/>
        </w:trPr>
        <w:tc>
          <w:tcPr>
            <w:tcW w:w="2570" w:type="dxa"/>
            <w:tcBorders>
              <w:top w:val="single" w:sz="4" w:space="0" w:color="000000"/>
              <w:left w:val="single" w:sz="4" w:space="0" w:color="000000"/>
              <w:bottom w:val="single" w:sz="4" w:space="0" w:color="000000"/>
            </w:tcBorders>
          </w:tcPr>
          <w:p w14:paraId="0448ADE2" w14:textId="77777777" w:rsidR="00916881" w:rsidRPr="00D245C1" w:rsidRDefault="00916881" w:rsidP="00D245C1">
            <w:pPr>
              <w:pStyle w:val="TableBody"/>
              <w:rPr>
                <w:b/>
                <w:bCs/>
              </w:rPr>
            </w:pPr>
            <w:r w:rsidRPr="00D245C1">
              <w:rPr>
                <w:b/>
                <w:bCs/>
              </w:rPr>
              <w:t>Average Opening Balance</w:t>
            </w:r>
          </w:p>
        </w:tc>
        <w:tc>
          <w:tcPr>
            <w:tcW w:w="5500" w:type="dxa"/>
            <w:tcBorders>
              <w:top w:val="single" w:sz="4" w:space="0" w:color="000000"/>
              <w:left w:val="single" w:sz="4" w:space="0" w:color="000000"/>
              <w:bottom w:val="single" w:sz="4" w:space="0" w:color="000000"/>
              <w:right w:val="single" w:sz="4" w:space="0" w:color="000000"/>
            </w:tcBorders>
          </w:tcPr>
          <w:p w14:paraId="73435B70" w14:textId="77777777" w:rsidR="00916881" w:rsidRDefault="00916881" w:rsidP="00D245C1">
            <w:pPr>
              <w:pStyle w:val="TableBody"/>
            </w:pPr>
            <w:r>
              <w:t xml:space="preserve">Average opening balance of this Cashpoint.  </w:t>
            </w:r>
          </w:p>
        </w:tc>
      </w:tr>
      <w:tr w:rsidR="00916881" w14:paraId="1BD8CCDD" w14:textId="77777777" w:rsidTr="0009567D">
        <w:trPr>
          <w:cantSplit/>
          <w:trHeight w:val="135"/>
        </w:trPr>
        <w:tc>
          <w:tcPr>
            <w:tcW w:w="2570" w:type="dxa"/>
            <w:tcBorders>
              <w:top w:val="single" w:sz="4" w:space="0" w:color="000000"/>
              <w:left w:val="single" w:sz="4" w:space="0" w:color="000000"/>
              <w:bottom w:val="single" w:sz="4" w:space="0" w:color="000000"/>
            </w:tcBorders>
          </w:tcPr>
          <w:p w14:paraId="004EF12B" w14:textId="77777777" w:rsidR="00916881" w:rsidRPr="00D245C1" w:rsidRDefault="00916881" w:rsidP="00D245C1">
            <w:pPr>
              <w:pStyle w:val="TableBody"/>
              <w:rPr>
                <w:b/>
                <w:bCs/>
              </w:rPr>
            </w:pPr>
            <w:r w:rsidRPr="00D245C1">
              <w:rPr>
                <w:b/>
                <w:bCs/>
              </w:rPr>
              <w:t>Maximum Opening Balance</w:t>
            </w:r>
          </w:p>
        </w:tc>
        <w:tc>
          <w:tcPr>
            <w:tcW w:w="5500" w:type="dxa"/>
            <w:tcBorders>
              <w:top w:val="single" w:sz="4" w:space="0" w:color="000000"/>
              <w:left w:val="single" w:sz="4" w:space="0" w:color="000000"/>
              <w:bottom w:val="single" w:sz="4" w:space="0" w:color="000000"/>
              <w:right w:val="single" w:sz="4" w:space="0" w:color="000000"/>
            </w:tcBorders>
          </w:tcPr>
          <w:p w14:paraId="6F86A79B" w14:textId="77777777" w:rsidR="00916881" w:rsidRDefault="00916881" w:rsidP="00D245C1">
            <w:pPr>
              <w:pStyle w:val="TableBody"/>
            </w:pPr>
            <w:r>
              <w:t xml:space="preserve">Maximum opening balance of this Cashpoint.  </w:t>
            </w:r>
          </w:p>
        </w:tc>
      </w:tr>
      <w:tr w:rsidR="00916881" w14:paraId="1B6D67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737FD32" w14:textId="77777777" w:rsidR="00916881" w:rsidRPr="00D245C1" w:rsidRDefault="00916881" w:rsidP="00D245C1">
            <w:pPr>
              <w:pStyle w:val="TableBody"/>
              <w:rPr>
                <w:b/>
                <w:bCs/>
              </w:rPr>
            </w:pPr>
            <w:r w:rsidRPr="00D245C1">
              <w:rPr>
                <w:b/>
                <w:bCs/>
              </w:rPr>
              <w:t>Average Planned Delivery</w:t>
            </w:r>
          </w:p>
        </w:tc>
        <w:tc>
          <w:tcPr>
            <w:tcW w:w="5500" w:type="dxa"/>
            <w:tcBorders>
              <w:top w:val="single" w:sz="4" w:space="0" w:color="000000"/>
              <w:left w:val="single" w:sz="4" w:space="0" w:color="000000"/>
              <w:bottom w:val="single" w:sz="4" w:space="0" w:color="000000"/>
              <w:right w:val="single" w:sz="4" w:space="0" w:color="000000"/>
            </w:tcBorders>
          </w:tcPr>
          <w:p w14:paraId="69F948DE" w14:textId="7778589E" w:rsidR="00916881" w:rsidRDefault="00CE1834" w:rsidP="00D245C1">
            <w:pPr>
              <w:pStyle w:val="TableBody"/>
            </w:pPr>
            <w:r>
              <w:t xml:space="preserve">The average </w:t>
            </w:r>
            <w:r w:rsidR="00916881">
              <w:t xml:space="preserve">amount of planned deliveries.   </w:t>
            </w:r>
          </w:p>
        </w:tc>
      </w:tr>
      <w:tr w:rsidR="00916881" w14:paraId="5E921D42" w14:textId="77777777" w:rsidTr="0009567D">
        <w:trPr>
          <w:cantSplit/>
          <w:trHeight w:val="135"/>
        </w:trPr>
        <w:tc>
          <w:tcPr>
            <w:tcW w:w="2570" w:type="dxa"/>
            <w:tcBorders>
              <w:top w:val="single" w:sz="4" w:space="0" w:color="000000"/>
              <w:left w:val="single" w:sz="4" w:space="0" w:color="000000"/>
              <w:bottom w:val="single" w:sz="4" w:space="0" w:color="000000"/>
            </w:tcBorders>
          </w:tcPr>
          <w:p w14:paraId="4F26C22E" w14:textId="77777777" w:rsidR="00916881" w:rsidRPr="00D245C1" w:rsidRDefault="00916881" w:rsidP="00D245C1">
            <w:pPr>
              <w:pStyle w:val="TableBody"/>
              <w:rPr>
                <w:b/>
                <w:bCs/>
              </w:rPr>
            </w:pPr>
            <w:r w:rsidRPr="00D245C1">
              <w:rPr>
                <w:b/>
                <w:bCs/>
              </w:rPr>
              <w:t>Average Unplanned Delivery</w:t>
            </w:r>
          </w:p>
        </w:tc>
        <w:tc>
          <w:tcPr>
            <w:tcW w:w="5500" w:type="dxa"/>
            <w:tcBorders>
              <w:top w:val="single" w:sz="4" w:space="0" w:color="000000"/>
              <w:left w:val="single" w:sz="4" w:space="0" w:color="000000"/>
              <w:bottom w:val="single" w:sz="4" w:space="0" w:color="000000"/>
              <w:right w:val="single" w:sz="4" w:space="0" w:color="000000"/>
            </w:tcBorders>
          </w:tcPr>
          <w:p w14:paraId="1CF42DEA" w14:textId="5EEC99C3" w:rsidR="00916881" w:rsidRDefault="00CE1834" w:rsidP="00D245C1">
            <w:pPr>
              <w:pStyle w:val="TableBody"/>
            </w:pPr>
            <w:r>
              <w:t xml:space="preserve">The average </w:t>
            </w:r>
            <w:r w:rsidR="00916881">
              <w:t xml:space="preserve">amount of unplanned deliveries.   </w:t>
            </w:r>
          </w:p>
        </w:tc>
      </w:tr>
      <w:tr w:rsidR="00916881" w14:paraId="695FBE69" w14:textId="77777777" w:rsidTr="0009567D">
        <w:trPr>
          <w:cantSplit/>
          <w:trHeight w:val="135"/>
        </w:trPr>
        <w:tc>
          <w:tcPr>
            <w:tcW w:w="2570" w:type="dxa"/>
            <w:tcBorders>
              <w:top w:val="single" w:sz="4" w:space="0" w:color="000000"/>
              <w:left w:val="single" w:sz="4" w:space="0" w:color="000000"/>
              <w:bottom w:val="single" w:sz="4" w:space="0" w:color="000000"/>
            </w:tcBorders>
          </w:tcPr>
          <w:p w14:paraId="2679501C" w14:textId="77777777" w:rsidR="00916881" w:rsidRPr="00D245C1" w:rsidRDefault="00916881" w:rsidP="00D245C1">
            <w:pPr>
              <w:pStyle w:val="TableBody"/>
              <w:rPr>
                <w:b/>
                <w:bCs/>
              </w:rPr>
            </w:pPr>
            <w:r w:rsidRPr="00D245C1">
              <w:rPr>
                <w:b/>
                <w:bCs/>
              </w:rPr>
              <w:t>Number of Planned Deliveries</w:t>
            </w:r>
          </w:p>
        </w:tc>
        <w:tc>
          <w:tcPr>
            <w:tcW w:w="5500" w:type="dxa"/>
            <w:tcBorders>
              <w:top w:val="single" w:sz="4" w:space="0" w:color="000000"/>
              <w:left w:val="single" w:sz="4" w:space="0" w:color="000000"/>
              <w:bottom w:val="single" w:sz="4" w:space="0" w:color="000000"/>
              <w:right w:val="single" w:sz="4" w:space="0" w:color="000000"/>
            </w:tcBorders>
          </w:tcPr>
          <w:p w14:paraId="17030190" w14:textId="35D3AB20" w:rsidR="00916881" w:rsidRDefault="00CE1834" w:rsidP="00D245C1">
            <w:pPr>
              <w:pStyle w:val="TableBody"/>
            </w:pPr>
            <w:r>
              <w:t xml:space="preserve">The number </w:t>
            </w:r>
            <w:r w:rsidR="00916881">
              <w:t xml:space="preserve">of planned deliveries.   </w:t>
            </w:r>
          </w:p>
        </w:tc>
      </w:tr>
      <w:tr w:rsidR="00916881" w14:paraId="503A68E4" w14:textId="77777777" w:rsidTr="0009567D">
        <w:trPr>
          <w:cantSplit/>
          <w:trHeight w:val="135"/>
        </w:trPr>
        <w:tc>
          <w:tcPr>
            <w:tcW w:w="2570" w:type="dxa"/>
            <w:tcBorders>
              <w:top w:val="single" w:sz="4" w:space="0" w:color="000000"/>
              <w:left w:val="single" w:sz="4" w:space="0" w:color="000000"/>
              <w:bottom w:val="single" w:sz="4" w:space="0" w:color="000000"/>
            </w:tcBorders>
          </w:tcPr>
          <w:p w14:paraId="1918BED4" w14:textId="77777777" w:rsidR="00916881" w:rsidRPr="00D245C1" w:rsidRDefault="00916881" w:rsidP="00D245C1">
            <w:pPr>
              <w:pStyle w:val="TableBody"/>
              <w:rPr>
                <w:b/>
                <w:bCs/>
              </w:rPr>
            </w:pPr>
            <w:r w:rsidRPr="00D245C1">
              <w:rPr>
                <w:b/>
                <w:bCs/>
              </w:rPr>
              <w:t>Number of Unplanned Deliveries</w:t>
            </w:r>
          </w:p>
        </w:tc>
        <w:tc>
          <w:tcPr>
            <w:tcW w:w="5500" w:type="dxa"/>
            <w:tcBorders>
              <w:top w:val="single" w:sz="4" w:space="0" w:color="000000"/>
              <w:left w:val="single" w:sz="4" w:space="0" w:color="000000"/>
              <w:bottom w:val="single" w:sz="4" w:space="0" w:color="000000"/>
              <w:right w:val="single" w:sz="4" w:space="0" w:color="000000"/>
            </w:tcBorders>
          </w:tcPr>
          <w:p w14:paraId="655D8815" w14:textId="1458C9F0" w:rsidR="00916881" w:rsidRDefault="00CE1834" w:rsidP="00D245C1">
            <w:pPr>
              <w:pStyle w:val="TableBody"/>
            </w:pPr>
            <w:r>
              <w:t xml:space="preserve">The number </w:t>
            </w:r>
            <w:r w:rsidR="00916881">
              <w:t xml:space="preserve">of unplanned deliveries.   </w:t>
            </w:r>
          </w:p>
        </w:tc>
      </w:tr>
      <w:tr w:rsidR="00916881" w14:paraId="2EB8F4CC" w14:textId="77777777" w:rsidTr="0009567D">
        <w:trPr>
          <w:cantSplit/>
          <w:trHeight w:val="135"/>
        </w:trPr>
        <w:tc>
          <w:tcPr>
            <w:tcW w:w="2570" w:type="dxa"/>
            <w:tcBorders>
              <w:top w:val="single" w:sz="4" w:space="0" w:color="000000"/>
              <w:left w:val="single" w:sz="4" w:space="0" w:color="000000"/>
              <w:bottom w:val="single" w:sz="4" w:space="0" w:color="000000"/>
            </w:tcBorders>
          </w:tcPr>
          <w:p w14:paraId="6BD6D5CE" w14:textId="77777777" w:rsidR="00916881" w:rsidRPr="00D245C1" w:rsidRDefault="00916881" w:rsidP="00D245C1">
            <w:pPr>
              <w:pStyle w:val="TableBody"/>
              <w:rPr>
                <w:b/>
                <w:bCs/>
              </w:rPr>
            </w:pPr>
            <w:r w:rsidRPr="00D245C1">
              <w:rPr>
                <w:b/>
                <w:bCs/>
              </w:rPr>
              <w:t>Total Delivery</w:t>
            </w:r>
          </w:p>
        </w:tc>
        <w:tc>
          <w:tcPr>
            <w:tcW w:w="5500" w:type="dxa"/>
            <w:tcBorders>
              <w:top w:val="single" w:sz="4" w:space="0" w:color="000000"/>
              <w:left w:val="single" w:sz="4" w:space="0" w:color="000000"/>
              <w:bottom w:val="single" w:sz="4" w:space="0" w:color="000000"/>
              <w:right w:val="single" w:sz="4" w:space="0" w:color="000000"/>
            </w:tcBorders>
          </w:tcPr>
          <w:p w14:paraId="2BD53E04" w14:textId="5384F9EE" w:rsidR="00916881" w:rsidRDefault="00916881" w:rsidP="00D245C1">
            <w:pPr>
              <w:pStyle w:val="TableBody"/>
            </w:pPr>
            <w:r>
              <w:t>T</w:t>
            </w:r>
            <w:r w:rsidR="00CE1834">
              <w:t>he t</w:t>
            </w:r>
            <w:r>
              <w:t xml:space="preserve">otal amount delivered to this Cashpoint during the period of time selected. </w:t>
            </w:r>
          </w:p>
        </w:tc>
      </w:tr>
      <w:tr w:rsidR="00916881" w14:paraId="797AE5E5" w14:textId="77777777" w:rsidTr="0009567D">
        <w:trPr>
          <w:cantSplit/>
          <w:trHeight w:val="135"/>
        </w:trPr>
        <w:tc>
          <w:tcPr>
            <w:tcW w:w="2570" w:type="dxa"/>
            <w:tcBorders>
              <w:top w:val="single" w:sz="4" w:space="0" w:color="000000"/>
              <w:left w:val="single" w:sz="4" w:space="0" w:color="000000"/>
              <w:bottom w:val="single" w:sz="4" w:space="0" w:color="000000"/>
            </w:tcBorders>
          </w:tcPr>
          <w:p w14:paraId="08940BAE" w14:textId="77777777" w:rsidR="00916881" w:rsidRPr="00D245C1" w:rsidRDefault="00916881" w:rsidP="00D245C1">
            <w:pPr>
              <w:pStyle w:val="TableBody"/>
              <w:rPr>
                <w:b/>
                <w:bCs/>
              </w:rPr>
            </w:pPr>
            <w:r w:rsidRPr="00D245C1">
              <w:rPr>
                <w:b/>
                <w:bCs/>
              </w:rPr>
              <w:t>Average Planned Returns</w:t>
            </w:r>
          </w:p>
        </w:tc>
        <w:tc>
          <w:tcPr>
            <w:tcW w:w="5500" w:type="dxa"/>
            <w:tcBorders>
              <w:top w:val="single" w:sz="4" w:space="0" w:color="000000"/>
              <w:left w:val="single" w:sz="4" w:space="0" w:color="000000"/>
              <w:bottom w:val="single" w:sz="4" w:space="0" w:color="000000"/>
              <w:right w:val="single" w:sz="4" w:space="0" w:color="000000"/>
            </w:tcBorders>
          </w:tcPr>
          <w:p w14:paraId="3290D652" w14:textId="2D47B177" w:rsidR="00916881" w:rsidRDefault="00CE1834" w:rsidP="00D245C1">
            <w:pPr>
              <w:pStyle w:val="TableBody"/>
            </w:pPr>
            <w:r>
              <w:t xml:space="preserve">The average </w:t>
            </w:r>
            <w:r w:rsidR="00916881">
              <w:t xml:space="preserve">amount of planned returns.   </w:t>
            </w:r>
          </w:p>
        </w:tc>
      </w:tr>
      <w:tr w:rsidR="00916881" w14:paraId="758D273F"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287C9" w14:textId="77777777" w:rsidR="00916881" w:rsidRPr="00D245C1" w:rsidRDefault="00916881" w:rsidP="00D245C1">
            <w:pPr>
              <w:pStyle w:val="TableBody"/>
              <w:rPr>
                <w:b/>
                <w:bCs/>
              </w:rPr>
            </w:pPr>
            <w:r w:rsidRPr="00D245C1">
              <w:rPr>
                <w:b/>
                <w:bCs/>
              </w:rPr>
              <w:t>Average Unplanned Returns</w:t>
            </w:r>
          </w:p>
        </w:tc>
        <w:tc>
          <w:tcPr>
            <w:tcW w:w="5500" w:type="dxa"/>
            <w:tcBorders>
              <w:top w:val="single" w:sz="4" w:space="0" w:color="000000"/>
              <w:left w:val="single" w:sz="4" w:space="0" w:color="000000"/>
              <w:bottom w:val="single" w:sz="4" w:space="0" w:color="000000"/>
              <w:right w:val="single" w:sz="4" w:space="0" w:color="000000"/>
            </w:tcBorders>
          </w:tcPr>
          <w:p w14:paraId="79B02520" w14:textId="326FDB54" w:rsidR="00916881" w:rsidRDefault="00CE1834" w:rsidP="00D245C1">
            <w:pPr>
              <w:pStyle w:val="TableBody"/>
            </w:pPr>
            <w:r>
              <w:t xml:space="preserve">The average </w:t>
            </w:r>
            <w:r w:rsidR="00916881">
              <w:t xml:space="preserve">amount of unplanned returns.   </w:t>
            </w:r>
          </w:p>
        </w:tc>
      </w:tr>
      <w:tr w:rsidR="00916881" w14:paraId="44A01B1B" w14:textId="77777777" w:rsidTr="0009567D">
        <w:trPr>
          <w:cantSplit/>
          <w:trHeight w:val="135"/>
        </w:trPr>
        <w:tc>
          <w:tcPr>
            <w:tcW w:w="2570" w:type="dxa"/>
            <w:tcBorders>
              <w:top w:val="single" w:sz="4" w:space="0" w:color="000000"/>
              <w:left w:val="single" w:sz="4" w:space="0" w:color="000000"/>
              <w:bottom w:val="single" w:sz="4" w:space="0" w:color="000000"/>
            </w:tcBorders>
          </w:tcPr>
          <w:p w14:paraId="43278802" w14:textId="77777777" w:rsidR="00916881" w:rsidRPr="00D245C1" w:rsidRDefault="00916881" w:rsidP="00D245C1">
            <w:pPr>
              <w:pStyle w:val="TableBody"/>
              <w:rPr>
                <w:b/>
                <w:bCs/>
              </w:rPr>
            </w:pPr>
            <w:r w:rsidRPr="00D245C1">
              <w:rPr>
                <w:b/>
                <w:bCs/>
              </w:rPr>
              <w:t>Number of Planned Returns</w:t>
            </w:r>
          </w:p>
        </w:tc>
        <w:tc>
          <w:tcPr>
            <w:tcW w:w="5500" w:type="dxa"/>
            <w:tcBorders>
              <w:top w:val="single" w:sz="4" w:space="0" w:color="000000"/>
              <w:left w:val="single" w:sz="4" w:space="0" w:color="000000"/>
              <w:bottom w:val="single" w:sz="4" w:space="0" w:color="000000"/>
              <w:right w:val="single" w:sz="4" w:space="0" w:color="000000"/>
            </w:tcBorders>
          </w:tcPr>
          <w:p w14:paraId="5E9992C3" w14:textId="083DE8BB" w:rsidR="00916881" w:rsidRDefault="00CE1834" w:rsidP="00D245C1">
            <w:pPr>
              <w:pStyle w:val="TableBody"/>
            </w:pPr>
            <w:r>
              <w:t xml:space="preserve">The number </w:t>
            </w:r>
            <w:r w:rsidR="00916881">
              <w:t xml:space="preserve">of planned returns.   </w:t>
            </w:r>
          </w:p>
        </w:tc>
      </w:tr>
      <w:tr w:rsidR="00916881" w14:paraId="49DD26BD" w14:textId="77777777" w:rsidTr="0009567D">
        <w:trPr>
          <w:cantSplit/>
          <w:trHeight w:val="135"/>
        </w:trPr>
        <w:tc>
          <w:tcPr>
            <w:tcW w:w="2570" w:type="dxa"/>
            <w:tcBorders>
              <w:top w:val="single" w:sz="4" w:space="0" w:color="000000"/>
              <w:left w:val="single" w:sz="4" w:space="0" w:color="000000"/>
              <w:bottom w:val="single" w:sz="4" w:space="0" w:color="000000"/>
            </w:tcBorders>
          </w:tcPr>
          <w:p w14:paraId="4D3CB399" w14:textId="77777777" w:rsidR="00916881" w:rsidRPr="00D245C1" w:rsidRDefault="00916881" w:rsidP="00D245C1">
            <w:pPr>
              <w:pStyle w:val="TableBody"/>
              <w:rPr>
                <w:b/>
                <w:bCs/>
              </w:rPr>
            </w:pPr>
            <w:r w:rsidRPr="00D245C1">
              <w:rPr>
                <w:b/>
                <w:bCs/>
              </w:rPr>
              <w:t>Number of Unplanned Returns</w:t>
            </w:r>
          </w:p>
        </w:tc>
        <w:tc>
          <w:tcPr>
            <w:tcW w:w="5500" w:type="dxa"/>
            <w:tcBorders>
              <w:top w:val="single" w:sz="4" w:space="0" w:color="000000"/>
              <w:left w:val="single" w:sz="4" w:space="0" w:color="000000"/>
              <w:bottom w:val="single" w:sz="4" w:space="0" w:color="000000"/>
              <w:right w:val="single" w:sz="4" w:space="0" w:color="000000"/>
            </w:tcBorders>
          </w:tcPr>
          <w:p w14:paraId="2CC2D7CA" w14:textId="4A15FEC9" w:rsidR="00916881" w:rsidRDefault="00CE1834" w:rsidP="00D245C1">
            <w:pPr>
              <w:pStyle w:val="TableBody"/>
            </w:pPr>
            <w:r>
              <w:t xml:space="preserve">The number </w:t>
            </w:r>
            <w:r w:rsidR="00916881">
              <w:t xml:space="preserve">of unplanned returns.   </w:t>
            </w:r>
          </w:p>
        </w:tc>
      </w:tr>
      <w:tr w:rsidR="00916881" w14:paraId="6C7571FE" w14:textId="77777777" w:rsidTr="0009567D">
        <w:trPr>
          <w:cantSplit/>
          <w:trHeight w:val="135"/>
        </w:trPr>
        <w:tc>
          <w:tcPr>
            <w:tcW w:w="2570" w:type="dxa"/>
            <w:tcBorders>
              <w:top w:val="single" w:sz="4" w:space="0" w:color="000000"/>
              <w:left w:val="single" w:sz="4" w:space="0" w:color="000000"/>
              <w:bottom w:val="single" w:sz="4" w:space="0" w:color="000000"/>
            </w:tcBorders>
          </w:tcPr>
          <w:p w14:paraId="44241001" w14:textId="77777777" w:rsidR="00916881" w:rsidRPr="00D245C1" w:rsidRDefault="00916881" w:rsidP="00D245C1">
            <w:pPr>
              <w:pStyle w:val="TableBody"/>
              <w:rPr>
                <w:b/>
                <w:bCs/>
              </w:rPr>
            </w:pPr>
            <w:r w:rsidRPr="00D245C1">
              <w:rPr>
                <w:b/>
                <w:bCs/>
              </w:rPr>
              <w:t>Total Returns</w:t>
            </w:r>
          </w:p>
        </w:tc>
        <w:tc>
          <w:tcPr>
            <w:tcW w:w="5500" w:type="dxa"/>
            <w:tcBorders>
              <w:top w:val="single" w:sz="4" w:space="0" w:color="000000"/>
              <w:left w:val="single" w:sz="4" w:space="0" w:color="000000"/>
              <w:bottom w:val="single" w:sz="4" w:space="0" w:color="000000"/>
              <w:right w:val="single" w:sz="4" w:space="0" w:color="000000"/>
            </w:tcBorders>
          </w:tcPr>
          <w:p w14:paraId="3686CD0E" w14:textId="7729C423" w:rsidR="00916881" w:rsidRDefault="00916881" w:rsidP="00D245C1">
            <w:pPr>
              <w:pStyle w:val="TableBody"/>
            </w:pPr>
            <w:r>
              <w:t>T</w:t>
            </w:r>
            <w:r w:rsidR="00CB7A4C">
              <w:t>he t</w:t>
            </w:r>
            <w:r>
              <w:t xml:space="preserve">otal amount of returns during the period of time selected. </w:t>
            </w:r>
          </w:p>
        </w:tc>
      </w:tr>
      <w:tr w:rsidR="00916881" w14:paraId="4C48BF99" w14:textId="77777777" w:rsidTr="0009567D">
        <w:trPr>
          <w:cantSplit/>
          <w:trHeight w:val="135"/>
        </w:trPr>
        <w:tc>
          <w:tcPr>
            <w:tcW w:w="2570" w:type="dxa"/>
            <w:tcBorders>
              <w:top w:val="single" w:sz="4" w:space="0" w:color="000000"/>
              <w:left w:val="single" w:sz="4" w:space="0" w:color="000000"/>
              <w:bottom w:val="single" w:sz="4" w:space="0" w:color="000000"/>
            </w:tcBorders>
          </w:tcPr>
          <w:p w14:paraId="70A30A4B" w14:textId="77777777" w:rsidR="00916881" w:rsidRPr="00D245C1" w:rsidRDefault="00916881" w:rsidP="00D245C1">
            <w:pPr>
              <w:pStyle w:val="TableBody"/>
              <w:rPr>
                <w:b/>
                <w:bCs/>
              </w:rPr>
            </w:pPr>
            <w:r w:rsidRPr="00D245C1">
              <w:rPr>
                <w:b/>
                <w:bCs/>
              </w:rPr>
              <w:t>Number of Run Out Cash</w:t>
            </w:r>
          </w:p>
        </w:tc>
        <w:tc>
          <w:tcPr>
            <w:tcW w:w="5500" w:type="dxa"/>
            <w:tcBorders>
              <w:top w:val="single" w:sz="4" w:space="0" w:color="000000"/>
              <w:left w:val="single" w:sz="4" w:space="0" w:color="000000"/>
              <w:bottom w:val="single" w:sz="4" w:space="0" w:color="000000"/>
              <w:right w:val="single" w:sz="4" w:space="0" w:color="000000"/>
            </w:tcBorders>
          </w:tcPr>
          <w:p w14:paraId="39CEC42D" w14:textId="46DCB324" w:rsidR="00916881" w:rsidRDefault="00CB7A4C" w:rsidP="00D245C1">
            <w:pPr>
              <w:pStyle w:val="TableBody"/>
            </w:pPr>
            <w:r>
              <w:t xml:space="preserve">The number </w:t>
            </w:r>
            <w:r w:rsidR="00916881">
              <w:t xml:space="preserve">of Cashouts.    </w:t>
            </w:r>
          </w:p>
        </w:tc>
      </w:tr>
    </w:tbl>
    <w:p w14:paraId="6356D0EE" w14:textId="59FCBD5D" w:rsidR="00916881" w:rsidRDefault="00916881" w:rsidP="00F63174">
      <w:pPr>
        <w:pStyle w:val="TopofSection"/>
        <w:spacing w:before="0" w:after="120" w:line="240" w:lineRule="auto"/>
        <w:ind w:left="187" w:hanging="187"/>
        <w:outlineLvl w:val="0"/>
      </w:pPr>
      <w:bookmarkStart w:id="4045" w:name="_Ref223304477"/>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4FF97193" w14:textId="77777777" w:rsidR="00D245C1" w:rsidRDefault="00D245C1" w:rsidP="00EA5021">
      <w:pPr>
        <w:pStyle w:val="BodyText"/>
      </w:pPr>
    </w:p>
    <w:p w14:paraId="149A167A" w14:textId="163F0343" w:rsidR="00916881" w:rsidRDefault="00916881" w:rsidP="00242A82">
      <w:pPr>
        <w:pStyle w:val="Heading2"/>
      </w:pPr>
      <w:bookmarkStart w:id="4046" w:name="_Cash_Utilization"/>
      <w:bookmarkStart w:id="4047" w:name="_Ref236117100"/>
      <w:bookmarkStart w:id="4048" w:name="_Toc128718814"/>
      <w:bookmarkEnd w:id="4046"/>
      <w:r>
        <w:t>Cash Utilization</w:t>
      </w:r>
      <w:bookmarkEnd w:id="4045"/>
      <w:bookmarkEnd w:id="4047"/>
      <w:bookmarkEnd w:id="4048"/>
    </w:p>
    <w:p w14:paraId="765CFBE4" w14:textId="3D13A5F0" w:rsidR="00916881" w:rsidRDefault="00916881" w:rsidP="00D245C1">
      <w:pPr>
        <w:pStyle w:val="BodyText"/>
      </w:pPr>
      <w:r>
        <w:t xml:space="preserve">The network cash utilization report is a report that allows the user to determine how successfully the funds have been utilized for each Cashpoint in the network. The effectiveness is expressed by the cash utilization percentage per delivery cycle and indicates the rate at which cash is utilized against </w:t>
      </w:r>
      <w:r w:rsidR="00CB7A4C">
        <w:t xml:space="preserve">the </w:t>
      </w:r>
      <w:r>
        <w:t xml:space="preserve">total cash available at the Cashpoint during the selected delivery cycle. </w:t>
      </w:r>
    </w:p>
    <w:p w14:paraId="68385528" w14:textId="3A19068A" w:rsidR="00916881" w:rsidRDefault="00916881" w:rsidP="00D245C1">
      <w:pPr>
        <w:pStyle w:val="BodyText"/>
      </w:pPr>
      <w:r>
        <w:lastRenderedPageBreak/>
        <w:t xml:space="preserve">When reading the Cash Utilization report, the information displayed relates to the delivery that occurred on a specific day. </w:t>
      </w:r>
      <w:del w:id="4049" w:author="Moses, Robbie" w:date="2023-03-02T02:05:00Z">
        <w:r w:rsidDel="007F763D">
          <w:delText>Therefore</w:delText>
        </w:r>
      </w:del>
      <w:ins w:id="4050" w:author="Moses, Robbie" w:date="2023-03-02T02:05:00Z">
        <w:r w:rsidR="007F763D">
          <w:t>Therefore,</w:t>
        </w:r>
      </w:ins>
      <w:r>
        <w:t xml:space="preserve"> the delivery dates are displayed, along with the Opening Balance, Pre-Withdrawal, and Delivery amounts. The other calculations are shown to help explain the Utilized Percentage. The table below will explain the calculations. </w:t>
      </w:r>
    </w:p>
    <w:p w14:paraId="5427DF22" w14:textId="6184D745" w:rsidR="00916881" w:rsidRDefault="00916881" w:rsidP="00F63174">
      <w:pPr>
        <w:pStyle w:val="Caption"/>
        <w:spacing w:before="0" w:after="120"/>
        <w:ind w:left="187" w:hanging="187"/>
        <w:outlineLvl w:val="0"/>
        <w:rPr>
          <w:lang w:val="en-US"/>
        </w:rPr>
      </w:pPr>
      <w:bookmarkStart w:id="4051" w:name="_Toc12863115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198</w:t>
      </w:r>
      <w:r w:rsidR="00027408">
        <w:rPr>
          <w:noProof/>
        </w:rPr>
        <w:fldChar w:fldCharType="end"/>
      </w:r>
      <w:r>
        <w:rPr>
          <w:lang w:val="en-US"/>
        </w:rPr>
        <w:t>: Cash Utilization Options</w:t>
      </w:r>
      <w:bookmarkEnd w:id="4051"/>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F50F8A6" w14:textId="77777777" w:rsidTr="00A54A74">
        <w:trPr>
          <w:cantSplit/>
          <w:tblHeader/>
        </w:trPr>
        <w:tc>
          <w:tcPr>
            <w:tcW w:w="2570" w:type="dxa"/>
            <w:tcBorders>
              <w:top w:val="single" w:sz="4" w:space="0" w:color="000000"/>
              <w:left w:val="single" w:sz="4" w:space="0" w:color="000000"/>
              <w:bottom w:val="single" w:sz="4" w:space="0" w:color="000000"/>
            </w:tcBorders>
            <w:shd w:val="clear" w:color="auto" w:fill="60C03A"/>
          </w:tcPr>
          <w:p w14:paraId="18A80202"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061B45D" w14:textId="77777777" w:rsidR="00916881" w:rsidRDefault="00916881" w:rsidP="004833C5">
            <w:pPr>
              <w:pStyle w:val="TableHeading"/>
            </w:pPr>
            <w:r>
              <w:t>Description</w:t>
            </w:r>
          </w:p>
        </w:tc>
      </w:tr>
      <w:tr w:rsidR="00916881" w14:paraId="65928F7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FE03C" w14:textId="77777777" w:rsidR="00916881" w:rsidRPr="004833C5" w:rsidRDefault="00916881" w:rsidP="004833C5">
            <w:pPr>
              <w:pStyle w:val="TableBody"/>
              <w:rPr>
                <w:b/>
                <w:bCs/>
              </w:rPr>
            </w:pPr>
            <w:r w:rsidRPr="004833C5">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FAE8789" w14:textId="07FC0345" w:rsidR="00916881" w:rsidRDefault="00916881" w:rsidP="004833C5">
            <w:pPr>
              <w:pStyle w:val="TableBody"/>
            </w:pPr>
            <w:r>
              <w:t xml:space="preserve">Allows the user to choose Cashpoints to be included in the report. For more information on Cashpoint Selection, see: </w:t>
            </w:r>
            <w:r w:rsidR="00027408">
              <w:fldChar w:fldCharType="begin"/>
            </w:r>
            <w:r>
              <w:instrText xml:space="preserve"> REF _Ref236109174 \h </w:instrText>
            </w:r>
            <w:r w:rsidR="004833C5">
              <w:instrText xml:space="preserve"> \* MERGEFORMAT </w:instrText>
            </w:r>
            <w:r w:rsidR="00027408">
              <w:fldChar w:fldCharType="separate"/>
            </w:r>
            <w:r w:rsidR="00D57607" w:rsidRPr="00710902">
              <w:rPr>
                <w:color w:val="4F81BD" w:themeColor="accent1"/>
              </w:rPr>
              <w:t>Cashpoint Selecto</w:t>
            </w:r>
            <w:r w:rsidR="00D57607">
              <w:t>r</w:t>
            </w:r>
            <w:r w:rsidR="00027408">
              <w:fldChar w:fldCharType="end"/>
            </w:r>
          </w:p>
        </w:tc>
      </w:tr>
      <w:tr w:rsidR="00916881" w14:paraId="0914E8F0" w14:textId="77777777" w:rsidTr="0009567D">
        <w:trPr>
          <w:cantSplit/>
          <w:trHeight w:val="135"/>
        </w:trPr>
        <w:tc>
          <w:tcPr>
            <w:tcW w:w="2570" w:type="dxa"/>
            <w:tcBorders>
              <w:top w:val="single" w:sz="4" w:space="0" w:color="000000"/>
              <w:left w:val="single" w:sz="4" w:space="0" w:color="000000"/>
              <w:bottom w:val="single" w:sz="4" w:space="0" w:color="000000"/>
            </w:tcBorders>
          </w:tcPr>
          <w:p w14:paraId="42961235" w14:textId="77777777" w:rsidR="00916881" w:rsidRPr="004833C5" w:rsidRDefault="00916881" w:rsidP="004833C5">
            <w:pPr>
              <w:pStyle w:val="TableBody"/>
              <w:rPr>
                <w:b/>
                <w:bCs/>
              </w:rPr>
            </w:pPr>
            <w:r w:rsidRPr="004833C5">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12455685" w14:textId="77777777" w:rsidR="00916881" w:rsidRDefault="00916881" w:rsidP="004833C5">
            <w:pPr>
              <w:pStyle w:val="TableBody"/>
            </w:pPr>
            <w:r>
              <w:t>The starting and ending dates of the report.</w:t>
            </w:r>
          </w:p>
        </w:tc>
      </w:tr>
      <w:tr w:rsidR="00916881" w14:paraId="737D626B" w14:textId="77777777" w:rsidTr="0009567D">
        <w:trPr>
          <w:cantSplit/>
          <w:trHeight w:val="135"/>
        </w:trPr>
        <w:tc>
          <w:tcPr>
            <w:tcW w:w="2570" w:type="dxa"/>
            <w:tcBorders>
              <w:top w:val="single" w:sz="4" w:space="0" w:color="000000"/>
              <w:left w:val="single" w:sz="4" w:space="0" w:color="000000"/>
              <w:bottom w:val="single" w:sz="4" w:space="0" w:color="000000"/>
            </w:tcBorders>
          </w:tcPr>
          <w:p w14:paraId="0238F0A5" w14:textId="77777777" w:rsidR="00916881" w:rsidRPr="004833C5" w:rsidRDefault="00916881" w:rsidP="004833C5">
            <w:pPr>
              <w:pStyle w:val="TableBody"/>
              <w:rPr>
                <w:b/>
                <w:bCs/>
              </w:rPr>
            </w:pPr>
            <w:r w:rsidRPr="004833C5">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5D7498EC" w14:textId="5527397C" w:rsidR="00916881" w:rsidRDefault="00916881" w:rsidP="004833C5">
            <w:pPr>
              <w:pStyle w:val="TableBody"/>
            </w:pPr>
            <w:r>
              <w:t>The level of detail that the report will display. The options are:</w:t>
            </w:r>
          </w:p>
          <w:p w14:paraId="5D1B6B4E" w14:textId="77777777" w:rsidR="00916881" w:rsidRDefault="00916881" w:rsidP="004833C5">
            <w:pPr>
              <w:pStyle w:val="TableBody"/>
            </w:pPr>
            <w:r>
              <w:rPr>
                <w:b/>
              </w:rPr>
              <w:t>Daily</w:t>
            </w:r>
            <w:r>
              <w:t xml:space="preserve"> – Shows the Deliveries for each Cashpoint and each delivery date during the period selected for the report</w:t>
            </w:r>
          </w:p>
          <w:p w14:paraId="7FF06A72" w14:textId="77777777" w:rsidR="00916881" w:rsidRDefault="00916881" w:rsidP="004833C5">
            <w:pPr>
              <w:pStyle w:val="TableBody"/>
            </w:pPr>
            <w:r>
              <w:rPr>
                <w:b/>
              </w:rPr>
              <w:t xml:space="preserve">Monthly </w:t>
            </w:r>
            <w:r>
              <w:t>– Shows a Summary for each Cashpoint and each month during the period selected for the report</w:t>
            </w:r>
          </w:p>
          <w:p w14:paraId="453092D2" w14:textId="7A890DB5" w:rsidR="00916881" w:rsidRDefault="00916881" w:rsidP="004833C5">
            <w:pPr>
              <w:pStyle w:val="TableBody"/>
            </w:pPr>
            <w:r>
              <w:rPr>
                <w:b/>
              </w:rPr>
              <w:t xml:space="preserve">Summary </w:t>
            </w:r>
            <w:r>
              <w:t xml:space="preserve">– </w:t>
            </w:r>
            <w:r w:rsidR="00CB7A4C">
              <w:t xml:space="preserve">This shows </w:t>
            </w:r>
            <w:r>
              <w:t xml:space="preserve">a Summary </w:t>
            </w:r>
            <w:r w:rsidR="00CB7A4C">
              <w:t xml:space="preserve">of </w:t>
            </w:r>
            <w:r>
              <w:t>all Cashpoints and dates during the period selected for the report</w:t>
            </w:r>
          </w:p>
        </w:tc>
      </w:tr>
      <w:tr w:rsidR="00916881" w14:paraId="1FA7101B" w14:textId="77777777" w:rsidTr="0009567D">
        <w:trPr>
          <w:cantSplit/>
          <w:trHeight w:val="135"/>
        </w:trPr>
        <w:tc>
          <w:tcPr>
            <w:tcW w:w="2570" w:type="dxa"/>
            <w:tcBorders>
              <w:top w:val="single" w:sz="4" w:space="0" w:color="000000"/>
              <w:left w:val="single" w:sz="4" w:space="0" w:color="000000"/>
              <w:bottom w:val="single" w:sz="4" w:space="0" w:color="000000"/>
            </w:tcBorders>
          </w:tcPr>
          <w:p w14:paraId="2C35A4CC"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20FFFEC0" w14:textId="76DFD488" w:rsidR="00916881" w:rsidRDefault="00916881" w:rsidP="004833C5">
            <w:pPr>
              <w:pStyle w:val="TableBody"/>
            </w:pPr>
            <w:r>
              <w:t xml:space="preserve">Determines how </w:t>
            </w:r>
            <w:r w:rsidRPr="007F763D">
              <w:rPr>
                <w:b/>
                <w:bCs/>
                <w:rPrChange w:id="4052" w:author="Moses, Robbie" w:date="2023-03-02T02:07:00Z">
                  <w:rPr/>
                </w:rPrChange>
              </w:rPr>
              <w:t>Pre-Withdrawal</w:t>
            </w:r>
            <w:r>
              <w:t xml:space="preserve"> amounts will be used in the report. The pre-withdrawal amount is used to determine how much cash was taken from the machine </w:t>
            </w:r>
            <w:r w:rsidR="00CB7A4C">
              <w:t>before</w:t>
            </w:r>
            <w:r>
              <w:t xml:space="preserve"> the delivery. This amount is important as it allows the report to show the actual amount that was utilized between deliveries.</w:t>
            </w:r>
          </w:p>
          <w:p w14:paraId="17DCE105" w14:textId="77777777" w:rsidR="00916881" w:rsidRDefault="00916881" w:rsidP="004833C5">
            <w:pPr>
              <w:pStyle w:val="TableBody"/>
            </w:pPr>
            <w:r>
              <w:rPr>
                <w:b/>
              </w:rPr>
              <w:t xml:space="preserve">Use Pre-Withdrawals </w:t>
            </w:r>
            <w:r>
              <w:t>– This option is used when the history has the correct Pre-Withdrawal amount that was loaded along with the history. This is usually part of the nightly data load.</w:t>
            </w:r>
          </w:p>
          <w:p w14:paraId="0FB14B6B" w14:textId="77777777" w:rsidR="00916881" w:rsidRDefault="00916881" w:rsidP="004833C5">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6721932E" w14:textId="77777777" w:rsidR="00916881" w:rsidRDefault="00916881" w:rsidP="00EA5021">
      <w:pPr>
        <w:pStyle w:val="BodyText"/>
      </w:pPr>
    </w:p>
    <w:p w14:paraId="0E182E78" w14:textId="03E9684F" w:rsidR="00916881" w:rsidRDefault="00916881" w:rsidP="00F63174">
      <w:pPr>
        <w:pStyle w:val="Caption"/>
        <w:spacing w:before="0" w:after="120"/>
        <w:ind w:left="187" w:hanging="187"/>
        <w:outlineLvl w:val="0"/>
      </w:pPr>
      <w:bookmarkStart w:id="4053" w:name="_Toc128631153"/>
      <w:r>
        <w:t xml:space="preserve">Table </w:t>
      </w:r>
      <w:r w:rsidR="00027408">
        <w:fldChar w:fldCharType="begin"/>
      </w:r>
      <w:r>
        <w:instrText xml:space="preserve"> SEQ "Table" \*Arabic </w:instrText>
      </w:r>
      <w:r w:rsidR="00027408">
        <w:fldChar w:fldCharType="separate"/>
      </w:r>
      <w:r w:rsidR="00D57607">
        <w:rPr>
          <w:noProof/>
        </w:rPr>
        <w:t>199</w:t>
      </w:r>
      <w:r w:rsidR="00027408">
        <w:rPr>
          <w:noProof/>
        </w:rPr>
        <w:fldChar w:fldCharType="end"/>
      </w:r>
      <w:r>
        <w:t>: Cash Utilization Report Description</w:t>
      </w:r>
      <w:bookmarkEnd w:id="405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1AC677D" w14:textId="77777777" w:rsidTr="00AC617E">
        <w:trPr>
          <w:tblHeader/>
        </w:trPr>
        <w:tc>
          <w:tcPr>
            <w:tcW w:w="2570" w:type="dxa"/>
            <w:tcBorders>
              <w:top w:val="single" w:sz="4" w:space="0" w:color="000000"/>
              <w:left w:val="single" w:sz="4" w:space="0" w:color="000000"/>
              <w:bottom w:val="single" w:sz="4" w:space="0" w:color="000000"/>
            </w:tcBorders>
            <w:shd w:val="clear" w:color="auto" w:fill="60C03A"/>
          </w:tcPr>
          <w:p w14:paraId="50BB7481" w14:textId="77777777" w:rsidR="00916881" w:rsidRDefault="00916881" w:rsidP="004833C5">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2715A92" w14:textId="77777777" w:rsidR="00916881" w:rsidRDefault="00916881" w:rsidP="004833C5">
            <w:pPr>
              <w:pStyle w:val="TableHeading"/>
            </w:pPr>
            <w:r>
              <w:t>Description</w:t>
            </w:r>
          </w:p>
        </w:tc>
      </w:tr>
      <w:tr w:rsidR="00916881" w14:paraId="3F979565" w14:textId="77777777" w:rsidTr="00AC617E">
        <w:trPr>
          <w:trHeight w:val="135"/>
        </w:trPr>
        <w:tc>
          <w:tcPr>
            <w:tcW w:w="2570" w:type="dxa"/>
            <w:tcBorders>
              <w:top w:val="single" w:sz="4" w:space="0" w:color="000000"/>
              <w:left w:val="single" w:sz="4" w:space="0" w:color="000000"/>
              <w:bottom w:val="single" w:sz="4" w:space="0" w:color="000000"/>
            </w:tcBorders>
          </w:tcPr>
          <w:p w14:paraId="1E0ACEB9" w14:textId="77777777" w:rsidR="00916881" w:rsidRPr="004833C5" w:rsidRDefault="00916881" w:rsidP="004833C5">
            <w:pPr>
              <w:pStyle w:val="TableBody"/>
              <w:rPr>
                <w:b/>
                <w:bCs/>
              </w:rPr>
            </w:pPr>
            <w:r w:rsidRPr="004833C5">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1FA95E69" w14:textId="77777777" w:rsidR="00916881" w:rsidRDefault="00916881" w:rsidP="004833C5">
            <w:pPr>
              <w:pStyle w:val="TableBody"/>
            </w:pPr>
            <w:r>
              <w:rPr>
                <w:b/>
              </w:rPr>
              <w:t xml:space="preserve">Daily and Monthly only – </w:t>
            </w:r>
            <w:r>
              <w:t>Unique alphanumeric identification of the Cashpoint</w:t>
            </w:r>
          </w:p>
        </w:tc>
      </w:tr>
      <w:tr w:rsidR="00916881" w14:paraId="5FC5E866" w14:textId="77777777" w:rsidTr="00AC617E">
        <w:trPr>
          <w:trHeight w:val="135"/>
        </w:trPr>
        <w:tc>
          <w:tcPr>
            <w:tcW w:w="2570" w:type="dxa"/>
            <w:tcBorders>
              <w:top w:val="single" w:sz="4" w:space="0" w:color="000000"/>
              <w:left w:val="single" w:sz="4" w:space="0" w:color="000000"/>
              <w:bottom w:val="single" w:sz="4" w:space="0" w:color="000000"/>
            </w:tcBorders>
          </w:tcPr>
          <w:p w14:paraId="354B26D3" w14:textId="77777777" w:rsidR="00916881" w:rsidRPr="004833C5" w:rsidRDefault="00916881" w:rsidP="004833C5">
            <w:pPr>
              <w:pStyle w:val="TableBody"/>
              <w:rPr>
                <w:b/>
                <w:bCs/>
              </w:rPr>
            </w:pPr>
            <w:r w:rsidRPr="004833C5">
              <w:rPr>
                <w:b/>
                <w:bCs/>
              </w:rPr>
              <w:lastRenderedPageBreak/>
              <w:t>Delivery Date</w:t>
            </w:r>
          </w:p>
        </w:tc>
        <w:tc>
          <w:tcPr>
            <w:tcW w:w="5500" w:type="dxa"/>
            <w:tcBorders>
              <w:top w:val="single" w:sz="4" w:space="0" w:color="000000"/>
              <w:left w:val="single" w:sz="4" w:space="0" w:color="000000"/>
              <w:bottom w:val="single" w:sz="4" w:space="0" w:color="000000"/>
              <w:right w:val="single" w:sz="4" w:space="0" w:color="000000"/>
            </w:tcBorders>
          </w:tcPr>
          <w:p w14:paraId="1F1D2C0B" w14:textId="77777777" w:rsidR="00916881" w:rsidRDefault="00916881" w:rsidP="004833C5">
            <w:pPr>
              <w:pStyle w:val="TableBody"/>
            </w:pPr>
            <w:r>
              <w:rPr>
                <w:b/>
              </w:rPr>
              <w:t xml:space="preserve">Daily – </w:t>
            </w:r>
            <w:r>
              <w:t>The date the delivery occurred</w:t>
            </w:r>
          </w:p>
          <w:p w14:paraId="3D2F6F19" w14:textId="77777777" w:rsidR="00916881" w:rsidRDefault="00916881" w:rsidP="004833C5">
            <w:pPr>
              <w:pStyle w:val="TableBody"/>
            </w:pPr>
            <w:r>
              <w:rPr>
                <w:b/>
              </w:rPr>
              <w:t xml:space="preserve">Monthly – </w:t>
            </w:r>
            <w:r>
              <w:t>The month and year that is being summarized</w:t>
            </w:r>
          </w:p>
        </w:tc>
      </w:tr>
      <w:tr w:rsidR="00916881" w14:paraId="3DDC7DAE" w14:textId="77777777" w:rsidTr="00AC617E">
        <w:trPr>
          <w:trHeight w:val="135"/>
        </w:trPr>
        <w:tc>
          <w:tcPr>
            <w:tcW w:w="2570" w:type="dxa"/>
            <w:tcBorders>
              <w:top w:val="single" w:sz="4" w:space="0" w:color="000000"/>
              <w:left w:val="single" w:sz="4" w:space="0" w:color="000000"/>
              <w:bottom w:val="single" w:sz="4" w:space="0" w:color="000000"/>
            </w:tcBorders>
          </w:tcPr>
          <w:p w14:paraId="4671747C" w14:textId="77777777" w:rsidR="00916881" w:rsidRPr="004833C5" w:rsidRDefault="00916881" w:rsidP="004833C5">
            <w:pPr>
              <w:pStyle w:val="TableBody"/>
              <w:rPr>
                <w:b/>
                <w:bCs/>
              </w:rPr>
            </w:pPr>
            <w:r w:rsidRPr="004833C5">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98E9450" w14:textId="77777777" w:rsidR="00916881" w:rsidRDefault="00916881" w:rsidP="004833C5">
            <w:pPr>
              <w:pStyle w:val="TableBody"/>
            </w:pPr>
            <w:r>
              <w:t>Currency delivered</w:t>
            </w:r>
          </w:p>
        </w:tc>
      </w:tr>
      <w:tr w:rsidR="00916881" w14:paraId="5EA38B08" w14:textId="77777777" w:rsidTr="00AC617E">
        <w:trPr>
          <w:trHeight w:val="135"/>
        </w:trPr>
        <w:tc>
          <w:tcPr>
            <w:tcW w:w="2570" w:type="dxa"/>
            <w:tcBorders>
              <w:top w:val="single" w:sz="4" w:space="0" w:color="000000"/>
              <w:left w:val="single" w:sz="4" w:space="0" w:color="000000"/>
              <w:bottom w:val="single" w:sz="4" w:space="0" w:color="000000"/>
            </w:tcBorders>
          </w:tcPr>
          <w:p w14:paraId="4ECE5407" w14:textId="77777777" w:rsidR="00916881" w:rsidRPr="004833C5" w:rsidRDefault="00916881" w:rsidP="004833C5">
            <w:pPr>
              <w:pStyle w:val="TableBody"/>
              <w:rPr>
                <w:b/>
                <w:bCs/>
              </w:rPr>
            </w:pPr>
            <w:r w:rsidRPr="004833C5">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5C7A65E3" w14:textId="77777777" w:rsidR="00916881" w:rsidRDefault="00916881" w:rsidP="004833C5">
            <w:pPr>
              <w:pStyle w:val="TableBody"/>
            </w:pPr>
            <w:r>
              <w:rPr>
                <w:b/>
              </w:rPr>
              <w:t xml:space="preserve">Daily only – </w:t>
            </w:r>
            <w:r>
              <w:t>Opening balance of the Cashpoint on the delivery date.</w:t>
            </w:r>
          </w:p>
        </w:tc>
      </w:tr>
      <w:tr w:rsidR="00916881" w14:paraId="00A01C92" w14:textId="77777777" w:rsidTr="00AC617E">
        <w:trPr>
          <w:trHeight w:val="135"/>
        </w:trPr>
        <w:tc>
          <w:tcPr>
            <w:tcW w:w="2570" w:type="dxa"/>
            <w:tcBorders>
              <w:top w:val="single" w:sz="4" w:space="0" w:color="000000"/>
              <w:left w:val="single" w:sz="4" w:space="0" w:color="000000"/>
              <w:bottom w:val="single" w:sz="4" w:space="0" w:color="000000"/>
            </w:tcBorders>
          </w:tcPr>
          <w:p w14:paraId="43199C61" w14:textId="77777777" w:rsidR="00916881" w:rsidRPr="004833C5" w:rsidRDefault="00916881" w:rsidP="004833C5">
            <w:pPr>
              <w:pStyle w:val="TableBody"/>
              <w:rPr>
                <w:b/>
                <w:bCs/>
              </w:rPr>
            </w:pPr>
            <w:r w:rsidRPr="004833C5">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48911359" w14:textId="77777777" w:rsidR="00916881" w:rsidRDefault="00916881" w:rsidP="004833C5">
            <w:pPr>
              <w:pStyle w:val="TableBody"/>
            </w:pPr>
            <w:r>
              <w:rPr>
                <w:b/>
              </w:rPr>
              <w:t xml:space="preserve">Daily only – </w:t>
            </w:r>
            <w:r>
              <w:t>The pre-withdrawal amount reported in the history of the Cashpoint</w:t>
            </w:r>
          </w:p>
        </w:tc>
      </w:tr>
      <w:tr w:rsidR="00916881" w14:paraId="6A790838" w14:textId="77777777" w:rsidTr="00AC617E">
        <w:trPr>
          <w:trHeight w:val="135"/>
        </w:trPr>
        <w:tc>
          <w:tcPr>
            <w:tcW w:w="2570" w:type="dxa"/>
            <w:tcBorders>
              <w:top w:val="single" w:sz="4" w:space="0" w:color="000000"/>
              <w:left w:val="single" w:sz="4" w:space="0" w:color="000000"/>
              <w:bottom w:val="single" w:sz="4" w:space="0" w:color="000000"/>
            </w:tcBorders>
          </w:tcPr>
          <w:p w14:paraId="1974BB59" w14:textId="77777777" w:rsidR="00916881" w:rsidRPr="00AC617E" w:rsidRDefault="00916881" w:rsidP="00AC617E">
            <w:pPr>
              <w:pStyle w:val="TableBody"/>
              <w:rPr>
                <w:b/>
                <w:bCs/>
              </w:rPr>
            </w:pPr>
            <w:r w:rsidRPr="00AC617E">
              <w:rPr>
                <w:b/>
                <w:bCs/>
              </w:rPr>
              <w:t>Deliveries</w:t>
            </w:r>
          </w:p>
        </w:tc>
        <w:tc>
          <w:tcPr>
            <w:tcW w:w="5500" w:type="dxa"/>
            <w:tcBorders>
              <w:top w:val="single" w:sz="4" w:space="0" w:color="000000"/>
              <w:left w:val="single" w:sz="4" w:space="0" w:color="000000"/>
              <w:bottom w:val="single" w:sz="4" w:space="0" w:color="000000"/>
              <w:right w:val="single" w:sz="4" w:space="0" w:color="000000"/>
            </w:tcBorders>
          </w:tcPr>
          <w:p w14:paraId="2E44028D" w14:textId="77777777" w:rsidR="00916881" w:rsidRDefault="00916881" w:rsidP="004833C5">
            <w:pPr>
              <w:pStyle w:val="TableBody"/>
            </w:pPr>
            <w:r>
              <w:rPr>
                <w:b/>
              </w:rPr>
              <w:t>Daily –</w:t>
            </w:r>
            <w:r>
              <w:t>The delivery amounts reported in the history of the Cashpoint</w:t>
            </w:r>
          </w:p>
          <w:p w14:paraId="0222A990" w14:textId="05B9B898" w:rsidR="00916881" w:rsidRDefault="00916881" w:rsidP="004833C5">
            <w:pPr>
              <w:pStyle w:val="TableBody"/>
            </w:pPr>
            <w:r>
              <w:rPr>
                <w:b/>
              </w:rPr>
              <w:t xml:space="preserve">Monthly – </w:t>
            </w:r>
            <w:r>
              <w:t>Summary of the deliveries that occurred for Cashpoint during the month</w:t>
            </w:r>
          </w:p>
          <w:p w14:paraId="06CFBC57" w14:textId="77777777" w:rsidR="00916881" w:rsidRDefault="00916881" w:rsidP="004833C5">
            <w:pPr>
              <w:pStyle w:val="TableBody"/>
            </w:pPr>
            <w:r>
              <w:rPr>
                <w:b/>
              </w:rPr>
              <w:t xml:space="preserve">Summary – </w:t>
            </w:r>
            <w:r>
              <w:t>Average Delivery amount based on the total amount of deliveries / the total number of deliveries</w:t>
            </w:r>
          </w:p>
        </w:tc>
      </w:tr>
      <w:tr w:rsidR="00916881" w14:paraId="3CACC1DC" w14:textId="77777777" w:rsidTr="00AC617E">
        <w:trPr>
          <w:trHeight w:val="135"/>
        </w:trPr>
        <w:tc>
          <w:tcPr>
            <w:tcW w:w="2570" w:type="dxa"/>
            <w:tcBorders>
              <w:top w:val="single" w:sz="4" w:space="0" w:color="000000"/>
              <w:left w:val="single" w:sz="4" w:space="0" w:color="000000"/>
              <w:bottom w:val="single" w:sz="4" w:space="0" w:color="000000"/>
            </w:tcBorders>
          </w:tcPr>
          <w:p w14:paraId="403D44C8" w14:textId="77777777" w:rsidR="00916881" w:rsidRPr="00AC617E" w:rsidRDefault="00916881" w:rsidP="00AC617E">
            <w:pPr>
              <w:pStyle w:val="TableBody"/>
              <w:rPr>
                <w:b/>
                <w:bCs/>
              </w:rPr>
            </w:pPr>
            <w:r w:rsidRPr="00AC617E">
              <w:rPr>
                <w:b/>
                <w:bCs/>
              </w:rPr>
              <w:t>Deliveries/Available</w:t>
            </w:r>
          </w:p>
        </w:tc>
        <w:tc>
          <w:tcPr>
            <w:tcW w:w="5500" w:type="dxa"/>
            <w:tcBorders>
              <w:top w:val="single" w:sz="4" w:space="0" w:color="000000"/>
              <w:left w:val="single" w:sz="4" w:space="0" w:color="000000"/>
              <w:bottom w:val="single" w:sz="4" w:space="0" w:color="000000"/>
              <w:right w:val="single" w:sz="4" w:space="0" w:color="000000"/>
            </w:tcBorders>
          </w:tcPr>
          <w:p w14:paraId="098489F2" w14:textId="77777777" w:rsidR="00916881" w:rsidRDefault="00916881" w:rsidP="004833C5">
            <w:pPr>
              <w:pStyle w:val="TableBody"/>
            </w:pPr>
            <w:r>
              <w:rPr>
                <w:b/>
              </w:rPr>
              <w:t xml:space="preserve">Summary only – </w:t>
            </w:r>
            <w:r>
              <w:t>The total amount of deliveries for all Cashpoints and dates selected.</w:t>
            </w:r>
          </w:p>
        </w:tc>
      </w:tr>
      <w:tr w:rsidR="00916881" w14:paraId="2B83C25A" w14:textId="77777777" w:rsidTr="00AC617E">
        <w:trPr>
          <w:trHeight w:val="135"/>
        </w:trPr>
        <w:tc>
          <w:tcPr>
            <w:tcW w:w="2570" w:type="dxa"/>
            <w:tcBorders>
              <w:top w:val="single" w:sz="4" w:space="0" w:color="000000"/>
              <w:left w:val="single" w:sz="4" w:space="0" w:color="000000"/>
              <w:bottom w:val="single" w:sz="4" w:space="0" w:color="000000"/>
            </w:tcBorders>
          </w:tcPr>
          <w:p w14:paraId="4A95F08F" w14:textId="77777777" w:rsidR="00916881" w:rsidRPr="00AC617E" w:rsidRDefault="00916881" w:rsidP="00AC617E">
            <w:pPr>
              <w:pStyle w:val="TableBody"/>
              <w:rPr>
                <w:b/>
                <w:bCs/>
              </w:rPr>
            </w:pPr>
            <w:r w:rsidRPr="00AC617E">
              <w:rPr>
                <w:b/>
                <w:bCs/>
              </w:rPr>
              <w:t>Residual Amount</w:t>
            </w:r>
          </w:p>
        </w:tc>
        <w:tc>
          <w:tcPr>
            <w:tcW w:w="5500" w:type="dxa"/>
            <w:tcBorders>
              <w:top w:val="single" w:sz="4" w:space="0" w:color="000000"/>
              <w:left w:val="single" w:sz="4" w:space="0" w:color="000000"/>
              <w:bottom w:val="single" w:sz="4" w:space="0" w:color="000000"/>
              <w:right w:val="single" w:sz="4" w:space="0" w:color="000000"/>
            </w:tcBorders>
          </w:tcPr>
          <w:p w14:paraId="753A7D68" w14:textId="77777777" w:rsidR="00916881" w:rsidRDefault="00916881" w:rsidP="004833C5">
            <w:pPr>
              <w:pStyle w:val="TableBody"/>
            </w:pPr>
            <w:r>
              <w:rPr>
                <w:b/>
              </w:rPr>
              <w:t xml:space="preserve">Daily – </w:t>
            </w: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5FE9E85B" w14:textId="77777777" w:rsidR="00916881" w:rsidRDefault="00916881" w:rsidP="004833C5">
            <w:pPr>
              <w:pStyle w:val="TableBody"/>
            </w:pPr>
            <w:r>
              <w:rPr>
                <w:b/>
              </w:rPr>
              <w:t xml:space="preserve">Monthly – </w:t>
            </w:r>
            <w:r>
              <w:t>A monthly summary of the daily residual amounts.</w:t>
            </w:r>
          </w:p>
        </w:tc>
      </w:tr>
      <w:tr w:rsidR="00916881" w14:paraId="43031D46" w14:textId="77777777" w:rsidTr="00AC617E">
        <w:trPr>
          <w:trHeight w:val="135"/>
        </w:trPr>
        <w:tc>
          <w:tcPr>
            <w:tcW w:w="2570" w:type="dxa"/>
            <w:tcBorders>
              <w:top w:val="single" w:sz="4" w:space="0" w:color="000000"/>
              <w:left w:val="single" w:sz="4" w:space="0" w:color="000000"/>
              <w:bottom w:val="single" w:sz="4" w:space="0" w:color="000000"/>
            </w:tcBorders>
          </w:tcPr>
          <w:p w14:paraId="78C3C19F" w14:textId="77777777" w:rsidR="00916881" w:rsidRPr="00AC617E" w:rsidRDefault="00916881" w:rsidP="00AC617E">
            <w:pPr>
              <w:pStyle w:val="TableBody"/>
              <w:rPr>
                <w:b/>
                <w:bCs/>
              </w:rPr>
            </w:pPr>
            <w:r w:rsidRPr="00AC617E">
              <w:rPr>
                <w:b/>
                <w:bCs/>
              </w:rPr>
              <w:t>Average Residual Amount</w:t>
            </w:r>
          </w:p>
        </w:tc>
        <w:tc>
          <w:tcPr>
            <w:tcW w:w="5500" w:type="dxa"/>
            <w:tcBorders>
              <w:top w:val="single" w:sz="4" w:space="0" w:color="000000"/>
              <w:left w:val="single" w:sz="4" w:space="0" w:color="000000"/>
              <w:bottom w:val="single" w:sz="4" w:space="0" w:color="000000"/>
              <w:right w:val="single" w:sz="4" w:space="0" w:color="000000"/>
            </w:tcBorders>
          </w:tcPr>
          <w:p w14:paraId="08E7E32E" w14:textId="77777777" w:rsidR="00916881" w:rsidRDefault="00916881" w:rsidP="004833C5">
            <w:pPr>
              <w:pStyle w:val="TableBody"/>
            </w:pPr>
            <w:r>
              <w:rPr>
                <w:b/>
              </w:rPr>
              <w:t xml:space="preserve">Summary only – </w:t>
            </w:r>
            <w:r>
              <w:t>The average residual amount for the Cashpoints and dates selected.</w:t>
            </w:r>
          </w:p>
        </w:tc>
      </w:tr>
      <w:tr w:rsidR="00916881" w14:paraId="39B4EDA9" w14:textId="77777777" w:rsidTr="00AC617E">
        <w:trPr>
          <w:trHeight w:val="135"/>
        </w:trPr>
        <w:tc>
          <w:tcPr>
            <w:tcW w:w="2570" w:type="dxa"/>
            <w:tcBorders>
              <w:top w:val="single" w:sz="4" w:space="0" w:color="000000"/>
              <w:left w:val="single" w:sz="4" w:space="0" w:color="000000"/>
              <w:bottom w:val="single" w:sz="4" w:space="0" w:color="000000"/>
            </w:tcBorders>
          </w:tcPr>
          <w:p w14:paraId="6986DDCB" w14:textId="77777777" w:rsidR="00916881" w:rsidRPr="00AC617E" w:rsidRDefault="00916881" w:rsidP="00AC617E">
            <w:pPr>
              <w:pStyle w:val="TableBody"/>
              <w:rPr>
                <w:b/>
                <w:bCs/>
              </w:rPr>
            </w:pPr>
            <w:r w:rsidRPr="00AC617E">
              <w:rPr>
                <w:b/>
                <w:bCs/>
              </w:rPr>
              <w:t>Highest Residual Amount</w:t>
            </w:r>
          </w:p>
        </w:tc>
        <w:tc>
          <w:tcPr>
            <w:tcW w:w="5500" w:type="dxa"/>
            <w:tcBorders>
              <w:top w:val="single" w:sz="4" w:space="0" w:color="000000"/>
              <w:left w:val="single" w:sz="4" w:space="0" w:color="000000"/>
              <w:bottom w:val="single" w:sz="4" w:space="0" w:color="000000"/>
              <w:right w:val="single" w:sz="4" w:space="0" w:color="000000"/>
            </w:tcBorders>
          </w:tcPr>
          <w:p w14:paraId="75F7AD01" w14:textId="77777777" w:rsidR="00916881" w:rsidRDefault="00916881" w:rsidP="004833C5">
            <w:pPr>
              <w:pStyle w:val="TableBody"/>
            </w:pPr>
            <w:r>
              <w:rPr>
                <w:b/>
              </w:rPr>
              <w:t xml:space="preserve">Summary only – </w:t>
            </w:r>
            <w:r>
              <w:t>The highest residual amount for all the Cashpoints and dates selected</w:t>
            </w:r>
          </w:p>
        </w:tc>
      </w:tr>
      <w:tr w:rsidR="00916881" w14:paraId="3AA3A11F" w14:textId="77777777" w:rsidTr="00AC617E">
        <w:trPr>
          <w:trHeight w:val="135"/>
        </w:trPr>
        <w:tc>
          <w:tcPr>
            <w:tcW w:w="2570" w:type="dxa"/>
            <w:tcBorders>
              <w:top w:val="single" w:sz="4" w:space="0" w:color="000000"/>
              <w:left w:val="single" w:sz="4" w:space="0" w:color="000000"/>
              <w:bottom w:val="single" w:sz="4" w:space="0" w:color="000000"/>
            </w:tcBorders>
          </w:tcPr>
          <w:p w14:paraId="6D0E2E41" w14:textId="77777777" w:rsidR="00916881" w:rsidRPr="00AC617E" w:rsidRDefault="00916881" w:rsidP="00AC617E">
            <w:pPr>
              <w:pStyle w:val="TableBody"/>
              <w:rPr>
                <w:b/>
                <w:bCs/>
              </w:rPr>
            </w:pPr>
            <w:r w:rsidRPr="00AC617E">
              <w:rPr>
                <w:b/>
                <w:bCs/>
              </w:rPr>
              <w:t>Lowest Residual Amount</w:t>
            </w:r>
          </w:p>
        </w:tc>
        <w:tc>
          <w:tcPr>
            <w:tcW w:w="5500" w:type="dxa"/>
            <w:tcBorders>
              <w:top w:val="single" w:sz="4" w:space="0" w:color="000000"/>
              <w:left w:val="single" w:sz="4" w:space="0" w:color="000000"/>
              <w:bottom w:val="single" w:sz="4" w:space="0" w:color="000000"/>
              <w:right w:val="single" w:sz="4" w:space="0" w:color="000000"/>
            </w:tcBorders>
          </w:tcPr>
          <w:p w14:paraId="541166DA" w14:textId="77777777" w:rsidR="00916881" w:rsidRDefault="00916881" w:rsidP="004833C5">
            <w:pPr>
              <w:pStyle w:val="TableBody"/>
            </w:pPr>
            <w:r>
              <w:rPr>
                <w:b/>
              </w:rPr>
              <w:t xml:space="preserve">Summary only – </w:t>
            </w:r>
            <w:r>
              <w:t>The lowest residual amount for all the Cashpoints and dates selected</w:t>
            </w:r>
          </w:p>
        </w:tc>
      </w:tr>
      <w:tr w:rsidR="00916881" w14:paraId="2AFCE123" w14:textId="77777777" w:rsidTr="00AC617E">
        <w:trPr>
          <w:trHeight w:val="135"/>
        </w:trPr>
        <w:tc>
          <w:tcPr>
            <w:tcW w:w="2570" w:type="dxa"/>
            <w:tcBorders>
              <w:top w:val="single" w:sz="4" w:space="0" w:color="000000"/>
              <w:left w:val="single" w:sz="4" w:space="0" w:color="000000"/>
              <w:bottom w:val="single" w:sz="4" w:space="0" w:color="000000"/>
            </w:tcBorders>
          </w:tcPr>
          <w:p w14:paraId="3268F9A1" w14:textId="77777777" w:rsidR="00916881" w:rsidRPr="00AC617E" w:rsidRDefault="00916881" w:rsidP="00AC617E">
            <w:pPr>
              <w:pStyle w:val="TableBody"/>
              <w:rPr>
                <w:b/>
                <w:bCs/>
              </w:rPr>
            </w:pPr>
            <w:r w:rsidRPr="00AC617E">
              <w:rPr>
                <w:b/>
                <w:bCs/>
              </w:rPr>
              <w:t>Cash Available</w:t>
            </w:r>
          </w:p>
        </w:tc>
        <w:tc>
          <w:tcPr>
            <w:tcW w:w="5500" w:type="dxa"/>
            <w:tcBorders>
              <w:top w:val="single" w:sz="4" w:space="0" w:color="000000"/>
              <w:left w:val="single" w:sz="4" w:space="0" w:color="000000"/>
              <w:bottom w:val="single" w:sz="4" w:space="0" w:color="000000"/>
              <w:right w:val="single" w:sz="4" w:space="0" w:color="000000"/>
            </w:tcBorders>
          </w:tcPr>
          <w:p w14:paraId="003D6764" w14:textId="77777777" w:rsidR="00916881" w:rsidRDefault="00916881" w:rsidP="004833C5">
            <w:pPr>
              <w:pStyle w:val="TableBody"/>
            </w:pPr>
            <w:r>
              <w:rPr>
                <w:b/>
              </w:rPr>
              <w:t xml:space="preserve">Daily – </w:t>
            </w:r>
            <w:r>
              <w:t>The Cash that is available for withdrawal after the current day’s Delivery. This amount can be thought of as the amount of cash at the beginning of the cycle and the Utilized Percentage will be a percentage of this amount.</w:t>
            </w:r>
          </w:p>
          <w:p w14:paraId="6BC6216A" w14:textId="45CF0B58" w:rsidR="00916881" w:rsidRDefault="00916881" w:rsidP="00AC617E">
            <w:pPr>
              <w:pStyle w:val="TableBody"/>
            </w:pPr>
            <w:r>
              <w:rPr>
                <w:b/>
              </w:rPr>
              <w:t xml:space="preserve">Monthly – </w:t>
            </w:r>
            <w:r>
              <w:t>A summary of the daily Cash Available summarized by month and Cashpoint for the period and Cashpoints selected for the report</w:t>
            </w:r>
          </w:p>
        </w:tc>
      </w:tr>
      <w:tr w:rsidR="00916881" w14:paraId="0E503E55" w14:textId="77777777" w:rsidTr="00AC617E">
        <w:trPr>
          <w:trHeight w:val="135"/>
        </w:trPr>
        <w:tc>
          <w:tcPr>
            <w:tcW w:w="2570" w:type="dxa"/>
            <w:tcBorders>
              <w:top w:val="single" w:sz="4" w:space="0" w:color="000000"/>
              <w:left w:val="single" w:sz="4" w:space="0" w:color="000000"/>
              <w:bottom w:val="single" w:sz="4" w:space="0" w:color="000000"/>
            </w:tcBorders>
          </w:tcPr>
          <w:p w14:paraId="4255B87B" w14:textId="77777777" w:rsidR="00916881" w:rsidRPr="00AC617E" w:rsidRDefault="00916881" w:rsidP="00AC617E">
            <w:pPr>
              <w:pStyle w:val="TableBody"/>
              <w:rPr>
                <w:b/>
                <w:bCs/>
              </w:rPr>
            </w:pPr>
            <w:r w:rsidRPr="00AC617E">
              <w:rPr>
                <w:b/>
                <w:bCs/>
              </w:rPr>
              <w:t>Utilized Amount</w:t>
            </w:r>
          </w:p>
        </w:tc>
        <w:tc>
          <w:tcPr>
            <w:tcW w:w="5500" w:type="dxa"/>
            <w:tcBorders>
              <w:top w:val="single" w:sz="4" w:space="0" w:color="000000"/>
              <w:left w:val="single" w:sz="4" w:space="0" w:color="000000"/>
              <w:bottom w:val="single" w:sz="4" w:space="0" w:color="000000"/>
              <w:right w:val="single" w:sz="4" w:space="0" w:color="000000"/>
            </w:tcBorders>
          </w:tcPr>
          <w:p w14:paraId="6D932C6F" w14:textId="36CC5E12" w:rsidR="00916881" w:rsidRDefault="00916881" w:rsidP="004833C5">
            <w:pPr>
              <w:pStyle w:val="TableBody"/>
            </w:pPr>
            <w:del w:id="4054" w:author="Moses, Robbie" w:date="2023-03-02T02:07:00Z">
              <w:r w:rsidDel="007F763D">
                <w:delText xml:space="preserve"> </w:delText>
              </w:r>
            </w:del>
            <w:r>
              <w:rPr>
                <w:b/>
              </w:rPr>
              <w:t xml:space="preserve">Daily – </w:t>
            </w:r>
            <w:r>
              <w:t xml:space="preserve">This is the amount of cash that was used from the CDD to the NDD. Think of this number as the amount of cash that was withdrawn between deliveries. </w:t>
            </w:r>
            <w:r>
              <w:lastRenderedPageBreak/>
              <w:t>Therefore, the amount should be the remainder of the withdrawals on the CDD plus the withdrawals up until the next delivery occurs.</w:t>
            </w:r>
          </w:p>
          <w:p w14:paraId="421C91CA" w14:textId="77777777" w:rsidR="00916881" w:rsidRDefault="00916881" w:rsidP="004833C5">
            <w:pPr>
              <w:pStyle w:val="TableBody"/>
            </w:pPr>
            <w:r>
              <w:rPr>
                <w:b/>
              </w:rPr>
              <w:t xml:space="preserve">Monthly – </w:t>
            </w:r>
            <w:r>
              <w:t>A summary of the daily Utilized amount summarized by month and Cashpoint for the period and Cashpoints selected for the report</w:t>
            </w:r>
          </w:p>
          <w:p w14:paraId="5D11C8C6" w14:textId="77777777" w:rsidR="00916881" w:rsidRDefault="00916881" w:rsidP="004833C5">
            <w:pPr>
              <w:pStyle w:val="TableBody"/>
            </w:pPr>
            <w:r>
              <w:rPr>
                <w:b/>
              </w:rPr>
              <w:t xml:space="preserve">Summary – </w:t>
            </w:r>
            <w:r>
              <w:t>A summary of the daily Utilized amount summarized for all Cashpoint sand dates selected for the report</w:t>
            </w:r>
          </w:p>
        </w:tc>
      </w:tr>
      <w:tr w:rsidR="00916881" w14:paraId="0FC04543" w14:textId="77777777" w:rsidTr="00AC617E">
        <w:trPr>
          <w:trHeight w:val="135"/>
        </w:trPr>
        <w:tc>
          <w:tcPr>
            <w:tcW w:w="2570" w:type="dxa"/>
            <w:tcBorders>
              <w:top w:val="single" w:sz="4" w:space="0" w:color="000000"/>
              <w:left w:val="single" w:sz="4" w:space="0" w:color="000000"/>
              <w:bottom w:val="single" w:sz="4" w:space="0" w:color="000000"/>
            </w:tcBorders>
          </w:tcPr>
          <w:p w14:paraId="3773F3A8" w14:textId="77777777" w:rsidR="00916881" w:rsidRPr="00AC617E" w:rsidRDefault="00916881" w:rsidP="00AC617E">
            <w:pPr>
              <w:pStyle w:val="TableBody"/>
              <w:rPr>
                <w:b/>
                <w:bCs/>
              </w:rPr>
            </w:pPr>
            <w:r w:rsidRPr="00AC617E">
              <w:rPr>
                <w:b/>
                <w:bCs/>
              </w:rPr>
              <w:lastRenderedPageBreak/>
              <w:t>Utilized %</w:t>
            </w:r>
          </w:p>
        </w:tc>
        <w:tc>
          <w:tcPr>
            <w:tcW w:w="5500" w:type="dxa"/>
            <w:tcBorders>
              <w:top w:val="single" w:sz="4" w:space="0" w:color="000000"/>
              <w:left w:val="single" w:sz="4" w:space="0" w:color="000000"/>
              <w:bottom w:val="single" w:sz="4" w:space="0" w:color="000000"/>
              <w:right w:val="single" w:sz="4" w:space="0" w:color="000000"/>
            </w:tcBorders>
          </w:tcPr>
          <w:p w14:paraId="76575762" w14:textId="1D6338C3" w:rsidR="00916881" w:rsidRDefault="00916881" w:rsidP="004833C5">
            <w:pPr>
              <w:pStyle w:val="TableBody"/>
            </w:pPr>
            <w:r>
              <w:t xml:space="preserve">The percentage of utilization </w:t>
            </w:r>
            <w:r w:rsidR="006B4EF9">
              <w:t xml:space="preserve">indicates </w:t>
            </w:r>
            <w:r>
              <w:t xml:space="preserve">the difference between </w:t>
            </w:r>
            <w:r w:rsidR="006B4EF9">
              <w:t xml:space="preserve">the </w:t>
            </w:r>
            <w:r>
              <w:t xml:space="preserve">delivered/ Available Amount and </w:t>
            </w:r>
            <w:r w:rsidR="006B4EF9">
              <w:t xml:space="preserve">the </w:t>
            </w:r>
            <w:r>
              <w:t xml:space="preserve">Utilized Amount. </w:t>
            </w:r>
          </w:p>
        </w:tc>
      </w:tr>
      <w:tr w:rsidR="00916881" w14:paraId="03F851C7" w14:textId="77777777" w:rsidTr="00AC617E">
        <w:trPr>
          <w:trHeight w:val="135"/>
        </w:trPr>
        <w:tc>
          <w:tcPr>
            <w:tcW w:w="2570" w:type="dxa"/>
            <w:tcBorders>
              <w:top w:val="single" w:sz="4" w:space="0" w:color="000000"/>
              <w:left w:val="single" w:sz="4" w:space="0" w:color="000000"/>
              <w:bottom w:val="single" w:sz="4" w:space="0" w:color="000000"/>
            </w:tcBorders>
          </w:tcPr>
          <w:p w14:paraId="5E2DDC27" w14:textId="77777777" w:rsidR="00916881" w:rsidRPr="00AC617E" w:rsidRDefault="00A66A19" w:rsidP="00AC617E">
            <w:pPr>
              <w:pStyle w:val="TableBody"/>
              <w:rPr>
                <w:b/>
                <w:bCs/>
                <w:lang w:eastAsia="ar-SA"/>
              </w:rPr>
            </w:pPr>
            <w:r w:rsidRPr="00AC617E">
              <w:rPr>
                <w:b/>
                <w:bCs/>
                <w:noProof/>
              </w:rPr>
              <mc:AlternateContent>
                <mc:Choice Requires="wpg">
                  <w:drawing>
                    <wp:anchor distT="0" distB="0" distL="0" distR="0" simplePos="0" relativeHeight="251658249" behindDoc="0" locked="0" layoutInCell="1" allowOverlap="1" wp14:anchorId="681F84A1" wp14:editId="1C2FF17A">
                      <wp:simplePos x="0" y="0"/>
                      <wp:positionH relativeFrom="margin">
                        <wp:posOffset>114935</wp:posOffset>
                      </wp:positionH>
                      <wp:positionV relativeFrom="margin">
                        <wp:posOffset>260350</wp:posOffset>
                      </wp:positionV>
                      <wp:extent cx="496570" cy="504190"/>
                      <wp:effectExtent l="0" t="0" r="0" b="0"/>
                      <wp:wrapSquare wrapText="bothSides"/>
                      <wp:docPr id="726" name="Group 1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181" y="770"/>
                                <a:chExt cx="781" cy="793"/>
                              </a:xfrm>
                            </wpg:grpSpPr>
                            <wps:wsp>
                              <wps:cNvPr id="732" name="Rectangle 183"/>
                              <wps:cNvSpPr>
                                <a:spLocks noChangeArrowheads="1"/>
                              </wps:cNvSpPr>
                              <wps:spPr bwMode="auto">
                                <a:xfrm>
                                  <a:off x="181" y="77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0" name="Freeform 184"/>
                              <wps:cNvSpPr>
                                <a:spLocks noChangeArrowheads="1"/>
                              </wps:cNvSpPr>
                              <wps:spPr bwMode="auto">
                                <a:xfrm>
                                  <a:off x="181" y="770"/>
                                  <a:ext cx="714" cy="793"/>
                                </a:xfrm>
                                <a:custGeom>
                                  <a:avLst/>
                                  <a:gdLst>
                                    <a:gd name="T0" fmla="*/ 806 w 2149"/>
                                    <a:gd name="T1" fmla="*/ 1157 h 2385"/>
                                    <a:gd name="T2" fmla="*/ 828 w 2149"/>
                                    <a:gd name="T3" fmla="*/ 1030 h 2385"/>
                                    <a:gd name="T4" fmla="*/ 868 w 2149"/>
                                    <a:gd name="T5" fmla="*/ 909 h 2385"/>
                                    <a:gd name="T6" fmla="*/ 925 w 2149"/>
                                    <a:gd name="T7" fmla="*/ 798 h 2385"/>
                                    <a:gd name="T8" fmla="*/ 997 w 2149"/>
                                    <a:gd name="T9" fmla="*/ 697 h 2385"/>
                                    <a:gd name="T10" fmla="*/ 1083 w 2149"/>
                                    <a:gd name="T11" fmla="*/ 608 h 2385"/>
                                    <a:gd name="T12" fmla="*/ 1180 w 2149"/>
                                    <a:gd name="T13" fmla="*/ 531 h 2385"/>
                                    <a:gd name="T14" fmla="*/ 1288 w 2149"/>
                                    <a:gd name="T15" fmla="*/ 469 h 2385"/>
                                    <a:gd name="T16" fmla="*/ 1405 w 2149"/>
                                    <a:gd name="T17" fmla="*/ 424 h 2385"/>
                                    <a:gd name="T18" fmla="*/ 1529 w 2149"/>
                                    <a:gd name="T19" fmla="*/ 394 h 2385"/>
                                    <a:gd name="T20" fmla="*/ 1661 w 2149"/>
                                    <a:gd name="T21" fmla="*/ 384 h 2385"/>
                                    <a:gd name="T22" fmla="*/ 1762 w 2149"/>
                                    <a:gd name="T23" fmla="*/ 391 h 2385"/>
                                    <a:gd name="T24" fmla="*/ 1858 w 2149"/>
                                    <a:gd name="T25" fmla="*/ 408 h 2385"/>
                                    <a:gd name="T26" fmla="*/ 1952 w 2149"/>
                                    <a:gd name="T27" fmla="*/ 435 h 2385"/>
                                    <a:gd name="T28" fmla="*/ 2040 w 2149"/>
                                    <a:gd name="T29" fmla="*/ 472 h 2385"/>
                                    <a:gd name="T30" fmla="*/ 2123 w 2149"/>
                                    <a:gd name="T31" fmla="*/ 520 h 2385"/>
                                    <a:gd name="T32" fmla="*/ 2042 w 2149"/>
                                    <a:gd name="T33" fmla="*/ 1 h 2385"/>
                                    <a:gd name="T34" fmla="*/ 2019 w 2149"/>
                                    <a:gd name="T35" fmla="*/ 5 h 2385"/>
                                    <a:gd name="T36" fmla="*/ 1995 w 2149"/>
                                    <a:gd name="T37" fmla="*/ 10 h 2385"/>
                                    <a:gd name="T38" fmla="*/ 1824 w 2149"/>
                                    <a:gd name="T39" fmla="*/ 49 h 2385"/>
                                    <a:gd name="T40" fmla="*/ 1590 w 2149"/>
                                    <a:gd name="T41" fmla="*/ 122 h 2385"/>
                                    <a:gd name="T42" fmla="*/ 1365 w 2149"/>
                                    <a:gd name="T43" fmla="*/ 212 h 2385"/>
                                    <a:gd name="T44" fmla="*/ 1151 w 2149"/>
                                    <a:gd name="T45" fmla="*/ 320 h 2385"/>
                                    <a:gd name="T46" fmla="*/ 949 w 2149"/>
                                    <a:gd name="T47" fmla="*/ 443 h 2385"/>
                                    <a:gd name="T48" fmla="*/ 757 w 2149"/>
                                    <a:gd name="T49" fmla="*/ 581 h 2385"/>
                                    <a:gd name="T50" fmla="*/ 578 w 2149"/>
                                    <a:gd name="T51" fmla="*/ 732 h 2385"/>
                                    <a:gd name="T52" fmla="*/ 413 w 2149"/>
                                    <a:gd name="T53" fmla="*/ 897 h 2385"/>
                                    <a:gd name="T54" fmla="*/ 261 w 2149"/>
                                    <a:gd name="T55" fmla="*/ 1073 h 2385"/>
                                    <a:gd name="T56" fmla="*/ 123 w 2149"/>
                                    <a:gd name="T57" fmla="*/ 1261 h 2385"/>
                                    <a:gd name="T58" fmla="*/ 0 w 2149"/>
                                    <a:gd name="T59" fmla="*/ 1459 h 2385"/>
                                    <a:gd name="T60" fmla="*/ 1648 w 2149"/>
                                    <a:gd name="T61" fmla="*/ 2342 h 2385"/>
                                    <a:gd name="T62" fmla="*/ 1690 w 2149"/>
                                    <a:gd name="T63" fmla="*/ 2280 h 2385"/>
                                    <a:gd name="T64" fmla="*/ 1736 w 2149"/>
                                    <a:gd name="T65" fmla="*/ 2220 h 2385"/>
                                    <a:gd name="T66" fmla="*/ 1786 w 2149"/>
                                    <a:gd name="T67" fmla="*/ 2165 h 2385"/>
                                    <a:gd name="T68" fmla="*/ 1840 w 2149"/>
                                    <a:gd name="T69" fmla="*/ 2112 h 2385"/>
                                    <a:gd name="T70" fmla="*/ 1864 w 2149"/>
                                    <a:gd name="T71" fmla="*/ 2082 h 2385"/>
                                    <a:gd name="T72" fmla="*/ 1825 w 2149"/>
                                    <a:gd name="T73" fmla="*/ 2091 h 2385"/>
                                    <a:gd name="T74" fmla="*/ 1785 w 2149"/>
                                    <a:gd name="T75" fmla="*/ 2098 h 2385"/>
                                    <a:gd name="T76" fmla="*/ 1744 w 2149"/>
                                    <a:gd name="T77" fmla="*/ 2103 h 2385"/>
                                    <a:gd name="T78" fmla="*/ 1702 w 2149"/>
                                    <a:gd name="T79" fmla="*/ 2105 h 2385"/>
                                    <a:gd name="T80" fmla="*/ 1661 w 2149"/>
                                    <a:gd name="T81" fmla="*/ 2107 h 2385"/>
                                    <a:gd name="T82" fmla="*/ 1529 w 2149"/>
                                    <a:gd name="T83" fmla="*/ 2097 h 2385"/>
                                    <a:gd name="T84" fmla="*/ 1405 w 2149"/>
                                    <a:gd name="T85" fmla="*/ 2068 h 2385"/>
                                    <a:gd name="T86" fmla="*/ 1288 w 2149"/>
                                    <a:gd name="T87" fmla="*/ 2021 h 2385"/>
                                    <a:gd name="T88" fmla="*/ 1180 w 2149"/>
                                    <a:gd name="T89" fmla="*/ 1959 h 2385"/>
                                    <a:gd name="T90" fmla="*/ 1083 w 2149"/>
                                    <a:gd name="T91" fmla="*/ 1883 h 2385"/>
                                    <a:gd name="T92" fmla="*/ 997 w 2149"/>
                                    <a:gd name="T93" fmla="*/ 1793 h 2385"/>
                                    <a:gd name="T94" fmla="*/ 925 w 2149"/>
                                    <a:gd name="T95" fmla="*/ 1692 h 2385"/>
                                    <a:gd name="T96" fmla="*/ 868 w 2149"/>
                                    <a:gd name="T97" fmla="*/ 1581 h 2385"/>
                                    <a:gd name="T98" fmla="*/ 828 w 2149"/>
                                    <a:gd name="T99" fmla="*/ 1460 h 2385"/>
                                    <a:gd name="T100" fmla="*/ 806 w 2149"/>
                                    <a:gd name="T101" fmla="*/ 1333 h 23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757" name="Freeform 185"/>
                              <wps:cNvSpPr>
                                <a:spLocks noChangeArrowheads="1"/>
                              </wps:cNvSpPr>
                              <wps:spPr bwMode="auto">
                                <a:xfrm>
                                  <a:off x="504" y="954"/>
                                  <a:ext cx="458" cy="459"/>
                                </a:xfrm>
                                <a:custGeom>
                                  <a:avLst/>
                                  <a:gdLst>
                                    <a:gd name="T0" fmla="*/ 1120 w 1381"/>
                                    <a:gd name="T1" fmla="*/ 149 h 1382"/>
                                    <a:gd name="T2" fmla="*/ 1249 w 1381"/>
                                    <a:gd name="T3" fmla="*/ 284 h 1382"/>
                                    <a:gd name="T4" fmla="*/ 1338 w 1381"/>
                                    <a:gd name="T5" fmla="*/ 450 h 1382"/>
                                    <a:gd name="T6" fmla="*/ 1380 w 1381"/>
                                    <a:gd name="T7" fmla="*/ 640 h 1382"/>
                                    <a:gd name="T8" fmla="*/ 1349 w 1381"/>
                                    <a:gd name="T9" fmla="*/ 896 h 1382"/>
                                    <a:gd name="T10" fmla="*/ 1223 w 1381"/>
                                    <a:gd name="T11" fmla="*/ 1130 h 1382"/>
                                    <a:gd name="T12" fmla="*/ 1019 w 1381"/>
                                    <a:gd name="T13" fmla="*/ 1299 h 1382"/>
                                    <a:gd name="T14" fmla="*/ 761 w 1381"/>
                                    <a:gd name="T15" fmla="*/ 1378 h 1382"/>
                                    <a:gd name="T16" fmla="*/ 485 w 1381"/>
                                    <a:gd name="T17" fmla="*/ 1350 h 1382"/>
                                    <a:gd name="T18" fmla="*/ 251 w 1381"/>
                                    <a:gd name="T19" fmla="*/ 1223 h 1382"/>
                                    <a:gd name="T20" fmla="*/ 83 w 1381"/>
                                    <a:gd name="T21" fmla="*/ 1019 h 1382"/>
                                    <a:gd name="T22" fmla="*/ 4 w 1381"/>
                                    <a:gd name="T23" fmla="*/ 760 h 1382"/>
                                    <a:gd name="T24" fmla="*/ 15 w 1381"/>
                                    <a:gd name="T25" fmla="*/ 548 h 1382"/>
                                    <a:gd name="T26" fmla="*/ 76 w 1381"/>
                                    <a:gd name="T27" fmla="*/ 376 h 1382"/>
                                    <a:gd name="T28" fmla="*/ 178 w 1381"/>
                                    <a:gd name="T29" fmla="*/ 228 h 1382"/>
                                    <a:gd name="T30" fmla="*/ 313 w 1381"/>
                                    <a:gd name="T31" fmla="*/ 111 h 1382"/>
                                    <a:gd name="T32" fmla="*/ 570 w 1381"/>
                                    <a:gd name="T33" fmla="*/ 504 h 1382"/>
                                    <a:gd name="T34" fmla="*/ 529 w 1381"/>
                                    <a:gd name="T35" fmla="*/ 535 h 1382"/>
                                    <a:gd name="T36" fmla="*/ 487 w 1381"/>
                                    <a:gd name="T37" fmla="*/ 575 h 1382"/>
                                    <a:gd name="T38" fmla="*/ 430 w 1381"/>
                                    <a:gd name="T39" fmla="*/ 641 h 1382"/>
                                    <a:gd name="T40" fmla="*/ 425 w 1381"/>
                                    <a:gd name="T41" fmla="*/ 682 h 1382"/>
                                    <a:gd name="T42" fmla="*/ 466 w 1381"/>
                                    <a:gd name="T43" fmla="*/ 674 h 1382"/>
                                    <a:gd name="T44" fmla="*/ 543 w 1381"/>
                                    <a:gd name="T45" fmla="*/ 600 h 1382"/>
                                    <a:gd name="T46" fmla="*/ 605 w 1381"/>
                                    <a:gd name="T47" fmla="*/ 596 h 1382"/>
                                    <a:gd name="T48" fmla="*/ 503 w 1381"/>
                                    <a:gd name="T49" fmla="*/ 888 h 1382"/>
                                    <a:gd name="T50" fmla="*/ 460 w 1381"/>
                                    <a:gd name="T51" fmla="*/ 1007 h 1382"/>
                                    <a:gd name="T52" fmla="*/ 446 w 1381"/>
                                    <a:gd name="T53" fmla="*/ 1129 h 1382"/>
                                    <a:gd name="T54" fmla="*/ 485 w 1381"/>
                                    <a:gd name="T55" fmla="*/ 1183 h 1382"/>
                                    <a:gd name="T56" fmla="*/ 571 w 1381"/>
                                    <a:gd name="T57" fmla="*/ 1192 h 1382"/>
                                    <a:gd name="T58" fmla="*/ 692 w 1381"/>
                                    <a:gd name="T59" fmla="*/ 1147 h 1382"/>
                                    <a:gd name="T60" fmla="*/ 798 w 1381"/>
                                    <a:gd name="T61" fmla="*/ 1070 h 1382"/>
                                    <a:gd name="T62" fmla="*/ 868 w 1381"/>
                                    <a:gd name="T63" fmla="*/ 991 h 1382"/>
                                    <a:gd name="T64" fmla="*/ 884 w 1381"/>
                                    <a:gd name="T65" fmla="*/ 942 h 1382"/>
                                    <a:gd name="T66" fmla="*/ 856 w 1381"/>
                                    <a:gd name="T67" fmla="*/ 931 h 1382"/>
                                    <a:gd name="T68" fmla="*/ 784 w 1381"/>
                                    <a:gd name="T69" fmla="*/ 992 h 1382"/>
                                    <a:gd name="T70" fmla="*/ 715 w 1381"/>
                                    <a:gd name="T71" fmla="*/ 1020 h 1382"/>
                                    <a:gd name="T72" fmla="*/ 708 w 1381"/>
                                    <a:gd name="T73" fmla="*/ 979 h 1382"/>
                                    <a:gd name="T74" fmla="*/ 833 w 1381"/>
                                    <a:gd name="T75" fmla="*/ 642 h 1382"/>
                                    <a:gd name="T76" fmla="*/ 838 w 1381"/>
                                    <a:gd name="T77" fmla="*/ 486 h 1382"/>
                                    <a:gd name="T78" fmla="*/ 749 w 1381"/>
                                    <a:gd name="T79" fmla="*/ 445 h 1382"/>
                                    <a:gd name="T80" fmla="*/ 666 w 1381"/>
                                    <a:gd name="T81" fmla="*/ 458 h 1382"/>
                                    <a:gd name="T82" fmla="*/ 592 w 1381"/>
                                    <a:gd name="T83" fmla="*/ 491 h 1382"/>
                                    <a:gd name="T84" fmla="*/ 409 w 1381"/>
                                    <a:gd name="T85" fmla="*/ 59 h 1382"/>
                                    <a:gd name="T86" fmla="*/ 492 w 1381"/>
                                    <a:gd name="T87" fmla="*/ 28 h 1382"/>
                                    <a:gd name="T88" fmla="*/ 577 w 1381"/>
                                    <a:gd name="T89" fmla="*/ 8 h 1382"/>
                                    <a:gd name="T90" fmla="*/ 667 w 1381"/>
                                    <a:gd name="T91" fmla="*/ 0 h 1382"/>
                                    <a:gd name="T92" fmla="*/ 753 w 1381"/>
                                    <a:gd name="T93" fmla="*/ 2 h 1382"/>
                                    <a:gd name="T94" fmla="*/ 833 w 1381"/>
                                    <a:gd name="T95" fmla="*/ 15 h 1382"/>
                                    <a:gd name="T96" fmla="*/ 911 w 1381"/>
                                    <a:gd name="T97" fmla="*/ 35 h 1382"/>
                                    <a:gd name="T98" fmla="*/ 984 w 1381"/>
                                    <a:gd name="T99" fmla="*/ 65 h 1382"/>
                                    <a:gd name="T100" fmla="*/ 887 w 1381"/>
                                    <a:gd name="T101" fmla="*/ 163 h 1382"/>
                                    <a:gd name="T102" fmla="*/ 854 w 1381"/>
                                    <a:gd name="T103" fmla="*/ 154 h 1382"/>
                                    <a:gd name="T104" fmla="*/ 786 w 1381"/>
                                    <a:gd name="T105" fmla="*/ 162 h 1382"/>
                                    <a:gd name="T106" fmla="*/ 716 w 1381"/>
                                    <a:gd name="T107" fmla="*/ 231 h 1382"/>
                                    <a:gd name="T108" fmla="*/ 712 w 1381"/>
                                    <a:gd name="T109" fmla="*/ 325 h 1382"/>
                                    <a:gd name="T110" fmla="*/ 768 w 1381"/>
                                    <a:gd name="T111" fmla="*/ 381 h 1382"/>
                                    <a:gd name="T112" fmla="*/ 863 w 1381"/>
                                    <a:gd name="T113" fmla="*/ 378 h 1382"/>
                                    <a:gd name="T114" fmla="*/ 934 w 1381"/>
                                    <a:gd name="T115" fmla="*/ 312 h 1382"/>
                                    <a:gd name="T116" fmla="*/ 941 w 1381"/>
                                    <a:gd name="T117" fmla="*/ 233 h 1382"/>
                                    <a:gd name="T118" fmla="*/ 919 w 1381"/>
                                    <a:gd name="T119" fmla="*/ 188 h 13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8D608F" id="Group 182" o:spid="_x0000_s1026" style="position:absolute;margin-left:9.05pt;margin-top:20.5pt;width:39.1pt;height:39.7pt;z-index:251658249;mso-wrap-distance-left:0;mso-wrap-distance-right:0;mso-position-horizontal-relative:margin;mso-position-vertical-relative:margin" coordorigin="181,770"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">
                      <v:rect id="Rectangle 183" o:spid="_x0000_s1027" style="position:absolute;left:181;top:770;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" filled="f" stroked="f">
                        <v:stroke joinstyle="round"/>
                      </v:rect>
                      <v:shape id="Freeform 184" o:spid="_x0000_s1028" style="position:absolute;left:181;top:770;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268,385;275,342;288,302;307,265;331,232;360,202;392,177;428,156;467,141;508,131;552,128;585,130;617,136;649,145;678,157;705,173;678,0;671,2;663,3;606,16;528,41;454,70;382,106;315,147;252,193;192,243;137,298;87,357;41,419;0,485;548,779;561,758;577,738;593,720;611,702;619,692;606,695;593,698;579,699;565,700;552,701;508,697;467,688;428,672;392,651;360,626;331,596;307,563;288,526;275,485;268,443" o:connectangles="0,0,0,0,0,0,0,0,0,0,0,0,0,0,0,0,0,0,0,0,0,0,0,0,0,0,0,0,0,0,0,0,0,0,0,0,0,0,0,0,0,0,0,0,0,0,0,0,0,0,0"/>
                      </v:shape>
                      <v:shape id="Freeform 185" o:spid="_x0000_s1029" style="position:absolute;left:504;top:95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371,49;414,94;444,149;458,213;447,298;406,375;338,431;252,458;161,448;83,406;28,338;1,252;5,182;25,125;59,76;104,37;189,167;175,178;162,191;143,213;141,227;155,224;180,199;201,198;167,295;153,334;148,375;161,393;189,396;229,381;265,355;288,329;293,313;284,309;260,329;237,339;235,325;276,213;278,161;248,148;221,152;196,163;136,20;163,9;191,3;221,0;250,1;276,5;302,12;326,22;294,54;283,51;261,54;237,77;236,108;255,127;286,126;310,104;312,77;305,62" o:connectangles="0,0,0,0,0,0,0,0,0,0,0,0,0,0,0,0,0,0,0,0,0,0,0,0,0,0,0,0,0,0,0,0,0,0,0,0,0,0,0,0,0,0,0,0,0,0,0,0,0,0,0,0,0,0,0,0,0,0,0,0"/>
                      </v:shape>
                      <w10:wrap type="square" anchorx="margin" anchory="margin"/>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tcPr>
          <w:p w14:paraId="2063A294" w14:textId="219FBE1A" w:rsidR="00916881" w:rsidDel="00E2661D" w:rsidRDefault="00916881" w:rsidP="00E2661D">
            <w:pPr>
              <w:pStyle w:val="TableNote"/>
              <w:rPr>
                <w:del w:id="4055" w:author="Moses, Robbie" w:date="2023-02-22T02:51:00Z"/>
              </w:rPr>
            </w:pPr>
            <w:r>
              <w:rPr>
                <w:b/>
                <w:bCs/>
              </w:rPr>
              <w:t>Note</w:t>
            </w:r>
            <w:r>
              <w:t xml:space="preserve">: </w:t>
            </w:r>
            <w:del w:id="4056" w:author="Moses, Robbie" w:date="2023-02-22T02:51:00Z">
              <w:r w:rsidR="006B4EF9" w:rsidDel="00E2661D">
                <w:delText xml:space="preserve">Please </w:delText>
              </w:r>
              <w:r w:rsidDel="00E2661D">
                <w:delText xml:space="preserve">note that </w:delText>
              </w:r>
            </w:del>
            <w:del w:id="4057" w:author="Moses, Robbie" w:date="2023-03-02T02:08:00Z">
              <w:r w:rsidDel="007F763D">
                <w:delText>i</w:delText>
              </w:r>
            </w:del>
            <w:ins w:id="4058" w:author="Moses, Robbie" w:date="2023-03-02T02:08:00Z">
              <w:r w:rsidR="007F763D">
                <w:t>I</w:t>
              </w:r>
            </w:ins>
            <w:r>
              <w:t xml:space="preserve">f </w:t>
            </w:r>
            <w:r w:rsidR="006B4EF9">
              <w:t xml:space="preserve">the </w:t>
            </w:r>
            <w:r w:rsidRPr="007F763D">
              <w:rPr>
                <w:b/>
                <w:bCs/>
                <w:rPrChange w:id="4059" w:author="Moses, Robbie" w:date="2023-03-02T02:08:00Z">
                  <w:rPr/>
                </w:rPrChange>
              </w:rPr>
              <w:t>‘Use Pre-replenishment Percent’</w:t>
            </w:r>
            <w:r>
              <w:t xml:space="preserve"> option is used in this report; the Utilized % is likely to be different than with </w:t>
            </w:r>
            <w:r w:rsidR="006B4EF9">
              <w:t xml:space="preserve">the </w:t>
            </w:r>
            <w:ins w:id="4060" w:author="Moses, Robbie" w:date="2023-03-02T02:08:00Z">
              <w:r w:rsidR="007F763D" w:rsidRPr="007F763D">
                <w:rPr>
                  <w:b/>
                  <w:bCs/>
                  <w:rPrChange w:id="4061" w:author="Moses, Robbie" w:date="2023-03-02T02:09:00Z">
                    <w:rPr/>
                  </w:rPrChange>
                </w:rPr>
                <w:t>“</w:t>
              </w:r>
            </w:ins>
            <w:del w:id="4062" w:author="Moses, Robbie" w:date="2023-03-02T02:08:00Z">
              <w:r w:rsidRPr="007F763D" w:rsidDel="007F763D">
                <w:rPr>
                  <w:b/>
                  <w:bCs/>
                  <w:rPrChange w:id="4063" w:author="Moses, Robbie" w:date="2023-03-02T02:09:00Z">
                    <w:rPr/>
                  </w:rPrChange>
                </w:rPr>
                <w:delText>‘</w:delText>
              </w:r>
            </w:del>
            <w:r w:rsidRPr="007F763D">
              <w:rPr>
                <w:b/>
                <w:bCs/>
                <w:rPrChange w:id="4064" w:author="Moses, Robbie" w:date="2023-03-02T02:09:00Z">
                  <w:rPr/>
                </w:rPrChange>
              </w:rPr>
              <w:t>Use Pre-Withdrawals”</w:t>
            </w:r>
            <w:r>
              <w:t xml:space="preserve"> option. </w:t>
            </w:r>
          </w:p>
          <w:p w14:paraId="2960DC83" w14:textId="2E47E1FC" w:rsidR="00916881" w:rsidRDefault="00916881" w:rsidP="00E2661D">
            <w:pPr>
              <w:pStyle w:val="TableNote"/>
            </w:pPr>
            <w:r>
              <w:t xml:space="preserve">With the option ‘Use Pre-Withdrawals’, the above calculation is applied using amounts displayed in the </w:t>
            </w:r>
            <w:r w:rsidRPr="007F763D">
              <w:rPr>
                <w:b/>
                <w:bCs/>
                <w:rPrChange w:id="4065" w:author="Moses, Robbie" w:date="2023-03-02T02:09:00Z">
                  <w:rPr/>
                </w:rPrChange>
              </w:rPr>
              <w:t>‘Utilized Amount’</w:t>
            </w:r>
            <w:r>
              <w:t xml:space="preserve"> and </w:t>
            </w:r>
            <w:r w:rsidRPr="007F763D">
              <w:rPr>
                <w:b/>
                <w:bCs/>
                <w:rPrChange w:id="4066" w:author="Moses, Robbie" w:date="2023-03-02T02:09:00Z">
                  <w:rPr/>
                </w:rPrChange>
              </w:rPr>
              <w:t>‘Deliveries/Available’</w:t>
            </w:r>
            <w:r>
              <w:t xml:space="preserve"> columns. With </w:t>
            </w:r>
            <w:r w:rsidR="006B4EF9">
              <w:t xml:space="preserve">the </w:t>
            </w:r>
            <w:r>
              <w:t xml:space="preserve">‘Use Pre-replenishment Percent’ option, OptiCash will calculate the Utilized % based on </w:t>
            </w:r>
            <w:r w:rsidR="006B4EF9">
              <w:t xml:space="preserve">the </w:t>
            </w:r>
            <w:r>
              <w:t xml:space="preserve">Pre-Replenishment setting at the Cashpoint level. Therefore, the </w:t>
            </w:r>
            <w:r w:rsidRPr="007F763D">
              <w:rPr>
                <w:b/>
                <w:bCs/>
                <w:rPrChange w:id="4067" w:author="Moses, Robbie" w:date="2023-03-02T02:09:00Z">
                  <w:rPr/>
                </w:rPrChange>
              </w:rPr>
              <w:t>‘Deliveries/Available’</w:t>
            </w:r>
            <w:r>
              <w:t xml:space="preserve"> column will not reflect calculation of the pre-withdrawal amount based on this Cashpoint setting. However, </w:t>
            </w:r>
            <w:r w:rsidR="006B4EF9">
              <w:t xml:space="preserve">the </w:t>
            </w:r>
            <w:r>
              <w:t>internal calculation of the Utilized % takes the pre-replenishment percentage into account.</w:t>
            </w:r>
          </w:p>
        </w:tc>
      </w:tr>
      <w:tr w:rsidR="00916881" w14:paraId="2958A627" w14:textId="77777777" w:rsidTr="00AC617E">
        <w:trPr>
          <w:trHeight w:val="135"/>
        </w:trPr>
        <w:tc>
          <w:tcPr>
            <w:tcW w:w="2570" w:type="dxa"/>
            <w:tcBorders>
              <w:top w:val="single" w:sz="4" w:space="0" w:color="000000"/>
              <w:left w:val="single" w:sz="4" w:space="0" w:color="000000"/>
              <w:bottom w:val="single" w:sz="4" w:space="0" w:color="000000"/>
            </w:tcBorders>
          </w:tcPr>
          <w:p w14:paraId="6865FE01" w14:textId="77777777" w:rsidR="00916881" w:rsidRPr="00AC617E" w:rsidRDefault="00916881" w:rsidP="00AC617E">
            <w:pPr>
              <w:pStyle w:val="TableBody"/>
              <w:rPr>
                <w:b/>
                <w:bCs/>
              </w:rPr>
            </w:pPr>
            <w:r w:rsidRPr="00AC617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2BCE6DD7" w14:textId="77777777" w:rsidR="00916881" w:rsidRDefault="00916881" w:rsidP="00AC617E">
            <w:pPr>
              <w:pStyle w:val="TableBody"/>
            </w:pPr>
            <w:r>
              <w:t>Depending on the type of replenishment, this field will display either Add or Replace. If the historic data shows 0 returns, it is considered an Add action, if returns are greater than 0, it is considered a Replace action</w:t>
            </w:r>
          </w:p>
        </w:tc>
      </w:tr>
    </w:tbl>
    <w:p w14:paraId="48EADFDD" w14:textId="2A6D70CC" w:rsidR="00916881" w:rsidDel="004A2986" w:rsidRDefault="00916881" w:rsidP="00EA5021">
      <w:pPr>
        <w:pStyle w:val="BodyText"/>
        <w:rPr>
          <w:del w:id="4068" w:author="Robbie Moses" w:date="2023-03-02T02:12:00Z"/>
        </w:rPr>
      </w:pPr>
    </w:p>
    <w:p w14:paraId="6D8964A6" w14:textId="16B55EF6" w:rsidR="00916881" w:rsidRDefault="00916881" w:rsidP="00AC617E">
      <w:pPr>
        <w:pStyle w:val="BodyText"/>
      </w:pPr>
      <w:r>
        <w:t xml:space="preserve">The following are the details on how </w:t>
      </w:r>
      <w:r w:rsidR="006B4EF9">
        <w:t xml:space="preserve">the </w:t>
      </w:r>
      <w:r>
        <w:t>utilization rate is calculated; the abbreviations NDD = Next Delivery Day, CDD = Current Delivery Day:</w:t>
      </w:r>
    </w:p>
    <w:p w14:paraId="7F801A69" w14:textId="77777777" w:rsidR="00FD1734" w:rsidRDefault="00FD1734">
      <w:pPr>
        <w:rPr>
          <w:rFonts w:eastAsia="Times New Roman" w:cs="Cambria"/>
          <w:caps/>
          <w:spacing w:val="10"/>
          <w:sz w:val="18"/>
          <w:szCs w:val="18"/>
          <w:lang w:val="fr-FR" w:bidi="en-US"/>
        </w:rPr>
      </w:pPr>
      <w:r>
        <w:br w:type="page"/>
      </w:r>
    </w:p>
    <w:p w14:paraId="4AE73508" w14:textId="513B1F53" w:rsidR="00916881" w:rsidRDefault="00916881" w:rsidP="00F63174">
      <w:pPr>
        <w:pStyle w:val="Caption"/>
        <w:spacing w:before="0" w:after="120"/>
        <w:ind w:left="187" w:hanging="187"/>
        <w:outlineLvl w:val="0"/>
      </w:pPr>
      <w:bookmarkStart w:id="4069" w:name="_Toc128631154"/>
      <w:r>
        <w:lastRenderedPageBreak/>
        <w:t xml:space="preserve">Table </w:t>
      </w:r>
      <w:r w:rsidR="00027408">
        <w:fldChar w:fldCharType="begin"/>
      </w:r>
      <w:r>
        <w:instrText xml:space="preserve"> SEQ "Table" \*Arabic </w:instrText>
      </w:r>
      <w:r w:rsidR="00027408">
        <w:fldChar w:fldCharType="separate"/>
      </w:r>
      <w:r w:rsidR="00D57607">
        <w:rPr>
          <w:noProof/>
        </w:rPr>
        <w:t>200</w:t>
      </w:r>
      <w:r w:rsidR="00027408">
        <w:rPr>
          <w:noProof/>
        </w:rPr>
        <w:fldChar w:fldCharType="end"/>
      </w:r>
      <w:r>
        <w:t>: Cash Utilization calculations</w:t>
      </w:r>
      <w:bookmarkEnd w:id="4069"/>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210"/>
        <w:gridCol w:w="6254"/>
      </w:tblGrid>
      <w:tr w:rsidR="00916881" w14:paraId="121165EC" w14:textId="77777777" w:rsidTr="00A54A74">
        <w:tc>
          <w:tcPr>
            <w:tcW w:w="8464" w:type="dxa"/>
            <w:gridSpan w:val="2"/>
            <w:tcBorders>
              <w:top w:val="single" w:sz="1" w:space="0" w:color="000000"/>
              <w:left w:val="single" w:sz="1" w:space="0" w:color="000000"/>
              <w:bottom w:val="single" w:sz="1" w:space="0" w:color="000000"/>
              <w:right w:val="single" w:sz="1" w:space="0" w:color="000000"/>
            </w:tcBorders>
            <w:shd w:val="clear" w:color="auto" w:fill="60C03A"/>
          </w:tcPr>
          <w:p w14:paraId="22EA5025" w14:textId="77777777" w:rsidR="00916881" w:rsidRDefault="00916881" w:rsidP="00AC617E">
            <w:pPr>
              <w:pStyle w:val="TableHeading"/>
            </w:pPr>
            <w:r>
              <w:t>Daily</w:t>
            </w:r>
          </w:p>
        </w:tc>
      </w:tr>
      <w:tr w:rsidR="00916881" w14:paraId="6EB2D4D7" w14:textId="77777777" w:rsidTr="0009567D">
        <w:tc>
          <w:tcPr>
            <w:tcW w:w="2210" w:type="dxa"/>
            <w:tcBorders>
              <w:left w:val="single" w:sz="1" w:space="0" w:color="000000"/>
              <w:bottom w:val="single" w:sz="1" w:space="0" w:color="000000"/>
            </w:tcBorders>
          </w:tcPr>
          <w:p w14:paraId="407FD757" w14:textId="77777777" w:rsidR="00916881" w:rsidRPr="00497AEE" w:rsidRDefault="00916881" w:rsidP="00497AEE">
            <w:pPr>
              <w:pStyle w:val="TableBody"/>
              <w:rPr>
                <w:b/>
                <w:bCs/>
              </w:rPr>
            </w:pPr>
            <w:r w:rsidRPr="00497AEE">
              <w:rPr>
                <w:b/>
                <w:bCs/>
              </w:rPr>
              <w:t>Residual Amount</w:t>
            </w:r>
          </w:p>
        </w:tc>
        <w:tc>
          <w:tcPr>
            <w:tcW w:w="6254" w:type="dxa"/>
            <w:tcBorders>
              <w:left w:val="single" w:sz="1" w:space="0" w:color="000000"/>
              <w:bottom w:val="single" w:sz="1" w:space="0" w:color="000000"/>
              <w:right w:val="single" w:sz="1" w:space="0" w:color="000000"/>
            </w:tcBorders>
          </w:tcPr>
          <w:p w14:paraId="0374FED3" w14:textId="77777777" w:rsidR="00916881" w:rsidRDefault="00916881" w:rsidP="00497AEE">
            <w:pPr>
              <w:pStyle w:val="TableBody"/>
            </w:pPr>
            <w:r>
              <w:t>This number is the calculated amount of cash that was left in the ATM  after the delivery is made on the Next Delivery Day (NDD). This amount is not used in the calculation of the Utilized Percentage but is displayed for informational purposes. This number may be different than expected due to rounding.</w:t>
            </w:r>
          </w:p>
          <w:p w14:paraId="3A608C71" w14:textId="7989074C" w:rsidR="00916881" w:rsidDel="00E2661D" w:rsidRDefault="00916881" w:rsidP="00E2661D">
            <w:pPr>
              <w:pStyle w:val="TableBody"/>
              <w:rPr>
                <w:del w:id="4070" w:author="Moses, Robbie" w:date="2023-02-22T02:52:00Z"/>
              </w:rPr>
            </w:pPr>
            <w:r>
              <w:t xml:space="preserve">Residual Amount = </w:t>
            </w:r>
            <w:del w:id="4071" w:author="Moses, Robbie" w:date="2023-02-22T02:52:00Z">
              <w:r w:rsidDel="00E2661D">
                <w:tab/>
              </w:r>
            </w:del>
            <w:r>
              <w:t xml:space="preserve">NDD Opening Balance – </w:t>
            </w:r>
          </w:p>
          <w:p w14:paraId="24F88FD6" w14:textId="393D2389" w:rsidR="00916881" w:rsidRDefault="00916881" w:rsidP="00E2661D">
            <w:pPr>
              <w:pStyle w:val="TableBody"/>
            </w:pPr>
            <w:del w:id="4072" w:author="Moses, Robbie" w:date="2023-02-22T02:52:00Z">
              <w:r w:rsidDel="00E2661D">
                <w:tab/>
              </w:r>
              <w:r w:rsidDel="00E2661D">
                <w:tab/>
              </w:r>
            </w:del>
            <w:r>
              <w:t>NDD Pre-Withdrawal Amount</w:t>
            </w:r>
          </w:p>
        </w:tc>
      </w:tr>
      <w:tr w:rsidR="00916881" w14:paraId="265577DD" w14:textId="77777777" w:rsidTr="0009567D">
        <w:tc>
          <w:tcPr>
            <w:tcW w:w="2210" w:type="dxa"/>
            <w:tcBorders>
              <w:left w:val="single" w:sz="1" w:space="0" w:color="000000"/>
              <w:bottom w:val="single" w:sz="1" w:space="0" w:color="000000"/>
            </w:tcBorders>
          </w:tcPr>
          <w:p w14:paraId="5D9C1C9D" w14:textId="77777777" w:rsidR="00916881" w:rsidRPr="00497AEE" w:rsidRDefault="00916881" w:rsidP="00497AEE">
            <w:pPr>
              <w:pStyle w:val="TableBody"/>
              <w:rPr>
                <w:b/>
                <w:bCs/>
              </w:rPr>
            </w:pPr>
            <w:r w:rsidRPr="00497AEE">
              <w:rPr>
                <w:b/>
                <w:bCs/>
              </w:rPr>
              <w:t>Cash Available</w:t>
            </w:r>
          </w:p>
        </w:tc>
        <w:tc>
          <w:tcPr>
            <w:tcW w:w="6254" w:type="dxa"/>
            <w:tcBorders>
              <w:left w:val="single" w:sz="1" w:space="0" w:color="000000"/>
              <w:bottom w:val="single" w:sz="1" w:space="0" w:color="000000"/>
              <w:right w:val="single" w:sz="1" w:space="0" w:color="000000"/>
            </w:tcBorders>
          </w:tcPr>
          <w:p w14:paraId="49028B13" w14:textId="77777777" w:rsidR="00916881" w:rsidRDefault="00916881" w:rsidP="00497AEE">
            <w:pPr>
              <w:pStyle w:val="TableBody"/>
            </w:pPr>
            <w:r>
              <w:t>The Cash that is available for withdrawal after the current day’s Delivery. This amount can be thought of as the amount of cash at the beginning of the cycle and the Utilized Percentage will be a percentage of this amount.</w:t>
            </w:r>
          </w:p>
          <w:p w14:paraId="019E4228" w14:textId="77777777" w:rsidR="00916881" w:rsidRPr="00E2661D" w:rsidRDefault="00916881" w:rsidP="00497AEE">
            <w:pPr>
              <w:pStyle w:val="TableBody"/>
              <w:rPr>
                <w:b/>
                <w:bCs/>
                <w:rPrChange w:id="4073" w:author="Moses, Robbie" w:date="2023-02-22T02:55:00Z">
                  <w:rPr/>
                </w:rPrChange>
              </w:rPr>
            </w:pPr>
            <w:r w:rsidRPr="00E2661D">
              <w:rPr>
                <w:b/>
                <w:bCs/>
                <w:rPrChange w:id="4074" w:author="Moses, Robbie" w:date="2023-02-22T02:55:00Z">
                  <w:rPr/>
                </w:rPrChange>
              </w:rPr>
              <w:t>For Replace action:</w:t>
            </w:r>
          </w:p>
          <w:p w14:paraId="2F5C9B60" w14:textId="2FF60676" w:rsidR="00916881" w:rsidRDefault="00916881" w:rsidP="00497AEE">
            <w:pPr>
              <w:pStyle w:val="TableBody"/>
            </w:pPr>
            <w:del w:id="4075" w:author="Moses, Robbie" w:date="2023-02-22T02:54:00Z">
              <w:r w:rsidDel="00E2661D">
                <w:delText xml:space="preserve">    </w:delText>
              </w:r>
            </w:del>
            <w:r>
              <w:t xml:space="preserve">Cash Available = </w:t>
            </w:r>
            <w:del w:id="4076" w:author="Moses, Robbie" w:date="2023-02-22T02:52:00Z">
              <w:r w:rsidDel="00E2661D">
                <w:tab/>
              </w:r>
            </w:del>
            <w:r>
              <w:t>CDD Delivery Amount</w:t>
            </w:r>
          </w:p>
          <w:p w14:paraId="0EC1771D" w14:textId="0C62B6A2" w:rsidR="00916881" w:rsidDel="00E2661D" w:rsidRDefault="00916881" w:rsidP="00497AEE">
            <w:pPr>
              <w:pStyle w:val="TableBody"/>
              <w:rPr>
                <w:del w:id="4077" w:author="Moses, Robbie" w:date="2023-02-22T02:54:00Z"/>
              </w:rPr>
            </w:pPr>
          </w:p>
          <w:p w14:paraId="2F034C38" w14:textId="77777777" w:rsidR="00916881" w:rsidRDefault="00916881" w:rsidP="00497AEE">
            <w:pPr>
              <w:pStyle w:val="TableBody"/>
            </w:pPr>
            <w:r>
              <w:t>For Add action (Use Pre Withdrawals option):</w:t>
            </w:r>
          </w:p>
          <w:p w14:paraId="2C8FD6C6" w14:textId="716A8298" w:rsidR="00916881" w:rsidDel="00E2661D" w:rsidRDefault="00916881" w:rsidP="00497AEE">
            <w:pPr>
              <w:pStyle w:val="TableBody"/>
              <w:rPr>
                <w:del w:id="4078" w:author="Moses, Robbie" w:date="2023-02-22T02:53:00Z"/>
              </w:rPr>
            </w:pPr>
            <w:del w:id="4079" w:author="Moses, Robbie" w:date="2023-02-22T02:52:00Z">
              <w:r w:rsidDel="00E2661D">
                <w:delText xml:space="preserve">    </w:delText>
              </w:r>
            </w:del>
            <w:r>
              <w:t xml:space="preserve">Cash Available = </w:t>
            </w:r>
            <w:del w:id="4080" w:author="Moses, Robbie" w:date="2023-02-22T02:52:00Z">
              <w:r w:rsidDel="00E2661D">
                <w:tab/>
              </w:r>
            </w:del>
            <w:r>
              <w:t xml:space="preserve">CDD Opening Balance </w:t>
            </w:r>
            <w:del w:id="4081" w:author="Moses, Robbie" w:date="2023-02-22T02:53:00Z">
              <w:r w:rsidDel="00E2661D">
                <w:delText xml:space="preserve"> </w:delText>
              </w:r>
            </w:del>
            <w:r>
              <w:t>-</w:t>
            </w:r>
          </w:p>
          <w:p w14:paraId="252F44A2" w14:textId="1E20F0DD" w:rsidR="00916881" w:rsidDel="00E2661D" w:rsidRDefault="00916881" w:rsidP="00497AEE">
            <w:pPr>
              <w:pStyle w:val="TableBody"/>
              <w:rPr>
                <w:del w:id="4082" w:author="Moses, Robbie" w:date="2023-02-22T02:53:00Z"/>
              </w:rPr>
            </w:pPr>
            <w:del w:id="4083" w:author="Moses, Robbie" w:date="2023-02-22T02:53:00Z">
              <w:r w:rsidDel="00E2661D">
                <w:tab/>
              </w:r>
              <w:r w:rsidDel="00E2661D">
                <w:tab/>
              </w:r>
            </w:del>
            <w:r>
              <w:t xml:space="preserve">CDD Pre Withdrawals + </w:t>
            </w:r>
          </w:p>
          <w:p w14:paraId="2168BCC1" w14:textId="549BBC93" w:rsidR="00916881" w:rsidRDefault="00916881" w:rsidP="00497AEE">
            <w:pPr>
              <w:pStyle w:val="TableBody"/>
            </w:pPr>
            <w:del w:id="4084" w:author="Moses, Robbie" w:date="2023-02-22T02:53:00Z">
              <w:r w:rsidDel="00E2661D">
                <w:tab/>
              </w:r>
              <w:r w:rsidDel="00E2661D">
                <w:tab/>
              </w:r>
            </w:del>
            <w:r>
              <w:t>CDD Delivery Amount</w:t>
            </w:r>
          </w:p>
          <w:p w14:paraId="4A1DF54B" w14:textId="42052F8E" w:rsidR="00916881" w:rsidDel="00E2661D" w:rsidRDefault="00916881" w:rsidP="00497AEE">
            <w:pPr>
              <w:pStyle w:val="TableBody"/>
              <w:rPr>
                <w:del w:id="4085" w:author="Moses, Robbie" w:date="2023-02-22T02:54:00Z"/>
              </w:rPr>
            </w:pPr>
          </w:p>
          <w:p w14:paraId="7A5810C7" w14:textId="77777777" w:rsidR="00916881" w:rsidRDefault="00916881" w:rsidP="00497AEE">
            <w:pPr>
              <w:pStyle w:val="TableBody"/>
            </w:pPr>
            <w:r>
              <w:t xml:space="preserve">For Add action (Use Pre Replenishment % option): </w:t>
            </w:r>
          </w:p>
          <w:p w14:paraId="1F88923D" w14:textId="177D400C" w:rsidR="00916881" w:rsidDel="00E2661D" w:rsidRDefault="00916881" w:rsidP="00497AEE">
            <w:pPr>
              <w:pStyle w:val="TableBody"/>
              <w:rPr>
                <w:del w:id="4086" w:author="Moses, Robbie" w:date="2023-02-22T02:53:00Z"/>
              </w:rPr>
            </w:pPr>
            <w:del w:id="4087" w:author="Moses, Robbie" w:date="2023-02-22T02:53:00Z">
              <w:r w:rsidDel="00E2661D">
                <w:delText xml:space="preserve">    </w:delText>
              </w:r>
            </w:del>
            <w:r>
              <w:t xml:space="preserve">Cash Available = </w:t>
            </w:r>
            <w:del w:id="4088" w:author="Moses, Robbie" w:date="2023-02-22T02:53:00Z">
              <w:r w:rsidDel="00E2661D">
                <w:tab/>
              </w:r>
            </w:del>
            <w:r>
              <w:t xml:space="preserve">CDD Opening Balance – </w:t>
            </w:r>
          </w:p>
          <w:p w14:paraId="555EF005" w14:textId="00E926A1" w:rsidR="00916881" w:rsidRDefault="00916881" w:rsidP="00497AEE">
            <w:pPr>
              <w:pStyle w:val="TableBody"/>
            </w:pPr>
            <w:del w:id="4089" w:author="Moses, Robbie" w:date="2023-02-22T02:53:00Z">
              <w:r w:rsidDel="00E2661D">
                <w:tab/>
              </w:r>
              <w:r w:rsidDel="00E2661D">
                <w:tab/>
              </w:r>
            </w:del>
            <w:r>
              <w:t xml:space="preserve">(CDD Withdrawals * Cashpoint Pre-Replenishment  Percentage ) + </w:t>
            </w:r>
          </w:p>
          <w:p w14:paraId="362AE30F" w14:textId="21716D5D" w:rsidR="00916881" w:rsidRDefault="00916881" w:rsidP="00497AEE">
            <w:pPr>
              <w:pStyle w:val="TableBody"/>
            </w:pPr>
            <w:del w:id="4090" w:author="Moses, Robbie" w:date="2023-02-22T02:53:00Z">
              <w:r w:rsidDel="00E2661D">
                <w:tab/>
              </w:r>
              <w:r w:rsidDel="00E2661D">
                <w:tab/>
              </w:r>
            </w:del>
            <w:r>
              <w:t>CDD Delivery Amount</w:t>
            </w:r>
          </w:p>
        </w:tc>
      </w:tr>
      <w:tr w:rsidR="00916881" w14:paraId="454FBAB4" w14:textId="77777777" w:rsidTr="0009567D">
        <w:tc>
          <w:tcPr>
            <w:tcW w:w="2210" w:type="dxa"/>
            <w:tcBorders>
              <w:left w:val="single" w:sz="1" w:space="0" w:color="000000"/>
              <w:bottom w:val="single" w:sz="1" w:space="0" w:color="000000"/>
            </w:tcBorders>
          </w:tcPr>
          <w:p w14:paraId="37E422B7" w14:textId="77777777" w:rsidR="00916881" w:rsidRPr="00497AEE" w:rsidRDefault="00916881" w:rsidP="00497AEE">
            <w:pPr>
              <w:pStyle w:val="TableBody"/>
              <w:rPr>
                <w:b/>
                <w:bCs/>
              </w:rPr>
            </w:pPr>
            <w:r w:rsidRPr="00497AEE">
              <w:rPr>
                <w:b/>
                <w:bCs/>
              </w:rPr>
              <w:t>Utilized Amount</w:t>
            </w:r>
          </w:p>
        </w:tc>
        <w:tc>
          <w:tcPr>
            <w:tcW w:w="6254" w:type="dxa"/>
            <w:tcBorders>
              <w:left w:val="single" w:sz="1" w:space="0" w:color="000000"/>
              <w:bottom w:val="single" w:sz="1" w:space="0" w:color="000000"/>
              <w:right w:val="single" w:sz="1" w:space="0" w:color="000000"/>
            </w:tcBorders>
          </w:tcPr>
          <w:p w14:paraId="4614A09F" w14:textId="77777777" w:rsidR="00916881" w:rsidRDefault="00916881" w:rsidP="00497AEE">
            <w:pPr>
              <w:pStyle w:val="TableBody"/>
            </w:pPr>
            <w:r>
              <w:t>This is the amount of cash that was used from the CDD to the NDD. Think of this number as the amount of cash that was withdrawn between deliveries. Therefore, the amount should be the remainder of the withdrawals on the CDD plus the withdrawals up until the next delivery occurs.</w:t>
            </w:r>
          </w:p>
          <w:p w14:paraId="2062BAF2" w14:textId="5A95318B" w:rsidR="00916881" w:rsidRPr="00E2661D" w:rsidDel="00E2661D" w:rsidRDefault="00916881" w:rsidP="00497AEE">
            <w:pPr>
              <w:pStyle w:val="TableBody"/>
              <w:rPr>
                <w:del w:id="4091" w:author="Moses, Robbie" w:date="2023-02-22T02:54:00Z"/>
                <w:b/>
                <w:bCs/>
                <w:rPrChange w:id="4092" w:author="Moses, Robbie" w:date="2023-02-22T02:55:00Z">
                  <w:rPr>
                    <w:del w:id="4093" w:author="Moses, Robbie" w:date="2023-02-22T02:54:00Z"/>
                  </w:rPr>
                </w:rPrChange>
              </w:rPr>
            </w:pPr>
          </w:p>
          <w:p w14:paraId="06AA9ED3" w14:textId="3397D6F0" w:rsidR="00916881" w:rsidRPr="00E2661D" w:rsidRDefault="00916881" w:rsidP="00497AEE">
            <w:pPr>
              <w:pStyle w:val="TableBody"/>
              <w:rPr>
                <w:b/>
                <w:bCs/>
                <w:rPrChange w:id="4094" w:author="Moses, Robbie" w:date="2023-02-22T02:55:00Z">
                  <w:rPr/>
                </w:rPrChange>
              </w:rPr>
            </w:pPr>
            <w:r w:rsidRPr="00E2661D">
              <w:rPr>
                <w:b/>
                <w:bCs/>
                <w:rPrChange w:id="4095" w:author="Moses, Robbie" w:date="2023-02-22T02:55:00Z">
                  <w:rPr/>
                </w:rPrChange>
              </w:rPr>
              <w:t xml:space="preserve">Use </w:t>
            </w:r>
            <w:r w:rsidR="006B4EF9" w:rsidRPr="00E2661D">
              <w:rPr>
                <w:b/>
                <w:bCs/>
                <w:rPrChange w:id="4096" w:author="Moses, Robbie" w:date="2023-02-22T02:55:00Z">
                  <w:rPr/>
                </w:rPrChange>
              </w:rPr>
              <w:t xml:space="preserve">the </w:t>
            </w:r>
            <w:r w:rsidRPr="00E2661D">
              <w:rPr>
                <w:b/>
                <w:bCs/>
                <w:rPrChange w:id="4097" w:author="Moses, Robbie" w:date="2023-02-22T02:55:00Z">
                  <w:rPr/>
                </w:rPrChange>
              </w:rPr>
              <w:t>Pre-Withdrawals option:</w:t>
            </w:r>
          </w:p>
          <w:p w14:paraId="5A9BAE03" w14:textId="16ED741A" w:rsidR="00916881" w:rsidDel="00E2661D" w:rsidRDefault="00916881" w:rsidP="00497AEE">
            <w:pPr>
              <w:pStyle w:val="TableBody"/>
              <w:rPr>
                <w:del w:id="4098" w:author="Moses, Robbie" w:date="2023-02-22T02:54:00Z"/>
              </w:rPr>
            </w:pPr>
            <w:r>
              <w:t xml:space="preserve">Utilized Amount = </w:t>
            </w:r>
            <w:del w:id="4099" w:author="Moses, Robbie" w:date="2023-02-22T02:54:00Z">
              <w:r w:rsidDel="00E2661D">
                <w:delText xml:space="preserve"> </w:delText>
              </w:r>
              <w:r w:rsidDel="00E2661D">
                <w:tab/>
              </w:r>
            </w:del>
            <w:r>
              <w:t>(Sum of Withdrawals from CDD to NDD-1 day) +</w:t>
            </w:r>
          </w:p>
          <w:p w14:paraId="216F8D1F" w14:textId="60DB5854" w:rsidR="00916881" w:rsidDel="00E2661D" w:rsidRDefault="00916881" w:rsidP="00497AEE">
            <w:pPr>
              <w:pStyle w:val="TableBody"/>
              <w:rPr>
                <w:del w:id="4100" w:author="Moses, Robbie" w:date="2023-02-22T02:54:00Z"/>
              </w:rPr>
            </w:pPr>
            <w:del w:id="4101" w:author="Moses, Robbie" w:date="2023-02-22T02:54:00Z">
              <w:r w:rsidDel="00E2661D">
                <w:tab/>
              </w:r>
              <w:r w:rsidDel="00E2661D">
                <w:tab/>
              </w:r>
            </w:del>
            <w:r>
              <w:t xml:space="preserve">NDD Pre-Withdrawal Amount – </w:t>
            </w:r>
          </w:p>
          <w:p w14:paraId="4F85A48B" w14:textId="61783694" w:rsidR="00916881" w:rsidRDefault="00916881" w:rsidP="00497AEE">
            <w:pPr>
              <w:pStyle w:val="TableBody"/>
            </w:pPr>
            <w:del w:id="4102" w:author="Moses, Robbie" w:date="2023-02-22T02:54:00Z">
              <w:r w:rsidDel="00E2661D">
                <w:tab/>
              </w:r>
              <w:r w:rsidDel="00E2661D">
                <w:tab/>
              </w:r>
            </w:del>
            <w:r>
              <w:t>CDD Pre-Withdrawal Amount</w:t>
            </w:r>
          </w:p>
          <w:p w14:paraId="550650DF" w14:textId="289A8860" w:rsidR="00916881" w:rsidRPr="00E2661D" w:rsidDel="00E2661D" w:rsidRDefault="00916881" w:rsidP="00497AEE">
            <w:pPr>
              <w:pStyle w:val="TableBody"/>
              <w:rPr>
                <w:del w:id="4103" w:author="Moses, Robbie" w:date="2023-02-22T02:54:00Z"/>
                <w:b/>
                <w:bCs/>
                <w:rPrChange w:id="4104" w:author="Moses, Robbie" w:date="2023-02-22T02:55:00Z">
                  <w:rPr>
                    <w:del w:id="4105" w:author="Moses, Robbie" w:date="2023-02-22T02:54:00Z"/>
                  </w:rPr>
                </w:rPrChange>
              </w:rPr>
            </w:pPr>
          </w:p>
          <w:p w14:paraId="6E5955D3" w14:textId="631D73E7" w:rsidR="00916881" w:rsidRPr="00E2661D" w:rsidRDefault="00916881" w:rsidP="00497AEE">
            <w:pPr>
              <w:pStyle w:val="TableBody"/>
              <w:rPr>
                <w:b/>
                <w:bCs/>
                <w:rPrChange w:id="4106" w:author="Moses, Robbie" w:date="2023-02-22T02:55:00Z">
                  <w:rPr/>
                </w:rPrChange>
              </w:rPr>
            </w:pPr>
            <w:r w:rsidRPr="00E2661D">
              <w:rPr>
                <w:b/>
                <w:bCs/>
                <w:rPrChange w:id="4107" w:author="Moses, Robbie" w:date="2023-02-22T02:55:00Z">
                  <w:rPr/>
                </w:rPrChange>
              </w:rPr>
              <w:t xml:space="preserve">Use </w:t>
            </w:r>
            <w:r w:rsidR="006B4EF9" w:rsidRPr="00E2661D">
              <w:rPr>
                <w:b/>
                <w:bCs/>
                <w:rPrChange w:id="4108" w:author="Moses, Robbie" w:date="2023-02-22T02:55:00Z">
                  <w:rPr/>
                </w:rPrChange>
              </w:rPr>
              <w:t xml:space="preserve">the </w:t>
            </w:r>
            <w:r w:rsidRPr="00E2661D">
              <w:rPr>
                <w:b/>
                <w:bCs/>
                <w:rPrChange w:id="4109" w:author="Moses, Robbie" w:date="2023-02-22T02:55:00Z">
                  <w:rPr/>
                </w:rPrChange>
              </w:rPr>
              <w:t>Pre-Replenishment Percentage option:</w:t>
            </w:r>
          </w:p>
          <w:p w14:paraId="743E5F2F" w14:textId="70364BD8" w:rsidR="00916881" w:rsidDel="00E2661D" w:rsidRDefault="00916881" w:rsidP="00497AEE">
            <w:pPr>
              <w:pStyle w:val="TableBody"/>
              <w:rPr>
                <w:del w:id="4110" w:author="Moses, Robbie" w:date="2023-02-22T02:54:00Z"/>
              </w:rPr>
            </w:pPr>
            <w:r>
              <w:lastRenderedPageBreak/>
              <w:t xml:space="preserve">Utilized Amount = </w:t>
            </w:r>
            <w:del w:id="4111" w:author="Moses, Robbie" w:date="2023-02-22T02:54:00Z">
              <w:r w:rsidDel="00E2661D">
                <w:delText xml:space="preserve"> </w:delText>
              </w:r>
              <w:r w:rsidDel="00E2661D">
                <w:tab/>
              </w:r>
            </w:del>
            <w:r>
              <w:t>(Sum of Withdrawals from CDD to NDD-1 day) +</w:t>
            </w:r>
          </w:p>
          <w:p w14:paraId="17D67EB2" w14:textId="56EF96C5" w:rsidR="00916881" w:rsidRDefault="00916881" w:rsidP="00497AEE">
            <w:pPr>
              <w:pStyle w:val="TableBody"/>
            </w:pPr>
            <w:del w:id="4112" w:author="Moses, Robbie" w:date="2023-02-22T02:54:00Z">
              <w:r w:rsidDel="00E2661D">
                <w:tab/>
              </w:r>
              <w:r w:rsidDel="00E2661D">
                <w:tab/>
              </w:r>
            </w:del>
            <w:r>
              <w:t xml:space="preserve">(NDD Withdrawals * Cashpoint Pre-Replenishment Percentage) – </w:t>
            </w:r>
          </w:p>
          <w:p w14:paraId="1AC72671" w14:textId="51C3AB73" w:rsidR="00916881" w:rsidDel="00E2661D" w:rsidRDefault="00916881" w:rsidP="00E2661D">
            <w:pPr>
              <w:pStyle w:val="TableBody"/>
              <w:rPr>
                <w:del w:id="4113" w:author="Moses, Robbie" w:date="2023-02-22T02:54:00Z"/>
              </w:rPr>
            </w:pPr>
            <w:del w:id="4114" w:author="Moses, Robbie" w:date="2023-02-22T02:54:00Z">
              <w:r w:rsidDel="00E2661D">
                <w:tab/>
              </w:r>
              <w:r w:rsidDel="00E2661D">
                <w:tab/>
              </w:r>
            </w:del>
            <w:r>
              <w:t xml:space="preserve">(CDD Withdrawals * Cashpoint Pre-Replenishment  Percentage ) </w:t>
            </w:r>
          </w:p>
          <w:p w14:paraId="651A843B" w14:textId="77777777" w:rsidR="00916881" w:rsidRDefault="00916881" w:rsidP="00E2661D">
            <w:pPr>
              <w:pStyle w:val="TableBody"/>
            </w:pPr>
          </w:p>
        </w:tc>
      </w:tr>
      <w:tr w:rsidR="00916881" w14:paraId="054A0288" w14:textId="77777777" w:rsidTr="0009567D">
        <w:tc>
          <w:tcPr>
            <w:tcW w:w="2210" w:type="dxa"/>
            <w:tcBorders>
              <w:left w:val="single" w:sz="1" w:space="0" w:color="000000"/>
              <w:bottom w:val="single" w:sz="1" w:space="0" w:color="000000"/>
            </w:tcBorders>
          </w:tcPr>
          <w:p w14:paraId="1EBA5B1E" w14:textId="77777777" w:rsidR="00916881" w:rsidRPr="00497AEE" w:rsidRDefault="00916881" w:rsidP="00497AEE">
            <w:pPr>
              <w:pStyle w:val="TableBody"/>
              <w:rPr>
                <w:b/>
                <w:bCs/>
              </w:rPr>
            </w:pPr>
            <w:r w:rsidRPr="00497AEE">
              <w:rPr>
                <w:b/>
                <w:bCs/>
              </w:rPr>
              <w:lastRenderedPageBreak/>
              <w:t>Utilized %</w:t>
            </w:r>
          </w:p>
        </w:tc>
        <w:tc>
          <w:tcPr>
            <w:tcW w:w="6254" w:type="dxa"/>
            <w:tcBorders>
              <w:left w:val="single" w:sz="1" w:space="0" w:color="000000"/>
              <w:bottom w:val="single" w:sz="1" w:space="0" w:color="000000"/>
              <w:right w:val="single" w:sz="1" w:space="0" w:color="000000"/>
            </w:tcBorders>
          </w:tcPr>
          <w:p w14:paraId="6E464B90" w14:textId="77777777" w:rsidR="00916881" w:rsidRDefault="00916881" w:rsidP="00497AEE">
            <w:pPr>
              <w:pStyle w:val="TableBody"/>
            </w:pPr>
            <w:r>
              <w:t>The percentage of the previous delivery (and remaining balance) that was used during the cycle.</w:t>
            </w:r>
          </w:p>
          <w:p w14:paraId="19CDBFF6" w14:textId="77777777" w:rsidR="00916881" w:rsidRDefault="00916881" w:rsidP="00497AEE">
            <w:pPr>
              <w:pStyle w:val="TableBody"/>
            </w:pPr>
            <w:r>
              <w:t>Utilized % = Utilized Amount / Cash Available</w:t>
            </w:r>
          </w:p>
        </w:tc>
      </w:tr>
      <w:tr w:rsidR="00916881" w14:paraId="58952690" w14:textId="77777777" w:rsidTr="0009567D">
        <w:tc>
          <w:tcPr>
            <w:tcW w:w="2210" w:type="dxa"/>
            <w:tcBorders>
              <w:left w:val="single" w:sz="1" w:space="0" w:color="000000"/>
              <w:bottom w:val="single" w:sz="1" w:space="0" w:color="000000"/>
            </w:tcBorders>
          </w:tcPr>
          <w:p w14:paraId="034FDDCC" w14:textId="77777777" w:rsidR="00916881" w:rsidRPr="00497AEE" w:rsidRDefault="00A66A19" w:rsidP="00497AEE">
            <w:pPr>
              <w:pStyle w:val="TableBody"/>
              <w:rPr>
                <w:b/>
                <w:bCs/>
              </w:rPr>
            </w:pPr>
            <w:r w:rsidRPr="00497AEE">
              <w:rPr>
                <w:b/>
                <w:bCs/>
                <w:noProof/>
              </w:rPr>
              <mc:AlternateContent>
                <mc:Choice Requires="wpg">
                  <w:drawing>
                    <wp:inline distT="0" distB="0" distL="0" distR="0" wp14:anchorId="764F98C1" wp14:editId="66A4103C">
                      <wp:extent cx="496570" cy="504190"/>
                      <wp:effectExtent l="6350" t="7620" r="1905" b="2540"/>
                      <wp:docPr id="150"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59" name="Rectangle 10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62" name="Freeform 10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74" name="Freeform 10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2B587F6" id="Group 9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Jsh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">
                      <v:rect id="Rectangle 10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" filled="f" stroked="f">
                        <v:stroke joinstyle="round"/>
                      </v:rect>
                      <v:shape id="Freeform 10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254" w:type="dxa"/>
            <w:tcBorders>
              <w:left w:val="single" w:sz="1" w:space="0" w:color="000000"/>
              <w:bottom w:val="single" w:sz="1" w:space="0" w:color="000000"/>
              <w:right w:val="single" w:sz="1" w:space="0" w:color="000000"/>
            </w:tcBorders>
          </w:tcPr>
          <w:p w14:paraId="29FC8C0A" w14:textId="1480407F" w:rsidR="00916881" w:rsidRDefault="00916881" w:rsidP="00497AEE">
            <w:pPr>
              <w:pStyle w:val="TableNote"/>
            </w:pPr>
            <w:r>
              <w:rPr>
                <w:b/>
              </w:rPr>
              <w:t xml:space="preserve">Note: </w:t>
            </w:r>
            <w:r>
              <w:t>The last delivery in a Cashpoint’s history cannot be calculated for Utilized Amount because it is missing an endpoint (no next delivery). Therefore, the last delivery in history will be omitted from all Cash Utilization reports.</w:t>
            </w:r>
          </w:p>
        </w:tc>
      </w:tr>
    </w:tbl>
    <w:p w14:paraId="6CF5455E" w14:textId="77777777" w:rsidR="00916881" w:rsidRDefault="00916881" w:rsidP="00EA5021">
      <w:pPr>
        <w:pStyle w:val="BodyText"/>
      </w:pPr>
    </w:p>
    <w:p w14:paraId="187305EF" w14:textId="1736F506" w:rsidR="00916881" w:rsidRDefault="00D153A3" w:rsidP="00497AEE">
      <w:pPr>
        <w:pStyle w:val="BodyText"/>
      </w:pPr>
      <w:r>
        <w:t>T</w:t>
      </w:r>
      <w:r w:rsidR="00916881">
        <w:t xml:space="preserve">o achieve an accurate utilization rate of the delivery / total available cash at the beginning of the cycle, there must be an associated utilized amount at the end of the delivery cycle. </w:t>
      </w:r>
    </w:p>
    <w:p w14:paraId="0FB77320" w14:textId="0AB19DC5" w:rsidR="00916881" w:rsidRDefault="00916881" w:rsidP="00497AEE">
      <w:pPr>
        <w:pStyle w:val="BodyText"/>
      </w:pPr>
      <w:r>
        <w:t>Given there may be some Cashpoints that only have a once</w:t>
      </w:r>
      <w:r w:rsidR="00D153A3">
        <w:t>-a-</w:t>
      </w:r>
      <w:r>
        <w:t>month delivery, the utilization rate can only be provided after 1 month for that delivery cycle. For example, an ATM has a delivery on May 15</w:t>
      </w:r>
      <w:r>
        <w:rPr>
          <w:vertAlign w:val="superscript"/>
        </w:rPr>
        <w:t>th</w:t>
      </w:r>
      <w:r>
        <w:t xml:space="preserve">, </w:t>
      </w:r>
      <w:r w:rsidR="007827A2">
        <w:t>2006,</w:t>
      </w:r>
      <w:r>
        <w:t xml:space="preserve"> and the next delivery is on June 15</w:t>
      </w:r>
      <w:r>
        <w:rPr>
          <w:vertAlign w:val="superscript"/>
        </w:rPr>
        <w:t>th</w:t>
      </w:r>
      <w:r>
        <w:t>, 2006. The utilization for the delivery cycle from May 15</w:t>
      </w:r>
      <w:r>
        <w:rPr>
          <w:vertAlign w:val="superscript"/>
        </w:rPr>
        <w:t>th</w:t>
      </w:r>
      <w:r>
        <w:t xml:space="preserve"> to June 15</w:t>
      </w:r>
      <w:r>
        <w:rPr>
          <w:vertAlign w:val="superscript"/>
        </w:rPr>
        <w:t>th</w:t>
      </w:r>
      <w:r>
        <w:t xml:space="preserve"> can only be calculated once the data is available </w:t>
      </w:r>
      <w:r w:rsidR="00D153A3">
        <w:t xml:space="preserve">by </w:t>
      </w:r>
      <w:r>
        <w:t>June 15</w:t>
      </w:r>
      <w:r>
        <w:rPr>
          <w:vertAlign w:val="superscript"/>
        </w:rPr>
        <w:t>th</w:t>
      </w:r>
      <w:r>
        <w:t xml:space="preserve">. </w:t>
      </w:r>
    </w:p>
    <w:p w14:paraId="0BC8492D" w14:textId="6394E401" w:rsidR="00916881" w:rsidRDefault="00916881" w:rsidP="00497AEE">
      <w:pPr>
        <w:pStyle w:val="BodyText"/>
      </w:pPr>
      <w:r>
        <w:t>Therefore, data range selection criteria will select the closure date for the delivery cycle rather than the delivery date of the delivery cycle. OptiCash is looking at each service not as a delivery, but as a closure of the prior delivery and utilization results are reported that way. That means the first closure would go back in time (in some cases outside the date range selected) to find the total amount utilized.  So, if users run the utilization report from May 1</w:t>
      </w:r>
      <w:r>
        <w:rPr>
          <w:vertAlign w:val="superscript"/>
        </w:rPr>
        <w:t>st</w:t>
      </w:r>
      <w:r>
        <w:t xml:space="preserve"> to May 31</w:t>
      </w:r>
      <w:r>
        <w:rPr>
          <w:vertAlign w:val="superscript"/>
        </w:rPr>
        <w:t>st</w:t>
      </w:r>
      <w:r>
        <w:t>, the utilization rate will be reported for May 15</w:t>
      </w:r>
      <w:r>
        <w:rPr>
          <w:vertAlign w:val="superscript"/>
        </w:rPr>
        <w:t>th</w:t>
      </w:r>
      <w:r>
        <w:t xml:space="preserve"> against </w:t>
      </w:r>
      <w:r w:rsidR="00D153A3">
        <w:t xml:space="preserve">the </w:t>
      </w:r>
      <w:r>
        <w:t>utilized amount calculated going back to April 15</w:t>
      </w:r>
      <w:r>
        <w:rPr>
          <w:vertAlign w:val="superscript"/>
        </w:rPr>
        <w:t>th</w:t>
      </w:r>
      <w:r>
        <w:t xml:space="preserve"> (using </w:t>
      </w:r>
      <w:r w:rsidR="00D153A3">
        <w:t xml:space="preserve">the </w:t>
      </w:r>
      <w:r>
        <w:t xml:space="preserve">above example of monthly deliveries on </w:t>
      </w:r>
      <w:r w:rsidR="00E242FE">
        <w:t xml:space="preserve">the </w:t>
      </w:r>
      <w:r>
        <w:t>15</w:t>
      </w:r>
      <w:r>
        <w:rPr>
          <w:vertAlign w:val="superscript"/>
        </w:rPr>
        <w:t>th</w:t>
      </w:r>
      <w:r>
        <w:t xml:space="preserve"> of each month).</w:t>
      </w:r>
    </w:p>
    <w:p w14:paraId="1DABFFD1" w14:textId="5C234B7D" w:rsidR="00916881" w:rsidRDefault="00916881" w:rsidP="00F63174">
      <w:pPr>
        <w:pStyle w:val="TopofSection"/>
        <w:spacing w:before="0" w:after="120" w:line="240" w:lineRule="auto"/>
        <w:ind w:left="187" w:hanging="187"/>
        <w:outlineLvl w:val="0"/>
      </w:pPr>
      <w:bookmarkStart w:id="4115" w:name="_Ref223304478"/>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6A81BECE" w14:textId="29BA9217" w:rsidR="00FD1734" w:rsidRDefault="00FD1734">
      <w:pPr>
        <w:rPr>
          <w:rFonts w:eastAsia="Times New Roman"/>
          <w:lang w:val="en-GB"/>
        </w:rPr>
      </w:pPr>
      <w:r>
        <w:br w:type="page"/>
      </w:r>
    </w:p>
    <w:p w14:paraId="0E81C26D" w14:textId="05674AC2" w:rsidR="00916881" w:rsidRDefault="00916881" w:rsidP="00242A82">
      <w:pPr>
        <w:pStyle w:val="Heading2"/>
        <w:rPr>
          <w:rFonts w:eastAsia="MS Mincho"/>
        </w:rPr>
      </w:pPr>
      <w:bookmarkStart w:id="4116" w:name="_Ref236117101"/>
      <w:bookmarkStart w:id="4117" w:name="_Toc128718815"/>
      <w:r>
        <w:rPr>
          <w:rFonts w:eastAsia="MS Mincho"/>
        </w:rPr>
        <w:lastRenderedPageBreak/>
        <w:t>Costs (Actual)</w:t>
      </w:r>
      <w:bookmarkEnd w:id="4115"/>
      <w:bookmarkEnd w:id="4116"/>
      <w:bookmarkEnd w:id="4117"/>
    </w:p>
    <w:p w14:paraId="230C7E0E" w14:textId="3FD1AD53" w:rsidR="00916881" w:rsidRDefault="00916881" w:rsidP="00497AEE">
      <w:pPr>
        <w:pStyle w:val="BodyText"/>
      </w:pPr>
      <w:r>
        <w:t xml:space="preserve">The main purpose of the cost report is to reflect the actual costs and the cost structure of the currency management, including holding, handling, fixed, variable, insurance, </w:t>
      </w:r>
      <w:del w:id="4118" w:author="Robbie Moses" w:date="2023-03-02T02:17:00Z">
        <w:r w:rsidDel="004A2986">
          <w:delText>transit</w:delText>
        </w:r>
      </w:del>
      <w:ins w:id="4119" w:author="Robbie Moses" w:date="2023-03-02T02:17:00Z">
        <w:r w:rsidR="004A2986">
          <w:t>transit,</w:t>
        </w:r>
      </w:ins>
      <w:r>
        <w:t xml:space="preserve"> or out</w:t>
      </w:r>
      <w:r w:rsidR="00E242FE">
        <w:t>-of-</w:t>
      </w:r>
      <w:r>
        <w:t xml:space="preserve">cash costs. The report indicates the total percentage of orders by type of costs. </w:t>
      </w:r>
    </w:p>
    <w:p w14:paraId="314CAA3E" w14:textId="3A993196" w:rsidR="00916881" w:rsidRDefault="00916881" w:rsidP="00497AEE">
      <w:pPr>
        <w:pStyle w:val="BodyText"/>
      </w:pPr>
      <w:r>
        <w:t xml:space="preserve">Actual Costs must be up-to-date and calculated to run this report. See the </w:t>
      </w:r>
      <w:r w:rsidR="00027408" w:rsidRPr="00710902">
        <w:rPr>
          <w:color w:val="4F81BD" w:themeColor="accent1"/>
        </w:rPr>
        <w:fldChar w:fldCharType="begin"/>
      </w:r>
      <w:r w:rsidRPr="00710902">
        <w:rPr>
          <w:color w:val="4F81BD" w:themeColor="accent1"/>
        </w:rPr>
        <w:instrText xml:space="preserve"> REF _Ref223391898 \h </w:instrText>
      </w:r>
      <w:r w:rsidR="00497AEE" w:rsidRPr="00710902">
        <w:rPr>
          <w:color w:val="4F81BD" w:themeColor="accent1"/>
        </w:rPr>
        <w:instrText xml:space="preserve"> \* MERGEFORMAT </w:instrText>
      </w:r>
      <w:r w:rsidR="00027408" w:rsidRPr="00710902">
        <w:rPr>
          <w:color w:val="4F81BD" w:themeColor="accent1"/>
        </w:rPr>
      </w:r>
      <w:r w:rsidR="00027408" w:rsidRPr="00710902">
        <w:rPr>
          <w:color w:val="4F81BD" w:themeColor="accent1"/>
        </w:rPr>
        <w:fldChar w:fldCharType="separate"/>
      </w:r>
      <w:r w:rsidR="00D57607" w:rsidRPr="00710902">
        <w:rPr>
          <w:color w:val="4F81BD" w:themeColor="accent1"/>
        </w:rPr>
        <w:t>Processing</w:t>
      </w:r>
      <w:r w:rsidR="00D57607" w:rsidRPr="00710902">
        <w:rPr>
          <w:rFonts w:ascii="Wingdings" w:hAnsi="Wingdings"/>
          <w:color w:val="4F81BD" w:themeColor="accent1"/>
        </w:rPr>
        <w:t></w:t>
      </w:r>
      <w:r w:rsidR="00D57607" w:rsidRPr="00710902">
        <w:rPr>
          <w:color w:val="4F81BD" w:themeColor="accent1"/>
        </w:rPr>
        <w:t>Cost Calculation</w:t>
      </w:r>
      <w:r w:rsidR="00027408" w:rsidRPr="00710902">
        <w:rPr>
          <w:color w:val="4F81BD" w:themeColor="accent1"/>
        </w:rPr>
        <w:fldChar w:fldCharType="end"/>
      </w:r>
      <w:r>
        <w:rPr>
          <w:color w:val="365F91"/>
        </w:rPr>
        <w:t xml:space="preserve"> </w:t>
      </w:r>
      <w:r>
        <w:t xml:space="preserve">for more information on calculating costs. </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3E0F987D" w14:textId="77777777" w:rsidTr="0009567D">
        <w:trPr>
          <w:cantSplit/>
          <w:trHeight w:val="840"/>
        </w:trPr>
        <w:tc>
          <w:tcPr>
            <w:tcW w:w="1224" w:type="dxa"/>
            <w:tcBorders>
              <w:top w:val="single" w:sz="4" w:space="0" w:color="000000"/>
              <w:left w:val="single" w:sz="4" w:space="0" w:color="000000"/>
              <w:bottom w:val="single" w:sz="4" w:space="0" w:color="000000"/>
            </w:tcBorders>
          </w:tcPr>
          <w:p w14:paraId="652BC71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3F0FABD5" wp14:editId="573FE2A5">
                      <wp:extent cx="496570" cy="504190"/>
                      <wp:effectExtent l="1270" t="8255" r="6985" b="1905"/>
                      <wp:docPr id="140"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41" name="Rectangle 10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3" name="Freeform 10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45" name="Freeform 10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10289FB2" id="Group 10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">
                      <v:rect id="Rectangle 10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" filled="f" stroked="f">
                        <v:stroke joinstyle="round"/>
                      </v:rect>
                      <v:shape id="Freeform 10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0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5B82A562" w14:textId="518EE82E" w:rsidR="00916881" w:rsidRDefault="00916881" w:rsidP="00497AEE">
            <w:pPr>
              <w:pStyle w:val="TableNote"/>
            </w:pPr>
            <w:r>
              <w:rPr>
                <w:b/>
                <w:bCs/>
              </w:rPr>
              <w:t>Note</w:t>
            </w:r>
            <w:r>
              <w:t xml:space="preserve">: If </w:t>
            </w:r>
            <w:r w:rsidR="00E242FE">
              <w:t xml:space="preserve">the </w:t>
            </w:r>
            <w:r>
              <w:t xml:space="preserve">network has cluster ATMs or branches with linked onsite ATMs, it is important to note that when running cost and performance reports, the user should not select child ATMs and onsite ATMs as the costs are assumed by the parent ATM or branch. Therefore, delivery costs for the on-site ATMs should be excluded. </w:t>
            </w:r>
          </w:p>
        </w:tc>
      </w:tr>
    </w:tbl>
    <w:p w14:paraId="7759BEDC" w14:textId="77777777" w:rsidR="00916881" w:rsidRDefault="00916881" w:rsidP="00EA5021">
      <w:pPr>
        <w:pStyle w:val="BodyText"/>
      </w:pPr>
    </w:p>
    <w:p w14:paraId="48FBFAC1" w14:textId="22101CFD" w:rsidR="00916881" w:rsidRDefault="00916881" w:rsidP="00F63174">
      <w:pPr>
        <w:pStyle w:val="Caption"/>
        <w:spacing w:before="0" w:after="120"/>
        <w:ind w:left="187" w:hanging="187"/>
        <w:outlineLvl w:val="0"/>
      </w:pPr>
      <w:bookmarkStart w:id="4120" w:name="_Toc128631155"/>
      <w:r>
        <w:t xml:space="preserve">Table </w:t>
      </w:r>
      <w:r w:rsidR="00027408">
        <w:fldChar w:fldCharType="begin"/>
      </w:r>
      <w:r>
        <w:instrText xml:space="preserve"> SEQ "Table" \*Arabic </w:instrText>
      </w:r>
      <w:r w:rsidR="00027408">
        <w:fldChar w:fldCharType="separate"/>
      </w:r>
      <w:r w:rsidR="00D57607">
        <w:rPr>
          <w:noProof/>
        </w:rPr>
        <w:t>201</w:t>
      </w:r>
      <w:r w:rsidR="00027408">
        <w:rPr>
          <w:noProof/>
        </w:rPr>
        <w:fldChar w:fldCharType="end"/>
      </w:r>
      <w:r>
        <w:t>: Costs (Actual) Description</w:t>
      </w:r>
      <w:bookmarkEnd w:id="412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24ECE1" w14:textId="77777777" w:rsidTr="00FD1734">
        <w:trPr>
          <w:tblHeader/>
        </w:trPr>
        <w:tc>
          <w:tcPr>
            <w:tcW w:w="2570" w:type="dxa"/>
            <w:tcBorders>
              <w:top w:val="single" w:sz="4" w:space="0" w:color="000000"/>
              <w:left w:val="single" w:sz="4" w:space="0" w:color="000000"/>
              <w:bottom w:val="single" w:sz="4" w:space="0" w:color="000000"/>
            </w:tcBorders>
            <w:shd w:val="clear" w:color="auto" w:fill="60C03A"/>
          </w:tcPr>
          <w:p w14:paraId="05CF8945"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05D1D6AA" w14:textId="77777777" w:rsidR="00916881" w:rsidRDefault="00916881" w:rsidP="00497AEE">
            <w:pPr>
              <w:pStyle w:val="TableHeading"/>
            </w:pPr>
            <w:r>
              <w:t>Description</w:t>
            </w:r>
          </w:p>
        </w:tc>
      </w:tr>
      <w:tr w:rsidR="00916881" w14:paraId="7FAF983B" w14:textId="77777777" w:rsidTr="00FD1734">
        <w:trPr>
          <w:trHeight w:val="135"/>
        </w:trPr>
        <w:tc>
          <w:tcPr>
            <w:tcW w:w="2570" w:type="dxa"/>
            <w:tcBorders>
              <w:top w:val="single" w:sz="4" w:space="0" w:color="000000"/>
              <w:left w:val="single" w:sz="4" w:space="0" w:color="000000"/>
              <w:bottom w:val="single" w:sz="4" w:space="0" w:color="000000"/>
            </w:tcBorders>
          </w:tcPr>
          <w:p w14:paraId="49A06BA0"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A4DA494" w14:textId="7C1D0D7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7686245F" w14:textId="77777777" w:rsidTr="00FD1734">
        <w:trPr>
          <w:trHeight w:val="135"/>
        </w:trPr>
        <w:tc>
          <w:tcPr>
            <w:tcW w:w="2570" w:type="dxa"/>
            <w:tcBorders>
              <w:top w:val="single" w:sz="4" w:space="0" w:color="000000"/>
              <w:left w:val="single" w:sz="4" w:space="0" w:color="000000"/>
              <w:bottom w:val="single" w:sz="4" w:space="0" w:color="000000"/>
            </w:tcBorders>
          </w:tcPr>
          <w:p w14:paraId="0E7000CE"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9DB8B91" w14:textId="77777777" w:rsidR="00916881" w:rsidRDefault="00916881" w:rsidP="00497AEE">
            <w:pPr>
              <w:pStyle w:val="TableBody"/>
            </w:pPr>
            <w:r>
              <w:t xml:space="preserve">Unique alphanumeric identification of the Cashpoint. </w:t>
            </w:r>
          </w:p>
        </w:tc>
      </w:tr>
      <w:tr w:rsidR="00916881" w14:paraId="124B03D8" w14:textId="77777777" w:rsidTr="00FD1734">
        <w:trPr>
          <w:trHeight w:val="135"/>
        </w:trPr>
        <w:tc>
          <w:tcPr>
            <w:tcW w:w="2570" w:type="dxa"/>
            <w:tcBorders>
              <w:top w:val="single" w:sz="4" w:space="0" w:color="000000"/>
              <w:left w:val="single" w:sz="4" w:space="0" w:color="000000"/>
              <w:bottom w:val="single" w:sz="4" w:space="0" w:color="000000"/>
            </w:tcBorders>
          </w:tcPr>
          <w:p w14:paraId="132E4388" w14:textId="77777777" w:rsidR="00916881" w:rsidRPr="00497AEE" w:rsidRDefault="00916881" w:rsidP="00497AEE">
            <w:pPr>
              <w:pStyle w:val="TableBody"/>
              <w:rPr>
                <w:b/>
                <w:bCs/>
              </w:rPr>
            </w:pPr>
            <w:r w:rsidRPr="00497AEE">
              <w:rPr>
                <w:b/>
                <w:bCs/>
              </w:rPr>
              <w:t>Balance Cost</w:t>
            </w:r>
          </w:p>
        </w:tc>
        <w:tc>
          <w:tcPr>
            <w:tcW w:w="5500" w:type="dxa"/>
            <w:tcBorders>
              <w:top w:val="single" w:sz="4" w:space="0" w:color="000000"/>
              <w:left w:val="single" w:sz="4" w:space="0" w:color="000000"/>
              <w:bottom w:val="single" w:sz="4" w:space="0" w:color="000000"/>
              <w:right w:val="single" w:sz="4" w:space="0" w:color="000000"/>
            </w:tcBorders>
          </w:tcPr>
          <w:p w14:paraId="70E164FC" w14:textId="77777777" w:rsidR="00916881" w:rsidRDefault="00916881" w:rsidP="00497AEE">
            <w:pPr>
              <w:pStyle w:val="TableBody"/>
              <w:rPr>
                <w:rFonts w:eastAsia="MS Mincho"/>
              </w:rPr>
            </w:pPr>
            <w:r>
              <w:rPr>
                <w:rFonts w:eastAsia="MS Mincho"/>
              </w:rPr>
              <w:t>Balance cost details will give an overview of costs associated with cash being held in a Cashpoint. Balance Costs are the sum of the following costs:</w:t>
            </w:r>
          </w:p>
          <w:p w14:paraId="11EC1AAD" w14:textId="77777777" w:rsidR="00916881" w:rsidRDefault="00916881" w:rsidP="00497AEE">
            <w:pPr>
              <w:pStyle w:val="TableBody"/>
              <w:rPr>
                <w:rFonts w:eastAsia="MS Mincho"/>
              </w:rPr>
            </w:pPr>
            <w:r>
              <w:rPr>
                <w:rFonts w:eastAsia="MS Mincho"/>
              </w:rPr>
              <w:t>Balance Cost = Holding Cost + Insurance Cost + Out-of-Cash Cost</w:t>
            </w:r>
          </w:p>
          <w:p w14:paraId="29C80D88" w14:textId="77777777" w:rsidR="00916881" w:rsidRDefault="00916881" w:rsidP="00497AEE">
            <w:pPr>
              <w:pStyle w:val="TableBody"/>
            </w:pPr>
            <w:r>
              <w:rPr>
                <w:b/>
                <w:bCs/>
              </w:rPr>
              <w:t>Holding Costs</w:t>
            </w:r>
            <w:r>
              <w:t xml:space="preserve"> – costs associated with holding too much cash (for instance, lost potential savings from interest rates). </w:t>
            </w:r>
          </w:p>
          <w:p w14:paraId="7ABBD419" w14:textId="77777777" w:rsidR="00916881" w:rsidRDefault="00916881" w:rsidP="00497AEE">
            <w:pPr>
              <w:pStyle w:val="TableBody"/>
            </w:pPr>
            <w:r>
              <w:t>Holding Costs = (Closing Balance x Interest Rate %) / Number of Days in a Year* x Days Cash is Held in Cashpoint</w:t>
            </w:r>
          </w:p>
          <w:p w14:paraId="12C4BE0B" w14:textId="657EF6D6" w:rsidR="00916881" w:rsidRDefault="00916881" w:rsidP="00497AEE">
            <w:pPr>
              <w:pStyle w:val="TableBody"/>
            </w:pPr>
            <w:r>
              <w:t xml:space="preserve">* </w:t>
            </w:r>
            <w:r w:rsidR="00E242FE">
              <w:t>user-</w:t>
            </w:r>
            <w:r>
              <w:t xml:space="preserve">defined under </w:t>
            </w:r>
            <w:r w:rsidRPr="00390E05">
              <w:rPr>
                <w:i/>
                <w:iCs/>
                <w:rPrChange w:id="4121" w:author="Robbie Moses" w:date="2023-03-02T02:22:00Z">
                  <w:rPr/>
                </w:rPrChange>
              </w:rPr>
              <w:t xml:space="preserve">Maintenance </w:t>
            </w:r>
            <w:r w:rsidRPr="00390E05">
              <w:rPr>
                <w:rFonts w:ascii="Wingdings" w:hAnsi="Wingdings"/>
                <w:i/>
                <w:iCs/>
                <w:rPrChange w:id="4122" w:author="Robbie Moses" w:date="2023-03-02T02:22:00Z">
                  <w:rPr>
                    <w:rFonts w:ascii="Wingdings" w:hAnsi="Wingdings"/>
                  </w:rPr>
                </w:rPrChange>
              </w:rPr>
              <w:t></w:t>
            </w:r>
            <w:r w:rsidRPr="00390E05">
              <w:rPr>
                <w:i/>
                <w:iCs/>
                <w:rPrChange w:id="4123" w:author="Robbie Moses" w:date="2023-03-02T02:22:00Z">
                  <w:rPr/>
                </w:rPrChange>
              </w:rPr>
              <w:t xml:space="preserve"> OptiCash Settings</w:t>
            </w:r>
            <w:r>
              <w:t xml:space="preserve"> screen.</w:t>
            </w:r>
          </w:p>
          <w:p w14:paraId="20BB6252" w14:textId="22C55B81" w:rsidR="00916881" w:rsidDel="00E2661D" w:rsidRDefault="00916881" w:rsidP="00497AEE">
            <w:pPr>
              <w:pStyle w:val="TableBody"/>
              <w:rPr>
                <w:del w:id="4124" w:author="Moses, Robbie" w:date="2023-02-22T02:55:00Z"/>
              </w:rPr>
            </w:pPr>
            <w:del w:id="4125" w:author="Robbie Moses" w:date="2023-03-02T02:22:00Z">
              <w:r w:rsidDel="00390E05">
                <w:delText xml:space="preserve"> </w:delText>
              </w:r>
            </w:del>
          </w:p>
          <w:p w14:paraId="4FB7B1B7" w14:textId="42BEA670" w:rsidR="00916881" w:rsidRDefault="00916881" w:rsidP="00497AEE">
            <w:pPr>
              <w:pStyle w:val="TableBody"/>
            </w:pPr>
            <w:r>
              <w:rPr>
                <w:b/>
                <w:bCs/>
              </w:rPr>
              <w:t xml:space="preserve">Insurance Costs </w:t>
            </w:r>
            <w:r>
              <w:t xml:space="preserve">are based on </w:t>
            </w:r>
            <w:r w:rsidR="00E242FE">
              <w:t xml:space="preserve">the </w:t>
            </w:r>
            <w:r>
              <w:t xml:space="preserve">currency insurance rate that is charged to insure funds kept in Cashpoints. </w:t>
            </w:r>
          </w:p>
          <w:p w14:paraId="55298FB9" w14:textId="77777777" w:rsidR="00916881" w:rsidRDefault="00916881" w:rsidP="00497AEE">
            <w:pPr>
              <w:pStyle w:val="TableBody"/>
            </w:pPr>
            <w:r>
              <w:t xml:space="preserve">Insurance Costs = (Closing Balance x Insurance Rate %) / Number of Days in a Year* </w:t>
            </w:r>
          </w:p>
          <w:p w14:paraId="367B88AB" w14:textId="52D0629B" w:rsidR="00916881" w:rsidRDefault="00916881" w:rsidP="00497AEE">
            <w:pPr>
              <w:pStyle w:val="TableBody"/>
            </w:pPr>
            <w:r>
              <w:t xml:space="preserve">* </w:t>
            </w:r>
            <w:r w:rsidR="00E242FE">
              <w:t>user-</w:t>
            </w:r>
            <w:r>
              <w:t xml:space="preserve">defined </w:t>
            </w:r>
            <w:r w:rsidRPr="00390E05">
              <w:rPr>
                <w:i/>
                <w:iCs/>
                <w:rPrChange w:id="4126" w:author="Robbie Moses" w:date="2023-03-02T02:23:00Z">
                  <w:rPr/>
                </w:rPrChange>
              </w:rPr>
              <w:t xml:space="preserve">under Maintenance </w:t>
            </w:r>
            <w:r w:rsidRPr="00390E05">
              <w:rPr>
                <w:rFonts w:ascii="Wingdings" w:hAnsi="Wingdings"/>
                <w:i/>
                <w:iCs/>
                <w:rPrChange w:id="4127" w:author="Robbie Moses" w:date="2023-03-02T02:23:00Z">
                  <w:rPr>
                    <w:rFonts w:ascii="Wingdings" w:hAnsi="Wingdings"/>
                  </w:rPr>
                </w:rPrChange>
              </w:rPr>
              <w:t></w:t>
            </w:r>
            <w:r w:rsidRPr="00390E05">
              <w:rPr>
                <w:i/>
                <w:iCs/>
                <w:rPrChange w:id="4128" w:author="Robbie Moses" w:date="2023-03-02T02:23:00Z">
                  <w:rPr/>
                </w:rPrChange>
              </w:rPr>
              <w:t xml:space="preserve"> OptiCash Settings</w:t>
            </w:r>
            <w:r>
              <w:t xml:space="preserve"> screen. </w:t>
            </w:r>
          </w:p>
          <w:p w14:paraId="3C36E781" w14:textId="77777777" w:rsidR="00916881" w:rsidRDefault="00916881" w:rsidP="00497AEE">
            <w:pPr>
              <w:pStyle w:val="TableBody"/>
            </w:pPr>
          </w:p>
          <w:p w14:paraId="215C2279" w14:textId="77777777" w:rsidR="00916881" w:rsidRDefault="00916881" w:rsidP="00497AEE">
            <w:pPr>
              <w:pStyle w:val="TableBody"/>
            </w:pPr>
            <w:r>
              <w:rPr>
                <w:b/>
                <w:bCs/>
              </w:rPr>
              <w:t>Out-of-Cash Costs</w:t>
            </w:r>
            <w:r>
              <w:t>: any costs associated with out-of-cash indicated by the cost set by the institution such as penalty, admin fee, etc.</w:t>
            </w:r>
          </w:p>
          <w:p w14:paraId="66A330EE" w14:textId="77777777" w:rsidR="00916881" w:rsidRDefault="00916881" w:rsidP="00497AEE">
            <w:pPr>
              <w:pStyle w:val="TableBody"/>
            </w:pPr>
            <w:r>
              <w:t xml:space="preserve">Out-of-Cash Costs = Cost per Outage Amount x Number of Outages*, </w:t>
            </w:r>
          </w:p>
          <w:p w14:paraId="1D990469" w14:textId="77777777" w:rsidR="00916881" w:rsidRDefault="00916881" w:rsidP="00497AEE">
            <w:pPr>
              <w:pStyle w:val="TableBody"/>
            </w:pPr>
            <w:r>
              <w:t xml:space="preserve">*where Outage is when Closing Balance is less than the threshold amount defined in </w:t>
            </w:r>
            <w:r w:rsidRPr="00E2661D">
              <w:rPr>
                <w:i/>
                <w:iCs/>
                <w:rPrChange w:id="4129" w:author="Moses, Robbie" w:date="2023-02-22T02:56:00Z">
                  <w:rPr/>
                </w:rPrChange>
              </w:rPr>
              <w:t xml:space="preserve">Processing tab </w:t>
            </w:r>
            <w:r w:rsidRPr="00E2661D">
              <w:rPr>
                <w:rFonts w:ascii="Wingdings" w:hAnsi="Wingdings"/>
                <w:i/>
                <w:iCs/>
                <w:rPrChange w:id="4130" w:author="Moses, Robbie" w:date="2023-02-22T02:56:00Z">
                  <w:rPr>
                    <w:rFonts w:ascii="Wingdings" w:hAnsi="Wingdings"/>
                  </w:rPr>
                </w:rPrChange>
              </w:rPr>
              <w:t></w:t>
            </w:r>
            <w:r w:rsidRPr="00E2661D">
              <w:rPr>
                <w:i/>
                <w:iCs/>
                <w:rPrChange w:id="4131" w:author="Moses, Robbie" w:date="2023-02-22T02:56:00Z">
                  <w:rPr/>
                </w:rPrChange>
              </w:rPr>
              <w:t xml:space="preserve"> Cost Calculation </w:t>
            </w:r>
            <w:r w:rsidRPr="00E2661D">
              <w:rPr>
                <w:rFonts w:ascii="Wingdings" w:hAnsi="Wingdings"/>
                <w:i/>
                <w:iCs/>
                <w:rPrChange w:id="4132" w:author="Moses, Robbie" w:date="2023-02-22T02:56:00Z">
                  <w:rPr>
                    <w:rFonts w:ascii="Wingdings" w:hAnsi="Wingdings"/>
                  </w:rPr>
                </w:rPrChange>
              </w:rPr>
              <w:t></w:t>
            </w:r>
            <w:r w:rsidRPr="00E2661D">
              <w:rPr>
                <w:i/>
                <w:iCs/>
                <w:rPrChange w:id="4133" w:author="Moses, Robbie" w:date="2023-02-22T02:56:00Z">
                  <w:rPr/>
                </w:rPrChange>
              </w:rPr>
              <w:t xml:space="preserve"> Cost Options.</w:t>
            </w:r>
            <w:r>
              <w:t xml:space="preserve"> </w:t>
            </w:r>
          </w:p>
        </w:tc>
      </w:tr>
      <w:tr w:rsidR="00916881" w14:paraId="51275F75" w14:textId="77777777" w:rsidTr="00FD1734">
        <w:trPr>
          <w:trHeight w:val="135"/>
        </w:trPr>
        <w:tc>
          <w:tcPr>
            <w:tcW w:w="2570" w:type="dxa"/>
            <w:tcBorders>
              <w:top w:val="single" w:sz="4" w:space="0" w:color="000000"/>
              <w:left w:val="single" w:sz="4" w:space="0" w:color="000000"/>
              <w:bottom w:val="single" w:sz="4" w:space="0" w:color="000000"/>
            </w:tcBorders>
          </w:tcPr>
          <w:p w14:paraId="62DF24D2" w14:textId="77777777" w:rsidR="00916881" w:rsidRPr="00497AEE" w:rsidRDefault="00916881" w:rsidP="00497AEE">
            <w:pPr>
              <w:pStyle w:val="TableBody"/>
              <w:rPr>
                <w:b/>
                <w:bCs/>
              </w:rPr>
            </w:pPr>
            <w:r w:rsidRPr="00497AEE">
              <w:rPr>
                <w:b/>
                <w:bCs/>
              </w:rPr>
              <w:lastRenderedPageBreak/>
              <w:t>Carrier Cost</w:t>
            </w:r>
          </w:p>
        </w:tc>
        <w:tc>
          <w:tcPr>
            <w:tcW w:w="5500" w:type="dxa"/>
            <w:tcBorders>
              <w:top w:val="single" w:sz="4" w:space="0" w:color="000000"/>
              <w:left w:val="single" w:sz="4" w:space="0" w:color="000000"/>
              <w:bottom w:val="single" w:sz="4" w:space="0" w:color="000000"/>
              <w:right w:val="single" w:sz="4" w:space="0" w:color="000000"/>
            </w:tcBorders>
          </w:tcPr>
          <w:p w14:paraId="259484B3" w14:textId="77777777" w:rsidR="00916881" w:rsidRDefault="00916881" w:rsidP="00497AEE">
            <w:pPr>
              <w:pStyle w:val="TableBody"/>
            </w:pPr>
            <w:r>
              <w:rPr>
                <w:rFonts w:eastAsia="MS Mincho"/>
              </w:rPr>
              <w:t xml:space="preserve">Carrier costs will display the costs associated with a delivery or return service, including handling, fixed and variable costs. These costs are </w:t>
            </w:r>
            <w:r>
              <w:t xml:space="preserve">defined at a Cashpoint level under the </w:t>
            </w:r>
            <w:r w:rsidRPr="00E2661D">
              <w:rPr>
                <w:i/>
                <w:iCs/>
                <w:rPrChange w:id="4134" w:author="Moses, Robbie" w:date="2023-02-22T02:57:00Z">
                  <w:rPr/>
                </w:rPrChange>
              </w:rPr>
              <w:t xml:space="preserve">Advanced tab </w:t>
            </w:r>
            <w:r w:rsidRPr="00E2661D">
              <w:rPr>
                <w:rFonts w:ascii="Wingdings" w:hAnsi="Wingdings"/>
                <w:i/>
                <w:iCs/>
                <w:rPrChange w:id="4135" w:author="Moses, Robbie" w:date="2023-02-22T02:57:00Z">
                  <w:rPr>
                    <w:rFonts w:ascii="Wingdings" w:hAnsi="Wingdings"/>
                  </w:rPr>
                </w:rPrChange>
              </w:rPr>
              <w:t></w:t>
            </w:r>
            <w:r w:rsidRPr="00E2661D">
              <w:rPr>
                <w:i/>
                <w:iCs/>
                <w:rPrChange w:id="4136" w:author="Moses, Robbie" w:date="2023-02-22T02:57:00Z">
                  <w:rPr/>
                </w:rPrChange>
              </w:rPr>
              <w:t xml:space="preserve"> Costs</w:t>
            </w:r>
            <w:r>
              <w:t>.</w:t>
            </w:r>
          </w:p>
          <w:p w14:paraId="4DB39CE5" w14:textId="50BA7B58" w:rsidR="00916881" w:rsidRDefault="00916881" w:rsidP="00497AEE">
            <w:pPr>
              <w:pStyle w:val="TableBody"/>
            </w:pPr>
            <w:r>
              <w:rPr>
                <w:b/>
                <w:bCs/>
              </w:rPr>
              <w:t>Handling Costs</w:t>
            </w:r>
            <w:r>
              <w:t xml:space="preserve">: Total internal costs associated with the processing/handling of cash delivery. </w:t>
            </w:r>
            <w:r w:rsidR="00E242FE">
              <w:t xml:space="preserve">This may </w:t>
            </w:r>
            <w:r>
              <w:t xml:space="preserve">include </w:t>
            </w:r>
            <w:r w:rsidR="00E242FE">
              <w:t xml:space="preserve">the </w:t>
            </w:r>
            <w:r>
              <w:t>value of employees’ time required during the delivery, and any other overhead or administrative costs (defined as Delivery and Return Handling Costs for branches, Replenishment Costs for ATMs).</w:t>
            </w:r>
          </w:p>
          <w:p w14:paraId="7E96DD2C" w14:textId="14367C09" w:rsidR="00916881" w:rsidRDefault="00916881" w:rsidP="00497AEE">
            <w:pPr>
              <w:pStyle w:val="TableBody"/>
            </w:pPr>
            <w:r>
              <w:rPr>
                <w:b/>
                <w:bCs/>
              </w:rPr>
              <w:t>Fixed Costs</w:t>
            </w:r>
            <w:r>
              <w:t xml:space="preserve">: </w:t>
            </w:r>
            <w:del w:id="4137" w:author="Robbie Moses" w:date="2023-03-02T02:23:00Z">
              <w:r w:rsidDel="00390E05">
                <w:delText>c</w:delText>
              </w:r>
            </w:del>
            <w:ins w:id="4138" w:author="Robbie Moses" w:date="2023-03-02T02:23:00Z">
              <w:r w:rsidR="00390E05">
                <w:t>C</w:t>
              </w:r>
            </w:ins>
            <w:r>
              <w:t xml:space="preserve">ost per delivery regardless of </w:t>
            </w:r>
            <w:r w:rsidR="00E242FE">
              <w:t xml:space="preserve">the </w:t>
            </w:r>
            <w:r>
              <w:t>amount of cash being transported.</w:t>
            </w:r>
          </w:p>
          <w:p w14:paraId="7CAFD4F8" w14:textId="7867FB74" w:rsidR="00916881" w:rsidRDefault="00916881" w:rsidP="00497AEE">
            <w:pPr>
              <w:pStyle w:val="TableBody"/>
            </w:pPr>
            <w:r>
              <w:rPr>
                <w:b/>
                <w:bCs/>
              </w:rPr>
              <w:t>Variable Costs</w:t>
            </w:r>
            <w:r>
              <w:t xml:space="preserve">: </w:t>
            </w:r>
            <w:ins w:id="4139" w:author="Robbie Moses" w:date="2023-03-02T02:23:00Z">
              <w:r w:rsidR="00390E05">
                <w:t>C</w:t>
              </w:r>
            </w:ins>
            <w:del w:id="4140" w:author="Robbie Moses" w:date="2023-03-02T02:23:00Z">
              <w:r w:rsidDel="00390E05">
                <w:delText>c</w:delText>
              </w:r>
            </w:del>
            <w:r>
              <w:t xml:space="preserve">osts based on the amount of cash being transported. In some cases, variable costs may be on a sliding scale or range (defined by the Range button). </w:t>
            </w:r>
          </w:p>
          <w:p w14:paraId="008A3532" w14:textId="77777777" w:rsidR="00916881" w:rsidRDefault="00916881" w:rsidP="00497AEE">
            <w:pPr>
              <w:pStyle w:val="TableBody"/>
            </w:pPr>
            <w:r>
              <w:rPr>
                <w:rFonts w:eastAsia="MS Mincho"/>
              </w:rPr>
              <w:t xml:space="preserve">Carrier Costs = </w:t>
            </w:r>
            <w:r>
              <w:t xml:space="preserve">(Handling Costs + Fixed Costs + Variable Costs) x Number of Deliveries </w:t>
            </w:r>
          </w:p>
        </w:tc>
      </w:tr>
      <w:tr w:rsidR="00916881" w14:paraId="4CFFAA95" w14:textId="77777777" w:rsidTr="00FD1734">
        <w:trPr>
          <w:trHeight w:val="135"/>
        </w:trPr>
        <w:tc>
          <w:tcPr>
            <w:tcW w:w="2570" w:type="dxa"/>
            <w:tcBorders>
              <w:top w:val="single" w:sz="4" w:space="0" w:color="000000"/>
              <w:left w:val="single" w:sz="4" w:space="0" w:color="000000"/>
              <w:bottom w:val="single" w:sz="4" w:space="0" w:color="000000"/>
            </w:tcBorders>
          </w:tcPr>
          <w:p w14:paraId="6E85F05B" w14:textId="77777777" w:rsidR="00916881" w:rsidRPr="00497AEE" w:rsidRDefault="00916881" w:rsidP="00497AEE">
            <w:pPr>
              <w:pStyle w:val="TableBody"/>
              <w:rPr>
                <w:b/>
                <w:bCs/>
              </w:rPr>
            </w:pPr>
            <w:r w:rsidRPr="00497AEE">
              <w:rPr>
                <w:b/>
                <w:bCs/>
              </w:rPr>
              <w:t>Dead Money Cost</w:t>
            </w:r>
          </w:p>
        </w:tc>
        <w:tc>
          <w:tcPr>
            <w:tcW w:w="5500" w:type="dxa"/>
            <w:tcBorders>
              <w:top w:val="single" w:sz="4" w:space="0" w:color="000000"/>
              <w:left w:val="single" w:sz="4" w:space="0" w:color="000000"/>
              <w:bottom w:val="single" w:sz="4" w:space="0" w:color="000000"/>
              <w:right w:val="single" w:sz="4" w:space="0" w:color="000000"/>
            </w:tcBorders>
          </w:tcPr>
          <w:p w14:paraId="2362CB19" w14:textId="118E7D21" w:rsidR="00916881" w:rsidRDefault="00916881" w:rsidP="00497AEE">
            <w:pPr>
              <w:pStyle w:val="TableBody"/>
              <w:rPr>
                <w:rFonts w:eastAsia="MS Mincho"/>
              </w:rPr>
            </w:pPr>
            <w:r>
              <w:rPr>
                <w:rFonts w:eastAsia="MS Mincho"/>
              </w:rPr>
              <w:t>Dead money costs associate</w:t>
            </w:r>
            <w:r w:rsidR="00086182">
              <w:rPr>
                <w:rFonts w:eastAsia="MS Mincho"/>
              </w:rPr>
              <w:t>d</w:t>
            </w:r>
            <w:r>
              <w:rPr>
                <w:rFonts w:eastAsia="MS Mincho"/>
              </w:rPr>
              <w:t xml:space="preserve"> with transit costs, </w:t>
            </w:r>
            <w:r w:rsidR="007827A2">
              <w:rPr>
                <w:rFonts w:eastAsia="MS Mincho"/>
              </w:rPr>
              <w:t>i.e.,</w:t>
            </w:r>
            <w:r>
              <w:rPr>
                <w:rFonts w:eastAsia="MS Mincho"/>
              </w:rPr>
              <w:t xml:space="preserve"> costs of ‘dead cash’ while being in transit.</w:t>
            </w:r>
          </w:p>
          <w:p w14:paraId="20163143" w14:textId="77777777" w:rsidR="00916881" w:rsidRDefault="00916881" w:rsidP="00497AEE">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0E6C8D24" w14:textId="77777777" w:rsidR="00916881" w:rsidRDefault="00916881" w:rsidP="00497AEE">
            <w:pPr>
              <w:pStyle w:val="TableBody"/>
              <w:rPr>
                <w:rFonts w:eastAsia="MS Mincho"/>
              </w:rPr>
            </w:pPr>
            <w:r>
              <w:rPr>
                <w:rFonts w:eastAsia="MS Mincho"/>
              </w:rPr>
              <w:t xml:space="preserve">*number of days for Return and Delivery Time </w:t>
            </w:r>
            <w:r>
              <w:t xml:space="preserve">defined in </w:t>
            </w:r>
            <w:r w:rsidRPr="00390E05">
              <w:rPr>
                <w:i/>
                <w:iCs/>
                <w:rPrChange w:id="4141" w:author="Robbie Moses" w:date="2023-03-02T02:24:00Z">
                  <w:rPr/>
                </w:rPrChange>
              </w:rPr>
              <w:t xml:space="preserve">Processing tab </w:t>
            </w:r>
            <w:r w:rsidRPr="00390E05">
              <w:rPr>
                <w:rFonts w:ascii="Wingdings" w:hAnsi="Wingdings"/>
                <w:i/>
                <w:iCs/>
                <w:rPrChange w:id="4142" w:author="Robbie Moses" w:date="2023-03-02T02:24:00Z">
                  <w:rPr>
                    <w:rFonts w:ascii="Wingdings" w:hAnsi="Wingdings"/>
                  </w:rPr>
                </w:rPrChange>
              </w:rPr>
              <w:t></w:t>
            </w:r>
            <w:r w:rsidRPr="00390E05">
              <w:rPr>
                <w:i/>
                <w:iCs/>
                <w:rPrChange w:id="4143" w:author="Robbie Moses" w:date="2023-03-02T02:24:00Z">
                  <w:rPr/>
                </w:rPrChange>
              </w:rPr>
              <w:t xml:space="preserve"> Cost Calculation </w:t>
            </w:r>
            <w:r w:rsidRPr="00390E05">
              <w:rPr>
                <w:rFonts w:ascii="Wingdings" w:hAnsi="Wingdings"/>
                <w:i/>
                <w:iCs/>
                <w:rPrChange w:id="4144" w:author="Robbie Moses" w:date="2023-03-02T02:24:00Z">
                  <w:rPr>
                    <w:rFonts w:ascii="Wingdings" w:hAnsi="Wingdings"/>
                  </w:rPr>
                </w:rPrChange>
              </w:rPr>
              <w:t></w:t>
            </w:r>
            <w:r w:rsidRPr="00390E05">
              <w:rPr>
                <w:i/>
                <w:iCs/>
                <w:rPrChange w:id="4145" w:author="Robbie Moses" w:date="2023-03-02T02:24:00Z">
                  <w:rPr/>
                </w:rPrChange>
              </w:rPr>
              <w:t xml:space="preserve"> Cost Options</w:t>
            </w:r>
            <w:r>
              <w:rPr>
                <w:rFonts w:eastAsia="MS Mincho"/>
              </w:rPr>
              <w:t>.</w:t>
            </w:r>
          </w:p>
          <w:p w14:paraId="756F6196" w14:textId="1D1AB73D" w:rsidR="00916881" w:rsidRDefault="00916881" w:rsidP="00497AEE">
            <w:pPr>
              <w:pStyle w:val="TableBody"/>
            </w:pPr>
            <w:r>
              <w:rPr>
                <w:rFonts w:eastAsia="MS Mincho"/>
              </w:rPr>
              <w:t xml:space="preserve">** </w:t>
            </w:r>
            <w:r w:rsidR="00086182">
              <w:t>user-</w:t>
            </w:r>
            <w:r>
              <w:t xml:space="preserve">defined </w:t>
            </w:r>
            <w:r w:rsidRPr="00390E05">
              <w:rPr>
                <w:i/>
                <w:iCs/>
                <w:rPrChange w:id="4146" w:author="Robbie Moses" w:date="2023-03-02T02:24:00Z">
                  <w:rPr/>
                </w:rPrChange>
              </w:rPr>
              <w:t xml:space="preserve">under Maintenance </w:t>
            </w:r>
            <w:r w:rsidRPr="00390E05">
              <w:rPr>
                <w:rFonts w:ascii="Wingdings" w:hAnsi="Wingdings"/>
                <w:i/>
                <w:iCs/>
                <w:rPrChange w:id="4147" w:author="Robbie Moses" w:date="2023-03-02T02:24:00Z">
                  <w:rPr>
                    <w:rFonts w:ascii="Wingdings" w:hAnsi="Wingdings"/>
                  </w:rPr>
                </w:rPrChange>
              </w:rPr>
              <w:t></w:t>
            </w:r>
            <w:r w:rsidRPr="00390E05">
              <w:rPr>
                <w:i/>
                <w:iCs/>
                <w:rPrChange w:id="4148" w:author="Robbie Moses" w:date="2023-03-02T02:24:00Z">
                  <w:rPr/>
                </w:rPrChange>
              </w:rPr>
              <w:t xml:space="preserve"> OptiCash Settings</w:t>
            </w:r>
            <w:r>
              <w:t xml:space="preserve"> screen.</w:t>
            </w:r>
          </w:p>
        </w:tc>
      </w:tr>
      <w:tr w:rsidR="00916881" w14:paraId="1D3A0E98" w14:textId="77777777" w:rsidTr="00FD1734">
        <w:trPr>
          <w:trHeight w:val="135"/>
        </w:trPr>
        <w:tc>
          <w:tcPr>
            <w:tcW w:w="2570" w:type="dxa"/>
            <w:tcBorders>
              <w:top w:val="single" w:sz="4" w:space="0" w:color="000000"/>
              <w:left w:val="single" w:sz="4" w:space="0" w:color="000000"/>
              <w:bottom w:val="single" w:sz="4" w:space="0" w:color="000000"/>
            </w:tcBorders>
          </w:tcPr>
          <w:p w14:paraId="073FEFF9" w14:textId="77777777" w:rsidR="00916881" w:rsidRPr="00497AEE" w:rsidRDefault="00916881" w:rsidP="00497AEE">
            <w:pPr>
              <w:pStyle w:val="TableBody"/>
              <w:rPr>
                <w:b/>
                <w:bCs/>
              </w:rPr>
            </w:pPr>
            <w:r w:rsidRPr="00497AEE">
              <w:rPr>
                <w:b/>
                <w:bCs/>
              </w:rPr>
              <w:t>Total Cost</w:t>
            </w:r>
          </w:p>
        </w:tc>
        <w:tc>
          <w:tcPr>
            <w:tcW w:w="5500" w:type="dxa"/>
            <w:tcBorders>
              <w:top w:val="single" w:sz="4" w:space="0" w:color="000000"/>
              <w:left w:val="single" w:sz="4" w:space="0" w:color="000000"/>
              <w:bottom w:val="single" w:sz="4" w:space="0" w:color="000000"/>
              <w:right w:val="single" w:sz="4" w:space="0" w:color="000000"/>
            </w:tcBorders>
          </w:tcPr>
          <w:p w14:paraId="3AE5CEC4" w14:textId="77777777" w:rsidR="00916881" w:rsidRDefault="00916881" w:rsidP="00497AEE">
            <w:pPr>
              <w:pStyle w:val="TableBody"/>
            </w:pPr>
            <w:r>
              <w:t xml:space="preserve">Total costs will be the sum of all the costs in the above categories. </w:t>
            </w:r>
          </w:p>
        </w:tc>
      </w:tr>
    </w:tbl>
    <w:p w14:paraId="0014002C" w14:textId="750C9137" w:rsidR="00916881" w:rsidRDefault="00916881" w:rsidP="00F63174">
      <w:pPr>
        <w:pStyle w:val="TopofSection"/>
        <w:spacing w:before="0" w:after="120" w:line="240" w:lineRule="auto"/>
        <w:ind w:left="187" w:hanging="187"/>
        <w:outlineLvl w:val="0"/>
      </w:pPr>
      <w:bookmarkStart w:id="4149" w:name="_Ref223304480"/>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1A573D9A" w14:textId="77777777" w:rsidR="00916881" w:rsidRDefault="00916881" w:rsidP="00EA5021">
      <w:pPr>
        <w:pStyle w:val="BodyText"/>
      </w:pPr>
    </w:p>
    <w:p w14:paraId="1FE2F778" w14:textId="3BCEB8EA" w:rsidR="00916881" w:rsidRDefault="00916881" w:rsidP="00242A82">
      <w:pPr>
        <w:pStyle w:val="Heading2"/>
        <w:rPr>
          <w:rFonts w:eastAsia="MS Mincho"/>
        </w:rPr>
      </w:pPr>
      <w:bookmarkStart w:id="4150" w:name="_Ref236117103"/>
      <w:bookmarkStart w:id="4151" w:name="_Toc128718816"/>
      <w:r>
        <w:rPr>
          <w:rFonts w:eastAsia="MS Mincho"/>
        </w:rPr>
        <w:lastRenderedPageBreak/>
        <w:t>Costs (Charted Actual)</w:t>
      </w:r>
      <w:bookmarkEnd w:id="4149"/>
      <w:bookmarkEnd w:id="4150"/>
      <w:bookmarkEnd w:id="4151"/>
    </w:p>
    <w:p w14:paraId="613C7267" w14:textId="2561B92F" w:rsidR="00916881" w:rsidRDefault="00916881" w:rsidP="00497AEE">
      <w:pPr>
        <w:pStyle w:val="BodyText"/>
      </w:pPr>
      <w:r>
        <w:t xml:space="preserve">The main purpose of the network cost report is to reflect the cost structure of the currency management, including holding, handling, fixed, variable, insurance, </w:t>
      </w:r>
      <w:del w:id="4152" w:author="Robbie Moses" w:date="2023-03-02T02:24:00Z">
        <w:r w:rsidDel="00390E05">
          <w:delText>transit</w:delText>
        </w:r>
      </w:del>
      <w:ins w:id="4153" w:author="Robbie Moses" w:date="2023-03-02T02:24:00Z">
        <w:r w:rsidR="00390E05">
          <w:t>transit,</w:t>
        </w:r>
      </w:ins>
      <w:r>
        <w:t xml:space="preserve"> or out</w:t>
      </w:r>
      <w:r w:rsidR="00086182">
        <w:t>-of-</w:t>
      </w:r>
      <w:r>
        <w:t xml:space="preserve">cash costs. The report indicates the total percentages by type of costs in a pie chart. </w:t>
      </w:r>
    </w:p>
    <w:p w14:paraId="66FDCFCD" w14:textId="096EFB63" w:rsidR="00916881" w:rsidRDefault="00916881" w:rsidP="00497AEE">
      <w:pPr>
        <w:pStyle w:val="BodyText"/>
      </w:pPr>
      <w:r>
        <w:t xml:space="preserve">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Pr>
          <w:color w:val="365F91"/>
        </w:rPr>
        <w:t xml:space="preserve"> </w:t>
      </w:r>
      <w:r>
        <w:t xml:space="preserve">for more information on calculating costs. </w:t>
      </w:r>
    </w:p>
    <w:p w14:paraId="65E9E9FF" w14:textId="77777777" w:rsidR="00FD1734" w:rsidRDefault="00FD1734" w:rsidP="00497AEE">
      <w:pPr>
        <w:pStyle w:val="BodyText"/>
      </w:pPr>
    </w:p>
    <w:p w14:paraId="27679E0A" w14:textId="1A46DDF8" w:rsidR="00916881" w:rsidRDefault="00916881" w:rsidP="00242A82">
      <w:pPr>
        <w:pStyle w:val="Heading2"/>
      </w:pPr>
      <w:bookmarkStart w:id="4154" w:name="_Ref223304482"/>
      <w:bookmarkStart w:id="4155" w:name="_Ref236117104"/>
      <w:bookmarkStart w:id="4156" w:name="_Toc128718817"/>
      <w:r>
        <w:t>Costs (Actual vs. Projected)</w:t>
      </w:r>
      <w:bookmarkEnd w:id="4154"/>
      <w:bookmarkEnd w:id="4155"/>
      <w:bookmarkEnd w:id="4156"/>
    </w:p>
    <w:p w14:paraId="4D26A925" w14:textId="01AECDF3" w:rsidR="00916881" w:rsidRDefault="00086182" w:rsidP="00497AEE">
      <w:pPr>
        <w:pStyle w:val="BodyText"/>
      </w:pPr>
      <w:r>
        <w:t xml:space="preserve">The main </w:t>
      </w:r>
      <w:r w:rsidR="00916881">
        <w:t xml:space="preserve">purpose of this report is to analyze Cashpoint performance by comparing actual costs with the costs projected by OptiCash. The report displays the cost details in the actual orders scenario against what the costs would have been if the user had followed </w:t>
      </w:r>
      <w:r>
        <w:t xml:space="preserve">the </w:t>
      </w:r>
      <w:r w:rsidR="00916881">
        <w:t>recommendations of OptiCash.</w:t>
      </w:r>
    </w:p>
    <w:p w14:paraId="5F33BD2B" w14:textId="2A1F939C" w:rsidR="00916881" w:rsidRDefault="00916881" w:rsidP="00497AEE">
      <w:pPr>
        <w:pStyle w:val="BodyText"/>
      </w:pPr>
      <w:r>
        <w:t xml:space="preserve">Projected and Actual Costs must be up-to-date and calculated to run this report. See the </w:t>
      </w:r>
      <w:r w:rsidR="00027408" w:rsidRPr="00D0426D">
        <w:rPr>
          <w:color w:val="4F81BD" w:themeColor="accent1"/>
        </w:rPr>
        <w:fldChar w:fldCharType="begin"/>
      </w:r>
      <w:r w:rsidRPr="00D0426D">
        <w:rPr>
          <w:color w:val="4F81BD" w:themeColor="accent1"/>
        </w:rPr>
        <w:instrText xml:space="preserve"> REF _Ref223391898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r w:rsidRPr="00D0426D">
        <w:rPr>
          <w:color w:val="4F81BD" w:themeColor="accent1"/>
        </w:rPr>
        <w:t xml:space="preserve"> </w:t>
      </w:r>
      <w:r>
        <w:t xml:space="preserve">for more information on calculating costs. </w:t>
      </w:r>
    </w:p>
    <w:p w14:paraId="5EECF475" w14:textId="77777777" w:rsidR="00916881" w:rsidRDefault="00916881" w:rsidP="00EA5021">
      <w:pPr>
        <w:pStyle w:val="BodyText"/>
      </w:pPr>
    </w:p>
    <w:p w14:paraId="436B248A" w14:textId="461D7CBB" w:rsidR="00916881" w:rsidRDefault="00916881" w:rsidP="00F63174">
      <w:pPr>
        <w:pStyle w:val="Caption"/>
        <w:spacing w:before="0" w:after="120"/>
        <w:ind w:left="187" w:hanging="187"/>
        <w:outlineLvl w:val="0"/>
        <w:rPr>
          <w:lang w:val="en-US"/>
        </w:rPr>
      </w:pPr>
      <w:bookmarkStart w:id="4157" w:name="_Toc128631156"/>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202</w:t>
      </w:r>
      <w:r w:rsidR="00027408">
        <w:rPr>
          <w:noProof/>
        </w:rPr>
        <w:fldChar w:fldCharType="end"/>
      </w:r>
      <w:r>
        <w:rPr>
          <w:lang w:val="en-US"/>
        </w:rPr>
        <w:t>: Costs (Actual VS. Projected) Description</w:t>
      </w:r>
      <w:bookmarkEnd w:id="4157"/>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FE35D09" w14:textId="77777777" w:rsidTr="00497AEE">
        <w:trPr>
          <w:cantSplit/>
          <w:trHeight w:val="377"/>
          <w:tblHeader/>
        </w:trPr>
        <w:tc>
          <w:tcPr>
            <w:tcW w:w="2570" w:type="dxa"/>
            <w:tcBorders>
              <w:top w:val="single" w:sz="4" w:space="0" w:color="000000"/>
              <w:left w:val="single" w:sz="4" w:space="0" w:color="000000"/>
              <w:bottom w:val="single" w:sz="4" w:space="0" w:color="000000"/>
            </w:tcBorders>
            <w:shd w:val="clear" w:color="auto" w:fill="60C03A"/>
          </w:tcPr>
          <w:p w14:paraId="00659B87"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50C31E7" w14:textId="77777777" w:rsidR="00916881" w:rsidRDefault="00916881" w:rsidP="00497AEE">
            <w:pPr>
              <w:pStyle w:val="TableHeading"/>
            </w:pPr>
            <w:r>
              <w:t>Description</w:t>
            </w:r>
          </w:p>
        </w:tc>
      </w:tr>
      <w:tr w:rsidR="00916881" w14:paraId="4F963991" w14:textId="77777777" w:rsidTr="0009567D">
        <w:trPr>
          <w:cantSplit/>
          <w:trHeight w:val="135"/>
        </w:trPr>
        <w:tc>
          <w:tcPr>
            <w:tcW w:w="2570" w:type="dxa"/>
            <w:tcBorders>
              <w:top w:val="single" w:sz="4" w:space="0" w:color="000000"/>
              <w:left w:val="single" w:sz="4" w:space="0" w:color="000000"/>
              <w:bottom w:val="single" w:sz="4" w:space="0" w:color="000000"/>
            </w:tcBorders>
          </w:tcPr>
          <w:p w14:paraId="6074FCA2"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8A01018" w14:textId="0CAB47B1"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AA4A480" w14:textId="77777777" w:rsidTr="0009567D">
        <w:trPr>
          <w:cantSplit/>
          <w:trHeight w:val="135"/>
        </w:trPr>
        <w:tc>
          <w:tcPr>
            <w:tcW w:w="2570" w:type="dxa"/>
            <w:tcBorders>
              <w:top w:val="single" w:sz="4" w:space="0" w:color="000000"/>
              <w:left w:val="single" w:sz="4" w:space="0" w:color="000000"/>
              <w:bottom w:val="single" w:sz="4" w:space="0" w:color="000000"/>
            </w:tcBorders>
          </w:tcPr>
          <w:p w14:paraId="512B6024"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08143793" w14:textId="77777777" w:rsidR="00916881" w:rsidRDefault="00916881" w:rsidP="00497AEE">
            <w:pPr>
              <w:pStyle w:val="TableBody"/>
            </w:pPr>
            <w:r>
              <w:t xml:space="preserve">Unique alphanumeric identification of the Cashpoint. </w:t>
            </w:r>
          </w:p>
        </w:tc>
      </w:tr>
      <w:tr w:rsidR="00916881" w14:paraId="58D724C8" w14:textId="77777777" w:rsidTr="0009567D">
        <w:trPr>
          <w:cantSplit/>
          <w:trHeight w:val="135"/>
        </w:trPr>
        <w:tc>
          <w:tcPr>
            <w:tcW w:w="2570" w:type="dxa"/>
            <w:tcBorders>
              <w:top w:val="single" w:sz="4" w:space="0" w:color="000000"/>
              <w:left w:val="single" w:sz="4" w:space="0" w:color="000000"/>
              <w:bottom w:val="single" w:sz="4" w:space="0" w:color="000000"/>
            </w:tcBorders>
          </w:tcPr>
          <w:p w14:paraId="69476869" w14:textId="77777777" w:rsidR="00916881" w:rsidRPr="00497AEE" w:rsidRDefault="00916881" w:rsidP="00497AEE">
            <w:pPr>
              <w:pStyle w:val="TableBody"/>
              <w:rPr>
                <w:b/>
                <w:bCs/>
              </w:rPr>
            </w:pPr>
            <w:r w:rsidRPr="00497AEE">
              <w:rPr>
                <w:b/>
                <w:bCs/>
              </w:rPr>
              <w:t>Costs</w:t>
            </w:r>
          </w:p>
        </w:tc>
        <w:tc>
          <w:tcPr>
            <w:tcW w:w="5500" w:type="dxa"/>
            <w:tcBorders>
              <w:top w:val="single" w:sz="4" w:space="0" w:color="000000"/>
              <w:left w:val="single" w:sz="4" w:space="0" w:color="000000"/>
              <w:bottom w:val="single" w:sz="4" w:space="0" w:color="000000"/>
              <w:right w:val="single" w:sz="4" w:space="0" w:color="000000"/>
            </w:tcBorders>
          </w:tcPr>
          <w:p w14:paraId="737D80E6" w14:textId="5D0067F9" w:rsidR="00916881" w:rsidDel="00390E05" w:rsidRDefault="00916881" w:rsidP="00390E05">
            <w:pPr>
              <w:pStyle w:val="TableBody"/>
              <w:rPr>
                <w:del w:id="4158" w:author="Robbie Moses" w:date="2023-03-02T02:25:00Z"/>
              </w:rPr>
            </w:pPr>
            <w:r>
              <w:t xml:space="preserve">The costs of this report are covered in </w:t>
            </w:r>
            <w:r w:rsidR="00086182">
              <w:t xml:space="preserve">the </w:t>
            </w:r>
            <w:r>
              <w:t xml:space="preserve">Cost (Actual) report, see: </w:t>
            </w:r>
            <w:r w:rsidR="00027408" w:rsidRPr="00D0426D">
              <w:rPr>
                <w:color w:val="4F81BD" w:themeColor="accent1"/>
              </w:rPr>
              <w:fldChar w:fldCharType="begin"/>
            </w:r>
            <w:r w:rsidRPr="00D0426D">
              <w:rPr>
                <w:color w:val="4F81BD" w:themeColor="accent1"/>
              </w:rPr>
              <w:instrText xml:space="preserve"> REF _Ref236117101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rFonts w:eastAsia="MS Mincho"/>
                <w:color w:val="4F81BD" w:themeColor="accent1"/>
              </w:rPr>
              <w:t>Costs (Actual)</w:t>
            </w:r>
            <w:r w:rsidR="00027408" w:rsidRPr="00D0426D">
              <w:rPr>
                <w:color w:val="4F81BD" w:themeColor="accent1"/>
              </w:rPr>
              <w:fldChar w:fldCharType="end"/>
            </w:r>
          </w:p>
          <w:p w14:paraId="30C6E1F4" w14:textId="77777777" w:rsidR="00916881" w:rsidRDefault="00916881" w:rsidP="00390E05">
            <w:pPr>
              <w:pStyle w:val="TableBody"/>
            </w:pPr>
          </w:p>
        </w:tc>
      </w:tr>
    </w:tbl>
    <w:p w14:paraId="48C67762" w14:textId="29C8F7D6" w:rsidR="00916881" w:rsidRDefault="00916881" w:rsidP="00F63174">
      <w:pPr>
        <w:pStyle w:val="TopofSection"/>
        <w:spacing w:before="0" w:after="120" w:line="240" w:lineRule="auto"/>
        <w:ind w:left="187" w:hanging="187"/>
        <w:outlineLvl w:val="0"/>
        <w:rPr>
          <w:rFonts w:eastAsia="MS Mincho"/>
        </w:rPr>
      </w:pPr>
      <w:bookmarkStart w:id="4159" w:name="_Ref223304483"/>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1DD8A203" w14:textId="77777777" w:rsidR="00497AEE" w:rsidRDefault="00497AEE" w:rsidP="00EA5021">
      <w:pPr>
        <w:pStyle w:val="BodyText"/>
        <w:rPr>
          <w:rFonts w:eastAsia="MS Mincho"/>
        </w:rPr>
      </w:pPr>
    </w:p>
    <w:p w14:paraId="00DED1B5" w14:textId="0BF6F693" w:rsidR="00916881" w:rsidRDefault="00916881" w:rsidP="00242A82">
      <w:pPr>
        <w:pStyle w:val="Heading2"/>
        <w:rPr>
          <w:rFonts w:eastAsia="MS Mincho"/>
        </w:rPr>
      </w:pPr>
      <w:bookmarkStart w:id="4160" w:name="_Ref236117105"/>
      <w:bookmarkStart w:id="4161" w:name="_Toc128718818"/>
      <w:r>
        <w:rPr>
          <w:rFonts w:eastAsia="MS Mincho"/>
        </w:rPr>
        <w:t>Order Override Reasons</w:t>
      </w:r>
      <w:bookmarkEnd w:id="4159"/>
      <w:bookmarkEnd w:id="4160"/>
      <w:bookmarkEnd w:id="4161"/>
    </w:p>
    <w:p w14:paraId="7F1FBDD4" w14:textId="77777777" w:rsidR="00916881" w:rsidRDefault="00916881" w:rsidP="00497AEE">
      <w:pPr>
        <w:pStyle w:val="BodyText"/>
      </w:pPr>
      <w:r>
        <w:t xml:space="preserve">The Network Order Override Reason Report allows reviewing all override actions committed when placing an order. This report displays the override reason, number of orders, and amount ordered and recommended.  </w:t>
      </w:r>
    </w:p>
    <w:p w14:paraId="7FC26D3E" w14:textId="62601F01" w:rsidR="00916881" w:rsidRDefault="00916881" w:rsidP="00497AEE">
      <w:pPr>
        <w:pStyle w:val="Note"/>
      </w:pPr>
      <w:r w:rsidRPr="00390E05">
        <w:rPr>
          <w:b/>
          <w:bCs/>
          <w:rPrChange w:id="4162" w:author="Robbie Moses" w:date="2023-03-02T02:25:00Z">
            <w:rPr/>
          </w:rPrChange>
        </w:rPr>
        <w:t>Note</w:t>
      </w:r>
      <w:r>
        <w:t xml:space="preserve">: This report is only available for HTML and PDF. There is no option for CSV for this </w:t>
      </w:r>
      <w:r w:rsidR="00FD1734">
        <w:t>report</w:t>
      </w:r>
    </w:p>
    <w:p w14:paraId="60E5D93C" w14:textId="1C924527" w:rsidR="00916881" w:rsidRDefault="00916881" w:rsidP="00F63174">
      <w:pPr>
        <w:pStyle w:val="Caption"/>
        <w:spacing w:before="0" w:after="120"/>
        <w:ind w:left="187" w:hanging="187"/>
        <w:outlineLvl w:val="0"/>
      </w:pPr>
      <w:bookmarkStart w:id="4163" w:name="_Toc128631157"/>
      <w:r>
        <w:lastRenderedPageBreak/>
        <w:t xml:space="preserve">Table </w:t>
      </w:r>
      <w:r w:rsidR="00027408">
        <w:fldChar w:fldCharType="begin"/>
      </w:r>
      <w:r>
        <w:instrText xml:space="preserve"> SEQ "Table" \*Arabic </w:instrText>
      </w:r>
      <w:r w:rsidR="00027408">
        <w:fldChar w:fldCharType="separate"/>
      </w:r>
      <w:r w:rsidR="00D57607">
        <w:rPr>
          <w:noProof/>
        </w:rPr>
        <w:t>203</w:t>
      </w:r>
      <w:r w:rsidR="00027408">
        <w:rPr>
          <w:noProof/>
        </w:rPr>
        <w:fldChar w:fldCharType="end"/>
      </w:r>
      <w:r>
        <w:t>: Order Override Reasons Description</w:t>
      </w:r>
      <w:bookmarkEnd w:id="416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F6C8B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6CCBBA6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BA317" w14:textId="77777777" w:rsidR="00916881" w:rsidRDefault="00916881" w:rsidP="00497AEE">
            <w:pPr>
              <w:pStyle w:val="TableHeading"/>
            </w:pPr>
            <w:r>
              <w:t>Description</w:t>
            </w:r>
          </w:p>
        </w:tc>
      </w:tr>
      <w:tr w:rsidR="00916881" w14:paraId="72953318" w14:textId="77777777" w:rsidTr="0009567D">
        <w:trPr>
          <w:cantSplit/>
          <w:trHeight w:val="135"/>
        </w:trPr>
        <w:tc>
          <w:tcPr>
            <w:tcW w:w="2570" w:type="dxa"/>
            <w:tcBorders>
              <w:top w:val="single" w:sz="4" w:space="0" w:color="000000"/>
              <w:left w:val="single" w:sz="4" w:space="0" w:color="000000"/>
              <w:bottom w:val="single" w:sz="4" w:space="0" w:color="000000"/>
            </w:tcBorders>
          </w:tcPr>
          <w:p w14:paraId="623F57D5" w14:textId="77777777" w:rsidR="00916881" w:rsidRDefault="00916881" w:rsidP="00497AEE">
            <w:pPr>
              <w:pStyle w:val="TableBody"/>
            </w:pPr>
            <w:r>
              <w:t>Select Button</w:t>
            </w:r>
          </w:p>
        </w:tc>
        <w:tc>
          <w:tcPr>
            <w:tcW w:w="5500" w:type="dxa"/>
            <w:tcBorders>
              <w:top w:val="single" w:sz="4" w:space="0" w:color="000000"/>
              <w:left w:val="single" w:sz="4" w:space="0" w:color="000000"/>
              <w:bottom w:val="single" w:sz="4" w:space="0" w:color="000000"/>
              <w:right w:val="single" w:sz="4" w:space="0" w:color="000000"/>
            </w:tcBorders>
          </w:tcPr>
          <w:p w14:paraId="33197473" w14:textId="4611B35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E6869EA" w14:textId="77777777" w:rsidTr="0009567D">
        <w:trPr>
          <w:cantSplit/>
          <w:trHeight w:val="135"/>
        </w:trPr>
        <w:tc>
          <w:tcPr>
            <w:tcW w:w="2570" w:type="dxa"/>
            <w:tcBorders>
              <w:top w:val="single" w:sz="4" w:space="0" w:color="000000"/>
              <w:left w:val="single" w:sz="4" w:space="0" w:color="000000"/>
              <w:bottom w:val="single" w:sz="4" w:space="0" w:color="000000"/>
            </w:tcBorders>
          </w:tcPr>
          <w:p w14:paraId="60D61F52" w14:textId="77777777" w:rsidR="00916881" w:rsidRPr="00EB590C" w:rsidRDefault="00916881" w:rsidP="00497AEE">
            <w:pPr>
              <w:pStyle w:val="TableBody"/>
            </w:pPr>
            <w:r w:rsidRPr="00EB590C">
              <w:t>Cashpoint ID</w:t>
            </w:r>
          </w:p>
        </w:tc>
        <w:tc>
          <w:tcPr>
            <w:tcW w:w="5500" w:type="dxa"/>
            <w:tcBorders>
              <w:top w:val="single" w:sz="4" w:space="0" w:color="000000"/>
              <w:left w:val="single" w:sz="4" w:space="0" w:color="000000"/>
              <w:bottom w:val="single" w:sz="4" w:space="0" w:color="000000"/>
              <w:right w:val="single" w:sz="4" w:space="0" w:color="000000"/>
            </w:tcBorders>
          </w:tcPr>
          <w:p w14:paraId="117C7385" w14:textId="77777777" w:rsidR="00916881" w:rsidRDefault="00916881" w:rsidP="00497AEE">
            <w:pPr>
              <w:pStyle w:val="TableBody"/>
            </w:pPr>
            <w:r>
              <w:t xml:space="preserve">Unique alphanumeric identification of the Cashpoint. </w:t>
            </w:r>
          </w:p>
        </w:tc>
      </w:tr>
      <w:tr w:rsidR="00916881" w14:paraId="24E272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B4237B" w14:textId="77777777" w:rsidR="00916881" w:rsidRPr="00EB590C" w:rsidRDefault="00916881" w:rsidP="00497AEE">
            <w:pPr>
              <w:pStyle w:val="TableBody"/>
            </w:pPr>
            <w:r w:rsidRPr="00EB590C">
              <w:t>Title</w:t>
            </w:r>
          </w:p>
        </w:tc>
        <w:tc>
          <w:tcPr>
            <w:tcW w:w="5500" w:type="dxa"/>
            <w:tcBorders>
              <w:top w:val="single" w:sz="4" w:space="0" w:color="000000"/>
              <w:left w:val="single" w:sz="4" w:space="0" w:color="000000"/>
              <w:bottom w:val="single" w:sz="4" w:space="0" w:color="000000"/>
              <w:right w:val="single" w:sz="4" w:space="0" w:color="000000"/>
            </w:tcBorders>
          </w:tcPr>
          <w:p w14:paraId="37C1E7B2" w14:textId="77777777" w:rsidR="00916881" w:rsidRDefault="00916881" w:rsidP="00497AEE">
            <w:pPr>
              <w:pStyle w:val="TableBody"/>
            </w:pPr>
            <w:r>
              <w:t>Short title of the override reason.</w:t>
            </w:r>
          </w:p>
        </w:tc>
      </w:tr>
      <w:tr w:rsidR="00916881" w14:paraId="3B794DC2" w14:textId="77777777" w:rsidTr="0009567D">
        <w:trPr>
          <w:cantSplit/>
          <w:trHeight w:val="135"/>
        </w:trPr>
        <w:tc>
          <w:tcPr>
            <w:tcW w:w="2570" w:type="dxa"/>
            <w:tcBorders>
              <w:top w:val="single" w:sz="4" w:space="0" w:color="000000"/>
              <w:left w:val="single" w:sz="4" w:space="0" w:color="000000"/>
              <w:bottom w:val="single" w:sz="4" w:space="0" w:color="000000"/>
            </w:tcBorders>
          </w:tcPr>
          <w:p w14:paraId="1E4E91DB" w14:textId="77777777" w:rsidR="00916881" w:rsidRPr="00EB590C" w:rsidRDefault="00916881" w:rsidP="00497AEE">
            <w:pPr>
              <w:pStyle w:val="TableBody"/>
            </w:pPr>
            <w:r w:rsidRPr="00EB590C">
              <w:t>Override Reason</w:t>
            </w:r>
          </w:p>
        </w:tc>
        <w:tc>
          <w:tcPr>
            <w:tcW w:w="5500" w:type="dxa"/>
            <w:tcBorders>
              <w:top w:val="single" w:sz="4" w:space="0" w:color="000000"/>
              <w:left w:val="single" w:sz="4" w:space="0" w:color="000000"/>
              <w:bottom w:val="single" w:sz="4" w:space="0" w:color="000000"/>
              <w:right w:val="single" w:sz="4" w:space="0" w:color="000000"/>
            </w:tcBorders>
          </w:tcPr>
          <w:p w14:paraId="473E48BD" w14:textId="77777777" w:rsidR="00916881" w:rsidRDefault="00916881" w:rsidP="00497AEE">
            <w:pPr>
              <w:pStyle w:val="TableBody"/>
            </w:pPr>
            <w:r>
              <w:t>Full description of the override reason.</w:t>
            </w:r>
          </w:p>
        </w:tc>
      </w:tr>
      <w:tr w:rsidR="00916881" w14:paraId="463BAFDA" w14:textId="77777777" w:rsidTr="0009567D">
        <w:trPr>
          <w:cantSplit/>
          <w:trHeight w:val="135"/>
        </w:trPr>
        <w:tc>
          <w:tcPr>
            <w:tcW w:w="2570" w:type="dxa"/>
            <w:tcBorders>
              <w:top w:val="single" w:sz="4" w:space="0" w:color="000000"/>
              <w:left w:val="single" w:sz="4" w:space="0" w:color="000000"/>
              <w:bottom w:val="single" w:sz="4" w:space="0" w:color="000000"/>
            </w:tcBorders>
          </w:tcPr>
          <w:p w14:paraId="37A8CFD0"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62392B36" w14:textId="62444CBF" w:rsidR="00916881" w:rsidRDefault="00481675" w:rsidP="00497AEE">
            <w:pPr>
              <w:pStyle w:val="TableBody"/>
            </w:pPr>
            <w:r>
              <w:t xml:space="preserve">The number </w:t>
            </w:r>
            <w:r w:rsidR="00916881">
              <w:t>of orders that have been overridden due to this reason.</w:t>
            </w:r>
          </w:p>
        </w:tc>
      </w:tr>
      <w:tr w:rsidR="00916881" w14:paraId="3088BAD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D613FC"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1C9A9EE" w14:textId="77777777" w:rsidR="00916881" w:rsidRDefault="00916881" w:rsidP="00497AEE">
            <w:pPr>
              <w:pStyle w:val="TableBody"/>
            </w:pPr>
            <w:r>
              <w:t>The actual amount ordered.</w:t>
            </w:r>
          </w:p>
        </w:tc>
      </w:tr>
      <w:tr w:rsidR="00916881" w14:paraId="2C352CB0" w14:textId="77777777" w:rsidTr="00497AEE">
        <w:trPr>
          <w:cantSplit/>
          <w:trHeight w:val="70"/>
        </w:trPr>
        <w:tc>
          <w:tcPr>
            <w:tcW w:w="2570" w:type="dxa"/>
            <w:tcBorders>
              <w:top w:val="single" w:sz="4" w:space="0" w:color="000000"/>
              <w:left w:val="single" w:sz="4" w:space="0" w:color="000000"/>
              <w:bottom w:val="single" w:sz="4" w:space="0" w:color="000000"/>
            </w:tcBorders>
          </w:tcPr>
          <w:p w14:paraId="0874D0D5"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047C3620" w14:textId="71411EBD" w:rsidR="00916881" w:rsidRDefault="00916881" w:rsidP="00497AEE">
            <w:pPr>
              <w:pStyle w:val="TableBody"/>
            </w:pPr>
            <w:r>
              <w:t>Indicates a percentage of each override reason against total orders placed during the time selected in the report. The sum of all percentages provided will total 100%.</w:t>
            </w:r>
          </w:p>
        </w:tc>
      </w:tr>
      <w:tr w:rsidR="00916881" w14:paraId="14624749" w14:textId="77777777" w:rsidTr="0009567D">
        <w:trPr>
          <w:cantSplit/>
          <w:trHeight w:val="135"/>
        </w:trPr>
        <w:tc>
          <w:tcPr>
            <w:tcW w:w="2570" w:type="dxa"/>
            <w:tcBorders>
              <w:top w:val="single" w:sz="4" w:space="0" w:color="000000"/>
              <w:left w:val="single" w:sz="4" w:space="0" w:color="000000"/>
              <w:bottom w:val="single" w:sz="4" w:space="0" w:color="000000"/>
            </w:tcBorders>
          </w:tcPr>
          <w:p w14:paraId="0F002538" w14:textId="77777777" w:rsidR="00916881" w:rsidRPr="00497AEE" w:rsidRDefault="00916881" w:rsidP="00497AEE">
            <w:pPr>
              <w:pStyle w:val="TableBody"/>
              <w:rPr>
                <w:b/>
                <w:bCs/>
              </w:rPr>
            </w:pPr>
            <w:r w:rsidRPr="00497AEE">
              <w:rPr>
                <w:b/>
                <w:bCs/>
              </w:rPr>
              <w:t>Recommended Amount</w:t>
            </w:r>
          </w:p>
        </w:tc>
        <w:tc>
          <w:tcPr>
            <w:tcW w:w="5500" w:type="dxa"/>
            <w:tcBorders>
              <w:top w:val="single" w:sz="4" w:space="0" w:color="000000"/>
              <w:left w:val="single" w:sz="4" w:space="0" w:color="000000"/>
              <w:bottom w:val="single" w:sz="4" w:space="0" w:color="000000"/>
              <w:right w:val="single" w:sz="4" w:space="0" w:color="000000"/>
            </w:tcBorders>
          </w:tcPr>
          <w:p w14:paraId="13A0A18D" w14:textId="77777777" w:rsidR="00916881" w:rsidRDefault="00916881" w:rsidP="00497AEE">
            <w:pPr>
              <w:pStyle w:val="TableBody"/>
            </w:pPr>
            <w:r>
              <w:t xml:space="preserve">The amount that has been recommended by OptiCash. </w:t>
            </w:r>
          </w:p>
        </w:tc>
      </w:tr>
      <w:tr w:rsidR="00916881" w14:paraId="1203168C"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95583AE"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48E6ACBB" wp14:editId="547D6523">
                      <wp:extent cx="496570" cy="504190"/>
                      <wp:effectExtent l="2540" t="8890" r="5715" b="1270"/>
                      <wp:docPr id="113"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16" name="Rectangle 10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0" name="Freeform 10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27" name="Freeform 11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4D202EB9" id="Group 10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">
                      <v:rect id="Rectangle 10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" filled="f" stroked="f">
                        <v:stroke joinstyle="round"/>
                      </v:rect>
                      <v:shape id="Freeform 10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00A95A9E" w14:textId="6BCFF5BF" w:rsidR="00916881" w:rsidRDefault="00916881" w:rsidP="00497AEE">
            <w:pPr>
              <w:pStyle w:val="TableNote"/>
            </w:pPr>
            <w:r>
              <w:rPr>
                <w:b/>
                <w:bCs/>
              </w:rPr>
              <w:t>Note</w:t>
            </w:r>
            <w:r>
              <w:t xml:space="preserve">: </w:t>
            </w:r>
            <w:del w:id="4164" w:author="Moses, Robbie" w:date="2023-02-22T02:57:00Z">
              <w:r w:rsidDel="00E2661D">
                <w:delText>Please note t</w:delText>
              </w:r>
            </w:del>
            <w:ins w:id="4165" w:author="Moses, Robbie" w:date="2023-02-22T02:57:00Z">
              <w:del w:id="4166" w:author="Robbie Moses" w:date="2023-03-02T02:37:00Z">
                <w:r w:rsidR="00E2661D" w:rsidDel="002C7A5D">
                  <w:delText>t</w:delText>
                </w:r>
              </w:del>
            </w:ins>
            <w:del w:id="4167" w:author="Robbie Moses" w:date="2023-03-02T02:37:00Z">
              <w:r w:rsidDel="002C7A5D">
                <w:delText>hat r</w:delText>
              </w:r>
            </w:del>
            <w:ins w:id="4168" w:author="Robbie Moses" w:date="2023-03-02T02:37:00Z">
              <w:r w:rsidR="002C7A5D">
                <w:t>R</w:t>
              </w:r>
            </w:ins>
            <w:r>
              <w:t xml:space="preserve">ecommendations that are </w:t>
            </w:r>
            <w:r w:rsidR="007827A2">
              <w:t>auto committed</w:t>
            </w:r>
            <w:r>
              <w:t xml:space="preserve"> or accepted (without edit) will appear in the report with no reason or title. </w:t>
            </w:r>
          </w:p>
          <w:p w14:paraId="7C061FE9" w14:textId="21ABC1CE" w:rsidR="00916881" w:rsidRDefault="00916881" w:rsidP="00497AEE">
            <w:pPr>
              <w:pStyle w:val="TableNote"/>
            </w:pPr>
            <w:del w:id="4169" w:author="Moses, Robbie" w:date="2023-02-22T02:57:00Z">
              <w:r w:rsidRPr="00E2661D" w:rsidDel="00E2661D">
                <w:rPr>
                  <w:b/>
                  <w:bCs/>
                  <w:rPrChange w:id="4170" w:author="Moses, Robbie" w:date="2023-02-22T02:57:00Z">
                    <w:rPr/>
                  </w:rPrChange>
                </w:rPr>
                <w:delText>Please n</w:delText>
              </w:r>
            </w:del>
            <w:ins w:id="4171" w:author="Moses, Robbie" w:date="2023-02-22T02:57:00Z">
              <w:r w:rsidR="00E2661D" w:rsidRPr="00E2661D">
                <w:rPr>
                  <w:b/>
                  <w:bCs/>
                  <w:rPrChange w:id="4172" w:author="Moses, Robbie" w:date="2023-02-22T02:57:00Z">
                    <w:rPr/>
                  </w:rPrChange>
                </w:rPr>
                <w:t>N</w:t>
              </w:r>
            </w:ins>
            <w:r w:rsidRPr="00E2661D">
              <w:rPr>
                <w:b/>
                <w:bCs/>
                <w:rPrChange w:id="4173" w:author="Moses, Robbie" w:date="2023-02-22T02:57:00Z">
                  <w:rPr/>
                </w:rPrChange>
              </w:rPr>
              <w:t>ote</w:t>
            </w:r>
            <w:r>
              <w:t xml:space="preserve"> </w:t>
            </w:r>
            <w:del w:id="4174" w:author="Robbie Moses" w:date="2023-03-02T02:37:00Z">
              <w:r w:rsidDel="002C7A5D">
                <w:delText>that t</w:delText>
              </w:r>
            </w:del>
            <w:ins w:id="4175" w:author="Robbie Moses" w:date="2023-03-02T02:37:00Z">
              <w:r w:rsidR="002C7A5D">
                <w:t>T</w:t>
              </w:r>
            </w:ins>
            <w:r>
              <w:t xml:space="preserve">he accepted/auto-committed orders can be displayed as ‘C’, ‘D’ or ‘E’, etc. depending on the number of the override reasons displayed in the graph. Similarly, each override reason will be displayed in </w:t>
            </w:r>
            <w:r w:rsidR="00D205E9">
              <w:t xml:space="preserve">the </w:t>
            </w:r>
            <w:r>
              <w:t>next available color depending on the number of override reasons displayed.</w:t>
            </w:r>
          </w:p>
        </w:tc>
      </w:tr>
    </w:tbl>
    <w:p w14:paraId="4F43C957" w14:textId="0AFBD9DC" w:rsidR="00916881" w:rsidRDefault="00916881" w:rsidP="00F63174">
      <w:pPr>
        <w:pStyle w:val="TopofSection"/>
        <w:spacing w:before="0" w:after="120" w:line="240" w:lineRule="auto"/>
        <w:ind w:left="187" w:hanging="187"/>
        <w:outlineLvl w:val="0"/>
        <w:rPr>
          <w:rFonts w:eastAsia="MS Mincho"/>
        </w:rPr>
      </w:pPr>
      <w:bookmarkStart w:id="4176" w:name="_Ref223304485"/>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AE174A1" w14:textId="77777777" w:rsidR="00497AEE" w:rsidRDefault="00497AEE" w:rsidP="00EA5021">
      <w:pPr>
        <w:pStyle w:val="BodyText"/>
        <w:rPr>
          <w:rFonts w:eastAsia="MS Mincho"/>
        </w:rPr>
      </w:pPr>
    </w:p>
    <w:p w14:paraId="768FECF0" w14:textId="18F298D9" w:rsidR="00916881" w:rsidRDefault="00916881" w:rsidP="00242A82">
      <w:pPr>
        <w:pStyle w:val="Heading2"/>
        <w:rPr>
          <w:rFonts w:eastAsia="MS Mincho"/>
        </w:rPr>
      </w:pPr>
      <w:bookmarkStart w:id="4177" w:name="_Ref236117107"/>
      <w:bookmarkStart w:id="4178" w:name="_Toc128718819"/>
      <w:r>
        <w:rPr>
          <w:rFonts w:eastAsia="MS Mincho"/>
        </w:rPr>
        <w:t>Order Status</w:t>
      </w:r>
      <w:bookmarkEnd w:id="4176"/>
      <w:bookmarkEnd w:id="4177"/>
      <w:bookmarkEnd w:id="4178"/>
    </w:p>
    <w:p w14:paraId="0A81A754" w14:textId="6C135132" w:rsidR="00916881" w:rsidRDefault="00916881" w:rsidP="00497AEE">
      <w:pPr>
        <w:pStyle w:val="BodyText"/>
      </w:pPr>
      <w:r>
        <w:t xml:space="preserve">The main purpose of the network order status is to reflect how orders are being committed by the branch and the ATM network. The report indicates the total number, </w:t>
      </w:r>
      <w:r w:rsidR="00497AEE">
        <w:t>amount,</w:t>
      </w:r>
      <w:r>
        <w:t xml:space="preserve"> and percentage of orders by order status. </w:t>
      </w:r>
    </w:p>
    <w:p w14:paraId="33FD5648" w14:textId="77777777" w:rsidR="00FD1734" w:rsidRDefault="00FD1734">
      <w:pPr>
        <w:rPr>
          <w:rFonts w:eastAsia="Times New Roman" w:cs="Cambria"/>
          <w:caps/>
          <w:spacing w:val="10"/>
          <w:sz w:val="18"/>
          <w:szCs w:val="18"/>
          <w:lang w:val="fr-FR" w:bidi="en-US"/>
        </w:rPr>
      </w:pPr>
      <w:r>
        <w:br w:type="page"/>
      </w:r>
    </w:p>
    <w:p w14:paraId="2AFD09F9" w14:textId="6A453351" w:rsidR="00916881" w:rsidRDefault="00916881" w:rsidP="00F63174">
      <w:pPr>
        <w:pStyle w:val="Caption"/>
        <w:spacing w:before="0" w:after="120"/>
        <w:ind w:left="187" w:hanging="187"/>
        <w:outlineLvl w:val="0"/>
      </w:pPr>
      <w:bookmarkStart w:id="4179" w:name="_Toc128631158"/>
      <w:r>
        <w:lastRenderedPageBreak/>
        <w:t xml:space="preserve">Table </w:t>
      </w:r>
      <w:r w:rsidR="00027408">
        <w:fldChar w:fldCharType="begin"/>
      </w:r>
      <w:r>
        <w:instrText xml:space="preserve"> SEQ "Table" \*Arabic </w:instrText>
      </w:r>
      <w:r w:rsidR="00027408">
        <w:fldChar w:fldCharType="separate"/>
      </w:r>
      <w:r w:rsidR="00D57607">
        <w:rPr>
          <w:noProof/>
        </w:rPr>
        <w:t>204</w:t>
      </w:r>
      <w:r w:rsidR="00027408">
        <w:rPr>
          <w:noProof/>
        </w:rPr>
        <w:fldChar w:fldCharType="end"/>
      </w:r>
      <w:r>
        <w:t>: Order Status Description</w:t>
      </w:r>
      <w:bookmarkEnd w:id="417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D562D56"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87461BC"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3D63FB1" w14:textId="77777777" w:rsidR="00916881" w:rsidRDefault="00916881" w:rsidP="00497AEE">
            <w:pPr>
              <w:pStyle w:val="TableHeading"/>
            </w:pPr>
            <w:r>
              <w:t>Description</w:t>
            </w:r>
          </w:p>
        </w:tc>
      </w:tr>
      <w:tr w:rsidR="00916881" w14:paraId="343D80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E161363"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FF279F5" w14:textId="5DEB301B"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8EA69D0" w14:textId="77777777" w:rsidTr="0009567D">
        <w:trPr>
          <w:cantSplit/>
          <w:trHeight w:val="135"/>
        </w:trPr>
        <w:tc>
          <w:tcPr>
            <w:tcW w:w="2570" w:type="dxa"/>
            <w:tcBorders>
              <w:top w:val="single" w:sz="4" w:space="0" w:color="000000"/>
              <w:left w:val="single" w:sz="4" w:space="0" w:color="000000"/>
              <w:bottom w:val="single" w:sz="4" w:space="0" w:color="000000"/>
            </w:tcBorders>
          </w:tcPr>
          <w:p w14:paraId="366FCAB6" w14:textId="77777777" w:rsidR="00916881" w:rsidRPr="00497AEE" w:rsidRDefault="00916881" w:rsidP="00497AEE">
            <w:pPr>
              <w:pStyle w:val="TableBody"/>
              <w:rPr>
                <w:b/>
                <w:bCs/>
              </w:rPr>
            </w:pPr>
            <w:r w:rsidRPr="00497AEE">
              <w:rPr>
                <w:b/>
                <w:bCs/>
              </w:rPr>
              <w:t>Order Origin</w:t>
            </w:r>
          </w:p>
        </w:tc>
        <w:tc>
          <w:tcPr>
            <w:tcW w:w="5500" w:type="dxa"/>
            <w:tcBorders>
              <w:top w:val="single" w:sz="4" w:space="0" w:color="000000"/>
              <w:left w:val="single" w:sz="4" w:space="0" w:color="000000"/>
              <w:bottom w:val="single" w:sz="4" w:space="0" w:color="000000"/>
              <w:right w:val="single" w:sz="4" w:space="0" w:color="000000"/>
            </w:tcBorders>
          </w:tcPr>
          <w:p w14:paraId="79C07F8E" w14:textId="73983F4B" w:rsidR="00916881" w:rsidRDefault="00916881" w:rsidP="00497AEE">
            <w:pPr>
              <w:pStyle w:val="TableBody"/>
            </w:pPr>
            <w:r>
              <w:t xml:space="preserve">Indicates the status of the order: </w:t>
            </w:r>
            <w:r w:rsidR="00D205E9">
              <w:t>auto-</w:t>
            </w:r>
            <w:r>
              <w:t xml:space="preserve">committed accepted </w:t>
            </w:r>
            <w:r w:rsidR="00D205E9">
              <w:t xml:space="preserve">the </w:t>
            </w:r>
            <w:r>
              <w:t>recommendation, overridden recommendation, manual order or centrally overridden.</w:t>
            </w:r>
          </w:p>
        </w:tc>
      </w:tr>
      <w:tr w:rsidR="00916881" w14:paraId="3459E2B1"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A3AE4" w14:textId="77777777" w:rsidR="00916881" w:rsidRPr="00497AEE" w:rsidRDefault="00916881" w:rsidP="00497AEE">
            <w:pPr>
              <w:pStyle w:val="TableBody"/>
              <w:rPr>
                <w:b/>
                <w:bCs/>
              </w:rPr>
            </w:pPr>
            <w:r w:rsidRPr="00497AEE">
              <w:rPr>
                <w:b/>
                <w:bCs/>
              </w:rPr>
              <w:t>Number of Orders</w:t>
            </w:r>
          </w:p>
        </w:tc>
        <w:tc>
          <w:tcPr>
            <w:tcW w:w="5500" w:type="dxa"/>
            <w:tcBorders>
              <w:top w:val="single" w:sz="4" w:space="0" w:color="000000"/>
              <w:left w:val="single" w:sz="4" w:space="0" w:color="000000"/>
              <w:bottom w:val="single" w:sz="4" w:space="0" w:color="000000"/>
              <w:right w:val="single" w:sz="4" w:space="0" w:color="000000"/>
            </w:tcBorders>
          </w:tcPr>
          <w:p w14:paraId="4BE1E6A3" w14:textId="32C11B34" w:rsidR="00916881" w:rsidRDefault="00D205E9" w:rsidP="00497AEE">
            <w:pPr>
              <w:pStyle w:val="TableBody"/>
            </w:pPr>
            <w:r>
              <w:t xml:space="preserve">The number </w:t>
            </w:r>
            <w:r w:rsidR="00916881">
              <w:t xml:space="preserve">of orders for a particular order origin category. </w:t>
            </w:r>
          </w:p>
        </w:tc>
      </w:tr>
      <w:tr w:rsidR="00916881" w14:paraId="252C59DB" w14:textId="77777777" w:rsidTr="0009567D">
        <w:trPr>
          <w:cantSplit/>
          <w:trHeight w:val="135"/>
        </w:trPr>
        <w:tc>
          <w:tcPr>
            <w:tcW w:w="2570" w:type="dxa"/>
            <w:tcBorders>
              <w:top w:val="single" w:sz="4" w:space="0" w:color="000000"/>
              <w:left w:val="single" w:sz="4" w:space="0" w:color="000000"/>
              <w:bottom w:val="single" w:sz="4" w:space="0" w:color="000000"/>
            </w:tcBorders>
          </w:tcPr>
          <w:p w14:paraId="775A7438" w14:textId="77777777" w:rsidR="00916881" w:rsidRPr="00497AEE" w:rsidRDefault="00916881" w:rsidP="00497AEE">
            <w:pPr>
              <w:pStyle w:val="TableBody"/>
              <w:rPr>
                <w:b/>
                <w:bCs/>
              </w:rPr>
            </w:pPr>
            <w:r w:rsidRPr="00497AEE">
              <w:rPr>
                <w:b/>
                <w:bCs/>
              </w:rPr>
              <w:t>Total Amount</w:t>
            </w:r>
          </w:p>
        </w:tc>
        <w:tc>
          <w:tcPr>
            <w:tcW w:w="5500" w:type="dxa"/>
            <w:tcBorders>
              <w:top w:val="single" w:sz="4" w:space="0" w:color="000000"/>
              <w:left w:val="single" w:sz="4" w:space="0" w:color="000000"/>
              <w:bottom w:val="single" w:sz="4" w:space="0" w:color="000000"/>
              <w:right w:val="single" w:sz="4" w:space="0" w:color="000000"/>
            </w:tcBorders>
          </w:tcPr>
          <w:p w14:paraId="642972F7" w14:textId="29056BF8" w:rsidR="00916881" w:rsidRDefault="00916881" w:rsidP="00497AEE">
            <w:pPr>
              <w:pStyle w:val="TableBody"/>
            </w:pPr>
            <w:r>
              <w:t>T</w:t>
            </w:r>
            <w:r w:rsidR="00D205E9">
              <w:t>he t</w:t>
            </w:r>
            <w:r>
              <w:t>otal amount that has been ordered.</w:t>
            </w:r>
          </w:p>
        </w:tc>
      </w:tr>
      <w:tr w:rsidR="00916881" w14:paraId="220722EE" w14:textId="77777777" w:rsidTr="0009567D">
        <w:trPr>
          <w:cantSplit/>
          <w:trHeight w:val="135"/>
        </w:trPr>
        <w:tc>
          <w:tcPr>
            <w:tcW w:w="2570" w:type="dxa"/>
            <w:tcBorders>
              <w:top w:val="single" w:sz="4" w:space="0" w:color="000000"/>
              <w:left w:val="single" w:sz="4" w:space="0" w:color="000000"/>
              <w:bottom w:val="single" w:sz="4" w:space="0" w:color="000000"/>
            </w:tcBorders>
          </w:tcPr>
          <w:p w14:paraId="317FDE28" w14:textId="77777777" w:rsidR="00916881" w:rsidRPr="00497AEE" w:rsidRDefault="00916881" w:rsidP="00497AEE">
            <w:pPr>
              <w:pStyle w:val="TableBody"/>
              <w:rPr>
                <w:b/>
                <w:bCs/>
              </w:rPr>
            </w:pPr>
            <w:r w:rsidRPr="00497AEE">
              <w:rPr>
                <w:b/>
                <w:bCs/>
              </w:rPr>
              <w:t>Percentage</w:t>
            </w:r>
          </w:p>
        </w:tc>
        <w:tc>
          <w:tcPr>
            <w:tcW w:w="5500" w:type="dxa"/>
            <w:tcBorders>
              <w:top w:val="single" w:sz="4" w:space="0" w:color="000000"/>
              <w:left w:val="single" w:sz="4" w:space="0" w:color="000000"/>
              <w:bottom w:val="single" w:sz="4" w:space="0" w:color="000000"/>
              <w:right w:val="single" w:sz="4" w:space="0" w:color="000000"/>
            </w:tcBorders>
          </w:tcPr>
          <w:p w14:paraId="117A75D5" w14:textId="77777777" w:rsidR="00916881" w:rsidRDefault="00916881" w:rsidP="00497AEE">
            <w:pPr>
              <w:pStyle w:val="TableBody"/>
            </w:pPr>
            <w:r>
              <w:t xml:space="preserve">Percentage of a particular order origin in total orders. </w:t>
            </w:r>
          </w:p>
        </w:tc>
      </w:tr>
    </w:tbl>
    <w:p w14:paraId="06D3C0EF" w14:textId="18E3CDFE" w:rsidR="00916881" w:rsidRDefault="00916881" w:rsidP="00F63174">
      <w:pPr>
        <w:pStyle w:val="TopofSection"/>
        <w:spacing w:before="0" w:after="120" w:line="240" w:lineRule="auto"/>
        <w:ind w:left="187" w:hanging="187"/>
        <w:outlineLvl w:val="0"/>
        <w:rPr>
          <w:rFonts w:eastAsia="MS Mincho"/>
        </w:rPr>
      </w:pPr>
      <w:bookmarkStart w:id="4180" w:name="_Ref223304486"/>
      <w:bookmarkStart w:id="4181" w:name="_Ref236108180"/>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766247D6" w14:textId="77777777" w:rsidR="00FD1734" w:rsidRDefault="00FD1734" w:rsidP="00FD1734">
      <w:pPr>
        <w:pStyle w:val="BodyText"/>
        <w:rPr>
          <w:rFonts w:eastAsia="MS Mincho"/>
        </w:rPr>
      </w:pPr>
    </w:p>
    <w:p w14:paraId="3E2D4D72" w14:textId="2ED0F20B" w:rsidR="004202CB" w:rsidRDefault="004202CB" w:rsidP="00242A82">
      <w:pPr>
        <w:pStyle w:val="Heading2"/>
        <w:rPr>
          <w:rFonts w:eastAsia="MS Mincho"/>
        </w:rPr>
      </w:pPr>
      <w:bookmarkStart w:id="4182" w:name="_Toc128718820"/>
      <w:r>
        <w:rPr>
          <w:rFonts w:eastAsia="MS Mincho"/>
        </w:rPr>
        <w:t xml:space="preserve">Order </w:t>
      </w:r>
      <w:r w:rsidR="00C85FAE">
        <w:rPr>
          <w:rFonts w:eastAsia="MS Mincho"/>
        </w:rPr>
        <w:t>Disputes</w:t>
      </w:r>
      <w:bookmarkEnd w:id="4182"/>
    </w:p>
    <w:p w14:paraId="6B00EC12" w14:textId="677B5FDF" w:rsidR="004202CB" w:rsidRDefault="00A85329" w:rsidP="00497AEE">
      <w:pPr>
        <w:pStyle w:val="BodyText"/>
      </w:pPr>
      <w:r>
        <w:t>Order Disputes report</w:t>
      </w:r>
      <w:r w:rsidR="004202CB">
        <w:t xml:space="preserve"> </w:t>
      </w:r>
      <w:r w:rsidR="003B7C0A">
        <w:t xml:space="preserve">is available </w:t>
      </w:r>
      <w:r w:rsidR="008D3BD4">
        <w:t xml:space="preserve">in two forms: Summary report shows the </w:t>
      </w:r>
      <w:r w:rsidR="00497AEE">
        <w:t>status</w:t>
      </w:r>
      <w:r w:rsidR="008D3BD4">
        <w:t xml:space="preserve"> of order disputes. Detail report shows </w:t>
      </w:r>
      <w:r w:rsidR="00D205E9">
        <w:t xml:space="preserve">the </w:t>
      </w:r>
      <w:r w:rsidR="00867ADD">
        <w:t>dispute</w:t>
      </w:r>
      <w:r w:rsidR="00D311B9">
        <w:t>d</w:t>
      </w:r>
      <w:r w:rsidR="00867ADD">
        <w:t xml:space="preserve"> history at each step since </w:t>
      </w:r>
      <w:r w:rsidR="00D311B9">
        <w:t xml:space="preserve">the </w:t>
      </w:r>
      <w:r w:rsidR="00867ADD">
        <w:t>dispute was opened.</w:t>
      </w:r>
    </w:p>
    <w:p w14:paraId="1D6D70B1" w14:textId="353D7694" w:rsidR="004202CB" w:rsidRDefault="004202CB" w:rsidP="00F63174">
      <w:pPr>
        <w:pStyle w:val="Caption"/>
        <w:spacing w:before="0" w:after="120"/>
        <w:ind w:left="187" w:hanging="187"/>
        <w:outlineLvl w:val="0"/>
      </w:pPr>
      <w:bookmarkStart w:id="4183" w:name="_Toc128631159"/>
      <w:r>
        <w:t xml:space="preserve">Table </w:t>
      </w:r>
      <w:r>
        <w:fldChar w:fldCharType="begin"/>
      </w:r>
      <w:r>
        <w:instrText xml:space="preserve"> SEQ "Table" \*Arabic </w:instrText>
      </w:r>
      <w:r>
        <w:fldChar w:fldCharType="separate"/>
      </w:r>
      <w:r w:rsidR="00D57607">
        <w:rPr>
          <w:noProof/>
        </w:rPr>
        <w:t>205</w:t>
      </w:r>
      <w:r>
        <w:rPr>
          <w:noProof/>
        </w:rPr>
        <w:fldChar w:fldCharType="end"/>
      </w:r>
      <w:r>
        <w:t xml:space="preserve">: Order </w:t>
      </w:r>
      <w:r w:rsidR="00867ADD">
        <w:t>Disputes</w:t>
      </w:r>
      <w:r>
        <w:t xml:space="preserve"> Description</w:t>
      </w:r>
      <w:bookmarkEnd w:id="418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4202CB" w14:paraId="5A756479" w14:textId="77777777" w:rsidTr="008B1FD0">
        <w:trPr>
          <w:cantSplit/>
          <w:tblHeader/>
        </w:trPr>
        <w:tc>
          <w:tcPr>
            <w:tcW w:w="2570" w:type="dxa"/>
            <w:tcBorders>
              <w:top w:val="single" w:sz="4" w:space="0" w:color="000000"/>
              <w:left w:val="single" w:sz="4" w:space="0" w:color="000000"/>
              <w:bottom w:val="single" w:sz="4" w:space="0" w:color="000000"/>
            </w:tcBorders>
            <w:shd w:val="clear" w:color="auto" w:fill="60C03A"/>
          </w:tcPr>
          <w:p w14:paraId="0A88FD69" w14:textId="77777777" w:rsidR="004202CB" w:rsidRDefault="004202CB"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446E6715" w14:textId="77777777" w:rsidR="004202CB" w:rsidRDefault="004202CB" w:rsidP="00497AEE">
            <w:pPr>
              <w:pStyle w:val="TableHeading"/>
            </w:pPr>
            <w:r>
              <w:t>Description</w:t>
            </w:r>
          </w:p>
        </w:tc>
      </w:tr>
      <w:tr w:rsidR="004202CB" w14:paraId="2EB4FFB9" w14:textId="77777777" w:rsidTr="008B1FD0">
        <w:trPr>
          <w:cantSplit/>
          <w:trHeight w:val="135"/>
        </w:trPr>
        <w:tc>
          <w:tcPr>
            <w:tcW w:w="2570" w:type="dxa"/>
            <w:tcBorders>
              <w:top w:val="single" w:sz="4" w:space="0" w:color="000000"/>
              <w:left w:val="single" w:sz="4" w:space="0" w:color="000000"/>
              <w:bottom w:val="single" w:sz="4" w:space="0" w:color="000000"/>
            </w:tcBorders>
          </w:tcPr>
          <w:p w14:paraId="649C599C" w14:textId="77777777" w:rsidR="004202CB" w:rsidRPr="00497AEE" w:rsidRDefault="004202CB"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D26A5D7" w14:textId="6DC167D0" w:rsidR="004202CB" w:rsidRDefault="004202CB" w:rsidP="00497AEE">
            <w:pPr>
              <w:pStyle w:val="TableBody"/>
            </w:pPr>
            <w:r>
              <w:t xml:space="preserve">Allows the user to choose Cashpoints to be included in the report. For more information on Cashpoint Selection, see: </w:t>
            </w:r>
            <w:r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Cashpoint Selector</w:t>
            </w:r>
            <w:r w:rsidRPr="00D0426D">
              <w:rPr>
                <w:color w:val="4F81BD" w:themeColor="accent1"/>
              </w:rPr>
              <w:fldChar w:fldCharType="end"/>
            </w:r>
          </w:p>
        </w:tc>
      </w:tr>
      <w:tr w:rsidR="00F71786" w:rsidRPr="008D3BD4" w14:paraId="61A7E1C2" w14:textId="77777777" w:rsidTr="008B1FD0">
        <w:trPr>
          <w:cantSplit/>
          <w:trHeight w:val="135"/>
        </w:trPr>
        <w:tc>
          <w:tcPr>
            <w:tcW w:w="2570" w:type="dxa"/>
            <w:tcBorders>
              <w:top w:val="single" w:sz="4" w:space="0" w:color="000000"/>
              <w:left w:val="single" w:sz="4" w:space="0" w:color="000000"/>
              <w:bottom w:val="single" w:sz="4" w:space="0" w:color="000000"/>
            </w:tcBorders>
          </w:tcPr>
          <w:p w14:paraId="70C33525" w14:textId="5A3AC563" w:rsidR="00F71786" w:rsidRPr="00497AEE" w:rsidRDefault="00F71786"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0BDABD96" w14:textId="0CF82BCC" w:rsidR="00F71786" w:rsidRPr="008D3BD4" w:rsidRDefault="00F71786" w:rsidP="00497AEE">
            <w:pPr>
              <w:pStyle w:val="TableBody"/>
              <w:rPr>
                <w:bCs/>
              </w:rPr>
            </w:pPr>
            <w:r>
              <w:t>First Date in the desired range</w:t>
            </w:r>
          </w:p>
        </w:tc>
      </w:tr>
      <w:tr w:rsidR="00F71786" w:rsidRPr="008D3BD4" w14:paraId="07BB4BA6" w14:textId="77777777" w:rsidTr="008B1FD0">
        <w:trPr>
          <w:cantSplit/>
          <w:trHeight w:val="135"/>
        </w:trPr>
        <w:tc>
          <w:tcPr>
            <w:tcW w:w="2570" w:type="dxa"/>
            <w:tcBorders>
              <w:top w:val="single" w:sz="4" w:space="0" w:color="000000"/>
              <w:left w:val="single" w:sz="4" w:space="0" w:color="000000"/>
              <w:bottom w:val="single" w:sz="4" w:space="0" w:color="000000"/>
            </w:tcBorders>
          </w:tcPr>
          <w:p w14:paraId="008CA726" w14:textId="7E2DA6C6" w:rsidR="00F71786" w:rsidRPr="00497AEE" w:rsidRDefault="00F71786"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2EF4FDD9" w14:textId="6C915257" w:rsidR="00F71786" w:rsidRPr="008D3BD4" w:rsidRDefault="00F71786" w:rsidP="00497AEE">
            <w:pPr>
              <w:pStyle w:val="TableBody"/>
              <w:rPr>
                <w:bCs/>
              </w:rPr>
            </w:pPr>
            <w:r>
              <w:t>Last Date in the desired range</w:t>
            </w:r>
          </w:p>
        </w:tc>
      </w:tr>
      <w:tr w:rsidR="004202CB" w:rsidRPr="008D3BD4" w14:paraId="3D9D1AE3" w14:textId="77777777" w:rsidTr="008B1FD0">
        <w:trPr>
          <w:cantSplit/>
          <w:trHeight w:val="135"/>
        </w:trPr>
        <w:tc>
          <w:tcPr>
            <w:tcW w:w="2570" w:type="dxa"/>
            <w:tcBorders>
              <w:top w:val="single" w:sz="4" w:space="0" w:color="000000"/>
              <w:left w:val="single" w:sz="4" w:space="0" w:color="000000"/>
              <w:bottom w:val="single" w:sz="4" w:space="0" w:color="000000"/>
            </w:tcBorders>
          </w:tcPr>
          <w:p w14:paraId="3751C7CE" w14:textId="36E00F31" w:rsidR="004202CB" w:rsidRPr="00497AEE" w:rsidRDefault="008C75B2" w:rsidP="00497AEE">
            <w:pPr>
              <w:pStyle w:val="TableBody"/>
              <w:rPr>
                <w:b/>
                <w:bCs/>
              </w:rPr>
            </w:pPr>
            <w:r w:rsidRPr="00497AE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576AF746" w14:textId="4D48B70B" w:rsidR="004202CB" w:rsidRPr="008D3BD4" w:rsidRDefault="008C75B2" w:rsidP="00497AEE">
            <w:pPr>
              <w:pStyle w:val="TableBody"/>
              <w:rPr>
                <w:bCs/>
              </w:rPr>
            </w:pPr>
            <w:r>
              <w:rPr>
                <w:bCs/>
              </w:rPr>
              <w:t>Summary or Detail</w:t>
            </w:r>
          </w:p>
        </w:tc>
      </w:tr>
      <w:tr w:rsidR="004202CB" w:rsidRPr="008D3BD4" w14:paraId="06AB8645" w14:textId="77777777" w:rsidTr="008B1FD0">
        <w:trPr>
          <w:cantSplit/>
          <w:trHeight w:val="135"/>
        </w:trPr>
        <w:tc>
          <w:tcPr>
            <w:tcW w:w="2570" w:type="dxa"/>
            <w:tcBorders>
              <w:top w:val="single" w:sz="4" w:space="0" w:color="000000"/>
              <w:left w:val="single" w:sz="4" w:space="0" w:color="000000"/>
              <w:bottom w:val="single" w:sz="4" w:space="0" w:color="000000"/>
            </w:tcBorders>
          </w:tcPr>
          <w:p w14:paraId="4F1D43DD" w14:textId="66F1B090" w:rsidR="004202CB" w:rsidRPr="00497AEE" w:rsidRDefault="00B07477" w:rsidP="00497AEE">
            <w:pPr>
              <w:pStyle w:val="TableBody"/>
              <w:rPr>
                <w:b/>
                <w:bCs/>
              </w:rPr>
            </w:pPr>
            <w:r w:rsidRPr="00497AEE">
              <w:rPr>
                <w:b/>
                <w:bCs/>
              </w:rPr>
              <w:t>Dispute State</w:t>
            </w:r>
          </w:p>
        </w:tc>
        <w:tc>
          <w:tcPr>
            <w:tcW w:w="5500" w:type="dxa"/>
            <w:tcBorders>
              <w:top w:val="single" w:sz="4" w:space="0" w:color="000000"/>
              <w:left w:val="single" w:sz="4" w:space="0" w:color="000000"/>
              <w:bottom w:val="single" w:sz="4" w:space="0" w:color="000000"/>
              <w:right w:val="single" w:sz="4" w:space="0" w:color="000000"/>
            </w:tcBorders>
          </w:tcPr>
          <w:p w14:paraId="30C1677A" w14:textId="73252DA3" w:rsidR="004202CB" w:rsidRPr="008D3BD4" w:rsidRDefault="00B07477" w:rsidP="00497AEE">
            <w:pPr>
              <w:pStyle w:val="TableBody"/>
              <w:rPr>
                <w:bCs/>
              </w:rPr>
            </w:pPr>
            <w:r>
              <w:rPr>
                <w:bCs/>
              </w:rPr>
              <w:t>Resolved or Unresolved. One or both may be included.</w:t>
            </w:r>
            <w:r w:rsidR="004202CB" w:rsidRPr="008D3BD4">
              <w:rPr>
                <w:bCs/>
              </w:rPr>
              <w:t xml:space="preserve"> </w:t>
            </w:r>
          </w:p>
        </w:tc>
      </w:tr>
    </w:tbl>
    <w:p w14:paraId="7D4ABB76" w14:textId="2FB88C5A" w:rsidR="004202CB" w:rsidRPr="008D3BD4" w:rsidRDefault="004202CB" w:rsidP="00F63174">
      <w:pPr>
        <w:pStyle w:val="TopofSection"/>
        <w:spacing w:before="0" w:after="120" w:line="240" w:lineRule="auto"/>
        <w:ind w:left="187" w:hanging="187"/>
        <w:outlineLvl w:val="0"/>
        <w:rPr>
          <w:rFonts w:eastAsia="MS Mincho"/>
          <w:bCs/>
        </w:rPr>
      </w:pPr>
      <w:r w:rsidRPr="008D3BD4">
        <w:rPr>
          <w:bCs/>
        </w:rPr>
        <w:t xml:space="preserve">Return To: </w:t>
      </w:r>
      <w:r w:rsidRPr="008D3BD4">
        <w:rPr>
          <w:rFonts w:eastAsia="MS Mincho"/>
          <w:bCs/>
        </w:rPr>
        <w:fldChar w:fldCharType="begin"/>
      </w:r>
      <w:r w:rsidRPr="008D3BD4">
        <w:rPr>
          <w:rFonts w:eastAsia="MS Mincho"/>
          <w:bCs/>
        </w:rPr>
        <w:instrText xml:space="preserve"> REF _Ref236116978 \h </w:instrText>
      </w:r>
      <w:r w:rsidRPr="008D3BD4">
        <w:rPr>
          <w:rFonts w:eastAsia="MS Mincho"/>
          <w:bCs/>
        </w:rPr>
      </w:r>
      <w:r w:rsidRPr="008D3BD4">
        <w:rPr>
          <w:rFonts w:eastAsia="MS Mincho"/>
          <w:bCs/>
        </w:rPr>
        <w:fldChar w:fldCharType="separate"/>
      </w:r>
      <w:r w:rsidR="00D57607">
        <w:t>Metrics &amp; MI Reports</w:t>
      </w:r>
      <w:r w:rsidRPr="008D3BD4">
        <w:rPr>
          <w:rFonts w:eastAsia="MS Mincho"/>
          <w:bCs/>
        </w:rPr>
        <w:fldChar w:fldCharType="end"/>
      </w:r>
    </w:p>
    <w:p w14:paraId="14F180DD" w14:textId="77777777" w:rsidR="004202CB" w:rsidRDefault="004202CB" w:rsidP="00EA5021">
      <w:pPr>
        <w:pStyle w:val="BodyText"/>
        <w:rPr>
          <w:rFonts w:eastAsia="MS Mincho"/>
        </w:rPr>
      </w:pPr>
    </w:p>
    <w:p w14:paraId="049D3458" w14:textId="77777777" w:rsidR="00916881" w:rsidRDefault="00916881" w:rsidP="00242A82">
      <w:pPr>
        <w:pStyle w:val="Heading2"/>
        <w:rPr>
          <w:rFonts w:eastAsia="MS Mincho"/>
        </w:rPr>
      </w:pPr>
      <w:bookmarkStart w:id="4184" w:name="_Ref236117109"/>
      <w:bookmarkStart w:id="4185" w:name="_Toc128718821"/>
      <w:r>
        <w:rPr>
          <w:rFonts w:eastAsia="MS Mincho"/>
        </w:rPr>
        <w:t>Orders Compliance</w:t>
      </w:r>
      <w:bookmarkEnd w:id="4185"/>
    </w:p>
    <w:p w14:paraId="1DEDCB31" w14:textId="11FAD9B2" w:rsidR="00916881" w:rsidRDefault="00916881" w:rsidP="00497AEE">
      <w:pPr>
        <w:pStyle w:val="BodyText"/>
      </w:pPr>
      <w:r>
        <w:t>Orders Compliance provides performance data comparing recommended deliveries and/or returns to actual ordered amounts at the percent variance.</w:t>
      </w:r>
    </w:p>
    <w:p w14:paraId="51C7BC98" w14:textId="77777777" w:rsidR="00FD1734" w:rsidRDefault="00FD1734">
      <w:pPr>
        <w:rPr>
          <w:rFonts w:eastAsia="Times New Roman"/>
          <w:lang w:val="en-GB"/>
        </w:rPr>
      </w:pPr>
      <w:r>
        <w:br w:type="page"/>
      </w:r>
    </w:p>
    <w:p w14:paraId="4698EB9F" w14:textId="5F7E318B" w:rsidR="00916881" w:rsidRDefault="00916881" w:rsidP="00497AEE">
      <w:pPr>
        <w:pStyle w:val="BodyText"/>
      </w:pPr>
      <w:r>
        <w:lastRenderedPageBreak/>
        <w:t xml:space="preserve">Orders Compliance can be filtered by Date, Currency, and Planned and Emergency, Emergency only, or Planned Only.  Additionally, the user can generate the report showing Delivery orders only, Return orders only, or Net Orders which provides a </w:t>
      </w:r>
      <w:r w:rsidR="00801F19">
        <w:t xml:space="preserve">comparative </w:t>
      </w:r>
      <w:r>
        <w:t>analysis of the Net amount delivered to/returned from the cashpoint.</w:t>
      </w:r>
    </w:p>
    <w:p w14:paraId="7393FDE9" w14:textId="29CFFF64" w:rsidR="00916881" w:rsidRDefault="00916881" w:rsidP="00497AEE">
      <w:pPr>
        <w:pStyle w:val="BodyText"/>
      </w:pPr>
      <w:r>
        <w:t xml:space="preserve">By running the report for Detail, the user will generate the metrics in the table by order date and by cashpoint. </w:t>
      </w:r>
      <w:r w:rsidR="00801F19">
        <w:t xml:space="preserve">The summary </w:t>
      </w:r>
      <w:r>
        <w:t xml:space="preserve">provides a cashpoint average for the entire date range whereas </w:t>
      </w:r>
      <w:r w:rsidR="00801F19">
        <w:t xml:space="preserve">the </w:t>
      </w:r>
      <w:r>
        <w:t>Monthly level provides a beginning-to-end of calendar month average by cashpoint throughout the entire date range selected by the analyst.</w:t>
      </w:r>
    </w:p>
    <w:p w14:paraId="0F80DAF8" w14:textId="2B855B92" w:rsidR="00916881" w:rsidRDefault="00916881" w:rsidP="00F63174">
      <w:pPr>
        <w:pStyle w:val="Caption"/>
        <w:spacing w:before="0" w:after="120"/>
        <w:ind w:left="187" w:hanging="187"/>
        <w:outlineLvl w:val="0"/>
      </w:pPr>
      <w:bookmarkStart w:id="4186" w:name="_Toc128631160"/>
      <w:r>
        <w:t xml:space="preserve">Table </w:t>
      </w:r>
      <w:r w:rsidR="00027408">
        <w:fldChar w:fldCharType="begin"/>
      </w:r>
      <w:r>
        <w:instrText xml:space="preserve"> SEQ "Table" \*Arabic </w:instrText>
      </w:r>
      <w:r w:rsidR="00027408">
        <w:fldChar w:fldCharType="separate"/>
      </w:r>
      <w:r w:rsidR="00D57607">
        <w:rPr>
          <w:noProof/>
        </w:rPr>
        <w:t>206</w:t>
      </w:r>
      <w:r w:rsidR="00027408">
        <w:rPr>
          <w:noProof/>
        </w:rPr>
        <w:fldChar w:fldCharType="end"/>
      </w:r>
      <w:r>
        <w:t>: Orders Compliance Description</w:t>
      </w:r>
      <w:bookmarkEnd w:id="418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6EC7DE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D5D115E" w14:textId="77777777" w:rsidR="00916881" w:rsidRDefault="00916881" w:rsidP="00497AE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70229B" w14:textId="77777777" w:rsidR="00916881" w:rsidRDefault="00916881" w:rsidP="00497AEE">
            <w:pPr>
              <w:pStyle w:val="TableHeading"/>
            </w:pPr>
            <w:r>
              <w:t>Description</w:t>
            </w:r>
          </w:p>
        </w:tc>
      </w:tr>
      <w:tr w:rsidR="00916881" w14:paraId="14C4DCED" w14:textId="77777777" w:rsidTr="0009567D">
        <w:trPr>
          <w:cantSplit/>
          <w:trHeight w:val="135"/>
        </w:trPr>
        <w:tc>
          <w:tcPr>
            <w:tcW w:w="2570" w:type="dxa"/>
            <w:tcBorders>
              <w:top w:val="single" w:sz="4" w:space="0" w:color="000000"/>
              <w:left w:val="single" w:sz="4" w:space="0" w:color="000000"/>
              <w:bottom w:val="single" w:sz="4" w:space="0" w:color="000000"/>
            </w:tcBorders>
          </w:tcPr>
          <w:p w14:paraId="59A61E51" w14:textId="77777777" w:rsidR="00916881" w:rsidRPr="00497AEE" w:rsidRDefault="00916881" w:rsidP="00497AEE">
            <w:pPr>
              <w:pStyle w:val="TableBody"/>
              <w:rPr>
                <w:b/>
                <w:bCs/>
              </w:rPr>
            </w:pPr>
            <w:r w:rsidRPr="00497AE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54E5F3C0" w14:textId="6C3A4343" w:rsidR="00916881" w:rsidRDefault="00916881" w:rsidP="00497AEE">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497AEE"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0B2C4A65" w14:textId="77777777" w:rsidTr="0009567D">
        <w:trPr>
          <w:cantSplit/>
          <w:trHeight w:val="135"/>
        </w:trPr>
        <w:tc>
          <w:tcPr>
            <w:tcW w:w="2570" w:type="dxa"/>
            <w:tcBorders>
              <w:top w:val="single" w:sz="4" w:space="0" w:color="000000"/>
              <w:left w:val="single" w:sz="4" w:space="0" w:color="000000"/>
              <w:bottom w:val="single" w:sz="4" w:space="0" w:color="000000"/>
            </w:tcBorders>
          </w:tcPr>
          <w:p w14:paraId="5F5C3135" w14:textId="77777777" w:rsidR="00916881" w:rsidRPr="00497AEE" w:rsidRDefault="00916881" w:rsidP="00497AEE">
            <w:pPr>
              <w:pStyle w:val="TableBody"/>
              <w:rPr>
                <w:b/>
                <w:bCs/>
              </w:rPr>
            </w:pPr>
            <w:r w:rsidRPr="00497AEE">
              <w:rPr>
                <w:b/>
                <w:bCs/>
              </w:rPr>
              <w:t>Start Date</w:t>
            </w:r>
          </w:p>
        </w:tc>
        <w:tc>
          <w:tcPr>
            <w:tcW w:w="5500" w:type="dxa"/>
            <w:tcBorders>
              <w:top w:val="single" w:sz="4" w:space="0" w:color="000000"/>
              <w:left w:val="single" w:sz="4" w:space="0" w:color="000000"/>
              <w:bottom w:val="single" w:sz="4" w:space="0" w:color="000000"/>
              <w:right w:val="single" w:sz="4" w:space="0" w:color="000000"/>
            </w:tcBorders>
          </w:tcPr>
          <w:p w14:paraId="6ED8B889" w14:textId="77777777" w:rsidR="00916881" w:rsidRDefault="00916881" w:rsidP="00497AEE">
            <w:pPr>
              <w:pStyle w:val="TableBody"/>
            </w:pPr>
            <w:r>
              <w:t>First Date in the  desired  range</w:t>
            </w:r>
          </w:p>
        </w:tc>
      </w:tr>
      <w:tr w:rsidR="00916881" w14:paraId="37ACD2F5" w14:textId="77777777" w:rsidTr="0009567D">
        <w:trPr>
          <w:cantSplit/>
          <w:trHeight w:val="135"/>
        </w:trPr>
        <w:tc>
          <w:tcPr>
            <w:tcW w:w="2570" w:type="dxa"/>
            <w:tcBorders>
              <w:top w:val="single" w:sz="4" w:space="0" w:color="000000"/>
              <w:left w:val="single" w:sz="4" w:space="0" w:color="000000"/>
              <w:bottom w:val="single" w:sz="4" w:space="0" w:color="000000"/>
            </w:tcBorders>
          </w:tcPr>
          <w:p w14:paraId="3D2ECA73" w14:textId="77777777" w:rsidR="00916881" w:rsidRPr="00497AEE" w:rsidRDefault="00916881" w:rsidP="00497AEE">
            <w:pPr>
              <w:pStyle w:val="TableBody"/>
              <w:rPr>
                <w:b/>
                <w:bCs/>
              </w:rPr>
            </w:pPr>
            <w:r w:rsidRPr="00497AEE">
              <w:rPr>
                <w:b/>
                <w:bCs/>
              </w:rPr>
              <w:t>End Date</w:t>
            </w:r>
          </w:p>
        </w:tc>
        <w:tc>
          <w:tcPr>
            <w:tcW w:w="5500" w:type="dxa"/>
            <w:tcBorders>
              <w:top w:val="single" w:sz="4" w:space="0" w:color="000000"/>
              <w:left w:val="single" w:sz="4" w:space="0" w:color="000000"/>
              <w:bottom w:val="single" w:sz="4" w:space="0" w:color="000000"/>
              <w:right w:val="single" w:sz="4" w:space="0" w:color="000000"/>
            </w:tcBorders>
          </w:tcPr>
          <w:p w14:paraId="47197BBD" w14:textId="77777777" w:rsidR="00916881" w:rsidRDefault="00916881" w:rsidP="00497AEE">
            <w:pPr>
              <w:pStyle w:val="TableBody"/>
            </w:pPr>
            <w:r>
              <w:t>Last Date in the desired range</w:t>
            </w:r>
          </w:p>
        </w:tc>
      </w:tr>
      <w:tr w:rsidR="00916881" w14:paraId="6A8DCE0F" w14:textId="77777777" w:rsidTr="0009567D">
        <w:trPr>
          <w:cantSplit/>
          <w:trHeight w:val="135"/>
        </w:trPr>
        <w:tc>
          <w:tcPr>
            <w:tcW w:w="2570" w:type="dxa"/>
            <w:tcBorders>
              <w:top w:val="single" w:sz="4" w:space="0" w:color="000000"/>
              <w:left w:val="single" w:sz="4" w:space="0" w:color="000000"/>
              <w:bottom w:val="single" w:sz="4" w:space="0" w:color="000000"/>
            </w:tcBorders>
          </w:tcPr>
          <w:p w14:paraId="7C25DDE9"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3BF3CD6" w14:textId="42D47B16" w:rsidR="00916881" w:rsidRDefault="00916881" w:rsidP="00497AEE">
            <w:pPr>
              <w:pStyle w:val="TableBody"/>
            </w:pPr>
            <w:r>
              <w:t xml:space="preserve">Currency to show in </w:t>
            </w:r>
            <w:r w:rsidR="00801F19">
              <w:t xml:space="preserve">the </w:t>
            </w:r>
            <w:r>
              <w:t>output. Will  default to all available currencies</w:t>
            </w:r>
          </w:p>
        </w:tc>
      </w:tr>
      <w:tr w:rsidR="00916881" w14:paraId="118D3423" w14:textId="77777777" w:rsidTr="0009567D">
        <w:trPr>
          <w:cantSplit/>
          <w:trHeight w:val="135"/>
        </w:trPr>
        <w:tc>
          <w:tcPr>
            <w:tcW w:w="2570" w:type="dxa"/>
            <w:tcBorders>
              <w:top w:val="single" w:sz="4" w:space="0" w:color="000000"/>
              <w:left w:val="single" w:sz="4" w:space="0" w:color="000000"/>
              <w:bottom w:val="single" w:sz="4" w:space="0" w:color="000000"/>
            </w:tcBorders>
          </w:tcPr>
          <w:p w14:paraId="5D26FA00" w14:textId="77777777" w:rsidR="00916881" w:rsidRPr="00497AEE" w:rsidRDefault="00916881" w:rsidP="00497AEE">
            <w:pPr>
              <w:pStyle w:val="TableBody"/>
              <w:rPr>
                <w:b/>
                <w:bCs/>
              </w:rPr>
            </w:pPr>
            <w:r w:rsidRPr="00497AEE">
              <w:rPr>
                <w:b/>
                <w:bCs/>
              </w:rPr>
              <w:t>Summary</w:t>
            </w:r>
          </w:p>
        </w:tc>
        <w:tc>
          <w:tcPr>
            <w:tcW w:w="5500" w:type="dxa"/>
            <w:tcBorders>
              <w:top w:val="single" w:sz="4" w:space="0" w:color="000000"/>
              <w:left w:val="single" w:sz="4" w:space="0" w:color="000000"/>
              <w:bottom w:val="single" w:sz="4" w:space="0" w:color="000000"/>
              <w:right w:val="single" w:sz="4" w:space="0" w:color="000000"/>
            </w:tcBorders>
          </w:tcPr>
          <w:p w14:paraId="3B51C910" w14:textId="6C82DDBF" w:rsidR="00916881" w:rsidRDefault="00916881" w:rsidP="00497AEE">
            <w:pPr>
              <w:pStyle w:val="TableBody"/>
            </w:pPr>
            <w:r>
              <w:t>User</w:t>
            </w:r>
            <w:r w:rsidR="00801F19">
              <w:t>s</w:t>
            </w:r>
            <w:r>
              <w:t xml:space="preserve"> can select level report data to be shown at:</w:t>
            </w:r>
          </w:p>
          <w:p w14:paraId="4B9B3657" w14:textId="77777777" w:rsidR="00916881" w:rsidRDefault="00916881" w:rsidP="004060B4">
            <w:pPr>
              <w:pStyle w:val="TableListBullet"/>
              <w:tabs>
                <w:tab w:val="num" w:pos="720"/>
              </w:tabs>
              <w:ind w:left="720" w:hanging="360"/>
            </w:pPr>
            <w:r w:rsidRPr="00E2661D">
              <w:rPr>
                <w:b/>
                <w:bCs/>
                <w:rPrChange w:id="4187" w:author="Moses, Robbie" w:date="2023-02-22T02:58:00Z">
                  <w:rPr/>
                </w:rPrChange>
              </w:rPr>
              <w:t>Detail –</w:t>
            </w:r>
            <w:r>
              <w:t xml:space="preserve"> Cashpoint-level data by Order Date</w:t>
            </w:r>
          </w:p>
          <w:p w14:paraId="1C80850B" w14:textId="7381D1A8" w:rsidR="00916881" w:rsidRDefault="00916881" w:rsidP="004060B4">
            <w:pPr>
              <w:pStyle w:val="TableListBullet"/>
              <w:tabs>
                <w:tab w:val="num" w:pos="720"/>
              </w:tabs>
              <w:ind w:left="720" w:hanging="360"/>
            </w:pPr>
            <w:r w:rsidRPr="00B57D33">
              <w:rPr>
                <w:b/>
                <w:bCs/>
                <w:rPrChange w:id="4188" w:author="Moses, Robbie" w:date="2023-02-22T03:56:00Z">
                  <w:rPr/>
                </w:rPrChange>
              </w:rPr>
              <w:t>Summary –</w:t>
            </w:r>
            <w:r>
              <w:t xml:space="preserve"> Cashpoint-level averages for </w:t>
            </w:r>
            <w:r w:rsidR="00801F19">
              <w:t xml:space="preserve">the </w:t>
            </w:r>
            <w:r>
              <w:t>entire date range</w:t>
            </w:r>
          </w:p>
          <w:p w14:paraId="097CBDE2" w14:textId="5655222D" w:rsidR="00916881" w:rsidRDefault="00916881" w:rsidP="004060B4">
            <w:pPr>
              <w:pStyle w:val="TableListBullet"/>
              <w:tabs>
                <w:tab w:val="num" w:pos="720"/>
              </w:tabs>
              <w:ind w:left="720" w:hanging="360"/>
            </w:pPr>
            <w:r w:rsidRPr="00B57D33">
              <w:rPr>
                <w:b/>
                <w:bCs/>
                <w:rPrChange w:id="4189" w:author="Moses, Robbie" w:date="2023-02-22T03:56:00Z">
                  <w:rPr/>
                </w:rPrChange>
              </w:rPr>
              <w:t>Monthly –</w:t>
            </w:r>
            <w:r>
              <w:t xml:space="preserve"> Cashpoint-level averages by calendar month for </w:t>
            </w:r>
            <w:r w:rsidR="00801F19">
              <w:t xml:space="preserve">the </w:t>
            </w:r>
            <w:r>
              <w:t>entire date range</w:t>
            </w:r>
          </w:p>
        </w:tc>
      </w:tr>
      <w:tr w:rsidR="00916881" w14:paraId="19B42D83" w14:textId="77777777" w:rsidTr="0009567D">
        <w:trPr>
          <w:cantSplit/>
          <w:trHeight w:val="135"/>
        </w:trPr>
        <w:tc>
          <w:tcPr>
            <w:tcW w:w="2570" w:type="dxa"/>
            <w:tcBorders>
              <w:top w:val="single" w:sz="4" w:space="0" w:color="000000"/>
              <w:left w:val="single" w:sz="4" w:space="0" w:color="000000"/>
              <w:bottom w:val="single" w:sz="4" w:space="0" w:color="000000"/>
            </w:tcBorders>
          </w:tcPr>
          <w:p w14:paraId="7115DC8F" w14:textId="77777777" w:rsidR="00916881" w:rsidRPr="00497AEE" w:rsidRDefault="00916881" w:rsidP="00497AEE">
            <w:pPr>
              <w:pStyle w:val="TableBody"/>
              <w:rPr>
                <w:b/>
                <w:bCs/>
              </w:rPr>
            </w:pPr>
            <w:r w:rsidRPr="00497AEE">
              <w:rPr>
                <w:b/>
                <w:bCs/>
              </w:rPr>
              <w:t>Action</w:t>
            </w:r>
          </w:p>
        </w:tc>
        <w:tc>
          <w:tcPr>
            <w:tcW w:w="5500" w:type="dxa"/>
            <w:tcBorders>
              <w:top w:val="single" w:sz="4" w:space="0" w:color="000000"/>
              <w:left w:val="single" w:sz="4" w:space="0" w:color="000000"/>
              <w:bottom w:val="single" w:sz="4" w:space="0" w:color="000000"/>
              <w:right w:val="single" w:sz="4" w:space="0" w:color="000000"/>
            </w:tcBorders>
          </w:tcPr>
          <w:p w14:paraId="6EBB3C7A" w14:textId="77777777" w:rsidR="00916881" w:rsidRDefault="00916881" w:rsidP="002C7A5D">
            <w:pPr>
              <w:pStyle w:val="TableBody"/>
              <w:pPrChange w:id="4190" w:author="Robbie Moses" w:date="2023-03-02T02:38:00Z">
                <w:pPr>
                  <w:pStyle w:val="TableCellText"/>
                  <w:snapToGrid w:val="0"/>
                  <w:spacing w:before="0" w:after="120" w:line="240" w:lineRule="auto"/>
                  <w:ind w:left="187" w:hanging="187"/>
                  <w:outlineLvl w:val="0"/>
                </w:pPr>
              </w:pPrChange>
            </w:pPr>
            <w:r>
              <w:t xml:space="preserve">User selects action type to be shown in Report: </w:t>
            </w:r>
          </w:p>
          <w:p w14:paraId="200C0F21" w14:textId="77777777" w:rsidR="00916881" w:rsidRDefault="00916881" w:rsidP="004060B4">
            <w:pPr>
              <w:pStyle w:val="TableListBullet"/>
              <w:tabs>
                <w:tab w:val="num" w:pos="720"/>
              </w:tabs>
              <w:ind w:left="720" w:hanging="360"/>
            </w:pPr>
            <w:r>
              <w:t>Net Orders (Delivered Cash – Return Cash)</w:t>
            </w:r>
          </w:p>
          <w:p w14:paraId="09AD33BE" w14:textId="77777777" w:rsidR="00916881" w:rsidRDefault="00916881" w:rsidP="004060B4">
            <w:pPr>
              <w:pStyle w:val="TableListBullet"/>
              <w:tabs>
                <w:tab w:val="num" w:pos="720"/>
              </w:tabs>
              <w:ind w:left="720" w:hanging="360"/>
            </w:pPr>
            <w:r>
              <w:t>Deliveries (cash-in only)</w:t>
            </w:r>
          </w:p>
          <w:p w14:paraId="54A6AFD4" w14:textId="77777777" w:rsidR="00916881" w:rsidRDefault="00916881" w:rsidP="004060B4">
            <w:pPr>
              <w:pStyle w:val="TableListBullet"/>
              <w:tabs>
                <w:tab w:val="num" w:pos="720"/>
              </w:tabs>
              <w:ind w:left="720" w:hanging="360"/>
            </w:pPr>
            <w:r>
              <w:t>Returns (cash-out only)</w:t>
            </w:r>
          </w:p>
        </w:tc>
      </w:tr>
      <w:tr w:rsidR="00916881" w14:paraId="39DC211E" w14:textId="77777777" w:rsidTr="0009567D">
        <w:trPr>
          <w:cantSplit/>
          <w:trHeight w:val="135"/>
        </w:trPr>
        <w:tc>
          <w:tcPr>
            <w:tcW w:w="2570" w:type="dxa"/>
            <w:tcBorders>
              <w:top w:val="single" w:sz="4" w:space="0" w:color="000000"/>
              <w:left w:val="single" w:sz="4" w:space="0" w:color="000000"/>
              <w:bottom w:val="single" w:sz="4" w:space="0" w:color="000000"/>
            </w:tcBorders>
          </w:tcPr>
          <w:p w14:paraId="3042B7BC" w14:textId="77777777" w:rsidR="00916881" w:rsidRPr="00497AEE" w:rsidRDefault="00916881" w:rsidP="00497AEE">
            <w:pPr>
              <w:pStyle w:val="TableBody"/>
              <w:rPr>
                <w:b/>
                <w:bCs/>
              </w:rPr>
            </w:pPr>
            <w:r w:rsidRPr="00497AEE">
              <w:rPr>
                <w:b/>
                <w:bCs/>
              </w:rPr>
              <w:t>Schedule</w:t>
            </w:r>
          </w:p>
        </w:tc>
        <w:tc>
          <w:tcPr>
            <w:tcW w:w="5500" w:type="dxa"/>
            <w:tcBorders>
              <w:top w:val="single" w:sz="4" w:space="0" w:color="000000"/>
              <w:left w:val="single" w:sz="4" w:space="0" w:color="000000"/>
              <w:bottom w:val="single" w:sz="4" w:space="0" w:color="000000"/>
              <w:right w:val="single" w:sz="4" w:space="0" w:color="000000"/>
            </w:tcBorders>
          </w:tcPr>
          <w:p w14:paraId="0A8F632B" w14:textId="3616CB61" w:rsidR="00916881" w:rsidRDefault="00801F19" w:rsidP="00497AEE">
            <w:pPr>
              <w:pStyle w:val="TableBody"/>
            </w:pPr>
            <w:r>
              <w:t xml:space="preserve">The user </w:t>
            </w:r>
            <w:r w:rsidR="00916881">
              <w:t xml:space="preserve">designates </w:t>
            </w:r>
            <w:del w:id="4191" w:author="Robbie Moses" w:date="2023-03-02T02:39:00Z">
              <w:r w:rsidR="00916881" w:rsidDel="002C7A5D">
                <w:delText xml:space="preserve"> </w:delText>
              </w:r>
            </w:del>
            <w:r w:rsidR="00916881">
              <w:t xml:space="preserve">whether to </w:t>
            </w:r>
            <w:del w:id="4192" w:author="Robbie Moses" w:date="2023-03-02T02:39:00Z">
              <w:r w:rsidR="00916881" w:rsidDel="002C7A5D">
                <w:delText xml:space="preserve"> </w:delText>
              </w:r>
            </w:del>
            <w:r w:rsidR="00916881">
              <w:t>report Planned deliveries/returns, Emergencies, or both Planned and Emergencies</w:t>
            </w:r>
          </w:p>
        </w:tc>
      </w:tr>
      <w:tr w:rsidR="00916881" w14:paraId="1F014DAD" w14:textId="77777777" w:rsidTr="0009567D">
        <w:trPr>
          <w:cantSplit/>
          <w:trHeight w:val="135"/>
        </w:trPr>
        <w:tc>
          <w:tcPr>
            <w:tcW w:w="2570" w:type="dxa"/>
            <w:tcBorders>
              <w:top w:val="single" w:sz="4" w:space="0" w:color="000000"/>
              <w:left w:val="single" w:sz="4" w:space="0" w:color="000000"/>
              <w:bottom w:val="single" w:sz="4" w:space="0" w:color="000000"/>
            </w:tcBorders>
          </w:tcPr>
          <w:p w14:paraId="4CEF5417" w14:textId="77777777" w:rsidR="00916881" w:rsidRPr="00497AEE" w:rsidRDefault="00916881" w:rsidP="00497AEE">
            <w:pPr>
              <w:pStyle w:val="TableBody"/>
              <w:rPr>
                <w:b/>
                <w:bCs/>
              </w:rPr>
            </w:pPr>
            <w:r w:rsidRPr="00497AEE">
              <w:rPr>
                <w:b/>
                <w:bCs/>
              </w:rPr>
              <w:t>Compare To</w:t>
            </w:r>
          </w:p>
        </w:tc>
        <w:tc>
          <w:tcPr>
            <w:tcW w:w="5500" w:type="dxa"/>
            <w:tcBorders>
              <w:top w:val="single" w:sz="4" w:space="0" w:color="000000"/>
              <w:left w:val="single" w:sz="4" w:space="0" w:color="000000"/>
              <w:bottom w:val="single" w:sz="4" w:space="0" w:color="000000"/>
              <w:right w:val="single" w:sz="4" w:space="0" w:color="000000"/>
            </w:tcBorders>
          </w:tcPr>
          <w:p w14:paraId="1479C82E" w14:textId="59EAB3AC" w:rsidR="00916881" w:rsidRDefault="00916881" w:rsidP="00497AEE">
            <w:pPr>
              <w:pStyle w:val="TableBody"/>
            </w:pPr>
            <w:r>
              <w:t xml:space="preserve">This selects whether the recommendations will be compared to History or Orders. Useful if one or the other source is believed to be </w:t>
            </w:r>
            <w:r w:rsidR="00F3692B">
              <w:t xml:space="preserve">an </w:t>
            </w:r>
            <w:r>
              <w:t>unreliable record.</w:t>
            </w:r>
          </w:p>
        </w:tc>
      </w:tr>
      <w:tr w:rsidR="00916881" w14:paraId="64916109" w14:textId="77777777" w:rsidTr="0009567D">
        <w:trPr>
          <w:cantSplit/>
          <w:trHeight w:val="135"/>
        </w:trPr>
        <w:tc>
          <w:tcPr>
            <w:tcW w:w="2570" w:type="dxa"/>
            <w:tcBorders>
              <w:top w:val="single" w:sz="4" w:space="0" w:color="000000"/>
              <w:left w:val="single" w:sz="4" w:space="0" w:color="000000"/>
              <w:bottom w:val="single" w:sz="4" w:space="0" w:color="000000"/>
            </w:tcBorders>
          </w:tcPr>
          <w:p w14:paraId="100DABD5" w14:textId="77777777" w:rsidR="00916881" w:rsidRPr="00497AEE" w:rsidRDefault="00916881" w:rsidP="00497AEE">
            <w:pPr>
              <w:pStyle w:val="TableBody"/>
              <w:rPr>
                <w:b/>
                <w:bCs/>
              </w:rPr>
            </w:pPr>
            <w:r w:rsidRPr="00497AE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785D6E1" w14:textId="77777777" w:rsidR="00916881" w:rsidRDefault="00916881" w:rsidP="00497AEE">
            <w:pPr>
              <w:pStyle w:val="TableBody"/>
            </w:pPr>
            <w:r>
              <w:t>Identifies the cashpoint being reported</w:t>
            </w:r>
          </w:p>
        </w:tc>
      </w:tr>
      <w:tr w:rsidR="00916881" w14:paraId="5AA068BC" w14:textId="77777777" w:rsidTr="0009567D">
        <w:trPr>
          <w:cantSplit/>
          <w:trHeight w:val="135"/>
        </w:trPr>
        <w:tc>
          <w:tcPr>
            <w:tcW w:w="2570" w:type="dxa"/>
            <w:tcBorders>
              <w:top w:val="single" w:sz="4" w:space="0" w:color="000000"/>
              <w:left w:val="single" w:sz="4" w:space="0" w:color="000000"/>
              <w:bottom w:val="single" w:sz="4" w:space="0" w:color="000000"/>
            </w:tcBorders>
          </w:tcPr>
          <w:p w14:paraId="3844744E" w14:textId="77777777" w:rsidR="00916881" w:rsidRPr="00497AEE" w:rsidRDefault="00916881" w:rsidP="00497AEE">
            <w:pPr>
              <w:pStyle w:val="TableBody"/>
              <w:rPr>
                <w:b/>
                <w:bCs/>
              </w:rPr>
            </w:pPr>
            <w:r w:rsidRPr="00497AEE">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352EAC9A" w14:textId="77777777" w:rsidR="00916881" w:rsidRDefault="00916881" w:rsidP="00497AEE">
            <w:pPr>
              <w:pStyle w:val="TableBody"/>
            </w:pPr>
            <w:r>
              <w:t>Order Date reported (if  applicable per Summary level)</w:t>
            </w:r>
          </w:p>
        </w:tc>
      </w:tr>
      <w:tr w:rsidR="00916881" w14:paraId="5C72F1B0" w14:textId="77777777" w:rsidTr="0009567D">
        <w:trPr>
          <w:cantSplit/>
          <w:trHeight w:val="135"/>
        </w:trPr>
        <w:tc>
          <w:tcPr>
            <w:tcW w:w="2570" w:type="dxa"/>
            <w:tcBorders>
              <w:top w:val="single" w:sz="4" w:space="0" w:color="000000"/>
              <w:left w:val="single" w:sz="4" w:space="0" w:color="000000"/>
              <w:bottom w:val="single" w:sz="4" w:space="0" w:color="000000"/>
            </w:tcBorders>
          </w:tcPr>
          <w:p w14:paraId="56DED780" w14:textId="77777777" w:rsidR="00916881" w:rsidRPr="00497AEE" w:rsidRDefault="00916881" w:rsidP="00497AEE">
            <w:pPr>
              <w:pStyle w:val="TableBody"/>
              <w:rPr>
                <w:b/>
                <w:bCs/>
              </w:rPr>
            </w:pPr>
            <w:r w:rsidRPr="00497AE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DFE3639" w14:textId="77777777" w:rsidR="00916881" w:rsidRDefault="00916881" w:rsidP="00497AEE">
            <w:pPr>
              <w:pStyle w:val="TableBody"/>
            </w:pPr>
            <w:r>
              <w:t>Designates currency value for each line item in the report</w:t>
            </w:r>
          </w:p>
        </w:tc>
      </w:tr>
      <w:tr w:rsidR="00916881" w14:paraId="41BB2AB6" w14:textId="77777777" w:rsidTr="0009567D">
        <w:trPr>
          <w:cantSplit/>
          <w:trHeight w:val="135"/>
        </w:trPr>
        <w:tc>
          <w:tcPr>
            <w:tcW w:w="2570" w:type="dxa"/>
            <w:tcBorders>
              <w:top w:val="single" w:sz="4" w:space="0" w:color="000000"/>
              <w:left w:val="single" w:sz="4" w:space="0" w:color="000000"/>
              <w:bottom w:val="single" w:sz="4" w:space="0" w:color="000000"/>
            </w:tcBorders>
          </w:tcPr>
          <w:p w14:paraId="40AEC3A1" w14:textId="77777777" w:rsidR="00916881" w:rsidRPr="00497AEE" w:rsidRDefault="00916881" w:rsidP="00497AEE">
            <w:pPr>
              <w:pStyle w:val="TableBody"/>
              <w:rPr>
                <w:b/>
                <w:bCs/>
              </w:rPr>
            </w:pPr>
            <w:r w:rsidRPr="00497AEE">
              <w:rPr>
                <w:b/>
                <w:bCs/>
              </w:rPr>
              <w:lastRenderedPageBreak/>
              <w:t>Recommended Amount</w:t>
            </w:r>
          </w:p>
        </w:tc>
        <w:tc>
          <w:tcPr>
            <w:tcW w:w="5500" w:type="dxa"/>
            <w:tcBorders>
              <w:top w:val="single" w:sz="4" w:space="0" w:color="000000"/>
              <w:left w:val="single" w:sz="4" w:space="0" w:color="000000"/>
              <w:bottom w:val="single" w:sz="4" w:space="0" w:color="000000"/>
              <w:right w:val="single" w:sz="4" w:space="0" w:color="000000"/>
            </w:tcBorders>
          </w:tcPr>
          <w:p w14:paraId="0B93D766" w14:textId="77777777" w:rsidR="00916881" w:rsidRDefault="00916881" w:rsidP="00497AEE">
            <w:pPr>
              <w:pStyle w:val="TableBody"/>
            </w:pPr>
            <w:r>
              <w:t xml:space="preserve">OptiCash-recommended </w:t>
            </w:r>
            <w:del w:id="4193" w:author="Robbie Moses" w:date="2023-03-02T02:39:00Z">
              <w:r w:rsidDel="002C7A5D">
                <w:delText xml:space="preserve"> </w:delText>
              </w:r>
            </w:del>
            <w:r>
              <w:t>amount</w:t>
            </w:r>
          </w:p>
        </w:tc>
      </w:tr>
      <w:tr w:rsidR="00916881" w14:paraId="5A9F252A" w14:textId="77777777" w:rsidTr="0009567D">
        <w:trPr>
          <w:cantSplit/>
          <w:trHeight w:val="135"/>
        </w:trPr>
        <w:tc>
          <w:tcPr>
            <w:tcW w:w="2570" w:type="dxa"/>
            <w:tcBorders>
              <w:top w:val="single" w:sz="4" w:space="0" w:color="000000"/>
              <w:left w:val="single" w:sz="4" w:space="0" w:color="000000"/>
              <w:bottom w:val="single" w:sz="4" w:space="0" w:color="000000"/>
            </w:tcBorders>
          </w:tcPr>
          <w:p w14:paraId="44626CF9" w14:textId="77777777" w:rsidR="00916881" w:rsidRPr="00497AEE" w:rsidRDefault="00916881" w:rsidP="00497AEE">
            <w:pPr>
              <w:pStyle w:val="TableBody"/>
              <w:rPr>
                <w:b/>
                <w:bCs/>
              </w:rPr>
            </w:pPr>
            <w:r w:rsidRPr="00497AEE">
              <w:rPr>
                <w:b/>
                <w:bCs/>
              </w:rPr>
              <w:t>Ordered Amount</w:t>
            </w:r>
          </w:p>
        </w:tc>
        <w:tc>
          <w:tcPr>
            <w:tcW w:w="5500" w:type="dxa"/>
            <w:tcBorders>
              <w:top w:val="single" w:sz="4" w:space="0" w:color="000000"/>
              <w:left w:val="single" w:sz="4" w:space="0" w:color="000000"/>
              <w:bottom w:val="single" w:sz="4" w:space="0" w:color="000000"/>
              <w:right w:val="single" w:sz="4" w:space="0" w:color="000000"/>
            </w:tcBorders>
          </w:tcPr>
          <w:p w14:paraId="0EFB52AB" w14:textId="23850BD3" w:rsidR="00916881" w:rsidRDefault="00F3692B" w:rsidP="00497AEE">
            <w:pPr>
              <w:pStyle w:val="TableBody"/>
            </w:pPr>
            <w:r>
              <w:t xml:space="preserve">The actual </w:t>
            </w:r>
            <w:r w:rsidR="00916881">
              <w:t>amount ordered by OC/ON user</w:t>
            </w:r>
          </w:p>
        </w:tc>
      </w:tr>
      <w:tr w:rsidR="00916881" w14:paraId="489EFC11" w14:textId="77777777" w:rsidTr="0009567D">
        <w:trPr>
          <w:cantSplit/>
          <w:trHeight w:val="135"/>
        </w:trPr>
        <w:tc>
          <w:tcPr>
            <w:tcW w:w="2570" w:type="dxa"/>
            <w:tcBorders>
              <w:top w:val="single" w:sz="4" w:space="0" w:color="000000"/>
              <w:left w:val="single" w:sz="4" w:space="0" w:color="000000"/>
              <w:bottom w:val="single" w:sz="4" w:space="0" w:color="000000"/>
            </w:tcBorders>
          </w:tcPr>
          <w:p w14:paraId="26619B32" w14:textId="77777777" w:rsidR="00916881" w:rsidRPr="00497AEE" w:rsidRDefault="00916881" w:rsidP="00497AEE">
            <w:pPr>
              <w:pStyle w:val="TableBody"/>
              <w:rPr>
                <w:b/>
                <w:bCs/>
              </w:rPr>
            </w:pPr>
            <w:r w:rsidRPr="00497AEE">
              <w:rPr>
                <w:b/>
                <w:bCs/>
              </w:rPr>
              <w:t>% Variance</w:t>
            </w:r>
          </w:p>
        </w:tc>
        <w:tc>
          <w:tcPr>
            <w:tcW w:w="5500" w:type="dxa"/>
            <w:tcBorders>
              <w:top w:val="single" w:sz="4" w:space="0" w:color="000000"/>
              <w:left w:val="single" w:sz="4" w:space="0" w:color="000000"/>
              <w:bottom w:val="single" w:sz="4" w:space="0" w:color="000000"/>
              <w:right w:val="single" w:sz="4" w:space="0" w:color="000000"/>
            </w:tcBorders>
          </w:tcPr>
          <w:p w14:paraId="098B85F7" w14:textId="77777777" w:rsidR="00916881" w:rsidRDefault="00916881" w:rsidP="00497AEE">
            <w:pPr>
              <w:pStyle w:val="TableBody"/>
            </w:pPr>
            <w:r>
              <w:t>Percentage comparison of Ordered vs. Recommended amounts</w:t>
            </w:r>
          </w:p>
        </w:tc>
      </w:tr>
    </w:tbl>
    <w:p w14:paraId="1638FFE1" w14:textId="6C52A259" w:rsidR="00916881" w:rsidRDefault="00916881" w:rsidP="00F63174">
      <w:pPr>
        <w:pStyle w:val="TopofSection"/>
        <w:spacing w:before="0" w:after="120" w:line="240" w:lineRule="auto"/>
        <w:ind w:left="187" w:hanging="187"/>
        <w:outlineLvl w:val="0"/>
        <w:rPr>
          <w:rFonts w:eastAsia="MS Mincho"/>
        </w:rPr>
      </w:pPr>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23BD1D34" w14:textId="77777777" w:rsidR="00916881" w:rsidRPr="00673B06" w:rsidRDefault="00916881" w:rsidP="00EA5021">
      <w:pPr>
        <w:pStyle w:val="BodyText"/>
      </w:pPr>
    </w:p>
    <w:p w14:paraId="29160BCA" w14:textId="67E8AF77" w:rsidR="00916881" w:rsidRDefault="00916881" w:rsidP="00242A82">
      <w:pPr>
        <w:pStyle w:val="Heading2"/>
        <w:rPr>
          <w:rFonts w:eastAsia="MS Mincho"/>
        </w:rPr>
      </w:pPr>
      <w:bookmarkStart w:id="4194" w:name="_Toc128718822"/>
      <w:r>
        <w:rPr>
          <w:rFonts w:eastAsia="MS Mincho"/>
        </w:rPr>
        <w:t>Recommendation Compliance</w:t>
      </w:r>
      <w:bookmarkEnd w:id="4180"/>
      <w:bookmarkEnd w:id="4181"/>
      <w:bookmarkEnd w:id="4184"/>
      <w:bookmarkEnd w:id="4194"/>
    </w:p>
    <w:p w14:paraId="4DCF0B31" w14:textId="77777777" w:rsidR="00916881" w:rsidRDefault="00916881" w:rsidP="00497AEE">
      <w:pPr>
        <w:pStyle w:val="BodyText"/>
      </w:pPr>
      <w:r>
        <w:t>The recommendation compliance report is a daily report that allows the user to control discrepancies on a weekly and monthly basis between what has been recommended and ordered by the Branch and ATM group.</w:t>
      </w:r>
    </w:p>
    <w:p w14:paraId="1AED233B" w14:textId="77777777" w:rsidR="00916881" w:rsidRDefault="00916881" w:rsidP="00497AEE">
      <w:pPr>
        <w:pStyle w:val="BodyText"/>
      </w:pPr>
      <w:r>
        <w:t>This report also provides a comparison between forecasted and actual values used to generate the recommendations.</w:t>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239F3A83" w14:textId="77777777" w:rsidTr="0009567D">
        <w:trPr>
          <w:cantSplit/>
          <w:trHeight w:val="840"/>
        </w:trPr>
        <w:tc>
          <w:tcPr>
            <w:tcW w:w="1224" w:type="dxa"/>
            <w:tcBorders>
              <w:top w:val="single" w:sz="4" w:space="0" w:color="000000"/>
              <w:left w:val="single" w:sz="4" w:space="0" w:color="000000"/>
              <w:bottom w:val="single" w:sz="4" w:space="0" w:color="000000"/>
            </w:tcBorders>
            <w:vAlign w:val="center"/>
          </w:tcPr>
          <w:p w14:paraId="166D4C67" w14:textId="77777777" w:rsidR="00916881" w:rsidRDefault="00A66A19" w:rsidP="00F63174">
            <w:pPr>
              <w:pStyle w:val="TableCellText"/>
              <w:snapToGrid w:val="0"/>
              <w:spacing w:before="0" w:after="120" w:line="240" w:lineRule="auto"/>
              <w:ind w:left="187" w:hanging="187"/>
              <w:outlineLvl w:val="0"/>
              <w:rPr>
                <w:b/>
                <w:bCs/>
              </w:rPr>
            </w:pPr>
            <w:r>
              <w:rPr>
                <w:noProof/>
                <w:lang w:bidi="ar-SA"/>
              </w:rPr>
              <mc:AlternateContent>
                <mc:Choice Requires="wpg">
                  <w:drawing>
                    <wp:inline distT="0" distB="0" distL="0" distR="0" wp14:anchorId="699DDC6F" wp14:editId="681E7DAA">
                      <wp:extent cx="496570" cy="504190"/>
                      <wp:effectExtent l="1270" t="2540" r="6985" b="7620"/>
                      <wp:docPr id="99"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01" name="Rectangle 11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06" name="Freeform 11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111" name="Freeform 11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03300D6F" id="Group 11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">
                      <v:rect id="Rectangle 11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" filled="f" stroked="f">
                        <v:stroke joinstyle="round"/>
                      </v:rect>
                      <v:shape id="Freeform 11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A18C735" w14:textId="1478EA56" w:rsidR="00916881" w:rsidRDefault="00916881" w:rsidP="00B25B21">
            <w:pPr>
              <w:pStyle w:val="TableNote"/>
            </w:pPr>
            <w:r>
              <w:rPr>
                <w:b/>
                <w:bCs/>
              </w:rPr>
              <w:t>Note</w:t>
            </w:r>
            <w:r>
              <w:t xml:space="preserve">:  Recommendation Compliance Detail Report will generate records by each Cashpoint and each day selected in the report, therefore, the larger </w:t>
            </w:r>
            <w:r w:rsidR="00F3692B">
              <w:t xml:space="preserve">the </w:t>
            </w:r>
            <w:r>
              <w:t xml:space="preserve">Cashpoint network, the larger </w:t>
            </w:r>
            <w:r w:rsidR="00F3692B">
              <w:t xml:space="preserve">the </w:t>
            </w:r>
            <w:r>
              <w:t xml:space="preserve">data sets are being </w:t>
            </w:r>
            <w:r w:rsidR="007827A2">
              <w:t>analysed</w:t>
            </w:r>
            <w:r>
              <w:t xml:space="preserve"> and generated by OptiCash. Some customers may have limitations of system memory resources, which may cause this report to run slower. In such cases, it is recommended to either break down the number of Cashpoints selected for this report or run the report for a shorter period of time. Alternatively, the report can be run for </w:t>
            </w:r>
            <w:r w:rsidR="00F3692B">
              <w:t xml:space="preserve">the </w:t>
            </w:r>
            <w:del w:id="4195" w:author="Robbie Moses" w:date="2023-03-02T02:41:00Z">
              <w:r w:rsidDel="002C7A5D">
                <w:delText>.</w:delText>
              </w:r>
            </w:del>
            <w:del w:id="4196" w:author="Robbie Moses" w:date="2023-03-02T02:40:00Z">
              <w:r w:rsidRPr="002C7A5D" w:rsidDel="002C7A5D">
                <w:rPr>
                  <w:b/>
                  <w:bCs/>
                  <w:rPrChange w:id="4197" w:author="Robbie Moses" w:date="2023-03-02T02:41:00Z">
                    <w:rPr/>
                  </w:rPrChange>
                </w:rPr>
                <w:delText>csv</w:delText>
              </w:r>
            </w:del>
            <w:ins w:id="4198" w:author="Robbie Moses" w:date="2023-03-02T02:40:00Z">
              <w:r w:rsidR="002C7A5D" w:rsidRPr="002C7A5D">
                <w:rPr>
                  <w:b/>
                  <w:bCs/>
                  <w:rPrChange w:id="4199" w:author="Robbie Moses" w:date="2023-03-02T02:41:00Z">
                    <w:rPr/>
                  </w:rPrChange>
                </w:rPr>
                <w:t>.CSV</w:t>
              </w:r>
            </w:ins>
            <w:del w:id="4200" w:author="Robbie Moses" w:date="2023-03-02T02:40:00Z">
              <w:r w:rsidDel="002C7A5D">
                <w:delText xml:space="preserve"> </w:delText>
              </w:r>
            </w:del>
            <w:ins w:id="4201" w:author="Robbie Moses" w:date="2023-03-02T02:40:00Z">
              <w:r w:rsidR="002C7A5D">
                <w:t xml:space="preserve"> </w:t>
              </w:r>
            </w:ins>
            <w:r>
              <w:t xml:space="preserve">version only to avoid browser limitations for HTML display using a lot of system memory for larger data sets.  </w:t>
            </w:r>
          </w:p>
        </w:tc>
      </w:tr>
    </w:tbl>
    <w:p w14:paraId="2E94699D" w14:textId="77777777" w:rsidR="00916881" w:rsidRDefault="00916881" w:rsidP="00EA5021">
      <w:pPr>
        <w:pStyle w:val="BodyText"/>
      </w:pPr>
    </w:p>
    <w:p w14:paraId="0EA48474" w14:textId="1AB3790D" w:rsidR="00916881" w:rsidRDefault="00916881" w:rsidP="00F63174">
      <w:pPr>
        <w:pStyle w:val="Caption"/>
        <w:spacing w:before="0" w:after="120"/>
        <w:ind w:left="187" w:hanging="187"/>
        <w:outlineLvl w:val="0"/>
      </w:pPr>
      <w:bookmarkStart w:id="4202" w:name="_Toc128631161"/>
      <w:r>
        <w:t xml:space="preserve">Table </w:t>
      </w:r>
      <w:r w:rsidR="00027408">
        <w:fldChar w:fldCharType="begin"/>
      </w:r>
      <w:r>
        <w:instrText xml:space="preserve"> SEQ "Table" \*Arabic </w:instrText>
      </w:r>
      <w:r w:rsidR="00027408">
        <w:fldChar w:fldCharType="separate"/>
      </w:r>
      <w:r w:rsidR="00D57607">
        <w:rPr>
          <w:noProof/>
        </w:rPr>
        <w:t>207</w:t>
      </w:r>
      <w:r w:rsidR="00027408">
        <w:rPr>
          <w:noProof/>
        </w:rPr>
        <w:fldChar w:fldCharType="end"/>
      </w:r>
      <w:r>
        <w:t>: Recommendation Compliance</w:t>
      </w:r>
      <w:bookmarkEnd w:id="4202"/>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40F0E51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587A1681"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BE2DD3" w14:textId="77777777" w:rsidR="00916881" w:rsidRDefault="00916881" w:rsidP="00B25B21">
            <w:pPr>
              <w:pStyle w:val="TableHeading"/>
            </w:pPr>
            <w:r>
              <w:t>Description</w:t>
            </w:r>
          </w:p>
        </w:tc>
      </w:tr>
      <w:tr w:rsidR="00916881" w14:paraId="1098531E" w14:textId="77777777" w:rsidTr="0009567D">
        <w:trPr>
          <w:cantSplit/>
          <w:trHeight w:val="135"/>
        </w:trPr>
        <w:tc>
          <w:tcPr>
            <w:tcW w:w="2570" w:type="dxa"/>
            <w:tcBorders>
              <w:top w:val="single" w:sz="4" w:space="0" w:color="000000"/>
              <w:left w:val="single" w:sz="4" w:space="0" w:color="000000"/>
              <w:bottom w:val="single" w:sz="4" w:space="0" w:color="000000"/>
            </w:tcBorders>
          </w:tcPr>
          <w:p w14:paraId="7492BE8F"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17FD843" w14:textId="21D7E908"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44030FF7" w14:textId="77777777" w:rsidTr="0009567D">
        <w:trPr>
          <w:cantSplit/>
          <w:trHeight w:val="135"/>
        </w:trPr>
        <w:tc>
          <w:tcPr>
            <w:tcW w:w="2570" w:type="dxa"/>
            <w:tcBorders>
              <w:top w:val="single" w:sz="4" w:space="0" w:color="000000"/>
              <w:left w:val="single" w:sz="4" w:space="0" w:color="000000"/>
              <w:bottom w:val="single" w:sz="4" w:space="0" w:color="000000"/>
            </w:tcBorders>
          </w:tcPr>
          <w:p w14:paraId="3EB95208"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8CD638" w14:textId="77777777" w:rsidR="00916881" w:rsidRDefault="00916881" w:rsidP="00B25B21">
            <w:pPr>
              <w:pStyle w:val="TableBody"/>
            </w:pPr>
            <w:r>
              <w:t xml:space="preserve">Unique alphanumeric identification of the Cashpoint. </w:t>
            </w:r>
          </w:p>
        </w:tc>
      </w:tr>
      <w:tr w:rsidR="00916881" w14:paraId="74B0960C" w14:textId="77777777" w:rsidTr="0009567D">
        <w:trPr>
          <w:cantSplit/>
          <w:trHeight w:val="135"/>
        </w:trPr>
        <w:tc>
          <w:tcPr>
            <w:tcW w:w="2570" w:type="dxa"/>
            <w:tcBorders>
              <w:top w:val="single" w:sz="4" w:space="0" w:color="000000"/>
              <w:left w:val="single" w:sz="4" w:space="0" w:color="000000"/>
              <w:bottom w:val="single" w:sz="4" w:space="0" w:color="000000"/>
            </w:tcBorders>
          </w:tcPr>
          <w:p w14:paraId="4488469B" w14:textId="77777777" w:rsidR="00916881" w:rsidRPr="00B25B21" w:rsidRDefault="00916881" w:rsidP="00B25B21">
            <w:pPr>
              <w:pStyle w:val="TableBody"/>
              <w:rPr>
                <w:b/>
                <w:bCs/>
              </w:rPr>
            </w:pPr>
            <w:r w:rsidRPr="00B25B21">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3B0973E9" w14:textId="77777777" w:rsidR="00916881" w:rsidRDefault="00916881" w:rsidP="00B25B21">
            <w:pPr>
              <w:pStyle w:val="TableBody"/>
            </w:pPr>
            <w:r>
              <w:t xml:space="preserve">Branch or ATM. </w:t>
            </w:r>
          </w:p>
        </w:tc>
      </w:tr>
      <w:tr w:rsidR="00916881" w14:paraId="22D7E17C" w14:textId="77777777" w:rsidTr="0009567D">
        <w:trPr>
          <w:cantSplit/>
          <w:trHeight w:val="135"/>
        </w:trPr>
        <w:tc>
          <w:tcPr>
            <w:tcW w:w="2570" w:type="dxa"/>
            <w:tcBorders>
              <w:top w:val="single" w:sz="4" w:space="0" w:color="000000"/>
              <w:left w:val="single" w:sz="4" w:space="0" w:color="000000"/>
              <w:bottom w:val="single" w:sz="4" w:space="0" w:color="000000"/>
            </w:tcBorders>
          </w:tcPr>
          <w:p w14:paraId="3579337C" w14:textId="77777777" w:rsidR="00916881" w:rsidRPr="00B25B21" w:rsidRDefault="00916881" w:rsidP="00B25B21">
            <w:pPr>
              <w:pStyle w:val="TableBody"/>
              <w:rPr>
                <w:b/>
                <w:bCs/>
              </w:rPr>
            </w:pPr>
            <w:r w:rsidRPr="00B25B21">
              <w:rPr>
                <w:b/>
                <w:bCs/>
              </w:rPr>
              <w:t>Due Date</w:t>
            </w:r>
          </w:p>
        </w:tc>
        <w:tc>
          <w:tcPr>
            <w:tcW w:w="5500" w:type="dxa"/>
            <w:tcBorders>
              <w:top w:val="single" w:sz="4" w:space="0" w:color="000000"/>
              <w:left w:val="single" w:sz="4" w:space="0" w:color="000000"/>
              <w:bottom w:val="single" w:sz="4" w:space="0" w:color="000000"/>
              <w:right w:val="single" w:sz="4" w:space="0" w:color="000000"/>
            </w:tcBorders>
          </w:tcPr>
          <w:p w14:paraId="05B8EFE5" w14:textId="77777777" w:rsidR="00916881" w:rsidRDefault="00916881" w:rsidP="00B25B21">
            <w:pPr>
              <w:pStyle w:val="TableBody"/>
            </w:pPr>
            <w:r>
              <w:t>Date indicating when recommendations were due as generated by OptiCash.</w:t>
            </w:r>
          </w:p>
        </w:tc>
      </w:tr>
      <w:tr w:rsidR="00916881" w14:paraId="1AE01481" w14:textId="77777777" w:rsidTr="0009567D">
        <w:trPr>
          <w:cantSplit/>
          <w:trHeight w:val="135"/>
        </w:trPr>
        <w:tc>
          <w:tcPr>
            <w:tcW w:w="2570" w:type="dxa"/>
            <w:tcBorders>
              <w:top w:val="single" w:sz="4" w:space="0" w:color="000000"/>
              <w:left w:val="single" w:sz="4" w:space="0" w:color="000000"/>
              <w:bottom w:val="single" w:sz="4" w:space="0" w:color="000000"/>
            </w:tcBorders>
          </w:tcPr>
          <w:p w14:paraId="4EF21BDA"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92350D0" w14:textId="77777777" w:rsidR="00916881" w:rsidRDefault="00916881" w:rsidP="00B25B21">
            <w:pPr>
              <w:pStyle w:val="TableBody"/>
            </w:pPr>
            <w:r>
              <w:t xml:space="preserve">Currency for which the recommendation details are reported.  </w:t>
            </w:r>
          </w:p>
        </w:tc>
      </w:tr>
      <w:tr w:rsidR="00916881" w14:paraId="3D975C2E" w14:textId="77777777" w:rsidTr="0009567D">
        <w:trPr>
          <w:cantSplit/>
          <w:trHeight w:val="135"/>
        </w:trPr>
        <w:tc>
          <w:tcPr>
            <w:tcW w:w="2570" w:type="dxa"/>
            <w:tcBorders>
              <w:top w:val="single" w:sz="4" w:space="0" w:color="000000"/>
              <w:left w:val="single" w:sz="4" w:space="0" w:color="000000"/>
              <w:bottom w:val="single" w:sz="4" w:space="0" w:color="000000"/>
            </w:tcBorders>
          </w:tcPr>
          <w:p w14:paraId="217F63A5" w14:textId="77777777" w:rsidR="00916881" w:rsidRPr="00B25B21" w:rsidRDefault="00916881" w:rsidP="00B25B21">
            <w:pPr>
              <w:pStyle w:val="TableBody"/>
              <w:rPr>
                <w:b/>
                <w:bCs/>
              </w:rPr>
            </w:pPr>
            <w:r w:rsidRPr="00B25B21">
              <w:rPr>
                <w:b/>
                <w:bCs/>
              </w:rPr>
              <w:lastRenderedPageBreak/>
              <w:t>Recommended</w:t>
            </w:r>
          </w:p>
        </w:tc>
        <w:tc>
          <w:tcPr>
            <w:tcW w:w="5500" w:type="dxa"/>
            <w:tcBorders>
              <w:top w:val="single" w:sz="4" w:space="0" w:color="000000"/>
              <w:left w:val="single" w:sz="4" w:space="0" w:color="000000"/>
              <w:bottom w:val="single" w:sz="4" w:space="0" w:color="000000"/>
              <w:right w:val="single" w:sz="4" w:space="0" w:color="000000"/>
            </w:tcBorders>
          </w:tcPr>
          <w:p w14:paraId="2F1E6F0F" w14:textId="167D3C37" w:rsidR="00916881" w:rsidRDefault="00F3692B" w:rsidP="00B25B21">
            <w:pPr>
              <w:pStyle w:val="TableBody"/>
            </w:pPr>
            <w:r>
              <w:t xml:space="preserve">The amount </w:t>
            </w:r>
            <w:r w:rsidR="00916881">
              <w:t xml:space="preserve">that was recommended (from </w:t>
            </w:r>
            <w:r>
              <w:t xml:space="preserve">the </w:t>
            </w:r>
            <w:r w:rsidR="00916881">
              <w:t xml:space="preserve">recommendation table). </w:t>
            </w:r>
          </w:p>
        </w:tc>
      </w:tr>
      <w:tr w:rsidR="00916881" w14:paraId="4AA2CD9A" w14:textId="77777777" w:rsidTr="0009567D">
        <w:trPr>
          <w:cantSplit/>
          <w:trHeight w:val="135"/>
        </w:trPr>
        <w:tc>
          <w:tcPr>
            <w:tcW w:w="2570" w:type="dxa"/>
            <w:tcBorders>
              <w:top w:val="single" w:sz="4" w:space="0" w:color="000000"/>
              <w:left w:val="single" w:sz="4" w:space="0" w:color="000000"/>
              <w:bottom w:val="single" w:sz="4" w:space="0" w:color="000000"/>
            </w:tcBorders>
          </w:tcPr>
          <w:p w14:paraId="72B8205B" w14:textId="77777777" w:rsidR="00916881" w:rsidRPr="00B25B21" w:rsidRDefault="00916881" w:rsidP="00B25B21">
            <w:pPr>
              <w:pStyle w:val="TableBody"/>
              <w:rPr>
                <w:b/>
                <w:bCs/>
              </w:rPr>
            </w:pPr>
            <w:r w:rsidRPr="00B25B21">
              <w:rPr>
                <w:b/>
                <w:bCs/>
              </w:rPr>
              <w:t>Ordered</w:t>
            </w:r>
          </w:p>
        </w:tc>
        <w:tc>
          <w:tcPr>
            <w:tcW w:w="5500" w:type="dxa"/>
            <w:tcBorders>
              <w:top w:val="single" w:sz="4" w:space="0" w:color="000000"/>
              <w:left w:val="single" w:sz="4" w:space="0" w:color="000000"/>
              <w:bottom w:val="single" w:sz="4" w:space="0" w:color="000000"/>
              <w:right w:val="single" w:sz="4" w:space="0" w:color="000000"/>
            </w:tcBorders>
          </w:tcPr>
          <w:p w14:paraId="1CBE467C" w14:textId="5D7BD1C3" w:rsidR="00916881" w:rsidRDefault="00F3692B" w:rsidP="00B25B21">
            <w:pPr>
              <w:pStyle w:val="TableBody"/>
            </w:pPr>
            <w:r>
              <w:t xml:space="preserve">The amount </w:t>
            </w:r>
            <w:r w:rsidR="00916881">
              <w:t xml:space="preserve">that was ordered (from </w:t>
            </w:r>
            <w:r>
              <w:t xml:space="preserve">the </w:t>
            </w:r>
            <w:r w:rsidR="00916881">
              <w:t xml:space="preserve">orders table).  </w:t>
            </w:r>
          </w:p>
        </w:tc>
      </w:tr>
      <w:tr w:rsidR="00916881" w14:paraId="1A35FAAC" w14:textId="77777777" w:rsidTr="0009567D">
        <w:trPr>
          <w:cantSplit/>
          <w:trHeight w:val="135"/>
        </w:trPr>
        <w:tc>
          <w:tcPr>
            <w:tcW w:w="2570" w:type="dxa"/>
            <w:tcBorders>
              <w:top w:val="single" w:sz="4" w:space="0" w:color="000000"/>
              <w:left w:val="single" w:sz="4" w:space="0" w:color="000000"/>
              <w:bottom w:val="single" w:sz="4" w:space="0" w:color="000000"/>
            </w:tcBorders>
          </w:tcPr>
          <w:p w14:paraId="62B65C84" w14:textId="77777777" w:rsidR="00916881" w:rsidRPr="00B25B21" w:rsidRDefault="00916881" w:rsidP="00B25B21">
            <w:pPr>
              <w:pStyle w:val="TableBody"/>
              <w:rPr>
                <w:b/>
                <w:bCs/>
              </w:rPr>
            </w:pPr>
            <w:r w:rsidRPr="00B25B21">
              <w:rPr>
                <w:b/>
                <w:bCs/>
              </w:rPr>
              <w:t>History</w:t>
            </w:r>
          </w:p>
        </w:tc>
        <w:tc>
          <w:tcPr>
            <w:tcW w:w="5500" w:type="dxa"/>
            <w:tcBorders>
              <w:top w:val="single" w:sz="4" w:space="0" w:color="000000"/>
              <w:left w:val="single" w:sz="4" w:space="0" w:color="000000"/>
              <w:bottom w:val="single" w:sz="4" w:space="0" w:color="000000"/>
              <w:right w:val="single" w:sz="4" w:space="0" w:color="000000"/>
            </w:tcBorders>
          </w:tcPr>
          <w:p w14:paraId="0908306A" w14:textId="722B0020" w:rsidR="00916881" w:rsidRDefault="00F3692B" w:rsidP="00B25B21">
            <w:pPr>
              <w:pStyle w:val="TableBody"/>
            </w:pPr>
            <w:r>
              <w:t xml:space="preserve">The amount </w:t>
            </w:r>
            <w:r w:rsidR="00916881">
              <w:t xml:space="preserve">that was delivered/returned (based on historical deliveries/returns from </w:t>
            </w:r>
            <w:r>
              <w:t xml:space="preserve">the </w:t>
            </w:r>
            <w:r w:rsidR="00916881">
              <w:t xml:space="preserve">history table).  </w:t>
            </w:r>
          </w:p>
        </w:tc>
      </w:tr>
      <w:tr w:rsidR="00916881" w14:paraId="5A98EAE7" w14:textId="77777777" w:rsidTr="0009567D">
        <w:trPr>
          <w:cantSplit/>
          <w:trHeight w:val="135"/>
        </w:trPr>
        <w:tc>
          <w:tcPr>
            <w:tcW w:w="2570" w:type="dxa"/>
            <w:tcBorders>
              <w:top w:val="single" w:sz="4" w:space="0" w:color="000000"/>
              <w:left w:val="single" w:sz="4" w:space="0" w:color="000000"/>
              <w:bottom w:val="single" w:sz="4" w:space="0" w:color="000000"/>
            </w:tcBorders>
          </w:tcPr>
          <w:p w14:paraId="23DE59C0"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425D63F" w14:textId="77777777" w:rsidR="00916881" w:rsidRDefault="00916881" w:rsidP="00B25B21">
            <w:pPr>
              <w:pStyle w:val="TableBody"/>
            </w:pPr>
            <w:r>
              <w:t>Difference between the recommended and ordered amount.</w:t>
            </w:r>
          </w:p>
        </w:tc>
      </w:tr>
      <w:tr w:rsidR="00916881" w14:paraId="72A50687" w14:textId="77777777" w:rsidTr="0009567D">
        <w:trPr>
          <w:cantSplit/>
          <w:trHeight w:val="135"/>
        </w:trPr>
        <w:tc>
          <w:tcPr>
            <w:tcW w:w="2570" w:type="dxa"/>
            <w:tcBorders>
              <w:top w:val="single" w:sz="4" w:space="0" w:color="000000"/>
              <w:left w:val="single" w:sz="4" w:space="0" w:color="000000"/>
              <w:bottom w:val="single" w:sz="4" w:space="0" w:color="000000"/>
            </w:tcBorders>
          </w:tcPr>
          <w:p w14:paraId="37788CB7"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26BB186E" w14:textId="77777777" w:rsidR="00916881" w:rsidRDefault="00916881" w:rsidP="00B25B21">
            <w:pPr>
              <w:pStyle w:val="TableBody"/>
            </w:pPr>
            <w:r>
              <w:t>Difference between the recommended and ordered amount in percentage.</w:t>
            </w:r>
          </w:p>
        </w:tc>
      </w:tr>
      <w:tr w:rsidR="00916881" w14:paraId="423E24CE" w14:textId="77777777" w:rsidTr="0009567D">
        <w:trPr>
          <w:cantSplit/>
          <w:trHeight w:val="135"/>
        </w:trPr>
        <w:tc>
          <w:tcPr>
            <w:tcW w:w="2570" w:type="dxa"/>
            <w:tcBorders>
              <w:top w:val="single" w:sz="4" w:space="0" w:color="000000"/>
              <w:left w:val="single" w:sz="4" w:space="0" w:color="000000"/>
              <w:bottom w:val="single" w:sz="4" w:space="0" w:color="000000"/>
            </w:tcBorders>
          </w:tcPr>
          <w:p w14:paraId="3FF86FB0" w14:textId="77777777" w:rsidR="00916881" w:rsidRPr="00B25B21" w:rsidRDefault="00916881" w:rsidP="00B25B21">
            <w:pPr>
              <w:pStyle w:val="TableBody"/>
              <w:rPr>
                <w:b/>
                <w:bCs/>
              </w:rPr>
            </w:pPr>
            <w:r w:rsidRPr="00B25B21">
              <w:rPr>
                <w:b/>
                <w:bCs/>
              </w:rPr>
              <w:t>Forecasted Demand</w:t>
            </w:r>
          </w:p>
        </w:tc>
        <w:tc>
          <w:tcPr>
            <w:tcW w:w="5500" w:type="dxa"/>
            <w:tcBorders>
              <w:top w:val="single" w:sz="4" w:space="0" w:color="000000"/>
              <w:left w:val="single" w:sz="4" w:space="0" w:color="000000"/>
              <w:bottom w:val="single" w:sz="4" w:space="0" w:color="000000"/>
              <w:right w:val="single" w:sz="4" w:space="0" w:color="000000"/>
            </w:tcBorders>
          </w:tcPr>
          <w:p w14:paraId="38E19C83" w14:textId="77777777" w:rsidR="00916881" w:rsidRDefault="00916881" w:rsidP="00B25B21">
            <w:pPr>
              <w:pStyle w:val="TableBody"/>
            </w:pPr>
            <w:r>
              <w:t>Forecasted Net Demand displays the amount forecasted by OptiCash for that specific day.</w:t>
            </w:r>
          </w:p>
        </w:tc>
      </w:tr>
      <w:tr w:rsidR="00916881" w14:paraId="646CF9A6" w14:textId="77777777" w:rsidTr="0009567D">
        <w:trPr>
          <w:cantSplit/>
          <w:trHeight w:val="135"/>
        </w:trPr>
        <w:tc>
          <w:tcPr>
            <w:tcW w:w="2570" w:type="dxa"/>
            <w:tcBorders>
              <w:top w:val="single" w:sz="4" w:space="0" w:color="000000"/>
              <w:left w:val="single" w:sz="4" w:space="0" w:color="000000"/>
              <w:bottom w:val="single" w:sz="4" w:space="0" w:color="000000"/>
            </w:tcBorders>
          </w:tcPr>
          <w:p w14:paraId="6516DD28" w14:textId="77777777" w:rsidR="00916881" w:rsidRPr="00B25B21" w:rsidRDefault="00916881" w:rsidP="00B25B21">
            <w:pPr>
              <w:pStyle w:val="TableBody"/>
              <w:rPr>
                <w:b/>
                <w:bCs/>
              </w:rPr>
            </w:pPr>
            <w:r w:rsidRPr="00B25B21">
              <w:rPr>
                <w:b/>
                <w:bCs/>
              </w:rPr>
              <w:t>Actual Demand</w:t>
            </w:r>
          </w:p>
        </w:tc>
        <w:tc>
          <w:tcPr>
            <w:tcW w:w="5500" w:type="dxa"/>
            <w:tcBorders>
              <w:top w:val="single" w:sz="4" w:space="0" w:color="000000"/>
              <w:left w:val="single" w:sz="4" w:space="0" w:color="000000"/>
              <w:bottom w:val="single" w:sz="4" w:space="0" w:color="000000"/>
              <w:right w:val="single" w:sz="4" w:space="0" w:color="000000"/>
            </w:tcBorders>
          </w:tcPr>
          <w:p w14:paraId="392F3E12" w14:textId="77777777" w:rsidR="00916881" w:rsidRDefault="00916881" w:rsidP="00B25B21">
            <w:pPr>
              <w:pStyle w:val="TableBody"/>
            </w:pPr>
            <w:r>
              <w:t xml:space="preserve">Actual Net Demand displays the actual amount for that specific day. </w:t>
            </w:r>
          </w:p>
        </w:tc>
      </w:tr>
      <w:tr w:rsidR="00916881" w14:paraId="743DFC94" w14:textId="77777777" w:rsidTr="0009567D">
        <w:trPr>
          <w:cantSplit/>
          <w:trHeight w:val="135"/>
        </w:trPr>
        <w:tc>
          <w:tcPr>
            <w:tcW w:w="2570" w:type="dxa"/>
            <w:tcBorders>
              <w:top w:val="single" w:sz="4" w:space="0" w:color="000000"/>
              <w:left w:val="single" w:sz="4" w:space="0" w:color="000000"/>
              <w:bottom w:val="single" w:sz="4" w:space="0" w:color="000000"/>
            </w:tcBorders>
          </w:tcPr>
          <w:p w14:paraId="43B24F96"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2AA4181E" w14:textId="77777777" w:rsidR="00916881" w:rsidRDefault="00916881" w:rsidP="00B25B21">
            <w:pPr>
              <w:pStyle w:val="TableBody"/>
            </w:pPr>
            <w:r>
              <w:t xml:space="preserve">Difference between the actual and forecasted demand. </w:t>
            </w:r>
          </w:p>
        </w:tc>
      </w:tr>
      <w:tr w:rsidR="00916881" w14:paraId="4910D09E" w14:textId="77777777" w:rsidTr="0009567D">
        <w:trPr>
          <w:cantSplit/>
          <w:trHeight w:val="135"/>
        </w:trPr>
        <w:tc>
          <w:tcPr>
            <w:tcW w:w="2570" w:type="dxa"/>
            <w:tcBorders>
              <w:top w:val="single" w:sz="4" w:space="0" w:color="000000"/>
              <w:left w:val="single" w:sz="4" w:space="0" w:color="000000"/>
              <w:bottom w:val="single" w:sz="4" w:space="0" w:color="000000"/>
            </w:tcBorders>
          </w:tcPr>
          <w:p w14:paraId="090FB720" w14:textId="77777777" w:rsidR="00916881" w:rsidRPr="00B25B21" w:rsidRDefault="00916881" w:rsidP="00B25B21">
            <w:pPr>
              <w:pStyle w:val="TableBody"/>
              <w:rPr>
                <w:b/>
                <w:bCs/>
              </w:rPr>
            </w:pPr>
            <w:r w:rsidRPr="00B25B21">
              <w:rPr>
                <w:b/>
                <w:bCs/>
              </w:rPr>
              <w:t>% Diff</w:t>
            </w:r>
          </w:p>
        </w:tc>
        <w:tc>
          <w:tcPr>
            <w:tcW w:w="5500" w:type="dxa"/>
            <w:tcBorders>
              <w:top w:val="single" w:sz="4" w:space="0" w:color="000000"/>
              <w:left w:val="single" w:sz="4" w:space="0" w:color="000000"/>
              <w:bottom w:val="single" w:sz="4" w:space="0" w:color="000000"/>
              <w:right w:val="single" w:sz="4" w:space="0" w:color="000000"/>
            </w:tcBorders>
          </w:tcPr>
          <w:p w14:paraId="3AF0F5C1" w14:textId="77777777" w:rsidR="00916881" w:rsidRDefault="00916881" w:rsidP="00B25B21">
            <w:pPr>
              <w:pStyle w:val="TableBody"/>
            </w:pPr>
            <w:r>
              <w:t xml:space="preserve">Difference between the actual and forecasted demand in percentages. </w:t>
            </w:r>
          </w:p>
        </w:tc>
      </w:tr>
    </w:tbl>
    <w:p w14:paraId="5C6A4259" w14:textId="662F9B7B" w:rsidR="00916881" w:rsidRDefault="00916881" w:rsidP="00F63174">
      <w:pPr>
        <w:pStyle w:val="TopofSection"/>
        <w:spacing w:before="0" w:after="120" w:line="240" w:lineRule="auto"/>
        <w:ind w:left="187" w:hanging="187"/>
        <w:outlineLvl w:val="0"/>
        <w:rPr>
          <w:rFonts w:eastAsia="MS Mincho"/>
        </w:rPr>
      </w:pPr>
      <w:bookmarkStart w:id="4203" w:name="_Ref223304488"/>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B6CAAEE" w14:textId="77777777" w:rsidR="00B25B21" w:rsidRDefault="00B25B21" w:rsidP="00EA5021">
      <w:pPr>
        <w:pStyle w:val="BodyText"/>
        <w:rPr>
          <w:rFonts w:eastAsia="MS Mincho"/>
        </w:rPr>
      </w:pPr>
    </w:p>
    <w:p w14:paraId="73802885" w14:textId="60654A50" w:rsidR="00916881" w:rsidRDefault="00916881" w:rsidP="00242A82">
      <w:pPr>
        <w:pStyle w:val="Heading2"/>
        <w:rPr>
          <w:rFonts w:eastAsia="MS Mincho"/>
        </w:rPr>
      </w:pPr>
      <w:bookmarkStart w:id="4204" w:name="_Ref236117110"/>
      <w:bookmarkStart w:id="4205" w:name="_Toc128718823"/>
      <w:r>
        <w:rPr>
          <w:rFonts w:eastAsia="MS Mincho"/>
        </w:rPr>
        <w:t>Target Balance Lost Opportunity</w:t>
      </w:r>
      <w:bookmarkEnd w:id="4203"/>
      <w:bookmarkEnd w:id="4204"/>
      <w:bookmarkEnd w:id="4205"/>
    </w:p>
    <w:p w14:paraId="169F6E81" w14:textId="337EB7F5" w:rsidR="00916881" w:rsidRDefault="00916881" w:rsidP="00B25B21">
      <w:pPr>
        <w:pStyle w:val="BodyText"/>
      </w:pPr>
      <w:r w:rsidRPr="00B25B21">
        <w:rPr>
          <w:rStyle w:val="BodyTextChar"/>
        </w:rPr>
        <w:t xml:space="preserve">When the Target Balance Functionality is enabled, the report will calculate lost opportunity cost based on </w:t>
      </w:r>
      <w:r w:rsidR="00F3692B" w:rsidRPr="00B25B21">
        <w:rPr>
          <w:rStyle w:val="BodyTextChar"/>
        </w:rPr>
        <w:t xml:space="preserve">the </w:t>
      </w:r>
      <w:r w:rsidRPr="00B25B21">
        <w:rPr>
          <w:rStyle w:val="BodyTextChar"/>
        </w:rPr>
        <w:t xml:space="preserve">overnight earnings rate and the difference between the historical actual balance and </w:t>
      </w:r>
      <w:r w:rsidR="00F3692B" w:rsidRPr="00B25B21">
        <w:rPr>
          <w:rStyle w:val="BodyTextChar"/>
        </w:rPr>
        <w:t xml:space="preserve">the </w:t>
      </w:r>
      <w:r w:rsidRPr="00B25B21">
        <w:rPr>
          <w:rStyle w:val="BodyTextChar"/>
        </w:rPr>
        <w:t>target balance</w:t>
      </w:r>
      <w:r>
        <w:t>.</w:t>
      </w:r>
    </w:p>
    <w:p w14:paraId="7D5F0BD3" w14:textId="1F8907C0" w:rsidR="00916881" w:rsidRDefault="00916881" w:rsidP="00F63174">
      <w:pPr>
        <w:pStyle w:val="Caption"/>
        <w:spacing w:before="0" w:after="120"/>
        <w:ind w:left="187" w:hanging="187"/>
        <w:outlineLvl w:val="0"/>
        <w:rPr>
          <w:lang w:val="en-US"/>
        </w:rPr>
      </w:pPr>
      <w:bookmarkStart w:id="4206" w:name="_Toc128631162"/>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208</w:t>
      </w:r>
      <w:r w:rsidR="00027408">
        <w:rPr>
          <w:noProof/>
        </w:rPr>
        <w:fldChar w:fldCharType="end"/>
      </w:r>
      <w:r>
        <w:rPr>
          <w:lang w:val="en-US"/>
        </w:rPr>
        <w:t>: Target Balance Lost Opportunity Description</w:t>
      </w:r>
      <w:bookmarkEnd w:id="420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71F4F8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42558A00"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669BEEA6" w14:textId="77777777" w:rsidR="00916881" w:rsidRDefault="00916881" w:rsidP="00B25B21">
            <w:pPr>
              <w:pStyle w:val="TableHeading"/>
            </w:pPr>
            <w:r>
              <w:t>Description</w:t>
            </w:r>
          </w:p>
        </w:tc>
      </w:tr>
      <w:tr w:rsidR="00916881" w14:paraId="6589FF83" w14:textId="77777777" w:rsidTr="0009567D">
        <w:trPr>
          <w:cantSplit/>
          <w:trHeight w:val="135"/>
        </w:trPr>
        <w:tc>
          <w:tcPr>
            <w:tcW w:w="2570" w:type="dxa"/>
            <w:tcBorders>
              <w:top w:val="single" w:sz="4" w:space="0" w:color="000000"/>
              <w:left w:val="single" w:sz="4" w:space="0" w:color="000000"/>
              <w:bottom w:val="single" w:sz="4" w:space="0" w:color="000000"/>
            </w:tcBorders>
          </w:tcPr>
          <w:p w14:paraId="573B36ED"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CC5949" w14:textId="4078C26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9829238" w14:textId="77777777" w:rsidTr="0009567D">
        <w:trPr>
          <w:cantSplit/>
          <w:trHeight w:val="135"/>
        </w:trPr>
        <w:tc>
          <w:tcPr>
            <w:tcW w:w="2570" w:type="dxa"/>
            <w:tcBorders>
              <w:top w:val="single" w:sz="4" w:space="0" w:color="000000"/>
              <w:left w:val="single" w:sz="4" w:space="0" w:color="000000"/>
              <w:bottom w:val="single" w:sz="4" w:space="0" w:color="000000"/>
            </w:tcBorders>
          </w:tcPr>
          <w:p w14:paraId="7A1C350E"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72C4C94" w14:textId="77777777" w:rsidR="00916881" w:rsidRDefault="00916881" w:rsidP="00B25B21">
            <w:pPr>
              <w:pStyle w:val="TableBody"/>
            </w:pPr>
            <w:r>
              <w:t xml:space="preserve">Unique alphanumeric identification of the Cashpoint. </w:t>
            </w:r>
          </w:p>
        </w:tc>
      </w:tr>
      <w:tr w:rsidR="00916881" w14:paraId="1523D697" w14:textId="77777777" w:rsidTr="0009567D">
        <w:trPr>
          <w:cantSplit/>
          <w:trHeight w:val="135"/>
        </w:trPr>
        <w:tc>
          <w:tcPr>
            <w:tcW w:w="2570" w:type="dxa"/>
            <w:tcBorders>
              <w:top w:val="single" w:sz="4" w:space="0" w:color="000000"/>
              <w:left w:val="single" w:sz="4" w:space="0" w:color="000000"/>
              <w:bottom w:val="single" w:sz="4" w:space="0" w:color="000000"/>
            </w:tcBorders>
          </w:tcPr>
          <w:p w14:paraId="513060FC"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80579F0"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173BCE8D" w14:textId="77777777" w:rsidTr="0009567D">
        <w:trPr>
          <w:cantSplit/>
          <w:trHeight w:val="135"/>
        </w:trPr>
        <w:tc>
          <w:tcPr>
            <w:tcW w:w="2570" w:type="dxa"/>
            <w:tcBorders>
              <w:top w:val="single" w:sz="4" w:space="0" w:color="000000"/>
              <w:left w:val="single" w:sz="4" w:space="0" w:color="000000"/>
              <w:bottom w:val="single" w:sz="4" w:space="0" w:color="000000"/>
            </w:tcBorders>
          </w:tcPr>
          <w:p w14:paraId="1AEC0FA3"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6D209D34" w14:textId="77777777" w:rsidR="00916881" w:rsidRDefault="00916881" w:rsidP="00B25B21">
            <w:pPr>
              <w:pStyle w:val="TableBody"/>
            </w:pPr>
            <w:r>
              <w:t>Name of the Cashpoint for which the balance details are reported.</w:t>
            </w:r>
          </w:p>
        </w:tc>
      </w:tr>
      <w:tr w:rsidR="00916881" w14:paraId="720A5AF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6FB809"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14F40FAF" w14:textId="77777777" w:rsidR="00916881" w:rsidRDefault="00916881" w:rsidP="00B25B21">
            <w:pPr>
              <w:pStyle w:val="TableBody"/>
            </w:pPr>
            <w:r>
              <w:t xml:space="preserve">Currency for which the balance details are reported.  </w:t>
            </w:r>
          </w:p>
        </w:tc>
      </w:tr>
      <w:tr w:rsidR="00916881" w14:paraId="11E2B5CF" w14:textId="77777777" w:rsidTr="0009567D">
        <w:trPr>
          <w:cantSplit/>
          <w:trHeight w:val="135"/>
        </w:trPr>
        <w:tc>
          <w:tcPr>
            <w:tcW w:w="2570" w:type="dxa"/>
            <w:tcBorders>
              <w:top w:val="single" w:sz="4" w:space="0" w:color="000000"/>
              <w:left w:val="single" w:sz="4" w:space="0" w:color="000000"/>
              <w:bottom w:val="single" w:sz="4" w:space="0" w:color="000000"/>
            </w:tcBorders>
          </w:tcPr>
          <w:p w14:paraId="12502D31"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28E26FAB" w14:textId="77777777" w:rsidR="00916881" w:rsidRDefault="00916881" w:rsidP="00B25B21">
            <w:pPr>
              <w:pStyle w:val="TableBody"/>
            </w:pPr>
            <w:r>
              <w:t>Beginning of Day (BOD) or End of Day (EOD).</w:t>
            </w:r>
          </w:p>
        </w:tc>
      </w:tr>
      <w:tr w:rsidR="00916881" w14:paraId="2490A8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1659300" w14:textId="77777777" w:rsidR="00916881" w:rsidRPr="00B25B21" w:rsidRDefault="00916881" w:rsidP="00B25B21">
            <w:pPr>
              <w:pStyle w:val="TableBody"/>
              <w:rPr>
                <w:b/>
                <w:bCs/>
              </w:rPr>
            </w:pPr>
            <w:r w:rsidRPr="00B25B21">
              <w:rPr>
                <w:b/>
                <w:bCs/>
              </w:rPr>
              <w:lastRenderedPageBreak/>
              <w:t>Open Bal</w:t>
            </w:r>
          </w:p>
        </w:tc>
        <w:tc>
          <w:tcPr>
            <w:tcW w:w="5500" w:type="dxa"/>
            <w:tcBorders>
              <w:top w:val="single" w:sz="4" w:space="0" w:color="000000"/>
              <w:left w:val="single" w:sz="4" w:space="0" w:color="000000"/>
              <w:bottom w:val="single" w:sz="4" w:space="0" w:color="000000"/>
              <w:right w:val="single" w:sz="4" w:space="0" w:color="000000"/>
            </w:tcBorders>
          </w:tcPr>
          <w:p w14:paraId="70C547CE" w14:textId="77777777" w:rsidR="00916881" w:rsidRDefault="00916881" w:rsidP="00B25B21">
            <w:pPr>
              <w:pStyle w:val="TableBody"/>
            </w:pPr>
            <w:r>
              <w:t>Actual opening balance.</w:t>
            </w:r>
          </w:p>
          <w:p w14:paraId="5B609DC0" w14:textId="77777777" w:rsidR="00916881" w:rsidRDefault="00916881" w:rsidP="00B25B21">
            <w:pPr>
              <w:pStyle w:val="TableBody"/>
            </w:pPr>
            <w:r>
              <w:t xml:space="preserve">Displayed only with the BOD option. </w:t>
            </w:r>
          </w:p>
        </w:tc>
      </w:tr>
      <w:tr w:rsidR="00916881" w14:paraId="34A2B2FA" w14:textId="77777777" w:rsidTr="0009567D">
        <w:trPr>
          <w:cantSplit/>
          <w:trHeight w:val="135"/>
        </w:trPr>
        <w:tc>
          <w:tcPr>
            <w:tcW w:w="2570" w:type="dxa"/>
            <w:tcBorders>
              <w:top w:val="single" w:sz="4" w:space="0" w:color="000000"/>
              <w:left w:val="single" w:sz="4" w:space="0" w:color="000000"/>
              <w:bottom w:val="single" w:sz="4" w:space="0" w:color="000000"/>
            </w:tcBorders>
          </w:tcPr>
          <w:p w14:paraId="5CA07A87"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1389666F" w14:textId="77777777" w:rsidR="00916881" w:rsidRDefault="00916881" w:rsidP="00B25B21">
            <w:pPr>
              <w:pStyle w:val="TableBody"/>
            </w:pPr>
            <w:r>
              <w:t>Planned deliveries for that date.</w:t>
            </w:r>
          </w:p>
          <w:p w14:paraId="192B7E8D" w14:textId="77777777" w:rsidR="00916881" w:rsidRDefault="00916881" w:rsidP="00B25B21">
            <w:pPr>
              <w:pStyle w:val="TableBody"/>
            </w:pPr>
            <w:r>
              <w:t>Displayed only with the BOD option.</w:t>
            </w:r>
          </w:p>
        </w:tc>
      </w:tr>
      <w:tr w:rsidR="00916881" w14:paraId="60C33363" w14:textId="77777777" w:rsidTr="0009567D">
        <w:trPr>
          <w:cantSplit/>
          <w:trHeight w:val="135"/>
        </w:trPr>
        <w:tc>
          <w:tcPr>
            <w:tcW w:w="2570" w:type="dxa"/>
            <w:tcBorders>
              <w:top w:val="single" w:sz="4" w:space="0" w:color="000000"/>
              <w:left w:val="single" w:sz="4" w:space="0" w:color="000000"/>
              <w:bottom w:val="single" w:sz="4" w:space="0" w:color="000000"/>
            </w:tcBorders>
          </w:tcPr>
          <w:p w14:paraId="60B8ECCC"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31612EFE" w14:textId="77777777" w:rsidR="00916881" w:rsidRDefault="00916881" w:rsidP="00B25B21">
            <w:pPr>
              <w:pStyle w:val="TableBody"/>
            </w:pPr>
            <w:r>
              <w:t>Represents the amount of cash to be returned.</w:t>
            </w:r>
          </w:p>
          <w:p w14:paraId="78549ACA" w14:textId="77777777" w:rsidR="00916881" w:rsidRDefault="00916881" w:rsidP="00B25B21">
            <w:pPr>
              <w:pStyle w:val="TableBody"/>
            </w:pPr>
            <w:r>
              <w:t>Displayed only with the BOD option.</w:t>
            </w:r>
          </w:p>
        </w:tc>
      </w:tr>
      <w:tr w:rsidR="00916881" w14:paraId="5D1EC7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B974E7B"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6AAA5A4" w14:textId="77777777" w:rsidR="00916881" w:rsidRDefault="00916881" w:rsidP="00B25B21">
            <w:pPr>
              <w:pStyle w:val="TableBody"/>
            </w:pPr>
            <w:r>
              <w:t xml:space="preserve">Represents total cash available after the service: </w:t>
            </w:r>
          </w:p>
          <w:p w14:paraId="4BA16011" w14:textId="77777777" w:rsidR="00916881" w:rsidRDefault="00916881" w:rsidP="00B25B21">
            <w:pPr>
              <w:pStyle w:val="TableBody"/>
            </w:pPr>
            <w:r>
              <w:t>Cash On Hand  = Open Bal + Normal Del. – Normal Ret.</w:t>
            </w:r>
          </w:p>
          <w:p w14:paraId="08EF3DB4" w14:textId="77777777" w:rsidR="00916881" w:rsidRDefault="00916881" w:rsidP="00B25B21">
            <w:pPr>
              <w:pStyle w:val="TableBody"/>
            </w:pPr>
            <w:r>
              <w:t>Displayed only with the BOD option.</w:t>
            </w:r>
          </w:p>
        </w:tc>
      </w:tr>
      <w:tr w:rsidR="00916881" w14:paraId="739AB201" w14:textId="77777777" w:rsidTr="0009567D">
        <w:trPr>
          <w:cantSplit/>
          <w:trHeight w:val="135"/>
        </w:trPr>
        <w:tc>
          <w:tcPr>
            <w:tcW w:w="2570" w:type="dxa"/>
            <w:tcBorders>
              <w:top w:val="single" w:sz="4" w:space="0" w:color="000000"/>
              <w:left w:val="single" w:sz="4" w:space="0" w:color="000000"/>
              <w:bottom w:val="single" w:sz="4" w:space="0" w:color="000000"/>
            </w:tcBorders>
          </w:tcPr>
          <w:p w14:paraId="00D79028"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68C1F32B" w14:textId="77777777" w:rsidR="00916881" w:rsidRDefault="00916881" w:rsidP="00B25B21">
            <w:pPr>
              <w:pStyle w:val="TableBody"/>
            </w:pPr>
            <w:r>
              <w:t>Actual closing balance at the end of the day. Displayed only with the EOD option.</w:t>
            </w:r>
          </w:p>
        </w:tc>
      </w:tr>
      <w:tr w:rsidR="00916881" w14:paraId="5A7A135A" w14:textId="77777777" w:rsidTr="0009567D">
        <w:trPr>
          <w:cantSplit/>
          <w:trHeight w:val="135"/>
        </w:trPr>
        <w:tc>
          <w:tcPr>
            <w:tcW w:w="2570" w:type="dxa"/>
            <w:tcBorders>
              <w:top w:val="single" w:sz="4" w:space="0" w:color="000000"/>
              <w:left w:val="single" w:sz="4" w:space="0" w:color="000000"/>
              <w:bottom w:val="single" w:sz="4" w:space="0" w:color="000000"/>
            </w:tcBorders>
          </w:tcPr>
          <w:p w14:paraId="10ABBF8F"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27E099B5" w14:textId="77777777" w:rsidR="00916881" w:rsidRDefault="00916881" w:rsidP="00B25B21">
            <w:pPr>
              <w:pStyle w:val="TableBody"/>
            </w:pPr>
            <w:r>
              <w:t>When BOD, this will represent Target Opening Balance.</w:t>
            </w:r>
          </w:p>
          <w:p w14:paraId="6E75768A" w14:textId="77777777" w:rsidR="00916881" w:rsidRDefault="00916881" w:rsidP="00B25B21">
            <w:pPr>
              <w:pStyle w:val="TableBody"/>
            </w:pPr>
            <w:r>
              <w:t>Target Opening Balance = Forecasted Opening Balance + Recommended Delivery Amount – Recommended Return Amount.</w:t>
            </w:r>
          </w:p>
          <w:p w14:paraId="2B517868" w14:textId="77777777" w:rsidR="00916881" w:rsidRDefault="00916881" w:rsidP="00B25B21">
            <w:pPr>
              <w:pStyle w:val="TableBody"/>
            </w:pPr>
            <w:r>
              <w:t>When EOD, this will represent Target Closing Balance.</w:t>
            </w:r>
          </w:p>
          <w:p w14:paraId="6F84F363" w14:textId="77777777" w:rsidR="00916881" w:rsidRDefault="00916881" w:rsidP="00B25B21">
            <w:pPr>
              <w:pStyle w:val="TableBody"/>
            </w:pPr>
            <w:r>
              <w:t>Target Closing Balance = Forecasted Closing Balance</w:t>
            </w:r>
          </w:p>
        </w:tc>
      </w:tr>
      <w:tr w:rsidR="00916881" w14:paraId="292B7D4A"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18453D3D"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74C7DFCF" wp14:editId="32E20E79">
                      <wp:extent cx="496570" cy="504190"/>
                      <wp:effectExtent l="2540" t="8890" r="5715" b="1270"/>
                      <wp:docPr id="93"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6" name="Rectangle 11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7" name="Freeform 11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8" name="Freeform 11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27FB579E" id="Group 11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">
                      <v:rect id="Rectangle 11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" filled="f" stroked="f">
                        <v:stroke joinstyle="round"/>
                      </v:rect>
                      <v:shape id="Freeform 11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1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334B02F6" w14:textId="77777777" w:rsidR="00916881" w:rsidRDefault="00916881" w:rsidP="00B25B21">
            <w:pPr>
              <w:pStyle w:val="TableNote"/>
            </w:pPr>
            <w:r w:rsidRPr="00FD1734">
              <w:rPr>
                <w:b/>
                <w:bCs/>
              </w:rPr>
              <w:t>Note</w:t>
            </w:r>
            <w:r>
              <w:t xml:space="preserve">:  </w:t>
            </w:r>
          </w:p>
          <w:p w14:paraId="5FBD5AE0" w14:textId="77777777" w:rsidR="00916881" w:rsidRDefault="00916881" w:rsidP="00B25B21">
            <w:pPr>
              <w:pStyle w:val="TableNote"/>
            </w:pPr>
            <w:r>
              <w:t>1. The target opening &amp; closing balances are based on the due date of the recommendation.</w:t>
            </w:r>
          </w:p>
          <w:p w14:paraId="7E543676" w14:textId="77777777" w:rsidR="00916881" w:rsidRDefault="00916881" w:rsidP="00B25B21">
            <w:pPr>
              <w:pStyle w:val="TableNote"/>
            </w:pPr>
            <w:r>
              <w:t xml:space="preserve">2. Target balance is rounded to the next 1000. </w:t>
            </w:r>
          </w:p>
          <w:p w14:paraId="7FBA4D11" w14:textId="77777777" w:rsidR="00916881" w:rsidRDefault="00916881" w:rsidP="00B25B21">
            <w:pPr>
              <w:pStyle w:val="TableNote"/>
            </w:pPr>
            <w:r>
              <w:t>3. Target Opening Balance does not account for unplanned deliveries and returns</w:t>
            </w:r>
          </w:p>
        </w:tc>
      </w:tr>
      <w:tr w:rsidR="00916881" w14:paraId="007C1106" w14:textId="77777777" w:rsidTr="0009567D">
        <w:trPr>
          <w:cantSplit/>
          <w:trHeight w:val="135"/>
        </w:trPr>
        <w:tc>
          <w:tcPr>
            <w:tcW w:w="2570" w:type="dxa"/>
            <w:tcBorders>
              <w:top w:val="single" w:sz="4" w:space="0" w:color="000000"/>
              <w:left w:val="single" w:sz="4" w:space="0" w:color="000000"/>
              <w:bottom w:val="single" w:sz="4" w:space="0" w:color="000000"/>
            </w:tcBorders>
          </w:tcPr>
          <w:p w14:paraId="047239F5"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2D2616B7" w14:textId="77777777" w:rsidR="00916881" w:rsidRDefault="00916881" w:rsidP="00B25B21">
            <w:pPr>
              <w:pStyle w:val="TableBody"/>
            </w:pPr>
            <w:r>
              <w:t>When BOD, this will represent:</w:t>
            </w:r>
          </w:p>
          <w:p w14:paraId="2942327D" w14:textId="77777777" w:rsidR="00916881" w:rsidRDefault="00916881" w:rsidP="00B25B21">
            <w:pPr>
              <w:pStyle w:val="TableBody"/>
            </w:pPr>
            <w:del w:id="4207" w:author="Robbie Moses" w:date="2023-03-02T02:42:00Z">
              <w:r w:rsidDel="002C7A5D">
                <w:delText xml:space="preserve"> </w:delText>
              </w:r>
            </w:del>
            <w:r>
              <w:t>Variance = Cash On Hand – Target Balance</w:t>
            </w:r>
          </w:p>
          <w:p w14:paraId="6B97AE3D" w14:textId="77777777" w:rsidR="00916881" w:rsidRDefault="00916881" w:rsidP="00B25B21">
            <w:pPr>
              <w:pStyle w:val="TableBody"/>
            </w:pPr>
            <w:r>
              <w:t>When EOD, this will represent:</w:t>
            </w:r>
          </w:p>
          <w:p w14:paraId="35044948" w14:textId="35FE1C9E" w:rsidR="00916881" w:rsidRDefault="00916881" w:rsidP="00B25B21">
            <w:pPr>
              <w:pStyle w:val="TableBody"/>
            </w:pPr>
            <w:del w:id="4208" w:author="Robbie Moses" w:date="2023-03-02T02:42:00Z">
              <w:r w:rsidDel="002C7A5D">
                <w:delText xml:space="preserve"> </w:delText>
              </w:r>
            </w:del>
            <w:r>
              <w:t xml:space="preserve">Variance = </w:t>
            </w:r>
            <w:r w:rsidRPr="008016B8">
              <w:rPr>
                <w:rPrChange w:id="4209" w:author="Robbie Moses" w:date="2023-03-02T03:11:00Z">
                  <w:rPr>
                    <w:b/>
                    <w:bCs/>
                  </w:rPr>
                </w:rPrChange>
              </w:rPr>
              <w:t>Closing Balance</w:t>
            </w:r>
            <w:r>
              <w:t xml:space="preserve"> – Target Balance</w:t>
            </w:r>
          </w:p>
        </w:tc>
      </w:tr>
    </w:tbl>
    <w:p w14:paraId="1AD1A315" w14:textId="7B4AFA53" w:rsidR="00916881" w:rsidRDefault="00916881" w:rsidP="00F63174">
      <w:pPr>
        <w:pStyle w:val="TopofSection"/>
        <w:spacing w:before="0" w:after="120" w:line="240" w:lineRule="auto"/>
        <w:ind w:left="187" w:hanging="187"/>
        <w:outlineLvl w:val="0"/>
        <w:rPr>
          <w:rFonts w:eastAsia="MS Mincho"/>
        </w:rPr>
      </w:pPr>
      <w:bookmarkStart w:id="4210" w:name="_Ref223304489"/>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06724A87" w14:textId="77777777" w:rsidR="00B25B21" w:rsidRDefault="00B25B21" w:rsidP="00EA5021">
      <w:pPr>
        <w:pStyle w:val="BodyText"/>
        <w:rPr>
          <w:rFonts w:eastAsia="MS Mincho"/>
        </w:rPr>
      </w:pPr>
    </w:p>
    <w:p w14:paraId="776A0B32" w14:textId="57F7C69A" w:rsidR="00916881" w:rsidRDefault="00916881" w:rsidP="00242A82">
      <w:pPr>
        <w:pStyle w:val="Heading2"/>
        <w:rPr>
          <w:rFonts w:eastAsia="MS Mincho"/>
        </w:rPr>
      </w:pPr>
      <w:bookmarkStart w:id="4211" w:name="_Ref236117111"/>
      <w:bookmarkStart w:id="4212" w:name="_Toc128718824"/>
      <w:r>
        <w:rPr>
          <w:rFonts w:eastAsia="MS Mincho"/>
        </w:rPr>
        <w:t>Target Balance Lost Opportunity with Linked ATMs</w:t>
      </w:r>
      <w:bookmarkEnd w:id="4210"/>
      <w:bookmarkEnd w:id="4211"/>
      <w:bookmarkEnd w:id="4212"/>
    </w:p>
    <w:p w14:paraId="3A3C65F4" w14:textId="1F63FC1C" w:rsidR="00916881" w:rsidRDefault="00916881" w:rsidP="00B25B21">
      <w:pPr>
        <w:pStyle w:val="BodyText"/>
      </w:pPr>
      <w:r w:rsidRPr="00B25B21">
        <w:rPr>
          <w:rStyle w:val="BodyTextChar"/>
        </w:rPr>
        <w:t>When the Target Balance Functionality is enabled, the report will calculate lost opportunity cost</w:t>
      </w:r>
      <w:r w:rsidR="00F3692B" w:rsidRPr="00B25B21">
        <w:rPr>
          <w:rStyle w:val="BodyTextChar"/>
        </w:rPr>
        <w:t>s</w:t>
      </w:r>
      <w:r w:rsidRPr="00B25B21">
        <w:rPr>
          <w:rStyle w:val="BodyTextChar"/>
        </w:rPr>
        <w:t xml:space="preserve"> for branches with linked ATMs in a </w:t>
      </w:r>
      <w:r w:rsidRPr="008016B8">
        <w:rPr>
          <w:rStyle w:val="BodyTextChar"/>
          <w:b/>
          <w:bCs/>
          <w:rPrChange w:id="4213" w:author="Robbie Moses" w:date="2023-03-02T03:12:00Z">
            <w:rPr>
              <w:rStyle w:val="BodyTextChar"/>
            </w:rPr>
          </w:rPrChange>
        </w:rPr>
        <w:t>‘Linked Order’</w:t>
      </w:r>
      <w:r w:rsidRPr="00B25B21">
        <w:rPr>
          <w:rStyle w:val="BodyTextChar"/>
        </w:rPr>
        <w:t xml:space="preserve"> scenario</w:t>
      </w:r>
      <w:r>
        <w:t>.</w:t>
      </w:r>
    </w:p>
    <w:p w14:paraId="3A200959" w14:textId="1733FF83" w:rsidR="00916881" w:rsidRDefault="00916881" w:rsidP="00F63174">
      <w:pPr>
        <w:pStyle w:val="Caption"/>
        <w:spacing w:before="0" w:after="120"/>
        <w:ind w:left="187" w:hanging="187"/>
        <w:outlineLvl w:val="0"/>
        <w:rPr>
          <w:lang w:val="en-US"/>
        </w:rPr>
      </w:pPr>
      <w:bookmarkStart w:id="4214" w:name="_Toc128631163"/>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209</w:t>
      </w:r>
      <w:r w:rsidR="00027408">
        <w:rPr>
          <w:noProof/>
        </w:rPr>
        <w:fldChar w:fldCharType="end"/>
      </w:r>
      <w:r>
        <w:rPr>
          <w:lang w:val="en-US"/>
        </w:rPr>
        <w:t>: Target Balance Lost Opportunity With Linked ATMs Description</w:t>
      </w:r>
      <w:bookmarkEnd w:id="4214"/>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A830C02"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A136EA6"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688D5E8" w14:textId="77777777" w:rsidR="00916881" w:rsidRDefault="00916881" w:rsidP="00B25B21">
            <w:pPr>
              <w:pStyle w:val="TableHeading"/>
            </w:pPr>
            <w:r>
              <w:t>Description</w:t>
            </w:r>
          </w:p>
        </w:tc>
      </w:tr>
      <w:tr w:rsidR="00916881" w14:paraId="63DF5228" w14:textId="77777777" w:rsidTr="0009567D">
        <w:trPr>
          <w:cantSplit/>
          <w:trHeight w:val="135"/>
        </w:trPr>
        <w:tc>
          <w:tcPr>
            <w:tcW w:w="2570" w:type="dxa"/>
            <w:tcBorders>
              <w:top w:val="single" w:sz="4" w:space="0" w:color="000000"/>
              <w:left w:val="single" w:sz="4" w:space="0" w:color="000000"/>
              <w:bottom w:val="single" w:sz="4" w:space="0" w:color="000000"/>
            </w:tcBorders>
          </w:tcPr>
          <w:p w14:paraId="707083B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778E469" w14:textId="72035CC3"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663F8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95FA359"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350A4681" w14:textId="77777777" w:rsidR="00916881" w:rsidRDefault="00916881" w:rsidP="00B25B21">
            <w:pPr>
              <w:pStyle w:val="TableBody"/>
            </w:pPr>
            <w:r>
              <w:t xml:space="preserve">Unique alphanumeric identification of the Cashpoint. </w:t>
            </w:r>
          </w:p>
        </w:tc>
      </w:tr>
      <w:tr w:rsidR="00916881" w14:paraId="6EE670BC" w14:textId="77777777" w:rsidTr="0009567D">
        <w:trPr>
          <w:cantSplit/>
          <w:trHeight w:val="135"/>
        </w:trPr>
        <w:tc>
          <w:tcPr>
            <w:tcW w:w="2570" w:type="dxa"/>
            <w:tcBorders>
              <w:top w:val="single" w:sz="4" w:space="0" w:color="000000"/>
              <w:left w:val="single" w:sz="4" w:space="0" w:color="000000"/>
              <w:bottom w:val="single" w:sz="4" w:space="0" w:color="000000"/>
            </w:tcBorders>
          </w:tcPr>
          <w:p w14:paraId="2F12B218" w14:textId="77777777" w:rsidR="00916881" w:rsidRPr="00B25B21" w:rsidRDefault="00916881" w:rsidP="00B25B21">
            <w:pPr>
              <w:pStyle w:val="TableBody"/>
              <w:rPr>
                <w:b/>
                <w:bCs/>
              </w:rPr>
            </w:pPr>
            <w:r w:rsidRPr="00B25B21">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7B47070D" w14:textId="77777777" w:rsidR="00916881" w:rsidRDefault="00916881" w:rsidP="00B25B21">
            <w:pPr>
              <w:pStyle w:val="TableBody"/>
            </w:pPr>
            <w:r>
              <w:t xml:space="preserve">The date for which the history details are displayed. The dates in this report are displayed by the due date of the target balance. </w:t>
            </w:r>
          </w:p>
        </w:tc>
      </w:tr>
      <w:tr w:rsidR="00916881" w14:paraId="2337FF4E" w14:textId="77777777" w:rsidTr="0009567D">
        <w:trPr>
          <w:cantSplit/>
          <w:trHeight w:val="135"/>
        </w:trPr>
        <w:tc>
          <w:tcPr>
            <w:tcW w:w="2570" w:type="dxa"/>
            <w:tcBorders>
              <w:top w:val="single" w:sz="4" w:space="0" w:color="000000"/>
              <w:left w:val="single" w:sz="4" w:space="0" w:color="000000"/>
              <w:bottom w:val="single" w:sz="4" w:space="0" w:color="000000"/>
            </w:tcBorders>
          </w:tcPr>
          <w:p w14:paraId="197FD59C"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58327825" w14:textId="77777777" w:rsidR="00916881" w:rsidRDefault="00916881" w:rsidP="00B25B21">
            <w:pPr>
              <w:pStyle w:val="TableBody"/>
            </w:pPr>
            <w:r>
              <w:t xml:space="preserve">Currency for which the balance details are reported.  </w:t>
            </w:r>
          </w:p>
        </w:tc>
      </w:tr>
      <w:tr w:rsidR="00916881" w14:paraId="3F89E37B" w14:textId="77777777" w:rsidTr="0009567D">
        <w:trPr>
          <w:cantSplit/>
          <w:trHeight w:val="135"/>
        </w:trPr>
        <w:tc>
          <w:tcPr>
            <w:tcW w:w="2570" w:type="dxa"/>
            <w:tcBorders>
              <w:top w:val="single" w:sz="4" w:space="0" w:color="000000"/>
              <w:left w:val="single" w:sz="4" w:space="0" w:color="000000"/>
              <w:bottom w:val="single" w:sz="4" w:space="0" w:color="000000"/>
            </w:tcBorders>
          </w:tcPr>
          <w:p w14:paraId="364A2156" w14:textId="77777777" w:rsidR="00916881" w:rsidRPr="00B25B21" w:rsidRDefault="00916881" w:rsidP="00B25B21">
            <w:pPr>
              <w:pStyle w:val="TableBody"/>
              <w:rPr>
                <w:b/>
                <w:bCs/>
              </w:rPr>
            </w:pPr>
            <w:r w:rsidRPr="00B25B21">
              <w:rPr>
                <w:b/>
                <w:bCs/>
              </w:rPr>
              <w:t>Time of Day</w:t>
            </w:r>
          </w:p>
        </w:tc>
        <w:tc>
          <w:tcPr>
            <w:tcW w:w="5500" w:type="dxa"/>
            <w:tcBorders>
              <w:top w:val="single" w:sz="4" w:space="0" w:color="000000"/>
              <w:left w:val="single" w:sz="4" w:space="0" w:color="000000"/>
              <w:bottom w:val="single" w:sz="4" w:space="0" w:color="000000"/>
              <w:right w:val="single" w:sz="4" w:space="0" w:color="000000"/>
            </w:tcBorders>
          </w:tcPr>
          <w:p w14:paraId="54EDBD74" w14:textId="77777777" w:rsidR="00916881" w:rsidRDefault="00916881" w:rsidP="00B25B21">
            <w:pPr>
              <w:pStyle w:val="TableBody"/>
            </w:pPr>
            <w:r>
              <w:t>Beginning of Day (BOD) or End of Day (EOD).</w:t>
            </w:r>
          </w:p>
        </w:tc>
      </w:tr>
      <w:tr w:rsidR="00916881" w14:paraId="1B58693D" w14:textId="77777777" w:rsidTr="0009567D">
        <w:trPr>
          <w:cantSplit/>
          <w:trHeight w:val="135"/>
        </w:trPr>
        <w:tc>
          <w:tcPr>
            <w:tcW w:w="2570" w:type="dxa"/>
            <w:tcBorders>
              <w:top w:val="single" w:sz="4" w:space="0" w:color="000000"/>
              <w:left w:val="single" w:sz="4" w:space="0" w:color="000000"/>
              <w:bottom w:val="single" w:sz="4" w:space="0" w:color="000000"/>
            </w:tcBorders>
          </w:tcPr>
          <w:p w14:paraId="27E8C572" w14:textId="77777777" w:rsidR="00916881" w:rsidRPr="00B25B21" w:rsidRDefault="00916881" w:rsidP="00B25B21">
            <w:pPr>
              <w:pStyle w:val="TableBody"/>
              <w:rPr>
                <w:b/>
                <w:bCs/>
              </w:rPr>
            </w:pPr>
            <w:r w:rsidRPr="00B25B21">
              <w:rPr>
                <w:b/>
                <w:bCs/>
              </w:rPr>
              <w:t>Open Bal</w:t>
            </w:r>
          </w:p>
        </w:tc>
        <w:tc>
          <w:tcPr>
            <w:tcW w:w="5500" w:type="dxa"/>
            <w:tcBorders>
              <w:top w:val="single" w:sz="4" w:space="0" w:color="000000"/>
              <w:left w:val="single" w:sz="4" w:space="0" w:color="000000"/>
              <w:bottom w:val="single" w:sz="4" w:space="0" w:color="000000"/>
              <w:right w:val="single" w:sz="4" w:space="0" w:color="000000"/>
            </w:tcBorders>
          </w:tcPr>
          <w:p w14:paraId="27EB5F23" w14:textId="76B0C71B" w:rsidR="00916881" w:rsidRDefault="00916881" w:rsidP="00B25B21">
            <w:pPr>
              <w:pStyle w:val="TableBody"/>
            </w:pPr>
            <w:r>
              <w:t xml:space="preserve">The starting balance </w:t>
            </w:r>
            <w:r w:rsidR="00F3692B">
              <w:t xml:space="preserve">represents </w:t>
            </w:r>
            <w:r>
              <w:t>the closing balance of the last day.</w:t>
            </w:r>
          </w:p>
          <w:p w14:paraId="0BAD8873" w14:textId="77777777" w:rsidR="00916881" w:rsidRDefault="00916881" w:rsidP="00B25B21">
            <w:pPr>
              <w:pStyle w:val="TableBody"/>
            </w:pPr>
            <w:r>
              <w:t xml:space="preserve">Displayed only with the BOD option. </w:t>
            </w:r>
          </w:p>
        </w:tc>
      </w:tr>
      <w:tr w:rsidR="00916881" w14:paraId="55F89A52" w14:textId="77777777" w:rsidTr="0009567D">
        <w:trPr>
          <w:cantSplit/>
          <w:trHeight w:val="135"/>
        </w:trPr>
        <w:tc>
          <w:tcPr>
            <w:tcW w:w="2570" w:type="dxa"/>
            <w:tcBorders>
              <w:top w:val="single" w:sz="4" w:space="0" w:color="000000"/>
              <w:left w:val="single" w:sz="4" w:space="0" w:color="000000"/>
              <w:bottom w:val="single" w:sz="4" w:space="0" w:color="000000"/>
            </w:tcBorders>
          </w:tcPr>
          <w:p w14:paraId="29CA0B40" w14:textId="77777777" w:rsidR="00916881" w:rsidRPr="00B25B21" w:rsidRDefault="00916881" w:rsidP="00B25B21">
            <w:pPr>
              <w:pStyle w:val="TableBody"/>
              <w:rPr>
                <w:b/>
                <w:bCs/>
              </w:rPr>
            </w:pPr>
            <w:r w:rsidRPr="00B25B21">
              <w:rPr>
                <w:b/>
                <w:bCs/>
              </w:rPr>
              <w:t>Normal Del.</w:t>
            </w:r>
          </w:p>
        </w:tc>
        <w:tc>
          <w:tcPr>
            <w:tcW w:w="5500" w:type="dxa"/>
            <w:tcBorders>
              <w:top w:val="single" w:sz="4" w:space="0" w:color="000000"/>
              <w:left w:val="single" w:sz="4" w:space="0" w:color="000000"/>
              <w:bottom w:val="single" w:sz="4" w:space="0" w:color="000000"/>
              <w:right w:val="single" w:sz="4" w:space="0" w:color="000000"/>
            </w:tcBorders>
          </w:tcPr>
          <w:p w14:paraId="471E51AB" w14:textId="77777777" w:rsidR="00916881" w:rsidRDefault="00916881" w:rsidP="00B25B21">
            <w:pPr>
              <w:pStyle w:val="TableBody"/>
            </w:pPr>
            <w:r>
              <w:t>Planned deliveries for that date.</w:t>
            </w:r>
          </w:p>
          <w:p w14:paraId="712FE888" w14:textId="77777777" w:rsidR="00916881" w:rsidRDefault="00916881" w:rsidP="00B25B21">
            <w:pPr>
              <w:pStyle w:val="TableBody"/>
            </w:pPr>
            <w:r>
              <w:t>Displayed only with the BOD option.</w:t>
            </w:r>
          </w:p>
        </w:tc>
      </w:tr>
      <w:tr w:rsidR="00916881" w14:paraId="39353BFC" w14:textId="77777777" w:rsidTr="0009567D">
        <w:trPr>
          <w:cantSplit/>
          <w:trHeight w:val="135"/>
        </w:trPr>
        <w:tc>
          <w:tcPr>
            <w:tcW w:w="2570" w:type="dxa"/>
            <w:tcBorders>
              <w:top w:val="single" w:sz="4" w:space="0" w:color="000000"/>
              <w:left w:val="single" w:sz="4" w:space="0" w:color="000000"/>
              <w:bottom w:val="single" w:sz="4" w:space="0" w:color="000000"/>
            </w:tcBorders>
          </w:tcPr>
          <w:p w14:paraId="3D4531CD" w14:textId="77777777" w:rsidR="00916881" w:rsidRPr="00B25B21" w:rsidRDefault="00916881" w:rsidP="00B25B21">
            <w:pPr>
              <w:pStyle w:val="TableBody"/>
              <w:rPr>
                <w:b/>
                <w:bCs/>
              </w:rPr>
            </w:pPr>
            <w:r w:rsidRPr="00B25B21">
              <w:rPr>
                <w:b/>
                <w:bCs/>
              </w:rPr>
              <w:t>Normal Ret.</w:t>
            </w:r>
          </w:p>
        </w:tc>
        <w:tc>
          <w:tcPr>
            <w:tcW w:w="5500" w:type="dxa"/>
            <w:tcBorders>
              <w:top w:val="single" w:sz="4" w:space="0" w:color="000000"/>
              <w:left w:val="single" w:sz="4" w:space="0" w:color="000000"/>
              <w:bottom w:val="single" w:sz="4" w:space="0" w:color="000000"/>
              <w:right w:val="single" w:sz="4" w:space="0" w:color="000000"/>
            </w:tcBorders>
          </w:tcPr>
          <w:p w14:paraId="22946289" w14:textId="77777777" w:rsidR="00916881" w:rsidRDefault="00916881" w:rsidP="00B25B21">
            <w:pPr>
              <w:pStyle w:val="TableBody"/>
            </w:pPr>
            <w:r>
              <w:t>Represents the amount of cash to be returned.</w:t>
            </w:r>
          </w:p>
          <w:p w14:paraId="3194EC2D" w14:textId="77777777" w:rsidR="00916881" w:rsidRDefault="00916881" w:rsidP="00B25B21">
            <w:pPr>
              <w:pStyle w:val="TableBody"/>
            </w:pPr>
            <w:r>
              <w:t>Displayed only with the BOD option.</w:t>
            </w:r>
          </w:p>
        </w:tc>
      </w:tr>
      <w:tr w:rsidR="00916881" w14:paraId="0D27BAAA" w14:textId="77777777" w:rsidTr="0009567D">
        <w:trPr>
          <w:cantSplit/>
          <w:trHeight w:val="135"/>
        </w:trPr>
        <w:tc>
          <w:tcPr>
            <w:tcW w:w="2570" w:type="dxa"/>
            <w:tcBorders>
              <w:top w:val="single" w:sz="4" w:space="0" w:color="000000"/>
              <w:left w:val="single" w:sz="4" w:space="0" w:color="000000"/>
              <w:bottom w:val="single" w:sz="4" w:space="0" w:color="000000"/>
            </w:tcBorders>
          </w:tcPr>
          <w:p w14:paraId="4A4B10E2" w14:textId="77777777" w:rsidR="00916881" w:rsidRPr="00B25B21" w:rsidRDefault="00916881" w:rsidP="00B25B21">
            <w:pPr>
              <w:pStyle w:val="TableBody"/>
              <w:rPr>
                <w:b/>
                <w:bCs/>
              </w:rPr>
            </w:pPr>
            <w:r w:rsidRPr="00B25B21">
              <w:rPr>
                <w:b/>
                <w:bCs/>
              </w:rPr>
              <w:t>Cash On Hand</w:t>
            </w:r>
          </w:p>
        </w:tc>
        <w:tc>
          <w:tcPr>
            <w:tcW w:w="5500" w:type="dxa"/>
            <w:tcBorders>
              <w:top w:val="single" w:sz="4" w:space="0" w:color="000000"/>
              <w:left w:val="single" w:sz="4" w:space="0" w:color="000000"/>
              <w:bottom w:val="single" w:sz="4" w:space="0" w:color="000000"/>
              <w:right w:val="single" w:sz="4" w:space="0" w:color="000000"/>
            </w:tcBorders>
          </w:tcPr>
          <w:p w14:paraId="3CD37BE1" w14:textId="77777777" w:rsidR="00916881" w:rsidRDefault="00916881" w:rsidP="00B25B21">
            <w:pPr>
              <w:pStyle w:val="TableBody"/>
            </w:pPr>
            <w:r>
              <w:t xml:space="preserve">Represents total cash available after the service: </w:t>
            </w:r>
          </w:p>
          <w:p w14:paraId="18442F0C" w14:textId="77777777" w:rsidR="00916881" w:rsidRDefault="00916881" w:rsidP="00B25B21">
            <w:pPr>
              <w:pStyle w:val="TableBody"/>
            </w:pPr>
            <w:r>
              <w:t>Cash On Hand  = Open Bal + Normal Del. – Normal Ret.</w:t>
            </w:r>
          </w:p>
          <w:p w14:paraId="0ACD9DB4" w14:textId="77777777" w:rsidR="00916881" w:rsidRDefault="00916881" w:rsidP="00B25B21">
            <w:pPr>
              <w:pStyle w:val="TableBody"/>
            </w:pPr>
            <w:r>
              <w:t>Displayed only with the BOD option.</w:t>
            </w:r>
          </w:p>
        </w:tc>
      </w:tr>
      <w:tr w:rsidR="00916881" w14:paraId="3F1745EA" w14:textId="77777777" w:rsidTr="0009567D">
        <w:trPr>
          <w:cantSplit/>
          <w:trHeight w:val="135"/>
        </w:trPr>
        <w:tc>
          <w:tcPr>
            <w:tcW w:w="2570" w:type="dxa"/>
            <w:tcBorders>
              <w:top w:val="single" w:sz="4" w:space="0" w:color="000000"/>
              <w:left w:val="single" w:sz="4" w:space="0" w:color="000000"/>
              <w:bottom w:val="single" w:sz="4" w:space="0" w:color="000000"/>
            </w:tcBorders>
          </w:tcPr>
          <w:p w14:paraId="4830CF0B" w14:textId="77777777" w:rsidR="00916881" w:rsidRPr="00B25B21" w:rsidRDefault="00916881" w:rsidP="00B25B21">
            <w:pPr>
              <w:pStyle w:val="TableBody"/>
              <w:rPr>
                <w:b/>
                <w:bCs/>
              </w:rPr>
            </w:pPr>
            <w:r w:rsidRPr="00B25B21">
              <w:rPr>
                <w:b/>
                <w:bCs/>
              </w:rPr>
              <w:t>Closing Balance</w:t>
            </w:r>
          </w:p>
        </w:tc>
        <w:tc>
          <w:tcPr>
            <w:tcW w:w="5500" w:type="dxa"/>
            <w:tcBorders>
              <w:top w:val="single" w:sz="4" w:space="0" w:color="000000"/>
              <w:left w:val="single" w:sz="4" w:space="0" w:color="000000"/>
              <w:bottom w:val="single" w:sz="4" w:space="0" w:color="000000"/>
              <w:right w:val="single" w:sz="4" w:space="0" w:color="000000"/>
            </w:tcBorders>
          </w:tcPr>
          <w:p w14:paraId="1383B72F" w14:textId="77777777" w:rsidR="00916881" w:rsidRDefault="00916881" w:rsidP="00FD1734">
            <w:pPr>
              <w:pStyle w:val="TableBody"/>
            </w:pPr>
            <w:r>
              <w:t>Closing balance at the end of the day. Displayed only with the EOD option.</w:t>
            </w:r>
          </w:p>
        </w:tc>
      </w:tr>
      <w:tr w:rsidR="00916881" w14:paraId="61FE34F5"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1F28D" w14:textId="77777777" w:rsidR="00916881" w:rsidRPr="00B25B21" w:rsidRDefault="00916881" w:rsidP="00B25B21">
            <w:pPr>
              <w:pStyle w:val="TableBody"/>
              <w:rPr>
                <w:b/>
                <w:bCs/>
              </w:rPr>
            </w:pPr>
            <w:r w:rsidRPr="00B25B21">
              <w:rPr>
                <w:b/>
                <w:bCs/>
              </w:rPr>
              <w:t>ATM Open. Bal.</w:t>
            </w:r>
          </w:p>
        </w:tc>
        <w:tc>
          <w:tcPr>
            <w:tcW w:w="5500" w:type="dxa"/>
            <w:tcBorders>
              <w:top w:val="single" w:sz="4" w:space="0" w:color="000000"/>
              <w:left w:val="single" w:sz="4" w:space="0" w:color="000000"/>
              <w:bottom w:val="single" w:sz="4" w:space="0" w:color="000000"/>
              <w:right w:val="single" w:sz="4" w:space="0" w:color="000000"/>
            </w:tcBorders>
          </w:tcPr>
          <w:p w14:paraId="4923158A" w14:textId="77777777" w:rsidR="00916881" w:rsidRDefault="00916881" w:rsidP="00B25B21">
            <w:pPr>
              <w:pStyle w:val="TableBody"/>
            </w:pPr>
            <w:r>
              <w:t>Total starting balance for the linked ATMs.</w:t>
            </w:r>
          </w:p>
        </w:tc>
      </w:tr>
      <w:tr w:rsidR="00916881" w14:paraId="5113B0FB" w14:textId="77777777" w:rsidTr="0009567D">
        <w:trPr>
          <w:cantSplit/>
          <w:trHeight w:val="135"/>
        </w:trPr>
        <w:tc>
          <w:tcPr>
            <w:tcW w:w="2570" w:type="dxa"/>
            <w:tcBorders>
              <w:top w:val="single" w:sz="4" w:space="0" w:color="000000"/>
              <w:left w:val="single" w:sz="4" w:space="0" w:color="000000"/>
              <w:bottom w:val="single" w:sz="4" w:space="0" w:color="000000"/>
            </w:tcBorders>
          </w:tcPr>
          <w:p w14:paraId="7042956F" w14:textId="77777777" w:rsidR="00916881" w:rsidRPr="00B25B21" w:rsidRDefault="00916881" w:rsidP="00B25B21">
            <w:pPr>
              <w:pStyle w:val="TableBody"/>
              <w:rPr>
                <w:b/>
                <w:bCs/>
              </w:rPr>
            </w:pPr>
            <w:r w:rsidRPr="00B25B21">
              <w:rPr>
                <w:b/>
                <w:bCs/>
              </w:rPr>
              <w:t xml:space="preserve">ATM Recom. </w:t>
            </w:r>
          </w:p>
        </w:tc>
        <w:tc>
          <w:tcPr>
            <w:tcW w:w="5500" w:type="dxa"/>
            <w:tcBorders>
              <w:top w:val="single" w:sz="4" w:space="0" w:color="000000"/>
              <w:left w:val="single" w:sz="4" w:space="0" w:color="000000"/>
              <w:bottom w:val="single" w:sz="4" w:space="0" w:color="000000"/>
              <w:right w:val="single" w:sz="4" w:space="0" w:color="000000"/>
            </w:tcBorders>
          </w:tcPr>
          <w:p w14:paraId="456BBBE2" w14:textId="77777777" w:rsidR="00916881" w:rsidRDefault="00916881" w:rsidP="00B25B21">
            <w:pPr>
              <w:pStyle w:val="TableBody"/>
            </w:pPr>
            <w:r>
              <w:t>Total recommendations for the linked ATMs.</w:t>
            </w:r>
          </w:p>
        </w:tc>
      </w:tr>
      <w:tr w:rsidR="00916881" w14:paraId="6490C18D" w14:textId="77777777" w:rsidTr="0009567D">
        <w:trPr>
          <w:cantSplit/>
          <w:trHeight w:val="135"/>
        </w:trPr>
        <w:tc>
          <w:tcPr>
            <w:tcW w:w="2570" w:type="dxa"/>
            <w:tcBorders>
              <w:top w:val="single" w:sz="4" w:space="0" w:color="000000"/>
              <w:left w:val="single" w:sz="4" w:space="0" w:color="000000"/>
              <w:bottom w:val="single" w:sz="4" w:space="0" w:color="000000"/>
            </w:tcBorders>
          </w:tcPr>
          <w:p w14:paraId="7B796BE4" w14:textId="77777777" w:rsidR="00916881" w:rsidRPr="00B25B21" w:rsidRDefault="00916881" w:rsidP="00B25B21">
            <w:pPr>
              <w:pStyle w:val="TableBody"/>
              <w:rPr>
                <w:b/>
                <w:bCs/>
              </w:rPr>
            </w:pPr>
            <w:r w:rsidRPr="00B25B21">
              <w:rPr>
                <w:b/>
                <w:bCs/>
              </w:rPr>
              <w:t xml:space="preserve">ATM Norm. Del. </w:t>
            </w:r>
          </w:p>
        </w:tc>
        <w:tc>
          <w:tcPr>
            <w:tcW w:w="5500" w:type="dxa"/>
            <w:tcBorders>
              <w:top w:val="single" w:sz="4" w:space="0" w:color="000000"/>
              <w:left w:val="single" w:sz="4" w:space="0" w:color="000000"/>
              <w:bottom w:val="single" w:sz="4" w:space="0" w:color="000000"/>
              <w:right w:val="single" w:sz="4" w:space="0" w:color="000000"/>
            </w:tcBorders>
          </w:tcPr>
          <w:p w14:paraId="7C2CFA71" w14:textId="77777777" w:rsidR="00916881" w:rsidRDefault="00916881" w:rsidP="00B25B21">
            <w:pPr>
              <w:pStyle w:val="TableBody"/>
            </w:pPr>
            <w:r>
              <w:t>Total normal deliveries for the linked ATMs.</w:t>
            </w:r>
          </w:p>
        </w:tc>
      </w:tr>
      <w:tr w:rsidR="00916881" w14:paraId="34067493" w14:textId="77777777" w:rsidTr="0009567D">
        <w:trPr>
          <w:cantSplit/>
          <w:trHeight w:val="135"/>
        </w:trPr>
        <w:tc>
          <w:tcPr>
            <w:tcW w:w="2570" w:type="dxa"/>
            <w:tcBorders>
              <w:top w:val="single" w:sz="4" w:space="0" w:color="000000"/>
              <w:left w:val="single" w:sz="4" w:space="0" w:color="000000"/>
              <w:bottom w:val="single" w:sz="4" w:space="0" w:color="000000"/>
            </w:tcBorders>
          </w:tcPr>
          <w:p w14:paraId="205E2BD8" w14:textId="77777777" w:rsidR="00916881" w:rsidRPr="00B25B21" w:rsidRDefault="00916881" w:rsidP="00B25B21">
            <w:pPr>
              <w:pStyle w:val="TableBody"/>
              <w:rPr>
                <w:b/>
                <w:bCs/>
              </w:rPr>
            </w:pPr>
            <w:r w:rsidRPr="00B25B21">
              <w:rPr>
                <w:b/>
                <w:bCs/>
              </w:rPr>
              <w:t xml:space="preserve">ATM Clos Bal. </w:t>
            </w:r>
          </w:p>
        </w:tc>
        <w:tc>
          <w:tcPr>
            <w:tcW w:w="5500" w:type="dxa"/>
            <w:tcBorders>
              <w:top w:val="single" w:sz="4" w:space="0" w:color="000000"/>
              <w:left w:val="single" w:sz="4" w:space="0" w:color="000000"/>
              <w:bottom w:val="single" w:sz="4" w:space="0" w:color="000000"/>
              <w:right w:val="single" w:sz="4" w:space="0" w:color="000000"/>
            </w:tcBorders>
          </w:tcPr>
          <w:p w14:paraId="57C4CD57" w14:textId="77777777" w:rsidR="00916881" w:rsidRDefault="00916881" w:rsidP="00B25B21">
            <w:pPr>
              <w:pStyle w:val="TableBody"/>
            </w:pPr>
            <w:r>
              <w:t>Total closing balance for the linked ATMs.</w:t>
            </w:r>
          </w:p>
        </w:tc>
      </w:tr>
      <w:tr w:rsidR="00916881" w14:paraId="76496A74" w14:textId="77777777" w:rsidTr="0009567D">
        <w:trPr>
          <w:cantSplit/>
          <w:trHeight w:val="135"/>
        </w:trPr>
        <w:tc>
          <w:tcPr>
            <w:tcW w:w="2570" w:type="dxa"/>
            <w:tcBorders>
              <w:top w:val="single" w:sz="4" w:space="0" w:color="000000"/>
              <w:left w:val="single" w:sz="4" w:space="0" w:color="000000"/>
              <w:bottom w:val="single" w:sz="4" w:space="0" w:color="000000"/>
            </w:tcBorders>
          </w:tcPr>
          <w:p w14:paraId="76B2E971" w14:textId="77777777" w:rsidR="00916881" w:rsidRPr="00B25B21" w:rsidRDefault="00916881" w:rsidP="00B25B21">
            <w:pPr>
              <w:pStyle w:val="TableBody"/>
              <w:rPr>
                <w:b/>
                <w:bCs/>
              </w:rPr>
            </w:pPr>
            <w:r w:rsidRPr="00B25B21">
              <w:rPr>
                <w:b/>
                <w:bCs/>
              </w:rPr>
              <w:t>Total Cash</w:t>
            </w:r>
          </w:p>
        </w:tc>
        <w:tc>
          <w:tcPr>
            <w:tcW w:w="5500" w:type="dxa"/>
            <w:tcBorders>
              <w:top w:val="single" w:sz="4" w:space="0" w:color="000000"/>
              <w:left w:val="single" w:sz="4" w:space="0" w:color="000000"/>
              <w:bottom w:val="single" w:sz="4" w:space="0" w:color="000000"/>
              <w:right w:val="single" w:sz="4" w:space="0" w:color="000000"/>
            </w:tcBorders>
          </w:tcPr>
          <w:p w14:paraId="48B27D2D" w14:textId="77777777" w:rsidR="00916881" w:rsidRDefault="00916881" w:rsidP="00B25B21">
            <w:pPr>
              <w:pStyle w:val="TableBody"/>
            </w:pPr>
            <w:r>
              <w:t xml:space="preserve">Represents total cash with the linked ATMs available after the service: </w:t>
            </w:r>
          </w:p>
          <w:p w14:paraId="55168200" w14:textId="77777777" w:rsidR="00B57D33" w:rsidRDefault="00916881" w:rsidP="00B25B21">
            <w:pPr>
              <w:pStyle w:val="TableBody"/>
              <w:rPr>
                <w:ins w:id="4215" w:author="Moses, Robbie" w:date="2023-02-22T03:57:00Z"/>
                <w:b/>
                <w:bCs/>
              </w:rPr>
            </w:pPr>
            <w:r w:rsidRPr="00B57D33">
              <w:rPr>
                <w:b/>
                <w:bCs/>
                <w:rPrChange w:id="4216" w:author="Moses, Robbie" w:date="2023-02-22T03:57:00Z">
                  <w:rPr/>
                </w:rPrChange>
              </w:rPr>
              <w:t>When BOD:</w:t>
            </w:r>
            <w:r>
              <w:t xml:space="preserve"> </w:t>
            </w:r>
            <w:r>
              <w:br/>
              <w:t xml:space="preserve">Total Cash = Cash on Hand + Linked ATMs Opening Balance </w:t>
            </w:r>
            <w:del w:id="4217" w:author="Moses, Robbie" w:date="2023-02-22T03:57:00Z">
              <w:r w:rsidDel="00B57D33">
                <w:br/>
              </w:r>
              <w:r w:rsidDel="00B57D33">
                <w:br/>
              </w:r>
            </w:del>
          </w:p>
          <w:p w14:paraId="0278FB32" w14:textId="30AC17B7" w:rsidR="00916881" w:rsidRDefault="00916881" w:rsidP="00B25B21">
            <w:pPr>
              <w:pStyle w:val="TableBody"/>
            </w:pPr>
            <w:r w:rsidRPr="00B57D33">
              <w:rPr>
                <w:b/>
                <w:bCs/>
                <w:rPrChange w:id="4218" w:author="Moses, Robbie" w:date="2023-02-22T03:57:00Z">
                  <w:rPr/>
                </w:rPrChange>
              </w:rPr>
              <w:t>When EOD:</w:t>
            </w:r>
            <w:r>
              <w:t xml:space="preserve"> </w:t>
            </w:r>
            <w:r>
              <w:br/>
              <w:t>Total Cash = Branch Closing Balance + Linked ATMs Closing Balance</w:t>
            </w:r>
          </w:p>
        </w:tc>
      </w:tr>
      <w:tr w:rsidR="00916881" w14:paraId="0B10476F" w14:textId="77777777" w:rsidTr="0009567D">
        <w:trPr>
          <w:cantSplit/>
          <w:trHeight w:val="135"/>
        </w:trPr>
        <w:tc>
          <w:tcPr>
            <w:tcW w:w="2570" w:type="dxa"/>
            <w:tcBorders>
              <w:top w:val="single" w:sz="4" w:space="0" w:color="000000"/>
              <w:left w:val="single" w:sz="4" w:space="0" w:color="000000"/>
              <w:bottom w:val="single" w:sz="4" w:space="0" w:color="000000"/>
            </w:tcBorders>
          </w:tcPr>
          <w:p w14:paraId="7985D44F" w14:textId="77777777" w:rsidR="00916881" w:rsidRPr="00B25B21" w:rsidRDefault="00916881" w:rsidP="00B25B21">
            <w:pPr>
              <w:pStyle w:val="TableBody"/>
              <w:rPr>
                <w:b/>
                <w:bCs/>
              </w:rPr>
            </w:pPr>
            <w:r w:rsidRPr="00B25B21">
              <w:rPr>
                <w:b/>
                <w:bCs/>
              </w:rPr>
              <w:lastRenderedPageBreak/>
              <w:t>Target Bal.</w:t>
            </w:r>
          </w:p>
        </w:tc>
        <w:tc>
          <w:tcPr>
            <w:tcW w:w="5500" w:type="dxa"/>
            <w:tcBorders>
              <w:top w:val="single" w:sz="4" w:space="0" w:color="000000"/>
              <w:left w:val="single" w:sz="4" w:space="0" w:color="000000"/>
              <w:bottom w:val="single" w:sz="4" w:space="0" w:color="000000"/>
              <w:right w:val="single" w:sz="4" w:space="0" w:color="000000"/>
            </w:tcBorders>
          </w:tcPr>
          <w:p w14:paraId="1E2EC852" w14:textId="77777777" w:rsidR="00916881" w:rsidRDefault="00916881" w:rsidP="00B25B21">
            <w:pPr>
              <w:pStyle w:val="TableBody"/>
            </w:pPr>
            <w:r>
              <w:t>When BOD, this will represent Target Opening Balance.</w:t>
            </w:r>
          </w:p>
          <w:p w14:paraId="03C7C1BE" w14:textId="77777777" w:rsidR="00916881" w:rsidRDefault="00916881" w:rsidP="00B25B21">
            <w:pPr>
              <w:pStyle w:val="TableBody"/>
            </w:pPr>
            <w:r>
              <w:t>Target Opening Balance = Forecasted Opening Balance + Recommended Delivery Amount – Recommended Return Amount.</w:t>
            </w:r>
          </w:p>
          <w:p w14:paraId="2160423C" w14:textId="272FEFBF" w:rsidR="00916881" w:rsidDel="008016B8" w:rsidRDefault="00916881" w:rsidP="00B25B21">
            <w:pPr>
              <w:pStyle w:val="TableBody"/>
              <w:rPr>
                <w:del w:id="4219" w:author="Robbie Moses" w:date="2023-03-02T03:12:00Z"/>
              </w:rPr>
            </w:pPr>
          </w:p>
          <w:p w14:paraId="04D9B1B8" w14:textId="77777777" w:rsidR="00916881" w:rsidRDefault="00916881" w:rsidP="00B25B21">
            <w:pPr>
              <w:pStyle w:val="TableBody"/>
            </w:pPr>
            <w:r>
              <w:t>When EOD, this will represent Target Closing Balance.</w:t>
            </w:r>
          </w:p>
          <w:p w14:paraId="2E83A2FB" w14:textId="77777777" w:rsidR="00916881" w:rsidRDefault="00916881" w:rsidP="00B25B21">
            <w:pPr>
              <w:pStyle w:val="TableBody"/>
            </w:pPr>
            <w:r>
              <w:t>Target Closing Balance = Forecasted Closing Balance</w:t>
            </w:r>
          </w:p>
        </w:tc>
      </w:tr>
      <w:tr w:rsidR="00916881" w14:paraId="57FDBE0F"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0A91356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2551FE9E" wp14:editId="55A1B1E3">
                      <wp:extent cx="496570" cy="504190"/>
                      <wp:effectExtent l="2540" t="5080" r="5715" b="5080"/>
                      <wp:docPr id="8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90" name="Rectangle 120"/>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1" name="Freeform 121"/>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92" name="Freeform 122"/>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3EC05223" id="Group 119"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IKtfOmxGgAAEJMAAA4AAAAAAAAAAAAAAAAALgIA&#10;AGRycy9lMm9Eb2MueG1sUEsBAi0AFAAGAAgAAAAhAHXHQpzbAAAAAwEAAA8AAAAAAAAAAAAAAAAA&#10;Cx0AAGRycy9kb3ducmV2LnhtbFBLBQYAAAAABAAEAPMAAAATHgAAAAA=&#10;">
                      <v:rect id="Rectangle 120"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" filled="f" stroked="f">
                        <v:stroke joinstyle="round"/>
                      </v:rect>
                      <v:shape id="Freeform 121"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2"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7FBAA694" w14:textId="77777777" w:rsidR="00916881" w:rsidRDefault="00916881" w:rsidP="00B25B21">
            <w:pPr>
              <w:pStyle w:val="TableNote"/>
            </w:pPr>
            <w:r w:rsidRPr="00FD1734">
              <w:rPr>
                <w:b/>
                <w:bCs/>
              </w:rPr>
              <w:t>Note</w:t>
            </w:r>
            <w:r>
              <w:t xml:space="preserve">:  </w:t>
            </w:r>
          </w:p>
          <w:p w14:paraId="369566C4" w14:textId="77777777" w:rsidR="00916881" w:rsidRDefault="00916881" w:rsidP="00B25B21">
            <w:pPr>
              <w:pStyle w:val="TableNote"/>
            </w:pPr>
            <w:r>
              <w:t>1. The target opening &amp; closing balances are based on the due date of the recommendation.</w:t>
            </w:r>
          </w:p>
          <w:p w14:paraId="1C942F5E" w14:textId="77777777" w:rsidR="00916881" w:rsidRDefault="00916881" w:rsidP="00B25B21">
            <w:pPr>
              <w:pStyle w:val="TableNote"/>
            </w:pPr>
            <w:r>
              <w:t xml:space="preserve">2. Target balance is rounded to the next 1000. </w:t>
            </w:r>
          </w:p>
          <w:p w14:paraId="7BE9EB88" w14:textId="77777777" w:rsidR="00916881" w:rsidRDefault="00916881" w:rsidP="00B25B21">
            <w:pPr>
              <w:pStyle w:val="TableNote"/>
            </w:pPr>
            <w:r>
              <w:t>3. Target Opening Balance does not account for unplanned deliveries and returns</w:t>
            </w:r>
          </w:p>
        </w:tc>
      </w:tr>
      <w:tr w:rsidR="00916881" w14:paraId="326D07B7" w14:textId="77777777" w:rsidTr="0009567D">
        <w:trPr>
          <w:cantSplit/>
          <w:trHeight w:val="135"/>
        </w:trPr>
        <w:tc>
          <w:tcPr>
            <w:tcW w:w="2570" w:type="dxa"/>
            <w:tcBorders>
              <w:top w:val="single" w:sz="4" w:space="0" w:color="000000"/>
              <w:left w:val="single" w:sz="4" w:space="0" w:color="000000"/>
              <w:bottom w:val="single" w:sz="4" w:space="0" w:color="000000"/>
            </w:tcBorders>
          </w:tcPr>
          <w:p w14:paraId="3C7136D1"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5E50C2F2" w14:textId="77777777" w:rsidR="00916881" w:rsidRDefault="00916881" w:rsidP="00B25B21">
            <w:pPr>
              <w:pStyle w:val="TableBody"/>
            </w:pPr>
            <w:r>
              <w:t>For both EOD and BOD, this will represent:</w:t>
            </w:r>
          </w:p>
          <w:p w14:paraId="5B53A1A4" w14:textId="77777777" w:rsidR="00916881" w:rsidRDefault="00916881" w:rsidP="00B25B21">
            <w:pPr>
              <w:pStyle w:val="TableBody"/>
            </w:pPr>
            <w:r>
              <w:t xml:space="preserve"> Variance = Total Cash – Target Balance</w:t>
            </w:r>
          </w:p>
        </w:tc>
      </w:tr>
      <w:tr w:rsidR="00916881" w14:paraId="2D30E6F9" w14:textId="77777777" w:rsidTr="0009567D">
        <w:trPr>
          <w:cantSplit/>
          <w:trHeight w:val="135"/>
        </w:trPr>
        <w:tc>
          <w:tcPr>
            <w:tcW w:w="2570" w:type="dxa"/>
            <w:tcBorders>
              <w:top w:val="single" w:sz="4" w:space="0" w:color="000000"/>
              <w:left w:val="single" w:sz="4" w:space="0" w:color="000000"/>
              <w:bottom w:val="single" w:sz="4" w:space="0" w:color="000000"/>
            </w:tcBorders>
          </w:tcPr>
          <w:p w14:paraId="1BCDC9FB"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40CA5523" w14:textId="77777777" w:rsidR="00916881" w:rsidRDefault="00916881" w:rsidP="00B25B21">
            <w:pPr>
              <w:pStyle w:val="TableBody"/>
            </w:pPr>
            <w:r>
              <w:t>Variance x Overnights Earnings Rate / Number of Days in a Year</w:t>
            </w:r>
          </w:p>
        </w:tc>
      </w:tr>
    </w:tbl>
    <w:p w14:paraId="1C41BE7C" w14:textId="71AE20A9" w:rsidR="00916881" w:rsidRDefault="00916881" w:rsidP="00F63174">
      <w:pPr>
        <w:pStyle w:val="TopofSection"/>
        <w:spacing w:before="0" w:after="120" w:line="240" w:lineRule="auto"/>
        <w:ind w:left="187" w:hanging="187"/>
        <w:outlineLvl w:val="0"/>
        <w:rPr>
          <w:rFonts w:eastAsia="MS Mincho"/>
        </w:rPr>
      </w:pPr>
      <w:bookmarkStart w:id="4220" w:name="_Ref223304492"/>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4027DD6B" w14:textId="77777777" w:rsidR="00FD1734" w:rsidRDefault="00FD1734" w:rsidP="00F63174">
      <w:pPr>
        <w:pStyle w:val="TopofSection"/>
        <w:spacing w:before="0" w:after="120" w:line="240" w:lineRule="auto"/>
        <w:ind w:left="187" w:hanging="187"/>
        <w:outlineLvl w:val="0"/>
        <w:rPr>
          <w:rFonts w:eastAsia="MS Mincho"/>
        </w:rPr>
      </w:pPr>
    </w:p>
    <w:p w14:paraId="21355917" w14:textId="5987643E" w:rsidR="00916881" w:rsidRDefault="00916881" w:rsidP="00242A82">
      <w:pPr>
        <w:pStyle w:val="Heading2"/>
        <w:rPr>
          <w:rFonts w:eastAsia="MS Mincho"/>
        </w:rPr>
      </w:pPr>
      <w:bookmarkStart w:id="4221" w:name="_Ref236117112"/>
      <w:bookmarkStart w:id="4222" w:name="_Toc128718825"/>
      <w:r>
        <w:rPr>
          <w:rFonts w:eastAsia="MS Mincho"/>
        </w:rPr>
        <w:t>Target Balance Branch Cash Lost Opportunity Summary</w:t>
      </w:r>
      <w:bookmarkEnd w:id="4220"/>
      <w:bookmarkEnd w:id="4221"/>
      <w:bookmarkEnd w:id="4222"/>
    </w:p>
    <w:p w14:paraId="16A78A1F" w14:textId="7234AB99" w:rsidR="00916881" w:rsidRDefault="00916881" w:rsidP="00B25B21">
      <w:pPr>
        <w:pStyle w:val="BodyText"/>
      </w:pPr>
      <w:r>
        <w:t>When Target Balance Functionality is enabled, this report will calculate lost opportunity cost</w:t>
      </w:r>
      <w:r w:rsidR="00F3692B">
        <w:t>s</w:t>
      </w:r>
      <w:r>
        <w:t xml:space="preserve"> and display results in a month-by-month summary.</w:t>
      </w:r>
    </w:p>
    <w:p w14:paraId="346A74AB" w14:textId="251D0666" w:rsidR="00916881" w:rsidRDefault="00916881" w:rsidP="00F63174">
      <w:pPr>
        <w:pStyle w:val="Caption"/>
        <w:spacing w:before="0" w:after="120"/>
        <w:ind w:left="187" w:hanging="187"/>
        <w:outlineLvl w:val="0"/>
        <w:rPr>
          <w:lang w:val="en-US"/>
        </w:rPr>
      </w:pPr>
      <w:bookmarkStart w:id="4223" w:name="_Toc128631164"/>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210</w:t>
      </w:r>
      <w:r w:rsidR="00027408">
        <w:rPr>
          <w:noProof/>
        </w:rPr>
        <w:fldChar w:fldCharType="end"/>
      </w:r>
      <w:r>
        <w:rPr>
          <w:lang w:val="en-US"/>
        </w:rPr>
        <w:t>: Target Balance Branch Cash Lost Opportunity Summary Description</w:t>
      </w:r>
      <w:bookmarkEnd w:id="4223"/>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06C6E8DF"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30AA0CE"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9C7F31F" w14:textId="77777777" w:rsidR="00916881" w:rsidRDefault="00916881" w:rsidP="00B25B21">
            <w:pPr>
              <w:pStyle w:val="TableHeading"/>
            </w:pPr>
            <w:r>
              <w:t>Description</w:t>
            </w:r>
          </w:p>
        </w:tc>
      </w:tr>
      <w:tr w:rsidR="00916881" w14:paraId="2AD93215" w14:textId="77777777" w:rsidTr="0009567D">
        <w:trPr>
          <w:cantSplit/>
          <w:trHeight w:val="135"/>
        </w:trPr>
        <w:tc>
          <w:tcPr>
            <w:tcW w:w="2570" w:type="dxa"/>
            <w:tcBorders>
              <w:top w:val="single" w:sz="4" w:space="0" w:color="000000"/>
              <w:left w:val="single" w:sz="4" w:space="0" w:color="000000"/>
              <w:bottom w:val="single" w:sz="4" w:space="0" w:color="000000"/>
            </w:tcBorders>
          </w:tcPr>
          <w:p w14:paraId="17E06930"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1730166E" w14:textId="0E52DD46"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57B60B5C" w14:textId="77777777" w:rsidTr="0009567D">
        <w:trPr>
          <w:cantSplit/>
          <w:trHeight w:val="135"/>
        </w:trPr>
        <w:tc>
          <w:tcPr>
            <w:tcW w:w="2570" w:type="dxa"/>
            <w:tcBorders>
              <w:top w:val="single" w:sz="4" w:space="0" w:color="000000"/>
              <w:left w:val="single" w:sz="4" w:space="0" w:color="000000"/>
              <w:bottom w:val="single" w:sz="4" w:space="0" w:color="000000"/>
            </w:tcBorders>
          </w:tcPr>
          <w:p w14:paraId="69632B57" w14:textId="77777777" w:rsidR="00916881" w:rsidRPr="00B25B21" w:rsidRDefault="00916881" w:rsidP="00B25B21">
            <w:pPr>
              <w:pStyle w:val="TableBody"/>
              <w:rPr>
                <w:b/>
                <w:bCs/>
              </w:rPr>
            </w:pPr>
            <w:r w:rsidRPr="00B25B21">
              <w:rPr>
                <w:b/>
                <w:bCs/>
              </w:rPr>
              <w:t>Region ID</w:t>
            </w:r>
          </w:p>
        </w:tc>
        <w:tc>
          <w:tcPr>
            <w:tcW w:w="5500" w:type="dxa"/>
            <w:tcBorders>
              <w:top w:val="single" w:sz="4" w:space="0" w:color="000000"/>
              <w:left w:val="single" w:sz="4" w:space="0" w:color="000000"/>
              <w:bottom w:val="single" w:sz="4" w:space="0" w:color="000000"/>
              <w:right w:val="single" w:sz="4" w:space="0" w:color="000000"/>
            </w:tcBorders>
          </w:tcPr>
          <w:p w14:paraId="1C828F09" w14:textId="77777777" w:rsidR="00916881" w:rsidRDefault="00916881" w:rsidP="00B25B21">
            <w:pPr>
              <w:pStyle w:val="TableBody"/>
            </w:pPr>
            <w:r>
              <w:t xml:space="preserve">Unique alphanumeric identification of the region. </w:t>
            </w:r>
          </w:p>
        </w:tc>
      </w:tr>
      <w:tr w:rsidR="00916881" w14:paraId="7A2A01C2" w14:textId="77777777" w:rsidTr="0009567D">
        <w:trPr>
          <w:cantSplit/>
          <w:trHeight w:val="135"/>
        </w:trPr>
        <w:tc>
          <w:tcPr>
            <w:tcW w:w="2570" w:type="dxa"/>
            <w:tcBorders>
              <w:top w:val="single" w:sz="4" w:space="0" w:color="000000"/>
              <w:left w:val="single" w:sz="4" w:space="0" w:color="000000"/>
              <w:bottom w:val="single" w:sz="4" w:space="0" w:color="000000"/>
            </w:tcBorders>
          </w:tcPr>
          <w:p w14:paraId="7DDEA002" w14:textId="77777777" w:rsidR="00916881" w:rsidRPr="00B25B21" w:rsidRDefault="00916881" w:rsidP="00B25B21">
            <w:pPr>
              <w:pStyle w:val="TableBody"/>
              <w:rPr>
                <w:b/>
                <w:bCs/>
              </w:rPr>
            </w:pPr>
            <w:r w:rsidRPr="00B25B21">
              <w:rPr>
                <w:b/>
                <w:bCs/>
              </w:rPr>
              <w:t>Region Name</w:t>
            </w:r>
          </w:p>
        </w:tc>
        <w:tc>
          <w:tcPr>
            <w:tcW w:w="5500" w:type="dxa"/>
            <w:tcBorders>
              <w:top w:val="single" w:sz="4" w:space="0" w:color="000000"/>
              <w:left w:val="single" w:sz="4" w:space="0" w:color="000000"/>
              <w:bottom w:val="single" w:sz="4" w:space="0" w:color="000000"/>
              <w:right w:val="single" w:sz="4" w:space="0" w:color="000000"/>
            </w:tcBorders>
          </w:tcPr>
          <w:p w14:paraId="60AD79E4" w14:textId="77777777" w:rsidR="00916881" w:rsidRDefault="00916881" w:rsidP="00B25B21">
            <w:pPr>
              <w:pStyle w:val="TableBody"/>
            </w:pPr>
            <w:r>
              <w:t xml:space="preserve">Name of the region the Cashpoint belongs to. </w:t>
            </w:r>
          </w:p>
        </w:tc>
      </w:tr>
      <w:tr w:rsidR="00916881" w14:paraId="34354995" w14:textId="77777777" w:rsidTr="0009567D">
        <w:trPr>
          <w:cantSplit/>
          <w:trHeight w:val="135"/>
        </w:trPr>
        <w:tc>
          <w:tcPr>
            <w:tcW w:w="2570" w:type="dxa"/>
            <w:tcBorders>
              <w:top w:val="single" w:sz="4" w:space="0" w:color="000000"/>
              <w:left w:val="single" w:sz="4" w:space="0" w:color="000000"/>
              <w:bottom w:val="single" w:sz="4" w:space="0" w:color="000000"/>
            </w:tcBorders>
          </w:tcPr>
          <w:p w14:paraId="389258D4"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1667F7A" w14:textId="77777777" w:rsidR="00916881" w:rsidRDefault="00916881" w:rsidP="00B25B21">
            <w:pPr>
              <w:pStyle w:val="TableBody"/>
            </w:pPr>
            <w:r>
              <w:t>Unique alphanumeric identification of the Cashpoint.</w:t>
            </w:r>
          </w:p>
        </w:tc>
      </w:tr>
      <w:tr w:rsidR="00916881" w14:paraId="28A1195E" w14:textId="77777777" w:rsidTr="0009567D">
        <w:trPr>
          <w:cantSplit/>
          <w:trHeight w:val="135"/>
        </w:trPr>
        <w:tc>
          <w:tcPr>
            <w:tcW w:w="2570" w:type="dxa"/>
            <w:tcBorders>
              <w:top w:val="single" w:sz="4" w:space="0" w:color="000000"/>
              <w:left w:val="single" w:sz="4" w:space="0" w:color="000000"/>
              <w:bottom w:val="single" w:sz="4" w:space="0" w:color="000000"/>
            </w:tcBorders>
          </w:tcPr>
          <w:p w14:paraId="7B549FEF" w14:textId="77777777" w:rsidR="00916881" w:rsidRPr="00B25B21" w:rsidRDefault="00916881" w:rsidP="00B25B21">
            <w:pPr>
              <w:pStyle w:val="TableBody"/>
              <w:rPr>
                <w:b/>
                <w:bCs/>
              </w:rPr>
            </w:pPr>
            <w:r w:rsidRPr="00B25B21">
              <w:rPr>
                <w:b/>
                <w:bCs/>
              </w:rPr>
              <w:t>Month and Year</w:t>
            </w:r>
          </w:p>
        </w:tc>
        <w:tc>
          <w:tcPr>
            <w:tcW w:w="5500" w:type="dxa"/>
            <w:tcBorders>
              <w:top w:val="single" w:sz="4" w:space="0" w:color="000000"/>
              <w:left w:val="single" w:sz="4" w:space="0" w:color="000000"/>
              <w:bottom w:val="single" w:sz="4" w:space="0" w:color="000000"/>
              <w:right w:val="single" w:sz="4" w:space="0" w:color="000000"/>
            </w:tcBorders>
          </w:tcPr>
          <w:p w14:paraId="7888869C" w14:textId="77777777" w:rsidR="00916881" w:rsidRDefault="00916881" w:rsidP="00B25B21">
            <w:pPr>
              <w:pStyle w:val="TableBody"/>
            </w:pPr>
            <w:r>
              <w:t>The month and year for which the details are displayed.</w:t>
            </w:r>
          </w:p>
        </w:tc>
      </w:tr>
      <w:tr w:rsidR="00916881" w14:paraId="7393CC40" w14:textId="77777777" w:rsidTr="0009567D">
        <w:trPr>
          <w:cantSplit/>
          <w:trHeight w:val="135"/>
        </w:trPr>
        <w:tc>
          <w:tcPr>
            <w:tcW w:w="2570" w:type="dxa"/>
            <w:tcBorders>
              <w:top w:val="single" w:sz="4" w:space="0" w:color="000000"/>
              <w:left w:val="single" w:sz="4" w:space="0" w:color="000000"/>
              <w:bottom w:val="single" w:sz="4" w:space="0" w:color="000000"/>
            </w:tcBorders>
          </w:tcPr>
          <w:p w14:paraId="4756E704"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6BE9634F" w14:textId="77777777" w:rsidR="00916881" w:rsidRDefault="00916881" w:rsidP="00B25B21">
            <w:pPr>
              <w:pStyle w:val="TableBody"/>
            </w:pPr>
            <w:r>
              <w:t xml:space="preserve">Currency for which the balance details are reported.  </w:t>
            </w:r>
          </w:p>
        </w:tc>
      </w:tr>
      <w:tr w:rsidR="00916881" w14:paraId="2BF79144" w14:textId="77777777" w:rsidTr="0009567D">
        <w:trPr>
          <w:cantSplit/>
          <w:trHeight w:val="135"/>
        </w:trPr>
        <w:tc>
          <w:tcPr>
            <w:tcW w:w="2570" w:type="dxa"/>
            <w:tcBorders>
              <w:top w:val="single" w:sz="4" w:space="0" w:color="000000"/>
              <w:left w:val="single" w:sz="4" w:space="0" w:color="000000"/>
              <w:bottom w:val="single" w:sz="4" w:space="0" w:color="000000"/>
            </w:tcBorders>
          </w:tcPr>
          <w:p w14:paraId="080FAB83" w14:textId="77777777" w:rsidR="00916881" w:rsidRPr="00B25B21" w:rsidRDefault="00916881" w:rsidP="00B25B21">
            <w:pPr>
              <w:pStyle w:val="TableBody"/>
              <w:rPr>
                <w:b/>
                <w:bCs/>
              </w:rPr>
            </w:pPr>
            <w:r w:rsidRPr="00B25B21">
              <w:rPr>
                <w:b/>
                <w:bCs/>
              </w:rPr>
              <w:lastRenderedPageBreak/>
              <w:t>Avg. Branch Cash On Hand</w:t>
            </w:r>
          </w:p>
        </w:tc>
        <w:tc>
          <w:tcPr>
            <w:tcW w:w="5500" w:type="dxa"/>
            <w:tcBorders>
              <w:top w:val="single" w:sz="4" w:space="0" w:color="000000"/>
              <w:left w:val="single" w:sz="4" w:space="0" w:color="000000"/>
              <w:bottom w:val="single" w:sz="4" w:space="0" w:color="000000"/>
              <w:right w:val="single" w:sz="4" w:space="0" w:color="000000"/>
            </w:tcBorders>
          </w:tcPr>
          <w:p w14:paraId="5C338898" w14:textId="77777777" w:rsidR="00916881" w:rsidRDefault="00916881" w:rsidP="00B25B21">
            <w:pPr>
              <w:pStyle w:val="TableBody"/>
            </w:pPr>
            <w:r>
              <w:t xml:space="preserve">Represents average cash available (based on actual history) for the branch after the service during the month. </w:t>
            </w:r>
          </w:p>
          <w:p w14:paraId="400C1E6A" w14:textId="77777777" w:rsidR="00916881" w:rsidRDefault="00916881" w:rsidP="00B25B21">
            <w:pPr>
              <w:pStyle w:val="TableBody"/>
            </w:pPr>
            <w:r>
              <w:t>Displayed only with the BOD option.</w:t>
            </w:r>
          </w:p>
        </w:tc>
      </w:tr>
      <w:tr w:rsidR="00916881" w14:paraId="343C811C" w14:textId="77777777" w:rsidTr="0009567D">
        <w:trPr>
          <w:cantSplit/>
          <w:trHeight w:val="135"/>
        </w:trPr>
        <w:tc>
          <w:tcPr>
            <w:tcW w:w="2570" w:type="dxa"/>
            <w:tcBorders>
              <w:top w:val="single" w:sz="4" w:space="0" w:color="000000"/>
              <w:left w:val="single" w:sz="4" w:space="0" w:color="000000"/>
              <w:bottom w:val="single" w:sz="4" w:space="0" w:color="000000"/>
            </w:tcBorders>
          </w:tcPr>
          <w:p w14:paraId="538C9F7D" w14:textId="77777777" w:rsidR="00916881" w:rsidRPr="00B25B21" w:rsidRDefault="00916881" w:rsidP="00B25B21">
            <w:pPr>
              <w:pStyle w:val="TableBody"/>
              <w:rPr>
                <w:b/>
                <w:bCs/>
              </w:rPr>
            </w:pPr>
            <w:r w:rsidRPr="00B25B21">
              <w:rPr>
                <w:b/>
                <w:bCs/>
              </w:rPr>
              <w:t>Avg. Branch Closing Balance</w:t>
            </w:r>
          </w:p>
        </w:tc>
        <w:tc>
          <w:tcPr>
            <w:tcW w:w="5500" w:type="dxa"/>
            <w:tcBorders>
              <w:top w:val="single" w:sz="4" w:space="0" w:color="000000"/>
              <w:left w:val="single" w:sz="4" w:space="0" w:color="000000"/>
              <w:bottom w:val="single" w:sz="4" w:space="0" w:color="000000"/>
              <w:right w:val="single" w:sz="4" w:space="0" w:color="000000"/>
            </w:tcBorders>
          </w:tcPr>
          <w:p w14:paraId="54CF6AAE" w14:textId="77777777" w:rsidR="00916881" w:rsidRDefault="00916881" w:rsidP="00B25B21">
            <w:pPr>
              <w:pStyle w:val="TableBody"/>
            </w:pPr>
            <w:r>
              <w:t>Average branch closing balance during the month based on actual history. Displayed only with the EOD option.</w:t>
            </w:r>
          </w:p>
        </w:tc>
      </w:tr>
      <w:tr w:rsidR="00916881" w14:paraId="50AC0FB8" w14:textId="77777777" w:rsidTr="0009567D">
        <w:trPr>
          <w:cantSplit/>
          <w:trHeight w:val="135"/>
        </w:trPr>
        <w:tc>
          <w:tcPr>
            <w:tcW w:w="2570" w:type="dxa"/>
            <w:tcBorders>
              <w:top w:val="single" w:sz="4" w:space="0" w:color="000000"/>
              <w:left w:val="single" w:sz="4" w:space="0" w:color="000000"/>
              <w:bottom w:val="single" w:sz="4" w:space="0" w:color="000000"/>
            </w:tcBorders>
          </w:tcPr>
          <w:p w14:paraId="1031D83B" w14:textId="77777777" w:rsidR="00916881" w:rsidRPr="00B25B21" w:rsidRDefault="00916881" w:rsidP="00B25B21">
            <w:pPr>
              <w:pStyle w:val="TableBody"/>
              <w:rPr>
                <w:b/>
                <w:bCs/>
              </w:rPr>
            </w:pPr>
            <w:r w:rsidRPr="00B25B21">
              <w:rPr>
                <w:b/>
                <w:bCs/>
              </w:rPr>
              <w:t>Branch Scheduled Service Days Count</w:t>
            </w:r>
          </w:p>
        </w:tc>
        <w:tc>
          <w:tcPr>
            <w:tcW w:w="5500" w:type="dxa"/>
            <w:tcBorders>
              <w:top w:val="single" w:sz="4" w:space="0" w:color="000000"/>
              <w:left w:val="single" w:sz="4" w:space="0" w:color="000000"/>
              <w:bottom w:val="single" w:sz="4" w:space="0" w:color="000000"/>
              <w:right w:val="single" w:sz="4" w:space="0" w:color="000000"/>
            </w:tcBorders>
          </w:tcPr>
          <w:p w14:paraId="634106BB" w14:textId="77777777" w:rsidR="00916881" w:rsidRDefault="00916881" w:rsidP="00B25B21">
            <w:pPr>
              <w:pStyle w:val="TableBody"/>
            </w:pPr>
            <w:r>
              <w:t>Number of deliveries and returns during the month selected.</w:t>
            </w:r>
          </w:p>
        </w:tc>
      </w:tr>
      <w:tr w:rsidR="00916881" w14:paraId="4F85D004" w14:textId="77777777" w:rsidTr="0009567D">
        <w:trPr>
          <w:cantSplit/>
          <w:trHeight w:val="135"/>
        </w:trPr>
        <w:tc>
          <w:tcPr>
            <w:tcW w:w="2570" w:type="dxa"/>
            <w:tcBorders>
              <w:top w:val="single" w:sz="4" w:space="0" w:color="000000"/>
              <w:left w:val="single" w:sz="4" w:space="0" w:color="000000"/>
              <w:bottom w:val="single" w:sz="4" w:space="0" w:color="000000"/>
            </w:tcBorders>
          </w:tcPr>
          <w:p w14:paraId="73E3F33C" w14:textId="77777777" w:rsidR="00916881" w:rsidRPr="00B25B21" w:rsidRDefault="00916881" w:rsidP="00B25B21">
            <w:pPr>
              <w:pStyle w:val="TableBody"/>
              <w:rPr>
                <w:b/>
                <w:bCs/>
              </w:rPr>
            </w:pPr>
            <w:r w:rsidRPr="00B25B21">
              <w:rPr>
                <w:b/>
                <w:bCs/>
              </w:rPr>
              <w:t>Target Bal.</w:t>
            </w:r>
          </w:p>
        </w:tc>
        <w:tc>
          <w:tcPr>
            <w:tcW w:w="5500" w:type="dxa"/>
            <w:tcBorders>
              <w:top w:val="single" w:sz="4" w:space="0" w:color="000000"/>
              <w:left w:val="single" w:sz="4" w:space="0" w:color="000000"/>
              <w:bottom w:val="single" w:sz="4" w:space="0" w:color="000000"/>
              <w:right w:val="single" w:sz="4" w:space="0" w:color="000000"/>
            </w:tcBorders>
          </w:tcPr>
          <w:p w14:paraId="0AF74C7F" w14:textId="69A7F687" w:rsidR="00916881" w:rsidRDefault="00916881" w:rsidP="00B25B21">
            <w:pPr>
              <w:pStyle w:val="TableBody"/>
            </w:pPr>
            <w:r>
              <w:t xml:space="preserve">When BOD, this will represent </w:t>
            </w:r>
            <w:r w:rsidR="00F3692B">
              <w:t xml:space="preserve">the </w:t>
            </w:r>
            <w:r>
              <w:t>Total Target Opening Balance.</w:t>
            </w:r>
          </w:p>
          <w:p w14:paraId="4C3E55D0" w14:textId="77777777" w:rsidR="00916881" w:rsidRDefault="00916881" w:rsidP="00B25B21">
            <w:pPr>
              <w:pStyle w:val="TableBody"/>
            </w:pPr>
            <w:r>
              <w:t>Target Opening Balance = Forecasted Opening Balance +  Recommended Delivery Amount – Recommended Return Amount.</w:t>
            </w:r>
          </w:p>
          <w:p w14:paraId="0E6EF6D0" w14:textId="5B860E85" w:rsidR="00916881" w:rsidDel="00B57D33" w:rsidRDefault="00916881" w:rsidP="00B25B21">
            <w:pPr>
              <w:pStyle w:val="TableBody"/>
              <w:rPr>
                <w:del w:id="4224" w:author="Moses, Robbie" w:date="2023-02-22T03:57:00Z"/>
              </w:rPr>
            </w:pPr>
          </w:p>
          <w:p w14:paraId="51FF52C4" w14:textId="6BA99340" w:rsidR="00916881" w:rsidRDefault="00916881" w:rsidP="00B25B21">
            <w:pPr>
              <w:pStyle w:val="TableBody"/>
            </w:pPr>
            <w:r>
              <w:t xml:space="preserve">When EOD, this will represent </w:t>
            </w:r>
            <w:r w:rsidR="00F3692B">
              <w:t xml:space="preserve">the </w:t>
            </w:r>
            <w:r>
              <w:t>Total Target Closing Balance.</w:t>
            </w:r>
          </w:p>
          <w:p w14:paraId="4B1714CD" w14:textId="77777777" w:rsidR="00916881" w:rsidRDefault="00916881" w:rsidP="00B25B21">
            <w:pPr>
              <w:pStyle w:val="TableBody"/>
            </w:pPr>
            <w:r>
              <w:t>Target Closing Balance = Forecasted Closing Balance</w:t>
            </w:r>
          </w:p>
        </w:tc>
      </w:tr>
      <w:tr w:rsidR="00916881" w14:paraId="62C6E915" w14:textId="77777777" w:rsidTr="0009567D">
        <w:trPr>
          <w:cantSplit/>
          <w:trHeight w:val="135"/>
        </w:trPr>
        <w:tc>
          <w:tcPr>
            <w:tcW w:w="2570" w:type="dxa"/>
            <w:tcBorders>
              <w:top w:val="single" w:sz="4" w:space="0" w:color="000000"/>
              <w:left w:val="single" w:sz="4" w:space="0" w:color="000000"/>
              <w:bottom w:val="single" w:sz="4" w:space="0" w:color="000000"/>
            </w:tcBorders>
            <w:vAlign w:val="center"/>
          </w:tcPr>
          <w:p w14:paraId="5B8A1799" w14:textId="77777777" w:rsidR="00916881" w:rsidRPr="00B25B21" w:rsidRDefault="00A66A19" w:rsidP="00B25B21">
            <w:pPr>
              <w:pStyle w:val="TableBody"/>
              <w:rPr>
                <w:b/>
                <w:bCs/>
              </w:rPr>
            </w:pPr>
            <w:r w:rsidRPr="00B25B21">
              <w:rPr>
                <w:b/>
                <w:bCs/>
                <w:noProof/>
              </w:rPr>
              <mc:AlternateContent>
                <mc:Choice Requires="wpg">
                  <w:drawing>
                    <wp:inline distT="0" distB="0" distL="0" distR="0" wp14:anchorId="37323E09" wp14:editId="1D82C0AE">
                      <wp:extent cx="496570" cy="504190"/>
                      <wp:effectExtent l="2540" t="5080" r="5715" b="5080"/>
                      <wp:docPr id="7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76" name="Rectangle 124"/>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6" name="Freeform 125"/>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87" name="Freeform 126"/>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FF0D24F" id="Group 123"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">
                      <v:rect id="Rectangle 124"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" filled="f" stroked="f">
                        <v:stroke joinstyle="round"/>
                      </v:rect>
                      <v:shape id="Freeform 125"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26"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5500" w:type="dxa"/>
            <w:tcBorders>
              <w:top w:val="single" w:sz="4" w:space="0" w:color="000000"/>
              <w:left w:val="single" w:sz="4" w:space="0" w:color="000000"/>
              <w:bottom w:val="single" w:sz="4" w:space="0" w:color="000000"/>
              <w:right w:val="single" w:sz="4" w:space="0" w:color="000000"/>
            </w:tcBorders>
            <w:vAlign w:val="center"/>
          </w:tcPr>
          <w:p w14:paraId="5BB822DF" w14:textId="77777777" w:rsidR="00916881" w:rsidRDefault="00916881" w:rsidP="00B25B21">
            <w:pPr>
              <w:pStyle w:val="TableNote"/>
            </w:pPr>
            <w:r w:rsidRPr="00FD1734">
              <w:rPr>
                <w:b/>
                <w:bCs/>
              </w:rPr>
              <w:t>Note</w:t>
            </w:r>
            <w:r>
              <w:t xml:space="preserve">:  </w:t>
            </w:r>
          </w:p>
          <w:p w14:paraId="421E9A21" w14:textId="77777777" w:rsidR="00916881" w:rsidRDefault="00916881" w:rsidP="00B25B21">
            <w:pPr>
              <w:pStyle w:val="TableNote"/>
            </w:pPr>
            <w:r>
              <w:t>1. The target opening &amp; closing balances are based on the due date of the recommendation.</w:t>
            </w:r>
          </w:p>
          <w:p w14:paraId="2B0BCB04" w14:textId="77777777" w:rsidR="00916881" w:rsidRDefault="00916881" w:rsidP="00B25B21">
            <w:pPr>
              <w:pStyle w:val="TableNote"/>
            </w:pPr>
            <w:r>
              <w:t xml:space="preserve">2. Target balance is rounded to the next 1000. </w:t>
            </w:r>
          </w:p>
          <w:p w14:paraId="7E7828EC" w14:textId="77777777" w:rsidR="00916881" w:rsidRDefault="00916881" w:rsidP="00B25B21">
            <w:pPr>
              <w:pStyle w:val="TableNote"/>
            </w:pPr>
            <w:r>
              <w:t>3. Target Opening Balance does not account for unplanned deliveries and returns</w:t>
            </w:r>
          </w:p>
        </w:tc>
      </w:tr>
      <w:tr w:rsidR="00916881" w14:paraId="1B904614"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8B482" w14:textId="77777777" w:rsidR="00916881" w:rsidRPr="00B25B21" w:rsidRDefault="00916881" w:rsidP="00B25B21">
            <w:pPr>
              <w:pStyle w:val="TableBody"/>
              <w:rPr>
                <w:b/>
                <w:bCs/>
              </w:rPr>
            </w:pPr>
            <w:r w:rsidRPr="00B25B21">
              <w:rPr>
                <w:b/>
                <w:bCs/>
              </w:rPr>
              <w:t>Variance</w:t>
            </w:r>
          </w:p>
        </w:tc>
        <w:tc>
          <w:tcPr>
            <w:tcW w:w="5500" w:type="dxa"/>
            <w:tcBorders>
              <w:top w:val="single" w:sz="4" w:space="0" w:color="000000"/>
              <w:left w:val="single" w:sz="4" w:space="0" w:color="000000"/>
              <w:bottom w:val="single" w:sz="4" w:space="0" w:color="000000"/>
              <w:right w:val="single" w:sz="4" w:space="0" w:color="000000"/>
            </w:tcBorders>
          </w:tcPr>
          <w:p w14:paraId="11618598" w14:textId="77777777" w:rsidR="00916881" w:rsidRDefault="00916881" w:rsidP="00B25B21">
            <w:pPr>
              <w:pStyle w:val="TableBody"/>
            </w:pPr>
            <w:r>
              <w:t>When BOD, this will represent:</w:t>
            </w:r>
          </w:p>
          <w:p w14:paraId="654ECBB1" w14:textId="77777777" w:rsidR="00916881" w:rsidRDefault="00916881" w:rsidP="00B25B21">
            <w:pPr>
              <w:pStyle w:val="TableBody"/>
            </w:pPr>
            <w:r>
              <w:t xml:space="preserve"> Variance = Total Branch Cash On Hand – Target Balance</w:t>
            </w:r>
          </w:p>
          <w:p w14:paraId="1AE93D57" w14:textId="77777777" w:rsidR="00916881" w:rsidRDefault="00916881" w:rsidP="00B25B21">
            <w:pPr>
              <w:pStyle w:val="TableBody"/>
            </w:pPr>
            <w:r>
              <w:t>When EOD, this will represent:</w:t>
            </w:r>
          </w:p>
          <w:p w14:paraId="00E2E5A3" w14:textId="77777777" w:rsidR="00916881" w:rsidRDefault="00916881" w:rsidP="00B25B21">
            <w:pPr>
              <w:pStyle w:val="TableBody"/>
            </w:pPr>
            <w:r>
              <w:t xml:space="preserve"> Variance = Total </w:t>
            </w:r>
            <w:r w:rsidRPr="008016B8">
              <w:rPr>
                <w:rPrChange w:id="4225" w:author="Robbie Moses" w:date="2023-03-02T03:13:00Z">
                  <w:rPr>
                    <w:b/>
                    <w:bCs/>
                  </w:rPr>
                </w:rPrChange>
              </w:rPr>
              <w:t>Branch Closing Balance</w:t>
            </w:r>
            <w:r>
              <w:t xml:space="preserve"> – Target Balance</w:t>
            </w:r>
          </w:p>
        </w:tc>
      </w:tr>
      <w:tr w:rsidR="00916881" w14:paraId="4338C8C7" w14:textId="77777777" w:rsidTr="0009567D">
        <w:trPr>
          <w:cantSplit/>
          <w:trHeight w:val="135"/>
        </w:trPr>
        <w:tc>
          <w:tcPr>
            <w:tcW w:w="2570" w:type="dxa"/>
            <w:tcBorders>
              <w:top w:val="single" w:sz="4" w:space="0" w:color="000000"/>
              <w:left w:val="single" w:sz="4" w:space="0" w:color="000000"/>
              <w:bottom w:val="single" w:sz="4" w:space="0" w:color="000000"/>
            </w:tcBorders>
          </w:tcPr>
          <w:p w14:paraId="08DD3906" w14:textId="77777777" w:rsidR="00916881" w:rsidRPr="00B25B21" w:rsidRDefault="00916881" w:rsidP="00B25B21">
            <w:pPr>
              <w:pStyle w:val="TableBody"/>
              <w:rPr>
                <w:b/>
                <w:bCs/>
              </w:rPr>
            </w:pPr>
            <w:r w:rsidRPr="00B25B21">
              <w:rPr>
                <w:b/>
                <w:bCs/>
              </w:rPr>
              <w:t>Lost Opportunity</w:t>
            </w:r>
          </w:p>
        </w:tc>
        <w:tc>
          <w:tcPr>
            <w:tcW w:w="5500" w:type="dxa"/>
            <w:tcBorders>
              <w:top w:val="single" w:sz="4" w:space="0" w:color="000000"/>
              <w:left w:val="single" w:sz="4" w:space="0" w:color="000000"/>
              <w:bottom w:val="single" w:sz="4" w:space="0" w:color="000000"/>
              <w:right w:val="single" w:sz="4" w:space="0" w:color="000000"/>
            </w:tcBorders>
          </w:tcPr>
          <w:p w14:paraId="29E14C4C" w14:textId="77777777" w:rsidR="00916881" w:rsidRDefault="00916881" w:rsidP="00B25B21">
            <w:pPr>
              <w:pStyle w:val="TableBody"/>
            </w:pPr>
            <w:r>
              <w:t>Variance x Overnights Earnings Rate / 12 (months)</w:t>
            </w:r>
          </w:p>
        </w:tc>
      </w:tr>
    </w:tbl>
    <w:p w14:paraId="399B2675" w14:textId="11113DE9" w:rsidR="00916881" w:rsidRDefault="00916881" w:rsidP="00F63174">
      <w:pPr>
        <w:pStyle w:val="TopofSection"/>
        <w:spacing w:before="0" w:after="120" w:line="240" w:lineRule="auto"/>
        <w:ind w:left="187" w:hanging="187"/>
        <w:outlineLvl w:val="0"/>
        <w:rPr>
          <w:rFonts w:eastAsia="MS Mincho"/>
        </w:rPr>
      </w:pPr>
      <w:bookmarkStart w:id="4226" w:name="_Ref223304494"/>
      <w:r>
        <w:t xml:space="preserve">Return To: </w:t>
      </w:r>
      <w:r w:rsidR="00027408">
        <w:rPr>
          <w:rFonts w:eastAsia="MS Mincho"/>
        </w:rPr>
        <w:fldChar w:fldCharType="begin"/>
      </w:r>
      <w:r>
        <w:rPr>
          <w:rFonts w:eastAsia="MS Mincho"/>
        </w:rPr>
        <w:instrText xml:space="preserve"> REF _Ref236116978 \h </w:instrText>
      </w:r>
      <w:r w:rsidR="00027408">
        <w:rPr>
          <w:rFonts w:eastAsia="MS Mincho"/>
        </w:rPr>
      </w:r>
      <w:r w:rsidR="00027408">
        <w:rPr>
          <w:rFonts w:eastAsia="MS Mincho"/>
        </w:rPr>
        <w:fldChar w:fldCharType="separate"/>
      </w:r>
      <w:r w:rsidR="00D57607">
        <w:t>Metrics &amp; MI Reports</w:t>
      </w:r>
      <w:r w:rsidR="00027408">
        <w:rPr>
          <w:rFonts w:eastAsia="MS Mincho"/>
        </w:rPr>
        <w:fldChar w:fldCharType="end"/>
      </w:r>
    </w:p>
    <w:p w14:paraId="5D80BE6D" w14:textId="77777777" w:rsidR="00B25B21" w:rsidRDefault="00B25B21" w:rsidP="00EA5021">
      <w:pPr>
        <w:pStyle w:val="BodyText"/>
        <w:rPr>
          <w:rFonts w:eastAsia="MS Mincho"/>
        </w:rPr>
      </w:pPr>
    </w:p>
    <w:p w14:paraId="101F2DF3" w14:textId="72AC0E41" w:rsidR="00916881" w:rsidRDefault="00916881" w:rsidP="00CB00E5">
      <w:pPr>
        <w:pStyle w:val="Heading2"/>
        <w:rPr>
          <w:rFonts w:eastAsia="MS Mincho"/>
        </w:rPr>
      </w:pPr>
      <w:bookmarkStart w:id="4227" w:name="_Ref236117115"/>
      <w:bookmarkStart w:id="4228" w:name="_Toc128718826"/>
      <w:r>
        <w:rPr>
          <w:rFonts w:eastAsia="MS Mincho"/>
        </w:rPr>
        <w:t>Horizon Comparison</w:t>
      </w:r>
      <w:bookmarkEnd w:id="4226"/>
      <w:bookmarkEnd w:id="4227"/>
      <w:bookmarkEnd w:id="4228"/>
    </w:p>
    <w:p w14:paraId="173275C8" w14:textId="20F80B4B" w:rsidR="00916881" w:rsidRDefault="00916881" w:rsidP="00B25B21">
      <w:pPr>
        <w:pStyle w:val="BodyText"/>
      </w:pPr>
      <w:r>
        <w:t xml:space="preserve">The horizon comparison report is only used for the branches. The primary objective of the horizon comparison report is </w:t>
      </w:r>
      <w:r w:rsidR="00F84347">
        <w:t xml:space="preserve">to compare </w:t>
      </w:r>
      <w:r>
        <w:t xml:space="preserve">Cashpoint’s actual (historical) closing balance to what the closing balance would have been if the branch complied with the OptiCash recommendation. This report may be used to monitor order compliance and the effectiveness of the OptiCash recommendation.  </w:t>
      </w:r>
    </w:p>
    <w:p w14:paraId="05DD3D78" w14:textId="77777777" w:rsidR="00916881" w:rsidRDefault="00916881" w:rsidP="00B25B21">
      <w:pPr>
        <w:pStyle w:val="BodyText"/>
      </w:pPr>
      <w:r>
        <w:lastRenderedPageBreak/>
        <w:t>It should be noted that this report can only be applied in a fixed schedule scenario with the required days defined at the Cashpoint level.</w:t>
      </w:r>
    </w:p>
    <w:p w14:paraId="138BE6D5" w14:textId="66D5F9E9" w:rsidR="00916881" w:rsidRDefault="00916881" w:rsidP="00F63174">
      <w:pPr>
        <w:pStyle w:val="Caption"/>
        <w:spacing w:before="0" w:after="120"/>
        <w:ind w:left="187" w:hanging="187"/>
        <w:outlineLvl w:val="0"/>
      </w:pPr>
      <w:bookmarkStart w:id="4229" w:name="_Toc128631165"/>
      <w:r>
        <w:t xml:space="preserve">Table </w:t>
      </w:r>
      <w:r w:rsidR="00027408">
        <w:fldChar w:fldCharType="begin"/>
      </w:r>
      <w:r>
        <w:instrText xml:space="preserve"> SEQ "Table" \*Arabic </w:instrText>
      </w:r>
      <w:r w:rsidR="00027408">
        <w:fldChar w:fldCharType="separate"/>
      </w:r>
      <w:r w:rsidR="00D57607">
        <w:rPr>
          <w:noProof/>
        </w:rPr>
        <w:t>211</w:t>
      </w:r>
      <w:r w:rsidR="00027408">
        <w:rPr>
          <w:noProof/>
        </w:rPr>
        <w:fldChar w:fldCharType="end"/>
      </w:r>
      <w:r>
        <w:t>: Horizon Comparison Summary Description</w:t>
      </w:r>
      <w:bookmarkEnd w:id="422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71463C0B" w14:textId="77777777" w:rsidTr="008238AC">
        <w:trPr>
          <w:cantSplit/>
          <w:tblHeader/>
        </w:trPr>
        <w:tc>
          <w:tcPr>
            <w:tcW w:w="2570" w:type="dxa"/>
            <w:tcBorders>
              <w:top w:val="single" w:sz="4" w:space="0" w:color="000000"/>
              <w:left w:val="single" w:sz="4" w:space="0" w:color="000000"/>
              <w:bottom w:val="single" w:sz="4" w:space="0" w:color="000000"/>
            </w:tcBorders>
            <w:shd w:val="clear" w:color="auto" w:fill="60C03A"/>
          </w:tcPr>
          <w:p w14:paraId="792342BB" w14:textId="77777777" w:rsidR="00916881" w:rsidRDefault="00916881" w:rsidP="00B25B21">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8C3F977" w14:textId="77777777" w:rsidR="00916881" w:rsidRDefault="00916881" w:rsidP="00B25B21">
            <w:pPr>
              <w:pStyle w:val="TableHeading"/>
            </w:pPr>
            <w:r>
              <w:t>Description</w:t>
            </w:r>
          </w:p>
        </w:tc>
      </w:tr>
      <w:tr w:rsidR="00916881" w14:paraId="0AFA0095" w14:textId="77777777" w:rsidTr="0009567D">
        <w:trPr>
          <w:cantSplit/>
          <w:trHeight w:val="135"/>
        </w:trPr>
        <w:tc>
          <w:tcPr>
            <w:tcW w:w="2570" w:type="dxa"/>
            <w:tcBorders>
              <w:top w:val="single" w:sz="4" w:space="0" w:color="000000"/>
              <w:left w:val="single" w:sz="4" w:space="0" w:color="000000"/>
              <w:bottom w:val="single" w:sz="4" w:space="0" w:color="000000"/>
            </w:tcBorders>
          </w:tcPr>
          <w:p w14:paraId="2E7A6ED4" w14:textId="77777777" w:rsidR="00916881" w:rsidRPr="00B25B21" w:rsidRDefault="00916881" w:rsidP="00B25B21">
            <w:pPr>
              <w:pStyle w:val="TableBody"/>
              <w:rPr>
                <w:b/>
                <w:bCs/>
              </w:rPr>
            </w:pPr>
            <w:r w:rsidRPr="00B25B21">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9FA862C" w14:textId="54B9065F" w:rsidR="00916881" w:rsidRDefault="00916881" w:rsidP="00B25B21">
            <w:pPr>
              <w:pStyle w:val="TableBody"/>
            </w:pPr>
            <w:r>
              <w:t xml:space="preserve">Allows the user to choose Cashpoints to be included in the report. For more information on Cashpoint Selection, see: </w:t>
            </w:r>
            <w:r w:rsidR="00027408" w:rsidRPr="00D0426D">
              <w:rPr>
                <w:color w:val="4F81BD" w:themeColor="accent1"/>
              </w:rPr>
              <w:fldChar w:fldCharType="begin"/>
            </w:r>
            <w:r w:rsidRPr="00D0426D">
              <w:rPr>
                <w:color w:val="4F81BD" w:themeColor="accent1"/>
              </w:rPr>
              <w:instrText xml:space="preserve"> REF _Ref236109174 \h </w:instrText>
            </w:r>
            <w:r w:rsidR="00B25B21"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Cashpoint Selector</w:t>
            </w:r>
            <w:r w:rsidR="00027408" w:rsidRPr="00D0426D">
              <w:rPr>
                <w:color w:val="4F81BD" w:themeColor="accent1"/>
              </w:rPr>
              <w:fldChar w:fldCharType="end"/>
            </w:r>
          </w:p>
        </w:tc>
      </w:tr>
      <w:tr w:rsidR="00916881" w14:paraId="35870E2B" w14:textId="77777777" w:rsidTr="0009567D">
        <w:trPr>
          <w:cantSplit/>
          <w:trHeight w:val="135"/>
        </w:trPr>
        <w:tc>
          <w:tcPr>
            <w:tcW w:w="2570" w:type="dxa"/>
            <w:tcBorders>
              <w:top w:val="single" w:sz="4" w:space="0" w:color="000000"/>
              <w:left w:val="single" w:sz="4" w:space="0" w:color="000000"/>
              <w:bottom w:val="single" w:sz="4" w:space="0" w:color="000000"/>
            </w:tcBorders>
          </w:tcPr>
          <w:p w14:paraId="33F50941" w14:textId="77777777" w:rsidR="00916881" w:rsidRPr="00B25B21" w:rsidRDefault="00916881" w:rsidP="00B25B21">
            <w:pPr>
              <w:pStyle w:val="TableBody"/>
              <w:rPr>
                <w:b/>
                <w:bCs/>
              </w:rPr>
            </w:pPr>
            <w:r w:rsidRPr="00B25B21">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5A70D422" w14:textId="77777777" w:rsidR="00916881" w:rsidRDefault="00916881" w:rsidP="00B25B21">
            <w:pPr>
              <w:pStyle w:val="TableBody"/>
            </w:pPr>
            <w:r>
              <w:t xml:space="preserve">Unique alphanumeric identification of the Cashpoint. </w:t>
            </w:r>
          </w:p>
        </w:tc>
      </w:tr>
      <w:tr w:rsidR="00916881" w14:paraId="27ED9372" w14:textId="77777777" w:rsidTr="0009567D">
        <w:trPr>
          <w:cantSplit/>
          <w:trHeight w:val="135"/>
        </w:trPr>
        <w:tc>
          <w:tcPr>
            <w:tcW w:w="2570" w:type="dxa"/>
            <w:tcBorders>
              <w:top w:val="single" w:sz="4" w:space="0" w:color="000000"/>
              <w:left w:val="single" w:sz="4" w:space="0" w:color="000000"/>
              <w:bottom w:val="single" w:sz="4" w:space="0" w:color="000000"/>
            </w:tcBorders>
          </w:tcPr>
          <w:p w14:paraId="19375E17" w14:textId="77777777" w:rsidR="00916881" w:rsidRPr="00B25B21" w:rsidRDefault="00916881" w:rsidP="00B25B21">
            <w:pPr>
              <w:pStyle w:val="TableBody"/>
              <w:rPr>
                <w:b/>
                <w:bCs/>
              </w:rPr>
            </w:pPr>
            <w:r w:rsidRPr="00B25B21">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C21635B" w14:textId="77777777" w:rsidR="00916881" w:rsidRDefault="00916881" w:rsidP="00B25B21">
            <w:pPr>
              <w:pStyle w:val="TableBody"/>
            </w:pPr>
            <w:r>
              <w:t>Name of the Cashpoint displayed in this report.</w:t>
            </w:r>
          </w:p>
        </w:tc>
      </w:tr>
      <w:tr w:rsidR="00916881" w14:paraId="5B6E1475" w14:textId="77777777" w:rsidTr="0009567D">
        <w:trPr>
          <w:cantSplit/>
          <w:trHeight w:val="135"/>
        </w:trPr>
        <w:tc>
          <w:tcPr>
            <w:tcW w:w="2570" w:type="dxa"/>
            <w:tcBorders>
              <w:top w:val="single" w:sz="4" w:space="0" w:color="000000"/>
              <w:left w:val="single" w:sz="4" w:space="0" w:color="000000"/>
              <w:bottom w:val="single" w:sz="4" w:space="0" w:color="000000"/>
            </w:tcBorders>
          </w:tcPr>
          <w:p w14:paraId="603E39C7" w14:textId="77777777" w:rsidR="00916881" w:rsidRPr="00B25B21" w:rsidRDefault="00916881" w:rsidP="00B25B21">
            <w:pPr>
              <w:pStyle w:val="TableBody"/>
              <w:rPr>
                <w:b/>
                <w:bCs/>
              </w:rPr>
            </w:pPr>
            <w:r w:rsidRPr="00B25B21">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4E3B7E6E" w14:textId="77777777" w:rsidR="00916881" w:rsidRDefault="00916881" w:rsidP="00B25B21">
            <w:pPr>
              <w:pStyle w:val="TableBody"/>
            </w:pPr>
            <w:r>
              <w:t>Currency for which the balance details are reported.</w:t>
            </w:r>
          </w:p>
        </w:tc>
      </w:tr>
      <w:tr w:rsidR="00916881" w14:paraId="67CC3ABB" w14:textId="77777777" w:rsidTr="0009567D">
        <w:trPr>
          <w:cantSplit/>
          <w:trHeight w:val="135"/>
        </w:trPr>
        <w:tc>
          <w:tcPr>
            <w:tcW w:w="2570" w:type="dxa"/>
            <w:tcBorders>
              <w:top w:val="single" w:sz="4" w:space="0" w:color="000000"/>
              <w:left w:val="single" w:sz="4" w:space="0" w:color="000000"/>
              <w:bottom w:val="single" w:sz="4" w:space="0" w:color="000000"/>
            </w:tcBorders>
          </w:tcPr>
          <w:p w14:paraId="2913A5D2" w14:textId="77777777" w:rsidR="00916881" w:rsidRPr="00B25B21" w:rsidRDefault="00916881" w:rsidP="00B25B21">
            <w:pPr>
              <w:pStyle w:val="TableBody"/>
              <w:rPr>
                <w:b/>
                <w:bCs/>
              </w:rPr>
            </w:pPr>
            <w:r w:rsidRPr="00B25B21">
              <w:rPr>
                <w:b/>
                <w:bCs/>
              </w:rPr>
              <w:t>Actual Balance</w:t>
            </w:r>
          </w:p>
        </w:tc>
        <w:tc>
          <w:tcPr>
            <w:tcW w:w="5500" w:type="dxa"/>
            <w:tcBorders>
              <w:top w:val="single" w:sz="4" w:space="0" w:color="000000"/>
              <w:left w:val="single" w:sz="4" w:space="0" w:color="000000"/>
              <w:bottom w:val="single" w:sz="4" w:space="0" w:color="000000"/>
              <w:right w:val="single" w:sz="4" w:space="0" w:color="000000"/>
            </w:tcBorders>
          </w:tcPr>
          <w:p w14:paraId="71CD308B" w14:textId="77777777" w:rsidR="00916881" w:rsidRDefault="00916881" w:rsidP="00B25B21">
            <w:pPr>
              <w:pStyle w:val="TableBody"/>
            </w:pPr>
            <w:r>
              <w:t>An average value of the Adjusted Closing Balance within the selected period of time.</w:t>
            </w:r>
          </w:p>
        </w:tc>
      </w:tr>
      <w:tr w:rsidR="00916881" w14:paraId="1C4693EA" w14:textId="77777777" w:rsidTr="0009567D">
        <w:trPr>
          <w:cantSplit/>
          <w:trHeight w:val="135"/>
        </w:trPr>
        <w:tc>
          <w:tcPr>
            <w:tcW w:w="2570" w:type="dxa"/>
            <w:tcBorders>
              <w:top w:val="single" w:sz="4" w:space="0" w:color="000000"/>
              <w:left w:val="single" w:sz="4" w:space="0" w:color="000000"/>
              <w:bottom w:val="single" w:sz="4" w:space="0" w:color="000000"/>
            </w:tcBorders>
          </w:tcPr>
          <w:p w14:paraId="20F60A0D" w14:textId="77777777" w:rsidR="00916881" w:rsidRPr="00B25B21" w:rsidRDefault="00916881" w:rsidP="00B25B21">
            <w:pPr>
              <w:pStyle w:val="TableBody"/>
              <w:rPr>
                <w:b/>
                <w:bCs/>
              </w:rPr>
            </w:pPr>
            <w:r w:rsidRPr="00B25B21">
              <w:rPr>
                <w:b/>
                <w:bCs/>
              </w:rPr>
              <w:t>Simulated Balance</w:t>
            </w:r>
          </w:p>
        </w:tc>
        <w:tc>
          <w:tcPr>
            <w:tcW w:w="5500" w:type="dxa"/>
            <w:tcBorders>
              <w:top w:val="single" w:sz="4" w:space="0" w:color="000000"/>
              <w:left w:val="single" w:sz="4" w:space="0" w:color="000000"/>
              <w:bottom w:val="single" w:sz="4" w:space="0" w:color="000000"/>
              <w:right w:val="single" w:sz="4" w:space="0" w:color="000000"/>
            </w:tcBorders>
          </w:tcPr>
          <w:p w14:paraId="19EC60B4" w14:textId="77777777" w:rsidR="00916881" w:rsidRDefault="00916881" w:rsidP="00B25B21">
            <w:pPr>
              <w:pStyle w:val="TableBody"/>
            </w:pPr>
            <w:r>
              <w:t>An average value of the calculated Closing Balance within the selected period of time.</w:t>
            </w:r>
          </w:p>
        </w:tc>
      </w:tr>
      <w:tr w:rsidR="00916881" w14:paraId="6269B6A0" w14:textId="77777777" w:rsidTr="0009567D">
        <w:trPr>
          <w:cantSplit/>
          <w:trHeight w:val="135"/>
        </w:trPr>
        <w:tc>
          <w:tcPr>
            <w:tcW w:w="2570" w:type="dxa"/>
            <w:tcBorders>
              <w:top w:val="single" w:sz="4" w:space="0" w:color="000000"/>
              <w:left w:val="single" w:sz="4" w:space="0" w:color="000000"/>
              <w:bottom w:val="single" w:sz="4" w:space="0" w:color="000000"/>
            </w:tcBorders>
          </w:tcPr>
          <w:p w14:paraId="5AA5262A" w14:textId="77777777" w:rsidR="00916881" w:rsidRPr="00B25B21" w:rsidRDefault="00916881" w:rsidP="00B25B21">
            <w:pPr>
              <w:pStyle w:val="TableBody"/>
              <w:rPr>
                <w:b/>
                <w:bCs/>
              </w:rPr>
            </w:pPr>
            <w:r w:rsidRPr="00B25B21">
              <w:rPr>
                <w:b/>
                <w:bCs/>
              </w:rPr>
              <w:t>Difference</w:t>
            </w:r>
          </w:p>
        </w:tc>
        <w:tc>
          <w:tcPr>
            <w:tcW w:w="5500" w:type="dxa"/>
            <w:tcBorders>
              <w:top w:val="single" w:sz="4" w:space="0" w:color="000000"/>
              <w:left w:val="single" w:sz="4" w:space="0" w:color="000000"/>
              <w:bottom w:val="single" w:sz="4" w:space="0" w:color="000000"/>
              <w:right w:val="single" w:sz="4" w:space="0" w:color="000000"/>
            </w:tcBorders>
          </w:tcPr>
          <w:p w14:paraId="0CB5EEE8" w14:textId="77777777" w:rsidR="00916881" w:rsidRDefault="00916881" w:rsidP="00B25B21">
            <w:pPr>
              <w:pStyle w:val="TableBody"/>
            </w:pPr>
            <w:r>
              <w:t>Difference between the simulated and actual balance:</w:t>
            </w:r>
          </w:p>
          <w:p w14:paraId="3A9ADEFF" w14:textId="77777777" w:rsidR="00916881" w:rsidRDefault="00916881" w:rsidP="00B25B21">
            <w:pPr>
              <w:pStyle w:val="TableBody"/>
            </w:pPr>
            <w:r>
              <w:t>Difference = Actual Balance – Simulated Balance</w:t>
            </w:r>
          </w:p>
        </w:tc>
      </w:tr>
      <w:tr w:rsidR="00916881" w14:paraId="0A8F0D0A" w14:textId="77777777" w:rsidTr="0009567D">
        <w:trPr>
          <w:cantSplit/>
          <w:trHeight w:val="135"/>
        </w:trPr>
        <w:tc>
          <w:tcPr>
            <w:tcW w:w="2570" w:type="dxa"/>
            <w:tcBorders>
              <w:top w:val="single" w:sz="4" w:space="0" w:color="000000"/>
              <w:left w:val="single" w:sz="4" w:space="0" w:color="000000"/>
              <w:bottom w:val="single" w:sz="4" w:space="0" w:color="000000"/>
            </w:tcBorders>
          </w:tcPr>
          <w:p w14:paraId="0C8FF7BD" w14:textId="77777777" w:rsidR="00916881" w:rsidRPr="008016B8" w:rsidRDefault="00916881" w:rsidP="008016B8">
            <w:pPr>
              <w:pStyle w:val="TableBody"/>
              <w:rPr>
                <w:b/>
                <w:bCs/>
                <w:rPrChange w:id="4230" w:author="Robbie Moses" w:date="2023-03-02T03:14:00Z">
                  <w:rPr/>
                </w:rPrChange>
              </w:rPr>
              <w:pPrChange w:id="4231" w:author="Robbie Moses" w:date="2023-03-02T03:14:00Z">
                <w:pPr>
                  <w:pStyle w:val="TableCellText"/>
                  <w:snapToGrid w:val="0"/>
                  <w:spacing w:before="0" w:after="120" w:line="240" w:lineRule="auto"/>
                  <w:ind w:left="187" w:hanging="187"/>
                  <w:outlineLvl w:val="0"/>
                </w:pPr>
              </w:pPrChange>
            </w:pPr>
            <w:r w:rsidRPr="008016B8">
              <w:rPr>
                <w:b/>
                <w:bCs/>
                <w:rPrChange w:id="4232" w:author="Robbie Moses" w:date="2023-03-02T03:14:00Z">
                  <w:rPr/>
                </w:rPrChange>
              </w:rPr>
              <w:t>Saving</w:t>
            </w:r>
          </w:p>
        </w:tc>
        <w:tc>
          <w:tcPr>
            <w:tcW w:w="5500" w:type="dxa"/>
            <w:tcBorders>
              <w:top w:val="single" w:sz="4" w:space="0" w:color="000000"/>
              <w:left w:val="single" w:sz="4" w:space="0" w:color="000000"/>
              <w:bottom w:val="single" w:sz="4" w:space="0" w:color="000000"/>
              <w:right w:val="single" w:sz="4" w:space="0" w:color="000000"/>
            </w:tcBorders>
          </w:tcPr>
          <w:p w14:paraId="0A1FB873" w14:textId="4E112B79" w:rsidR="00916881" w:rsidRDefault="00916881" w:rsidP="00B25B21">
            <w:pPr>
              <w:pStyle w:val="TableBody"/>
            </w:pPr>
            <w:r>
              <w:t xml:space="preserve">Monthly savings </w:t>
            </w:r>
            <w:r w:rsidR="00F84347">
              <w:t xml:space="preserve">are </w:t>
            </w:r>
            <w:r>
              <w:t xml:space="preserve">produced when </w:t>
            </w:r>
            <w:r w:rsidR="00F84347">
              <w:t xml:space="preserve">the </w:t>
            </w:r>
            <w:r>
              <w:t xml:space="preserve">simulated balance is lower than </w:t>
            </w:r>
            <w:r w:rsidR="00F84347">
              <w:t xml:space="preserve">the </w:t>
            </w:r>
            <w:r>
              <w:t xml:space="preserve">actual balance. Savings are calculated based on </w:t>
            </w:r>
            <w:r w:rsidR="00F84347">
              <w:t xml:space="preserve">the </w:t>
            </w:r>
            <w:r>
              <w:t>overnight earning rate:</w:t>
            </w:r>
          </w:p>
          <w:p w14:paraId="7DF3BC63" w14:textId="77777777" w:rsidR="00916881" w:rsidRDefault="00916881" w:rsidP="00B25B21">
            <w:pPr>
              <w:pStyle w:val="TableBody"/>
            </w:pPr>
            <w:r>
              <w:t>Savings = Difference * Overnight Earning Rate / 12</w:t>
            </w:r>
          </w:p>
        </w:tc>
      </w:tr>
      <w:tr w:rsidR="00916881" w14:paraId="57518F26" w14:textId="77777777" w:rsidTr="0009567D">
        <w:trPr>
          <w:cantSplit/>
          <w:trHeight w:val="135"/>
        </w:trPr>
        <w:tc>
          <w:tcPr>
            <w:tcW w:w="2570" w:type="dxa"/>
            <w:tcBorders>
              <w:top w:val="single" w:sz="4" w:space="0" w:color="000000"/>
              <w:left w:val="single" w:sz="4" w:space="0" w:color="000000"/>
              <w:bottom w:val="single" w:sz="4" w:space="0" w:color="000000"/>
            </w:tcBorders>
          </w:tcPr>
          <w:p w14:paraId="2CF401D7" w14:textId="77777777" w:rsidR="00916881" w:rsidRPr="008016B8" w:rsidRDefault="00916881" w:rsidP="008016B8">
            <w:pPr>
              <w:pStyle w:val="TableBody"/>
              <w:rPr>
                <w:b/>
                <w:bCs/>
                <w:rPrChange w:id="4233" w:author="Robbie Moses" w:date="2023-03-02T03:14:00Z">
                  <w:rPr/>
                </w:rPrChange>
              </w:rPr>
              <w:pPrChange w:id="4234" w:author="Robbie Moses" w:date="2023-03-02T03:14:00Z">
                <w:pPr>
                  <w:pStyle w:val="TableCellText"/>
                  <w:snapToGrid w:val="0"/>
                  <w:spacing w:before="0" w:after="120" w:line="240" w:lineRule="auto"/>
                  <w:ind w:left="187" w:hanging="187"/>
                  <w:outlineLvl w:val="0"/>
                </w:pPr>
              </w:pPrChange>
            </w:pPr>
            <w:r w:rsidRPr="008016B8">
              <w:rPr>
                <w:b/>
                <w:bCs/>
                <w:rPrChange w:id="4235" w:author="Robbie Moses" w:date="2023-03-02T03:14:00Z">
                  <w:rPr/>
                </w:rPrChange>
              </w:rPr>
              <w:t>Overnight Earning Rate</w:t>
            </w:r>
          </w:p>
        </w:tc>
        <w:tc>
          <w:tcPr>
            <w:tcW w:w="5500" w:type="dxa"/>
            <w:tcBorders>
              <w:top w:val="single" w:sz="4" w:space="0" w:color="000000"/>
              <w:left w:val="single" w:sz="4" w:space="0" w:color="000000"/>
              <w:bottom w:val="single" w:sz="4" w:space="0" w:color="000000"/>
              <w:right w:val="single" w:sz="4" w:space="0" w:color="000000"/>
            </w:tcBorders>
          </w:tcPr>
          <w:p w14:paraId="27F75A57" w14:textId="77777777" w:rsidR="00916881" w:rsidRDefault="00916881" w:rsidP="00B25B21">
            <w:pPr>
              <w:pStyle w:val="TableBody"/>
            </w:pPr>
            <w:r>
              <w:t>The rate of return available funds will earn or the opportunity cost of maintaining excess cash in the branch. This is an annualized rate.</w:t>
            </w:r>
          </w:p>
        </w:tc>
      </w:tr>
      <w:tr w:rsidR="00916881" w14:paraId="278C63A5" w14:textId="77777777" w:rsidTr="0009567D">
        <w:trPr>
          <w:cantSplit/>
          <w:trHeight w:val="135"/>
        </w:trPr>
        <w:tc>
          <w:tcPr>
            <w:tcW w:w="2570" w:type="dxa"/>
            <w:tcBorders>
              <w:top w:val="single" w:sz="4" w:space="0" w:color="000000"/>
              <w:left w:val="single" w:sz="4" w:space="0" w:color="000000"/>
              <w:bottom w:val="single" w:sz="4" w:space="0" w:color="000000"/>
            </w:tcBorders>
          </w:tcPr>
          <w:p w14:paraId="6EED92F2" w14:textId="77777777" w:rsidR="00916881" w:rsidRPr="008016B8" w:rsidRDefault="00916881" w:rsidP="008016B8">
            <w:pPr>
              <w:pStyle w:val="TableBody"/>
              <w:rPr>
                <w:b/>
                <w:bCs/>
                <w:rPrChange w:id="4236" w:author="Robbie Moses" w:date="2023-03-02T03:14:00Z">
                  <w:rPr/>
                </w:rPrChange>
              </w:rPr>
              <w:pPrChange w:id="4237" w:author="Robbie Moses" w:date="2023-03-02T03:14:00Z">
                <w:pPr>
                  <w:pStyle w:val="TableCellText"/>
                  <w:snapToGrid w:val="0"/>
                  <w:spacing w:before="0" w:after="120" w:line="240" w:lineRule="auto"/>
                  <w:ind w:left="187" w:hanging="187"/>
                  <w:outlineLvl w:val="0"/>
                </w:pPr>
              </w:pPrChange>
            </w:pPr>
            <w:r w:rsidRPr="008016B8">
              <w:rPr>
                <w:b/>
                <w:bCs/>
                <w:rPrChange w:id="4238" w:author="Robbie Moses" w:date="2023-03-02T03:14:00Z">
                  <w:rPr/>
                </w:rPrChange>
              </w:rPr>
              <w:t>Holding</w:t>
            </w:r>
          </w:p>
        </w:tc>
        <w:tc>
          <w:tcPr>
            <w:tcW w:w="5500" w:type="dxa"/>
            <w:tcBorders>
              <w:top w:val="single" w:sz="4" w:space="0" w:color="000000"/>
              <w:left w:val="single" w:sz="4" w:space="0" w:color="000000"/>
              <w:bottom w:val="single" w:sz="4" w:space="0" w:color="000000"/>
              <w:right w:val="single" w:sz="4" w:space="0" w:color="000000"/>
            </w:tcBorders>
          </w:tcPr>
          <w:p w14:paraId="2B2B4E91" w14:textId="77777777" w:rsidR="00916881" w:rsidRDefault="00916881" w:rsidP="00B25B21">
            <w:pPr>
              <w:pStyle w:val="TableBody"/>
            </w:pPr>
            <w:r>
              <w:t>Correlation between the actual and simulated balance.</w:t>
            </w:r>
          </w:p>
          <w:p w14:paraId="3771E5DF" w14:textId="77777777" w:rsidR="00916881" w:rsidRDefault="00916881" w:rsidP="00B25B21">
            <w:pPr>
              <w:pStyle w:val="TableBody"/>
            </w:pPr>
            <w:r>
              <w:t>Holding =  Actual Balance / Simulated Balance</w:t>
            </w:r>
          </w:p>
        </w:tc>
      </w:tr>
      <w:tr w:rsidR="00916881" w14:paraId="113BB797"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77D4B" w14:textId="77777777" w:rsidR="00916881" w:rsidRPr="008016B8" w:rsidRDefault="00916881" w:rsidP="008016B8">
            <w:pPr>
              <w:pStyle w:val="TableBody"/>
              <w:rPr>
                <w:b/>
                <w:bCs/>
                <w:rPrChange w:id="4239" w:author="Robbie Moses" w:date="2023-03-02T03:14:00Z">
                  <w:rPr/>
                </w:rPrChange>
              </w:rPr>
              <w:pPrChange w:id="4240" w:author="Robbie Moses" w:date="2023-03-02T03:14:00Z">
                <w:pPr>
                  <w:pStyle w:val="TableCellText"/>
                  <w:snapToGrid w:val="0"/>
                  <w:spacing w:before="0" w:after="120" w:line="240" w:lineRule="auto"/>
                  <w:ind w:left="187" w:hanging="187"/>
                  <w:outlineLvl w:val="0"/>
                </w:pPr>
              </w:pPrChange>
            </w:pPr>
            <w:r w:rsidRPr="008016B8">
              <w:rPr>
                <w:b/>
                <w:bCs/>
                <w:rPrChange w:id="4241" w:author="Robbie Moses" w:date="2023-03-02T03:14:00Z">
                  <w:rPr/>
                </w:rPrChange>
              </w:rPr>
              <w:t>Cashpoint State</w:t>
            </w:r>
          </w:p>
        </w:tc>
        <w:tc>
          <w:tcPr>
            <w:tcW w:w="5500" w:type="dxa"/>
            <w:tcBorders>
              <w:top w:val="single" w:sz="4" w:space="0" w:color="000000"/>
              <w:left w:val="single" w:sz="4" w:space="0" w:color="000000"/>
              <w:bottom w:val="single" w:sz="4" w:space="0" w:color="000000"/>
              <w:right w:val="single" w:sz="4" w:space="0" w:color="000000"/>
            </w:tcBorders>
          </w:tcPr>
          <w:p w14:paraId="18EE839C" w14:textId="77777777" w:rsidR="00916881" w:rsidRDefault="00916881" w:rsidP="00B25B21">
            <w:pPr>
              <w:pStyle w:val="TableBody"/>
            </w:pPr>
            <w:r>
              <w:t>Indicates the state (location) of the Cashpoint.</w:t>
            </w:r>
          </w:p>
        </w:tc>
      </w:tr>
      <w:tr w:rsidR="00916881" w14:paraId="45DB4500" w14:textId="77777777" w:rsidTr="0009567D">
        <w:trPr>
          <w:cantSplit/>
          <w:trHeight w:val="135"/>
        </w:trPr>
        <w:tc>
          <w:tcPr>
            <w:tcW w:w="2570" w:type="dxa"/>
            <w:tcBorders>
              <w:top w:val="single" w:sz="4" w:space="0" w:color="000000"/>
              <w:left w:val="single" w:sz="4" w:space="0" w:color="000000"/>
              <w:bottom w:val="single" w:sz="4" w:space="0" w:color="000000"/>
            </w:tcBorders>
          </w:tcPr>
          <w:p w14:paraId="3AFECD02" w14:textId="77777777" w:rsidR="00916881" w:rsidRPr="008016B8" w:rsidRDefault="00916881" w:rsidP="008016B8">
            <w:pPr>
              <w:pStyle w:val="TableBody"/>
              <w:rPr>
                <w:b/>
                <w:bCs/>
                <w:rPrChange w:id="4242" w:author="Robbie Moses" w:date="2023-03-02T03:14:00Z">
                  <w:rPr/>
                </w:rPrChange>
              </w:rPr>
              <w:pPrChange w:id="4243" w:author="Robbie Moses" w:date="2023-03-02T03:14:00Z">
                <w:pPr>
                  <w:pStyle w:val="TableCellText"/>
                  <w:snapToGrid w:val="0"/>
                  <w:spacing w:before="0" w:after="120" w:line="240" w:lineRule="auto"/>
                  <w:ind w:left="187" w:hanging="187"/>
                  <w:outlineLvl w:val="0"/>
                </w:pPr>
              </w:pPrChange>
            </w:pPr>
            <w:r w:rsidRPr="008016B8">
              <w:rPr>
                <w:b/>
                <w:bCs/>
                <w:rPrChange w:id="4244" w:author="Robbie Moses" w:date="2023-03-02T03:14:00Z">
                  <w:rPr/>
                </w:rPrChange>
              </w:rPr>
              <w:t>Region ID</w:t>
            </w:r>
          </w:p>
        </w:tc>
        <w:tc>
          <w:tcPr>
            <w:tcW w:w="5500" w:type="dxa"/>
            <w:tcBorders>
              <w:top w:val="single" w:sz="4" w:space="0" w:color="000000"/>
              <w:left w:val="single" w:sz="4" w:space="0" w:color="000000"/>
              <w:bottom w:val="single" w:sz="4" w:space="0" w:color="000000"/>
              <w:right w:val="single" w:sz="4" w:space="0" w:color="000000"/>
            </w:tcBorders>
          </w:tcPr>
          <w:p w14:paraId="5C0BA58F" w14:textId="03BDAE95" w:rsidR="00916881" w:rsidRDefault="00F84347" w:rsidP="00B25B21">
            <w:pPr>
              <w:pStyle w:val="TableBody"/>
            </w:pPr>
            <w:r>
              <w:t xml:space="preserve">The </w:t>
            </w:r>
            <w:r w:rsidR="00916881">
              <w:t>ID of the region this Cashpoint belongs to.</w:t>
            </w:r>
          </w:p>
        </w:tc>
      </w:tr>
      <w:tr w:rsidR="00916881" w14:paraId="57E83898" w14:textId="77777777" w:rsidTr="0009567D">
        <w:trPr>
          <w:cantSplit/>
          <w:trHeight w:val="135"/>
        </w:trPr>
        <w:tc>
          <w:tcPr>
            <w:tcW w:w="2570" w:type="dxa"/>
            <w:tcBorders>
              <w:top w:val="single" w:sz="4" w:space="0" w:color="000000"/>
              <w:left w:val="single" w:sz="4" w:space="0" w:color="000000"/>
              <w:bottom w:val="single" w:sz="4" w:space="0" w:color="000000"/>
            </w:tcBorders>
          </w:tcPr>
          <w:p w14:paraId="07F2F9FA" w14:textId="77777777" w:rsidR="00916881" w:rsidRPr="008016B8" w:rsidRDefault="00916881" w:rsidP="008016B8">
            <w:pPr>
              <w:pStyle w:val="TableBody"/>
              <w:rPr>
                <w:b/>
                <w:bCs/>
                <w:rPrChange w:id="4245" w:author="Robbie Moses" w:date="2023-03-02T03:14:00Z">
                  <w:rPr/>
                </w:rPrChange>
              </w:rPr>
              <w:pPrChange w:id="4246" w:author="Robbie Moses" w:date="2023-03-02T03:14:00Z">
                <w:pPr>
                  <w:pStyle w:val="TableCellText"/>
                  <w:snapToGrid w:val="0"/>
                  <w:spacing w:before="0" w:after="120" w:line="240" w:lineRule="auto"/>
                  <w:ind w:left="187" w:hanging="187"/>
                  <w:outlineLvl w:val="0"/>
                </w:pPr>
              </w:pPrChange>
            </w:pPr>
            <w:r w:rsidRPr="008016B8">
              <w:rPr>
                <w:b/>
                <w:bCs/>
                <w:rPrChange w:id="4247" w:author="Robbie Moses" w:date="2023-03-02T03:14:00Z">
                  <w:rPr/>
                </w:rPrChange>
              </w:rPr>
              <w:t>Center ID</w:t>
            </w:r>
          </w:p>
        </w:tc>
        <w:tc>
          <w:tcPr>
            <w:tcW w:w="5500" w:type="dxa"/>
            <w:tcBorders>
              <w:top w:val="single" w:sz="4" w:space="0" w:color="000000"/>
              <w:left w:val="single" w:sz="4" w:space="0" w:color="000000"/>
              <w:bottom w:val="single" w:sz="4" w:space="0" w:color="000000"/>
              <w:right w:val="single" w:sz="4" w:space="0" w:color="000000"/>
            </w:tcBorders>
          </w:tcPr>
          <w:p w14:paraId="0F6CB1A8" w14:textId="1EDF33A4" w:rsidR="00916881" w:rsidRDefault="00F84347" w:rsidP="00B25B21">
            <w:pPr>
              <w:pStyle w:val="TableBody"/>
            </w:pPr>
            <w:r>
              <w:t xml:space="preserve">The </w:t>
            </w:r>
            <w:r w:rsidR="00916881">
              <w:t>ID of the center this Cashpoint belongs to.</w:t>
            </w:r>
          </w:p>
        </w:tc>
      </w:tr>
    </w:tbl>
    <w:p w14:paraId="02D012C3" w14:textId="77777777" w:rsidR="00916881" w:rsidRDefault="00916881" w:rsidP="00EA5021">
      <w:pPr>
        <w:pStyle w:val="BodyText"/>
      </w:pPr>
    </w:p>
    <w:p w14:paraId="036C79C4" w14:textId="1A913604" w:rsidR="00916881" w:rsidRDefault="00916881" w:rsidP="00F63174">
      <w:pPr>
        <w:pStyle w:val="Caption"/>
        <w:spacing w:before="0" w:after="120"/>
        <w:ind w:left="187" w:hanging="187"/>
        <w:outlineLvl w:val="0"/>
      </w:pPr>
      <w:bookmarkStart w:id="4248" w:name="_Toc128631166"/>
      <w:r>
        <w:t xml:space="preserve">Table </w:t>
      </w:r>
      <w:r w:rsidR="00027408">
        <w:fldChar w:fldCharType="begin"/>
      </w:r>
      <w:r>
        <w:instrText xml:space="preserve"> SEQ "Table" \*Arabic </w:instrText>
      </w:r>
      <w:r w:rsidR="00027408">
        <w:fldChar w:fldCharType="separate"/>
      </w:r>
      <w:r w:rsidR="00D57607">
        <w:rPr>
          <w:noProof/>
        </w:rPr>
        <w:t>212</w:t>
      </w:r>
      <w:r w:rsidR="00027408">
        <w:rPr>
          <w:noProof/>
        </w:rPr>
        <w:fldChar w:fldCharType="end"/>
      </w:r>
      <w:r>
        <w:t>: Horizon Comparison Detail Description</w:t>
      </w:r>
      <w:bookmarkEnd w:id="4248"/>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FA658F3"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73880D26"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456D5D70" w14:textId="77777777" w:rsidR="00916881" w:rsidRDefault="00916881" w:rsidP="00B25B21">
            <w:pPr>
              <w:pStyle w:val="TableHeading"/>
            </w:pPr>
            <w:r>
              <w:t>Description</w:t>
            </w:r>
          </w:p>
        </w:tc>
      </w:tr>
      <w:tr w:rsidR="00916881" w14:paraId="6AC61B06" w14:textId="77777777" w:rsidTr="0009567D">
        <w:trPr>
          <w:cantSplit/>
        </w:trPr>
        <w:tc>
          <w:tcPr>
            <w:tcW w:w="2592" w:type="dxa"/>
            <w:tcBorders>
              <w:top w:val="single" w:sz="4" w:space="0" w:color="000000"/>
              <w:left w:val="single" w:sz="4" w:space="0" w:color="000000"/>
              <w:bottom w:val="single" w:sz="4" w:space="0" w:color="000000"/>
            </w:tcBorders>
          </w:tcPr>
          <w:p w14:paraId="7BAF0BC9"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5640FFD" w14:textId="77777777" w:rsidR="00916881" w:rsidRDefault="00916881" w:rsidP="00B25B21">
            <w:pPr>
              <w:pStyle w:val="TableBody"/>
            </w:pPr>
            <w:r>
              <w:t>Unique alphanumeric identification of the Cashpoint.</w:t>
            </w:r>
          </w:p>
        </w:tc>
      </w:tr>
      <w:tr w:rsidR="00916881" w14:paraId="22C66254" w14:textId="77777777" w:rsidTr="0009567D">
        <w:trPr>
          <w:cantSplit/>
        </w:trPr>
        <w:tc>
          <w:tcPr>
            <w:tcW w:w="2592" w:type="dxa"/>
            <w:tcBorders>
              <w:top w:val="single" w:sz="4" w:space="0" w:color="000000"/>
              <w:left w:val="single" w:sz="4" w:space="0" w:color="000000"/>
              <w:bottom w:val="single" w:sz="4" w:space="0" w:color="000000"/>
            </w:tcBorders>
          </w:tcPr>
          <w:p w14:paraId="4D07A546"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395C3E14" w14:textId="77777777" w:rsidR="00916881" w:rsidRDefault="00916881" w:rsidP="00B25B21">
            <w:pPr>
              <w:pStyle w:val="TableBody"/>
            </w:pPr>
            <w:r>
              <w:t xml:space="preserve">Currency for which the balance details are reported.  </w:t>
            </w:r>
          </w:p>
        </w:tc>
      </w:tr>
      <w:tr w:rsidR="00916881" w14:paraId="336CA7D9" w14:textId="77777777" w:rsidTr="0009567D">
        <w:trPr>
          <w:cantSplit/>
        </w:trPr>
        <w:tc>
          <w:tcPr>
            <w:tcW w:w="2592" w:type="dxa"/>
            <w:tcBorders>
              <w:top w:val="single" w:sz="4" w:space="0" w:color="000000"/>
              <w:left w:val="single" w:sz="4" w:space="0" w:color="000000"/>
              <w:bottom w:val="single" w:sz="4" w:space="0" w:color="000000"/>
            </w:tcBorders>
          </w:tcPr>
          <w:p w14:paraId="2FB6FAEC"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19C4F160" w14:textId="77777777" w:rsidR="00916881" w:rsidRDefault="00916881" w:rsidP="00B25B21">
            <w:pPr>
              <w:pStyle w:val="TableBody"/>
            </w:pPr>
            <w:r>
              <w:t xml:space="preserve">The date for which the balance details are displayed. </w:t>
            </w:r>
          </w:p>
        </w:tc>
      </w:tr>
      <w:tr w:rsidR="00916881" w14:paraId="57FB8886" w14:textId="77777777" w:rsidTr="0009567D">
        <w:trPr>
          <w:cantSplit/>
        </w:trPr>
        <w:tc>
          <w:tcPr>
            <w:tcW w:w="2592" w:type="dxa"/>
            <w:tcBorders>
              <w:top w:val="single" w:sz="4" w:space="0" w:color="000000"/>
              <w:left w:val="single" w:sz="4" w:space="0" w:color="000000"/>
              <w:bottom w:val="single" w:sz="4" w:space="0" w:color="000000"/>
            </w:tcBorders>
          </w:tcPr>
          <w:p w14:paraId="6A6FFD9B" w14:textId="77777777" w:rsidR="00916881" w:rsidRPr="00B25B21" w:rsidRDefault="00916881" w:rsidP="00B25B21">
            <w:pPr>
              <w:pStyle w:val="TableBody"/>
              <w:rPr>
                <w:b/>
                <w:bCs/>
              </w:rPr>
            </w:pPr>
            <w:r w:rsidRPr="00B25B21">
              <w:rPr>
                <w:b/>
                <w:bCs/>
              </w:rPr>
              <w:lastRenderedPageBreak/>
              <w:t>Opening Balance</w:t>
            </w:r>
          </w:p>
        </w:tc>
        <w:tc>
          <w:tcPr>
            <w:tcW w:w="5483" w:type="dxa"/>
            <w:tcBorders>
              <w:top w:val="single" w:sz="4" w:space="0" w:color="000000"/>
              <w:left w:val="single" w:sz="4" w:space="0" w:color="000000"/>
              <w:bottom w:val="single" w:sz="4" w:space="0" w:color="000000"/>
              <w:right w:val="single" w:sz="4" w:space="0" w:color="000000"/>
            </w:tcBorders>
          </w:tcPr>
          <w:p w14:paraId="656111FA" w14:textId="77777777" w:rsidR="00916881" w:rsidRDefault="00916881" w:rsidP="00B25B21">
            <w:pPr>
              <w:pStyle w:val="TableBody"/>
            </w:pPr>
            <w:r>
              <w:t xml:space="preserve">Displays an opening balance from history on delivery days and calculated closing balance from previous days when there are neither deliveries nor returns. </w:t>
            </w:r>
          </w:p>
        </w:tc>
      </w:tr>
      <w:tr w:rsidR="00916881" w14:paraId="64C7254D" w14:textId="77777777" w:rsidTr="0009567D">
        <w:trPr>
          <w:cantSplit/>
        </w:trPr>
        <w:tc>
          <w:tcPr>
            <w:tcW w:w="2592" w:type="dxa"/>
            <w:tcBorders>
              <w:top w:val="single" w:sz="4" w:space="0" w:color="000000"/>
              <w:left w:val="single" w:sz="4" w:space="0" w:color="000000"/>
              <w:bottom w:val="single" w:sz="4" w:space="0" w:color="000000"/>
            </w:tcBorders>
          </w:tcPr>
          <w:p w14:paraId="67B15B50" w14:textId="77777777" w:rsidR="00916881" w:rsidRPr="00B25B21" w:rsidRDefault="00916881" w:rsidP="00B25B21">
            <w:pPr>
              <w:pStyle w:val="TableBody"/>
              <w:rPr>
                <w:b/>
                <w:bCs/>
              </w:rPr>
            </w:pPr>
            <w:r w:rsidRPr="00B25B21">
              <w:rPr>
                <w:b/>
                <w:bCs/>
              </w:rPr>
              <w:t>ATM Residuals</w:t>
            </w:r>
          </w:p>
        </w:tc>
        <w:tc>
          <w:tcPr>
            <w:tcW w:w="5483" w:type="dxa"/>
            <w:tcBorders>
              <w:top w:val="single" w:sz="4" w:space="0" w:color="000000"/>
              <w:left w:val="single" w:sz="4" w:space="0" w:color="000000"/>
              <w:bottom w:val="single" w:sz="4" w:space="0" w:color="000000"/>
              <w:right w:val="single" w:sz="4" w:space="0" w:color="000000"/>
            </w:tcBorders>
          </w:tcPr>
          <w:p w14:paraId="1A08F5B7" w14:textId="77777777" w:rsidR="00916881" w:rsidRDefault="00916881" w:rsidP="00B25B21">
            <w:pPr>
              <w:pStyle w:val="TableBody"/>
            </w:pPr>
            <w:r>
              <w:t>Total returns from ATMs linked to the branch (On-site ATMs).</w:t>
            </w:r>
          </w:p>
        </w:tc>
      </w:tr>
      <w:tr w:rsidR="00916881" w14:paraId="45097425" w14:textId="77777777" w:rsidTr="0009567D">
        <w:trPr>
          <w:cantSplit/>
        </w:trPr>
        <w:tc>
          <w:tcPr>
            <w:tcW w:w="2592" w:type="dxa"/>
            <w:tcBorders>
              <w:top w:val="single" w:sz="4" w:space="0" w:color="000000"/>
              <w:left w:val="single" w:sz="4" w:space="0" w:color="000000"/>
              <w:bottom w:val="single" w:sz="4" w:space="0" w:color="000000"/>
            </w:tcBorders>
          </w:tcPr>
          <w:p w14:paraId="46EEE12D" w14:textId="77777777" w:rsidR="00916881" w:rsidRPr="00B25B21" w:rsidRDefault="00916881" w:rsidP="00B25B21">
            <w:pPr>
              <w:pStyle w:val="TableBody"/>
              <w:rPr>
                <w:b/>
                <w:bCs/>
              </w:rPr>
            </w:pPr>
            <w:r w:rsidRPr="00B25B21">
              <w:rPr>
                <w:b/>
                <w:bCs/>
              </w:rPr>
              <w:t>Actual Delivery</w:t>
            </w:r>
          </w:p>
        </w:tc>
        <w:tc>
          <w:tcPr>
            <w:tcW w:w="5483" w:type="dxa"/>
            <w:tcBorders>
              <w:top w:val="single" w:sz="4" w:space="0" w:color="000000"/>
              <w:left w:val="single" w:sz="4" w:space="0" w:color="000000"/>
              <w:bottom w:val="single" w:sz="4" w:space="0" w:color="000000"/>
              <w:right w:val="single" w:sz="4" w:space="0" w:color="000000"/>
            </w:tcBorders>
          </w:tcPr>
          <w:p w14:paraId="55414BE5" w14:textId="16A7571E" w:rsidR="00916881" w:rsidRDefault="00916881" w:rsidP="00B25B21">
            <w:pPr>
              <w:pStyle w:val="TableBody"/>
            </w:pPr>
            <w:r>
              <w:t xml:space="preserve">Actual Delivery order from </w:t>
            </w:r>
            <w:r w:rsidR="00F84347">
              <w:t xml:space="preserve">the </w:t>
            </w:r>
            <w:r>
              <w:t>orders table.</w:t>
            </w:r>
          </w:p>
        </w:tc>
      </w:tr>
      <w:tr w:rsidR="00916881" w14:paraId="0C08D922" w14:textId="77777777" w:rsidTr="0009567D">
        <w:trPr>
          <w:cantSplit/>
        </w:trPr>
        <w:tc>
          <w:tcPr>
            <w:tcW w:w="2592" w:type="dxa"/>
            <w:tcBorders>
              <w:top w:val="single" w:sz="4" w:space="0" w:color="000000"/>
              <w:left w:val="single" w:sz="4" w:space="0" w:color="000000"/>
              <w:bottom w:val="single" w:sz="4" w:space="0" w:color="000000"/>
            </w:tcBorders>
          </w:tcPr>
          <w:p w14:paraId="16B9951F" w14:textId="77777777" w:rsidR="00916881" w:rsidRPr="00B25B21" w:rsidRDefault="00916881" w:rsidP="00B25B21">
            <w:pPr>
              <w:pStyle w:val="TableBody"/>
              <w:rPr>
                <w:b/>
                <w:bCs/>
              </w:rPr>
            </w:pPr>
            <w:r w:rsidRPr="00B25B21">
              <w:rPr>
                <w:b/>
                <w:bCs/>
              </w:rPr>
              <w:t>Adjusted Actual Returns</w:t>
            </w:r>
          </w:p>
        </w:tc>
        <w:tc>
          <w:tcPr>
            <w:tcW w:w="5483" w:type="dxa"/>
            <w:tcBorders>
              <w:top w:val="single" w:sz="4" w:space="0" w:color="000000"/>
              <w:left w:val="single" w:sz="4" w:space="0" w:color="000000"/>
              <w:bottom w:val="single" w:sz="4" w:space="0" w:color="000000"/>
              <w:right w:val="single" w:sz="4" w:space="0" w:color="000000"/>
            </w:tcBorders>
          </w:tcPr>
          <w:p w14:paraId="4E88634A" w14:textId="77777777" w:rsidR="00B57D33" w:rsidRDefault="00916881" w:rsidP="00B25B21">
            <w:pPr>
              <w:pStyle w:val="TableBody"/>
              <w:rPr>
                <w:ins w:id="4249" w:author="Moses, Robbie" w:date="2023-02-22T03:57:00Z"/>
              </w:rPr>
            </w:pPr>
            <w:r>
              <w:t xml:space="preserve">Normal Actual Return from history. </w:t>
            </w:r>
          </w:p>
          <w:p w14:paraId="689A8C64" w14:textId="45364881" w:rsidR="00916881" w:rsidRDefault="00916881">
            <w:pPr>
              <w:pStyle w:val="TableNote"/>
              <w:pPrChange w:id="4250" w:author="Moses, Robbie" w:date="2023-02-22T03:58:00Z">
                <w:pPr>
                  <w:pStyle w:val="TableBody"/>
                </w:pPr>
              </w:pPrChange>
            </w:pPr>
            <w:r w:rsidRPr="00B57D33">
              <w:rPr>
                <w:b/>
                <w:bCs/>
                <w:rPrChange w:id="4251" w:author="Moses, Robbie" w:date="2023-02-22T03:58:00Z">
                  <w:rPr/>
                </w:rPrChange>
              </w:rPr>
              <w:t>Note</w:t>
            </w:r>
            <w:r>
              <w:t xml:space="preserve"> that the actual returns may be shifted in such cases when there are no returns on the required return days but there are returns on the following business day. In this case, the returns will be shifted to the previous business day to reflect the real situation. </w:t>
            </w:r>
          </w:p>
        </w:tc>
      </w:tr>
      <w:tr w:rsidR="00916881" w14:paraId="6DFE37E0" w14:textId="77777777" w:rsidTr="0009567D">
        <w:trPr>
          <w:cantSplit/>
        </w:trPr>
        <w:tc>
          <w:tcPr>
            <w:tcW w:w="2592" w:type="dxa"/>
            <w:tcBorders>
              <w:top w:val="single" w:sz="4" w:space="0" w:color="000000"/>
              <w:left w:val="single" w:sz="4" w:space="0" w:color="000000"/>
              <w:bottom w:val="single" w:sz="4" w:space="0" w:color="000000"/>
            </w:tcBorders>
          </w:tcPr>
          <w:p w14:paraId="4A7EAA0B" w14:textId="77777777" w:rsidR="00916881" w:rsidRPr="00B25B21" w:rsidRDefault="00916881" w:rsidP="00B25B21">
            <w:pPr>
              <w:pStyle w:val="TableBody"/>
              <w:rPr>
                <w:b/>
                <w:bCs/>
              </w:rPr>
            </w:pPr>
            <w:r w:rsidRPr="00B25B21">
              <w:rPr>
                <w:b/>
                <w:bCs/>
              </w:rPr>
              <w:t>Simulated Returns</w:t>
            </w:r>
          </w:p>
        </w:tc>
        <w:tc>
          <w:tcPr>
            <w:tcW w:w="5483" w:type="dxa"/>
            <w:tcBorders>
              <w:top w:val="single" w:sz="4" w:space="0" w:color="000000"/>
              <w:left w:val="single" w:sz="4" w:space="0" w:color="000000"/>
              <w:bottom w:val="single" w:sz="4" w:space="0" w:color="000000"/>
              <w:right w:val="single" w:sz="4" w:space="0" w:color="000000"/>
            </w:tcBorders>
          </w:tcPr>
          <w:p w14:paraId="784E46C7" w14:textId="2CC5DCA9" w:rsidR="00916881" w:rsidRDefault="00916881" w:rsidP="00B25B21">
            <w:pPr>
              <w:pStyle w:val="TableBody"/>
            </w:pPr>
            <w:r>
              <w:t xml:space="preserve">OptiCash recommended returns from </w:t>
            </w:r>
            <w:r w:rsidR="00F84347">
              <w:t xml:space="preserve">the </w:t>
            </w:r>
            <w:r>
              <w:t>recommendations table.</w:t>
            </w:r>
          </w:p>
        </w:tc>
      </w:tr>
      <w:tr w:rsidR="00916881" w14:paraId="3FEF8EA2" w14:textId="77777777" w:rsidTr="0009567D">
        <w:trPr>
          <w:cantSplit/>
        </w:trPr>
        <w:tc>
          <w:tcPr>
            <w:tcW w:w="2592" w:type="dxa"/>
            <w:tcBorders>
              <w:top w:val="single" w:sz="4" w:space="0" w:color="000000"/>
              <w:left w:val="single" w:sz="4" w:space="0" w:color="000000"/>
              <w:bottom w:val="single" w:sz="4" w:space="0" w:color="000000"/>
            </w:tcBorders>
          </w:tcPr>
          <w:p w14:paraId="4CB288AE" w14:textId="77777777" w:rsidR="00916881" w:rsidRPr="00B25B21" w:rsidRDefault="00916881" w:rsidP="00B25B21">
            <w:pPr>
              <w:pStyle w:val="TableBody"/>
              <w:rPr>
                <w:b/>
                <w:bCs/>
              </w:rPr>
            </w:pPr>
            <w:r w:rsidRPr="00B25B21">
              <w:rPr>
                <w:b/>
                <w:bCs/>
              </w:rPr>
              <w:t>Total Demand</w:t>
            </w:r>
          </w:p>
        </w:tc>
        <w:tc>
          <w:tcPr>
            <w:tcW w:w="5483" w:type="dxa"/>
            <w:tcBorders>
              <w:top w:val="single" w:sz="4" w:space="0" w:color="000000"/>
              <w:left w:val="single" w:sz="4" w:space="0" w:color="000000"/>
              <w:bottom w:val="single" w:sz="4" w:space="0" w:color="000000"/>
              <w:right w:val="single" w:sz="4" w:space="0" w:color="000000"/>
            </w:tcBorders>
          </w:tcPr>
          <w:p w14:paraId="7832623C" w14:textId="77777777" w:rsidR="00916881" w:rsidRDefault="00916881" w:rsidP="00B25B21">
            <w:pPr>
              <w:pStyle w:val="TableBody"/>
            </w:pPr>
            <w:r>
              <w:t>Total net demand from branch history.</w:t>
            </w:r>
          </w:p>
        </w:tc>
      </w:tr>
      <w:tr w:rsidR="00916881" w14:paraId="0326DE0F" w14:textId="77777777" w:rsidTr="0009567D">
        <w:trPr>
          <w:cantSplit/>
        </w:trPr>
        <w:tc>
          <w:tcPr>
            <w:tcW w:w="2592" w:type="dxa"/>
            <w:tcBorders>
              <w:top w:val="single" w:sz="4" w:space="0" w:color="000000"/>
              <w:left w:val="single" w:sz="4" w:space="0" w:color="000000"/>
              <w:bottom w:val="single" w:sz="4" w:space="0" w:color="000000"/>
            </w:tcBorders>
          </w:tcPr>
          <w:p w14:paraId="643FB9FC" w14:textId="77777777" w:rsidR="00916881" w:rsidRPr="00B25B21" w:rsidRDefault="00916881" w:rsidP="00B25B21">
            <w:pPr>
              <w:pStyle w:val="TableBody"/>
              <w:rPr>
                <w:b/>
                <w:bCs/>
              </w:rPr>
            </w:pPr>
            <w:r w:rsidRPr="00B25B21">
              <w:rPr>
                <w:b/>
                <w:bCs/>
              </w:rPr>
              <w:t>Closing Balance</w:t>
            </w:r>
          </w:p>
        </w:tc>
        <w:tc>
          <w:tcPr>
            <w:tcW w:w="5483" w:type="dxa"/>
            <w:tcBorders>
              <w:top w:val="single" w:sz="4" w:space="0" w:color="000000"/>
              <w:left w:val="single" w:sz="4" w:space="0" w:color="000000"/>
              <w:bottom w:val="single" w:sz="4" w:space="0" w:color="000000"/>
              <w:right w:val="single" w:sz="4" w:space="0" w:color="000000"/>
            </w:tcBorders>
          </w:tcPr>
          <w:p w14:paraId="7BCEF047" w14:textId="77777777" w:rsidR="00916881" w:rsidRDefault="00916881" w:rsidP="00B25B21">
            <w:pPr>
              <w:pStyle w:val="TableBody"/>
            </w:pPr>
            <w:r>
              <w:t>Calculated closing balance:</w:t>
            </w:r>
          </w:p>
          <w:p w14:paraId="4CE4DE09" w14:textId="77777777" w:rsidR="00916881" w:rsidRDefault="00916881" w:rsidP="00B25B21">
            <w:pPr>
              <w:pStyle w:val="TableBody"/>
            </w:pPr>
            <w:r>
              <w:t>Closing Balance = Opening Balance + Total Demand – Simulated Returns + Actual Delivery + ATM Residuals;</w:t>
            </w:r>
          </w:p>
        </w:tc>
      </w:tr>
      <w:tr w:rsidR="00916881" w14:paraId="5B4E1D86" w14:textId="77777777" w:rsidTr="0009567D">
        <w:trPr>
          <w:cantSplit/>
        </w:trPr>
        <w:tc>
          <w:tcPr>
            <w:tcW w:w="2592" w:type="dxa"/>
            <w:tcBorders>
              <w:top w:val="single" w:sz="4" w:space="0" w:color="000000"/>
              <w:left w:val="single" w:sz="4" w:space="0" w:color="000000"/>
              <w:bottom w:val="single" w:sz="4" w:space="0" w:color="000000"/>
            </w:tcBorders>
          </w:tcPr>
          <w:p w14:paraId="05219050" w14:textId="77777777" w:rsidR="00916881" w:rsidRPr="00B25B21" w:rsidRDefault="00916881" w:rsidP="00B25B21">
            <w:pPr>
              <w:pStyle w:val="TableBody"/>
              <w:rPr>
                <w:b/>
                <w:bCs/>
              </w:rPr>
            </w:pPr>
            <w:r w:rsidRPr="00B25B21">
              <w:rPr>
                <w:b/>
                <w:bCs/>
              </w:rPr>
              <w:t>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73A9FCA4" w14:textId="77777777" w:rsidR="00916881" w:rsidRDefault="00916881" w:rsidP="00B25B21">
            <w:pPr>
              <w:pStyle w:val="TableBody"/>
            </w:pPr>
            <w:r>
              <w:t>Actual closing balance from branch history.</w:t>
            </w:r>
          </w:p>
        </w:tc>
      </w:tr>
      <w:tr w:rsidR="00916881" w14:paraId="4AF12C94" w14:textId="77777777" w:rsidTr="0009567D">
        <w:trPr>
          <w:cantSplit/>
        </w:trPr>
        <w:tc>
          <w:tcPr>
            <w:tcW w:w="2592" w:type="dxa"/>
            <w:tcBorders>
              <w:top w:val="single" w:sz="4" w:space="0" w:color="000000"/>
              <w:left w:val="single" w:sz="4" w:space="0" w:color="000000"/>
              <w:bottom w:val="single" w:sz="4" w:space="0" w:color="000000"/>
            </w:tcBorders>
          </w:tcPr>
          <w:p w14:paraId="5ECF7545" w14:textId="77777777" w:rsidR="00916881" w:rsidRPr="00B25B21" w:rsidRDefault="00916881" w:rsidP="00B25B21">
            <w:pPr>
              <w:pStyle w:val="TableBody"/>
              <w:rPr>
                <w:b/>
                <w:bCs/>
              </w:rPr>
            </w:pPr>
            <w:r w:rsidRPr="00B25B21">
              <w:rPr>
                <w:b/>
                <w:bCs/>
              </w:rPr>
              <w:t>Adjusted Actual Closing Balance</w:t>
            </w:r>
          </w:p>
        </w:tc>
        <w:tc>
          <w:tcPr>
            <w:tcW w:w="5483" w:type="dxa"/>
            <w:tcBorders>
              <w:top w:val="single" w:sz="4" w:space="0" w:color="000000"/>
              <w:left w:val="single" w:sz="4" w:space="0" w:color="000000"/>
              <w:bottom w:val="single" w:sz="4" w:space="0" w:color="000000"/>
              <w:right w:val="single" w:sz="4" w:space="0" w:color="000000"/>
            </w:tcBorders>
          </w:tcPr>
          <w:p w14:paraId="57D2BEDE" w14:textId="77777777" w:rsidR="00916881" w:rsidRDefault="00916881" w:rsidP="00B25B21">
            <w:pPr>
              <w:pStyle w:val="TableBody"/>
            </w:pPr>
            <w:r>
              <w:t>Adjusted closing balance based on the adjusted actual returns.  If the return is shifted to the previous business day, the adjusted returns will be deducted from the closing balance of this previous business day and that number will be the adjusted actual closing balance, the numbers will stay the same on the none adjusted days.</w:t>
            </w:r>
          </w:p>
        </w:tc>
      </w:tr>
    </w:tbl>
    <w:p w14:paraId="65122835" w14:textId="5952656A"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049D6FF2" w14:textId="77777777" w:rsidR="00916881" w:rsidRPr="00EA5021" w:rsidRDefault="00916881" w:rsidP="00EA5021">
      <w:pPr>
        <w:pStyle w:val="BodyText"/>
      </w:pPr>
    </w:p>
    <w:p w14:paraId="6A80C29F" w14:textId="34E86400" w:rsidR="00916881" w:rsidRDefault="00916881" w:rsidP="00CB00E5">
      <w:pPr>
        <w:pStyle w:val="Heading2"/>
        <w:rPr>
          <w:rFonts w:eastAsia="MS Mincho"/>
        </w:rPr>
      </w:pPr>
      <w:bookmarkStart w:id="4252" w:name="_Toc128718827"/>
      <w:r>
        <w:rPr>
          <w:rFonts w:eastAsia="MS Mincho"/>
        </w:rPr>
        <w:t>Carriers SLA Compliance Report</w:t>
      </w:r>
      <w:bookmarkEnd w:id="4252"/>
    </w:p>
    <w:p w14:paraId="68B73922" w14:textId="77777777" w:rsidR="00916881" w:rsidRDefault="00916881" w:rsidP="00B25B21">
      <w:pPr>
        <w:pStyle w:val="BodyText"/>
      </w:pPr>
      <w:r>
        <w:t>Carrier SLA Compliance Report reflects by date range whether or not a delivered order matches the OptiSuite ordered amount and also if the delivery time complied with the established SLA Profile for the individual cashpoint.</w:t>
      </w:r>
    </w:p>
    <w:p w14:paraId="5817B25B" w14:textId="5A2BDFC8" w:rsidR="00FD1734" w:rsidRDefault="00FD1734">
      <w:pPr>
        <w:rPr>
          <w:rFonts w:eastAsia="Times New Roman"/>
          <w:lang w:val="en-GB"/>
        </w:rPr>
      </w:pPr>
      <w:r>
        <w:br w:type="page"/>
      </w:r>
    </w:p>
    <w:p w14:paraId="20222135" w14:textId="2E7E4E29" w:rsidR="00916881" w:rsidRDefault="00916881" w:rsidP="00F63174">
      <w:pPr>
        <w:pStyle w:val="Caption"/>
        <w:spacing w:before="0" w:after="120"/>
        <w:ind w:left="187" w:hanging="187"/>
        <w:outlineLvl w:val="0"/>
      </w:pPr>
      <w:bookmarkStart w:id="4253" w:name="_Toc128631167"/>
      <w:r>
        <w:lastRenderedPageBreak/>
        <w:t xml:space="preserve">Table </w:t>
      </w:r>
      <w:r w:rsidR="00027408">
        <w:fldChar w:fldCharType="begin"/>
      </w:r>
      <w:r>
        <w:instrText xml:space="preserve"> SEQ "Table" \*Arabic </w:instrText>
      </w:r>
      <w:r w:rsidR="00027408">
        <w:fldChar w:fldCharType="separate"/>
      </w:r>
      <w:r w:rsidR="00D57607">
        <w:rPr>
          <w:noProof/>
        </w:rPr>
        <w:t>213</w:t>
      </w:r>
      <w:r w:rsidR="00027408">
        <w:rPr>
          <w:noProof/>
        </w:rPr>
        <w:fldChar w:fldCharType="end"/>
      </w:r>
      <w:r>
        <w:t>: Horizon Comparison Detail Description</w:t>
      </w:r>
      <w:bookmarkEnd w:id="4253"/>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0225DEB0"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5860A10E" w14:textId="77777777" w:rsidR="00916881" w:rsidRDefault="00916881" w:rsidP="00B25B21">
            <w:pPr>
              <w:pStyle w:val="TableHeading"/>
            </w:pPr>
            <w:r>
              <w:t>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0E0F75C6" w14:textId="77777777" w:rsidR="00916881" w:rsidRDefault="00916881" w:rsidP="00B25B21">
            <w:pPr>
              <w:pStyle w:val="TableHeading"/>
            </w:pPr>
            <w:r>
              <w:t>Description</w:t>
            </w:r>
          </w:p>
        </w:tc>
      </w:tr>
      <w:tr w:rsidR="00916881" w14:paraId="0218BFF8" w14:textId="77777777" w:rsidTr="0009567D">
        <w:trPr>
          <w:cantSplit/>
        </w:trPr>
        <w:tc>
          <w:tcPr>
            <w:tcW w:w="2592" w:type="dxa"/>
            <w:tcBorders>
              <w:top w:val="single" w:sz="4" w:space="0" w:color="000000"/>
              <w:left w:val="single" w:sz="4" w:space="0" w:color="000000"/>
              <w:bottom w:val="single" w:sz="4" w:space="0" w:color="000000"/>
            </w:tcBorders>
          </w:tcPr>
          <w:p w14:paraId="01DCAA6F" w14:textId="77777777" w:rsidR="00916881" w:rsidRPr="00B25B21" w:rsidRDefault="00916881" w:rsidP="00B25B21">
            <w:pPr>
              <w:pStyle w:val="TableBody"/>
              <w:rPr>
                <w:b/>
                <w:bCs/>
              </w:rPr>
            </w:pPr>
            <w:r w:rsidRPr="00B25B21">
              <w:rPr>
                <w:b/>
                <w:bCs/>
              </w:rPr>
              <w:t>Cashpoint ID</w:t>
            </w:r>
          </w:p>
        </w:tc>
        <w:tc>
          <w:tcPr>
            <w:tcW w:w="5483" w:type="dxa"/>
            <w:tcBorders>
              <w:top w:val="single" w:sz="4" w:space="0" w:color="000000"/>
              <w:left w:val="single" w:sz="4" w:space="0" w:color="000000"/>
              <w:bottom w:val="single" w:sz="4" w:space="0" w:color="000000"/>
              <w:right w:val="single" w:sz="4" w:space="0" w:color="000000"/>
            </w:tcBorders>
          </w:tcPr>
          <w:p w14:paraId="0983030D" w14:textId="77777777" w:rsidR="00916881" w:rsidRDefault="00916881" w:rsidP="00B25B21">
            <w:pPr>
              <w:pStyle w:val="TableBody"/>
            </w:pPr>
            <w:r>
              <w:t>Unique alphanumeric identification of the Cashpoint.</w:t>
            </w:r>
          </w:p>
        </w:tc>
      </w:tr>
      <w:tr w:rsidR="00916881" w14:paraId="223915B3" w14:textId="77777777" w:rsidTr="0009567D">
        <w:trPr>
          <w:cantSplit/>
        </w:trPr>
        <w:tc>
          <w:tcPr>
            <w:tcW w:w="2592" w:type="dxa"/>
            <w:tcBorders>
              <w:top w:val="single" w:sz="4" w:space="0" w:color="000000"/>
              <w:left w:val="single" w:sz="4" w:space="0" w:color="000000"/>
              <w:bottom w:val="single" w:sz="4" w:space="0" w:color="000000"/>
            </w:tcBorders>
          </w:tcPr>
          <w:p w14:paraId="0A894C6E" w14:textId="77777777" w:rsidR="00916881" w:rsidRPr="00B25B21" w:rsidRDefault="00916881" w:rsidP="00B25B21">
            <w:pPr>
              <w:pStyle w:val="TableBody"/>
              <w:rPr>
                <w:b/>
                <w:bCs/>
              </w:rPr>
            </w:pPr>
            <w:r w:rsidRPr="00B25B21">
              <w:rPr>
                <w:b/>
                <w:bCs/>
              </w:rPr>
              <w:t>Date</w:t>
            </w:r>
          </w:p>
        </w:tc>
        <w:tc>
          <w:tcPr>
            <w:tcW w:w="5483" w:type="dxa"/>
            <w:tcBorders>
              <w:top w:val="single" w:sz="4" w:space="0" w:color="000000"/>
              <w:left w:val="single" w:sz="4" w:space="0" w:color="000000"/>
              <w:bottom w:val="single" w:sz="4" w:space="0" w:color="000000"/>
              <w:right w:val="single" w:sz="4" w:space="0" w:color="000000"/>
            </w:tcBorders>
          </w:tcPr>
          <w:p w14:paraId="5045D63F" w14:textId="77777777" w:rsidR="00916881" w:rsidRDefault="00916881" w:rsidP="00B25B21">
            <w:pPr>
              <w:pStyle w:val="TableBody"/>
            </w:pPr>
            <w:r>
              <w:t xml:space="preserve">The date for which the balance details are displayed. </w:t>
            </w:r>
          </w:p>
        </w:tc>
      </w:tr>
      <w:tr w:rsidR="00916881" w14:paraId="2DBFDC0D" w14:textId="77777777" w:rsidTr="0009567D">
        <w:trPr>
          <w:cantSplit/>
        </w:trPr>
        <w:tc>
          <w:tcPr>
            <w:tcW w:w="2592" w:type="dxa"/>
            <w:tcBorders>
              <w:top w:val="single" w:sz="4" w:space="0" w:color="000000"/>
              <w:left w:val="single" w:sz="4" w:space="0" w:color="000000"/>
              <w:bottom w:val="single" w:sz="4" w:space="0" w:color="000000"/>
            </w:tcBorders>
          </w:tcPr>
          <w:p w14:paraId="03023EE2" w14:textId="77777777" w:rsidR="00916881" w:rsidRPr="00B25B21" w:rsidRDefault="00916881" w:rsidP="00B25B21">
            <w:pPr>
              <w:pStyle w:val="TableBody"/>
              <w:rPr>
                <w:b/>
                <w:bCs/>
              </w:rPr>
            </w:pPr>
            <w:r w:rsidRPr="00B25B21">
              <w:rPr>
                <w:b/>
                <w:bCs/>
              </w:rPr>
              <w:t>Depot ID</w:t>
            </w:r>
          </w:p>
        </w:tc>
        <w:tc>
          <w:tcPr>
            <w:tcW w:w="5483" w:type="dxa"/>
            <w:tcBorders>
              <w:top w:val="single" w:sz="4" w:space="0" w:color="000000"/>
              <w:left w:val="single" w:sz="4" w:space="0" w:color="000000"/>
              <w:bottom w:val="single" w:sz="4" w:space="0" w:color="000000"/>
              <w:right w:val="single" w:sz="4" w:space="0" w:color="000000"/>
            </w:tcBorders>
          </w:tcPr>
          <w:p w14:paraId="08332930" w14:textId="77777777" w:rsidR="00916881" w:rsidRDefault="00916881" w:rsidP="00B25B21">
            <w:pPr>
              <w:pStyle w:val="TableBody"/>
            </w:pPr>
            <w:r>
              <w:t>Unique identifier for the Depot servicing the ATM being reported on</w:t>
            </w:r>
          </w:p>
        </w:tc>
      </w:tr>
      <w:tr w:rsidR="00916881" w14:paraId="4355596C" w14:textId="77777777" w:rsidTr="0009567D">
        <w:trPr>
          <w:cantSplit/>
        </w:trPr>
        <w:tc>
          <w:tcPr>
            <w:tcW w:w="2592" w:type="dxa"/>
            <w:tcBorders>
              <w:top w:val="single" w:sz="4" w:space="0" w:color="000000"/>
              <w:left w:val="single" w:sz="4" w:space="0" w:color="000000"/>
              <w:bottom w:val="single" w:sz="4" w:space="0" w:color="000000"/>
            </w:tcBorders>
          </w:tcPr>
          <w:p w14:paraId="34699F61" w14:textId="77777777" w:rsidR="00916881" w:rsidRPr="00B25B21" w:rsidRDefault="00916881" w:rsidP="00B25B21">
            <w:pPr>
              <w:pStyle w:val="TableBody"/>
              <w:rPr>
                <w:b/>
                <w:bCs/>
              </w:rPr>
            </w:pPr>
            <w:r w:rsidRPr="00B25B21">
              <w:rPr>
                <w:b/>
                <w:bCs/>
              </w:rPr>
              <w:t>Currency</w:t>
            </w:r>
          </w:p>
        </w:tc>
        <w:tc>
          <w:tcPr>
            <w:tcW w:w="5483" w:type="dxa"/>
            <w:tcBorders>
              <w:top w:val="single" w:sz="4" w:space="0" w:color="000000"/>
              <w:left w:val="single" w:sz="4" w:space="0" w:color="000000"/>
              <w:bottom w:val="single" w:sz="4" w:space="0" w:color="000000"/>
              <w:right w:val="single" w:sz="4" w:space="0" w:color="000000"/>
            </w:tcBorders>
          </w:tcPr>
          <w:p w14:paraId="53140D76" w14:textId="77777777" w:rsidR="00916881" w:rsidRDefault="00916881" w:rsidP="00B25B21">
            <w:pPr>
              <w:pStyle w:val="TableBody"/>
            </w:pPr>
            <w:r>
              <w:t>Three-character ISO code for the delivered currency</w:t>
            </w:r>
          </w:p>
        </w:tc>
      </w:tr>
      <w:tr w:rsidR="00916881" w14:paraId="0311DF5F" w14:textId="77777777" w:rsidTr="0009567D">
        <w:trPr>
          <w:cantSplit/>
        </w:trPr>
        <w:tc>
          <w:tcPr>
            <w:tcW w:w="2592" w:type="dxa"/>
            <w:tcBorders>
              <w:top w:val="single" w:sz="4" w:space="0" w:color="000000"/>
              <w:left w:val="single" w:sz="4" w:space="0" w:color="000000"/>
              <w:bottom w:val="single" w:sz="4" w:space="0" w:color="000000"/>
            </w:tcBorders>
          </w:tcPr>
          <w:p w14:paraId="3C545575" w14:textId="77777777" w:rsidR="00916881" w:rsidRPr="00B25B21" w:rsidRDefault="00916881" w:rsidP="00B25B21">
            <w:pPr>
              <w:pStyle w:val="TableBody"/>
              <w:rPr>
                <w:b/>
                <w:bCs/>
              </w:rPr>
            </w:pPr>
            <w:r w:rsidRPr="00B25B21">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A5F3F73" w14:textId="12D7DB7A" w:rsidR="00916881" w:rsidRDefault="00F84347" w:rsidP="00B25B21">
            <w:pPr>
              <w:pStyle w:val="TableBody"/>
            </w:pPr>
            <w:r>
              <w:t xml:space="preserve">The denomination </w:t>
            </w:r>
            <w:r w:rsidR="00916881">
              <w:t>code for each denomination delivered</w:t>
            </w:r>
          </w:p>
        </w:tc>
      </w:tr>
      <w:tr w:rsidR="00916881" w14:paraId="6A87095B" w14:textId="77777777" w:rsidTr="0009567D">
        <w:trPr>
          <w:cantSplit/>
        </w:trPr>
        <w:tc>
          <w:tcPr>
            <w:tcW w:w="2592" w:type="dxa"/>
            <w:tcBorders>
              <w:top w:val="single" w:sz="4" w:space="0" w:color="000000"/>
              <w:left w:val="single" w:sz="4" w:space="0" w:color="000000"/>
              <w:bottom w:val="single" w:sz="4" w:space="0" w:color="000000"/>
            </w:tcBorders>
          </w:tcPr>
          <w:p w14:paraId="5FB2E2A7" w14:textId="77777777" w:rsidR="00916881" w:rsidRPr="00B25B21" w:rsidRDefault="00916881" w:rsidP="00B25B21">
            <w:pPr>
              <w:pStyle w:val="TableBody"/>
              <w:rPr>
                <w:b/>
                <w:bCs/>
              </w:rPr>
            </w:pPr>
            <w:r w:rsidRPr="00B25B21">
              <w:rPr>
                <w:b/>
                <w:bCs/>
              </w:rPr>
              <w:t>Cassette Type</w:t>
            </w:r>
          </w:p>
        </w:tc>
        <w:tc>
          <w:tcPr>
            <w:tcW w:w="5483" w:type="dxa"/>
            <w:tcBorders>
              <w:top w:val="single" w:sz="4" w:space="0" w:color="000000"/>
              <w:left w:val="single" w:sz="4" w:space="0" w:color="000000"/>
              <w:bottom w:val="single" w:sz="4" w:space="0" w:color="000000"/>
              <w:right w:val="single" w:sz="4" w:space="0" w:color="000000"/>
            </w:tcBorders>
          </w:tcPr>
          <w:p w14:paraId="6CAE01C6" w14:textId="77777777" w:rsidR="00916881" w:rsidRDefault="00916881" w:rsidP="00B25B21">
            <w:pPr>
              <w:pStyle w:val="TableBody"/>
            </w:pPr>
            <w:r>
              <w:t>Dispense, Deposit, or Recycler</w:t>
            </w:r>
          </w:p>
        </w:tc>
      </w:tr>
      <w:tr w:rsidR="00916881" w14:paraId="6F6ABDA7" w14:textId="77777777" w:rsidTr="0009567D">
        <w:trPr>
          <w:cantSplit/>
        </w:trPr>
        <w:tc>
          <w:tcPr>
            <w:tcW w:w="2592" w:type="dxa"/>
            <w:tcBorders>
              <w:top w:val="single" w:sz="4" w:space="0" w:color="000000"/>
              <w:left w:val="single" w:sz="4" w:space="0" w:color="000000"/>
              <w:bottom w:val="single" w:sz="4" w:space="0" w:color="000000"/>
            </w:tcBorders>
          </w:tcPr>
          <w:p w14:paraId="597ECEC9" w14:textId="77777777" w:rsidR="00916881" w:rsidRPr="00B25B21" w:rsidRDefault="00916881" w:rsidP="00B25B21">
            <w:pPr>
              <w:pStyle w:val="TableBody"/>
              <w:rPr>
                <w:b/>
                <w:bCs/>
              </w:rPr>
            </w:pPr>
            <w:r w:rsidRPr="00B25B21">
              <w:rPr>
                <w:b/>
                <w:bCs/>
              </w:rPr>
              <w:t>Cassette ID</w:t>
            </w:r>
          </w:p>
        </w:tc>
        <w:tc>
          <w:tcPr>
            <w:tcW w:w="5483" w:type="dxa"/>
            <w:tcBorders>
              <w:top w:val="single" w:sz="4" w:space="0" w:color="000000"/>
              <w:left w:val="single" w:sz="4" w:space="0" w:color="000000"/>
              <w:bottom w:val="single" w:sz="4" w:space="0" w:color="000000"/>
              <w:right w:val="single" w:sz="4" w:space="0" w:color="000000"/>
            </w:tcBorders>
          </w:tcPr>
          <w:p w14:paraId="70CFCFFB" w14:textId="77777777" w:rsidR="00916881" w:rsidRDefault="00916881" w:rsidP="00B25B21">
            <w:pPr>
              <w:pStyle w:val="TableBody"/>
            </w:pPr>
            <w:r>
              <w:t>Unique alphanumeric identification of the cassette</w:t>
            </w:r>
          </w:p>
        </w:tc>
      </w:tr>
      <w:tr w:rsidR="00916881" w14:paraId="116C9CAE" w14:textId="77777777" w:rsidTr="0009567D">
        <w:trPr>
          <w:cantSplit/>
        </w:trPr>
        <w:tc>
          <w:tcPr>
            <w:tcW w:w="2592" w:type="dxa"/>
            <w:tcBorders>
              <w:top w:val="single" w:sz="4" w:space="0" w:color="000000"/>
              <w:left w:val="single" w:sz="4" w:space="0" w:color="000000"/>
              <w:bottom w:val="single" w:sz="4" w:space="0" w:color="000000"/>
            </w:tcBorders>
          </w:tcPr>
          <w:p w14:paraId="6CFA980A" w14:textId="77777777" w:rsidR="00916881" w:rsidRPr="00B25B21" w:rsidRDefault="00916881" w:rsidP="00B25B21">
            <w:pPr>
              <w:pStyle w:val="TableBody"/>
              <w:rPr>
                <w:b/>
                <w:bCs/>
              </w:rPr>
            </w:pPr>
            <w:r w:rsidRPr="00B25B21">
              <w:rPr>
                <w:b/>
                <w:bCs/>
              </w:rPr>
              <w:t>Order Amount</w:t>
            </w:r>
          </w:p>
        </w:tc>
        <w:tc>
          <w:tcPr>
            <w:tcW w:w="5483" w:type="dxa"/>
            <w:tcBorders>
              <w:top w:val="single" w:sz="4" w:space="0" w:color="000000"/>
              <w:left w:val="single" w:sz="4" w:space="0" w:color="000000"/>
              <w:bottom w:val="single" w:sz="4" w:space="0" w:color="000000"/>
              <w:right w:val="single" w:sz="4" w:space="0" w:color="000000"/>
            </w:tcBorders>
          </w:tcPr>
          <w:p w14:paraId="64A7B8E2" w14:textId="77777777" w:rsidR="00916881" w:rsidRDefault="00916881" w:rsidP="00B25B21">
            <w:pPr>
              <w:pStyle w:val="TableBody"/>
            </w:pPr>
            <w:r>
              <w:t>OptiSuite ordered amount</w:t>
            </w:r>
          </w:p>
        </w:tc>
      </w:tr>
      <w:tr w:rsidR="00916881" w14:paraId="1E1095C8" w14:textId="77777777" w:rsidTr="0009567D">
        <w:trPr>
          <w:cantSplit/>
        </w:trPr>
        <w:tc>
          <w:tcPr>
            <w:tcW w:w="2592" w:type="dxa"/>
            <w:tcBorders>
              <w:top w:val="single" w:sz="4" w:space="0" w:color="000000"/>
              <w:left w:val="single" w:sz="4" w:space="0" w:color="000000"/>
              <w:bottom w:val="single" w:sz="4" w:space="0" w:color="000000"/>
            </w:tcBorders>
          </w:tcPr>
          <w:p w14:paraId="0EC38C3E" w14:textId="77777777" w:rsidR="00916881" w:rsidRPr="00B25B21" w:rsidRDefault="00916881" w:rsidP="00B25B21">
            <w:pPr>
              <w:pStyle w:val="TableBody"/>
              <w:rPr>
                <w:b/>
                <w:bCs/>
              </w:rPr>
            </w:pPr>
            <w:r w:rsidRPr="00B25B21">
              <w:rPr>
                <w:b/>
                <w:bCs/>
              </w:rPr>
              <w:t>Order Transmit Time</w:t>
            </w:r>
          </w:p>
        </w:tc>
        <w:tc>
          <w:tcPr>
            <w:tcW w:w="5483" w:type="dxa"/>
            <w:tcBorders>
              <w:top w:val="single" w:sz="4" w:space="0" w:color="000000"/>
              <w:left w:val="single" w:sz="4" w:space="0" w:color="000000"/>
              <w:bottom w:val="single" w:sz="4" w:space="0" w:color="000000"/>
              <w:right w:val="single" w:sz="4" w:space="0" w:color="000000"/>
            </w:tcBorders>
          </w:tcPr>
          <w:p w14:paraId="7EE7CF81" w14:textId="77777777" w:rsidR="00916881" w:rsidRDefault="00916881" w:rsidP="00B25B21">
            <w:pPr>
              <w:pStyle w:val="TableBody"/>
            </w:pPr>
            <w:r>
              <w:t>Date and Timestamp of transmission of the order</w:t>
            </w:r>
          </w:p>
        </w:tc>
      </w:tr>
      <w:tr w:rsidR="00916881" w14:paraId="00EA54F9" w14:textId="77777777" w:rsidTr="0009567D">
        <w:trPr>
          <w:cantSplit/>
        </w:trPr>
        <w:tc>
          <w:tcPr>
            <w:tcW w:w="2592" w:type="dxa"/>
            <w:tcBorders>
              <w:top w:val="single" w:sz="4" w:space="0" w:color="000000"/>
              <w:left w:val="single" w:sz="4" w:space="0" w:color="000000"/>
              <w:bottom w:val="single" w:sz="4" w:space="0" w:color="000000"/>
            </w:tcBorders>
          </w:tcPr>
          <w:p w14:paraId="7D4ECE54" w14:textId="77777777" w:rsidR="00916881" w:rsidRPr="00B25B21" w:rsidRDefault="00916881" w:rsidP="00B25B21">
            <w:pPr>
              <w:pStyle w:val="TableBody"/>
              <w:rPr>
                <w:b/>
                <w:bCs/>
              </w:rPr>
            </w:pPr>
            <w:r w:rsidRPr="00B25B21">
              <w:rPr>
                <w:b/>
                <w:bCs/>
              </w:rPr>
              <w:t>Service Type</w:t>
            </w:r>
          </w:p>
        </w:tc>
        <w:tc>
          <w:tcPr>
            <w:tcW w:w="5483" w:type="dxa"/>
            <w:tcBorders>
              <w:top w:val="single" w:sz="4" w:space="0" w:color="000000"/>
              <w:left w:val="single" w:sz="4" w:space="0" w:color="000000"/>
              <w:bottom w:val="single" w:sz="4" w:space="0" w:color="000000"/>
              <w:right w:val="single" w:sz="4" w:space="0" w:color="000000"/>
            </w:tcBorders>
          </w:tcPr>
          <w:p w14:paraId="534E60F4" w14:textId="77777777" w:rsidR="00916881" w:rsidRDefault="00916881" w:rsidP="00B25B21">
            <w:pPr>
              <w:pStyle w:val="TableBody"/>
            </w:pPr>
            <w:r>
              <w:t>Replace ATM or Add ATM</w:t>
            </w:r>
          </w:p>
        </w:tc>
      </w:tr>
      <w:tr w:rsidR="00916881" w14:paraId="5A0DAFDA" w14:textId="77777777" w:rsidTr="0009567D">
        <w:trPr>
          <w:cantSplit/>
        </w:trPr>
        <w:tc>
          <w:tcPr>
            <w:tcW w:w="2592" w:type="dxa"/>
            <w:tcBorders>
              <w:top w:val="single" w:sz="4" w:space="0" w:color="000000"/>
              <w:left w:val="single" w:sz="4" w:space="0" w:color="000000"/>
              <w:bottom w:val="single" w:sz="4" w:space="0" w:color="000000"/>
            </w:tcBorders>
          </w:tcPr>
          <w:p w14:paraId="38CA9040" w14:textId="77777777" w:rsidR="00916881" w:rsidRPr="00B25B21" w:rsidRDefault="00916881" w:rsidP="00B25B21">
            <w:pPr>
              <w:pStyle w:val="TableBody"/>
              <w:rPr>
                <w:b/>
                <w:bCs/>
              </w:rPr>
            </w:pPr>
            <w:r w:rsidRPr="00B25B21">
              <w:rPr>
                <w:b/>
                <w:bCs/>
              </w:rPr>
              <w:t>Agent Service Start Date</w:t>
            </w:r>
          </w:p>
        </w:tc>
        <w:tc>
          <w:tcPr>
            <w:tcW w:w="5483" w:type="dxa"/>
            <w:tcBorders>
              <w:top w:val="single" w:sz="4" w:space="0" w:color="000000"/>
              <w:left w:val="single" w:sz="4" w:space="0" w:color="000000"/>
              <w:bottom w:val="single" w:sz="4" w:space="0" w:color="000000"/>
              <w:right w:val="single" w:sz="4" w:space="0" w:color="000000"/>
            </w:tcBorders>
          </w:tcPr>
          <w:p w14:paraId="4E0CBF24" w14:textId="77777777" w:rsidR="00916881" w:rsidRDefault="00916881" w:rsidP="00B25B21">
            <w:pPr>
              <w:pStyle w:val="TableBody"/>
            </w:pPr>
            <w:r>
              <w:t>Date and Timestamp of when SLA tracking of the order began</w:t>
            </w:r>
          </w:p>
        </w:tc>
      </w:tr>
      <w:tr w:rsidR="00916881" w14:paraId="1D1442E8" w14:textId="77777777" w:rsidTr="0009567D">
        <w:trPr>
          <w:cantSplit/>
        </w:trPr>
        <w:tc>
          <w:tcPr>
            <w:tcW w:w="2592" w:type="dxa"/>
            <w:tcBorders>
              <w:top w:val="single" w:sz="4" w:space="0" w:color="000000"/>
              <w:left w:val="single" w:sz="4" w:space="0" w:color="000000"/>
              <w:bottom w:val="single" w:sz="4" w:space="0" w:color="000000"/>
            </w:tcBorders>
          </w:tcPr>
          <w:p w14:paraId="5A202DFD" w14:textId="77777777" w:rsidR="00916881" w:rsidRPr="00B25B21" w:rsidRDefault="00916881" w:rsidP="00B25B21">
            <w:pPr>
              <w:pStyle w:val="TableBody"/>
              <w:rPr>
                <w:b/>
                <w:bCs/>
              </w:rPr>
            </w:pPr>
            <w:r w:rsidRPr="00B25B21">
              <w:rPr>
                <w:b/>
                <w:bCs/>
              </w:rPr>
              <w:t>Delivered Time</w:t>
            </w:r>
          </w:p>
        </w:tc>
        <w:tc>
          <w:tcPr>
            <w:tcW w:w="5483" w:type="dxa"/>
            <w:tcBorders>
              <w:top w:val="single" w:sz="4" w:space="0" w:color="000000"/>
              <w:left w:val="single" w:sz="4" w:space="0" w:color="000000"/>
              <w:bottom w:val="single" w:sz="4" w:space="0" w:color="000000"/>
              <w:right w:val="single" w:sz="4" w:space="0" w:color="000000"/>
            </w:tcBorders>
          </w:tcPr>
          <w:p w14:paraId="1F911D0D" w14:textId="77777777" w:rsidR="00916881" w:rsidRDefault="00916881" w:rsidP="00B25B21">
            <w:pPr>
              <w:pStyle w:val="TableBody"/>
            </w:pPr>
            <w:r>
              <w:t>Date and Timestamp of when the order was physically delivered to the ATM</w:t>
            </w:r>
          </w:p>
        </w:tc>
      </w:tr>
      <w:tr w:rsidR="00916881" w14:paraId="5AE164EC" w14:textId="77777777" w:rsidTr="0009567D">
        <w:trPr>
          <w:cantSplit/>
        </w:trPr>
        <w:tc>
          <w:tcPr>
            <w:tcW w:w="2592" w:type="dxa"/>
            <w:tcBorders>
              <w:top w:val="single" w:sz="4" w:space="0" w:color="000000"/>
              <w:left w:val="single" w:sz="4" w:space="0" w:color="000000"/>
              <w:bottom w:val="single" w:sz="4" w:space="0" w:color="000000"/>
            </w:tcBorders>
          </w:tcPr>
          <w:p w14:paraId="2D578730" w14:textId="77777777" w:rsidR="00916881" w:rsidRPr="00B25B21" w:rsidRDefault="00916881" w:rsidP="00B25B21">
            <w:pPr>
              <w:pStyle w:val="TableBody"/>
              <w:rPr>
                <w:b/>
                <w:bCs/>
              </w:rPr>
            </w:pPr>
            <w:r w:rsidRPr="00B25B21">
              <w:rPr>
                <w:b/>
                <w:bCs/>
              </w:rPr>
              <w:t>Pre-Service Balance</w:t>
            </w:r>
          </w:p>
        </w:tc>
        <w:tc>
          <w:tcPr>
            <w:tcW w:w="5483" w:type="dxa"/>
            <w:tcBorders>
              <w:top w:val="single" w:sz="4" w:space="0" w:color="000000"/>
              <w:left w:val="single" w:sz="4" w:space="0" w:color="000000"/>
              <w:bottom w:val="single" w:sz="4" w:space="0" w:color="000000"/>
              <w:right w:val="single" w:sz="4" w:space="0" w:color="000000"/>
            </w:tcBorders>
          </w:tcPr>
          <w:p w14:paraId="11EA0C2A" w14:textId="7E0BA218" w:rsidR="00916881" w:rsidRDefault="00916881" w:rsidP="00B25B21">
            <w:pPr>
              <w:pStyle w:val="TableBody"/>
            </w:pPr>
            <w:r>
              <w:t xml:space="preserve">Balance </w:t>
            </w:r>
            <w:r w:rsidR="00F84347">
              <w:t>before</w:t>
            </w:r>
            <w:r>
              <w:t xml:space="preserve"> service</w:t>
            </w:r>
          </w:p>
        </w:tc>
      </w:tr>
      <w:tr w:rsidR="00916881" w14:paraId="04F57CDA" w14:textId="77777777" w:rsidTr="0009567D">
        <w:trPr>
          <w:cantSplit/>
        </w:trPr>
        <w:tc>
          <w:tcPr>
            <w:tcW w:w="2592" w:type="dxa"/>
            <w:tcBorders>
              <w:top w:val="single" w:sz="4" w:space="0" w:color="000000"/>
              <w:left w:val="single" w:sz="4" w:space="0" w:color="000000"/>
              <w:bottom w:val="single" w:sz="4" w:space="0" w:color="000000"/>
            </w:tcBorders>
          </w:tcPr>
          <w:p w14:paraId="13E99E62" w14:textId="77777777" w:rsidR="00916881" w:rsidRPr="00B25B21" w:rsidRDefault="00916881" w:rsidP="00B25B21">
            <w:pPr>
              <w:pStyle w:val="TableBody"/>
              <w:rPr>
                <w:b/>
                <w:bCs/>
              </w:rPr>
            </w:pPr>
            <w:r w:rsidRPr="00B25B21">
              <w:rPr>
                <w:b/>
                <w:bCs/>
              </w:rPr>
              <w:t>Post Service Balance</w:t>
            </w:r>
          </w:p>
        </w:tc>
        <w:tc>
          <w:tcPr>
            <w:tcW w:w="5483" w:type="dxa"/>
            <w:tcBorders>
              <w:top w:val="single" w:sz="4" w:space="0" w:color="000000"/>
              <w:left w:val="single" w:sz="4" w:space="0" w:color="000000"/>
              <w:bottom w:val="single" w:sz="4" w:space="0" w:color="000000"/>
              <w:right w:val="single" w:sz="4" w:space="0" w:color="000000"/>
            </w:tcBorders>
          </w:tcPr>
          <w:p w14:paraId="046DD79E" w14:textId="77777777" w:rsidR="00916881" w:rsidRDefault="00916881" w:rsidP="00B25B21">
            <w:pPr>
              <w:pStyle w:val="TableBody"/>
            </w:pPr>
            <w:r>
              <w:t>Balance immediately following service</w:t>
            </w:r>
          </w:p>
        </w:tc>
      </w:tr>
      <w:tr w:rsidR="00916881" w14:paraId="7C3FB99C" w14:textId="77777777" w:rsidTr="0009567D">
        <w:trPr>
          <w:cantSplit/>
        </w:trPr>
        <w:tc>
          <w:tcPr>
            <w:tcW w:w="2592" w:type="dxa"/>
            <w:tcBorders>
              <w:top w:val="single" w:sz="4" w:space="0" w:color="000000"/>
              <w:left w:val="single" w:sz="4" w:space="0" w:color="000000"/>
              <w:bottom w:val="single" w:sz="4" w:space="0" w:color="000000"/>
            </w:tcBorders>
          </w:tcPr>
          <w:p w14:paraId="58C3705D" w14:textId="77777777" w:rsidR="00916881" w:rsidRPr="00B25B21" w:rsidRDefault="00916881" w:rsidP="00B25B21">
            <w:pPr>
              <w:pStyle w:val="TableBody"/>
              <w:rPr>
                <w:b/>
                <w:bCs/>
              </w:rPr>
            </w:pPr>
            <w:r w:rsidRPr="00B25B21">
              <w:rPr>
                <w:b/>
                <w:bCs/>
              </w:rPr>
              <w:t>Delivered Amount</w:t>
            </w:r>
          </w:p>
        </w:tc>
        <w:tc>
          <w:tcPr>
            <w:tcW w:w="5483" w:type="dxa"/>
            <w:tcBorders>
              <w:top w:val="single" w:sz="4" w:space="0" w:color="000000"/>
              <w:left w:val="single" w:sz="4" w:space="0" w:color="000000"/>
              <w:bottom w:val="single" w:sz="4" w:space="0" w:color="000000"/>
              <w:right w:val="single" w:sz="4" w:space="0" w:color="000000"/>
            </w:tcBorders>
          </w:tcPr>
          <w:p w14:paraId="5CBA9053" w14:textId="1F567D90" w:rsidR="00916881" w:rsidRDefault="00916881" w:rsidP="00B25B21">
            <w:pPr>
              <w:pStyle w:val="TableBody"/>
            </w:pPr>
            <w:r>
              <w:t>Amount of cash delivered by the Carrier</w:t>
            </w:r>
          </w:p>
        </w:tc>
      </w:tr>
      <w:tr w:rsidR="00916881" w14:paraId="37DFE321" w14:textId="77777777" w:rsidTr="0009567D">
        <w:trPr>
          <w:cantSplit/>
        </w:trPr>
        <w:tc>
          <w:tcPr>
            <w:tcW w:w="2592" w:type="dxa"/>
            <w:tcBorders>
              <w:top w:val="single" w:sz="4" w:space="0" w:color="000000"/>
              <w:left w:val="single" w:sz="4" w:space="0" w:color="000000"/>
              <w:bottom w:val="single" w:sz="4" w:space="0" w:color="000000"/>
            </w:tcBorders>
          </w:tcPr>
          <w:p w14:paraId="33C0805F" w14:textId="77777777" w:rsidR="00916881" w:rsidRPr="00B25B21" w:rsidRDefault="00916881" w:rsidP="00B25B21">
            <w:pPr>
              <w:pStyle w:val="TableBody"/>
              <w:rPr>
                <w:b/>
                <w:bCs/>
              </w:rPr>
            </w:pPr>
            <w:r w:rsidRPr="00B25B21">
              <w:rPr>
                <w:b/>
                <w:bCs/>
              </w:rPr>
              <w:t xml:space="preserve">Time Compliance </w:t>
            </w:r>
          </w:p>
        </w:tc>
        <w:tc>
          <w:tcPr>
            <w:tcW w:w="5483" w:type="dxa"/>
            <w:tcBorders>
              <w:top w:val="single" w:sz="4" w:space="0" w:color="000000"/>
              <w:left w:val="single" w:sz="4" w:space="0" w:color="000000"/>
              <w:bottom w:val="single" w:sz="4" w:space="0" w:color="000000"/>
              <w:right w:val="single" w:sz="4" w:space="0" w:color="000000"/>
            </w:tcBorders>
          </w:tcPr>
          <w:p w14:paraId="7B098929" w14:textId="541BC71E" w:rsidR="00916881" w:rsidRDefault="00916881" w:rsidP="00B25B21">
            <w:pPr>
              <w:pStyle w:val="TableBody"/>
            </w:pPr>
            <w:r>
              <w:t xml:space="preserve">Shows whether the difference between Agent Service Start Date and Delivered Time </w:t>
            </w:r>
            <w:r w:rsidR="00D307C0">
              <w:t>complies</w:t>
            </w:r>
            <w:r>
              <w:t xml:space="preserve"> with the applicable SLA.  And, if not, by how much time the carrier was over the allowable time.</w:t>
            </w:r>
          </w:p>
        </w:tc>
      </w:tr>
      <w:tr w:rsidR="00916881" w14:paraId="24DF0704" w14:textId="77777777" w:rsidTr="0009567D">
        <w:trPr>
          <w:cantSplit/>
        </w:trPr>
        <w:tc>
          <w:tcPr>
            <w:tcW w:w="2592" w:type="dxa"/>
            <w:tcBorders>
              <w:top w:val="single" w:sz="4" w:space="0" w:color="000000"/>
              <w:left w:val="single" w:sz="4" w:space="0" w:color="000000"/>
              <w:bottom w:val="single" w:sz="4" w:space="0" w:color="000000"/>
            </w:tcBorders>
          </w:tcPr>
          <w:p w14:paraId="23193EEF" w14:textId="77777777" w:rsidR="00916881" w:rsidRPr="00B25B21" w:rsidRDefault="00916881" w:rsidP="00B25B21">
            <w:pPr>
              <w:pStyle w:val="TableBody"/>
              <w:rPr>
                <w:b/>
                <w:bCs/>
              </w:rPr>
            </w:pPr>
            <w:r w:rsidRPr="00B25B21">
              <w:rPr>
                <w:b/>
                <w:bCs/>
              </w:rPr>
              <w:t>Amount Compliance</w:t>
            </w:r>
          </w:p>
        </w:tc>
        <w:tc>
          <w:tcPr>
            <w:tcW w:w="5483" w:type="dxa"/>
            <w:tcBorders>
              <w:top w:val="single" w:sz="4" w:space="0" w:color="000000"/>
              <w:left w:val="single" w:sz="4" w:space="0" w:color="000000"/>
              <w:bottom w:val="single" w:sz="4" w:space="0" w:color="000000"/>
              <w:right w:val="single" w:sz="4" w:space="0" w:color="000000"/>
            </w:tcBorders>
          </w:tcPr>
          <w:p w14:paraId="1A90176A" w14:textId="77777777" w:rsidR="00916881" w:rsidRDefault="00916881" w:rsidP="00B25B21">
            <w:pPr>
              <w:pStyle w:val="TableBody"/>
            </w:pPr>
            <w:r>
              <w:t>Shows whether the delivered amount of currency matches the OptiSuite ordered amount.</w:t>
            </w:r>
          </w:p>
        </w:tc>
      </w:tr>
    </w:tbl>
    <w:p w14:paraId="3DAB6A97" w14:textId="52830D1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_Ref236116978 \h </w:instrText>
      </w:r>
      <w:r w:rsidR="00027408">
        <w:fldChar w:fldCharType="separate"/>
      </w:r>
      <w:r w:rsidR="00D57607">
        <w:t>Metrics &amp; MI Reports</w:t>
      </w:r>
      <w:r w:rsidR="00027408">
        <w:fldChar w:fldCharType="end"/>
      </w:r>
    </w:p>
    <w:p w14:paraId="7424EC22" w14:textId="77777777" w:rsidR="00916881" w:rsidRDefault="00916881" w:rsidP="00EA5021">
      <w:pPr>
        <w:pStyle w:val="BodyText"/>
      </w:pPr>
    </w:p>
    <w:p w14:paraId="4783C6EB" w14:textId="740F5470" w:rsidR="00916881" w:rsidRDefault="00916881" w:rsidP="00CB00E5">
      <w:pPr>
        <w:pStyle w:val="TOCHeading"/>
        <w:rPr>
          <w:rFonts w:eastAsia="MS Mincho"/>
        </w:rPr>
      </w:pPr>
      <w:bookmarkStart w:id="4254" w:name="_Models_Tab"/>
      <w:bookmarkStart w:id="4255" w:name="_Ref231748153"/>
      <w:bookmarkStart w:id="4256" w:name="_Ref231750668"/>
      <w:bookmarkStart w:id="4257" w:name="_Ref236018620"/>
      <w:bookmarkStart w:id="4258" w:name="_Ref251848036"/>
      <w:bookmarkStart w:id="4259" w:name="_Toc128718828"/>
      <w:bookmarkEnd w:id="4254"/>
      <w:r>
        <w:rPr>
          <w:rFonts w:eastAsia="MS Mincho"/>
        </w:rPr>
        <w:lastRenderedPageBreak/>
        <w:t>Models Tab</w:t>
      </w:r>
      <w:bookmarkEnd w:id="4255"/>
      <w:bookmarkEnd w:id="4256"/>
      <w:bookmarkEnd w:id="4257"/>
      <w:bookmarkEnd w:id="4258"/>
      <w:bookmarkEnd w:id="4259"/>
    </w:p>
    <w:p w14:paraId="2572F4DF" w14:textId="77777777" w:rsidR="00916881" w:rsidRDefault="00916881" w:rsidP="00B25B21">
      <w:pPr>
        <w:pStyle w:val="BodyText"/>
      </w:pPr>
      <w:r>
        <w:t>Models allow the OptiCash User to test scenarios to discover the cost impact of changing system parameters in a safe environment that is separate from the production environment. In this way, users can run simulations and see the net impact of changing settings or discover potential areas where improvement can be made.</w:t>
      </w:r>
    </w:p>
    <w:p w14:paraId="4628DE23" w14:textId="77777777" w:rsidR="00916881" w:rsidRDefault="00916881" w:rsidP="00B25B21">
      <w:pPr>
        <w:pStyle w:val="BodyText"/>
      </w:pPr>
      <w:r>
        <w:t>The following will be covered in this section:</w:t>
      </w:r>
    </w:p>
    <w:p w14:paraId="28DEB75D" w14:textId="444C1C4F"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Overview</w:t>
      </w:r>
      <w:r w:rsidRPr="00B25B21">
        <w:rPr>
          <w:color w:val="1F497D" w:themeColor="text2"/>
        </w:rPr>
        <w:fldChar w:fldCharType="end"/>
      </w:r>
      <w:r w:rsidR="00916881" w:rsidRPr="00B25B21">
        <w:rPr>
          <w:color w:val="1F497D" w:themeColor="text2"/>
        </w:rPr>
        <w:t xml:space="preserve"> </w:t>
      </w:r>
    </w:p>
    <w:p w14:paraId="032D2BAD" w14:textId="36E6CED4"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_Ref236028165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w:t>
      </w:r>
      <w:r w:rsidR="00D307C0" w:rsidRPr="00B25B21">
        <w:rPr>
          <w:color w:val="1F497D" w:themeColor="text2"/>
        </w:rPr>
        <w:t>l</w:t>
      </w:r>
      <w:r w:rsidR="00D57607" w:rsidRPr="00B25B21">
        <w:rPr>
          <w:color w:val="1F497D" w:themeColor="text2"/>
        </w:rPr>
        <w:t>ling Requirements</w:t>
      </w:r>
      <w:r w:rsidRPr="00B25B21">
        <w:rPr>
          <w:color w:val="1F497D" w:themeColor="text2"/>
        </w:rPr>
        <w:fldChar w:fldCharType="end"/>
      </w:r>
      <w:r w:rsidR="00916881" w:rsidRPr="00B25B21">
        <w:rPr>
          <w:color w:val="1F497D" w:themeColor="text2"/>
        </w:rPr>
        <w:t xml:space="preserve"> </w:t>
      </w:r>
    </w:p>
    <w:p w14:paraId="76F14ADC" w14:textId="4F996378"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Types</w:t>
      </w:r>
      <w:r w:rsidRPr="00B25B21">
        <w:rPr>
          <w:color w:val="1F497D" w:themeColor="text2"/>
        </w:rPr>
        <w:fldChar w:fldCharType="end"/>
      </w:r>
      <w:r w:rsidR="00916881" w:rsidRPr="00B25B21">
        <w:rPr>
          <w:color w:val="1F497D" w:themeColor="text2"/>
        </w:rPr>
        <w:t xml:space="preserve"> </w:t>
      </w:r>
    </w:p>
    <w:p w14:paraId="21D1D0EA" w14:textId="4A89E53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_Ref236028169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General Modeling Rules</w:t>
      </w:r>
      <w:r w:rsidRPr="00B25B21">
        <w:rPr>
          <w:color w:val="1F497D" w:themeColor="text2"/>
        </w:rPr>
        <w:fldChar w:fldCharType="end"/>
      </w:r>
      <w:r w:rsidR="00916881" w:rsidRPr="00B25B21">
        <w:rPr>
          <w:color w:val="1F497D" w:themeColor="text2"/>
        </w:rPr>
        <w:t xml:space="preserve"> </w:t>
      </w:r>
    </w:p>
    <w:p w14:paraId="09485649" w14:textId="272C0531"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Getting Started</w:t>
      </w:r>
      <w:r w:rsidRPr="00B25B21">
        <w:rPr>
          <w:color w:val="1F497D" w:themeColor="text2"/>
        </w:rPr>
        <w:fldChar w:fldCharType="end"/>
      </w:r>
      <w:r w:rsidR="00916881" w:rsidRPr="00B25B21">
        <w:rPr>
          <w:color w:val="1F497D" w:themeColor="text2"/>
        </w:rPr>
        <w:t xml:space="preserve"> </w:t>
      </w:r>
    </w:p>
    <w:p w14:paraId="3722E79E" w14:textId="5ECFECD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_Ref236028173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Creating a New Model</w:t>
      </w:r>
      <w:r w:rsidRPr="00B25B21">
        <w:rPr>
          <w:color w:val="1F497D" w:themeColor="text2"/>
        </w:rPr>
        <w:fldChar w:fldCharType="end"/>
      </w:r>
      <w:r w:rsidR="00916881" w:rsidRPr="00B25B21">
        <w:rPr>
          <w:color w:val="1F497D" w:themeColor="text2"/>
        </w:rPr>
        <w:t xml:space="preserve"> </w:t>
      </w:r>
    </w:p>
    <w:p w14:paraId="511C5B9C" w14:textId="69BDA4E2"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_Ref236028181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Overview</w:t>
      </w:r>
      <w:r w:rsidRPr="00B25B21">
        <w:rPr>
          <w:color w:val="1F497D" w:themeColor="text2"/>
        </w:rPr>
        <w:fldChar w:fldCharType="end"/>
      </w:r>
      <w:r w:rsidR="00916881" w:rsidRPr="00B25B21">
        <w:rPr>
          <w:color w:val="1F497D" w:themeColor="text2"/>
        </w:rPr>
        <w:t xml:space="preserve"> </w:t>
      </w:r>
    </w:p>
    <w:p w14:paraId="47F346E3" w14:textId="2B6B5575"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_Ref236028187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Results</w:t>
      </w:r>
      <w:r w:rsidRPr="00B25B21">
        <w:rPr>
          <w:color w:val="1F497D" w:themeColor="text2"/>
        </w:rPr>
        <w:fldChar w:fldCharType="end"/>
      </w:r>
      <w:r w:rsidR="00916881" w:rsidRPr="00B25B21">
        <w:rPr>
          <w:color w:val="1F497D" w:themeColor="text2"/>
        </w:rPr>
        <w:t xml:space="preserve"> </w:t>
      </w:r>
    </w:p>
    <w:p w14:paraId="5AF35CC9" w14:textId="4FBA3DCC"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_Ref236028188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Simulations</w:t>
      </w:r>
      <w:r w:rsidRPr="00B25B21">
        <w:rPr>
          <w:color w:val="1F497D" w:themeColor="text2"/>
        </w:rPr>
        <w:fldChar w:fldCharType="end"/>
      </w:r>
      <w:r w:rsidR="00916881" w:rsidRPr="00B25B21">
        <w:rPr>
          <w:color w:val="1F497D" w:themeColor="text2"/>
        </w:rPr>
        <w:t xml:space="preserve"> </w:t>
      </w:r>
    </w:p>
    <w:p w14:paraId="453B818E" w14:textId="36E1A236"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_Ref236028192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 Cost Calculations</w:t>
      </w:r>
      <w:r w:rsidRPr="00B25B21">
        <w:rPr>
          <w:color w:val="1F497D" w:themeColor="text2"/>
        </w:rPr>
        <w:fldChar w:fldCharType="end"/>
      </w:r>
      <w:r w:rsidR="00916881" w:rsidRPr="00B25B21">
        <w:rPr>
          <w:color w:val="1F497D" w:themeColor="text2"/>
        </w:rPr>
        <w:t xml:space="preserve"> </w:t>
      </w:r>
    </w:p>
    <w:p w14:paraId="16E60C11" w14:textId="0918C910" w:rsidR="00916881" w:rsidRPr="00B25B21" w:rsidRDefault="00027408" w:rsidP="00B25B21">
      <w:pPr>
        <w:pStyle w:val="ListBullet"/>
        <w:rPr>
          <w:color w:val="1F497D" w:themeColor="text2"/>
        </w:rPr>
      </w:pPr>
      <w:r w:rsidRPr="00B25B21">
        <w:rPr>
          <w:color w:val="1F497D" w:themeColor="text2"/>
        </w:rPr>
        <w:fldChar w:fldCharType="begin"/>
      </w:r>
      <w:r w:rsidR="00916881" w:rsidRPr="00B25B21">
        <w:rPr>
          <w:color w:val="1F497D" w:themeColor="text2"/>
        </w:rPr>
        <w:instrText xml:space="preserve"> REF _Ref236028193 \h </w:instrText>
      </w:r>
      <w:r w:rsidR="00B25B21" w:rsidRPr="00B25B21">
        <w:rPr>
          <w:color w:val="1F497D" w:themeColor="text2"/>
        </w:rPr>
        <w:instrText xml:space="preserve"> \* MERGEFORMAT </w:instrText>
      </w:r>
      <w:r w:rsidRPr="00B25B21">
        <w:rPr>
          <w:color w:val="1F497D" w:themeColor="text2"/>
        </w:rPr>
      </w:r>
      <w:r w:rsidRPr="00B25B21">
        <w:rPr>
          <w:color w:val="1F497D" w:themeColor="text2"/>
        </w:rPr>
        <w:fldChar w:fldCharType="separate"/>
      </w:r>
      <w:r w:rsidR="00D57607" w:rsidRPr="00B25B21">
        <w:rPr>
          <w:color w:val="1F497D" w:themeColor="text2"/>
        </w:rPr>
        <w:t>Models</w:t>
      </w:r>
      <w:r w:rsidR="00D57607" w:rsidRPr="00B25B21">
        <w:rPr>
          <w:rFonts w:ascii="Wingdings" w:hAnsi="Wingdings"/>
          <w:color w:val="1F497D" w:themeColor="text2"/>
        </w:rPr>
        <w:t></w:t>
      </w:r>
      <w:r w:rsidR="00D57607" w:rsidRPr="00B25B21">
        <w:rPr>
          <w:color w:val="1F497D" w:themeColor="text2"/>
        </w:rPr>
        <w:t>Network Settings</w:t>
      </w:r>
      <w:r w:rsidRPr="00B25B21">
        <w:rPr>
          <w:color w:val="1F497D" w:themeColor="text2"/>
        </w:rPr>
        <w:fldChar w:fldCharType="end"/>
      </w:r>
      <w:r w:rsidR="00916881" w:rsidRPr="00B25B21">
        <w:rPr>
          <w:color w:val="1F497D" w:themeColor="text2"/>
        </w:rPr>
        <w:t xml:space="preserve"> </w:t>
      </w:r>
    </w:p>
    <w:p w14:paraId="126995BC" w14:textId="16E61D51" w:rsidR="00916881" w:rsidRPr="00B25B21" w:rsidRDefault="00027408" w:rsidP="00B25B21">
      <w:pPr>
        <w:pStyle w:val="ListBullet"/>
        <w:rPr>
          <w:color w:val="1F497D" w:themeColor="text2"/>
          <w:u w:val="single"/>
        </w:rPr>
      </w:pPr>
      <w:r w:rsidRPr="00B25B21">
        <w:rPr>
          <w:color w:val="1F497D" w:themeColor="text2"/>
          <w:u w:val="single"/>
        </w:rPr>
        <w:fldChar w:fldCharType="begin"/>
      </w:r>
      <w:r w:rsidR="00916881" w:rsidRPr="00B25B21">
        <w:rPr>
          <w:color w:val="1F497D" w:themeColor="text2"/>
          <w:u w:val="single"/>
        </w:rPr>
        <w:instrText xml:space="preserve"> REF _Ref236028200 \h </w:instrText>
      </w:r>
      <w:r w:rsidR="00B25B21" w:rsidRPr="00B25B21">
        <w:rPr>
          <w:color w:val="1F497D" w:themeColor="text2"/>
          <w:u w:val="single"/>
        </w:rPr>
        <w:instrText xml:space="preserve"> \* MERGEFORMAT </w:instrText>
      </w:r>
      <w:r w:rsidRPr="00B25B21">
        <w:rPr>
          <w:color w:val="1F497D" w:themeColor="text2"/>
          <w:u w:val="single"/>
        </w:rPr>
      </w:r>
      <w:r w:rsidRPr="00B25B21">
        <w:rPr>
          <w:color w:val="1F497D" w:themeColor="text2"/>
          <w:u w:val="single"/>
        </w:rPr>
        <w:fldChar w:fldCharType="separate"/>
      </w:r>
      <w:r w:rsidR="00D57607" w:rsidRPr="00B25B21">
        <w:rPr>
          <w:color w:val="1F497D" w:themeColor="text2"/>
        </w:rPr>
        <w:t>Reports</w:t>
      </w:r>
      <w:r w:rsidRPr="00B25B21">
        <w:rPr>
          <w:color w:val="1F497D" w:themeColor="text2"/>
          <w:u w:val="single"/>
        </w:rPr>
        <w:fldChar w:fldCharType="end"/>
      </w:r>
    </w:p>
    <w:p w14:paraId="77A2118E" w14:textId="5D5C2E96" w:rsidR="00916881" w:rsidRPr="00CB5799" w:rsidRDefault="00916881" w:rsidP="00F63174">
      <w:pPr>
        <w:pStyle w:val="TopofSection"/>
        <w:spacing w:before="0" w:after="120" w:line="240" w:lineRule="auto"/>
        <w:ind w:left="187" w:hanging="187"/>
        <w:outlineLvl w:val="0"/>
      </w:pPr>
      <w:r w:rsidRPr="00CB5799">
        <w:t xml:space="preserve">Return To: </w:t>
      </w:r>
      <w:r w:rsidR="00027408" w:rsidRPr="00CB5799">
        <w:fldChar w:fldCharType="begin"/>
      </w:r>
      <w:r w:rsidRPr="00CB5799">
        <w:instrText xml:space="preserve"> REF _Ref231747033 \h </w:instrText>
      </w:r>
      <w:r w:rsidR="00027408" w:rsidRPr="00CB5799">
        <w:fldChar w:fldCharType="separate"/>
      </w:r>
      <w:r w:rsidR="00D57607" w:rsidRPr="00CB5799">
        <w:t>Introduction to the Interface</w:t>
      </w:r>
      <w:r w:rsidR="00027408" w:rsidRPr="00CB5799">
        <w:fldChar w:fldCharType="end"/>
      </w:r>
    </w:p>
    <w:p w14:paraId="1F8860A3" w14:textId="77777777" w:rsidR="00916881" w:rsidRDefault="00916881" w:rsidP="00EA5021">
      <w:pPr>
        <w:pStyle w:val="BodyText"/>
      </w:pPr>
    </w:p>
    <w:p w14:paraId="0AEFDCA2" w14:textId="4881E8DA" w:rsidR="00916881" w:rsidRDefault="00916881" w:rsidP="00CB00E5">
      <w:pPr>
        <w:pStyle w:val="Heading2"/>
      </w:pPr>
      <w:bookmarkStart w:id="4260" w:name="_Ref26161433"/>
      <w:bookmarkStart w:id="4261" w:name="_Ref236028163"/>
      <w:bookmarkStart w:id="4262" w:name="_Toc128718829"/>
      <w:r>
        <w:t>Model Overview</w:t>
      </w:r>
      <w:bookmarkEnd w:id="4260"/>
      <w:bookmarkEnd w:id="4261"/>
      <w:bookmarkEnd w:id="4262"/>
    </w:p>
    <w:p w14:paraId="2EEFE0C9" w14:textId="48B2A084" w:rsidR="00916881" w:rsidRDefault="00916881" w:rsidP="00CB5799">
      <w:pPr>
        <w:pStyle w:val="BodyText"/>
      </w:pPr>
      <w:bookmarkStart w:id="4263" w:name="_Ref26161435"/>
      <w:r>
        <w:t>The mode</w:t>
      </w:r>
      <w:r w:rsidR="00D307C0">
        <w:t>l</w:t>
      </w:r>
      <w:r>
        <w:t xml:space="preserve">ling simulation module in OptiCash is a sophisticated tool that allows you to determine the potential cost savings that exist in your network based on your historical data.  Using historical data and network parameters, OptiCash creates a forecasting algorithm for each Cashpoint being </w:t>
      </w:r>
      <w:r w:rsidR="007827A2">
        <w:t>analysed</w:t>
      </w:r>
      <w:r>
        <w:t xml:space="preserve">.  This information allows the users to understand better the scenarios applied in </w:t>
      </w:r>
      <w:r w:rsidR="00D307C0">
        <w:t xml:space="preserve">the </w:t>
      </w:r>
      <w:r>
        <w:t>production phase and the correct expectation in terms of balances, deliveries, returns and potential savings for all types of Cashpoints.</w:t>
      </w:r>
    </w:p>
    <w:p w14:paraId="438F3FC2" w14:textId="7CB276BF" w:rsidR="00916881" w:rsidRDefault="00916881" w:rsidP="00CB5799">
      <w:pPr>
        <w:pStyle w:val="BodyText"/>
      </w:pPr>
      <w:r>
        <w:t xml:space="preserve">Using historical data such as daily withdrawals, </w:t>
      </w:r>
      <w:r w:rsidR="00FD1734">
        <w:t>replenishments,</w:t>
      </w:r>
      <w:r>
        <w:t xml:space="preserve"> and opening/closing balances, it is possible to take a period in the past and determine how much OptiCash would have saved for selected Cashpoints on a pre-established period of time.  Other benefits of the mode</w:t>
      </w:r>
      <w:r w:rsidR="00D307C0">
        <w:t>l</w:t>
      </w:r>
      <w:r>
        <w:t>ling simulation include:</w:t>
      </w:r>
    </w:p>
    <w:p w14:paraId="698DCCEA" w14:textId="77777777" w:rsidR="00916881" w:rsidRDefault="00916881" w:rsidP="00CB5799">
      <w:pPr>
        <w:pStyle w:val="ListBullet"/>
      </w:pPr>
      <w:r w:rsidRPr="008016B8">
        <w:rPr>
          <w:b/>
          <w:bCs/>
          <w:rPrChange w:id="4264" w:author="Robbie Moses" w:date="2023-03-02T03:19:00Z">
            <w:rPr/>
          </w:rPrChange>
        </w:rPr>
        <w:lastRenderedPageBreak/>
        <w:t>Moving Cash Volume Analysis –</w:t>
      </w:r>
      <w:r>
        <w:t xml:space="preserve"> understand how much excess cash you may currently have in your Cashpoint network.  OptiCash analysis provides details on cash replenishments, returns and the average cash held in your network.  </w:t>
      </w:r>
    </w:p>
    <w:p w14:paraId="7FFB2C3C" w14:textId="77777777" w:rsidR="00916881" w:rsidRDefault="00916881" w:rsidP="00CB5799">
      <w:pPr>
        <w:pStyle w:val="ListBullet"/>
      </w:pPr>
      <w:r w:rsidRPr="008016B8">
        <w:rPr>
          <w:b/>
          <w:bCs/>
          <w:rPrChange w:id="4265" w:author="Robbie Moses" w:date="2023-03-02T03:19:00Z">
            <w:rPr/>
          </w:rPrChange>
        </w:rPr>
        <w:t>Operational Costs Analysis –</w:t>
      </w:r>
      <w:r>
        <w:t xml:space="preserve"> gain valuable insight into your operating costs, including holding costs, dead money (cash-in-transit) costs and transportation costs.  Our simulation results will show you where additional savings can be achieved in your network.</w:t>
      </w:r>
    </w:p>
    <w:p w14:paraId="61DCE3F8" w14:textId="6DD5E00D" w:rsidR="00916881" w:rsidRDefault="00916881" w:rsidP="00CB5799">
      <w:pPr>
        <w:pStyle w:val="ListBullet"/>
      </w:pPr>
      <w:r w:rsidRPr="008016B8">
        <w:rPr>
          <w:b/>
          <w:bCs/>
          <w:rPrChange w:id="4266" w:author="Robbie Moses" w:date="2023-03-02T03:19:00Z">
            <w:rPr/>
          </w:rPrChange>
        </w:rPr>
        <w:t>Costs of Funds Analysis –</w:t>
      </w:r>
      <w:r>
        <w:t xml:space="preserve"> easily understand the real impact of interest rate changes.  Should you hold more cash in your network, or should you increase the frequency of deliveries</w:t>
      </w:r>
      <w:ins w:id="4267" w:author="Robbie Moses" w:date="2023-03-02T03:21:00Z">
        <w:r w:rsidR="008016B8">
          <w:t>.</w:t>
        </w:r>
      </w:ins>
      <w:del w:id="4268" w:author="Robbie Moses" w:date="2023-03-02T03:21:00Z">
        <w:r w:rsidDel="008016B8">
          <w:delText>?</w:delText>
        </w:r>
      </w:del>
      <w:r>
        <w:t xml:space="preserve">  OptiCash takes all the </w:t>
      </w:r>
      <w:r w:rsidRPr="008016B8">
        <w:rPr>
          <w:b/>
          <w:bCs/>
          <w:rPrChange w:id="4269" w:author="Robbie Moses" w:date="2023-03-02T03:21:00Z">
            <w:rPr/>
          </w:rPrChange>
        </w:rPr>
        <w:t>“guess-work”</w:t>
      </w:r>
      <w:r>
        <w:t xml:space="preserve"> out of these types of decisions.</w:t>
      </w:r>
    </w:p>
    <w:p w14:paraId="722289C4" w14:textId="677897E0" w:rsidR="00916881" w:rsidRDefault="00916881" w:rsidP="00CB5799">
      <w:pPr>
        <w:pStyle w:val="ListBullet"/>
      </w:pPr>
      <w:r>
        <w:t>Evaluating how OptiCash has been performing during a given period. In this case, OptiCash mode</w:t>
      </w:r>
      <w:r w:rsidR="00D307C0">
        <w:t>l</w:t>
      </w:r>
      <w:r>
        <w:t>ling offers the opportunity to establish a comparison between projected cost vs. simulated cost allowing the user to benchmark the performance of the ATM and Branch network.</w:t>
      </w:r>
    </w:p>
    <w:p w14:paraId="320C1AE4" w14:textId="07C4C0E6" w:rsidR="00916881" w:rsidRDefault="00916881" w:rsidP="00CB5799">
      <w:pPr>
        <w:pStyle w:val="ListBullet"/>
      </w:pPr>
      <w:r>
        <w:t>Evaluating how well the institution executes recommendations and how user</w:t>
      </w:r>
      <w:r w:rsidR="000C4D60">
        <w:t xml:space="preserve"> </w:t>
      </w:r>
      <w:r>
        <w:t>overrides of the recommendation process affect costs.</w:t>
      </w:r>
    </w:p>
    <w:p w14:paraId="15706BE1" w14:textId="77777777" w:rsidR="00916881" w:rsidRDefault="00916881" w:rsidP="00CB5799">
      <w:pPr>
        <w:pStyle w:val="ListBullet"/>
      </w:pPr>
      <w:r>
        <w:t>Determining which scenario will return the best benefits.</w:t>
      </w:r>
    </w:p>
    <w:p w14:paraId="14E7626B" w14:textId="209E3B34" w:rsidR="00916881" w:rsidRDefault="00916881" w:rsidP="00CB5799">
      <w:pPr>
        <w:pStyle w:val="ListBullet"/>
      </w:pPr>
      <w:r>
        <w:t xml:space="preserve">Learning how to alter the various parameters, </w:t>
      </w:r>
      <w:r w:rsidR="00FD1734">
        <w:t>requirements,</w:t>
      </w:r>
      <w:r>
        <w:t xml:space="preserve"> and costs in a non-production environment to perform sensitivity analysis on the impact of these changes.</w:t>
      </w:r>
    </w:p>
    <w:p w14:paraId="0BB767E2" w14:textId="2228DBF9" w:rsidR="00916881" w:rsidRDefault="00916881" w:rsidP="00CB5799">
      <w:pPr>
        <w:pStyle w:val="ListBullet"/>
      </w:pPr>
      <w:r>
        <w:t xml:space="preserve">When flexible delivery schedules are available and </w:t>
      </w:r>
      <w:r w:rsidR="000C4D60">
        <w:t>cost-</w:t>
      </w:r>
      <w:r>
        <w:t>effective, mode</w:t>
      </w:r>
      <w:r w:rsidR="000C4D60">
        <w:t>l</w:t>
      </w:r>
      <w:r>
        <w:t>ling can be used to determine the average ideal delivery schedule for the Cashpoints.</w:t>
      </w:r>
    </w:p>
    <w:p w14:paraId="161907BF" w14:textId="67A40C71" w:rsidR="00916881" w:rsidRDefault="00916881" w:rsidP="00CB5799">
      <w:pPr>
        <w:pStyle w:val="ListBullet"/>
      </w:pPr>
      <w:r>
        <w:t>During contract negotiations, mode</w:t>
      </w:r>
      <w:r w:rsidR="000C4D60">
        <w:t>l</w:t>
      </w:r>
      <w:r>
        <w:t xml:space="preserve">ling can effectively be used to evaluate </w:t>
      </w:r>
      <w:r w:rsidR="000C4D60">
        <w:t xml:space="preserve">the </w:t>
      </w:r>
      <w:r>
        <w:t>pricing schemes of competing service providers by applying them to realistic mode</w:t>
      </w:r>
      <w:r w:rsidR="000C4D60">
        <w:t>l</w:t>
      </w:r>
      <w:r>
        <w:t>ling scenarios using actual historical data captured by the system.</w:t>
      </w:r>
    </w:p>
    <w:p w14:paraId="594AD82B" w14:textId="68C4AD28"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753C2CA" w14:textId="77777777" w:rsidR="00916881" w:rsidRDefault="00916881" w:rsidP="00EA5021">
      <w:pPr>
        <w:pStyle w:val="BodyText"/>
      </w:pPr>
    </w:p>
    <w:p w14:paraId="536478B4" w14:textId="1B34274F" w:rsidR="00916881" w:rsidRDefault="00916881" w:rsidP="00EA7521">
      <w:pPr>
        <w:pStyle w:val="Heading2"/>
      </w:pPr>
      <w:bookmarkStart w:id="4270" w:name="_Ref231747266"/>
      <w:bookmarkStart w:id="4271" w:name="_Ref236028165"/>
      <w:bookmarkStart w:id="4272" w:name="_Toc128718830"/>
      <w:r>
        <w:t>Mode</w:t>
      </w:r>
      <w:r w:rsidR="000C4D60">
        <w:t>l</w:t>
      </w:r>
      <w:r>
        <w:t>ling Requirements</w:t>
      </w:r>
      <w:bookmarkEnd w:id="4263"/>
      <w:bookmarkEnd w:id="4270"/>
      <w:bookmarkEnd w:id="4271"/>
      <w:bookmarkEnd w:id="4272"/>
    </w:p>
    <w:p w14:paraId="50776981" w14:textId="56E8F07C" w:rsidR="00916881" w:rsidRDefault="00916881" w:rsidP="00CB5799">
      <w:pPr>
        <w:pStyle w:val="BodyText"/>
      </w:pPr>
      <w:r>
        <w:t>The pre-requisites for performing mode</w:t>
      </w:r>
      <w:r w:rsidR="000C4D60">
        <w:t>l</w:t>
      </w:r>
      <w:r>
        <w:t>ling include the following:</w:t>
      </w:r>
    </w:p>
    <w:p w14:paraId="10176B15" w14:textId="0113DB40" w:rsidR="00916881" w:rsidRDefault="00916881" w:rsidP="00CB5799">
      <w:pPr>
        <w:pStyle w:val="ListBullet"/>
      </w:pPr>
      <w:r>
        <w:t xml:space="preserve">When a model is created, OptiCash copies Cashpoint settings to the model database. Therefore, when the user desires to apply different ‘What if’ scenarios, a basic set of parameters must be available. </w:t>
      </w:r>
    </w:p>
    <w:p w14:paraId="6D73C9B6" w14:textId="77777777" w:rsidR="00916881" w:rsidRDefault="00916881" w:rsidP="00CB5799">
      <w:pPr>
        <w:pStyle w:val="ListBullet"/>
      </w:pPr>
      <w:r>
        <w:t xml:space="preserve">All Cashpoints used for simulations must be valid. This means that they have been forecasted for the period the simulation will be run for, historical data has been properly loaded and, finally, the Cashpoints are valid in terms of settings. If </w:t>
      </w:r>
      <w:r>
        <w:lastRenderedPageBreak/>
        <w:t xml:space="preserve">you are currently running Cashpoints in a production environment, then they can be simulated.  </w:t>
      </w:r>
    </w:p>
    <w:p w14:paraId="0E0E3718" w14:textId="78F1A636" w:rsidR="00916881" w:rsidRDefault="00916881" w:rsidP="00CB5799">
      <w:pPr>
        <w:pStyle w:val="ListBullet"/>
      </w:pPr>
      <w:r>
        <w:t xml:space="preserve">The historical period being </w:t>
      </w:r>
      <w:r w:rsidR="007827A2">
        <w:t>analysed</w:t>
      </w:r>
      <w:r>
        <w:t xml:space="preserve"> must be consistent. </w:t>
      </w:r>
      <w:r w:rsidR="000C4D60">
        <w:t>T</w:t>
      </w:r>
      <w:r>
        <w:t xml:space="preserve">o establish an accurate comparison between simulated values and actual values the historical data must include at least the following information: consistent opening and closing balances, </w:t>
      </w:r>
      <w:del w:id="4273" w:author="Moses, Robbie" w:date="2023-02-22T03:58:00Z">
        <w:r w:rsidDel="00B57D33">
          <w:delText>deliveries</w:delText>
        </w:r>
      </w:del>
      <w:ins w:id="4274" w:author="Moses, Robbie" w:date="2023-02-22T03:58:00Z">
        <w:r w:rsidR="00B57D33">
          <w:t>deliveries,</w:t>
        </w:r>
      </w:ins>
      <w:r>
        <w:t xml:space="preserve"> and returns (for both branches and ATMs), withdrawal and deposit information for branches and just withdrawals for ATMs. The comparison establishes a benchmark against actual values in terms of </w:t>
      </w:r>
      <w:r w:rsidR="000C4D60">
        <w:t xml:space="preserve">the </w:t>
      </w:r>
      <w:r>
        <w:t xml:space="preserve">number of deliveries, number of returns, cash utilization for ATMs and cost reduction from the deliveries/returns and the holdings maintained for each one of the Cashpoints. In some cases, </w:t>
      </w:r>
      <w:r w:rsidR="000C4D60">
        <w:t xml:space="preserve">the </w:t>
      </w:r>
      <w:r>
        <w:t>analysis will be performed with the forecast information. In this case, the balance information is not required for the period of simulation since the intention with this type of analysis is to understand what OptiCash will generate in terms of future predictions or a simple comparison between two different scenarios in the future.</w:t>
      </w:r>
    </w:p>
    <w:p w14:paraId="52643D74" w14:textId="263EB4DC" w:rsidR="00916881" w:rsidRDefault="00916881" w:rsidP="00CB5799">
      <w:pPr>
        <w:pStyle w:val="ListBullet"/>
      </w:pPr>
      <w:r>
        <w:t>The mode</w:t>
      </w:r>
      <w:r w:rsidR="000C4D60">
        <w:t>l</w:t>
      </w:r>
      <w:r>
        <w:t xml:space="preserve">ling period must be within the historical forecast period in case of comparison between </w:t>
      </w:r>
      <w:r w:rsidR="000C4D60">
        <w:t xml:space="preserve">the </w:t>
      </w:r>
      <w:r>
        <w:t xml:space="preserve">actual and forecast. Last load and forecast information </w:t>
      </w:r>
      <w:r w:rsidR="00174E81">
        <w:t>are</w:t>
      </w:r>
      <w:r>
        <w:t xml:space="preserve"> only required in case simulations are run in the future.</w:t>
      </w:r>
    </w:p>
    <w:p w14:paraId="6A966BA5" w14:textId="62ACF146" w:rsidR="00916881" w:rsidRDefault="00916881" w:rsidP="00CB5799">
      <w:pPr>
        <w:pStyle w:val="ListBullet"/>
      </w:pPr>
      <w:r>
        <w:t>The beginning and end date</w:t>
      </w:r>
      <w:r w:rsidR="000C4D60">
        <w:t>s</w:t>
      </w:r>
      <w:r>
        <w:t xml:space="preserve"> for the mode</w:t>
      </w:r>
      <w:r w:rsidR="000C4D60">
        <w:t>l</w:t>
      </w:r>
      <w:r>
        <w:t xml:space="preserve">ling must exclude weekends. It is highly recommended to start and end the recommendation period on Cashpoint operational days. This means the recommendation process is produced </w:t>
      </w:r>
      <w:r w:rsidR="000C4D60">
        <w:t>daily</w:t>
      </w:r>
      <w:r>
        <w:t xml:space="preserve"> during operational days. In case your institution produces recommendations </w:t>
      </w:r>
      <w:r w:rsidR="000C4D60">
        <w:t>daily</w:t>
      </w:r>
      <w:r>
        <w:t xml:space="preserve"> including weekends, then the weekend selection will be valid.</w:t>
      </w:r>
    </w:p>
    <w:p w14:paraId="27AC9759" w14:textId="629E1B1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682C4E8" w14:textId="77777777" w:rsidR="00CB5799" w:rsidRDefault="00CB5799" w:rsidP="00EA5021">
      <w:pPr>
        <w:pStyle w:val="BodyText"/>
      </w:pPr>
    </w:p>
    <w:p w14:paraId="2336F538" w14:textId="3050AEC0" w:rsidR="00916881" w:rsidRDefault="00916881" w:rsidP="00EA7521">
      <w:pPr>
        <w:pStyle w:val="Heading2"/>
      </w:pPr>
      <w:bookmarkStart w:id="4275" w:name="_Ref231747269"/>
      <w:bookmarkStart w:id="4276" w:name="_Ref236028167"/>
      <w:bookmarkStart w:id="4277" w:name="_Toc128718831"/>
      <w:r>
        <w:t>Model Types</w:t>
      </w:r>
      <w:bookmarkEnd w:id="4275"/>
      <w:bookmarkEnd w:id="4276"/>
      <w:bookmarkEnd w:id="4277"/>
    </w:p>
    <w:p w14:paraId="0E6A2E8D" w14:textId="77777777" w:rsidR="00916881" w:rsidRDefault="00916881" w:rsidP="00CB5799">
      <w:pPr>
        <w:pStyle w:val="BodyText"/>
      </w:pPr>
      <w:r>
        <w:t>The following table describes the types of models available in OptiCash with a focus on model differences, its benefits and impact on the simulated results:</w:t>
      </w:r>
    </w:p>
    <w:p w14:paraId="1A889C76" w14:textId="1FB0F1E8" w:rsidR="00916881" w:rsidRDefault="00916881" w:rsidP="00F63174">
      <w:pPr>
        <w:pStyle w:val="Caption"/>
        <w:spacing w:before="0" w:after="120"/>
        <w:ind w:left="187" w:hanging="187"/>
        <w:outlineLvl w:val="0"/>
      </w:pPr>
      <w:bookmarkStart w:id="4278" w:name="_Ref139941844"/>
      <w:bookmarkStart w:id="4279" w:name="_Toc128631168"/>
      <w:r>
        <w:t xml:space="preserve">Table </w:t>
      </w:r>
      <w:r w:rsidR="00027408">
        <w:fldChar w:fldCharType="begin"/>
      </w:r>
      <w:r>
        <w:instrText xml:space="preserve"> SEQ "Table" \*Arabic </w:instrText>
      </w:r>
      <w:r w:rsidR="00027408">
        <w:fldChar w:fldCharType="separate"/>
      </w:r>
      <w:r w:rsidR="00D57607">
        <w:rPr>
          <w:noProof/>
        </w:rPr>
        <w:t>214</w:t>
      </w:r>
      <w:r w:rsidR="00027408">
        <w:rPr>
          <w:noProof/>
        </w:rPr>
        <w:fldChar w:fldCharType="end"/>
      </w:r>
      <w:r>
        <w:t>:  Model Types</w:t>
      </w:r>
      <w:bookmarkEnd w:id="4278"/>
      <w:bookmarkEnd w:id="4279"/>
    </w:p>
    <w:tbl>
      <w:tblPr>
        <w:tblW w:w="0" w:type="auto"/>
        <w:tblInd w:w="-113" w:type="dxa"/>
        <w:tblLayout w:type="fixed"/>
        <w:tblCellMar>
          <w:left w:w="79" w:type="dxa"/>
          <w:right w:w="79" w:type="dxa"/>
        </w:tblCellMar>
        <w:tblLook w:val="0000" w:firstRow="0" w:lastRow="0" w:firstColumn="0" w:lastColumn="0" w:noHBand="0" w:noVBand="0"/>
      </w:tblPr>
      <w:tblGrid>
        <w:gridCol w:w="2340"/>
        <w:gridCol w:w="6865"/>
      </w:tblGrid>
      <w:tr w:rsidR="00916881" w14:paraId="0B2CA28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05E7080E" w14:textId="77777777" w:rsidR="00916881" w:rsidRDefault="00916881" w:rsidP="00CB5799">
            <w:pPr>
              <w:pStyle w:val="TableHeading"/>
            </w:pPr>
            <w:r>
              <w:t>Benchmark Actual Model</w:t>
            </w:r>
          </w:p>
        </w:tc>
      </w:tr>
      <w:tr w:rsidR="00916881" w14:paraId="72F5C18B" w14:textId="77777777" w:rsidTr="00CB5799">
        <w:tc>
          <w:tcPr>
            <w:tcW w:w="2340" w:type="dxa"/>
            <w:tcBorders>
              <w:left w:val="single" w:sz="4" w:space="0" w:color="000000"/>
              <w:bottom w:val="single" w:sz="4" w:space="0" w:color="000000"/>
            </w:tcBorders>
          </w:tcPr>
          <w:p w14:paraId="4A630927"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5462F249" w14:textId="16892213" w:rsidR="00916881" w:rsidRDefault="00916881" w:rsidP="00CB5799">
            <w:pPr>
              <w:pStyle w:val="TableBody"/>
            </w:pPr>
            <w:r>
              <w:rPr>
                <w:rFonts w:eastAsia="MS Mincho"/>
              </w:rPr>
              <w:t xml:space="preserve">When the selected model type is </w:t>
            </w:r>
            <w:r w:rsidRPr="0055159E">
              <w:rPr>
                <w:rFonts w:eastAsia="MS Mincho"/>
                <w:b/>
                <w:bCs/>
                <w:rPrChange w:id="4280" w:author="Robbie Moses" w:date="2023-03-02T03:26:00Z">
                  <w:rPr>
                    <w:rFonts w:eastAsia="MS Mincho"/>
                  </w:rPr>
                </w:rPrChange>
              </w:rPr>
              <w:t>“Benchmark Actual”</w:t>
            </w:r>
            <w:r>
              <w:rPr>
                <w:rFonts w:eastAsia="MS Mincho"/>
              </w:rPr>
              <w:t xml:space="preserve"> users must ensure simulation From and To dates contain historical actual data. </w:t>
            </w:r>
            <w:r>
              <w:t xml:space="preserve">Simulation results reflect what would have been if the users followed OptiCash recommendations based on </w:t>
            </w:r>
            <w:r w:rsidR="00330F7C">
              <w:t xml:space="preserve">the </w:t>
            </w:r>
            <w:r>
              <w:t xml:space="preserve">actual </w:t>
            </w:r>
            <w:r w:rsidR="00330F7C">
              <w:t>first-</w:t>
            </w:r>
            <w:r>
              <w:t>day balance.</w:t>
            </w:r>
          </w:p>
        </w:tc>
      </w:tr>
      <w:tr w:rsidR="00916881" w14:paraId="463284D3" w14:textId="77777777" w:rsidTr="00CB5799">
        <w:tc>
          <w:tcPr>
            <w:tcW w:w="2340" w:type="dxa"/>
            <w:tcBorders>
              <w:left w:val="single" w:sz="4" w:space="0" w:color="000000"/>
              <w:bottom w:val="single" w:sz="4" w:space="0" w:color="000000"/>
            </w:tcBorders>
          </w:tcPr>
          <w:p w14:paraId="590EE855"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2BF3E204" w14:textId="6C5380C4" w:rsidR="00916881" w:rsidRDefault="00916881" w:rsidP="00CB5799">
            <w:pPr>
              <w:pStyle w:val="TableBody"/>
              <w:rPr>
                <w:rFonts w:eastAsia="MS Mincho"/>
              </w:rPr>
            </w:pPr>
            <w:r>
              <w:rPr>
                <w:rFonts w:eastAsia="MS Mincho"/>
              </w:rPr>
              <w:t xml:space="preserve">This model will use actual values from the historical data, </w:t>
            </w:r>
            <w:r w:rsidR="00174E81">
              <w:rPr>
                <w:rFonts w:eastAsia="MS Mincho"/>
              </w:rPr>
              <w:t>i.e.,</w:t>
            </w:r>
            <w:r>
              <w:rPr>
                <w:rFonts w:eastAsia="MS Mincho"/>
              </w:rPr>
              <w:t xml:space="preserve"> OptiCash will simulate using actual withdrawals for ATMs and actual withdrawals, </w:t>
            </w:r>
            <w:r w:rsidR="00174E81">
              <w:rPr>
                <w:rFonts w:eastAsia="MS Mincho"/>
              </w:rPr>
              <w:t>deposits,</w:t>
            </w:r>
            <w:r>
              <w:rPr>
                <w:rFonts w:eastAsia="MS Mincho"/>
              </w:rPr>
              <w:t xml:space="preserve"> and net demand for branches.</w:t>
            </w:r>
          </w:p>
        </w:tc>
      </w:tr>
      <w:tr w:rsidR="00916881" w14:paraId="1E18F1E0" w14:textId="77777777" w:rsidTr="00CB5799">
        <w:tc>
          <w:tcPr>
            <w:tcW w:w="2340" w:type="dxa"/>
            <w:tcBorders>
              <w:left w:val="single" w:sz="4" w:space="0" w:color="000000"/>
              <w:bottom w:val="single" w:sz="4" w:space="0" w:color="000000"/>
            </w:tcBorders>
          </w:tcPr>
          <w:p w14:paraId="1B1E7689" w14:textId="77777777" w:rsidR="00916881" w:rsidRPr="00CB5799" w:rsidRDefault="00916881" w:rsidP="00CB5799">
            <w:pPr>
              <w:pStyle w:val="TableBody"/>
              <w:rPr>
                <w:b/>
                <w:bCs/>
              </w:rPr>
            </w:pPr>
            <w:r w:rsidRPr="00CB5799">
              <w:rPr>
                <w:b/>
                <w:bCs/>
              </w:rPr>
              <w:lastRenderedPageBreak/>
              <w:t>Model Horizon</w:t>
            </w:r>
          </w:p>
        </w:tc>
        <w:tc>
          <w:tcPr>
            <w:tcW w:w="6865" w:type="dxa"/>
            <w:tcBorders>
              <w:left w:val="single" w:sz="4" w:space="0" w:color="000000"/>
              <w:bottom w:val="single" w:sz="4" w:space="0" w:color="000000"/>
              <w:right w:val="single" w:sz="4" w:space="0" w:color="000000"/>
            </w:tcBorders>
          </w:tcPr>
          <w:p w14:paraId="7AB61E1D" w14:textId="25ECEB07" w:rsidR="00916881" w:rsidRDefault="00330F7C" w:rsidP="00CB5799">
            <w:pPr>
              <w:pStyle w:val="TableBody"/>
            </w:pPr>
            <w:r>
              <w:t xml:space="preserve">The simulation </w:t>
            </w:r>
            <w:r w:rsidR="00916881">
              <w:t xml:space="preserve">uses the opening balance of the first day of the selected simulation period to generate a simulated recommendation. </w:t>
            </w:r>
          </w:p>
          <w:p w14:paraId="37AE2F27" w14:textId="77777777" w:rsidR="00916881" w:rsidRDefault="00916881" w:rsidP="00CB5799">
            <w:pPr>
              <w:pStyle w:val="TableBody"/>
            </w:pPr>
            <w:r>
              <w:t>Day 1 Model Opening Balance = Day 1 Actual Opening Balance</w:t>
            </w:r>
          </w:p>
          <w:p w14:paraId="3053C54F" w14:textId="77777777" w:rsidR="00916881" w:rsidRDefault="00916881" w:rsidP="00CB5799">
            <w:pPr>
              <w:pStyle w:val="TableBody"/>
            </w:pPr>
            <w:r>
              <w:t>Day 2 Model Opening Balance ≠ Day 2 Actual Opening Balance (same with Day 3, 4, 5, etc.)</w:t>
            </w:r>
          </w:p>
          <w:p w14:paraId="18C52EE2" w14:textId="77777777" w:rsidR="00916881" w:rsidRDefault="00916881" w:rsidP="00CB5799">
            <w:pPr>
              <w:pStyle w:val="TableBody"/>
            </w:pPr>
            <w:r>
              <w:t xml:space="preserve">Model Delivery (Model Recommendation) ≠ Actual Delivery </w:t>
            </w:r>
          </w:p>
          <w:p w14:paraId="5FA45D01" w14:textId="77777777" w:rsidR="00916881" w:rsidRDefault="00916881" w:rsidP="00CB5799">
            <w:pPr>
              <w:pStyle w:val="TableBody"/>
            </w:pPr>
            <w:r>
              <w:t>Model Return (Model Recommendation) ≠ Actual Return (Advanced Devices &amp; Branches)</w:t>
            </w:r>
          </w:p>
          <w:p w14:paraId="3F90E573" w14:textId="77777777" w:rsidR="00916881" w:rsidRDefault="00916881" w:rsidP="00CB5799">
            <w:pPr>
              <w:pStyle w:val="TableBody"/>
            </w:pPr>
            <w:r>
              <w:t>Model Withdrawals = Actual Withdrawals</w:t>
            </w:r>
          </w:p>
          <w:p w14:paraId="34BF50CF" w14:textId="77777777" w:rsidR="00916881" w:rsidRDefault="00916881" w:rsidP="00CB5799">
            <w:pPr>
              <w:pStyle w:val="TableBody"/>
            </w:pPr>
            <w:r>
              <w:t>Model Deposits = Actual Deposits (Advanced Devices &amp; Branches)</w:t>
            </w:r>
          </w:p>
          <w:p w14:paraId="2A8BDB7C" w14:textId="77777777" w:rsidR="00916881" w:rsidRDefault="00916881" w:rsidP="00CB5799">
            <w:pPr>
              <w:pStyle w:val="TableBody"/>
            </w:pPr>
            <w:r>
              <w:t>Model Net Demand = Actual Net Demand (Advanced Devices &amp; Branches)</w:t>
            </w:r>
          </w:p>
          <w:p w14:paraId="526FE60F" w14:textId="77777777" w:rsidR="00916881" w:rsidRDefault="00916881" w:rsidP="00CB5799">
            <w:pPr>
              <w:pStyle w:val="TableBody"/>
            </w:pPr>
            <w:r>
              <w:t>Model Closing Balance ≠ Actual Closing Balance</w:t>
            </w:r>
          </w:p>
          <w:p w14:paraId="29D9A844" w14:textId="77777777" w:rsidR="00916881" w:rsidRDefault="00916881" w:rsidP="00CB5799">
            <w:pPr>
              <w:pStyle w:val="TableBody"/>
            </w:pPr>
            <w:r>
              <w:t>Model Opening Balance =  Model Closing Balance of the previous day</w:t>
            </w:r>
          </w:p>
        </w:tc>
      </w:tr>
      <w:tr w:rsidR="00916881" w14:paraId="36FD62AF"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3E03E88E" w14:textId="77777777" w:rsidR="00916881" w:rsidRDefault="00916881" w:rsidP="00CB5799">
            <w:pPr>
              <w:pStyle w:val="TableHeading"/>
            </w:pPr>
            <w:r>
              <w:t>Benchmark Forecast Model</w:t>
            </w:r>
          </w:p>
        </w:tc>
      </w:tr>
      <w:tr w:rsidR="00916881" w14:paraId="4236847A" w14:textId="77777777" w:rsidTr="00CB5799">
        <w:tc>
          <w:tcPr>
            <w:tcW w:w="2340" w:type="dxa"/>
            <w:tcBorders>
              <w:left w:val="single" w:sz="4" w:space="0" w:color="000000"/>
              <w:bottom w:val="single" w:sz="4" w:space="0" w:color="000000"/>
            </w:tcBorders>
          </w:tcPr>
          <w:p w14:paraId="31BF97E9"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1E33924C" w14:textId="0D0120E5" w:rsidR="00916881" w:rsidRDefault="00916881" w:rsidP="00CB5799">
            <w:pPr>
              <w:pStyle w:val="TableBody"/>
              <w:rPr>
                <w:rFonts w:eastAsia="MS Mincho"/>
              </w:rPr>
            </w:pPr>
            <w:r>
              <w:rPr>
                <w:rFonts w:eastAsia="MS Mincho"/>
              </w:rPr>
              <w:t xml:space="preserve">This type of model allows the user to select any date from the forecast From and To date. </w:t>
            </w:r>
            <w:r w:rsidR="0091355B">
              <w:rPr>
                <w:rFonts w:eastAsia="MS Mincho"/>
              </w:rPr>
              <w:t>The model type and the selected periods must b</w:t>
            </w:r>
            <w:r>
              <w:rPr>
                <w:rFonts w:eastAsia="MS Mincho"/>
              </w:rPr>
              <w:t xml:space="preserve">e taken into consideration to ensure that </w:t>
            </w:r>
            <w:r w:rsidR="0091355B">
              <w:rPr>
                <w:rFonts w:eastAsia="MS Mincho"/>
              </w:rPr>
              <w:t xml:space="preserve">a </w:t>
            </w:r>
            <w:r>
              <w:rPr>
                <w:rFonts w:eastAsia="MS Mincho"/>
              </w:rPr>
              <w:t>fair comparison is done between the model results and the historical values.</w:t>
            </w:r>
          </w:p>
          <w:p w14:paraId="3B80407B" w14:textId="7F57B140" w:rsidR="00916881" w:rsidRDefault="0091355B" w:rsidP="00CB5799">
            <w:pPr>
              <w:pStyle w:val="TableBody"/>
            </w:pPr>
            <w:r>
              <w:t xml:space="preserve">The forecast </w:t>
            </w:r>
            <w:r w:rsidR="00916881">
              <w:t xml:space="preserve">model type is usually run for the future period of time and OptiCash will calculate costs based on </w:t>
            </w:r>
            <w:r>
              <w:t xml:space="preserve">the </w:t>
            </w:r>
            <w:r w:rsidR="00916881">
              <w:t xml:space="preserve">horizon from forecasted data. In this case, the Model Overview screen will not display Actual information since simulations were run into the future. However, if </w:t>
            </w:r>
            <w:r>
              <w:t xml:space="preserve">the </w:t>
            </w:r>
            <w:r w:rsidR="00916881">
              <w:t xml:space="preserve">simulation is run for the past period of time, costs will be calculated based on </w:t>
            </w:r>
            <w:r>
              <w:t xml:space="preserve">the </w:t>
            </w:r>
            <w:r w:rsidR="00916881">
              <w:t>horizon from actual historical data and displayed in the Model Overview screen.</w:t>
            </w:r>
          </w:p>
        </w:tc>
      </w:tr>
      <w:tr w:rsidR="00916881" w14:paraId="583FAB44" w14:textId="77777777" w:rsidTr="00CB5799">
        <w:tc>
          <w:tcPr>
            <w:tcW w:w="2340" w:type="dxa"/>
            <w:tcBorders>
              <w:left w:val="single" w:sz="4" w:space="0" w:color="000000"/>
              <w:bottom w:val="single" w:sz="4" w:space="0" w:color="000000"/>
            </w:tcBorders>
          </w:tcPr>
          <w:p w14:paraId="4085155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4C9055FD" w14:textId="77777777" w:rsidR="00916881" w:rsidRDefault="00916881" w:rsidP="00CB5799">
            <w:pPr>
              <w:pStyle w:val="TableBody"/>
              <w:rPr>
                <w:rFonts w:eastAsia="MS Mincho"/>
              </w:rPr>
            </w:pPr>
            <w:r>
              <w:rPr>
                <w:rFonts w:eastAsia="MS Mincho"/>
              </w:rPr>
              <w:t>FORECAST model type uses forecasted values from the forecast data. For this model type, users MUST select the Model From date as the last load date for the Cashpoints in the model. This is because the model requires having the last closing balance which can be carried over into the future while generating future horizon.</w:t>
            </w:r>
          </w:p>
        </w:tc>
      </w:tr>
      <w:tr w:rsidR="00916881" w14:paraId="4415EE18" w14:textId="77777777" w:rsidTr="00CB5799">
        <w:tc>
          <w:tcPr>
            <w:tcW w:w="2340" w:type="dxa"/>
            <w:tcBorders>
              <w:left w:val="single" w:sz="4" w:space="0" w:color="000000"/>
              <w:bottom w:val="single" w:sz="4" w:space="0" w:color="000000"/>
            </w:tcBorders>
          </w:tcPr>
          <w:p w14:paraId="1D9A402C"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19CA41D" w14:textId="170193EB" w:rsidR="00916881" w:rsidRDefault="00916881" w:rsidP="00CB5799">
            <w:pPr>
              <w:pStyle w:val="TableBody"/>
            </w:pPr>
            <w:r>
              <w:t xml:space="preserve">Actual Horizon will only exist if </w:t>
            </w:r>
            <w:r w:rsidR="0091355B">
              <w:t xml:space="preserve">the </w:t>
            </w:r>
            <w:r>
              <w:t xml:space="preserve">selected simulation period covers historical data. Model Horizon will be identical to Cashpoint’s regular horizon at the Cashpoint level if recommendations are run successfully for this Cashpoint. The only difference is that the Cashpoint’s horizon is generated 45 days into the future with each recommendation process, whereas </w:t>
            </w:r>
            <w:r w:rsidR="0091355B">
              <w:t xml:space="preserve">the </w:t>
            </w:r>
            <w:r>
              <w:t xml:space="preserve">model horizon can be generated for a longer time depending </w:t>
            </w:r>
            <w:r w:rsidR="0091355B">
              <w:t xml:space="preserve">on the </w:t>
            </w:r>
            <w:r>
              <w:t xml:space="preserve">simulation To Date. </w:t>
            </w:r>
          </w:p>
          <w:p w14:paraId="3150B4FE" w14:textId="77777777" w:rsidR="00916881" w:rsidRDefault="00916881" w:rsidP="00CB5799">
            <w:pPr>
              <w:pStyle w:val="TableBody"/>
            </w:pPr>
            <w:r>
              <w:t>Day 1 Model Opening Balance = Day 1 Horizon Opening Balance</w:t>
            </w:r>
          </w:p>
          <w:p w14:paraId="003C408E" w14:textId="77777777" w:rsidR="00916881" w:rsidRDefault="00916881" w:rsidP="00CB5799">
            <w:pPr>
              <w:pStyle w:val="TableBody"/>
            </w:pPr>
            <w:r>
              <w:t xml:space="preserve">Model Delivery (Model Recommendation) = Horizon Delivery </w:t>
            </w:r>
          </w:p>
          <w:p w14:paraId="2285379E" w14:textId="77777777" w:rsidR="00916881" w:rsidRDefault="00916881" w:rsidP="00CB5799">
            <w:pPr>
              <w:pStyle w:val="TableBody"/>
            </w:pPr>
            <w:r>
              <w:t>Model Return (Model Recommendation)  = Horizon Return (Advanced Devices &amp; Branches)</w:t>
            </w:r>
          </w:p>
          <w:p w14:paraId="6BB36C6F" w14:textId="77777777" w:rsidR="00916881" w:rsidRDefault="00916881" w:rsidP="00CB5799">
            <w:pPr>
              <w:pStyle w:val="TableBody"/>
            </w:pPr>
            <w:r>
              <w:lastRenderedPageBreak/>
              <w:t>Model Withdrawals = Forecasted Withdrawals</w:t>
            </w:r>
          </w:p>
          <w:p w14:paraId="5D53C3DA" w14:textId="77777777" w:rsidR="00916881" w:rsidRDefault="00916881" w:rsidP="00CB5799">
            <w:pPr>
              <w:pStyle w:val="TableBody"/>
            </w:pPr>
            <w:r>
              <w:t>Model Deposits = Forecasted Deposits (Advanced Devices &amp; Branches)</w:t>
            </w:r>
          </w:p>
          <w:p w14:paraId="718D60D4" w14:textId="77777777" w:rsidR="00916881" w:rsidRDefault="00916881" w:rsidP="00CB5799">
            <w:pPr>
              <w:pStyle w:val="TableBody"/>
            </w:pPr>
            <w:r>
              <w:t>Model Net Demand = Forecasted Net Demand (Advanced Devices &amp; Branches)</w:t>
            </w:r>
          </w:p>
          <w:p w14:paraId="57C88EAA" w14:textId="77777777" w:rsidR="00916881" w:rsidRDefault="00916881" w:rsidP="00CB5799">
            <w:pPr>
              <w:pStyle w:val="TableBody"/>
            </w:pPr>
            <w:r>
              <w:t>Model Opening Balance =  Model Closing Balance of the previous day</w:t>
            </w:r>
          </w:p>
        </w:tc>
      </w:tr>
      <w:tr w:rsidR="00916881" w14:paraId="1726BC72" w14:textId="77777777" w:rsidTr="00CB5799">
        <w:tc>
          <w:tcPr>
            <w:tcW w:w="9205" w:type="dxa"/>
            <w:gridSpan w:val="2"/>
            <w:tcBorders>
              <w:top w:val="single" w:sz="4" w:space="0" w:color="000000"/>
              <w:left w:val="single" w:sz="4" w:space="0" w:color="000000"/>
              <w:bottom w:val="double" w:sz="1" w:space="0" w:color="000000"/>
              <w:right w:val="single" w:sz="4" w:space="0" w:color="000000"/>
            </w:tcBorders>
            <w:shd w:val="clear" w:color="auto" w:fill="60C03A"/>
          </w:tcPr>
          <w:p w14:paraId="185BDC7F" w14:textId="77777777" w:rsidR="00916881" w:rsidRPr="00CB5799" w:rsidRDefault="00916881" w:rsidP="00CB5799">
            <w:pPr>
              <w:pStyle w:val="TableHeading"/>
            </w:pPr>
            <w:r w:rsidRPr="00CB5799">
              <w:lastRenderedPageBreak/>
              <w:t>Validation Model</w:t>
            </w:r>
          </w:p>
        </w:tc>
      </w:tr>
      <w:tr w:rsidR="00916881" w14:paraId="411D319B" w14:textId="77777777" w:rsidTr="00CB5799">
        <w:tc>
          <w:tcPr>
            <w:tcW w:w="2340" w:type="dxa"/>
            <w:tcBorders>
              <w:left w:val="single" w:sz="4" w:space="0" w:color="000000"/>
              <w:bottom w:val="single" w:sz="4" w:space="0" w:color="000000"/>
            </w:tcBorders>
          </w:tcPr>
          <w:p w14:paraId="44181FC1" w14:textId="77777777" w:rsidR="00916881" w:rsidRPr="00CB5799" w:rsidRDefault="00916881" w:rsidP="00CB5799">
            <w:pPr>
              <w:pStyle w:val="TableBody"/>
              <w:rPr>
                <w:b/>
                <w:bCs/>
              </w:rPr>
            </w:pPr>
            <w:r w:rsidRPr="00CB5799">
              <w:rPr>
                <w:b/>
                <w:bCs/>
              </w:rPr>
              <w:t>Simulation Date Requirements</w:t>
            </w:r>
          </w:p>
        </w:tc>
        <w:tc>
          <w:tcPr>
            <w:tcW w:w="6865" w:type="dxa"/>
            <w:tcBorders>
              <w:left w:val="single" w:sz="4" w:space="0" w:color="000000"/>
              <w:bottom w:val="single" w:sz="4" w:space="0" w:color="000000"/>
              <w:right w:val="single" w:sz="4" w:space="0" w:color="000000"/>
            </w:tcBorders>
          </w:tcPr>
          <w:p w14:paraId="6C870DBF" w14:textId="7F5B83FF" w:rsidR="00916881" w:rsidRDefault="00916881" w:rsidP="00CB5799">
            <w:pPr>
              <w:pStyle w:val="TableBody"/>
            </w:pPr>
            <w:r>
              <w:rPr>
                <w:rFonts w:eastAsia="MS Mincho"/>
              </w:rPr>
              <w:t xml:space="preserve">When the selected model type is </w:t>
            </w:r>
            <w:r w:rsidRPr="000C52FD">
              <w:rPr>
                <w:rFonts w:eastAsia="MS Mincho"/>
                <w:b/>
                <w:bCs/>
                <w:rPrChange w:id="4281" w:author="Robbie Moses" w:date="2023-03-02T04:47:00Z">
                  <w:rPr>
                    <w:rFonts w:eastAsia="MS Mincho"/>
                  </w:rPr>
                </w:rPrChange>
              </w:rPr>
              <w:t>“Validation”</w:t>
            </w:r>
            <w:r>
              <w:rPr>
                <w:rFonts w:eastAsia="MS Mincho"/>
              </w:rPr>
              <w:t xml:space="preserve"> users must ensure that From and To dates contain historical data. </w:t>
            </w:r>
            <w:r>
              <w:t xml:space="preserve">Simulation commits recommendations to orders considering 100% compliance </w:t>
            </w:r>
            <w:r w:rsidR="004C4628">
              <w:t xml:space="preserve">with </w:t>
            </w:r>
            <w:r>
              <w:t xml:space="preserve">recommendations. Recommendations are generated based on forecasted withdrawal/deposit information and committed recommendations/orders. </w:t>
            </w:r>
            <w:r w:rsidR="004C4628">
              <w:t xml:space="preserve">The recommendation </w:t>
            </w:r>
            <w:r>
              <w:t xml:space="preserve">process is re-run each day after </w:t>
            </w:r>
            <w:r w:rsidR="004C4628">
              <w:t xml:space="preserve">the </w:t>
            </w:r>
            <w:r>
              <w:t>opening balance get</w:t>
            </w:r>
            <w:r w:rsidR="00717DEB">
              <w:t>s</w:t>
            </w:r>
            <w:r>
              <w:t xml:space="preserve"> </w:t>
            </w:r>
            <w:r w:rsidR="00717DEB">
              <w:t xml:space="preserve">adjusted </w:t>
            </w:r>
            <w:r>
              <w:t xml:space="preserve">based on </w:t>
            </w:r>
            <w:r w:rsidR="00717DEB">
              <w:t xml:space="preserve">the </w:t>
            </w:r>
            <w:r>
              <w:t xml:space="preserve">difference between forecasted and actual withdrawal/deposit information. This simulated environment best represents </w:t>
            </w:r>
            <w:r w:rsidR="00717DEB">
              <w:t xml:space="preserve">the </w:t>
            </w:r>
            <w:r>
              <w:t xml:space="preserve">real production environment as recommendation performance is based on forecasted demand, while the opening balance gets an adjustment based on actual demand – and this is exactly what is happening in </w:t>
            </w:r>
            <w:r w:rsidR="00717DEB">
              <w:t xml:space="preserve">the </w:t>
            </w:r>
            <w:r>
              <w:t xml:space="preserve">real production environment. This model accounts for forecast quality and possible discrepancies which will occur on a day-to-day basis. </w:t>
            </w:r>
          </w:p>
          <w:p w14:paraId="1427420A" w14:textId="34194250" w:rsidR="00916881" w:rsidRDefault="00916881" w:rsidP="007A34F7">
            <w:pPr>
              <w:pStyle w:val="TableNote"/>
            </w:pPr>
            <w:r w:rsidRPr="00FD1734">
              <w:rPr>
                <w:b/>
                <w:bCs/>
              </w:rPr>
              <w:t>Important to note</w:t>
            </w:r>
            <w:r>
              <w:t xml:space="preserve"> that this model type will take more processing time due to </w:t>
            </w:r>
            <w:r w:rsidR="00717DEB">
              <w:t xml:space="preserve">the </w:t>
            </w:r>
            <w:r>
              <w:t>recommendation process being run for each day in the selected simulation period.</w:t>
            </w:r>
          </w:p>
        </w:tc>
      </w:tr>
      <w:tr w:rsidR="00916881" w14:paraId="2AF3C951" w14:textId="77777777" w:rsidTr="00CB5799">
        <w:tc>
          <w:tcPr>
            <w:tcW w:w="2340" w:type="dxa"/>
            <w:tcBorders>
              <w:left w:val="single" w:sz="4" w:space="0" w:color="000000"/>
              <w:bottom w:val="single" w:sz="4" w:space="0" w:color="000000"/>
            </w:tcBorders>
          </w:tcPr>
          <w:p w14:paraId="1804D516" w14:textId="77777777" w:rsidR="00916881" w:rsidRPr="00CB5799" w:rsidRDefault="00916881" w:rsidP="00CB5799">
            <w:pPr>
              <w:pStyle w:val="TableBody"/>
              <w:rPr>
                <w:b/>
                <w:bCs/>
              </w:rPr>
            </w:pPr>
            <w:r w:rsidRPr="00CB5799">
              <w:rPr>
                <w:b/>
                <w:bCs/>
              </w:rPr>
              <w:t>Information Used</w:t>
            </w:r>
          </w:p>
        </w:tc>
        <w:tc>
          <w:tcPr>
            <w:tcW w:w="6865" w:type="dxa"/>
            <w:tcBorders>
              <w:left w:val="single" w:sz="4" w:space="0" w:color="000000"/>
              <w:bottom w:val="single" w:sz="4" w:space="0" w:color="000000"/>
              <w:right w:val="single" w:sz="4" w:space="0" w:color="000000"/>
            </w:tcBorders>
          </w:tcPr>
          <w:p w14:paraId="0C6F754D" w14:textId="6DB6A3E5" w:rsidR="00916881" w:rsidRDefault="00916881" w:rsidP="007A34F7">
            <w:pPr>
              <w:pStyle w:val="TableBody"/>
              <w:rPr>
                <w:rFonts w:eastAsia="MS Mincho"/>
              </w:rPr>
            </w:pPr>
            <w:r>
              <w:rPr>
                <w:rFonts w:eastAsia="MS Mincho"/>
              </w:rPr>
              <w:t xml:space="preserve">This model will use forecasted customer demand values but will readjust the next </w:t>
            </w:r>
            <w:del w:id="4282" w:author="Robbie Moses" w:date="2023-03-02T04:48:00Z">
              <w:r w:rsidDel="000C52FD">
                <w:rPr>
                  <w:rFonts w:eastAsia="MS Mincho"/>
                </w:rPr>
                <w:delText>days</w:delText>
              </w:r>
            </w:del>
            <w:ins w:id="4283" w:author="Robbie Moses" w:date="2023-03-02T04:48:00Z">
              <w:r w:rsidR="000C52FD">
                <w:rPr>
                  <w:rFonts w:eastAsia="MS Mincho"/>
                </w:rPr>
                <w:t>day’s</w:t>
              </w:r>
            </w:ins>
            <w:r>
              <w:rPr>
                <w:rFonts w:eastAsia="MS Mincho"/>
              </w:rPr>
              <w:t xml:space="preserve"> opening balance by the difference between the forecasted customer demand and actual customer demand. </w:t>
            </w:r>
          </w:p>
        </w:tc>
      </w:tr>
      <w:tr w:rsidR="00916881" w14:paraId="4F66A50B" w14:textId="77777777" w:rsidTr="00CB5799">
        <w:tc>
          <w:tcPr>
            <w:tcW w:w="2340" w:type="dxa"/>
            <w:tcBorders>
              <w:left w:val="single" w:sz="4" w:space="0" w:color="000000"/>
              <w:bottom w:val="single" w:sz="4" w:space="0" w:color="000000"/>
            </w:tcBorders>
          </w:tcPr>
          <w:p w14:paraId="657EE0B2" w14:textId="77777777" w:rsidR="00916881" w:rsidRPr="00CB5799" w:rsidRDefault="00916881" w:rsidP="00CB5799">
            <w:pPr>
              <w:pStyle w:val="TableBody"/>
              <w:rPr>
                <w:b/>
                <w:bCs/>
              </w:rPr>
            </w:pPr>
            <w:r w:rsidRPr="00CB5799">
              <w:rPr>
                <w:b/>
                <w:bCs/>
              </w:rPr>
              <w:t>Model Horizon</w:t>
            </w:r>
          </w:p>
        </w:tc>
        <w:tc>
          <w:tcPr>
            <w:tcW w:w="6865" w:type="dxa"/>
            <w:tcBorders>
              <w:left w:val="single" w:sz="4" w:space="0" w:color="000000"/>
              <w:bottom w:val="single" w:sz="4" w:space="0" w:color="000000"/>
              <w:right w:val="single" w:sz="4" w:space="0" w:color="000000"/>
            </w:tcBorders>
          </w:tcPr>
          <w:p w14:paraId="4F7EF650" w14:textId="77777777" w:rsidR="00916881" w:rsidRDefault="00916881" w:rsidP="007A34F7">
            <w:pPr>
              <w:pStyle w:val="TableBody"/>
            </w:pPr>
            <w:r>
              <w:t>Day 1 Model Opening Balance = Day 1 Actual Opening Balance</w:t>
            </w:r>
          </w:p>
          <w:p w14:paraId="54BC393F" w14:textId="77777777" w:rsidR="00916881" w:rsidRDefault="00916881" w:rsidP="007A34F7">
            <w:pPr>
              <w:pStyle w:val="TableBody"/>
            </w:pPr>
            <w:r>
              <w:t>Day 2 Model Opening Balance ≠ Day 2 Actual Opening Balance (same with Day 3, 4, 5, etc.)</w:t>
            </w:r>
          </w:p>
          <w:p w14:paraId="53ED0C17" w14:textId="77777777" w:rsidR="00916881" w:rsidRDefault="00916881" w:rsidP="007A34F7">
            <w:pPr>
              <w:pStyle w:val="TableBody"/>
            </w:pPr>
            <w:r>
              <w:t xml:space="preserve">Model Delivery (Model Recommendation) ≠ Actual Delivery </w:t>
            </w:r>
          </w:p>
          <w:p w14:paraId="47F59EE7" w14:textId="77777777" w:rsidR="00916881" w:rsidRDefault="00916881" w:rsidP="007A34F7">
            <w:pPr>
              <w:pStyle w:val="TableBody"/>
            </w:pPr>
            <w:r>
              <w:t>Model Return (Model Recommendation) ≠ Actual Return (Advanced Devices &amp; Branches)</w:t>
            </w:r>
          </w:p>
          <w:p w14:paraId="34DDE7E0" w14:textId="77777777" w:rsidR="00916881" w:rsidRDefault="00916881" w:rsidP="007A34F7">
            <w:pPr>
              <w:pStyle w:val="TableBody"/>
            </w:pPr>
            <w:r>
              <w:t>Model Withdrawals = Forecasted Withdrawals</w:t>
            </w:r>
          </w:p>
          <w:p w14:paraId="40153BB1" w14:textId="77777777" w:rsidR="00916881" w:rsidRDefault="00916881" w:rsidP="007A34F7">
            <w:pPr>
              <w:pStyle w:val="TableBody"/>
            </w:pPr>
            <w:r>
              <w:t>Model Deposits = Forecasted Deposits (Advanced Devices &amp; Branches)</w:t>
            </w:r>
          </w:p>
          <w:p w14:paraId="099FBB70" w14:textId="77777777" w:rsidR="00916881" w:rsidRDefault="00916881" w:rsidP="007A34F7">
            <w:pPr>
              <w:pStyle w:val="TableBody"/>
            </w:pPr>
            <w:r>
              <w:t>Model Net Demand = Forecasted Net Demand (Advanced Devices &amp; Branches)</w:t>
            </w:r>
          </w:p>
          <w:p w14:paraId="4FE66BC3" w14:textId="77777777" w:rsidR="00916881" w:rsidRDefault="00916881" w:rsidP="007A34F7">
            <w:pPr>
              <w:pStyle w:val="TableBody"/>
            </w:pPr>
            <w:r>
              <w:t>Model Closing Balance ≠ Actual Closing Balance</w:t>
            </w:r>
          </w:p>
          <w:p w14:paraId="55C0FAE5" w14:textId="77777777" w:rsidR="00916881" w:rsidRDefault="00916881" w:rsidP="007A34F7">
            <w:pPr>
              <w:pStyle w:val="TableBody"/>
            </w:pPr>
            <w:r>
              <w:t>Model Opening Balance≠ Model Closing Balance of the previous day</w:t>
            </w:r>
          </w:p>
          <w:p w14:paraId="676601F9" w14:textId="77777777" w:rsidR="00916881" w:rsidRDefault="00916881" w:rsidP="007A34F7">
            <w:pPr>
              <w:pStyle w:val="TableBody"/>
            </w:pPr>
            <w:r>
              <w:t xml:space="preserve">Model Opening Balance = Model Closing Balance of the previous day +/- Difference Amount between the Forecasted and Actual Demand. </w:t>
            </w:r>
          </w:p>
        </w:tc>
      </w:tr>
    </w:tbl>
    <w:p w14:paraId="2FD66CF1" w14:textId="4E07A932" w:rsidR="00916881" w:rsidRDefault="00916881" w:rsidP="00F63174">
      <w:pPr>
        <w:pStyle w:val="TopofSection"/>
        <w:spacing w:before="0" w:after="120" w:line="240" w:lineRule="auto"/>
        <w:ind w:left="187" w:hanging="187"/>
        <w:outlineLvl w:val="0"/>
        <w:rPr>
          <w:caps/>
          <w:color w:val="622423"/>
          <w:sz w:val="24"/>
          <w:szCs w:val="24"/>
        </w:rPr>
      </w:pPr>
      <w:bookmarkStart w:id="4284" w:name="_Ref231747270"/>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2DDDA096" w14:textId="2527A55B" w:rsidR="00916881" w:rsidRDefault="00916881" w:rsidP="00EA3632">
      <w:pPr>
        <w:pStyle w:val="Heading2"/>
      </w:pPr>
      <w:bookmarkStart w:id="4285" w:name="_Ref236028169"/>
      <w:bookmarkStart w:id="4286" w:name="_Toc128718832"/>
      <w:r>
        <w:lastRenderedPageBreak/>
        <w:t>General Model</w:t>
      </w:r>
      <w:r w:rsidR="002E00FC">
        <w:t>l</w:t>
      </w:r>
      <w:r>
        <w:t>ing Rules</w:t>
      </w:r>
      <w:bookmarkEnd w:id="4284"/>
      <w:bookmarkEnd w:id="4285"/>
      <w:bookmarkEnd w:id="4286"/>
    </w:p>
    <w:p w14:paraId="2A66553D" w14:textId="4576D664" w:rsidR="00916881" w:rsidRDefault="00916881" w:rsidP="00EA3632">
      <w:pPr>
        <w:pStyle w:val="Heading3"/>
      </w:pPr>
      <w:bookmarkStart w:id="4287" w:name="_Toc128718833"/>
      <w:r>
        <w:t>Why it is necessary to have all cashpoints forecasted prior to Simulations?</w:t>
      </w:r>
      <w:bookmarkEnd w:id="4287"/>
    </w:p>
    <w:p w14:paraId="32E0C839" w14:textId="784C5B5E" w:rsidR="00916881" w:rsidRDefault="00916881" w:rsidP="007A34F7">
      <w:pPr>
        <w:pStyle w:val="BodyText"/>
      </w:pPr>
      <w:r w:rsidRPr="007A34F7">
        <w:rPr>
          <w:rStyle w:val="BodyTextChar"/>
        </w:rPr>
        <w:t xml:space="preserve">Forecast and actual values are used from forecast tables. With </w:t>
      </w:r>
      <w:r w:rsidR="00717DEB" w:rsidRPr="007A34F7">
        <w:rPr>
          <w:rStyle w:val="BodyTextChar"/>
        </w:rPr>
        <w:t xml:space="preserve">the </w:t>
      </w:r>
      <w:r w:rsidRPr="007A34F7">
        <w:rPr>
          <w:rStyle w:val="BodyTextChar"/>
        </w:rPr>
        <w:t>OptiCash mode</w:t>
      </w:r>
      <w:r w:rsidR="00717DEB" w:rsidRPr="007A34F7">
        <w:rPr>
          <w:rStyle w:val="BodyTextChar"/>
        </w:rPr>
        <w:t>l</w:t>
      </w:r>
      <w:r w:rsidRPr="007A34F7">
        <w:rPr>
          <w:rStyle w:val="BodyTextChar"/>
        </w:rPr>
        <w:t>ling function, the user will be able to run simulations using actual or forecasted withdrawals and deposits. OptiCash forecast acts over excluded days, smoothing the values and these are used for the simulations as actual to produce a fair comparison. Forecast values will be used in case of a benchmark analysis comparing the impact of the forecast in the final results for each of the Cashpoints</w:t>
      </w:r>
      <w:r>
        <w:t>.</w:t>
      </w:r>
    </w:p>
    <w:p w14:paraId="746DFBFC" w14:textId="6217A74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3D1C8F8" w14:textId="450D4F3D" w:rsidR="007A34F7" w:rsidRDefault="007A34F7">
      <w:pPr>
        <w:rPr>
          <w:rFonts w:eastAsia="Times New Roman" w:cs="Calibri"/>
          <w:b/>
          <w:sz w:val="24"/>
          <w:szCs w:val="24"/>
          <w:lang w:val="en-GB"/>
        </w:rPr>
      </w:pPr>
    </w:p>
    <w:p w14:paraId="3A68E51D" w14:textId="4FADBDD8" w:rsidR="00916881" w:rsidRDefault="00916881" w:rsidP="006E580B">
      <w:pPr>
        <w:pStyle w:val="Heading3"/>
      </w:pPr>
      <w:bookmarkStart w:id="4288" w:name="_Toc128718834"/>
      <w:r>
        <w:t>Would the Model be created with the current cashpoint settings?</w:t>
      </w:r>
      <w:bookmarkEnd w:id="4288"/>
    </w:p>
    <w:p w14:paraId="652A5908" w14:textId="2CAB1CC2" w:rsidR="00916881" w:rsidRDefault="00916881" w:rsidP="00F1406C">
      <w:pPr>
        <w:pStyle w:val="BodyText"/>
      </w:pPr>
      <w:r>
        <w:t xml:space="preserve">Once the user decides to create a new model, the model will copy </w:t>
      </w:r>
      <w:r w:rsidR="00561D8C">
        <w:t xml:space="preserve">the </w:t>
      </w:r>
      <w:r>
        <w:t xml:space="preserve">original settings defined in </w:t>
      </w:r>
      <w:r w:rsidR="00561D8C">
        <w:t xml:space="preserve">the </w:t>
      </w:r>
      <w:r>
        <w:t>OptiCash production environment. OptiCash mode</w:t>
      </w:r>
      <w:r w:rsidR="00561D8C">
        <w:t>l</w:t>
      </w:r>
      <w:r>
        <w:t xml:space="preserve">ling function will then allow the user to change settings within a model and alter </w:t>
      </w:r>
      <w:r w:rsidR="00561D8C">
        <w:t xml:space="preserve">the </w:t>
      </w:r>
      <w:r>
        <w:t xml:space="preserve">cost and non-cost parameters for any Cashpoints that belong to the newly created model. This functionality can be used to test different scenarios and compare these scenarios with the actual results. Different models can also be compared to understand the effect these changes will have on the costs of the network or performance indicators such as cost per currency dispensed and Cashpoint utilization. </w:t>
      </w:r>
    </w:p>
    <w:p w14:paraId="24A67D65" w14:textId="67C8600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0D19D494" w14:textId="77777777" w:rsidR="00F1406C" w:rsidRDefault="00F1406C" w:rsidP="00EA5021">
      <w:pPr>
        <w:pStyle w:val="BodyText"/>
      </w:pPr>
    </w:p>
    <w:p w14:paraId="22255E57" w14:textId="0C471A30" w:rsidR="00916881" w:rsidRDefault="00916881" w:rsidP="006E580B">
      <w:pPr>
        <w:pStyle w:val="Heading3"/>
      </w:pPr>
      <w:bookmarkStart w:id="4289" w:name="_Toc128718835"/>
      <w:r>
        <w:t>Emergencies in the beginning of generated horizons</w:t>
      </w:r>
      <w:bookmarkEnd w:id="4289"/>
    </w:p>
    <w:p w14:paraId="0EA0F07F" w14:textId="696A7BE7" w:rsidR="00916881" w:rsidRDefault="00916881" w:rsidP="00F1406C">
      <w:pPr>
        <w:pStyle w:val="BodyText"/>
      </w:pPr>
      <w:r>
        <w:t>If a Cashpoint has been defined with emergencies, the simulated horizon will produce emergencies in the beginning of the horizon when the lead-time of the Cashpoint is greater than 0. Mode</w:t>
      </w:r>
      <w:r w:rsidR="002E00FC">
        <w:t>l</w:t>
      </w:r>
      <w:r>
        <w:t xml:space="preserve">ling will not take into consideration committed orders. Therefore, when the simulations process is initiated, the balance of the Cashpoint may not be sufficient to cover the demand until the next delivery is allowed by the lead-time or simply because the next defined delivery day is a further day in the selected model time frame. </w:t>
      </w:r>
    </w:p>
    <w:p w14:paraId="4F36F727" w14:textId="2C69D6E8" w:rsidR="00916881" w:rsidRDefault="00916881" w:rsidP="00F1406C">
      <w:pPr>
        <w:pStyle w:val="BodyText"/>
      </w:pPr>
      <w:r>
        <w:t xml:space="preserve">In </w:t>
      </w:r>
      <w:r w:rsidR="002E00FC">
        <w:t xml:space="preserve">the </w:t>
      </w:r>
      <w:r>
        <w:t xml:space="preserve">case of simulations for on-demand schedules, the comparison between </w:t>
      </w:r>
      <w:r w:rsidR="002E00FC">
        <w:t xml:space="preserve">the </w:t>
      </w:r>
      <w:r>
        <w:t>actual and simulated period</w:t>
      </w:r>
      <w:r w:rsidR="002E00FC">
        <w:t>s</w:t>
      </w:r>
      <w:r>
        <w:t xml:space="preserve"> must be performed using the From date + Normal delivery lead-time + 1 day. This will ensure that no emergencies are included in the </w:t>
      </w:r>
      <w:r>
        <w:lastRenderedPageBreak/>
        <w:t>analysis. Some other considerations may apply when the simulations are being run with fixed delivery schedules. In this case, the recommended period to consider must be the From date + 7 days.</w:t>
      </w:r>
    </w:p>
    <w:p w14:paraId="0AB463CB" w14:textId="544812E9"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29B43B8D" w14:textId="77777777" w:rsidR="00F1406C" w:rsidRDefault="00F1406C" w:rsidP="00EA5021">
      <w:pPr>
        <w:pStyle w:val="BodyText"/>
      </w:pPr>
      <w:bookmarkStart w:id="4290" w:name="_Ref231747275"/>
      <w:bookmarkStart w:id="4291" w:name="_Ref236028171"/>
    </w:p>
    <w:p w14:paraId="4565274E" w14:textId="7D0AE1B9" w:rsidR="00916881" w:rsidRDefault="00916881" w:rsidP="00927D1C">
      <w:pPr>
        <w:pStyle w:val="Heading2"/>
      </w:pPr>
      <w:bookmarkStart w:id="4292" w:name="_Toc128718836"/>
      <w:r>
        <w:t>Getting Started</w:t>
      </w:r>
      <w:bookmarkEnd w:id="4290"/>
      <w:bookmarkEnd w:id="4291"/>
      <w:bookmarkEnd w:id="4292"/>
    </w:p>
    <w:p w14:paraId="54A1BCE4" w14:textId="2ACD9C2C" w:rsidR="00916881" w:rsidRDefault="00916881" w:rsidP="00F1406C">
      <w:pPr>
        <w:pStyle w:val="BodyText"/>
      </w:pPr>
      <w:r>
        <w:t xml:space="preserve">To access the </w:t>
      </w:r>
      <w:del w:id="4293" w:author="Robbie Moses" w:date="2023-03-02T05:47:00Z">
        <w:r w:rsidDel="00E01AE0">
          <w:delText>Modeling</w:delText>
        </w:r>
      </w:del>
      <w:ins w:id="4294" w:author="Robbie Moses" w:date="2023-03-02T05:47:00Z">
        <w:r w:rsidR="00E01AE0">
          <w:t>Modelling</w:t>
        </w:r>
      </w:ins>
      <w:r>
        <w:t xml:space="preserve"> tool, click on the Models tab in the main menu. </w:t>
      </w:r>
    </w:p>
    <w:p w14:paraId="5BD863B3" w14:textId="30144117" w:rsidR="00916881" w:rsidRDefault="00916881" w:rsidP="00F63174">
      <w:pPr>
        <w:pStyle w:val="Caption"/>
        <w:spacing w:before="0" w:after="120"/>
        <w:ind w:left="187" w:hanging="187"/>
        <w:outlineLvl w:val="0"/>
      </w:pPr>
      <w:bookmarkStart w:id="4295" w:name="_Toc128632483"/>
      <w:r>
        <w:t xml:space="preserve">Figure </w:t>
      </w:r>
      <w:ins w:id="4296" w:author="Robbie Moses" w:date="2023-03-02T06:45:00Z">
        <w:r w:rsidR="00624EA3">
          <w:fldChar w:fldCharType="begin"/>
        </w:r>
        <w:r w:rsidR="00624EA3">
          <w:instrText xml:space="preserve"> SEQ Figure \* ARABIC </w:instrText>
        </w:r>
      </w:ins>
      <w:r w:rsidR="00624EA3">
        <w:fldChar w:fldCharType="separate"/>
      </w:r>
      <w:ins w:id="4297" w:author="Robbie Moses" w:date="2023-03-02T06:45:00Z">
        <w:r w:rsidR="00624EA3">
          <w:rPr>
            <w:noProof/>
          </w:rPr>
          <w:t>164</w:t>
        </w:r>
        <w:r w:rsidR="00624EA3">
          <w:fldChar w:fldCharType="end"/>
        </w:r>
      </w:ins>
      <w:ins w:id="4298" w:author="Moses, Robbie" w:date="2023-02-22T02:39:00Z">
        <w:del w:id="4299" w:author="Robbie Moses" w:date="2023-03-02T06:45:00Z">
          <w:r w:rsidR="003B5D4F" w:rsidDel="00624EA3">
            <w:fldChar w:fldCharType="begin"/>
          </w:r>
          <w:r w:rsidR="003B5D4F" w:rsidDel="00624EA3">
            <w:delInstrText xml:space="preserve"> SEQ Figure \* ARABIC </w:delInstrText>
          </w:r>
        </w:del>
      </w:ins>
      <w:del w:id="4300" w:author="Robbie Moses" w:date="2023-03-02T06:45:00Z">
        <w:r w:rsidR="003B5D4F" w:rsidDel="00624EA3">
          <w:fldChar w:fldCharType="separate"/>
        </w:r>
      </w:del>
      <w:ins w:id="4301" w:author="Moses, Robbie" w:date="2023-02-22T02:39:00Z">
        <w:del w:id="4302" w:author="Robbie Moses" w:date="2023-03-02T06:45:00Z">
          <w:r w:rsidR="003B5D4F" w:rsidDel="00624EA3">
            <w:rPr>
              <w:noProof/>
            </w:rPr>
            <w:delText>163</w:delText>
          </w:r>
          <w:r w:rsidR="003B5D4F" w:rsidDel="00624EA3">
            <w:fldChar w:fldCharType="end"/>
          </w:r>
        </w:del>
      </w:ins>
      <w:del w:id="4303"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162</w:delText>
        </w:r>
        <w:r w:rsidRPr="1E740376" w:rsidDel="003B5D4F">
          <w:rPr>
            <w:noProof/>
          </w:rPr>
          <w:fldChar w:fldCharType="end"/>
        </w:r>
      </w:del>
      <w:r>
        <w:t>: Model Page</w:t>
      </w:r>
      <w:bookmarkEnd w:id="4295"/>
    </w:p>
    <w:p w14:paraId="1775A0F2" w14:textId="034C7BA0" w:rsidR="00916881" w:rsidRDefault="46CB4BCB" w:rsidP="00EA5021">
      <w:pPr>
        <w:pStyle w:val="BodyText"/>
      </w:pPr>
      <w:r>
        <w:rPr>
          <w:noProof/>
        </w:rPr>
        <w:drawing>
          <wp:inline distT="0" distB="0" distL="0" distR="0" wp14:anchorId="6704D7FB" wp14:editId="54395F4E">
            <wp:extent cx="5486400" cy="3267075"/>
            <wp:effectExtent l="76200" t="76200" r="133350" b="142875"/>
            <wp:docPr id="1599849518" name="Picture 15998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54864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AC325E" w14:textId="77777777" w:rsidR="00916881" w:rsidRDefault="00916881" w:rsidP="00F1406C">
      <w:pPr>
        <w:pStyle w:val="BodyText"/>
      </w:pPr>
      <w:r>
        <w:t xml:space="preserve">The model list will display all models that have been previously used for simulations. Models List provides information on each model, described in the following table: </w:t>
      </w:r>
    </w:p>
    <w:p w14:paraId="6714FA71" w14:textId="5BE9369A" w:rsidR="00916881" w:rsidRDefault="00916881" w:rsidP="00F63174">
      <w:pPr>
        <w:pStyle w:val="Caption"/>
        <w:spacing w:before="0" w:after="120"/>
        <w:ind w:left="187" w:hanging="187"/>
        <w:outlineLvl w:val="0"/>
      </w:pPr>
      <w:bookmarkStart w:id="4304" w:name="_Toc128631169"/>
      <w:r>
        <w:t xml:space="preserve">Table </w:t>
      </w:r>
      <w:r w:rsidR="00027408">
        <w:fldChar w:fldCharType="begin"/>
      </w:r>
      <w:r>
        <w:instrText xml:space="preserve"> SEQ "Table" \*Arabic </w:instrText>
      </w:r>
      <w:r w:rsidR="00027408">
        <w:fldChar w:fldCharType="separate"/>
      </w:r>
      <w:r w:rsidR="00D57607">
        <w:rPr>
          <w:noProof/>
        </w:rPr>
        <w:t>215</w:t>
      </w:r>
      <w:r w:rsidR="00027408">
        <w:rPr>
          <w:noProof/>
        </w:rPr>
        <w:fldChar w:fldCharType="end"/>
      </w:r>
      <w:r>
        <w:t>:  Model Selector Fields</w:t>
      </w:r>
      <w:bookmarkEnd w:id="4304"/>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30EB802E" w14:textId="77777777" w:rsidTr="008238AC">
        <w:trPr>
          <w:cantSplit/>
          <w:tblHeader/>
        </w:trPr>
        <w:tc>
          <w:tcPr>
            <w:tcW w:w="2592" w:type="dxa"/>
            <w:tcBorders>
              <w:top w:val="single" w:sz="4" w:space="0" w:color="000000"/>
              <w:left w:val="single" w:sz="4" w:space="0" w:color="000000"/>
              <w:bottom w:val="double" w:sz="1" w:space="0" w:color="000000"/>
            </w:tcBorders>
            <w:shd w:val="clear" w:color="auto" w:fill="60C03A"/>
          </w:tcPr>
          <w:p w14:paraId="2AD8A708" w14:textId="77777777" w:rsidR="00916881" w:rsidRDefault="00916881" w:rsidP="00F1406C">
            <w:pPr>
              <w:pStyle w:val="TableHeading"/>
            </w:pPr>
            <w:r>
              <w:t>In this field:</w:t>
            </w:r>
          </w:p>
        </w:tc>
        <w:tc>
          <w:tcPr>
            <w:tcW w:w="5483" w:type="dxa"/>
            <w:tcBorders>
              <w:top w:val="single" w:sz="4" w:space="0" w:color="000000"/>
              <w:left w:val="single" w:sz="4" w:space="0" w:color="000000"/>
              <w:bottom w:val="double" w:sz="1" w:space="0" w:color="000000"/>
              <w:right w:val="single" w:sz="4" w:space="0" w:color="000000"/>
            </w:tcBorders>
            <w:shd w:val="clear" w:color="auto" w:fill="60C03A"/>
          </w:tcPr>
          <w:p w14:paraId="548C998C" w14:textId="77777777" w:rsidR="00916881" w:rsidRDefault="00916881" w:rsidP="00F1406C">
            <w:pPr>
              <w:pStyle w:val="TableHeading"/>
            </w:pPr>
            <w:r>
              <w:t>Enter or specify the following:</w:t>
            </w:r>
          </w:p>
        </w:tc>
      </w:tr>
      <w:tr w:rsidR="00916881" w14:paraId="7DBCBB04" w14:textId="77777777" w:rsidTr="0009567D">
        <w:trPr>
          <w:cantSplit/>
        </w:trPr>
        <w:tc>
          <w:tcPr>
            <w:tcW w:w="2592" w:type="dxa"/>
            <w:tcBorders>
              <w:left w:val="single" w:sz="4" w:space="0" w:color="000000"/>
              <w:bottom w:val="single" w:sz="4" w:space="0" w:color="000000"/>
            </w:tcBorders>
          </w:tcPr>
          <w:p w14:paraId="55A122E7" w14:textId="77777777" w:rsidR="00916881" w:rsidRPr="00F1406C" w:rsidRDefault="00916881" w:rsidP="00F1406C">
            <w:pPr>
              <w:pStyle w:val="TableBody"/>
              <w:rPr>
                <w:b/>
                <w:bCs/>
              </w:rPr>
            </w:pPr>
            <w:r w:rsidRPr="00F1406C">
              <w:rPr>
                <w:b/>
                <w:bCs/>
              </w:rPr>
              <w:t>Demand Type</w:t>
            </w:r>
          </w:p>
        </w:tc>
        <w:tc>
          <w:tcPr>
            <w:tcW w:w="5483" w:type="dxa"/>
            <w:tcBorders>
              <w:left w:val="single" w:sz="4" w:space="0" w:color="000000"/>
              <w:bottom w:val="single" w:sz="4" w:space="0" w:color="000000"/>
              <w:right w:val="single" w:sz="4" w:space="0" w:color="000000"/>
            </w:tcBorders>
          </w:tcPr>
          <w:p w14:paraId="21C4C89E" w14:textId="77777777" w:rsidR="00916881" w:rsidRDefault="00916881" w:rsidP="00F1406C">
            <w:pPr>
              <w:pStyle w:val="TableBody"/>
            </w:pPr>
            <w:r>
              <w:t>Three model types are available to choose from:</w:t>
            </w:r>
          </w:p>
          <w:p w14:paraId="155120EE" w14:textId="77777777" w:rsidR="00916881" w:rsidRDefault="00916881" w:rsidP="00F1406C">
            <w:pPr>
              <w:pStyle w:val="TableBody"/>
            </w:pPr>
            <w:r>
              <w:t xml:space="preserve">Benchmark Actual </w:t>
            </w:r>
          </w:p>
          <w:p w14:paraId="64690188" w14:textId="77777777" w:rsidR="00916881" w:rsidRDefault="00916881" w:rsidP="00F1406C">
            <w:pPr>
              <w:pStyle w:val="TableBody"/>
            </w:pPr>
            <w:r>
              <w:t>Benchmark Forecast</w:t>
            </w:r>
          </w:p>
          <w:p w14:paraId="2B6CABA7" w14:textId="77777777" w:rsidR="00916881" w:rsidRDefault="00916881" w:rsidP="00F1406C">
            <w:pPr>
              <w:pStyle w:val="TableBody"/>
            </w:pPr>
            <w:r>
              <w:t xml:space="preserve">Validation </w:t>
            </w:r>
          </w:p>
          <w:p w14:paraId="0301F911" w14:textId="40936250" w:rsidR="00916881" w:rsidRDefault="00916881" w:rsidP="00F1406C">
            <w:pPr>
              <w:pStyle w:val="TableBody"/>
            </w:pPr>
            <w:r>
              <w:t xml:space="preserve">For more information on these model types, see: </w:t>
            </w:r>
            <w:r w:rsidR="00027408" w:rsidRPr="00D0426D">
              <w:rPr>
                <w:color w:val="4F81BD" w:themeColor="accent1"/>
              </w:rPr>
              <w:fldChar w:fldCharType="begin"/>
            </w:r>
            <w:r w:rsidRPr="00D0426D">
              <w:rPr>
                <w:color w:val="4F81BD" w:themeColor="accent1"/>
              </w:rPr>
              <w:instrText xml:space="preserve"> REF _Ref236028167 \h </w:instrText>
            </w:r>
            <w:r w:rsidR="00F1406C"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Model Types</w:t>
            </w:r>
            <w:r w:rsidR="00027408" w:rsidRPr="00D0426D">
              <w:rPr>
                <w:color w:val="4F81BD" w:themeColor="accent1"/>
              </w:rPr>
              <w:fldChar w:fldCharType="end"/>
            </w:r>
            <w:r w:rsidRPr="00D0426D">
              <w:rPr>
                <w:color w:val="4F81BD" w:themeColor="accent1"/>
              </w:rPr>
              <w:t xml:space="preserve"> </w:t>
            </w:r>
          </w:p>
        </w:tc>
      </w:tr>
      <w:tr w:rsidR="00916881" w14:paraId="0D6D5466" w14:textId="77777777" w:rsidTr="0009567D">
        <w:trPr>
          <w:cantSplit/>
        </w:trPr>
        <w:tc>
          <w:tcPr>
            <w:tcW w:w="2592" w:type="dxa"/>
            <w:tcBorders>
              <w:left w:val="single" w:sz="4" w:space="0" w:color="000000"/>
              <w:bottom w:val="single" w:sz="4" w:space="0" w:color="000000"/>
            </w:tcBorders>
          </w:tcPr>
          <w:p w14:paraId="4C5F9159" w14:textId="77777777" w:rsidR="00916881" w:rsidRPr="00F1406C" w:rsidRDefault="00916881" w:rsidP="00F1406C">
            <w:pPr>
              <w:pStyle w:val="TableBody"/>
              <w:rPr>
                <w:b/>
                <w:bCs/>
              </w:rPr>
            </w:pPr>
            <w:r w:rsidRPr="00F1406C">
              <w:rPr>
                <w:b/>
                <w:bCs/>
              </w:rPr>
              <w:t>Model ID</w:t>
            </w:r>
          </w:p>
        </w:tc>
        <w:tc>
          <w:tcPr>
            <w:tcW w:w="5483" w:type="dxa"/>
            <w:tcBorders>
              <w:left w:val="single" w:sz="4" w:space="0" w:color="000000"/>
              <w:bottom w:val="single" w:sz="4" w:space="0" w:color="000000"/>
              <w:right w:val="single" w:sz="4" w:space="0" w:color="000000"/>
            </w:tcBorders>
          </w:tcPr>
          <w:p w14:paraId="0957EEB5" w14:textId="77777777" w:rsidR="00916881" w:rsidRDefault="00916881" w:rsidP="00F1406C">
            <w:pPr>
              <w:pStyle w:val="TableBody"/>
            </w:pPr>
            <w:r>
              <w:t>A unique name to identify this model.</w:t>
            </w:r>
          </w:p>
        </w:tc>
      </w:tr>
      <w:tr w:rsidR="00916881" w14:paraId="05916FF8" w14:textId="77777777" w:rsidTr="0009567D">
        <w:trPr>
          <w:cantSplit/>
        </w:trPr>
        <w:tc>
          <w:tcPr>
            <w:tcW w:w="2592" w:type="dxa"/>
            <w:tcBorders>
              <w:top w:val="single" w:sz="4" w:space="0" w:color="000000"/>
              <w:left w:val="single" w:sz="4" w:space="0" w:color="000000"/>
              <w:bottom w:val="single" w:sz="4" w:space="0" w:color="000000"/>
            </w:tcBorders>
          </w:tcPr>
          <w:p w14:paraId="364B7AD6" w14:textId="77777777" w:rsidR="00916881" w:rsidRPr="00F1406C" w:rsidRDefault="00916881" w:rsidP="00F1406C">
            <w:pPr>
              <w:pStyle w:val="TableBody"/>
              <w:rPr>
                <w:b/>
                <w:bCs/>
              </w:rPr>
            </w:pPr>
            <w:r w:rsidRPr="00F1406C">
              <w:rPr>
                <w:b/>
                <w:bCs/>
              </w:rPr>
              <w:lastRenderedPageBreak/>
              <w:t xml:space="preserve">Description  </w:t>
            </w:r>
          </w:p>
        </w:tc>
        <w:tc>
          <w:tcPr>
            <w:tcW w:w="5483" w:type="dxa"/>
            <w:tcBorders>
              <w:top w:val="single" w:sz="4" w:space="0" w:color="000000"/>
              <w:left w:val="single" w:sz="4" w:space="0" w:color="000000"/>
              <w:bottom w:val="single" w:sz="4" w:space="0" w:color="000000"/>
              <w:right w:val="single" w:sz="4" w:space="0" w:color="000000"/>
            </w:tcBorders>
          </w:tcPr>
          <w:p w14:paraId="08B43CE9" w14:textId="17E1FC7E" w:rsidR="00916881" w:rsidRDefault="00916881" w:rsidP="00F1406C">
            <w:pPr>
              <w:pStyle w:val="TableBody"/>
            </w:pPr>
            <w:r>
              <w:t xml:space="preserve">A short description </w:t>
            </w:r>
            <w:r w:rsidR="00FA6D9E">
              <w:t xml:space="preserve">of </w:t>
            </w:r>
            <w:r>
              <w:t xml:space="preserve">this model. </w:t>
            </w:r>
          </w:p>
        </w:tc>
      </w:tr>
      <w:tr w:rsidR="00916881" w14:paraId="79B9F605" w14:textId="77777777" w:rsidTr="0009567D">
        <w:trPr>
          <w:cantSplit/>
        </w:trPr>
        <w:tc>
          <w:tcPr>
            <w:tcW w:w="2592" w:type="dxa"/>
            <w:tcBorders>
              <w:top w:val="single" w:sz="4" w:space="0" w:color="000000"/>
              <w:left w:val="single" w:sz="4" w:space="0" w:color="000000"/>
              <w:bottom w:val="single" w:sz="4" w:space="0" w:color="000000"/>
            </w:tcBorders>
          </w:tcPr>
          <w:p w14:paraId="37812ED9" w14:textId="77777777" w:rsidR="00916881" w:rsidRPr="00F1406C" w:rsidRDefault="00916881" w:rsidP="00F1406C">
            <w:pPr>
              <w:pStyle w:val="TableBody"/>
              <w:rPr>
                <w:b/>
                <w:bCs/>
              </w:rPr>
            </w:pPr>
            <w:r w:rsidRPr="00F1406C">
              <w:rPr>
                <w:b/>
                <w:bCs/>
              </w:rPr>
              <w:t>Created</w:t>
            </w:r>
          </w:p>
        </w:tc>
        <w:tc>
          <w:tcPr>
            <w:tcW w:w="5483" w:type="dxa"/>
            <w:tcBorders>
              <w:top w:val="single" w:sz="4" w:space="0" w:color="000000"/>
              <w:left w:val="single" w:sz="4" w:space="0" w:color="000000"/>
              <w:bottom w:val="single" w:sz="4" w:space="0" w:color="000000"/>
              <w:right w:val="single" w:sz="4" w:space="0" w:color="000000"/>
            </w:tcBorders>
          </w:tcPr>
          <w:p w14:paraId="71EF05AF" w14:textId="77777777" w:rsidR="00916881" w:rsidRDefault="00916881" w:rsidP="00F1406C">
            <w:pPr>
              <w:pStyle w:val="TableBody"/>
            </w:pPr>
            <w:r>
              <w:t>Date when the model was created.</w:t>
            </w:r>
          </w:p>
        </w:tc>
      </w:tr>
      <w:tr w:rsidR="00916881" w14:paraId="103CD50D" w14:textId="77777777" w:rsidTr="0009567D">
        <w:trPr>
          <w:cantSplit/>
        </w:trPr>
        <w:tc>
          <w:tcPr>
            <w:tcW w:w="2592" w:type="dxa"/>
            <w:tcBorders>
              <w:top w:val="single" w:sz="4" w:space="0" w:color="000000"/>
              <w:left w:val="single" w:sz="4" w:space="0" w:color="000000"/>
              <w:bottom w:val="single" w:sz="4" w:space="0" w:color="000000"/>
            </w:tcBorders>
          </w:tcPr>
          <w:p w14:paraId="6E2009EF" w14:textId="77777777" w:rsidR="00916881" w:rsidRPr="00F1406C" w:rsidRDefault="00916881" w:rsidP="00F1406C">
            <w:pPr>
              <w:pStyle w:val="TableBody"/>
              <w:rPr>
                <w:b/>
                <w:bCs/>
              </w:rPr>
            </w:pPr>
            <w:r w:rsidRPr="00F1406C">
              <w:rPr>
                <w:b/>
                <w:bCs/>
              </w:rPr>
              <w:t>Created By</w:t>
            </w:r>
          </w:p>
        </w:tc>
        <w:tc>
          <w:tcPr>
            <w:tcW w:w="5483" w:type="dxa"/>
            <w:tcBorders>
              <w:top w:val="single" w:sz="4" w:space="0" w:color="000000"/>
              <w:left w:val="single" w:sz="4" w:space="0" w:color="000000"/>
              <w:bottom w:val="single" w:sz="4" w:space="0" w:color="000000"/>
              <w:right w:val="single" w:sz="4" w:space="0" w:color="000000"/>
            </w:tcBorders>
          </w:tcPr>
          <w:p w14:paraId="5E2A1A39" w14:textId="6988DD56" w:rsidR="00916881" w:rsidRDefault="00916881" w:rsidP="00F1406C">
            <w:pPr>
              <w:pStyle w:val="TableBody"/>
            </w:pPr>
            <w:r>
              <w:t xml:space="preserve">The user name of </w:t>
            </w:r>
            <w:r w:rsidR="00FA6D9E">
              <w:t xml:space="preserve">the </w:t>
            </w:r>
            <w:r>
              <w:t xml:space="preserve">person who created the model. </w:t>
            </w:r>
          </w:p>
        </w:tc>
      </w:tr>
      <w:tr w:rsidR="00916881" w14:paraId="52688847" w14:textId="77777777" w:rsidTr="0009567D">
        <w:trPr>
          <w:cantSplit/>
        </w:trPr>
        <w:tc>
          <w:tcPr>
            <w:tcW w:w="2592" w:type="dxa"/>
            <w:tcBorders>
              <w:top w:val="single" w:sz="4" w:space="0" w:color="000000"/>
              <w:left w:val="single" w:sz="4" w:space="0" w:color="000000"/>
              <w:bottom w:val="single" w:sz="4" w:space="0" w:color="000000"/>
            </w:tcBorders>
          </w:tcPr>
          <w:p w14:paraId="08C60D1F" w14:textId="77777777" w:rsidR="00916881" w:rsidRPr="00F1406C" w:rsidRDefault="00916881" w:rsidP="00F1406C">
            <w:pPr>
              <w:pStyle w:val="TableBody"/>
              <w:rPr>
                <w:b/>
                <w:bCs/>
              </w:rPr>
            </w:pPr>
            <w:r w:rsidRPr="00F1406C">
              <w:rPr>
                <w:b/>
                <w:bCs/>
              </w:rPr>
              <w:t>Updated</w:t>
            </w:r>
          </w:p>
        </w:tc>
        <w:tc>
          <w:tcPr>
            <w:tcW w:w="5483" w:type="dxa"/>
            <w:tcBorders>
              <w:top w:val="single" w:sz="4" w:space="0" w:color="000000"/>
              <w:left w:val="single" w:sz="4" w:space="0" w:color="000000"/>
              <w:bottom w:val="single" w:sz="4" w:space="0" w:color="000000"/>
              <w:right w:val="single" w:sz="4" w:space="0" w:color="000000"/>
            </w:tcBorders>
          </w:tcPr>
          <w:p w14:paraId="30F216FC" w14:textId="77777777" w:rsidR="00916881" w:rsidRDefault="00916881" w:rsidP="00F1406C">
            <w:pPr>
              <w:pStyle w:val="TableBody"/>
            </w:pPr>
            <w:r>
              <w:t xml:space="preserve">Date when the model settings were edited and/or assigned to Cashpoints. </w:t>
            </w:r>
          </w:p>
        </w:tc>
      </w:tr>
      <w:tr w:rsidR="00916881" w14:paraId="1932B8D5" w14:textId="77777777" w:rsidTr="0009567D">
        <w:trPr>
          <w:cantSplit/>
        </w:trPr>
        <w:tc>
          <w:tcPr>
            <w:tcW w:w="2592" w:type="dxa"/>
            <w:tcBorders>
              <w:top w:val="single" w:sz="4" w:space="0" w:color="000000"/>
              <w:left w:val="single" w:sz="4" w:space="0" w:color="000000"/>
              <w:bottom w:val="single" w:sz="4" w:space="0" w:color="000000"/>
            </w:tcBorders>
          </w:tcPr>
          <w:p w14:paraId="0F40F79E" w14:textId="77777777" w:rsidR="00916881" w:rsidRPr="00F1406C" w:rsidRDefault="00916881" w:rsidP="00F1406C">
            <w:pPr>
              <w:pStyle w:val="TableBody"/>
              <w:rPr>
                <w:b/>
                <w:bCs/>
              </w:rPr>
            </w:pPr>
            <w:r w:rsidRPr="00F1406C">
              <w:rPr>
                <w:b/>
                <w:bCs/>
              </w:rPr>
              <w:t>Updated By</w:t>
            </w:r>
          </w:p>
        </w:tc>
        <w:tc>
          <w:tcPr>
            <w:tcW w:w="5483" w:type="dxa"/>
            <w:tcBorders>
              <w:top w:val="single" w:sz="4" w:space="0" w:color="000000"/>
              <w:left w:val="single" w:sz="4" w:space="0" w:color="000000"/>
              <w:bottom w:val="single" w:sz="4" w:space="0" w:color="000000"/>
              <w:right w:val="single" w:sz="4" w:space="0" w:color="000000"/>
            </w:tcBorders>
          </w:tcPr>
          <w:p w14:paraId="4A682A7C" w14:textId="42A02B19" w:rsidR="00916881" w:rsidRDefault="00916881" w:rsidP="00F1406C">
            <w:pPr>
              <w:pStyle w:val="TableBody"/>
            </w:pPr>
            <w:r>
              <w:t xml:space="preserve">The user name of </w:t>
            </w:r>
            <w:r w:rsidR="00FA6D9E">
              <w:t xml:space="preserve">the </w:t>
            </w:r>
            <w:r>
              <w:t xml:space="preserve">person who edited the model settings and/or assigned to Cashpoints. </w:t>
            </w:r>
          </w:p>
        </w:tc>
      </w:tr>
      <w:tr w:rsidR="00916881" w14:paraId="3B0E3D87" w14:textId="77777777" w:rsidTr="0009567D">
        <w:trPr>
          <w:cantSplit/>
        </w:trPr>
        <w:tc>
          <w:tcPr>
            <w:tcW w:w="2592" w:type="dxa"/>
            <w:tcBorders>
              <w:top w:val="single" w:sz="4" w:space="0" w:color="000000"/>
              <w:left w:val="single" w:sz="4" w:space="0" w:color="000000"/>
              <w:bottom w:val="single" w:sz="4" w:space="0" w:color="000000"/>
            </w:tcBorders>
          </w:tcPr>
          <w:p w14:paraId="49E9786E" w14:textId="77777777" w:rsidR="00916881" w:rsidRPr="00F1406C" w:rsidRDefault="00916881" w:rsidP="00F1406C">
            <w:pPr>
              <w:pStyle w:val="TableBody"/>
              <w:rPr>
                <w:b/>
                <w:bCs/>
              </w:rPr>
            </w:pPr>
            <w:r w:rsidRPr="00F1406C">
              <w:rPr>
                <w:b/>
                <w:bCs/>
              </w:rPr>
              <w:t>Used</w:t>
            </w:r>
          </w:p>
        </w:tc>
        <w:tc>
          <w:tcPr>
            <w:tcW w:w="5483" w:type="dxa"/>
            <w:tcBorders>
              <w:top w:val="single" w:sz="4" w:space="0" w:color="000000"/>
              <w:left w:val="single" w:sz="4" w:space="0" w:color="000000"/>
              <w:bottom w:val="single" w:sz="4" w:space="0" w:color="000000"/>
              <w:right w:val="single" w:sz="4" w:space="0" w:color="000000"/>
            </w:tcBorders>
          </w:tcPr>
          <w:p w14:paraId="1CBDDE84" w14:textId="77777777" w:rsidR="00916881" w:rsidRDefault="00916881" w:rsidP="00F1406C">
            <w:pPr>
              <w:pStyle w:val="TableBody"/>
            </w:pPr>
            <w:r>
              <w:t>Date when the simulations were run.</w:t>
            </w:r>
          </w:p>
        </w:tc>
      </w:tr>
      <w:tr w:rsidR="00916881" w14:paraId="12054ECA" w14:textId="77777777" w:rsidTr="0009567D">
        <w:trPr>
          <w:cantSplit/>
        </w:trPr>
        <w:tc>
          <w:tcPr>
            <w:tcW w:w="2592" w:type="dxa"/>
            <w:tcBorders>
              <w:top w:val="single" w:sz="4" w:space="0" w:color="000000"/>
              <w:left w:val="single" w:sz="4" w:space="0" w:color="000000"/>
              <w:bottom w:val="single" w:sz="4" w:space="0" w:color="000000"/>
            </w:tcBorders>
          </w:tcPr>
          <w:p w14:paraId="2C5B3A23" w14:textId="77777777" w:rsidR="00916881" w:rsidRPr="00F1406C" w:rsidRDefault="00916881" w:rsidP="00F1406C">
            <w:pPr>
              <w:pStyle w:val="TableBody"/>
              <w:rPr>
                <w:b/>
                <w:bCs/>
              </w:rPr>
            </w:pPr>
            <w:r w:rsidRPr="00F1406C">
              <w:rPr>
                <w:b/>
                <w:bCs/>
              </w:rPr>
              <w:t>Used By</w:t>
            </w:r>
          </w:p>
        </w:tc>
        <w:tc>
          <w:tcPr>
            <w:tcW w:w="5483" w:type="dxa"/>
            <w:tcBorders>
              <w:top w:val="single" w:sz="4" w:space="0" w:color="000000"/>
              <w:left w:val="single" w:sz="4" w:space="0" w:color="000000"/>
              <w:bottom w:val="single" w:sz="4" w:space="0" w:color="000000"/>
              <w:right w:val="single" w:sz="4" w:space="0" w:color="000000"/>
            </w:tcBorders>
          </w:tcPr>
          <w:p w14:paraId="42D21F3D" w14:textId="59117E90" w:rsidR="00916881" w:rsidRDefault="00916881" w:rsidP="00F1406C">
            <w:pPr>
              <w:pStyle w:val="TableBody"/>
            </w:pPr>
            <w:r>
              <w:t xml:space="preserve">The user name of </w:t>
            </w:r>
            <w:r w:rsidR="007B710A">
              <w:t xml:space="preserve">the </w:t>
            </w:r>
            <w:r>
              <w:t>person who ran the simulations.</w:t>
            </w:r>
          </w:p>
        </w:tc>
      </w:tr>
    </w:tbl>
    <w:p w14:paraId="44027FFA" w14:textId="77777777" w:rsidR="00F1406C" w:rsidRDefault="00F1406C" w:rsidP="00EA5021">
      <w:pPr>
        <w:pStyle w:val="BodyText"/>
      </w:pPr>
    </w:p>
    <w:p w14:paraId="70AC56E0" w14:textId="12BD0CAB" w:rsidR="00916881" w:rsidRDefault="00916881" w:rsidP="00F1406C">
      <w:pPr>
        <w:pStyle w:val="BodyText"/>
      </w:pPr>
      <w:r>
        <w:t xml:space="preserve">To use </w:t>
      </w:r>
      <w:r w:rsidR="007B710A">
        <w:t xml:space="preserve">the </w:t>
      </w:r>
      <w:r>
        <w:t xml:space="preserve">existing model or update existing model settings, click on one of the hyperlinks for models previously defined, and a new window will be launched for the model selected. </w:t>
      </w:r>
    </w:p>
    <w:p w14:paraId="1E8DB1C2" w14:textId="3012FE87" w:rsidR="00916881" w:rsidRDefault="00916881" w:rsidP="00F63174">
      <w:pPr>
        <w:pStyle w:val="TopofSection"/>
        <w:spacing w:before="0" w:after="120" w:line="240" w:lineRule="auto"/>
        <w:ind w:left="187" w:hanging="187"/>
        <w:outlineLvl w:val="0"/>
      </w:pPr>
      <w:bookmarkStart w:id="4305" w:name="_Ref231747277"/>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3BB4BE5" w14:textId="77777777" w:rsidR="00FD1734" w:rsidRDefault="00FD1734" w:rsidP="00F63174">
      <w:pPr>
        <w:pStyle w:val="TopofSection"/>
        <w:spacing w:before="0" w:after="120" w:line="240" w:lineRule="auto"/>
        <w:ind w:left="187" w:hanging="187"/>
        <w:outlineLvl w:val="0"/>
      </w:pPr>
    </w:p>
    <w:p w14:paraId="3CE925FC" w14:textId="7F9A38A3" w:rsidR="00916881" w:rsidRDefault="00916881" w:rsidP="00927D1C">
      <w:pPr>
        <w:pStyle w:val="Heading2"/>
      </w:pPr>
      <w:bookmarkStart w:id="4306" w:name="_Ref236028173"/>
      <w:bookmarkStart w:id="4307" w:name="_Toc128718837"/>
      <w:r>
        <w:t>Creating a New Model</w:t>
      </w:r>
      <w:bookmarkEnd w:id="4305"/>
      <w:bookmarkEnd w:id="4306"/>
      <w:bookmarkEnd w:id="4307"/>
    </w:p>
    <w:p w14:paraId="57630B76" w14:textId="168CE439" w:rsidR="00916881" w:rsidRDefault="00916881" w:rsidP="00F1406C">
      <w:pPr>
        <w:pStyle w:val="BodyText"/>
      </w:pPr>
      <w:r>
        <w:t xml:space="preserve">Initially, a new model </w:t>
      </w:r>
      <w:r w:rsidR="00F1406C">
        <w:t>must</w:t>
      </w:r>
      <w:r>
        <w:t xml:space="preserve"> be created, which will copy historical data and model settings to the model database. The user then will be able to create an environment for benchmark analysis. </w:t>
      </w:r>
    </w:p>
    <w:p w14:paraId="0DBBA2AF" w14:textId="77777777" w:rsidR="00916881" w:rsidRDefault="00916881" w:rsidP="00F1406C">
      <w:pPr>
        <w:pStyle w:val="BodyText"/>
      </w:pPr>
      <w:r>
        <w:t xml:space="preserve">To define new model settings, click the </w:t>
      </w:r>
      <w:r w:rsidR="00446BCA">
        <w:rPr>
          <w:noProof/>
        </w:rPr>
        <w:drawing>
          <wp:inline distT="0" distB="0" distL="0" distR="0" wp14:anchorId="39885DA1" wp14:editId="3F7CAAD3">
            <wp:extent cx="1009650" cy="135255"/>
            <wp:effectExtent l="0" t="0" r="0" b="0"/>
            <wp:docPr id="420"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009650" cy="135255"/>
                    </a:xfrm>
                    <a:prstGeom prst="rect">
                      <a:avLst/>
                    </a:prstGeom>
                    <a:solidFill>
                      <a:srgbClr val="FFFFFF"/>
                    </a:solidFill>
                    <a:ln>
                      <a:noFill/>
                    </a:ln>
                  </pic:spPr>
                </pic:pic>
              </a:graphicData>
            </a:graphic>
          </wp:inline>
        </w:drawing>
      </w:r>
      <w:r>
        <w:t xml:space="preserve"> hyperlink under the Models tab from the main menu. </w:t>
      </w:r>
    </w:p>
    <w:p w14:paraId="725CCDDE" w14:textId="53A01AA8" w:rsidR="00916881" w:rsidRDefault="00916881" w:rsidP="00F1406C">
      <w:pPr>
        <w:pStyle w:val="BodyText"/>
      </w:pPr>
      <w:r>
        <w:t xml:space="preserve">In the </w:t>
      </w:r>
      <w:r>
        <w:rPr>
          <w:i/>
          <w:iCs/>
        </w:rPr>
        <w:t>Create Model</w:t>
      </w:r>
      <w:r>
        <w:t xml:space="preserve"> window, select the demand type from the </w:t>
      </w:r>
      <w:r w:rsidR="007B710A">
        <w:t>drop-</w:t>
      </w:r>
      <w:r>
        <w:t xml:space="preserve">down list: Benchmark Actual, Benchmark Forecast or Validation. </w:t>
      </w:r>
    </w:p>
    <w:p w14:paraId="6D52A3A0" w14:textId="0D9E6A07" w:rsidR="00916881" w:rsidRDefault="00916881" w:rsidP="00F63174">
      <w:pPr>
        <w:pStyle w:val="Caption"/>
        <w:spacing w:before="0" w:after="120"/>
        <w:ind w:left="187" w:hanging="187"/>
        <w:outlineLvl w:val="0"/>
      </w:pPr>
      <w:bookmarkStart w:id="4308" w:name="_Toc128632484"/>
      <w:r>
        <w:t xml:space="preserve">Figure </w:t>
      </w:r>
      <w:ins w:id="4309" w:author="Robbie Moses" w:date="2023-03-02T06:45:00Z">
        <w:r w:rsidR="00624EA3">
          <w:fldChar w:fldCharType="begin"/>
        </w:r>
        <w:r w:rsidR="00624EA3">
          <w:instrText xml:space="preserve"> SEQ Figure \* ARABIC </w:instrText>
        </w:r>
      </w:ins>
      <w:r w:rsidR="00624EA3">
        <w:fldChar w:fldCharType="separate"/>
      </w:r>
      <w:ins w:id="4310" w:author="Robbie Moses" w:date="2023-03-02T06:45:00Z">
        <w:r w:rsidR="00624EA3">
          <w:rPr>
            <w:noProof/>
          </w:rPr>
          <w:t>165</w:t>
        </w:r>
        <w:r w:rsidR="00624EA3">
          <w:fldChar w:fldCharType="end"/>
        </w:r>
      </w:ins>
      <w:ins w:id="4311" w:author="Moses, Robbie" w:date="2023-02-22T02:39:00Z">
        <w:del w:id="4312" w:author="Robbie Moses" w:date="2023-03-02T06:45:00Z">
          <w:r w:rsidR="003B5D4F" w:rsidDel="00624EA3">
            <w:fldChar w:fldCharType="begin"/>
          </w:r>
          <w:r w:rsidR="003B5D4F" w:rsidDel="00624EA3">
            <w:delInstrText xml:space="preserve"> SEQ Figure \* ARABIC </w:delInstrText>
          </w:r>
        </w:del>
      </w:ins>
      <w:del w:id="4313" w:author="Robbie Moses" w:date="2023-03-02T06:45:00Z">
        <w:r w:rsidR="003B5D4F" w:rsidDel="00624EA3">
          <w:fldChar w:fldCharType="separate"/>
        </w:r>
      </w:del>
      <w:ins w:id="4314" w:author="Moses, Robbie" w:date="2023-02-22T02:39:00Z">
        <w:del w:id="4315" w:author="Robbie Moses" w:date="2023-03-02T06:45:00Z">
          <w:r w:rsidR="003B5D4F" w:rsidDel="00624EA3">
            <w:rPr>
              <w:noProof/>
            </w:rPr>
            <w:delText>164</w:delText>
          </w:r>
          <w:r w:rsidR="003B5D4F" w:rsidDel="00624EA3">
            <w:fldChar w:fldCharType="end"/>
          </w:r>
        </w:del>
      </w:ins>
      <w:del w:id="4316"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163</w:delText>
        </w:r>
        <w:r w:rsidRPr="1E740376" w:rsidDel="003B5D4F">
          <w:rPr>
            <w:noProof/>
          </w:rPr>
          <w:fldChar w:fldCharType="end"/>
        </w:r>
      </w:del>
      <w:r>
        <w:t>: Model Creation Page</w:t>
      </w:r>
      <w:bookmarkEnd w:id="4308"/>
    </w:p>
    <w:p w14:paraId="165C1336" w14:textId="1997466A" w:rsidR="00916881" w:rsidRDefault="2B4C6873" w:rsidP="00EA5021">
      <w:pPr>
        <w:pStyle w:val="BodyText"/>
      </w:pPr>
      <w:r>
        <w:rPr>
          <w:noProof/>
        </w:rPr>
        <w:drawing>
          <wp:inline distT="0" distB="0" distL="0" distR="0" wp14:anchorId="5EF65CEA" wp14:editId="6DAD69D9">
            <wp:extent cx="5486400" cy="1695450"/>
            <wp:effectExtent l="76200" t="76200" r="133350" b="133350"/>
            <wp:docPr id="395735812" name="Picture 39573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486400" cy="1695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A50825" w14:textId="77777777" w:rsidR="00E01AE0" w:rsidRDefault="00916881" w:rsidP="00F1406C">
      <w:pPr>
        <w:pStyle w:val="BodyText"/>
        <w:rPr>
          <w:ins w:id="4317" w:author="Robbie Moses" w:date="2023-03-02T05:45:00Z"/>
        </w:rPr>
      </w:pPr>
      <w:r>
        <w:lastRenderedPageBreak/>
        <w:t xml:space="preserve">Enter a unique </w:t>
      </w:r>
      <w:r w:rsidR="007B710A">
        <w:t xml:space="preserve">identifier </w:t>
      </w:r>
      <w:r>
        <w:t xml:space="preserve">for this model. </w:t>
      </w:r>
    </w:p>
    <w:p w14:paraId="6559A940" w14:textId="3971B63B" w:rsidR="00916881" w:rsidRDefault="00916881" w:rsidP="00E01AE0">
      <w:pPr>
        <w:pStyle w:val="Note"/>
        <w:pPrChange w:id="4318" w:author="Robbie Moses" w:date="2023-03-02T05:45:00Z">
          <w:pPr>
            <w:pStyle w:val="BodyText"/>
          </w:pPr>
        </w:pPrChange>
      </w:pPr>
      <w:r w:rsidRPr="00E01AE0">
        <w:rPr>
          <w:b/>
          <w:bCs/>
          <w:rPrChange w:id="4319" w:author="Robbie Moses" w:date="2023-03-02T05:45:00Z">
            <w:rPr/>
          </w:rPrChange>
        </w:rPr>
        <w:t>Note</w:t>
      </w:r>
      <w:ins w:id="4320" w:author="Robbie Moses" w:date="2023-03-02T05:45:00Z">
        <w:r w:rsidR="00E01AE0" w:rsidRPr="00E01AE0">
          <w:rPr>
            <w:b/>
            <w:bCs/>
            <w:rPrChange w:id="4321" w:author="Robbie Moses" w:date="2023-03-02T05:45:00Z">
              <w:rPr/>
            </w:rPrChange>
          </w:rPr>
          <w:t>:</w:t>
        </w:r>
        <w:r w:rsidR="00E01AE0">
          <w:t xml:space="preserve"> </w:t>
        </w:r>
      </w:ins>
      <w:del w:id="4322" w:author="Robbie Moses" w:date="2023-03-02T05:45:00Z">
        <w:r w:rsidDel="00E01AE0">
          <w:delText xml:space="preserve"> that </w:delText>
        </w:r>
      </w:del>
      <w:r>
        <w:t xml:space="preserve">Model ID must not contain any spaces between the characters.  </w:t>
      </w:r>
    </w:p>
    <w:p w14:paraId="3BBEE3A7" w14:textId="77777777" w:rsidR="00916881" w:rsidRDefault="00916881" w:rsidP="00F1406C">
      <w:pPr>
        <w:pStyle w:val="BodyText"/>
      </w:pPr>
      <w:r>
        <w:t>In the Description field, enter a short description for this model.</w:t>
      </w:r>
    </w:p>
    <w:p w14:paraId="25304A9F" w14:textId="77777777" w:rsidR="00916881" w:rsidRDefault="00916881" w:rsidP="00F1406C">
      <w:pPr>
        <w:pStyle w:val="BodyText"/>
      </w:pPr>
      <w:r>
        <w:t xml:space="preserve">When clicked on the </w:t>
      </w:r>
      <w:r w:rsidRPr="00E01AE0">
        <w:rPr>
          <w:b/>
          <w:bCs/>
          <w:rPrChange w:id="4323" w:author="Robbie Moses" w:date="2023-03-02T05:45:00Z">
            <w:rPr/>
          </w:rPrChange>
        </w:rPr>
        <w:t>Save</w:t>
      </w:r>
      <w:r>
        <w:t xml:space="preserve"> button, the software will copy data of all the Cashpoints in the network into a separate set of tables for this particular model. </w:t>
      </w:r>
    </w:p>
    <w:p w14:paraId="48AB7E24" w14:textId="3420E16D"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1316BF" w14:textId="77777777" w:rsidR="00916881" w:rsidRDefault="00916881" w:rsidP="00EA5021">
      <w:pPr>
        <w:pStyle w:val="BodyText"/>
      </w:pPr>
    </w:p>
    <w:p w14:paraId="5D305A5D" w14:textId="28C9FF1E" w:rsidR="00916881" w:rsidRDefault="00916881" w:rsidP="00927D1C">
      <w:pPr>
        <w:pStyle w:val="Heading2"/>
      </w:pPr>
      <w:bookmarkStart w:id="4324" w:name="_Ref231747278"/>
      <w:bookmarkStart w:id="4325" w:name="_Ref236028181"/>
      <w:bookmarkStart w:id="4326" w:name="_Toc128718838"/>
      <w:r>
        <w:t>Models</w:t>
      </w:r>
      <w:r>
        <w:rPr>
          <w:rFonts w:ascii="Wingdings" w:hAnsi="Wingdings"/>
        </w:rPr>
        <w:t></w:t>
      </w:r>
      <w:r>
        <w:t>Overview</w:t>
      </w:r>
      <w:bookmarkEnd w:id="4324"/>
      <w:bookmarkEnd w:id="4325"/>
      <w:bookmarkEnd w:id="4326"/>
    </w:p>
    <w:p w14:paraId="23077C73" w14:textId="1366BC41" w:rsidR="00916881" w:rsidRDefault="00916881" w:rsidP="00F1406C">
      <w:pPr>
        <w:pStyle w:val="BodyText"/>
      </w:pPr>
      <w:r>
        <w:t xml:space="preserve">Previously created models can be selected from the Model Selector window under the Models tab. When </w:t>
      </w:r>
      <w:r w:rsidR="00055DCA">
        <w:t xml:space="preserve">clicking </w:t>
      </w:r>
      <w:r>
        <w:t xml:space="preserve">on the hyperlink of a model, a new window is launched, where the user can create an environment for which a simulation will be run. In the following, each of the tabs in the Model screen </w:t>
      </w:r>
      <w:r w:rsidR="00055DCA">
        <w:t xml:space="preserve">is </w:t>
      </w:r>
      <w:r>
        <w:t xml:space="preserve">explained in </w:t>
      </w:r>
      <w:del w:id="4327" w:author="Robbie Moses" w:date="2023-03-02T05:47:00Z">
        <w:r w:rsidDel="00E01AE0">
          <w:delText xml:space="preserve">more </w:delText>
        </w:r>
      </w:del>
      <w:r>
        <w:t>detail</w:t>
      </w:r>
      <w:ins w:id="4328" w:author="Robbie Moses" w:date="2023-03-02T05:47:00Z">
        <w:r w:rsidR="00E01AE0">
          <w:t>ed</w:t>
        </w:r>
      </w:ins>
      <w:r>
        <w:t xml:space="preserve"> as the main components of the mode</w:t>
      </w:r>
      <w:r w:rsidR="00055DCA">
        <w:t>l</w:t>
      </w:r>
      <w:r>
        <w:t xml:space="preserve">ling function. </w:t>
      </w:r>
    </w:p>
    <w:p w14:paraId="713E195F" w14:textId="77777777" w:rsidR="00916881" w:rsidRDefault="00916881" w:rsidP="00F1406C">
      <w:pPr>
        <w:pStyle w:val="BodyText"/>
      </w:pPr>
      <w:r>
        <w:t xml:space="preserve">Model Overview provides summarized information for the model that has been created. The results and summary information in the tables will only be displayed if the actual cost calculation and model have been run. </w:t>
      </w:r>
    </w:p>
    <w:p w14:paraId="76604A4B" w14:textId="6096F421" w:rsidR="00916881" w:rsidRDefault="00916881" w:rsidP="00F63174">
      <w:pPr>
        <w:pStyle w:val="Caption"/>
        <w:spacing w:before="0" w:after="120"/>
        <w:ind w:left="187" w:hanging="187"/>
        <w:outlineLvl w:val="0"/>
      </w:pPr>
      <w:bookmarkStart w:id="4329" w:name="_Toc128632485"/>
      <w:r>
        <w:t xml:space="preserve">Figure </w:t>
      </w:r>
      <w:ins w:id="4330" w:author="Robbie Moses" w:date="2023-03-02T06:45:00Z">
        <w:r w:rsidR="00624EA3">
          <w:fldChar w:fldCharType="begin"/>
        </w:r>
        <w:r w:rsidR="00624EA3">
          <w:instrText xml:space="preserve"> SEQ Figure \* ARABIC </w:instrText>
        </w:r>
      </w:ins>
      <w:r w:rsidR="00624EA3">
        <w:fldChar w:fldCharType="separate"/>
      </w:r>
      <w:ins w:id="4331" w:author="Robbie Moses" w:date="2023-03-02T06:45:00Z">
        <w:r w:rsidR="00624EA3">
          <w:rPr>
            <w:noProof/>
          </w:rPr>
          <w:t>166</w:t>
        </w:r>
        <w:r w:rsidR="00624EA3">
          <w:fldChar w:fldCharType="end"/>
        </w:r>
      </w:ins>
      <w:ins w:id="4332" w:author="Moses, Robbie" w:date="2023-02-22T02:39:00Z">
        <w:del w:id="4333" w:author="Robbie Moses" w:date="2023-03-02T06:45:00Z">
          <w:r w:rsidR="003B5D4F" w:rsidDel="00624EA3">
            <w:fldChar w:fldCharType="begin"/>
          </w:r>
          <w:r w:rsidR="003B5D4F" w:rsidDel="00624EA3">
            <w:delInstrText xml:space="preserve"> SEQ Figure \* ARABIC </w:delInstrText>
          </w:r>
        </w:del>
      </w:ins>
      <w:del w:id="4334" w:author="Robbie Moses" w:date="2023-03-02T06:45:00Z">
        <w:r w:rsidR="003B5D4F" w:rsidDel="00624EA3">
          <w:fldChar w:fldCharType="separate"/>
        </w:r>
      </w:del>
      <w:ins w:id="4335" w:author="Moses, Robbie" w:date="2023-02-22T02:39:00Z">
        <w:del w:id="4336" w:author="Robbie Moses" w:date="2023-03-02T06:45:00Z">
          <w:r w:rsidR="003B5D4F" w:rsidDel="00624EA3">
            <w:rPr>
              <w:noProof/>
            </w:rPr>
            <w:delText>165</w:delText>
          </w:r>
          <w:r w:rsidR="003B5D4F" w:rsidDel="00624EA3">
            <w:fldChar w:fldCharType="end"/>
          </w:r>
        </w:del>
      </w:ins>
      <w:del w:id="4337"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164</w:delText>
        </w:r>
        <w:r w:rsidRPr="1E740376" w:rsidDel="003B5D4F">
          <w:rPr>
            <w:noProof/>
          </w:rPr>
          <w:fldChar w:fldCharType="end"/>
        </w:r>
      </w:del>
      <w:r>
        <w:t>: Model Overview Page</w:t>
      </w:r>
      <w:bookmarkEnd w:id="4329"/>
    </w:p>
    <w:p w14:paraId="670F17F4" w14:textId="2FC3A729" w:rsidR="00916881" w:rsidRDefault="77ABB7AA" w:rsidP="00EA5021">
      <w:pPr>
        <w:pStyle w:val="BodyText"/>
      </w:pPr>
      <w:r>
        <w:rPr>
          <w:noProof/>
        </w:rPr>
        <w:drawing>
          <wp:inline distT="0" distB="0" distL="0" distR="0" wp14:anchorId="0BBD5140" wp14:editId="550168C8">
            <wp:extent cx="4946176" cy="3692458"/>
            <wp:effectExtent l="76200" t="76200" r="140335" b="137160"/>
            <wp:docPr id="1816135858" name="Picture 181613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4949087" cy="3694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6DD75" w14:textId="698BCB51" w:rsidR="00916881" w:rsidRDefault="00916881" w:rsidP="00F63174">
      <w:pPr>
        <w:pStyle w:val="Caption"/>
        <w:spacing w:before="0" w:after="120"/>
        <w:ind w:left="187" w:hanging="187"/>
        <w:outlineLvl w:val="0"/>
      </w:pPr>
      <w:bookmarkStart w:id="4338" w:name="_Toc128631170"/>
      <w:r>
        <w:lastRenderedPageBreak/>
        <w:t xml:space="preserve">Table </w:t>
      </w:r>
      <w:r w:rsidR="00027408">
        <w:fldChar w:fldCharType="begin"/>
      </w:r>
      <w:r>
        <w:instrText xml:space="preserve"> SEQ "Table" \*Arabic </w:instrText>
      </w:r>
      <w:r w:rsidR="00027408">
        <w:fldChar w:fldCharType="separate"/>
      </w:r>
      <w:r w:rsidR="00D57607">
        <w:rPr>
          <w:noProof/>
        </w:rPr>
        <w:t>216</w:t>
      </w:r>
      <w:r w:rsidR="00027408">
        <w:rPr>
          <w:noProof/>
        </w:rPr>
        <w:fldChar w:fldCharType="end"/>
      </w:r>
      <w:r>
        <w:t>:  Model Definition Panel</w:t>
      </w:r>
      <w:bookmarkEnd w:id="4338"/>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5AC6FE4"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0D3AA7F9"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1E4AC676" w14:textId="77777777" w:rsidR="00916881" w:rsidRDefault="00916881" w:rsidP="00F1406C">
            <w:pPr>
              <w:pStyle w:val="TableHeading"/>
            </w:pPr>
            <w:r>
              <w:t>Description</w:t>
            </w:r>
          </w:p>
        </w:tc>
      </w:tr>
      <w:tr w:rsidR="00916881" w14:paraId="465772AF" w14:textId="77777777" w:rsidTr="0009567D">
        <w:trPr>
          <w:cantSplit/>
        </w:trPr>
        <w:tc>
          <w:tcPr>
            <w:tcW w:w="2592" w:type="dxa"/>
            <w:tcBorders>
              <w:top w:val="single" w:sz="4" w:space="0" w:color="000000"/>
              <w:left w:val="single" w:sz="4" w:space="0" w:color="000000"/>
              <w:bottom w:val="single" w:sz="4" w:space="0" w:color="000000"/>
            </w:tcBorders>
          </w:tcPr>
          <w:p w14:paraId="334D3B32" w14:textId="77777777" w:rsidR="00916881" w:rsidRPr="00F1406C" w:rsidRDefault="00916881" w:rsidP="00F1406C">
            <w:pPr>
              <w:pStyle w:val="TableBody"/>
              <w:rPr>
                <w:b/>
                <w:bCs/>
              </w:rPr>
            </w:pPr>
            <w:r w:rsidRPr="00F1406C">
              <w:rPr>
                <w:b/>
                <w:bCs/>
              </w:rPr>
              <w:t>Model Id</w:t>
            </w:r>
          </w:p>
        </w:tc>
        <w:tc>
          <w:tcPr>
            <w:tcW w:w="5478" w:type="dxa"/>
            <w:tcBorders>
              <w:top w:val="single" w:sz="4" w:space="0" w:color="000000"/>
              <w:left w:val="single" w:sz="4" w:space="0" w:color="000000"/>
              <w:bottom w:val="single" w:sz="4" w:space="0" w:color="000000"/>
              <w:right w:val="single" w:sz="4" w:space="0" w:color="000000"/>
            </w:tcBorders>
          </w:tcPr>
          <w:p w14:paraId="34E4BDF0" w14:textId="77777777" w:rsidR="00916881" w:rsidRDefault="00916881" w:rsidP="00F1406C">
            <w:pPr>
              <w:pStyle w:val="TableBody"/>
            </w:pPr>
            <w:r>
              <w:t xml:space="preserve">Unique identifier of the model created. </w:t>
            </w:r>
          </w:p>
        </w:tc>
      </w:tr>
      <w:tr w:rsidR="00916881" w14:paraId="31C661DE" w14:textId="77777777" w:rsidTr="0009567D">
        <w:trPr>
          <w:cantSplit/>
        </w:trPr>
        <w:tc>
          <w:tcPr>
            <w:tcW w:w="2592" w:type="dxa"/>
            <w:tcBorders>
              <w:top w:val="single" w:sz="4" w:space="0" w:color="000000"/>
              <w:left w:val="single" w:sz="4" w:space="0" w:color="000000"/>
              <w:bottom w:val="single" w:sz="4" w:space="0" w:color="000000"/>
            </w:tcBorders>
          </w:tcPr>
          <w:p w14:paraId="23D77CE4" w14:textId="77777777" w:rsidR="00916881" w:rsidRPr="00F1406C" w:rsidRDefault="00916881" w:rsidP="00F1406C">
            <w:pPr>
              <w:pStyle w:val="TableBody"/>
              <w:rPr>
                <w:b/>
                <w:bCs/>
              </w:rPr>
            </w:pPr>
            <w:r w:rsidRPr="00F1406C">
              <w:rPr>
                <w:b/>
                <w:bCs/>
              </w:rPr>
              <w:t>Description</w:t>
            </w:r>
          </w:p>
        </w:tc>
        <w:tc>
          <w:tcPr>
            <w:tcW w:w="5478" w:type="dxa"/>
            <w:tcBorders>
              <w:top w:val="single" w:sz="4" w:space="0" w:color="000000"/>
              <w:left w:val="single" w:sz="4" w:space="0" w:color="000000"/>
              <w:bottom w:val="single" w:sz="4" w:space="0" w:color="000000"/>
              <w:right w:val="single" w:sz="4" w:space="0" w:color="000000"/>
            </w:tcBorders>
          </w:tcPr>
          <w:p w14:paraId="1CDEFE16" w14:textId="77777777" w:rsidR="00916881" w:rsidRDefault="00916881" w:rsidP="00F1406C">
            <w:pPr>
              <w:pStyle w:val="TableBody"/>
            </w:pPr>
            <w:r>
              <w:t>Short description of the model created.</w:t>
            </w:r>
          </w:p>
        </w:tc>
      </w:tr>
      <w:tr w:rsidR="00916881" w14:paraId="793513CA" w14:textId="77777777" w:rsidTr="0009567D">
        <w:trPr>
          <w:cantSplit/>
        </w:trPr>
        <w:tc>
          <w:tcPr>
            <w:tcW w:w="2592" w:type="dxa"/>
            <w:tcBorders>
              <w:top w:val="single" w:sz="4" w:space="0" w:color="000000"/>
              <w:left w:val="single" w:sz="4" w:space="0" w:color="000000"/>
              <w:bottom w:val="single" w:sz="4" w:space="0" w:color="000000"/>
            </w:tcBorders>
          </w:tcPr>
          <w:p w14:paraId="22A54D41" w14:textId="77777777" w:rsidR="00916881" w:rsidRPr="00F1406C" w:rsidRDefault="00916881" w:rsidP="00F1406C">
            <w:pPr>
              <w:pStyle w:val="TableBody"/>
              <w:rPr>
                <w:b/>
                <w:bCs/>
              </w:rPr>
            </w:pPr>
            <w:r w:rsidRPr="00F1406C">
              <w:rPr>
                <w:b/>
                <w:bCs/>
              </w:rPr>
              <w:t>Created</w:t>
            </w:r>
          </w:p>
        </w:tc>
        <w:tc>
          <w:tcPr>
            <w:tcW w:w="5478" w:type="dxa"/>
            <w:tcBorders>
              <w:top w:val="single" w:sz="4" w:space="0" w:color="000000"/>
              <w:left w:val="single" w:sz="4" w:space="0" w:color="000000"/>
              <w:bottom w:val="single" w:sz="4" w:space="0" w:color="000000"/>
              <w:right w:val="single" w:sz="4" w:space="0" w:color="000000"/>
            </w:tcBorders>
          </w:tcPr>
          <w:p w14:paraId="3A9174A8" w14:textId="77777777" w:rsidR="00916881" w:rsidRDefault="00916881" w:rsidP="00F1406C">
            <w:pPr>
              <w:pStyle w:val="TableBody"/>
            </w:pPr>
            <w:r>
              <w:t>Date when the model was created.</w:t>
            </w:r>
          </w:p>
        </w:tc>
      </w:tr>
      <w:tr w:rsidR="00916881" w14:paraId="0FB78B40" w14:textId="77777777" w:rsidTr="0009567D">
        <w:trPr>
          <w:cantSplit/>
        </w:trPr>
        <w:tc>
          <w:tcPr>
            <w:tcW w:w="2592" w:type="dxa"/>
            <w:tcBorders>
              <w:top w:val="single" w:sz="4" w:space="0" w:color="000000"/>
              <w:left w:val="single" w:sz="4" w:space="0" w:color="000000"/>
              <w:bottom w:val="single" w:sz="4" w:space="0" w:color="000000"/>
            </w:tcBorders>
          </w:tcPr>
          <w:p w14:paraId="04452685" w14:textId="77777777" w:rsidR="00916881" w:rsidRPr="00F1406C" w:rsidRDefault="00916881" w:rsidP="00F1406C">
            <w:pPr>
              <w:pStyle w:val="TableBody"/>
              <w:rPr>
                <w:b/>
                <w:bCs/>
              </w:rPr>
            </w:pPr>
            <w:r w:rsidRPr="00F1406C">
              <w:rPr>
                <w:b/>
                <w:bCs/>
              </w:rPr>
              <w:t>Last Updated</w:t>
            </w:r>
          </w:p>
        </w:tc>
        <w:tc>
          <w:tcPr>
            <w:tcW w:w="5478" w:type="dxa"/>
            <w:tcBorders>
              <w:top w:val="single" w:sz="4" w:space="0" w:color="000000"/>
              <w:left w:val="single" w:sz="4" w:space="0" w:color="000000"/>
              <w:bottom w:val="single" w:sz="4" w:space="0" w:color="000000"/>
              <w:right w:val="single" w:sz="4" w:space="0" w:color="000000"/>
            </w:tcBorders>
          </w:tcPr>
          <w:p w14:paraId="6BE372C9" w14:textId="77777777" w:rsidR="00916881" w:rsidRDefault="00916881" w:rsidP="00F1406C">
            <w:pPr>
              <w:pStyle w:val="TableBody"/>
            </w:pPr>
            <w:r>
              <w:t>Date when the model was updated.</w:t>
            </w:r>
          </w:p>
        </w:tc>
      </w:tr>
      <w:tr w:rsidR="00916881" w14:paraId="038BBAF9" w14:textId="77777777" w:rsidTr="0009567D">
        <w:trPr>
          <w:cantSplit/>
        </w:trPr>
        <w:tc>
          <w:tcPr>
            <w:tcW w:w="2592" w:type="dxa"/>
            <w:tcBorders>
              <w:top w:val="single" w:sz="4" w:space="0" w:color="000000"/>
              <w:left w:val="single" w:sz="4" w:space="0" w:color="000000"/>
              <w:bottom w:val="single" w:sz="4" w:space="0" w:color="000000"/>
            </w:tcBorders>
          </w:tcPr>
          <w:p w14:paraId="0F65BE0A" w14:textId="77777777" w:rsidR="00916881" w:rsidRPr="00F1406C" w:rsidRDefault="00916881" w:rsidP="00F1406C">
            <w:pPr>
              <w:pStyle w:val="TableBody"/>
              <w:rPr>
                <w:b/>
                <w:bCs/>
              </w:rPr>
            </w:pPr>
            <w:r w:rsidRPr="00F1406C">
              <w:rPr>
                <w:b/>
                <w:bCs/>
              </w:rPr>
              <w:t>Created By</w:t>
            </w:r>
          </w:p>
        </w:tc>
        <w:tc>
          <w:tcPr>
            <w:tcW w:w="5478" w:type="dxa"/>
            <w:tcBorders>
              <w:top w:val="single" w:sz="4" w:space="0" w:color="000000"/>
              <w:left w:val="single" w:sz="4" w:space="0" w:color="000000"/>
              <w:bottom w:val="single" w:sz="4" w:space="0" w:color="000000"/>
              <w:right w:val="single" w:sz="4" w:space="0" w:color="000000"/>
            </w:tcBorders>
          </w:tcPr>
          <w:p w14:paraId="4D384A6B" w14:textId="77777777" w:rsidR="00916881" w:rsidRDefault="00916881" w:rsidP="00F1406C">
            <w:pPr>
              <w:pStyle w:val="TableBody"/>
            </w:pPr>
            <w:r>
              <w:t>OptiCash user that has created the model settings.</w:t>
            </w:r>
          </w:p>
        </w:tc>
      </w:tr>
      <w:tr w:rsidR="00916881" w14:paraId="16D788CC" w14:textId="77777777" w:rsidTr="0009567D">
        <w:trPr>
          <w:cantSplit/>
        </w:trPr>
        <w:tc>
          <w:tcPr>
            <w:tcW w:w="2592" w:type="dxa"/>
            <w:tcBorders>
              <w:top w:val="single" w:sz="4" w:space="0" w:color="000000"/>
              <w:left w:val="single" w:sz="4" w:space="0" w:color="000000"/>
              <w:bottom w:val="single" w:sz="4" w:space="0" w:color="000000"/>
            </w:tcBorders>
          </w:tcPr>
          <w:p w14:paraId="22909C9A" w14:textId="77777777" w:rsidR="00916881" w:rsidRPr="00F1406C" w:rsidRDefault="00916881" w:rsidP="00F1406C">
            <w:pPr>
              <w:pStyle w:val="TableBody"/>
              <w:rPr>
                <w:b/>
                <w:bCs/>
              </w:rPr>
            </w:pPr>
            <w:r w:rsidRPr="00F1406C">
              <w:rPr>
                <w:b/>
                <w:bCs/>
              </w:rPr>
              <w:t>Last Updated By</w:t>
            </w:r>
          </w:p>
        </w:tc>
        <w:tc>
          <w:tcPr>
            <w:tcW w:w="5478" w:type="dxa"/>
            <w:tcBorders>
              <w:top w:val="single" w:sz="4" w:space="0" w:color="000000"/>
              <w:left w:val="single" w:sz="4" w:space="0" w:color="000000"/>
              <w:bottom w:val="single" w:sz="4" w:space="0" w:color="000000"/>
              <w:right w:val="single" w:sz="4" w:space="0" w:color="000000"/>
            </w:tcBorders>
          </w:tcPr>
          <w:p w14:paraId="20D497FD" w14:textId="77777777" w:rsidR="00916881" w:rsidRDefault="00916881" w:rsidP="00F1406C">
            <w:pPr>
              <w:pStyle w:val="TableBody"/>
            </w:pPr>
            <w:r>
              <w:t>OptiCash user that has updated the model settings.</w:t>
            </w:r>
          </w:p>
        </w:tc>
      </w:tr>
    </w:tbl>
    <w:p w14:paraId="4574B62A" w14:textId="77777777" w:rsidR="00F1406C" w:rsidRDefault="00F1406C" w:rsidP="00EA5021">
      <w:pPr>
        <w:pStyle w:val="BodyText"/>
      </w:pPr>
    </w:p>
    <w:p w14:paraId="65A7C350" w14:textId="489D7E31" w:rsidR="00916881" w:rsidRDefault="00916881" w:rsidP="00F63174">
      <w:pPr>
        <w:pStyle w:val="Caption"/>
        <w:spacing w:before="0" w:after="120"/>
        <w:ind w:left="187" w:hanging="187"/>
        <w:outlineLvl w:val="0"/>
      </w:pPr>
      <w:bookmarkStart w:id="4339" w:name="_Toc128631171"/>
      <w:r>
        <w:t xml:space="preserve">Table </w:t>
      </w:r>
      <w:r w:rsidR="00027408">
        <w:fldChar w:fldCharType="begin"/>
      </w:r>
      <w:r>
        <w:instrText xml:space="preserve"> SEQ "Table" \*Arabic </w:instrText>
      </w:r>
      <w:r w:rsidR="00027408">
        <w:fldChar w:fldCharType="separate"/>
      </w:r>
      <w:r w:rsidR="00D57607">
        <w:rPr>
          <w:noProof/>
        </w:rPr>
        <w:t>217</w:t>
      </w:r>
      <w:r w:rsidR="00027408">
        <w:rPr>
          <w:noProof/>
        </w:rPr>
        <w:fldChar w:fldCharType="end"/>
      </w:r>
      <w:r>
        <w:t>:  Model Parameters Panel</w:t>
      </w:r>
      <w:bookmarkEnd w:id="433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925AA69"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6FFCBFA8" w14:textId="77777777" w:rsidR="00916881" w:rsidRDefault="00916881" w:rsidP="00F1406C">
            <w:pPr>
              <w:pStyle w:val="TableHeading"/>
            </w:pPr>
            <w:r>
              <w:t>Field</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4E5189F0" w14:textId="77777777" w:rsidR="00916881" w:rsidRDefault="00916881" w:rsidP="00F1406C">
            <w:pPr>
              <w:pStyle w:val="TableHeading"/>
            </w:pPr>
            <w:r>
              <w:t>Description</w:t>
            </w:r>
          </w:p>
        </w:tc>
      </w:tr>
      <w:tr w:rsidR="00916881" w14:paraId="7DF8D8E3" w14:textId="77777777" w:rsidTr="0009567D">
        <w:trPr>
          <w:cantSplit/>
        </w:trPr>
        <w:tc>
          <w:tcPr>
            <w:tcW w:w="2592" w:type="dxa"/>
            <w:tcBorders>
              <w:top w:val="single" w:sz="4" w:space="0" w:color="000000"/>
              <w:left w:val="single" w:sz="4" w:space="0" w:color="000000"/>
              <w:bottom w:val="single" w:sz="4" w:space="0" w:color="000000"/>
            </w:tcBorders>
          </w:tcPr>
          <w:p w14:paraId="2507390A" w14:textId="77777777" w:rsidR="00916881" w:rsidRPr="00F1406C" w:rsidRDefault="00916881" w:rsidP="00F1406C">
            <w:pPr>
              <w:pStyle w:val="TableBody"/>
              <w:rPr>
                <w:b/>
                <w:bCs/>
              </w:rPr>
            </w:pPr>
            <w:r w:rsidRPr="00F1406C">
              <w:rPr>
                <w:b/>
                <w:bCs/>
              </w:rPr>
              <w:t>Currency</w:t>
            </w:r>
          </w:p>
        </w:tc>
        <w:tc>
          <w:tcPr>
            <w:tcW w:w="5478" w:type="dxa"/>
            <w:tcBorders>
              <w:top w:val="single" w:sz="4" w:space="0" w:color="000000"/>
              <w:left w:val="single" w:sz="4" w:space="0" w:color="000000"/>
              <w:bottom w:val="single" w:sz="4" w:space="0" w:color="000000"/>
              <w:right w:val="single" w:sz="4" w:space="0" w:color="000000"/>
            </w:tcBorders>
          </w:tcPr>
          <w:p w14:paraId="212405A2" w14:textId="0C94F8A3" w:rsidR="00916881" w:rsidRDefault="00055DCA" w:rsidP="00F1406C">
            <w:pPr>
              <w:pStyle w:val="TableBody"/>
            </w:pPr>
            <w:r>
              <w:t>The drop-</w:t>
            </w:r>
            <w:r w:rsidR="00916881">
              <w:t xml:space="preserve">down list allows the user to select the currency if there are any multi-currency Cashpoints available. </w:t>
            </w:r>
          </w:p>
        </w:tc>
      </w:tr>
      <w:tr w:rsidR="00916881" w14:paraId="061668D1" w14:textId="77777777" w:rsidTr="0009567D">
        <w:trPr>
          <w:cantSplit/>
        </w:trPr>
        <w:tc>
          <w:tcPr>
            <w:tcW w:w="2592" w:type="dxa"/>
            <w:tcBorders>
              <w:top w:val="single" w:sz="4" w:space="0" w:color="000000"/>
              <w:left w:val="single" w:sz="4" w:space="0" w:color="000000"/>
              <w:bottom w:val="single" w:sz="4" w:space="0" w:color="000000"/>
            </w:tcBorders>
          </w:tcPr>
          <w:p w14:paraId="4EA56FC7" w14:textId="7FDEAEF6" w:rsidR="00916881" w:rsidRPr="00F1406C" w:rsidRDefault="00916881" w:rsidP="00F1406C">
            <w:pPr>
              <w:pStyle w:val="TableBody"/>
              <w:rPr>
                <w:b/>
                <w:bCs/>
              </w:rPr>
            </w:pPr>
            <w:r w:rsidRPr="00F1406C">
              <w:rPr>
                <w:b/>
                <w:bCs/>
              </w:rPr>
              <w:t xml:space="preserve">Cashpoint days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3BBE141D" w14:textId="615E0E59" w:rsidR="00916881" w:rsidRDefault="00055DCA" w:rsidP="00F1406C">
            <w:pPr>
              <w:pStyle w:val="TableBody"/>
            </w:pPr>
            <w:r>
              <w:t xml:space="preserve">The number </w:t>
            </w:r>
            <w:r w:rsidR="00916881">
              <w:t xml:space="preserve">of days used to establish the comparison. It is the number of days between the From and To Date.  </w:t>
            </w:r>
          </w:p>
        </w:tc>
      </w:tr>
      <w:tr w:rsidR="00916881" w14:paraId="3D43D6C6" w14:textId="77777777" w:rsidTr="0009567D">
        <w:trPr>
          <w:cantSplit/>
        </w:trPr>
        <w:tc>
          <w:tcPr>
            <w:tcW w:w="2592" w:type="dxa"/>
            <w:tcBorders>
              <w:top w:val="single" w:sz="4" w:space="0" w:color="000000"/>
              <w:left w:val="single" w:sz="4" w:space="0" w:color="000000"/>
              <w:bottom w:val="single" w:sz="4" w:space="0" w:color="000000"/>
            </w:tcBorders>
          </w:tcPr>
          <w:p w14:paraId="24BFC9F5" w14:textId="7E1EBF07" w:rsidR="00916881" w:rsidRPr="00F1406C" w:rsidRDefault="00916881" w:rsidP="00F1406C">
            <w:pPr>
              <w:pStyle w:val="TableBody"/>
              <w:rPr>
                <w:b/>
                <w:bCs/>
              </w:rPr>
            </w:pPr>
            <w:r w:rsidRPr="00F1406C">
              <w:rPr>
                <w:b/>
                <w:bCs/>
              </w:rPr>
              <w:t xml:space="preserve">Cashpoints </w:t>
            </w:r>
            <w:r w:rsidR="00174E81" w:rsidRPr="00F1406C">
              <w:rPr>
                <w:b/>
                <w:bCs/>
              </w:rPr>
              <w:t>Analysed</w:t>
            </w:r>
          </w:p>
        </w:tc>
        <w:tc>
          <w:tcPr>
            <w:tcW w:w="5478" w:type="dxa"/>
            <w:tcBorders>
              <w:top w:val="single" w:sz="4" w:space="0" w:color="000000"/>
              <w:left w:val="single" w:sz="4" w:space="0" w:color="000000"/>
              <w:bottom w:val="single" w:sz="4" w:space="0" w:color="000000"/>
              <w:right w:val="single" w:sz="4" w:space="0" w:color="000000"/>
            </w:tcBorders>
          </w:tcPr>
          <w:p w14:paraId="6CB38009" w14:textId="77777777" w:rsidR="00916881" w:rsidRDefault="00916881" w:rsidP="00F1406C">
            <w:pPr>
              <w:pStyle w:val="TableBody"/>
            </w:pPr>
            <w:r>
              <w:t>Number of Cashpoints used to establish the comparison.</w:t>
            </w:r>
          </w:p>
        </w:tc>
      </w:tr>
      <w:tr w:rsidR="00916881" w14:paraId="6CAD25B4" w14:textId="77777777" w:rsidTr="0009567D">
        <w:trPr>
          <w:cantSplit/>
        </w:trPr>
        <w:tc>
          <w:tcPr>
            <w:tcW w:w="2592" w:type="dxa"/>
            <w:tcBorders>
              <w:top w:val="single" w:sz="4" w:space="0" w:color="000000"/>
              <w:left w:val="single" w:sz="4" w:space="0" w:color="000000"/>
              <w:bottom w:val="single" w:sz="4" w:space="0" w:color="000000"/>
            </w:tcBorders>
          </w:tcPr>
          <w:p w14:paraId="6E934D5B" w14:textId="77777777" w:rsidR="00916881" w:rsidRPr="00F1406C" w:rsidRDefault="00916881" w:rsidP="00F1406C">
            <w:pPr>
              <w:pStyle w:val="TableBody"/>
              <w:rPr>
                <w:b/>
                <w:bCs/>
              </w:rPr>
            </w:pPr>
            <w:r w:rsidRPr="00F1406C">
              <w:rPr>
                <w:b/>
                <w:bCs/>
              </w:rPr>
              <w:t>Total Cashpoints in Network</w:t>
            </w:r>
          </w:p>
        </w:tc>
        <w:tc>
          <w:tcPr>
            <w:tcW w:w="5478" w:type="dxa"/>
            <w:tcBorders>
              <w:top w:val="single" w:sz="4" w:space="0" w:color="000000"/>
              <w:left w:val="single" w:sz="4" w:space="0" w:color="000000"/>
              <w:bottom w:val="single" w:sz="4" w:space="0" w:color="000000"/>
              <w:right w:val="single" w:sz="4" w:space="0" w:color="000000"/>
            </w:tcBorders>
          </w:tcPr>
          <w:p w14:paraId="240B9DB0" w14:textId="3FD0DD19" w:rsidR="00916881" w:rsidRDefault="00916881" w:rsidP="00F1406C">
            <w:pPr>
              <w:pStyle w:val="TableBody"/>
            </w:pPr>
            <w:r>
              <w:t xml:space="preserve">Total number of Cashpoints created in OptiCash. This value will be used to project potential savings based on the number of Cashpoints </w:t>
            </w:r>
            <w:r w:rsidR="00174E81">
              <w:t>analysed</w:t>
            </w:r>
            <w:r>
              <w:t xml:space="preserve">. </w:t>
            </w:r>
          </w:p>
        </w:tc>
      </w:tr>
    </w:tbl>
    <w:p w14:paraId="498C5025" w14:textId="77777777" w:rsidR="00916881" w:rsidRDefault="00916881" w:rsidP="00EA5021">
      <w:pPr>
        <w:pStyle w:val="BodyText"/>
      </w:pPr>
    </w:p>
    <w:p w14:paraId="26EB68B2" w14:textId="7059486B" w:rsidR="00916881" w:rsidRDefault="00916881" w:rsidP="00F63174">
      <w:pPr>
        <w:pStyle w:val="Caption"/>
        <w:spacing w:before="0" w:after="120"/>
        <w:ind w:left="187" w:hanging="187"/>
        <w:outlineLvl w:val="0"/>
      </w:pPr>
      <w:bookmarkStart w:id="4340" w:name="_Toc128631172"/>
      <w:r>
        <w:t xml:space="preserve">Table </w:t>
      </w:r>
      <w:r w:rsidR="00027408">
        <w:fldChar w:fldCharType="begin"/>
      </w:r>
      <w:r>
        <w:instrText xml:space="preserve"> SEQ "Table" \*Arabic </w:instrText>
      </w:r>
      <w:r w:rsidR="00027408">
        <w:fldChar w:fldCharType="separate"/>
      </w:r>
      <w:r w:rsidR="00D57607">
        <w:rPr>
          <w:noProof/>
        </w:rPr>
        <w:t>218</w:t>
      </w:r>
      <w:r w:rsidR="00027408">
        <w:rPr>
          <w:noProof/>
        </w:rPr>
        <w:fldChar w:fldCharType="end"/>
      </w:r>
      <w:r>
        <w:t>:  Model Results Panel</w:t>
      </w:r>
      <w:bookmarkEnd w:id="4340"/>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44CC4CC6" w14:textId="77777777" w:rsidTr="008238AC">
        <w:trPr>
          <w:cantSplit/>
          <w:tblHeader/>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301C328E" w14:textId="77777777" w:rsidR="00916881" w:rsidRDefault="00916881" w:rsidP="00F1406C">
            <w:pPr>
              <w:pStyle w:val="TableHeading"/>
            </w:pPr>
            <w:r>
              <w:t>Cost Comparison Analysis</w:t>
            </w:r>
          </w:p>
        </w:tc>
      </w:tr>
      <w:tr w:rsidR="00916881" w14:paraId="4B4C8074" w14:textId="77777777" w:rsidTr="0009567D">
        <w:trPr>
          <w:cantSplit/>
          <w:tblHeader/>
        </w:trPr>
        <w:tc>
          <w:tcPr>
            <w:tcW w:w="2592" w:type="dxa"/>
            <w:tcBorders>
              <w:top w:val="single" w:sz="4" w:space="0" w:color="000000"/>
              <w:left w:val="single" w:sz="4" w:space="0" w:color="000000"/>
              <w:bottom w:val="single" w:sz="4" w:space="0" w:color="000000"/>
            </w:tcBorders>
          </w:tcPr>
          <w:p w14:paraId="6CAA23F0" w14:textId="77777777" w:rsidR="00916881" w:rsidRPr="00F1406C" w:rsidRDefault="00916881" w:rsidP="00F1406C">
            <w:pPr>
              <w:pStyle w:val="TableBody"/>
              <w:rPr>
                <w:b/>
                <w:bCs/>
              </w:rPr>
            </w:pPr>
            <w:r w:rsidRPr="00F1406C">
              <w:rPr>
                <w:b/>
                <w:bCs/>
              </w:rPr>
              <w:t>Balance Cost, Carrier Cost, Dead Money Cost and Total Cost</w:t>
            </w:r>
          </w:p>
        </w:tc>
        <w:tc>
          <w:tcPr>
            <w:tcW w:w="5478" w:type="dxa"/>
            <w:tcBorders>
              <w:top w:val="single" w:sz="4" w:space="0" w:color="000000"/>
              <w:left w:val="single" w:sz="4" w:space="0" w:color="000000"/>
              <w:bottom w:val="single" w:sz="4" w:space="0" w:color="000000"/>
              <w:right w:val="single" w:sz="4" w:space="0" w:color="000000"/>
            </w:tcBorders>
            <w:vAlign w:val="center"/>
          </w:tcPr>
          <w:p w14:paraId="5631B07D" w14:textId="0BC0C6B6" w:rsidR="00916881" w:rsidRDefault="00916881" w:rsidP="00F1406C">
            <w:pPr>
              <w:pStyle w:val="TableBody"/>
            </w:pPr>
            <w:r>
              <w:t xml:space="preserve">The costs </w:t>
            </w:r>
            <w:r w:rsidR="00124E0B">
              <w:t xml:space="preserve">are </w:t>
            </w:r>
            <w:r>
              <w:t>calculated based on actual cost</w:t>
            </w:r>
            <w:r w:rsidR="00124E0B">
              <w:t>s</w:t>
            </w:r>
            <w:r>
              <w:t xml:space="preserve"> and model costs. </w:t>
            </w:r>
            <w:r w:rsidR="00124E0B">
              <w:t xml:space="preserve">The calculation </w:t>
            </w:r>
            <w:r>
              <w:t xml:space="preserve">of cost categories is described in </w:t>
            </w:r>
            <w:r w:rsidR="000A4235" w:rsidRPr="00E01AE0">
              <w:fldChar w:fldCharType="begin"/>
            </w:r>
            <w:r w:rsidR="000A4235" w:rsidRPr="00E01AE0">
              <w:instrText xml:space="preserve"> HYPERLINK \l "_Cashpoint_Service_Costs" </w:instrText>
            </w:r>
            <w:r w:rsidR="000A4235" w:rsidRPr="00E01AE0">
              <w:fldChar w:fldCharType="separate"/>
            </w:r>
            <w:r w:rsidRPr="00E01AE0">
              <w:rPr>
                <w:rStyle w:val="Hyperlink"/>
                <w:u w:val="none"/>
                <w:rPrChange w:id="4341" w:author="Robbie Moses" w:date="2023-03-02T05:48:00Z">
                  <w:rPr>
                    <w:rStyle w:val="Hyperlink"/>
                  </w:rPr>
                </w:rPrChange>
              </w:rPr>
              <w:t>Cashpoint Service Costs</w:t>
            </w:r>
            <w:r w:rsidR="000A4235" w:rsidRPr="00E01AE0">
              <w:rPr>
                <w:rStyle w:val="Hyperlink"/>
                <w:u w:val="none"/>
                <w:rPrChange w:id="4342" w:author="Robbie Moses" w:date="2023-03-02T05:48:00Z">
                  <w:rPr>
                    <w:rStyle w:val="Hyperlink"/>
                  </w:rPr>
                </w:rPrChange>
              </w:rPr>
              <w:fldChar w:fldCharType="end"/>
            </w:r>
            <w:r>
              <w:t>.</w:t>
            </w:r>
          </w:p>
        </w:tc>
      </w:tr>
      <w:tr w:rsidR="00916881" w14:paraId="0C6EF320"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0E8C233" w14:textId="77777777" w:rsidR="00916881" w:rsidRDefault="00916881" w:rsidP="00F1406C">
            <w:pPr>
              <w:pStyle w:val="TableHeading"/>
            </w:pPr>
            <w:r>
              <w:t>Network Cash Analysis</w:t>
            </w:r>
          </w:p>
        </w:tc>
      </w:tr>
      <w:tr w:rsidR="00916881" w14:paraId="7CFD973D" w14:textId="77777777" w:rsidTr="0009567D">
        <w:trPr>
          <w:cantSplit/>
        </w:trPr>
        <w:tc>
          <w:tcPr>
            <w:tcW w:w="2592" w:type="dxa"/>
            <w:tcBorders>
              <w:top w:val="single" w:sz="4" w:space="0" w:color="000000"/>
              <w:left w:val="single" w:sz="4" w:space="0" w:color="000000"/>
              <w:bottom w:val="single" w:sz="4" w:space="0" w:color="000000"/>
            </w:tcBorders>
            <w:vAlign w:val="center"/>
          </w:tcPr>
          <w:p w14:paraId="1771C8E0" w14:textId="77777777" w:rsidR="00916881" w:rsidRPr="00F1406C" w:rsidRDefault="00916881" w:rsidP="00F1406C">
            <w:pPr>
              <w:pStyle w:val="TableBody"/>
              <w:rPr>
                <w:b/>
                <w:bCs/>
              </w:rPr>
            </w:pPr>
            <w:r w:rsidRPr="00F1406C">
              <w:rPr>
                <w:b/>
                <w:bCs/>
              </w:rPr>
              <w:t xml:space="preserve">Trips </w:t>
            </w:r>
          </w:p>
        </w:tc>
        <w:tc>
          <w:tcPr>
            <w:tcW w:w="5478" w:type="dxa"/>
            <w:tcBorders>
              <w:top w:val="single" w:sz="4" w:space="0" w:color="000000"/>
              <w:left w:val="single" w:sz="4" w:space="0" w:color="000000"/>
              <w:bottom w:val="single" w:sz="4" w:space="0" w:color="000000"/>
              <w:right w:val="single" w:sz="4" w:space="0" w:color="000000"/>
            </w:tcBorders>
            <w:vAlign w:val="center"/>
          </w:tcPr>
          <w:p w14:paraId="03340056" w14:textId="65014511" w:rsidR="00916881" w:rsidRDefault="00124E0B" w:rsidP="00F1406C">
            <w:pPr>
              <w:pStyle w:val="TableBody"/>
            </w:pPr>
            <w:r>
              <w:t xml:space="preserve">The number </w:t>
            </w:r>
            <w:r w:rsidR="00916881">
              <w:t>of physical trips made to replenish cash for the specified period of time in this model.</w:t>
            </w:r>
          </w:p>
        </w:tc>
      </w:tr>
      <w:tr w:rsidR="00916881" w14:paraId="591196E9" w14:textId="77777777" w:rsidTr="0009567D">
        <w:trPr>
          <w:cantSplit/>
        </w:trPr>
        <w:tc>
          <w:tcPr>
            <w:tcW w:w="2592" w:type="dxa"/>
            <w:tcBorders>
              <w:top w:val="single" w:sz="4" w:space="0" w:color="000000"/>
              <w:left w:val="single" w:sz="4" w:space="0" w:color="000000"/>
              <w:bottom w:val="single" w:sz="4" w:space="0" w:color="000000"/>
            </w:tcBorders>
            <w:vAlign w:val="center"/>
          </w:tcPr>
          <w:p w14:paraId="27A0019D" w14:textId="77777777" w:rsidR="00916881" w:rsidRPr="00F1406C" w:rsidRDefault="00916881" w:rsidP="00F1406C">
            <w:pPr>
              <w:pStyle w:val="TableBody"/>
              <w:rPr>
                <w:b/>
                <w:bCs/>
              </w:rPr>
            </w:pPr>
            <w:r w:rsidRPr="00F1406C">
              <w:rPr>
                <w:b/>
                <w:bCs/>
              </w:rPr>
              <w:t>Cash Delivered</w:t>
            </w:r>
          </w:p>
        </w:tc>
        <w:tc>
          <w:tcPr>
            <w:tcW w:w="5478" w:type="dxa"/>
            <w:tcBorders>
              <w:top w:val="single" w:sz="4" w:space="0" w:color="000000"/>
              <w:left w:val="single" w:sz="4" w:space="0" w:color="000000"/>
              <w:bottom w:val="single" w:sz="4" w:space="0" w:color="000000"/>
              <w:right w:val="single" w:sz="4" w:space="0" w:color="000000"/>
            </w:tcBorders>
            <w:vAlign w:val="center"/>
          </w:tcPr>
          <w:p w14:paraId="406AB795" w14:textId="77777777" w:rsidR="00916881" w:rsidRDefault="00916881" w:rsidP="00F1406C">
            <w:pPr>
              <w:pStyle w:val="TableBody"/>
            </w:pPr>
            <w:r>
              <w:t>Sum of all cash replenishments made during the specified period of time in this model.</w:t>
            </w:r>
          </w:p>
        </w:tc>
      </w:tr>
      <w:tr w:rsidR="00916881" w14:paraId="2917C7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2D742F0" w14:textId="77777777" w:rsidR="00916881" w:rsidRPr="00F1406C" w:rsidRDefault="00916881" w:rsidP="00F1406C">
            <w:pPr>
              <w:pStyle w:val="TableBody"/>
              <w:rPr>
                <w:b/>
                <w:bCs/>
              </w:rPr>
            </w:pPr>
            <w:r w:rsidRPr="00F1406C">
              <w:rPr>
                <w:b/>
                <w:bCs/>
              </w:rPr>
              <w:t>Cash Returned</w:t>
            </w:r>
          </w:p>
        </w:tc>
        <w:tc>
          <w:tcPr>
            <w:tcW w:w="5478" w:type="dxa"/>
            <w:tcBorders>
              <w:top w:val="single" w:sz="4" w:space="0" w:color="000000"/>
              <w:left w:val="single" w:sz="4" w:space="0" w:color="000000"/>
              <w:bottom w:val="single" w:sz="4" w:space="0" w:color="000000"/>
              <w:right w:val="single" w:sz="4" w:space="0" w:color="000000"/>
            </w:tcBorders>
            <w:vAlign w:val="center"/>
          </w:tcPr>
          <w:p w14:paraId="672F9FF1" w14:textId="77777777" w:rsidR="00916881" w:rsidRDefault="00916881" w:rsidP="00F1406C">
            <w:pPr>
              <w:pStyle w:val="TableBody"/>
            </w:pPr>
            <w:r>
              <w:t>Sum of all Cash returned made during the specified period of time in this model.</w:t>
            </w:r>
          </w:p>
        </w:tc>
      </w:tr>
      <w:tr w:rsidR="00916881" w14:paraId="73168625"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050493E" w14:textId="77777777" w:rsidR="00916881" w:rsidRDefault="00916881" w:rsidP="00F1406C">
            <w:pPr>
              <w:pStyle w:val="TableHeading"/>
            </w:pPr>
            <w:r>
              <w:t>Simulation Results</w:t>
            </w:r>
          </w:p>
        </w:tc>
      </w:tr>
      <w:tr w:rsidR="00916881" w14:paraId="2F7AF31E" w14:textId="77777777" w:rsidTr="0009567D">
        <w:trPr>
          <w:cantSplit/>
        </w:trPr>
        <w:tc>
          <w:tcPr>
            <w:tcW w:w="2592" w:type="dxa"/>
            <w:tcBorders>
              <w:top w:val="single" w:sz="4" w:space="0" w:color="000000"/>
              <w:left w:val="single" w:sz="4" w:space="0" w:color="000000"/>
              <w:bottom w:val="single" w:sz="4" w:space="0" w:color="000000"/>
            </w:tcBorders>
            <w:vAlign w:val="center"/>
          </w:tcPr>
          <w:p w14:paraId="4225233E" w14:textId="77777777" w:rsidR="00916881" w:rsidRPr="00F1406C" w:rsidRDefault="00916881" w:rsidP="00F1406C">
            <w:pPr>
              <w:pStyle w:val="TableBody"/>
              <w:rPr>
                <w:b/>
                <w:bCs/>
              </w:rPr>
            </w:pPr>
            <w:r w:rsidRPr="00F1406C">
              <w:rPr>
                <w:b/>
                <w:bCs/>
              </w:rPr>
              <w:lastRenderedPageBreak/>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25C5C749" w14:textId="77777777" w:rsidR="00916881" w:rsidRDefault="00916881" w:rsidP="00F1406C">
            <w:pPr>
              <w:pStyle w:val="TableBody"/>
            </w:pPr>
            <w:r>
              <w:t>Actual results summary based on the actual information driven by the parameters defined in the actual production environment.</w:t>
            </w:r>
          </w:p>
        </w:tc>
      </w:tr>
      <w:tr w:rsidR="00916881" w14:paraId="73DD59B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ACD9733" w14:textId="77777777" w:rsidR="00916881" w:rsidRPr="00F1406C" w:rsidRDefault="00916881" w:rsidP="00F1406C">
            <w:pPr>
              <w:pStyle w:val="TableBody"/>
              <w:rPr>
                <w:b/>
                <w:bCs/>
              </w:rPr>
            </w:pPr>
            <w:r w:rsidRPr="00F1406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5C2E3613" w14:textId="77777777" w:rsidR="00916881" w:rsidRDefault="00916881" w:rsidP="00F1406C">
            <w:pPr>
              <w:pStyle w:val="TableBody"/>
            </w:pPr>
            <w:r>
              <w:t>Model results summary based on the model information driven by the parameters defined in the model.</w:t>
            </w:r>
          </w:p>
        </w:tc>
      </w:tr>
      <w:tr w:rsidR="00916881" w14:paraId="023173E1" w14:textId="77777777" w:rsidTr="0009567D">
        <w:trPr>
          <w:cantSplit/>
        </w:trPr>
        <w:tc>
          <w:tcPr>
            <w:tcW w:w="2592" w:type="dxa"/>
            <w:tcBorders>
              <w:top w:val="single" w:sz="4" w:space="0" w:color="000000"/>
              <w:left w:val="single" w:sz="4" w:space="0" w:color="000000"/>
              <w:bottom w:val="single" w:sz="4" w:space="0" w:color="000000"/>
            </w:tcBorders>
            <w:vAlign w:val="center"/>
          </w:tcPr>
          <w:p w14:paraId="0DC84B2E" w14:textId="77777777" w:rsidR="00916881" w:rsidRPr="00E01AE0" w:rsidRDefault="00916881" w:rsidP="00E01AE0">
            <w:pPr>
              <w:pStyle w:val="TableBody"/>
              <w:rPr>
                <w:b/>
                <w:bCs/>
                <w:rPrChange w:id="4343" w:author="Robbie Moses" w:date="2023-03-02T05:49:00Z">
                  <w:rPr/>
                </w:rPrChange>
              </w:rPr>
              <w:pPrChange w:id="4344" w:author="Robbie Moses" w:date="2023-03-02T05:49:00Z">
                <w:pPr>
                  <w:pStyle w:val="TableCellText"/>
                  <w:snapToGrid w:val="0"/>
                  <w:spacing w:before="0" w:after="120" w:line="240" w:lineRule="auto"/>
                  <w:ind w:left="187" w:hanging="187"/>
                  <w:outlineLvl w:val="0"/>
                </w:pPr>
              </w:pPrChange>
            </w:pPr>
            <w:r w:rsidRPr="00E01AE0">
              <w:rPr>
                <w:b/>
                <w:bCs/>
                <w:rPrChange w:id="4345" w:author="Robbie Moses" w:date="2023-03-02T05:49:00Z">
                  <w:rPr/>
                </w:rPrChange>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57F8DB15" w14:textId="7F0C9685" w:rsidR="00916881" w:rsidRDefault="00916881" w:rsidP="00F1406C">
            <w:pPr>
              <w:pStyle w:val="TableBody"/>
            </w:pPr>
            <w:r>
              <w:t xml:space="preserve">Indicates savings produced by </w:t>
            </w:r>
            <w:r w:rsidR="006809C0">
              <w:t xml:space="preserve">the </w:t>
            </w:r>
            <w:r>
              <w:t>model when compared to actual results:</w:t>
            </w:r>
          </w:p>
          <w:p w14:paraId="00F99763" w14:textId="77777777" w:rsidR="00916881" w:rsidRDefault="00916881" w:rsidP="00F1406C">
            <w:pPr>
              <w:pStyle w:val="TableBody"/>
            </w:pPr>
            <w:r>
              <w:t xml:space="preserve">Savings = Model – Actual </w:t>
            </w:r>
          </w:p>
        </w:tc>
      </w:tr>
      <w:tr w:rsidR="00916881" w14:paraId="35E128C3" w14:textId="77777777" w:rsidTr="0009567D">
        <w:trPr>
          <w:cantSplit/>
        </w:trPr>
        <w:tc>
          <w:tcPr>
            <w:tcW w:w="2592" w:type="dxa"/>
            <w:tcBorders>
              <w:top w:val="single" w:sz="4" w:space="0" w:color="000000"/>
              <w:left w:val="single" w:sz="4" w:space="0" w:color="000000"/>
              <w:bottom w:val="single" w:sz="4" w:space="0" w:color="000000"/>
            </w:tcBorders>
            <w:vAlign w:val="center"/>
          </w:tcPr>
          <w:p w14:paraId="3E373A15" w14:textId="77777777" w:rsidR="00916881" w:rsidRPr="00E01AE0" w:rsidRDefault="00916881" w:rsidP="00E01AE0">
            <w:pPr>
              <w:pStyle w:val="TableBody"/>
              <w:rPr>
                <w:b/>
                <w:bCs/>
                <w:rPrChange w:id="4346" w:author="Robbie Moses" w:date="2023-03-02T05:49:00Z">
                  <w:rPr/>
                </w:rPrChange>
              </w:rPr>
              <w:pPrChange w:id="4347" w:author="Robbie Moses" w:date="2023-03-02T05:49:00Z">
                <w:pPr>
                  <w:pStyle w:val="TableCellText"/>
                  <w:snapToGrid w:val="0"/>
                  <w:spacing w:before="0" w:after="120" w:line="240" w:lineRule="auto"/>
                  <w:ind w:left="187" w:hanging="187"/>
                  <w:outlineLvl w:val="0"/>
                </w:pPr>
              </w:pPrChange>
            </w:pPr>
            <w:r w:rsidRPr="00E01AE0">
              <w:rPr>
                <w:b/>
                <w:bCs/>
                <w:rPrChange w:id="4348" w:author="Robbie Moses" w:date="2023-03-02T05:49:00Z">
                  <w:rPr/>
                </w:rPrChange>
              </w:rPr>
              <w:t>Average Cash</w:t>
            </w:r>
          </w:p>
        </w:tc>
        <w:tc>
          <w:tcPr>
            <w:tcW w:w="5478" w:type="dxa"/>
            <w:tcBorders>
              <w:top w:val="single" w:sz="4" w:space="0" w:color="000000"/>
              <w:left w:val="single" w:sz="4" w:space="0" w:color="000000"/>
              <w:bottom w:val="single" w:sz="4" w:space="0" w:color="000000"/>
              <w:right w:val="single" w:sz="4" w:space="0" w:color="000000"/>
            </w:tcBorders>
            <w:vAlign w:val="center"/>
          </w:tcPr>
          <w:p w14:paraId="67BC1792" w14:textId="77777777" w:rsidR="00916881" w:rsidRDefault="00916881" w:rsidP="00F1406C">
            <w:pPr>
              <w:pStyle w:val="TableBody"/>
            </w:pPr>
            <w:r>
              <w:t xml:space="preserve">Average Closing Balance during the selected time frame for simulation. </w:t>
            </w:r>
          </w:p>
        </w:tc>
      </w:tr>
      <w:tr w:rsidR="00916881" w14:paraId="15E513FC"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19E589D3" w14:textId="77777777" w:rsidR="00916881" w:rsidRDefault="00916881" w:rsidP="00E01AE0">
            <w:pPr>
              <w:pStyle w:val="TableHeading"/>
              <w:pPrChange w:id="4349" w:author="Robbie Moses" w:date="2023-03-02T05:49:00Z">
                <w:pPr>
                  <w:pStyle w:val="TableHeader"/>
                  <w:snapToGrid w:val="0"/>
                  <w:spacing w:before="0" w:after="120"/>
                  <w:ind w:left="187" w:hanging="187"/>
                  <w:jc w:val="left"/>
                  <w:outlineLvl w:val="0"/>
                </w:pPr>
              </w:pPrChange>
            </w:pPr>
            <w:r>
              <w:t>Simulation Results, per Cashpoint</w:t>
            </w:r>
          </w:p>
        </w:tc>
      </w:tr>
      <w:tr w:rsidR="00916881" w14:paraId="22E722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103C6418" w14:textId="77777777" w:rsidR="00916881" w:rsidRPr="00F1406C" w:rsidRDefault="00916881" w:rsidP="00F1406C">
            <w:pPr>
              <w:pStyle w:val="TableBody"/>
              <w:rPr>
                <w:b/>
                <w:bCs/>
              </w:rPr>
            </w:pPr>
            <w:r w:rsidRPr="00F1406C">
              <w:rPr>
                <w:b/>
                <w:bCs/>
              </w:rPr>
              <w:t>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7D8B360" w14:textId="77777777" w:rsidR="00916881" w:rsidRDefault="00916881" w:rsidP="00F1406C">
            <w:pPr>
              <w:pStyle w:val="TableBody"/>
            </w:pPr>
            <w:r>
              <w:t>Amount of savings per one Cashpoint in simulation. This amount is calculated as follows:</w:t>
            </w:r>
          </w:p>
          <w:p w14:paraId="4F664EBA" w14:textId="14BD9123" w:rsidR="00916881" w:rsidRDefault="00916881" w:rsidP="00F1406C">
            <w:pPr>
              <w:pStyle w:val="TableBody"/>
            </w:pPr>
            <w:r>
              <w:t xml:space="preserve">Savings = Savings (from the above fields in the Simulation Results) / Number of Cashpoints </w:t>
            </w:r>
            <w:r w:rsidR="00174E81">
              <w:t>Analysed</w:t>
            </w:r>
            <w:r>
              <w:t xml:space="preserve"> in Simulation. </w:t>
            </w:r>
          </w:p>
        </w:tc>
      </w:tr>
      <w:tr w:rsidR="00916881" w14:paraId="161F2369"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1B603B" w14:textId="77777777" w:rsidR="00916881" w:rsidRPr="00F1406C" w:rsidRDefault="00916881" w:rsidP="00F1406C">
            <w:pPr>
              <w:pStyle w:val="TableBody"/>
              <w:rPr>
                <w:b/>
                <w:bCs/>
              </w:rPr>
            </w:pPr>
            <w:r w:rsidRPr="00F1406C">
              <w:rPr>
                <w:b/>
                <w:bCs/>
              </w:rPr>
              <w:t>Savings (%)</w:t>
            </w:r>
          </w:p>
        </w:tc>
        <w:tc>
          <w:tcPr>
            <w:tcW w:w="5478" w:type="dxa"/>
            <w:tcBorders>
              <w:top w:val="single" w:sz="4" w:space="0" w:color="000000"/>
              <w:left w:val="single" w:sz="4" w:space="0" w:color="000000"/>
              <w:bottom w:val="single" w:sz="4" w:space="0" w:color="000000"/>
              <w:right w:val="single" w:sz="4" w:space="0" w:color="000000"/>
            </w:tcBorders>
            <w:vAlign w:val="center"/>
          </w:tcPr>
          <w:p w14:paraId="6D4767C3" w14:textId="77777777" w:rsidR="00916881" w:rsidRDefault="00916881" w:rsidP="00F1406C">
            <w:pPr>
              <w:pStyle w:val="TableBody"/>
            </w:pPr>
            <w:r>
              <w:t>Percentage of savings per one Cashpoint in simulation. This percentage  is calculated as follows:</w:t>
            </w:r>
          </w:p>
          <w:p w14:paraId="676483BF" w14:textId="77777777" w:rsidR="00916881" w:rsidRDefault="00916881" w:rsidP="00F1406C">
            <w:pPr>
              <w:pStyle w:val="TableBody"/>
            </w:pPr>
            <w:r>
              <w:t xml:space="preserve">Savings (%) = Model (from the above fields in the Simulation Results) x 100% / Actual (from the above fields in the Simulation Results) – 100%. </w:t>
            </w:r>
          </w:p>
        </w:tc>
      </w:tr>
      <w:tr w:rsidR="00916881" w14:paraId="26E3006D"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439E31A3" w14:textId="77777777" w:rsidR="00916881" w:rsidRDefault="00916881" w:rsidP="00E01AE0">
            <w:pPr>
              <w:pStyle w:val="TableHeading"/>
              <w:pPrChange w:id="4350" w:author="Robbie Moses" w:date="2023-03-02T05:49:00Z">
                <w:pPr>
                  <w:pStyle w:val="TableHeader"/>
                  <w:snapToGrid w:val="0"/>
                  <w:spacing w:before="0" w:after="120"/>
                  <w:ind w:left="187" w:hanging="187"/>
                  <w:jc w:val="left"/>
                  <w:outlineLvl w:val="0"/>
                </w:pPr>
              </w:pPrChange>
            </w:pPr>
            <w:r>
              <w:t>Simulation Results, annualized</w:t>
            </w:r>
          </w:p>
        </w:tc>
      </w:tr>
      <w:tr w:rsidR="00916881" w14:paraId="4CEFC552" w14:textId="77777777" w:rsidTr="0009567D">
        <w:trPr>
          <w:cantSplit/>
        </w:trPr>
        <w:tc>
          <w:tcPr>
            <w:tcW w:w="2592" w:type="dxa"/>
            <w:tcBorders>
              <w:top w:val="single" w:sz="4" w:space="0" w:color="000000"/>
              <w:left w:val="single" w:sz="4" w:space="0" w:color="000000"/>
              <w:bottom w:val="single" w:sz="4" w:space="0" w:color="000000"/>
            </w:tcBorders>
            <w:vAlign w:val="center"/>
          </w:tcPr>
          <w:p w14:paraId="6D9410A4" w14:textId="77777777" w:rsidR="00916881" w:rsidRPr="00F1406C" w:rsidRDefault="00916881" w:rsidP="00F1406C">
            <w:pPr>
              <w:pStyle w:val="TableBody"/>
              <w:rPr>
                <w:b/>
                <w:bCs/>
              </w:rPr>
            </w:pPr>
            <w:r w:rsidRPr="00F1406C">
              <w:rPr>
                <w:b/>
                <w:bCs/>
              </w:rPr>
              <w:t>Savings per Cashpoint</w:t>
            </w:r>
          </w:p>
        </w:tc>
        <w:tc>
          <w:tcPr>
            <w:tcW w:w="5478" w:type="dxa"/>
            <w:tcBorders>
              <w:top w:val="single" w:sz="4" w:space="0" w:color="000000"/>
              <w:left w:val="single" w:sz="4" w:space="0" w:color="000000"/>
              <w:bottom w:val="single" w:sz="4" w:space="0" w:color="000000"/>
              <w:right w:val="single" w:sz="4" w:space="0" w:color="000000"/>
            </w:tcBorders>
            <w:vAlign w:val="center"/>
          </w:tcPr>
          <w:p w14:paraId="644F4283" w14:textId="77777777" w:rsidR="00916881" w:rsidRDefault="00916881" w:rsidP="00F1406C">
            <w:pPr>
              <w:pStyle w:val="TableBody"/>
            </w:pPr>
            <w:r>
              <w:t>Annualized amount of savings per one Cashpoint in simulation. This amount is calculated as follows:</w:t>
            </w:r>
          </w:p>
          <w:p w14:paraId="4FB77AD3" w14:textId="09430BA1" w:rsidR="00916881" w:rsidRDefault="00916881" w:rsidP="00F1406C">
            <w:pPr>
              <w:pStyle w:val="TableBody"/>
            </w:pPr>
            <w:r>
              <w:t xml:space="preserve">Savings per Cashpoint = Savings (from the above fields in the Simulation Results per Cashpoint) / Cashpoint Days </w:t>
            </w:r>
            <w:r w:rsidR="00174E81">
              <w:t>Analysed</w:t>
            </w:r>
            <w:r>
              <w:t xml:space="preserve"> x 365 days.</w:t>
            </w:r>
          </w:p>
        </w:tc>
      </w:tr>
      <w:tr w:rsidR="00916881" w14:paraId="17570213" w14:textId="77777777" w:rsidTr="0009567D">
        <w:trPr>
          <w:cantSplit/>
        </w:trPr>
        <w:tc>
          <w:tcPr>
            <w:tcW w:w="2592" w:type="dxa"/>
            <w:tcBorders>
              <w:top w:val="single" w:sz="4" w:space="0" w:color="000000"/>
              <w:left w:val="single" w:sz="4" w:space="0" w:color="000000"/>
              <w:bottom w:val="single" w:sz="4" w:space="0" w:color="000000"/>
            </w:tcBorders>
            <w:vAlign w:val="center"/>
          </w:tcPr>
          <w:p w14:paraId="2571BE5F" w14:textId="77777777" w:rsidR="00916881" w:rsidRPr="00F1406C" w:rsidRDefault="00916881" w:rsidP="00F1406C">
            <w:pPr>
              <w:pStyle w:val="TableBody"/>
              <w:rPr>
                <w:b/>
                <w:bCs/>
              </w:rPr>
            </w:pPr>
            <w:r w:rsidRPr="00F1406C">
              <w:rPr>
                <w:b/>
                <w:bCs/>
              </w:rPr>
              <w:t>Network Savings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17A1055A" w14:textId="77777777" w:rsidR="00916881" w:rsidRDefault="00916881" w:rsidP="00F1406C">
            <w:pPr>
              <w:pStyle w:val="TableBody"/>
            </w:pPr>
            <w:r>
              <w:t xml:space="preserve">Network Savings = Savings per Cashpoint (from the above fields in the Simulation Results annualized) x Number of Cashpoints in the Network. </w:t>
            </w:r>
          </w:p>
        </w:tc>
      </w:tr>
    </w:tbl>
    <w:p w14:paraId="076CBBB5" w14:textId="77777777" w:rsidR="00C446BC" w:rsidRDefault="00C446BC" w:rsidP="00F1406C">
      <w:pPr>
        <w:pStyle w:val="BodyText"/>
      </w:pPr>
    </w:p>
    <w:p w14:paraId="7FF4329F" w14:textId="77777777" w:rsidR="00C446BC" w:rsidRDefault="00C446BC">
      <w:pPr>
        <w:rPr>
          <w:rFonts w:eastAsia="Times New Roman"/>
          <w:lang w:val="en-GB"/>
        </w:rPr>
      </w:pPr>
      <w:r>
        <w:br w:type="page"/>
      </w:r>
    </w:p>
    <w:p w14:paraId="7FF7451A" w14:textId="7169B93C" w:rsidR="00916881" w:rsidRPr="00C446BC" w:rsidRDefault="00916881" w:rsidP="00F1406C">
      <w:pPr>
        <w:pStyle w:val="BodyText"/>
      </w:pPr>
      <w:r w:rsidRPr="00C446BC">
        <w:lastRenderedPageBreak/>
        <w:t xml:space="preserve">The Summary panel is described in the following table indicating the calculation methods used in the analysis: </w:t>
      </w:r>
    </w:p>
    <w:p w14:paraId="72A263F7" w14:textId="7CC3833A" w:rsidR="00916881" w:rsidRDefault="00916881" w:rsidP="00F63174">
      <w:pPr>
        <w:pStyle w:val="Caption"/>
        <w:spacing w:before="0" w:after="120"/>
        <w:ind w:left="187" w:hanging="187"/>
        <w:outlineLvl w:val="0"/>
      </w:pPr>
      <w:bookmarkStart w:id="4351" w:name="_Toc128631173"/>
      <w:r>
        <w:t xml:space="preserve">Table </w:t>
      </w:r>
      <w:r w:rsidR="00027408">
        <w:fldChar w:fldCharType="begin"/>
      </w:r>
      <w:r>
        <w:instrText xml:space="preserve"> SEQ "Table" \*Arabic </w:instrText>
      </w:r>
      <w:r w:rsidR="00027408">
        <w:fldChar w:fldCharType="separate"/>
      </w:r>
      <w:r w:rsidR="00D57607">
        <w:rPr>
          <w:noProof/>
        </w:rPr>
        <w:t>219</w:t>
      </w:r>
      <w:r w:rsidR="00027408">
        <w:rPr>
          <w:noProof/>
        </w:rPr>
        <w:fldChar w:fldCharType="end"/>
      </w:r>
      <w:r>
        <w:t>:  Model Summary Panel</w:t>
      </w:r>
      <w:bookmarkEnd w:id="4351"/>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28BDE782" w14:textId="77777777" w:rsidTr="008238AC">
        <w:trPr>
          <w:cantSplit/>
        </w:trPr>
        <w:tc>
          <w:tcPr>
            <w:tcW w:w="8070" w:type="dxa"/>
            <w:gridSpan w:val="2"/>
            <w:tcBorders>
              <w:top w:val="single" w:sz="4" w:space="0" w:color="000000"/>
              <w:left w:val="single" w:sz="4" w:space="0" w:color="000000"/>
              <w:bottom w:val="single" w:sz="4" w:space="0" w:color="000000"/>
              <w:right w:val="single" w:sz="4" w:space="0" w:color="000000"/>
            </w:tcBorders>
            <w:shd w:val="clear" w:color="auto" w:fill="60C03A"/>
          </w:tcPr>
          <w:p w14:paraId="5AE1EFEB" w14:textId="77777777" w:rsidR="00916881" w:rsidRDefault="00916881" w:rsidP="00C446BC">
            <w:pPr>
              <w:pStyle w:val="TableHeading"/>
            </w:pPr>
            <w:r>
              <w:t>Summary</w:t>
            </w:r>
          </w:p>
        </w:tc>
      </w:tr>
      <w:tr w:rsidR="00916881" w14:paraId="2DCCA9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1867379A" w14:textId="77777777" w:rsidR="00916881" w:rsidRPr="00C446BC" w:rsidRDefault="00916881" w:rsidP="00C446BC">
            <w:pPr>
              <w:pStyle w:val="TableBody"/>
              <w:rPr>
                <w:b/>
                <w:bCs/>
              </w:rPr>
            </w:pPr>
            <w:r w:rsidRPr="00C446BC">
              <w:rPr>
                <w:b/>
                <w:bCs/>
              </w:rPr>
              <w:t>Actual</w:t>
            </w:r>
          </w:p>
        </w:tc>
        <w:tc>
          <w:tcPr>
            <w:tcW w:w="5478" w:type="dxa"/>
            <w:tcBorders>
              <w:top w:val="single" w:sz="4" w:space="0" w:color="000000"/>
              <w:left w:val="single" w:sz="4" w:space="0" w:color="000000"/>
              <w:bottom w:val="single" w:sz="4" w:space="0" w:color="000000"/>
              <w:right w:val="single" w:sz="4" w:space="0" w:color="000000"/>
            </w:tcBorders>
            <w:vAlign w:val="center"/>
          </w:tcPr>
          <w:p w14:paraId="4ACCCC76" w14:textId="77777777" w:rsidR="00916881" w:rsidRDefault="00916881" w:rsidP="00C446BC">
            <w:pPr>
              <w:pStyle w:val="TableBody"/>
            </w:pPr>
            <w:r>
              <w:t>Actual results summary based on the actual information driven by the parameters defined in the actual production environment.</w:t>
            </w:r>
          </w:p>
        </w:tc>
      </w:tr>
      <w:tr w:rsidR="00916881" w14:paraId="2F693851" w14:textId="77777777" w:rsidTr="0009567D">
        <w:trPr>
          <w:cantSplit/>
        </w:trPr>
        <w:tc>
          <w:tcPr>
            <w:tcW w:w="2592" w:type="dxa"/>
            <w:tcBorders>
              <w:top w:val="single" w:sz="4" w:space="0" w:color="000000"/>
              <w:left w:val="single" w:sz="4" w:space="0" w:color="000000"/>
              <w:bottom w:val="single" w:sz="4" w:space="0" w:color="000000"/>
            </w:tcBorders>
            <w:vAlign w:val="center"/>
          </w:tcPr>
          <w:p w14:paraId="1F925D06" w14:textId="77777777" w:rsidR="00916881" w:rsidRPr="00C446BC" w:rsidRDefault="00916881" w:rsidP="00C446BC">
            <w:pPr>
              <w:pStyle w:val="TableBody"/>
              <w:rPr>
                <w:b/>
                <w:bCs/>
              </w:rPr>
            </w:pPr>
            <w:r w:rsidRPr="00C446BC">
              <w:rPr>
                <w:b/>
                <w:bCs/>
              </w:rPr>
              <w:t>Model</w:t>
            </w:r>
          </w:p>
        </w:tc>
        <w:tc>
          <w:tcPr>
            <w:tcW w:w="5478" w:type="dxa"/>
            <w:tcBorders>
              <w:top w:val="single" w:sz="4" w:space="0" w:color="000000"/>
              <w:left w:val="single" w:sz="4" w:space="0" w:color="000000"/>
              <w:bottom w:val="single" w:sz="4" w:space="0" w:color="000000"/>
              <w:right w:val="single" w:sz="4" w:space="0" w:color="000000"/>
            </w:tcBorders>
            <w:vAlign w:val="center"/>
          </w:tcPr>
          <w:p w14:paraId="4D0762E1" w14:textId="77777777" w:rsidR="00916881" w:rsidRDefault="00916881" w:rsidP="00C446BC">
            <w:pPr>
              <w:pStyle w:val="TableBody"/>
            </w:pPr>
            <w:r>
              <w:t>Model results summary based on the model information driven by the parameters defined in the model.</w:t>
            </w:r>
          </w:p>
        </w:tc>
      </w:tr>
      <w:tr w:rsidR="00916881" w14:paraId="78EFF808" w14:textId="77777777" w:rsidTr="0009567D">
        <w:trPr>
          <w:cantSplit/>
        </w:trPr>
        <w:tc>
          <w:tcPr>
            <w:tcW w:w="2592" w:type="dxa"/>
            <w:tcBorders>
              <w:top w:val="single" w:sz="4" w:space="0" w:color="000000"/>
              <w:left w:val="single" w:sz="4" w:space="0" w:color="000000"/>
              <w:bottom w:val="single" w:sz="4" w:space="0" w:color="000000"/>
            </w:tcBorders>
            <w:vAlign w:val="center"/>
          </w:tcPr>
          <w:p w14:paraId="72A24873" w14:textId="77777777" w:rsidR="00916881" w:rsidRPr="00C446BC" w:rsidRDefault="00916881" w:rsidP="00C446BC">
            <w:pPr>
              <w:pStyle w:val="TableBody"/>
              <w:rPr>
                <w:b/>
                <w:bCs/>
              </w:rPr>
            </w:pPr>
            <w:r w:rsidRPr="00C446BC">
              <w:rPr>
                <w:b/>
                <w:bCs/>
              </w:rPr>
              <w:t>Difference</w:t>
            </w:r>
          </w:p>
        </w:tc>
        <w:tc>
          <w:tcPr>
            <w:tcW w:w="5478" w:type="dxa"/>
            <w:tcBorders>
              <w:top w:val="single" w:sz="4" w:space="0" w:color="000000"/>
              <w:left w:val="single" w:sz="4" w:space="0" w:color="000000"/>
              <w:bottom w:val="single" w:sz="4" w:space="0" w:color="000000"/>
              <w:right w:val="single" w:sz="4" w:space="0" w:color="000000"/>
            </w:tcBorders>
            <w:vAlign w:val="center"/>
          </w:tcPr>
          <w:p w14:paraId="56C2597D" w14:textId="77777777" w:rsidR="00916881" w:rsidRDefault="00916881" w:rsidP="00C446BC">
            <w:pPr>
              <w:pStyle w:val="TableBody"/>
            </w:pPr>
            <w:r>
              <w:t>Difference = Model – Actual.</w:t>
            </w:r>
          </w:p>
        </w:tc>
      </w:tr>
      <w:tr w:rsidR="00916881" w14:paraId="137E33E7"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290B5321"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3280D528" w14:textId="77777777" w:rsidR="00916881" w:rsidRDefault="00916881" w:rsidP="00C446BC">
            <w:pPr>
              <w:pStyle w:val="TableHeading"/>
            </w:pPr>
            <w:r>
              <w:t>Calculation</w:t>
            </w:r>
          </w:p>
        </w:tc>
      </w:tr>
      <w:tr w:rsidR="00916881" w14:paraId="2100B3A8" w14:textId="77777777" w:rsidTr="0009567D">
        <w:trPr>
          <w:cantSplit/>
        </w:trPr>
        <w:tc>
          <w:tcPr>
            <w:tcW w:w="2592" w:type="dxa"/>
            <w:tcBorders>
              <w:top w:val="single" w:sz="4" w:space="0" w:color="000000"/>
              <w:left w:val="single" w:sz="4" w:space="0" w:color="000000"/>
              <w:bottom w:val="single" w:sz="4" w:space="0" w:color="000000"/>
            </w:tcBorders>
            <w:vAlign w:val="center"/>
          </w:tcPr>
          <w:p w14:paraId="6B99EC9F" w14:textId="77777777" w:rsidR="00916881" w:rsidRPr="00C446BC" w:rsidRDefault="00916881" w:rsidP="00C446BC">
            <w:pPr>
              <w:pStyle w:val="TableBody"/>
              <w:rPr>
                <w:b/>
                <w:bCs/>
              </w:rPr>
            </w:pPr>
            <w:r w:rsidRPr="00C446BC">
              <w:rPr>
                <w:b/>
                <w:bCs/>
              </w:rPr>
              <w:t>Utilization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0B178973" w14:textId="77777777" w:rsidR="00916881" w:rsidRDefault="00916881" w:rsidP="00C446BC">
            <w:pPr>
              <w:pStyle w:val="TableBody"/>
            </w:pPr>
            <w:r>
              <w:t>(Cash Delivered – Cash Returned) / (Cash Delivered) x 100%</w:t>
            </w:r>
          </w:p>
        </w:tc>
      </w:tr>
      <w:tr w:rsidR="00916881" w14:paraId="0B340740" w14:textId="77777777" w:rsidTr="0009567D">
        <w:trPr>
          <w:cantSplit/>
        </w:trPr>
        <w:tc>
          <w:tcPr>
            <w:tcW w:w="2592" w:type="dxa"/>
            <w:tcBorders>
              <w:top w:val="single" w:sz="4" w:space="0" w:color="000000"/>
              <w:left w:val="single" w:sz="4" w:space="0" w:color="000000"/>
              <w:bottom w:val="single" w:sz="4" w:space="0" w:color="000000"/>
            </w:tcBorders>
            <w:vAlign w:val="center"/>
          </w:tcPr>
          <w:p w14:paraId="32F8F452" w14:textId="77777777" w:rsidR="00916881" w:rsidRPr="00C446BC" w:rsidRDefault="00916881" w:rsidP="00C446BC">
            <w:pPr>
              <w:pStyle w:val="TableBody"/>
              <w:rPr>
                <w:b/>
                <w:bCs/>
              </w:rPr>
            </w:pPr>
            <w:r w:rsidRPr="00C446BC">
              <w:rPr>
                <w:b/>
                <w:bCs/>
              </w:rPr>
              <w:t>Cost per Cashpoint per Year</w:t>
            </w:r>
          </w:p>
        </w:tc>
        <w:tc>
          <w:tcPr>
            <w:tcW w:w="5478" w:type="dxa"/>
            <w:tcBorders>
              <w:top w:val="single" w:sz="4" w:space="0" w:color="000000"/>
              <w:left w:val="single" w:sz="4" w:space="0" w:color="000000"/>
              <w:bottom w:val="single" w:sz="4" w:space="0" w:color="000000"/>
              <w:right w:val="single" w:sz="4" w:space="0" w:color="000000"/>
            </w:tcBorders>
            <w:vAlign w:val="center"/>
          </w:tcPr>
          <w:p w14:paraId="13C1C1C9" w14:textId="5FF27358" w:rsidR="00916881" w:rsidRDefault="00916881" w:rsidP="00C446BC">
            <w:pPr>
              <w:pStyle w:val="TableBody"/>
            </w:pPr>
            <w:r>
              <w:t>Cost per Cashpoint per Year</w:t>
            </w:r>
            <w:r>
              <w:rPr>
                <w:bCs/>
              </w:rPr>
              <w:t xml:space="preserve"> =</w:t>
            </w:r>
            <w:r>
              <w:t xml:space="preserve"> Total Cost / Number of Cashpoints </w:t>
            </w:r>
            <w:r w:rsidR="00174E81">
              <w:t>Analysed</w:t>
            </w:r>
            <w:r>
              <w:t xml:space="preserve"> / Days </w:t>
            </w:r>
            <w:r w:rsidR="00174E81">
              <w:t>Analysed</w:t>
            </w:r>
            <w:r>
              <w:t xml:space="preserve"> x 365 days. </w:t>
            </w:r>
          </w:p>
        </w:tc>
      </w:tr>
      <w:tr w:rsidR="00916881" w14:paraId="1078715C" w14:textId="77777777" w:rsidTr="0009567D">
        <w:trPr>
          <w:cantSplit/>
        </w:trPr>
        <w:tc>
          <w:tcPr>
            <w:tcW w:w="2592" w:type="dxa"/>
            <w:tcBorders>
              <w:top w:val="single" w:sz="4" w:space="0" w:color="000000"/>
              <w:left w:val="single" w:sz="4" w:space="0" w:color="000000"/>
              <w:bottom w:val="single" w:sz="4" w:space="0" w:color="000000"/>
            </w:tcBorders>
            <w:vAlign w:val="center"/>
          </w:tcPr>
          <w:p w14:paraId="6606E3CF" w14:textId="77777777" w:rsidR="00916881" w:rsidRPr="00C446BC" w:rsidRDefault="00916881" w:rsidP="00C446BC">
            <w:pPr>
              <w:pStyle w:val="TableBody"/>
              <w:rPr>
                <w:b/>
                <w:bCs/>
              </w:rPr>
            </w:pPr>
            <w:r w:rsidRPr="00C446BC">
              <w:rPr>
                <w:b/>
                <w:bCs/>
              </w:rPr>
              <w:t>Yearly Network Cash in Transit</w:t>
            </w:r>
          </w:p>
        </w:tc>
        <w:tc>
          <w:tcPr>
            <w:tcW w:w="5478" w:type="dxa"/>
            <w:tcBorders>
              <w:top w:val="single" w:sz="4" w:space="0" w:color="000000"/>
              <w:left w:val="single" w:sz="4" w:space="0" w:color="000000"/>
              <w:bottom w:val="single" w:sz="4" w:space="0" w:color="000000"/>
              <w:right w:val="single" w:sz="4" w:space="0" w:color="000000"/>
            </w:tcBorders>
            <w:vAlign w:val="center"/>
          </w:tcPr>
          <w:p w14:paraId="315E79EE" w14:textId="396CEE64" w:rsidR="00916881" w:rsidRDefault="00916881" w:rsidP="00C446BC">
            <w:pPr>
              <w:pStyle w:val="TableBody"/>
            </w:pPr>
            <w:r>
              <w:t>Yearly Network Cash in Transit</w:t>
            </w:r>
            <w:r>
              <w:rPr>
                <w:bCs/>
              </w:rPr>
              <w:t xml:space="preserve"> =</w:t>
            </w:r>
            <w:r>
              <w:t xml:space="preserve"> Cash Delivered / Number of Cashpoints </w:t>
            </w:r>
            <w:r w:rsidR="00174E81">
              <w:t>Analysed</w:t>
            </w:r>
            <w:r>
              <w:t xml:space="preserve"> / Days </w:t>
            </w:r>
            <w:r w:rsidR="00174E81">
              <w:t>Analysed</w:t>
            </w:r>
            <w:r>
              <w:t xml:space="preserve"> x 365 days x Total Cashpoints in Network.</w:t>
            </w:r>
          </w:p>
        </w:tc>
      </w:tr>
      <w:tr w:rsidR="00916881" w14:paraId="00298CB1" w14:textId="77777777" w:rsidTr="0009567D">
        <w:trPr>
          <w:cantSplit/>
        </w:trPr>
        <w:tc>
          <w:tcPr>
            <w:tcW w:w="2592" w:type="dxa"/>
            <w:tcBorders>
              <w:top w:val="single" w:sz="4" w:space="0" w:color="000000"/>
              <w:left w:val="single" w:sz="4" w:space="0" w:color="000000"/>
              <w:bottom w:val="single" w:sz="4" w:space="0" w:color="000000"/>
            </w:tcBorders>
            <w:vAlign w:val="center"/>
          </w:tcPr>
          <w:p w14:paraId="77A19E5A" w14:textId="77777777" w:rsidR="00916881" w:rsidRPr="00C446BC" w:rsidRDefault="00916881" w:rsidP="00C446BC">
            <w:pPr>
              <w:pStyle w:val="TableBody"/>
              <w:rPr>
                <w:b/>
                <w:bCs/>
              </w:rPr>
            </w:pPr>
            <w:r w:rsidRPr="00C446BC">
              <w:rPr>
                <w:b/>
                <w:bCs/>
              </w:rPr>
              <w:t>Yearly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0E44CAED" w14:textId="77777777" w:rsidR="00916881" w:rsidRDefault="00916881" w:rsidP="00C446BC">
            <w:pPr>
              <w:pStyle w:val="TableBody"/>
            </w:pPr>
            <w:r>
              <w:rPr>
                <w:bCs/>
              </w:rPr>
              <w:t>Yearly Network Cash Holdings</w:t>
            </w:r>
            <w:r>
              <w:t xml:space="preserve"> = Total Sum of the Network Balance Cost per Year for all network Cashpoints</w:t>
            </w:r>
          </w:p>
        </w:tc>
      </w:tr>
      <w:tr w:rsidR="00916881" w14:paraId="315483F7" w14:textId="77777777" w:rsidTr="0009567D">
        <w:trPr>
          <w:cantSplit/>
        </w:trPr>
        <w:tc>
          <w:tcPr>
            <w:tcW w:w="2592" w:type="dxa"/>
            <w:tcBorders>
              <w:top w:val="single" w:sz="4" w:space="0" w:color="000000"/>
              <w:left w:val="single" w:sz="4" w:space="0" w:color="000000"/>
              <w:bottom w:val="single" w:sz="4" w:space="0" w:color="000000"/>
            </w:tcBorders>
            <w:vAlign w:val="center"/>
          </w:tcPr>
          <w:p w14:paraId="55070451" w14:textId="77777777" w:rsidR="00916881" w:rsidRPr="00C446BC" w:rsidRDefault="00916881" w:rsidP="00C446BC">
            <w:pPr>
              <w:pStyle w:val="TableBody"/>
              <w:rPr>
                <w:b/>
                <w:bCs/>
              </w:rPr>
            </w:pPr>
            <w:r w:rsidRPr="00C446BC">
              <w:rPr>
                <w:b/>
                <w:bCs/>
              </w:rPr>
              <w:t>Cost per Currency Unit Dispensed</w:t>
            </w:r>
          </w:p>
          <w:p w14:paraId="093D831A" w14:textId="77777777" w:rsidR="00916881" w:rsidRPr="00C446BC" w:rsidRDefault="00916881" w:rsidP="00C446BC">
            <w:pPr>
              <w:pStyle w:val="TableBody"/>
              <w:rPr>
                <w:b/>
                <w:bCs/>
              </w:rPr>
            </w:pPr>
          </w:p>
          <w:p w14:paraId="17DB3EFC" w14:textId="77777777" w:rsidR="00916881" w:rsidRPr="00C446BC" w:rsidRDefault="00916881" w:rsidP="00C446BC">
            <w:pPr>
              <w:pStyle w:val="TableBody"/>
              <w:rPr>
                <w:b/>
                <w:bCs/>
              </w:rPr>
            </w:pPr>
          </w:p>
        </w:tc>
        <w:tc>
          <w:tcPr>
            <w:tcW w:w="5478" w:type="dxa"/>
            <w:tcBorders>
              <w:top w:val="single" w:sz="4" w:space="0" w:color="000000"/>
              <w:left w:val="single" w:sz="4" w:space="0" w:color="000000"/>
              <w:bottom w:val="single" w:sz="4" w:space="0" w:color="000000"/>
              <w:right w:val="single" w:sz="4" w:space="0" w:color="000000"/>
            </w:tcBorders>
            <w:vAlign w:val="center"/>
          </w:tcPr>
          <w:p w14:paraId="510C0869" w14:textId="77777777" w:rsidR="00916881" w:rsidRDefault="00916881" w:rsidP="00C446BC">
            <w:pPr>
              <w:pStyle w:val="TableBody"/>
            </w:pPr>
            <w:r>
              <w:t xml:space="preserve">Cost per Currency Unit Dispensed = Total Cost per One Currency in withdrawals for ATMs or net demand for branches.  </w:t>
            </w:r>
          </w:p>
          <w:p w14:paraId="55AB8D31" w14:textId="77777777" w:rsidR="00916881" w:rsidRDefault="00916881" w:rsidP="00C446BC">
            <w:pPr>
              <w:pStyle w:val="TableBody"/>
            </w:pPr>
            <w:r>
              <w:rPr>
                <w:b/>
              </w:rPr>
              <w:t>ATMs</w:t>
            </w:r>
            <w:r>
              <w:t xml:space="preserve">: Total cost for all network ATMs / Total Withdrawals for all network ATMs.  </w:t>
            </w:r>
            <w:r>
              <w:rPr>
                <w:b/>
              </w:rPr>
              <w:t>BRANCHES</w:t>
            </w:r>
            <w:r>
              <w:t>:  Total cost for all network Branches / Total Net Demand.</w:t>
            </w:r>
          </w:p>
        </w:tc>
      </w:tr>
    </w:tbl>
    <w:p w14:paraId="12577B8A" w14:textId="77777777" w:rsidR="00916881" w:rsidRDefault="00916881" w:rsidP="00EA5021">
      <w:pPr>
        <w:pStyle w:val="BodyText"/>
      </w:pPr>
    </w:p>
    <w:p w14:paraId="7BDD463C" w14:textId="77777777" w:rsidR="00C446BC" w:rsidRDefault="00C446BC">
      <w:pPr>
        <w:rPr>
          <w:rFonts w:eastAsia="Times New Roman" w:cs="Cambria"/>
          <w:caps/>
          <w:spacing w:val="10"/>
          <w:sz w:val="18"/>
          <w:szCs w:val="18"/>
          <w:lang w:bidi="en-US"/>
        </w:rPr>
      </w:pPr>
      <w:r>
        <w:br w:type="page"/>
      </w:r>
    </w:p>
    <w:p w14:paraId="412B2AAF" w14:textId="5646F978" w:rsidR="00916881" w:rsidRDefault="00916881" w:rsidP="00F63174">
      <w:pPr>
        <w:pStyle w:val="Caption"/>
        <w:spacing w:before="0" w:after="120"/>
        <w:ind w:left="187" w:hanging="187"/>
        <w:outlineLvl w:val="0"/>
        <w:rPr>
          <w:lang w:val="en-US"/>
        </w:rPr>
      </w:pPr>
      <w:bookmarkStart w:id="4352" w:name="_Toc128631174"/>
      <w:r>
        <w:rPr>
          <w:lang w:val="en-US"/>
        </w:rPr>
        <w:lastRenderedPageBreak/>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220</w:t>
      </w:r>
      <w:r w:rsidR="00027408">
        <w:rPr>
          <w:noProof/>
        </w:rPr>
        <w:fldChar w:fldCharType="end"/>
      </w:r>
      <w:r>
        <w:rPr>
          <w:lang w:val="en-US"/>
        </w:rPr>
        <w:t>:  Model Network Annualized Savings Panel</w:t>
      </w:r>
      <w:bookmarkEnd w:id="4352"/>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3D4F7536" w14:textId="77777777" w:rsidTr="008238AC">
        <w:trPr>
          <w:cantSplit/>
        </w:trPr>
        <w:tc>
          <w:tcPr>
            <w:tcW w:w="2592" w:type="dxa"/>
            <w:tcBorders>
              <w:top w:val="single" w:sz="4" w:space="0" w:color="000000"/>
              <w:left w:val="single" w:sz="4" w:space="0" w:color="000000"/>
              <w:bottom w:val="single" w:sz="4" w:space="0" w:color="000000"/>
            </w:tcBorders>
            <w:shd w:val="clear" w:color="auto" w:fill="60C03A"/>
          </w:tcPr>
          <w:p w14:paraId="30115557" w14:textId="77777777" w:rsidR="00916881" w:rsidRDefault="00916881" w:rsidP="00C446BC">
            <w:pPr>
              <w:pStyle w:val="TableHeading"/>
            </w:pPr>
            <w:r>
              <w:t>Parameter</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2403B550" w14:textId="77777777" w:rsidR="00916881" w:rsidRDefault="00916881" w:rsidP="00C446BC">
            <w:pPr>
              <w:pStyle w:val="TableHeading"/>
            </w:pPr>
            <w:r>
              <w:t>Calculation</w:t>
            </w:r>
          </w:p>
        </w:tc>
      </w:tr>
      <w:tr w:rsidR="00916881" w14:paraId="47C79D3B" w14:textId="77777777" w:rsidTr="0009567D">
        <w:trPr>
          <w:cantSplit/>
        </w:trPr>
        <w:tc>
          <w:tcPr>
            <w:tcW w:w="2592" w:type="dxa"/>
            <w:tcBorders>
              <w:top w:val="single" w:sz="4" w:space="0" w:color="000000"/>
              <w:left w:val="single" w:sz="4" w:space="0" w:color="000000"/>
              <w:bottom w:val="single" w:sz="4" w:space="0" w:color="000000"/>
            </w:tcBorders>
            <w:vAlign w:val="center"/>
          </w:tcPr>
          <w:p w14:paraId="2C506678" w14:textId="77777777" w:rsidR="00916881" w:rsidRPr="00C446BC" w:rsidRDefault="00916881" w:rsidP="00C446BC">
            <w:pPr>
              <w:pStyle w:val="TableBody"/>
              <w:rPr>
                <w:b/>
                <w:bCs/>
              </w:rPr>
            </w:pPr>
            <w:r w:rsidRPr="00C446BC">
              <w:rPr>
                <w:b/>
                <w:bCs/>
              </w:rPr>
              <w:t>Total Potential Cost Reduction</w:t>
            </w:r>
          </w:p>
        </w:tc>
        <w:tc>
          <w:tcPr>
            <w:tcW w:w="5478" w:type="dxa"/>
            <w:tcBorders>
              <w:top w:val="single" w:sz="4" w:space="0" w:color="000000"/>
              <w:left w:val="single" w:sz="4" w:space="0" w:color="000000"/>
              <w:bottom w:val="single" w:sz="4" w:space="0" w:color="000000"/>
              <w:right w:val="single" w:sz="4" w:space="0" w:color="000000"/>
            </w:tcBorders>
            <w:vAlign w:val="center"/>
          </w:tcPr>
          <w:p w14:paraId="2377D8DF" w14:textId="77777777" w:rsidR="00916881" w:rsidRDefault="00916881" w:rsidP="00C446BC">
            <w:pPr>
              <w:pStyle w:val="TableBody"/>
            </w:pPr>
            <w:r>
              <w:t xml:space="preserve">Potential Cost Reduction = Total Network Savings on Total Costs (the Results table). </w:t>
            </w:r>
          </w:p>
        </w:tc>
      </w:tr>
      <w:tr w:rsidR="00916881" w14:paraId="3880064B" w14:textId="77777777" w:rsidTr="0009567D">
        <w:trPr>
          <w:cantSplit/>
        </w:trPr>
        <w:tc>
          <w:tcPr>
            <w:tcW w:w="2592" w:type="dxa"/>
            <w:tcBorders>
              <w:top w:val="single" w:sz="4" w:space="0" w:color="000000"/>
              <w:left w:val="single" w:sz="4" w:space="0" w:color="000000"/>
              <w:bottom w:val="single" w:sz="4" w:space="0" w:color="000000"/>
            </w:tcBorders>
            <w:vAlign w:val="center"/>
          </w:tcPr>
          <w:p w14:paraId="4FE7BF71" w14:textId="77777777" w:rsidR="00916881" w:rsidRPr="00C446BC" w:rsidRDefault="00916881" w:rsidP="00C446BC">
            <w:pPr>
              <w:pStyle w:val="TableBody"/>
              <w:rPr>
                <w:b/>
                <w:bCs/>
              </w:rPr>
            </w:pPr>
            <w:r w:rsidRPr="00C446BC">
              <w:rPr>
                <w:b/>
                <w:bCs/>
              </w:rPr>
              <w:t>Potential Network Operating Cost Reduction (%)</w:t>
            </w:r>
          </w:p>
        </w:tc>
        <w:tc>
          <w:tcPr>
            <w:tcW w:w="5478" w:type="dxa"/>
            <w:tcBorders>
              <w:top w:val="single" w:sz="4" w:space="0" w:color="000000"/>
              <w:left w:val="single" w:sz="4" w:space="0" w:color="000000"/>
              <w:bottom w:val="single" w:sz="4" w:space="0" w:color="000000"/>
              <w:right w:val="single" w:sz="4" w:space="0" w:color="000000"/>
            </w:tcBorders>
            <w:vAlign w:val="center"/>
          </w:tcPr>
          <w:p w14:paraId="08A8382F" w14:textId="77777777" w:rsidR="00916881" w:rsidRDefault="00916881" w:rsidP="00C446BC">
            <w:pPr>
              <w:pStyle w:val="TableBody"/>
            </w:pPr>
            <w:r>
              <w:t>Potential Network Operating Cost Reduction (%) = Savings % (the Results table).</w:t>
            </w:r>
          </w:p>
        </w:tc>
      </w:tr>
      <w:tr w:rsidR="00916881" w14:paraId="68D2D85A" w14:textId="77777777" w:rsidTr="0009567D">
        <w:trPr>
          <w:cantSplit/>
        </w:trPr>
        <w:tc>
          <w:tcPr>
            <w:tcW w:w="2592" w:type="dxa"/>
            <w:tcBorders>
              <w:top w:val="single" w:sz="4" w:space="0" w:color="000000"/>
              <w:left w:val="single" w:sz="4" w:space="0" w:color="000000"/>
              <w:bottom w:val="single" w:sz="4" w:space="0" w:color="000000"/>
            </w:tcBorders>
            <w:vAlign w:val="center"/>
          </w:tcPr>
          <w:p w14:paraId="227E2CF6" w14:textId="77777777" w:rsidR="00916881" w:rsidRPr="00C446BC" w:rsidRDefault="00916881" w:rsidP="00C446BC">
            <w:pPr>
              <w:pStyle w:val="TableBody"/>
              <w:rPr>
                <w:b/>
                <w:bCs/>
              </w:rPr>
            </w:pPr>
            <w:r w:rsidRPr="00C446BC">
              <w:rPr>
                <w:b/>
                <w:bCs/>
              </w:rPr>
              <w:t>Potential Reduction in Network Deliveries</w:t>
            </w:r>
          </w:p>
        </w:tc>
        <w:tc>
          <w:tcPr>
            <w:tcW w:w="5478" w:type="dxa"/>
            <w:tcBorders>
              <w:top w:val="single" w:sz="4" w:space="0" w:color="000000"/>
              <w:left w:val="single" w:sz="4" w:space="0" w:color="000000"/>
              <w:bottom w:val="single" w:sz="4" w:space="0" w:color="000000"/>
              <w:right w:val="single" w:sz="4" w:space="0" w:color="000000"/>
            </w:tcBorders>
            <w:vAlign w:val="center"/>
          </w:tcPr>
          <w:p w14:paraId="5D8F984E" w14:textId="77777777" w:rsidR="00916881" w:rsidRDefault="00916881" w:rsidP="00C446BC">
            <w:pPr>
              <w:pStyle w:val="TableBody"/>
            </w:pPr>
            <w:r>
              <w:t>Potential Reduction in Network Deliveries = Network Savings for Cash Deliveries (the Results table).</w:t>
            </w:r>
          </w:p>
        </w:tc>
      </w:tr>
      <w:tr w:rsidR="00916881" w14:paraId="0151EA94" w14:textId="77777777" w:rsidTr="0009567D">
        <w:trPr>
          <w:cantSplit/>
        </w:trPr>
        <w:tc>
          <w:tcPr>
            <w:tcW w:w="2592" w:type="dxa"/>
            <w:tcBorders>
              <w:top w:val="single" w:sz="4" w:space="0" w:color="000000"/>
              <w:left w:val="single" w:sz="4" w:space="0" w:color="000000"/>
              <w:bottom w:val="single" w:sz="4" w:space="0" w:color="000000"/>
            </w:tcBorders>
            <w:vAlign w:val="center"/>
          </w:tcPr>
          <w:p w14:paraId="7BC2E3BC" w14:textId="77777777" w:rsidR="00916881" w:rsidRPr="00C446BC" w:rsidRDefault="00916881" w:rsidP="00C446BC">
            <w:pPr>
              <w:pStyle w:val="TableBody"/>
              <w:rPr>
                <w:b/>
                <w:bCs/>
              </w:rPr>
            </w:pPr>
            <w:r w:rsidRPr="00C446BC">
              <w:rPr>
                <w:b/>
                <w:bCs/>
              </w:rPr>
              <w:t>Potential Reduction in Network Cash Holdings</w:t>
            </w:r>
          </w:p>
        </w:tc>
        <w:tc>
          <w:tcPr>
            <w:tcW w:w="5478" w:type="dxa"/>
            <w:tcBorders>
              <w:top w:val="single" w:sz="4" w:space="0" w:color="000000"/>
              <w:left w:val="single" w:sz="4" w:space="0" w:color="000000"/>
              <w:bottom w:val="single" w:sz="4" w:space="0" w:color="000000"/>
              <w:right w:val="single" w:sz="4" w:space="0" w:color="000000"/>
            </w:tcBorders>
            <w:vAlign w:val="center"/>
          </w:tcPr>
          <w:p w14:paraId="7EA7AAD7" w14:textId="77777777" w:rsidR="00916881" w:rsidRDefault="00916881" w:rsidP="00C446BC">
            <w:pPr>
              <w:pStyle w:val="TableBody"/>
            </w:pPr>
            <w:r>
              <w:t>Potential Reduction in Network Cash Holdings = Network Savings for Average Cash (the Results table).</w:t>
            </w:r>
          </w:p>
        </w:tc>
      </w:tr>
    </w:tbl>
    <w:p w14:paraId="3EA0D59B" w14:textId="72A66699" w:rsidR="00916881" w:rsidRDefault="00916881" w:rsidP="00F63174">
      <w:pPr>
        <w:pStyle w:val="TopofSection"/>
        <w:spacing w:before="0" w:after="120" w:line="240" w:lineRule="auto"/>
        <w:ind w:left="187" w:hanging="187"/>
        <w:outlineLvl w:val="0"/>
        <w:rPr>
          <w:caps/>
          <w:color w:val="622423"/>
          <w:sz w:val="24"/>
          <w:szCs w:val="24"/>
        </w:rPr>
      </w:pPr>
      <w:bookmarkStart w:id="4353" w:name="_Ref231747279"/>
      <w:r>
        <w:t xml:space="preserve">Return To: </w:t>
      </w:r>
      <w:r w:rsidR="00027408">
        <w:rPr>
          <w:caps/>
          <w:color w:val="622423"/>
          <w:sz w:val="24"/>
          <w:szCs w:val="24"/>
        </w:rPr>
        <w:fldChar w:fldCharType="begin"/>
      </w:r>
      <w:r>
        <w:rPr>
          <w:caps/>
          <w:color w:val="622423"/>
          <w:sz w:val="24"/>
          <w:szCs w:val="24"/>
        </w:rPr>
        <w:instrText xml:space="preserve"> REF _Ref231750668 \h </w:instrText>
      </w:r>
      <w:r w:rsidR="00027408">
        <w:rPr>
          <w:caps/>
          <w:color w:val="622423"/>
          <w:sz w:val="24"/>
          <w:szCs w:val="24"/>
        </w:rPr>
      </w:r>
      <w:r w:rsidR="00027408">
        <w:rPr>
          <w:caps/>
          <w:color w:val="622423"/>
          <w:sz w:val="24"/>
          <w:szCs w:val="24"/>
        </w:rPr>
        <w:fldChar w:fldCharType="separate"/>
      </w:r>
      <w:r w:rsidR="00D57607">
        <w:rPr>
          <w:rFonts w:eastAsia="MS Mincho"/>
        </w:rPr>
        <w:t>Models Tab</w:t>
      </w:r>
      <w:r w:rsidR="00027408">
        <w:rPr>
          <w:caps/>
          <w:color w:val="622423"/>
          <w:sz w:val="24"/>
          <w:szCs w:val="24"/>
        </w:rPr>
        <w:fldChar w:fldCharType="end"/>
      </w:r>
    </w:p>
    <w:p w14:paraId="74BAE8C0" w14:textId="77777777" w:rsidR="004F1071" w:rsidRDefault="004F1071" w:rsidP="00F63174">
      <w:pPr>
        <w:pStyle w:val="TopofSection"/>
        <w:spacing w:before="0" w:after="120" w:line="240" w:lineRule="auto"/>
        <w:ind w:left="187" w:hanging="187"/>
        <w:outlineLvl w:val="0"/>
        <w:rPr>
          <w:caps/>
          <w:color w:val="622423"/>
          <w:sz w:val="24"/>
          <w:szCs w:val="24"/>
        </w:rPr>
      </w:pPr>
    </w:p>
    <w:p w14:paraId="3B2F6ABC" w14:textId="3B0F7570" w:rsidR="00916881" w:rsidRDefault="00916881" w:rsidP="00927D1C">
      <w:pPr>
        <w:pStyle w:val="Heading2"/>
      </w:pPr>
      <w:bookmarkStart w:id="4354" w:name="_Toc128718839"/>
      <w:bookmarkEnd w:id="4353"/>
      <w:r>
        <w:t>Models</w:t>
      </w:r>
      <w:r w:rsidRPr="002431BE">
        <w:rPr>
          <w:rFonts w:ascii="Wingdings" w:hAnsi="Wingdings"/>
        </w:rPr>
        <w:t></w:t>
      </w:r>
      <w:r>
        <w:t>PROCESSING</w:t>
      </w:r>
      <w:bookmarkEnd w:id="4354"/>
    </w:p>
    <w:p w14:paraId="1E6AE320" w14:textId="5066A4C6" w:rsidR="00916881" w:rsidRPr="00D0426D" w:rsidRDefault="00916881" w:rsidP="00D0426D">
      <w:pPr>
        <w:pStyle w:val="BodyText"/>
        <w:rPr>
          <w:caps/>
          <w:color w:val="4F81BD" w:themeColor="accent1"/>
          <w:sz w:val="24"/>
          <w:szCs w:val="24"/>
        </w:rPr>
      </w:pPr>
      <w:r w:rsidRPr="002431BE">
        <w:t>The Processing Tab in the model shows any processes that are running specific to the models. This page is similar to the Process Status Page from the main OptiCash Menu. For more information, see:</w:t>
      </w:r>
      <w:r>
        <w:t xml:space="preserve"> </w:t>
      </w:r>
      <w:r w:rsidR="00027408" w:rsidRPr="00D0426D">
        <w:rPr>
          <w:color w:val="4F81BD" w:themeColor="accent1"/>
        </w:rPr>
        <w:fldChar w:fldCharType="begin"/>
      </w:r>
      <w:r w:rsidRPr="00D0426D">
        <w:rPr>
          <w:color w:val="4F81BD" w:themeColor="accent1"/>
        </w:rPr>
        <w:instrText xml:space="preserve"> REF _Ref223407680 \h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Process Status</w:t>
      </w:r>
      <w:r w:rsidR="00027408" w:rsidRPr="00D0426D">
        <w:rPr>
          <w:color w:val="4F81BD" w:themeColor="accent1"/>
        </w:rPr>
        <w:fldChar w:fldCharType="end"/>
      </w:r>
    </w:p>
    <w:p w14:paraId="0597F26F" w14:textId="6CF50537" w:rsidR="00916881" w:rsidRDefault="00916881" w:rsidP="00F63174">
      <w:pPr>
        <w:pStyle w:val="Caption"/>
        <w:spacing w:before="0" w:after="120"/>
        <w:ind w:left="187" w:hanging="187"/>
        <w:outlineLvl w:val="0"/>
        <w:rPr>
          <w:lang w:val="en-US"/>
        </w:rPr>
      </w:pPr>
      <w:bookmarkStart w:id="4355" w:name="_Toc128632486"/>
      <w:r w:rsidRPr="1E740376">
        <w:rPr>
          <w:lang w:val="en-US"/>
        </w:rPr>
        <w:t xml:space="preserve">Figure </w:t>
      </w:r>
      <w:ins w:id="435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357" w:author="Robbie Moses" w:date="2023-03-02T06:45:00Z">
        <w:r w:rsidR="00624EA3">
          <w:rPr>
            <w:noProof/>
            <w:lang w:val="en-US"/>
          </w:rPr>
          <w:t>167</w:t>
        </w:r>
        <w:r w:rsidR="00624EA3">
          <w:rPr>
            <w:lang w:val="en-US"/>
          </w:rPr>
          <w:fldChar w:fldCharType="end"/>
        </w:r>
      </w:ins>
      <w:ins w:id="4358" w:author="Moses, Robbie" w:date="2023-02-22T02:39:00Z">
        <w:del w:id="4359" w:author="Robbie Moses" w:date="2023-03-02T06:45:00Z">
          <w:r w:rsidR="003B5D4F" w:rsidDel="00624EA3">
            <w:rPr>
              <w:lang w:val="en-US"/>
            </w:rPr>
            <w:fldChar w:fldCharType="begin"/>
          </w:r>
          <w:r w:rsidR="003B5D4F" w:rsidDel="00624EA3">
            <w:rPr>
              <w:lang w:val="en-US"/>
            </w:rPr>
            <w:delInstrText xml:space="preserve"> SEQ Figure \* ARABIC </w:delInstrText>
          </w:r>
        </w:del>
      </w:ins>
      <w:del w:id="4360" w:author="Robbie Moses" w:date="2023-03-02T06:45:00Z">
        <w:r w:rsidR="003B5D4F" w:rsidDel="00624EA3">
          <w:rPr>
            <w:lang w:val="en-US"/>
          </w:rPr>
          <w:fldChar w:fldCharType="separate"/>
        </w:r>
      </w:del>
      <w:ins w:id="4361" w:author="Moses, Robbie" w:date="2023-02-22T02:39:00Z">
        <w:del w:id="4362" w:author="Robbie Moses" w:date="2023-03-02T06:45:00Z">
          <w:r w:rsidR="003B5D4F" w:rsidDel="00624EA3">
            <w:rPr>
              <w:noProof/>
              <w:lang w:val="en-US"/>
            </w:rPr>
            <w:delText>166</w:delText>
          </w:r>
          <w:r w:rsidR="003B5D4F" w:rsidDel="00624EA3">
            <w:rPr>
              <w:lang w:val="en-US"/>
            </w:rPr>
            <w:fldChar w:fldCharType="end"/>
          </w:r>
        </w:del>
      </w:ins>
      <w:del w:id="4363"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165</w:delText>
        </w:r>
        <w:r w:rsidRPr="1E740376" w:rsidDel="003B5D4F">
          <w:rPr>
            <w:lang w:val="en-US"/>
          </w:rPr>
          <w:fldChar w:fldCharType="end"/>
        </w:r>
      </w:del>
      <w:r w:rsidRPr="1E740376">
        <w:rPr>
          <w:lang w:val="en-US"/>
        </w:rPr>
        <w:t>: Model Process Status Page</w:t>
      </w:r>
      <w:bookmarkEnd w:id="4355"/>
    </w:p>
    <w:p w14:paraId="313C3B75" w14:textId="31820AF2" w:rsidR="00916881" w:rsidRDefault="4EA7F8E5" w:rsidP="00EA5021">
      <w:pPr>
        <w:pStyle w:val="BodyText"/>
      </w:pPr>
      <w:r>
        <w:rPr>
          <w:noProof/>
        </w:rPr>
        <w:drawing>
          <wp:inline distT="0" distB="0" distL="0" distR="0" wp14:anchorId="5F13A1BE" wp14:editId="478031CE">
            <wp:extent cx="5486400" cy="1600200"/>
            <wp:effectExtent l="76200" t="76200" r="133350" b="133350"/>
            <wp:docPr id="1104727752" name="Picture 110472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5486400" cy="160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C1B4A5" w14:textId="1C037950" w:rsidR="00916881" w:rsidRDefault="00916881" w:rsidP="00F63174">
      <w:pPr>
        <w:pStyle w:val="TopofSection"/>
        <w:spacing w:before="0" w:after="120" w:line="240" w:lineRule="auto"/>
        <w:ind w:left="187" w:hanging="187"/>
        <w:outlineLvl w:val="0"/>
      </w:pPr>
      <w:bookmarkStart w:id="4364" w:name="_Ref231747284"/>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4C51C4DC" w14:textId="77777777" w:rsidR="00C446BC" w:rsidRDefault="00C446BC" w:rsidP="00EA5021">
      <w:pPr>
        <w:pStyle w:val="BodyText"/>
      </w:pPr>
    </w:p>
    <w:p w14:paraId="1F3DE95F" w14:textId="77777777" w:rsidR="00C446BC" w:rsidRDefault="00C446BC">
      <w:pPr>
        <w:rPr>
          <w:rFonts w:eastAsia="Times New Roman" w:cs="Calibri"/>
          <w:b/>
          <w:sz w:val="28"/>
          <w:szCs w:val="24"/>
          <w:lang w:val="en-GB"/>
        </w:rPr>
      </w:pPr>
      <w:bookmarkStart w:id="4365" w:name="_Ref236028187"/>
      <w:r>
        <w:br w:type="page"/>
      </w:r>
    </w:p>
    <w:p w14:paraId="183C002D" w14:textId="2B03E948" w:rsidR="00916881" w:rsidRDefault="00916881" w:rsidP="00927D1C">
      <w:pPr>
        <w:pStyle w:val="Heading2"/>
      </w:pPr>
      <w:bookmarkStart w:id="4366" w:name="_Toc128718840"/>
      <w:r>
        <w:lastRenderedPageBreak/>
        <w:t>Models</w:t>
      </w:r>
      <w:r>
        <w:rPr>
          <w:rFonts w:ascii="Wingdings" w:hAnsi="Wingdings"/>
        </w:rPr>
        <w:t></w:t>
      </w:r>
      <w:r>
        <w:t>Results</w:t>
      </w:r>
      <w:bookmarkEnd w:id="4364"/>
      <w:bookmarkEnd w:id="4365"/>
      <w:bookmarkEnd w:id="4366"/>
    </w:p>
    <w:p w14:paraId="50DF76EB" w14:textId="77777777" w:rsidR="00916881" w:rsidRDefault="00916881" w:rsidP="00C446BC">
      <w:pPr>
        <w:pStyle w:val="BodyText"/>
      </w:pPr>
      <w:r>
        <w:t xml:space="preserve">The Results screen provides a simulation snapshot by status and by date. </w:t>
      </w:r>
    </w:p>
    <w:p w14:paraId="27E1F488" w14:textId="546D51D6" w:rsidR="00916881" w:rsidRDefault="00916881" w:rsidP="00F63174">
      <w:pPr>
        <w:pStyle w:val="Caption"/>
        <w:spacing w:before="0" w:after="120"/>
        <w:ind w:left="187" w:hanging="187"/>
        <w:outlineLvl w:val="0"/>
      </w:pPr>
      <w:bookmarkStart w:id="4367" w:name="_Toc128632487"/>
      <w:r>
        <w:t xml:space="preserve">Figure </w:t>
      </w:r>
      <w:ins w:id="4368" w:author="Robbie Moses" w:date="2023-03-02T06:45:00Z">
        <w:r w:rsidR="00624EA3">
          <w:fldChar w:fldCharType="begin"/>
        </w:r>
        <w:r w:rsidR="00624EA3">
          <w:instrText xml:space="preserve"> SEQ Figure \* ARABIC </w:instrText>
        </w:r>
      </w:ins>
      <w:r w:rsidR="00624EA3">
        <w:fldChar w:fldCharType="separate"/>
      </w:r>
      <w:ins w:id="4369" w:author="Robbie Moses" w:date="2023-03-02T06:45:00Z">
        <w:r w:rsidR="00624EA3">
          <w:rPr>
            <w:noProof/>
          </w:rPr>
          <w:t>168</w:t>
        </w:r>
        <w:r w:rsidR="00624EA3">
          <w:fldChar w:fldCharType="end"/>
        </w:r>
      </w:ins>
      <w:ins w:id="4370" w:author="Moses, Robbie" w:date="2023-02-22T02:39:00Z">
        <w:del w:id="4371" w:author="Robbie Moses" w:date="2023-03-02T06:45:00Z">
          <w:r w:rsidR="003B5D4F" w:rsidDel="00624EA3">
            <w:fldChar w:fldCharType="begin"/>
          </w:r>
          <w:r w:rsidR="003B5D4F" w:rsidDel="00624EA3">
            <w:delInstrText xml:space="preserve"> SEQ Figure \* ARABIC </w:delInstrText>
          </w:r>
        </w:del>
      </w:ins>
      <w:del w:id="4372" w:author="Robbie Moses" w:date="2023-03-02T06:45:00Z">
        <w:r w:rsidR="003B5D4F" w:rsidDel="00624EA3">
          <w:fldChar w:fldCharType="separate"/>
        </w:r>
      </w:del>
      <w:ins w:id="4373" w:author="Moses, Robbie" w:date="2023-02-22T02:39:00Z">
        <w:del w:id="4374" w:author="Robbie Moses" w:date="2023-03-02T06:45:00Z">
          <w:r w:rsidR="003B5D4F" w:rsidDel="00624EA3">
            <w:rPr>
              <w:noProof/>
            </w:rPr>
            <w:delText>167</w:delText>
          </w:r>
          <w:r w:rsidR="003B5D4F" w:rsidDel="00624EA3">
            <w:fldChar w:fldCharType="end"/>
          </w:r>
        </w:del>
      </w:ins>
      <w:del w:id="4375"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166</w:delText>
        </w:r>
        <w:r w:rsidRPr="1E740376" w:rsidDel="003B5D4F">
          <w:rPr>
            <w:noProof/>
          </w:rPr>
          <w:fldChar w:fldCharType="end"/>
        </w:r>
      </w:del>
      <w:r>
        <w:t>: Model Results Page</w:t>
      </w:r>
      <w:bookmarkEnd w:id="4367"/>
    </w:p>
    <w:p w14:paraId="226ED31C" w14:textId="794542CC" w:rsidR="00916881" w:rsidRDefault="0B1F588D" w:rsidP="00EA5021">
      <w:pPr>
        <w:pStyle w:val="BodyText"/>
      </w:pPr>
      <w:r>
        <w:rPr>
          <w:noProof/>
        </w:rPr>
        <w:drawing>
          <wp:inline distT="0" distB="0" distL="0" distR="0" wp14:anchorId="74CAA85E" wp14:editId="0AF1C74D">
            <wp:extent cx="5486400" cy="4600575"/>
            <wp:effectExtent l="76200" t="76200" r="133350" b="142875"/>
            <wp:docPr id="52974250" name="Picture 5297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5486400" cy="460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59A83" w14:textId="3FF2CC5C" w:rsidR="00916881" w:rsidRDefault="00916881" w:rsidP="00F63174">
      <w:pPr>
        <w:pStyle w:val="TopofSection"/>
        <w:spacing w:before="0" w:after="120" w:line="240" w:lineRule="auto"/>
        <w:ind w:left="187" w:hanging="187"/>
        <w:outlineLvl w:val="0"/>
      </w:pPr>
      <w:bookmarkStart w:id="4376" w:name="_Ref23174728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6096B884" w14:textId="77777777" w:rsidR="004F1071" w:rsidRDefault="004F1071" w:rsidP="004F1071">
      <w:pPr>
        <w:pStyle w:val="BodyText"/>
      </w:pPr>
    </w:p>
    <w:p w14:paraId="3C25560D" w14:textId="7C72E696" w:rsidR="00916881" w:rsidRDefault="00916881" w:rsidP="00DC38EC">
      <w:pPr>
        <w:pStyle w:val="Heading2"/>
      </w:pPr>
      <w:bookmarkStart w:id="4377" w:name="_Ref236028188"/>
      <w:bookmarkStart w:id="4378" w:name="_Toc128718841"/>
      <w:r>
        <w:t>Models</w:t>
      </w:r>
      <w:r>
        <w:rPr>
          <w:rFonts w:ascii="Wingdings" w:hAnsi="Wingdings"/>
        </w:rPr>
        <w:t></w:t>
      </w:r>
      <w:r>
        <w:t>Simulations</w:t>
      </w:r>
      <w:bookmarkEnd w:id="4376"/>
      <w:bookmarkEnd w:id="4377"/>
      <w:bookmarkEnd w:id="4378"/>
    </w:p>
    <w:p w14:paraId="7F630EFB" w14:textId="0FBA508B" w:rsidR="00916881" w:rsidRDefault="00916881" w:rsidP="00C446BC">
      <w:pPr>
        <w:pStyle w:val="BodyText"/>
      </w:pPr>
      <w:r>
        <w:t xml:space="preserve">On the Simulations tab, the user can Validate the simulation parameters and execute the Simulation process.  </w:t>
      </w:r>
      <w:r w:rsidR="003E49BA">
        <w:t>T</w:t>
      </w:r>
      <w:r>
        <w:t>o run a Simulation, the simulation profile must first be defined. If there is nothing specified in the Settings Dropdown box, then there are no settings defined. Clicking on the ‘</w:t>
      </w:r>
      <w:r w:rsidRPr="00E01AE0">
        <w:rPr>
          <w:b/>
          <w:bCs/>
          <w:rPrChange w:id="4379" w:author="Robbie Moses" w:date="2023-03-02T05:51:00Z">
            <w:rPr/>
          </w:rPrChange>
        </w:rPr>
        <w:t>Settings’</w:t>
      </w:r>
      <w:r>
        <w:t xml:space="preserve"> Tab will allow the user to create a Settings ID.</w:t>
      </w:r>
    </w:p>
    <w:p w14:paraId="1642A05B" w14:textId="77777777" w:rsidR="00916881" w:rsidRDefault="00916881" w:rsidP="00C446BC">
      <w:pPr>
        <w:pStyle w:val="BodyText"/>
      </w:pPr>
      <w:r>
        <w:lastRenderedPageBreak/>
        <w:t xml:space="preserve">The Validation Button is used to Validate the settings to make sure the parameters defined for the simulation are correct. This works in the same way as the Validation process for Recommendations. For more information on Validations, see: </w:t>
      </w:r>
    </w:p>
    <w:p w14:paraId="150E8F90" w14:textId="78779C3A" w:rsidR="00916881" w:rsidRPr="00D0426D" w:rsidRDefault="00027408" w:rsidP="00C446BC">
      <w:pPr>
        <w:pStyle w:val="BodyText"/>
        <w:rPr>
          <w:color w:val="4F81BD" w:themeColor="accent1"/>
        </w:rPr>
      </w:pPr>
      <w:r w:rsidRPr="00D0426D">
        <w:rPr>
          <w:color w:val="4F81BD" w:themeColor="accent1"/>
        </w:rPr>
        <w:fldChar w:fldCharType="begin"/>
      </w:r>
      <w:r w:rsidR="00916881" w:rsidRPr="00D0426D">
        <w:rPr>
          <w:color w:val="4F81BD" w:themeColor="accent1"/>
        </w:rPr>
        <w:instrText xml:space="preserve"> REF _Ref236108642 \h </w:instrText>
      </w:r>
      <w:r w:rsidR="00C446BC" w:rsidRPr="00D0426D">
        <w:rPr>
          <w:color w:val="4F81BD" w:themeColor="accent1"/>
        </w:rPr>
        <w:instrText xml:space="preserve"> \* MERGEFORMAT </w:instrText>
      </w:r>
      <w:r w:rsidRPr="00D0426D">
        <w:rPr>
          <w:color w:val="4F81BD" w:themeColor="accent1"/>
        </w:rPr>
      </w:r>
      <w:r w:rsidRPr="00D0426D">
        <w:rPr>
          <w:color w:val="4F81BD" w:themeColor="accent1"/>
        </w:rPr>
        <w:fldChar w:fldCharType="separate"/>
      </w:r>
      <w:r w:rsidR="00D57607" w:rsidRPr="00D0426D">
        <w:rPr>
          <w:color w:val="4F81BD" w:themeColor="accent1"/>
        </w:rPr>
        <w:t>Run Recommendations</w:t>
      </w:r>
      <w:r w:rsidR="00D57607" w:rsidRPr="00D0426D">
        <w:rPr>
          <w:rFonts w:ascii="Wingdings" w:hAnsi="Wingdings"/>
          <w:color w:val="4F81BD" w:themeColor="accent1"/>
        </w:rPr>
        <w:t></w:t>
      </w:r>
      <w:r w:rsidR="00D57607" w:rsidRPr="00D0426D">
        <w:rPr>
          <w:color w:val="4F81BD" w:themeColor="accent1"/>
        </w:rPr>
        <w:t>Recommendation Validation Report</w:t>
      </w:r>
      <w:r w:rsidRPr="00D0426D">
        <w:rPr>
          <w:color w:val="4F81BD" w:themeColor="accent1"/>
        </w:rPr>
        <w:fldChar w:fldCharType="end"/>
      </w:r>
    </w:p>
    <w:p w14:paraId="6AA64C3F" w14:textId="3442DF29" w:rsidR="00916881" w:rsidRDefault="00916881" w:rsidP="00F63174">
      <w:pPr>
        <w:pStyle w:val="Caption"/>
        <w:spacing w:before="0" w:after="120"/>
        <w:ind w:left="187" w:hanging="187"/>
        <w:outlineLvl w:val="0"/>
      </w:pPr>
      <w:bookmarkStart w:id="4380" w:name="_Toc128632488"/>
      <w:r>
        <w:t xml:space="preserve">Figure </w:t>
      </w:r>
      <w:ins w:id="4381" w:author="Robbie Moses" w:date="2023-03-02T06:45:00Z">
        <w:r w:rsidR="00624EA3">
          <w:fldChar w:fldCharType="begin"/>
        </w:r>
        <w:r w:rsidR="00624EA3">
          <w:instrText xml:space="preserve"> SEQ Figure \* ARABIC </w:instrText>
        </w:r>
      </w:ins>
      <w:r w:rsidR="00624EA3">
        <w:fldChar w:fldCharType="separate"/>
      </w:r>
      <w:ins w:id="4382" w:author="Robbie Moses" w:date="2023-03-02T06:45:00Z">
        <w:r w:rsidR="00624EA3">
          <w:rPr>
            <w:noProof/>
          </w:rPr>
          <w:t>169</w:t>
        </w:r>
        <w:r w:rsidR="00624EA3">
          <w:fldChar w:fldCharType="end"/>
        </w:r>
      </w:ins>
      <w:ins w:id="4383" w:author="Moses, Robbie" w:date="2023-02-22T02:39:00Z">
        <w:del w:id="4384" w:author="Robbie Moses" w:date="2023-03-02T06:45:00Z">
          <w:r w:rsidR="003B5D4F" w:rsidDel="00624EA3">
            <w:fldChar w:fldCharType="begin"/>
          </w:r>
          <w:r w:rsidR="003B5D4F" w:rsidDel="00624EA3">
            <w:delInstrText xml:space="preserve"> SEQ Figure \* ARABIC </w:delInstrText>
          </w:r>
        </w:del>
      </w:ins>
      <w:del w:id="4385" w:author="Robbie Moses" w:date="2023-03-02T06:45:00Z">
        <w:r w:rsidR="003B5D4F" w:rsidDel="00624EA3">
          <w:fldChar w:fldCharType="separate"/>
        </w:r>
      </w:del>
      <w:ins w:id="4386" w:author="Moses, Robbie" w:date="2023-02-22T02:39:00Z">
        <w:del w:id="4387" w:author="Robbie Moses" w:date="2023-03-02T06:45:00Z">
          <w:r w:rsidR="003B5D4F" w:rsidDel="00624EA3">
            <w:rPr>
              <w:noProof/>
            </w:rPr>
            <w:delText>168</w:delText>
          </w:r>
          <w:r w:rsidR="003B5D4F" w:rsidDel="00624EA3">
            <w:fldChar w:fldCharType="end"/>
          </w:r>
        </w:del>
      </w:ins>
      <w:del w:id="438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167</w:delText>
        </w:r>
        <w:r w:rsidRPr="1E740376" w:rsidDel="003B5D4F">
          <w:rPr>
            <w:noProof/>
          </w:rPr>
          <w:fldChar w:fldCharType="end"/>
        </w:r>
      </w:del>
      <w:r>
        <w:t>: Simulations Page</w:t>
      </w:r>
      <w:bookmarkEnd w:id="4380"/>
    </w:p>
    <w:p w14:paraId="08C7EAED" w14:textId="1F66FC70" w:rsidR="00916881" w:rsidRDefault="31FEAB4A" w:rsidP="00EA5021">
      <w:pPr>
        <w:pStyle w:val="BodyText"/>
      </w:pPr>
      <w:r>
        <w:rPr>
          <w:noProof/>
        </w:rPr>
        <w:drawing>
          <wp:inline distT="0" distB="0" distL="0" distR="0" wp14:anchorId="42E715D0" wp14:editId="0C8BC66D">
            <wp:extent cx="4572000" cy="1390650"/>
            <wp:effectExtent l="76200" t="76200" r="133350" b="133350"/>
            <wp:docPr id="300859455" name="Picture 300859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4572000" cy="1390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C37FF" w14:textId="549E331E"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41BE6EE" w14:textId="77777777" w:rsidR="00C446BC" w:rsidRDefault="00C446BC" w:rsidP="00EA5021">
      <w:pPr>
        <w:pStyle w:val="BodyText"/>
      </w:pPr>
    </w:p>
    <w:p w14:paraId="364D30CA" w14:textId="75ABA5BD" w:rsidR="00916881" w:rsidRDefault="00916881" w:rsidP="00DC38EC">
      <w:pPr>
        <w:pStyle w:val="Heading3"/>
      </w:pPr>
      <w:bookmarkStart w:id="4389" w:name="_Toc128718842"/>
      <w:r>
        <w:t>Models</w:t>
      </w:r>
      <w:r>
        <w:rPr>
          <w:rFonts w:ascii="Wingdings" w:hAnsi="Wingdings"/>
        </w:rPr>
        <w:t></w:t>
      </w:r>
      <w:r>
        <w:t>Simulations</w:t>
      </w:r>
      <w:r>
        <w:rPr>
          <w:rFonts w:ascii="Wingdings" w:hAnsi="Wingdings"/>
        </w:rPr>
        <w:t></w:t>
      </w:r>
      <w:r>
        <w:t>Settings</w:t>
      </w:r>
      <w:bookmarkEnd w:id="4389"/>
    </w:p>
    <w:p w14:paraId="4A5598AA" w14:textId="77777777" w:rsidR="00916881" w:rsidRDefault="00916881" w:rsidP="00C446BC">
      <w:pPr>
        <w:pStyle w:val="BodyText"/>
      </w:pPr>
      <w:r>
        <w:t>The Settings Tab allows the user to create a simulation profile that will be used by the Simulation Process. The profile is used to define the period of time and Cashpoints that will be included in the simulation</w:t>
      </w:r>
    </w:p>
    <w:p w14:paraId="50CE7F15" w14:textId="21520F9C" w:rsidR="00916881" w:rsidRDefault="00916881" w:rsidP="00F63174">
      <w:pPr>
        <w:pStyle w:val="Caption"/>
        <w:spacing w:before="0" w:after="120"/>
        <w:ind w:left="187" w:hanging="187"/>
        <w:outlineLvl w:val="0"/>
      </w:pPr>
      <w:bookmarkStart w:id="4390" w:name="_Toc128632489"/>
      <w:r>
        <w:t xml:space="preserve">Figure </w:t>
      </w:r>
      <w:ins w:id="4391" w:author="Robbie Moses" w:date="2023-03-02T06:45:00Z">
        <w:r w:rsidR="00624EA3">
          <w:fldChar w:fldCharType="begin"/>
        </w:r>
        <w:r w:rsidR="00624EA3">
          <w:instrText xml:space="preserve"> SEQ Figure \* ARABIC </w:instrText>
        </w:r>
      </w:ins>
      <w:r w:rsidR="00624EA3">
        <w:fldChar w:fldCharType="separate"/>
      </w:r>
      <w:ins w:id="4392" w:author="Robbie Moses" w:date="2023-03-02T06:45:00Z">
        <w:r w:rsidR="00624EA3">
          <w:rPr>
            <w:noProof/>
          </w:rPr>
          <w:t>170</w:t>
        </w:r>
        <w:r w:rsidR="00624EA3">
          <w:fldChar w:fldCharType="end"/>
        </w:r>
      </w:ins>
      <w:ins w:id="4393" w:author="Moses, Robbie" w:date="2023-02-22T02:39:00Z">
        <w:del w:id="4394" w:author="Robbie Moses" w:date="2023-03-02T06:45:00Z">
          <w:r w:rsidR="003B5D4F" w:rsidDel="00624EA3">
            <w:fldChar w:fldCharType="begin"/>
          </w:r>
          <w:r w:rsidR="003B5D4F" w:rsidDel="00624EA3">
            <w:delInstrText xml:space="preserve"> SEQ Figure \* ARABIC </w:delInstrText>
          </w:r>
        </w:del>
      </w:ins>
      <w:del w:id="4395" w:author="Robbie Moses" w:date="2023-03-02T06:45:00Z">
        <w:r w:rsidR="003B5D4F" w:rsidDel="00624EA3">
          <w:fldChar w:fldCharType="separate"/>
        </w:r>
      </w:del>
      <w:ins w:id="4396" w:author="Moses, Robbie" w:date="2023-02-22T02:39:00Z">
        <w:del w:id="4397" w:author="Robbie Moses" w:date="2023-03-02T06:45:00Z">
          <w:r w:rsidR="003B5D4F" w:rsidDel="00624EA3">
            <w:rPr>
              <w:noProof/>
            </w:rPr>
            <w:delText>169</w:delText>
          </w:r>
          <w:r w:rsidR="003B5D4F" w:rsidDel="00624EA3">
            <w:fldChar w:fldCharType="end"/>
          </w:r>
        </w:del>
      </w:ins>
      <w:del w:id="4398"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168</w:delText>
        </w:r>
        <w:r w:rsidRPr="1E740376" w:rsidDel="003B5D4F">
          <w:rPr>
            <w:noProof/>
          </w:rPr>
          <w:fldChar w:fldCharType="end"/>
        </w:r>
      </w:del>
      <w:r w:rsidRPr="1E740376">
        <w:rPr>
          <w:noProof/>
        </w:rPr>
        <w:t> </w:t>
      </w:r>
      <w:r>
        <w:t>: Simulation Settings Page</w:t>
      </w:r>
      <w:bookmarkEnd w:id="4390"/>
    </w:p>
    <w:p w14:paraId="1CEE33DB" w14:textId="2A39A327" w:rsidR="00916881" w:rsidRDefault="131E10A5" w:rsidP="00EA5021">
      <w:pPr>
        <w:pStyle w:val="BodyText"/>
      </w:pPr>
      <w:r>
        <w:rPr>
          <w:noProof/>
        </w:rPr>
        <w:drawing>
          <wp:inline distT="0" distB="0" distL="0" distR="0" wp14:anchorId="67201677" wp14:editId="094E8089">
            <wp:extent cx="5486400" cy="3257550"/>
            <wp:effectExtent l="76200" t="76200" r="133350" b="133350"/>
            <wp:docPr id="1403473644" name="Picture 140347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548640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480942" w14:textId="360C7069" w:rsidR="00916881" w:rsidRDefault="00916881" w:rsidP="00F63174">
      <w:pPr>
        <w:pStyle w:val="Caption"/>
        <w:spacing w:before="0" w:after="120"/>
        <w:ind w:left="187" w:hanging="187"/>
        <w:outlineLvl w:val="0"/>
      </w:pPr>
      <w:bookmarkStart w:id="4399" w:name="_Toc128631175"/>
      <w:r>
        <w:lastRenderedPageBreak/>
        <w:t xml:space="preserve">Table </w:t>
      </w:r>
      <w:r w:rsidR="00027408">
        <w:fldChar w:fldCharType="begin"/>
      </w:r>
      <w:r>
        <w:instrText xml:space="preserve"> SEQ "Table" \*Arabic </w:instrText>
      </w:r>
      <w:r w:rsidR="00027408">
        <w:fldChar w:fldCharType="separate"/>
      </w:r>
      <w:r w:rsidR="00D57607">
        <w:rPr>
          <w:noProof/>
        </w:rPr>
        <w:t>221</w:t>
      </w:r>
      <w:r w:rsidR="00027408">
        <w:rPr>
          <w:noProof/>
        </w:rPr>
        <w:fldChar w:fldCharType="end"/>
      </w:r>
      <w:r>
        <w:t>: Simulation Settings Description</w:t>
      </w:r>
      <w:bookmarkEnd w:id="4399"/>
    </w:p>
    <w:tbl>
      <w:tblPr>
        <w:tblW w:w="0" w:type="auto"/>
        <w:tblInd w:w="469" w:type="dxa"/>
        <w:tblLayout w:type="fixed"/>
        <w:tblCellMar>
          <w:left w:w="79" w:type="dxa"/>
          <w:right w:w="79" w:type="dxa"/>
        </w:tblCellMar>
        <w:tblLook w:val="0000" w:firstRow="0" w:lastRow="0" w:firstColumn="0" w:lastColumn="0" w:noHBand="0" w:noVBand="0"/>
      </w:tblPr>
      <w:tblGrid>
        <w:gridCol w:w="2592"/>
        <w:gridCol w:w="5478"/>
      </w:tblGrid>
      <w:tr w:rsidR="00916881" w14:paraId="5B62C825" w14:textId="77777777" w:rsidTr="008238AC">
        <w:trPr>
          <w:cantSplit/>
          <w:tblHeader/>
        </w:trPr>
        <w:tc>
          <w:tcPr>
            <w:tcW w:w="2592" w:type="dxa"/>
            <w:tcBorders>
              <w:top w:val="single" w:sz="4" w:space="0" w:color="000000"/>
              <w:left w:val="single" w:sz="4" w:space="0" w:color="000000"/>
              <w:bottom w:val="single" w:sz="4" w:space="0" w:color="000000"/>
            </w:tcBorders>
            <w:shd w:val="clear" w:color="auto" w:fill="60C03A"/>
          </w:tcPr>
          <w:p w14:paraId="5B982BBA" w14:textId="77777777" w:rsidR="00916881" w:rsidRDefault="00916881" w:rsidP="00442DCF">
            <w:pPr>
              <w:pStyle w:val="TableHeading"/>
            </w:pPr>
            <w:r>
              <w:t>Fields</w:t>
            </w:r>
          </w:p>
        </w:tc>
        <w:tc>
          <w:tcPr>
            <w:tcW w:w="5478" w:type="dxa"/>
            <w:tcBorders>
              <w:top w:val="single" w:sz="4" w:space="0" w:color="000000"/>
              <w:left w:val="single" w:sz="4" w:space="0" w:color="000000"/>
              <w:bottom w:val="single" w:sz="4" w:space="0" w:color="000000"/>
              <w:right w:val="single" w:sz="4" w:space="0" w:color="000000"/>
            </w:tcBorders>
            <w:shd w:val="clear" w:color="auto" w:fill="60C03A"/>
          </w:tcPr>
          <w:p w14:paraId="77D2570F" w14:textId="77777777" w:rsidR="00916881" w:rsidRDefault="00916881" w:rsidP="00442DCF">
            <w:pPr>
              <w:pStyle w:val="TableHeading"/>
            </w:pPr>
            <w:r>
              <w:t>Description</w:t>
            </w:r>
          </w:p>
        </w:tc>
      </w:tr>
      <w:tr w:rsidR="00916881" w14:paraId="6D37F5A2" w14:textId="77777777" w:rsidTr="0009567D">
        <w:trPr>
          <w:cantSplit/>
        </w:trPr>
        <w:tc>
          <w:tcPr>
            <w:tcW w:w="2592" w:type="dxa"/>
            <w:tcBorders>
              <w:top w:val="single" w:sz="4" w:space="0" w:color="000000"/>
              <w:left w:val="single" w:sz="4" w:space="0" w:color="000000"/>
              <w:bottom w:val="single" w:sz="4" w:space="0" w:color="000000"/>
            </w:tcBorders>
          </w:tcPr>
          <w:p w14:paraId="77A50A48" w14:textId="77777777" w:rsidR="00916881" w:rsidRPr="00442DCF" w:rsidRDefault="00916881" w:rsidP="00442DCF">
            <w:pPr>
              <w:pStyle w:val="TableBody"/>
              <w:rPr>
                <w:b/>
                <w:bCs/>
              </w:rPr>
            </w:pPr>
            <w:r w:rsidRPr="00442DCF">
              <w:rPr>
                <w:b/>
                <w:bCs/>
              </w:rPr>
              <w:t>Settings</w:t>
            </w:r>
          </w:p>
        </w:tc>
        <w:tc>
          <w:tcPr>
            <w:tcW w:w="5478" w:type="dxa"/>
            <w:tcBorders>
              <w:top w:val="single" w:sz="4" w:space="0" w:color="000000"/>
              <w:left w:val="single" w:sz="4" w:space="0" w:color="000000"/>
              <w:bottom w:val="single" w:sz="4" w:space="0" w:color="000000"/>
              <w:right w:val="single" w:sz="4" w:space="0" w:color="000000"/>
            </w:tcBorders>
          </w:tcPr>
          <w:p w14:paraId="11885A01" w14:textId="77777777" w:rsidR="00916881" w:rsidRDefault="00916881" w:rsidP="00442DCF">
            <w:pPr>
              <w:pStyle w:val="TableBody"/>
            </w:pPr>
            <w:r>
              <w:t xml:space="preserve">For the first time, new settings ID must be created in the Settings field. </w:t>
            </w:r>
          </w:p>
          <w:p w14:paraId="36F196EE" w14:textId="64C98676" w:rsidR="00916881" w:rsidRDefault="00916881" w:rsidP="00442DCF">
            <w:pPr>
              <w:pStyle w:val="TableBody"/>
            </w:pPr>
            <w:r>
              <w:t xml:space="preserve">Once the settings have been defined, select </w:t>
            </w:r>
            <w:r w:rsidR="003E49BA">
              <w:t xml:space="preserve">them </w:t>
            </w:r>
            <w:r>
              <w:t xml:space="preserve">from the </w:t>
            </w:r>
            <w:r w:rsidR="003E49BA">
              <w:t>drop-</w:t>
            </w:r>
            <w:r>
              <w:t xml:space="preserve">down list. </w:t>
            </w:r>
          </w:p>
        </w:tc>
      </w:tr>
      <w:tr w:rsidR="00916881" w14:paraId="0A336718" w14:textId="77777777" w:rsidTr="0009567D">
        <w:trPr>
          <w:cantSplit/>
        </w:trPr>
        <w:tc>
          <w:tcPr>
            <w:tcW w:w="2592" w:type="dxa"/>
            <w:tcBorders>
              <w:top w:val="single" w:sz="4" w:space="0" w:color="000000"/>
              <w:left w:val="single" w:sz="4" w:space="0" w:color="000000"/>
              <w:bottom w:val="single" w:sz="4" w:space="0" w:color="000000"/>
            </w:tcBorders>
          </w:tcPr>
          <w:p w14:paraId="16D74B81" w14:textId="77777777" w:rsidR="00916881" w:rsidRPr="00442DCF" w:rsidRDefault="00916881" w:rsidP="00442DCF">
            <w:pPr>
              <w:pStyle w:val="TableBody"/>
              <w:rPr>
                <w:b/>
                <w:bCs/>
              </w:rPr>
            </w:pPr>
            <w:r w:rsidRPr="00442DCF">
              <w:rPr>
                <w:b/>
                <w:bCs/>
              </w:rPr>
              <w:t>Create Simulations Time:  From</w:t>
            </w:r>
          </w:p>
        </w:tc>
        <w:tc>
          <w:tcPr>
            <w:tcW w:w="5478" w:type="dxa"/>
            <w:tcBorders>
              <w:top w:val="single" w:sz="4" w:space="0" w:color="000000"/>
              <w:left w:val="single" w:sz="4" w:space="0" w:color="000000"/>
              <w:bottom w:val="single" w:sz="4" w:space="0" w:color="000000"/>
              <w:right w:val="single" w:sz="4" w:space="0" w:color="000000"/>
            </w:tcBorders>
          </w:tcPr>
          <w:p w14:paraId="5C784CE2" w14:textId="3F82B6D0" w:rsidR="00916881" w:rsidRDefault="00916881" w:rsidP="00442DCF">
            <w:pPr>
              <w:pStyle w:val="TableBody"/>
            </w:pPr>
            <w:r>
              <w:t>Use the Calendar button to indicate the begin</w:t>
            </w:r>
            <w:r w:rsidR="00E8529B">
              <w:t>ning</w:t>
            </w:r>
            <w:r>
              <w:t xml:space="preserve"> date of the simulations.</w:t>
            </w:r>
          </w:p>
          <w:p w14:paraId="0E2A5CB6" w14:textId="75A997B0" w:rsidR="00916881" w:rsidRDefault="00916881" w:rsidP="00442DCF">
            <w:pPr>
              <w:pStyle w:val="TableNote"/>
            </w:pPr>
            <w:r w:rsidRPr="0097272E">
              <w:rPr>
                <w:b/>
              </w:rPr>
              <w:t>NOTE</w:t>
            </w:r>
            <w:r>
              <w:t xml:space="preserve">: If you are using </w:t>
            </w:r>
            <w:r w:rsidR="00E8529B">
              <w:t xml:space="preserve">a </w:t>
            </w:r>
            <w:r>
              <w:t xml:space="preserve">monthly cost structure, the simulation will not count orders outside of the simulation period toward the monthly allotment. For this reason, it is advised to begin the simulation on </w:t>
            </w:r>
            <w:r w:rsidR="00E8529B">
              <w:t xml:space="preserve">the </w:t>
            </w:r>
            <w:r>
              <w:t>1</w:t>
            </w:r>
            <w:r w:rsidRPr="0097272E">
              <w:rPr>
                <w:vertAlign w:val="superscript"/>
              </w:rPr>
              <w:t>st</w:t>
            </w:r>
            <w:r>
              <w:t xml:space="preserve"> of </w:t>
            </w:r>
            <w:r w:rsidR="00E8529B">
              <w:t xml:space="preserve">a </w:t>
            </w:r>
            <w:r>
              <w:t xml:space="preserve">calendar month, if you are using monthly costs. See table 189 previously for further considerations on choosing </w:t>
            </w:r>
            <w:r w:rsidR="00E8529B">
              <w:t xml:space="preserve">a </w:t>
            </w:r>
            <w:r>
              <w:t>simulation start/end.</w:t>
            </w:r>
          </w:p>
        </w:tc>
      </w:tr>
      <w:tr w:rsidR="00916881" w14:paraId="4ECB3BB3" w14:textId="77777777" w:rsidTr="0009567D">
        <w:trPr>
          <w:cantSplit/>
        </w:trPr>
        <w:tc>
          <w:tcPr>
            <w:tcW w:w="2592" w:type="dxa"/>
            <w:tcBorders>
              <w:top w:val="single" w:sz="4" w:space="0" w:color="000000"/>
              <w:left w:val="single" w:sz="4" w:space="0" w:color="000000"/>
              <w:bottom w:val="single" w:sz="4" w:space="0" w:color="000000"/>
            </w:tcBorders>
          </w:tcPr>
          <w:p w14:paraId="7106C74D" w14:textId="77777777" w:rsidR="00916881" w:rsidRPr="00442DCF" w:rsidRDefault="00916881" w:rsidP="00442DCF">
            <w:pPr>
              <w:pStyle w:val="TableBody"/>
              <w:rPr>
                <w:b/>
                <w:bCs/>
              </w:rPr>
            </w:pPr>
            <w:r w:rsidRPr="00442DCF">
              <w:rPr>
                <w:b/>
                <w:bCs/>
              </w:rPr>
              <w:t>Create Simulations Time: To</w:t>
            </w:r>
          </w:p>
        </w:tc>
        <w:tc>
          <w:tcPr>
            <w:tcW w:w="5478" w:type="dxa"/>
            <w:tcBorders>
              <w:top w:val="single" w:sz="4" w:space="0" w:color="000000"/>
              <w:left w:val="single" w:sz="4" w:space="0" w:color="000000"/>
              <w:bottom w:val="single" w:sz="4" w:space="0" w:color="000000"/>
              <w:right w:val="single" w:sz="4" w:space="0" w:color="000000"/>
            </w:tcBorders>
          </w:tcPr>
          <w:p w14:paraId="2C18CF08" w14:textId="77777777" w:rsidR="00916881" w:rsidRDefault="00916881" w:rsidP="00442DCF">
            <w:pPr>
              <w:pStyle w:val="TableBody"/>
            </w:pPr>
            <w:r>
              <w:t xml:space="preserve">Use the Calendar button to indicate the end date of the simulation. </w:t>
            </w:r>
          </w:p>
        </w:tc>
      </w:tr>
      <w:tr w:rsidR="00916881" w14:paraId="7646C761" w14:textId="77777777" w:rsidTr="0009567D">
        <w:trPr>
          <w:cantSplit/>
        </w:trPr>
        <w:tc>
          <w:tcPr>
            <w:tcW w:w="2592" w:type="dxa"/>
            <w:tcBorders>
              <w:top w:val="single" w:sz="4" w:space="0" w:color="000000"/>
              <w:left w:val="single" w:sz="4" w:space="0" w:color="000000"/>
              <w:bottom w:val="single" w:sz="4" w:space="0" w:color="000000"/>
            </w:tcBorders>
          </w:tcPr>
          <w:p w14:paraId="65BE1B0A" w14:textId="77777777" w:rsidR="00916881" w:rsidRPr="00442DCF" w:rsidRDefault="00916881" w:rsidP="00442DCF">
            <w:pPr>
              <w:pStyle w:val="TableBody"/>
              <w:rPr>
                <w:b/>
                <w:bCs/>
              </w:rPr>
            </w:pPr>
            <w:r w:rsidRPr="00442DCF">
              <w:rPr>
                <w:b/>
                <w:bCs/>
              </w:rPr>
              <w:t>Check ATM or Branch</w:t>
            </w:r>
          </w:p>
        </w:tc>
        <w:tc>
          <w:tcPr>
            <w:tcW w:w="5478" w:type="dxa"/>
            <w:tcBorders>
              <w:top w:val="single" w:sz="4" w:space="0" w:color="000000"/>
              <w:left w:val="single" w:sz="4" w:space="0" w:color="000000"/>
              <w:bottom w:val="single" w:sz="4" w:space="0" w:color="000000"/>
              <w:right w:val="single" w:sz="4" w:space="0" w:color="000000"/>
            </w:tcBorders>
          </w:tcPr>
          <w:p w14:paraId="492046BE" w14:textId="062D31A1" w:rsidR="00916881" w:rsidRDefault="00916881" w:rsidP="00442DCF">
            <w:pPr>
              <w:pStyle w:val="TableBody"/>
            </w:pPr>
            <w:r>
              <w:t xml:space="preserve">Check the check box of </w:t>
            </w:r>
            <w:r w:rsidR="00E8529B">
              <w:t xml:space="preserve">the </w:t>
            </w:r>
            <w:r>
              <w:t xml:space="preserve">ATM or Branch for which simulations will be run. </w:t>
            </w:r>
          </w:p>
        </w:tc>
      </w:tr>
      <w:tr w:rsidR="00916881" w14:paraId="5D54C96D" w14:textId="77777777" w:rsidTr="0009567D">
        <w:trPr>
          <w:cantSplit/>
        </w:trPr>
        <w:tc>
          <w:tcPr>
            <w:tcW w:w="2592" w:type="dxa"/>
            <w:tcBorders>
              <w:top w:val="single" w:sz="4" w:space="0" w:color="000000"/>
              <w:left w:val="single" w:sz="4" w:space="0" w:color="000000"/>
              <w:bottom w:val="single" w:sz="4" w:space="0" w:color="000000"/>
            </w:tcBorders>
          </w:tcPr>
          <w:p w14:paraId="145BC4B5" w14:textId="77777777" w:rsidR="00916881" w:rsidRPr="00442DCF" w:rsidRDefault="00916881" w:rsidP="00442DCF">
            <w:pPr>
              <w:pStyle w:val="TableBody"/>
              <w:rPr>
                <w:b/>
                <w:bCs/>
              </w:rPr>
            </w:pPr>
            <w:r w:rsidRPr="00442DCF">
              <w:rPr>
                <w:b/>
                <w:bCs/>
              </w:rPr>
              <w:t>Process All Cashpoints</w:t>
            </w:r>
          </w:p>
        </w:tc>
        <w:tc>
          <w:tcPr>
            <w:tcW w:w="5478" w:type="dxa"/>
            <w:tcBorders>
              <w:top w:val="single" w:sz="4" w:space="0" w:color="000000"/>
              <w:left w:val="single" w:sz="4" w:space="0" w:color="000000"/>
              <w:bottom w:val="single" w:sz="4" w:space="0" w:color="000000"/>
              <w:right w:val="single" w:sz="4" w:space="0" w:color="000000"/>
            </w:tcBorders>
          </w:tcPr>
          <w:p w14:paraId="1F961FF5" w14:textId="22383F8D" w:rsidR="00916881" w:rsidRDefault="00E8529B" w:rsidP="00442DCF">
            <w:pPr>
              <w:pStyle w:val="TableBody"/>
            </w:pPr>
            <w:r>
              <w:t>Check-</w:t>
            </w:r>
            <w:r w:rsidR="00916881">
              <w:t>in order to process all Cashpoints or leave it unmarked to select specific Cashpoints only.</w:t>
            </w:r>
          </w:p>
        </w:tc>
      </w:tr>
      <w:tr w:rsidR="00916881" w14:paraId="5EEE92A2" w14:textId="77777777" w:rsidTr="0009567D">
        <w:trPr>
          <w:cantSplit/>
        </w:trPr>
        <w:tc>
          <w:tcPr>
            <w:tcW w:w="2592" w:type="dxa"/>
            <w:tcBorders>
              <w:top w:val="single" w:sz="4" w:space="0" w:color="000000"/>
              <w:left w:val="single" w:sz="4" w:space="0" w:color="000000"/>
              <w:bottom w:val="single" w:sz="4" w:space="0" w:color="000000"/>
            </w:tcBorders>
          </w:tcPr>
          <w:p w14:paraId="18C0491F" w14:textId="77777777" w:rsidR="00916881" w:rsidRPr="00442DCF" w:rsidRDefault="00916881" w:rsidP="00442DCF">
            <w:pPr>
              <w:pStyle w:val="TableBody"/>
              <w:rPr>
                <w:b/>
                <w:bCs/>
              </w:rPr>
            </w:pPr>
            <w:r w:rsidRPr="00442DCF">
              <w:rPr>
                <w:b/>
                <w:bCs/>
              </w:rPr>
              <w:t>Process Active Cashpoints</w:t>
            </w:r>
          </w:p>
        </w:tc>
        <w:tc>
          <w:tcPr>
            <w:tcW w:w="5478" w:type="dxa"/>
            <w:tcBorders>
              <w:top w:val="single" w:sz="4" w:space="0" w:color="000000"/>
              <w:left w:val="single" w:sz="4" w:space="0" w:color="000000"/>
              <w:bottom w:val="single" w:sz="4" w:space="0" w:color="000000"/>
              <w:right w:val="single" w:sz="4" w:space="0" w:color="000000"/>
            </w:tcBorders>
          </w:tcPr>
          <w:p w14:paraId="23C1DAAB" w14:textId="62EAC02A" w:rsidR="00916881" w:rsidRDefault="00E8529B" w:rsidP="00442DCF">
            <w:pPr>
              <w:pStyle w:val="TableBody"/>
            </w:pPr>
            <w:r>
              <w:t>Check-</w:t>
            </w:r>
            <w:r w:rsidR="00916881">
              <w:t>in order to process active Cashpoints only or leave unmarked and select specific Cashpoints.</w:t>
            </w:r>
          </w:p>
        </w:tc>
      </w:tr>
      <w:tr w:rsidR="00916881" w14:paraId="102EE2E0" w14:textId="77777777" w:rsidTr="0009567D">
        <w:trPr>
          <w:cantSplit/>
        </w:trPr>
        <w:tc>
          <w:tcPr>
            <w:tcW w:w="2592" w:type="dxa"/>
            <w:tcBorders>
              <w:top w:val="single" w:sz="4" w:space="0" w:color="000000"/>
              <w:left w:val="single" w:sz="4" w:space="0" w:color="000000"/>
              <w:bottom w:val="single" w:sz="4" w:space="0" w:color="000000"/>
            </w:tcBorders>
          </w:tcPr>
          <w:p w14:paraId="017C39C1" w14:textId="77777777" w:rsidR="00916881" w:rsidRPr="00442DCF" w:rsidRDefault="00916881" w:rsidP="00442DCF">
            <w:pPr>
              <w:pStyle w:val="TableBody"/>
              <w:rPr>
                <w:b/>
                <w:bCs/>
              </w:rPr>
            </w:pPr>
            <w:r w:rsidRPr="00442DCF">
              <w:rPr>
                <w:b/>
                <w:bCs/>
              </w:rPr>
              <w:t>Cashpoints</w:t>
            </w:r>
          </w:p>
        </w:tc>
        <w:tc>
          <w:tcPr>
            <w:tcW w:w="5478" w:type="dxa"/>
            <w:tcBorders>
              <w:top w:val="single" w:sz="4" w:space="0" w:color="000000"/>
              <w:left w:val="single" w:sz="4" w:space="0" w:color="000000"/>
              <w:bottom w:val="single" w:sz="4" w:space="0" w:color="000000"/>
              <w:right w:val="single" w:sz="4" w:space="0" w:color="000000"/>
            </w:tcBorders>
          </w:tcPr>
          <w:p w14:paraId="15C05FFB" w14:textId="77777777" w:rsidR="00916881" w:rsidRDefault="00916881" w:rsidP="00442DCF">
            <w:pPr>
              <w:pStyle w:val="TableBody"/>
            </w:pPr>
            <w:r>
              <w:t>Select specific Cashpoints (using the Select button).</w:t>
            </w:r>
          </w:p>
        </w:tc>
      </w:tr>
    </w:tbl>
    <w:p w14:paraId="71C25D50" w14:textId="63F8ED5A" w:rsidR="00916881" w:rsidRDefault="00916881" w:rsidP="00F63174">
      <w:pPr>
        <w:pStyle w:val="TopofSection"/>
        <w:spacing w:before="0" w:after="120" w:line="240" w:lineRule="auto"/>
        <w:ind w:left="187" w:hanging="187"/>
        <w:outlineLvl w:val="0"/>
      </w:pPr>
      <w:bookmarkStart w:id="4400" w:name="_Ref84925668"/>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FB674B4" w14:textId="77777777" w:rsidR="00442DCF" w:rsidRDefault="00442DCF" w:rsidP="00EA5021">
      <w:pPr>
        <w:pStyle w:val="BodyText"/>
      </w:pPr>
    </w:p>
    <w:p w14:paraId="4882B585" w14:textId="4AC9008D" w:rsidR="00916881" w:rsidRDefault="00916881" w:rsidP="00E45378">
      <w:pPr>
        <w:pStyle w:val="Heading2"/>
      </w:pPr>
      <w:bookmarkStart w:id="4401" w:name="_Ref236028192"/>
      <w:bookmarkStart w:id="4402" w:name="_Toc128718843"/>
      <w:r>
        <w:t>Model Cost Calculations</w:t>
      </w:r>
      <w:bookmarkEnd w:id="4400"/>
      <w:bookmarkEnd w:id="4401"/>
      <w:bookmarkEnd w:id="4402"/>
    </w:p>
    <w:p w14:paraId="4B2669A3" w14:textId="5F98CE40" w:rsidR="00916881" w:rsidRDefault="00916881" w:rsidP="00442DCF">
      <w:pPr>
        <w:pStyle w:val="BodyText"/>
      </w:pPr>
      <w:r>
        <w:t>Model cost calculation is the basis of Model Savings and Model Utilization Comparison analysis, indicating what savings/utilization would have been produced if the user had operated in the environment set up for this model. Therefore, before running Model Savings and Model Utilization Comparison reports, it is important to process cost calculation</w:t>
      </w:r>
      <w:r w:rsidR="00E8529B">
        <w:t>s</w:t>
      </w:r>
      <w:r>
        <w:t xml:space="preserve">. </w:t>
      </w:r>
    </w:p>
    <w:p w14:paraId="1BAF6A8F" w14:textId="045FAD11" w:rsidR="00916881" w:rsidRDefault="00E8529B" w:rsidP="00442DCF">
      <w:pPr>
        <w:pStyle w:val="BodyText"/>
      </w:pPr>
      <w:r>
        <w:t xml:space="preserve">The actual </w:t>
      </w:r>
      <w:r w:rsidR="00916881">
        <w:t xml:space="preserve">Costs tab in the Cost Calculation screen displays the actual cost last-run information. The actual costs should be run under </w:t>
      </w:r>
      <w:r w:rsidR="00247003">
        <w:t xml:space="preserve">the </w:t>
      </w:r>
      <w:r w:rsidR="00916881">
        <w:t xml:space="preserve">Processing tab in the main OptiCash screen, not in the Modeling module. Actual cost calculation must be generated before model cost calculation so that the benchmark data for comparison of the actual costs against model costs is established. </w:t>
      </w:r>
    </w:p>
    <w:p w14:paraId="3397A958" w14:textId="77777777" w:rsidR="00916881" w:rsidRDefault="00916881" w:rsidP="00442DCF">
      <w:pPr>
        <w:pStyle w:val="BodyText"/>
      </w:pPr>
      <w:r>
        <w:lastRenderedPageBreak/>
        <w:t>In the Modeling module, only model cost calculation should be run, during which costs will be calculated based on the model settings. In the following, it is explained how to run model cost calculation.</w:t>
      </w:r>
    </w:p>
    <w:p w14:paraId="5C48740D" w14:textId="1767F006" w:rsidR="00916881" w:rsidRPr="00D0426D" w:rsidRDefault="00916881" w:rsidP="00442DCF">
      <w:pPr>
        <w:pStyle w:val="BodyText"/>
        <w:rPr>
          <w:color w:val="4F81BD" w:themeColor="accent1"/>
        </w:rPr>
      </w:pPr>
      <w:r>
        <w:t xml:space="preserve">For more information on Actual Costs, see: </w:t>
      </w:r>
      <w:r w:rsidR="00027408" w:rsidRPr="00D0426D">
        <w:rPr>
          <w:color w:val="4F81BD" w:themeColor="accent1"/>
        </w:rPr>
        <w:fldChar w:fldCharType="begin"/>
      </w:r>
      <w:r w:rsidRPr="00D0426D">
        <w:rPr>
          <w:color w:val="4F81BD" w:themeColor="accent1"/>
        </w:rPr>
        <w:instrText xml:space="preserve"> REF _Ref223409213 \h </w:instrText>
      </w:r>
      <w:r w:rsidR="00442DCF"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Processing</w:t>
      </w:r>
      <w:r w:rsidR="00D57607" w:rsidRPr="00D0426D">
        <w:rPr>
          <w:rFonts w:ascii="Wingdings" w:hAnsi="Wingdings"/>
          <w:color w:val="4F81BD" w:themeColor="accent1"/>
        </w:rPr>
        <w:t></w:t>
      </w:r>
      <w:r w:rsidR="00D57607" w:rsidRPr="00D0426D">
        <w:rPr>
          <w:color w:val="4F81BD" w:themeColor="accent1"/>
        </w:rPr>
        <w:t>Cost Calculation</w:t>
      </w:r>
      <w:r w:rsidR="00027408" w:rsidRPr="00D0426D">
        <w:rPr>
          <w:color w:val="4F81BD" w:themeColor="accent1"/>
        </w:rPr>
        <w:fldChar w:fldCharType="end"/>
      </w:r>
    </w:p>
    <w:p w14:paraId="629903D1" w14:textId="71A323D7" w:rsidR="00916881" w:rsidRDefault="00916881" w:rsidP="00F63174">
      <w:pPr>
        <w:pStyle w:val="Caption"/>
        <w:spacing w:before="0" w:after="120"/>
        <w:ind w:left="187" w:hanging="187"/>
        <w:outlineLvl w:val="0"/>
      </w:pPr>
      <w:bookmarkStart w:id="4403" w:name="_Toc128632490"/>
      <w:r>
        <w:t xml:space="preserve">Figure </w:t>
      </w:r>
      <w:ins w:id="4404" w:author="Robbie Moses" w:date="2023-03-02T06:45:00Z">
        <w:r w:rsidR="00624EA3">
          <w:fldChar w:fldCharType="begin"/>
        </w:r>
        <w:r w:rsidR="00624EA3">
          <w:instrText xml:space="preserve"> SEQ Figure \* ARABIC </w:instrText>
        </w:r>
      </w:ins>
      <w:r w:rsidR="00624EA3">
        <w:fldChar w:fldCharType="separate"/>
      </w:r>
      <w:ins w:id="4405" w:author="Robbie Moses" w:date="2023-03-02T06:45:00Z">
        <w:r w:rsidR="00624EA3">
          <w:rPr>
            <w:noProof/>
          </w:rPr>
          <w:t>171</w:t>
        </w:r>
        <w:r w:rsidR="00624EA3">
          <w:fldChar w:fldCharType="end"/>
        </w:r>
      </w:ins>
      <w:ins w:id="4406" w:author="Moses, Robbie" w:date="2023-02-22T02:39:00Z">
        <w:del w:id="4407" w:author="Robbie Moses" w:date="2023-03-02T06:45:00Z">
          <w:r w:rsidR="003B5D4F" w:rsidDel="00624EA3">
            <w:fldChar w:fldCharType="begin"/>
          </w:r>
          <w:r w:rsidR="003B5D4F" w:rsidDel="00624EA3">
            <w:delInstrText xml:space="preserve"> SEQ Figure \* ARABIC </w:delInstrText>
          </w:r>
        </w:del>
      </w:ins>
      <w:del w:id="4408" w:author="Robbie Moses" w:date="2023-03-02T06:45:00Z">
        <w:r w:rsidR="003B5D4F" w:rsidDel="00624EA3">
          <w:fldChar w:fldCharType="separate"/>
        </w:r>
      </w:del>
      <w:ins w:id="4409" w:author="Moses, Robbie" w:date="2023-02-22T02:39:00Z">
        <w:del w:id="4410" w:author="Robbie Moses" w:date="2023-03-02T06:45:00Z">
          <w:r w:rsidR="003B5D4F" w:rsidDel="00624EA3">
            <w:rPr>
              <w:noProof/>
            </w:rPr>
            <w:delText>170</w:delText>
          </w:r>
          <w:r w:rsidR="003B5D4F" w:rsidDel="00624EA3">
            <w:fldChar w:fldCharType="end"/>
          </w:r>
        </w:del>
      </w:ins>
      <w:del w:id="441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169</w:delText>
        </w:r>
        <w:r w:rsidRPr="1E740376" w:rsidDel="003B5D4F">
          <w:rPr>
            <w:noProof/>
          </w:rPr>
          <w:fldChar w:fldCharType="end"/>
        </w:r>
      </w:del>
      <w:r>
        <w:t>: Model Cost Calculations</w:t>
      </w:r>
      <w:bookmarkEnd w:id="4403"/>
    </w:p>
    <w:p w14:paraId="233454C0" w14:textId="493AC428" w:rsidR="00916881" w:rsidRDefault="28155B2D" w:rsidP="00EA5021">
      <w:pPr>
        <w:pStyle w:val="BodyText"/>
      </w:pPr>
      <w:r>
        <w:rPr>
          <w:noProof/>
        </w:rPr>
        <w:drawing>
          <wp:inline distT="0" distB="0" distL="0" distR="0" wp14:anchorId="0E38E5C7" wp14:editId="22417091">
            <wp:extent cx="5486400" cy="2857500"/>
            <wp:effectExtent l="76200" t="76200" r="133350" b="133350"/>
            <wp:docPr id="1729259962" name="Picture 1729259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5486400" cy="285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A40BD7" w14:textId="2CFAF8B8" w:rsidR="00916881" w:rsidRDefault="00916881" w:rsidP="00F63174">
      <w:pPr>
        <w:pStyle w:val="TopofSection"/>
        <w:spacing w:before="0" w:after="120" w:line="240" w:lineRule="auto"/>
        <w:ind w:left="187" w:hanging="187"/>
        <w:outlineLvl w:val="0"/>
      </w:pPr>
      <w:bookmarkStart w:id="4412" w:name="_Ref231747290"/>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3248535" w14:textId="77777777" w:rsidR="004F1071" w:rsidRDefault="004F1071" w:rsidP="004F1071">
      <w:pPr>
        <w:pStyle w:val="BodyText"/>
      </w:pPr>
    </w:p>
    <w:p w14:paraId="1566F287" w14:textId="511EA302" w:rsidR="00916881" w:rsidRDefault="00916881" w:rsidP="005364B2">
      <w:pPr>
        <w:pStyle w:val="Heading2"/>
      </w:pPr>
      <w:bookmarkStart w:id="4413" w:name="_Ref236028193"/>
      <w:bookmarkStart w:id="4414" w:name="_Toc128718844"/>
      <w:r>
        <w:t>Models</w:t>
      </w:r>
      <w:r>
        <w:rPr>
          <w:rFonts w:ascii="Wingdings" w:hAnsi="Wingdings"/>
        </w:rPr>
        <w:t></w:t>
      </w:r>
      <w:r>
        <w:t>Network Settings</w:t>
      </w:r>
      <w:bookmarkEnd w:id="4412"/>
      <w:bookmarkEnd w:id="4413"/>
      <w:bookmarkEnd w:id="4414"/>
    </w:p>
    <w:p w14:paraId="2972DA18" w14:textId="77777777" w:rsidR="00916881" w:rsidRDefault="00916881" w:rsidP="00442DCF">
      <w:pPr>
        <w:pStyle w:val="BodyText"/>
      </w:pPr>
      <w:r>
        <w:t xml:space="preserve">Under the Network tab, users will set up the environment for the model, including Cashpoint parameters and costs, assign service costs and service days from the depot level and change overnight earnings rate for the currencies available. </w:t>
      </w:r>
    </w:p>
    <w:p w14:paraId="36259546" w14:textId="7E803FD6" w:rsidR="00916881" w:rsidRDefault="00916881" w:rsidP="00442DCF">
      <w:pPr>
        <w:pStyle w:val="BodyText"/>
      </w:pPr>
      <w:r>
        <w:t xml:space="preserve">Network settings </w:t>
      </w:r>
      <w:r w:rsidR="00247003">
        <w:t xml:space="preserve">are </w:t>
      </w:r>
      <w:r>
        <w:t xml:space="preserve">where the users will have the ability to change parameter and cost settings, and advanced parameters for the Cashpoints in this model.  The parameters that can be set are the same as those that are available in the Cashpoint. </w:t>
      </w:r>
    </w:p>
    <w:p w14:paraId="5ADC6E01" w14:textId="191DEE47" w:rsidR="00442DCF" w:rsidRDefault="00916881" w:rsidP="00442DCF">
      <w:pPr>
        <w:pStyle w:val="BodyText"/>
      </w:pPr>
      <w:r>
        <w:t>The user must select the Cashpoint type and Currency and click the Select button to access the parameters. All the available parameters are similar to those used in production with OptiCash. For more information on these parameters, see the following sections:</w:t>
      </w:r>
    </w:p>
    <w:p w14:paraId="453FB3B0" w14:textId="77777777" w:rsidR="00442DCF" w:rsidRDefault="00442DCF">
      <w:pPr>
        <w:rPr>
          <w:rFonts w:eastAsia="Times New Roman"/>
          <w:lang w:val="en-GB"/>
        </w:rPr>
      </w:pPr>
      <w:r>
        <w:br w:type="page"/>
      </w:r>
    </w:p>
    <w:p w14:paraId="5574F274" w14:textId="1167A22B" w:rsidR="004C4A2E" w:rsidRPr="007A067D" w:rsidRDefault="00027408" w:rsidP="007A067D">
      <w:pPr>
        <w:pStyle w:val="ListBullet"/>
        <w:rPr>
          <w:color w:val="1F497D" w:themeColor="text2"/>
        </w:rPr>
      </w:pPr>
      <w:r w:rsidRPr="007A067D">
        <w:rPr>
          <w:color w:val="1F497D" w:themeColor="text2"/>
        </w:rPr>
        <w:lastRenderedPageBreak/>
        <w:fldChar w:fldCharType="begin"/>
      </w:r>
      <w:r w:rsidR="00916881" w:rsidRPr="007A067D">
        <w:rPr>
          <w:color w:val="1F497D" w:themeColor="text2"/>
        </w:rPr>
        <w:instrText xml:space="preserve"> REF _Ref221798116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11</w:t>
      </w:r>
      <w:r w:rsidR="00D57607" w:rsidRPr="007A067D">
        <w:rPr>
          <w:color w:val="1F497D" w:themeColor="text2"/>
        </w:rPr>
        <w:t>: General Cashpoint Parameters</w:t>
      </w:r>
      <w:r w:rsidRPr="007A067D">
        <w:rPr>
          <w:color w:val="1F497D" w:themeColor="text2"/>
        </w:rPr>
        <w:fldChar w:fldCharType="end"/>
      </w:r>
      <w:r w:rsidR="00916881" w:rsidRPr="007A067D">
        <w:rPr>
          <w:color w:val="1F497D" w:themeColor="text2"/>
        </w:rPr>
        <w:t xml:space="preserve"> </w:t>
      </w:r>
    </w:p>
    <w:p w14:paraId="19C3007C" w14:textId="5049785A" w:rsidR="00916881" w:rsidRPr="007A067D" w:rsidRDefault="00027408" w:rsidP="007A067D">
      <w:pPr>
        <w:pStyle w:val="ListBullet"/>
        <w:rPr>
          <w:color w:val="1F497D" w:themeColor="text2"/>
        </w:rPr>
      </w:pPr>
      <w:r w:rsidRPr="007A067D">
        <w:rPr>
          <w:rFonts w:cs="Cambria"/>
          <w:caps/>
          <w:color w:val="1F497D" w:themeColor="text2"/>
          <w:spacing w:val="10"/>
          <w:sz w:val="18"/>
          <w:szCs w:val="18"/>
          <w:lang w:val="fr-FR"/>
        </w:rPr>
        <w:fldChar w:fldCharType="begin"/>
      </w:r>
      <w:r w:rsidR="00916881" w:rsidRPr="007A067D">
        <w:rPr>
          <w:color w:val="1F497D" w:themeColor="text2"/>
        </w:rPr>
        <w:instrText xml:space="preserve"> REF _Ref221798118 \h </w:instrText>
      </w:r>
      <w:r w:rsidR="007A067D" w:rsidRPr="007A067D">
        <w:rPr>
          <w:color w:val="1F497D" w:themeColor="text2"/>
        </w:rPr>
        <w:instrText xml:space="preserve"> \* MERGEFORMAT </w:instrText>
      </w:r>
      <w:r w:rsidRPr="007A067D">
        <w:rPr>
          <w:rFonts w:cs="Cambria"/>
          <w:caps/>
          <w:color w:val="1F497D" w:themeColor="text2"/>
          <w:spacing w:val="10"/>
          <w:sz w:val="18"/>
          <w:szCs w:val="18"/>
          <w:lang w:val="fr-FR"/>
        </w:rPr>
      </w:r>
      <w:r w:rsidRPr="007A067D">
        <w:rPr>
          <w:rFonts w:cs="Cambria"/>
          <w:caps/>
          <w:color w:val="1F497D" w:themeColor="text2"/>
          <w:spacing w:val="10"/>
          <w:sz w:val="18"/>
          <w:szCs w:val="18"/>
          <w:lang w:val="fr-FR"/>
        </w:rPr>
        <w:fldChar w:fldCharType="separate"/>
      </w:r>
      <w:r w:rsidR="00D57607" w:rsidRPr="007A067D">
        <w:rPr>
          <w:color w:val="1F497D" w:themeColor="text2"/>
        </w:rPr>
        <w:t xml:space="preserve">Table </w:t>
      </w:r>
      <w:r w:rsidR="00D57607" w:rsidRPr="007A067D">
        <w:rPr>
          <w:noProof/>
          <w:color w:val="1F497D" w:themeColor="text2"/>
        </w:rPr>
        <w:t>12</w:t>
      </w:r>
      <w:r w:rsidR="00D57607" w:rsidRPr="007A067D">
        <w:rPr>
          <w:color w:val="1F497D" w:themeColor="text2"/>
        </w:rPr>
        <w:t xml:space="preserve">: </w:t>
      </w:r>
      <w:r w:rsidR="00247003" w:rsidRPr="007A067D">
        <w:rPr>
          <w:color w:val="1F497D" w:themeColor="text2"/>
        </w:rPr>
        <w:t>ATM-</w:t>
      </w:r>
      <w:r w:rsidR="00D57607" w:rsidRPr="007A067D">
        <w:rPr>
          <w:color w:val="1F497D" w:themeColor="text2"/>
        </w:rPr>
        <w:t>Specific Parameters</w:t>
      </w:r>
      <w:r w:rsidRPr="007A067D">
        <w:rPr>
          <w:color w:val="1F497D" w:themeColor="text2"/>
        </w:rPr>
        <w:fldChar w:fldCharType="end"/>
      </w:r>
      <w:r w:rsidR="00916881" w:rsidRPr="007A067D">
        <w:rPr>
          <w:color w:val="1F497D" w:themeColor="text2"/>
        </w:rPr>
        <w:t xml:space="preserve"> </w:t>
      </w:r>
    </w:p>
    <w:p w14:paraId="68F641C7" w14:textId="2F4466D6" w:rsidR="00916881" w:rsidRPr="007A067D" w:rsidRDefault="00027408" w:rsidP="007A067D">
      <w:pPr>
        <w:pStyle w:val="ListBullet"/>
        <w:rPr>
          <w:color w:val="1F497D" w:themeColor="text2"/>
        </w:rPr>
      </w:pPr>
      <w:r w:rsidRPr="007A067D">
        <w:rPr>
          <w:color w:val="1F497D" w:themeColor="text2"/>
        </w:rPr>
        <w:fldChar w:fldCharType="begin"/>
      </w:r>
      <w:r w:rsidR="00916881" w:rsidRPr="007A067D">
        <w:rPr>
          <w:color w:val="1F497D" w:themeColor="text2"/>
        </w:rPr>
        <w:instrText xml:space="preserve"> REF _Ref221798120 \h </w:instrText>
      </w:r>
      <w:r w:rsidR="007A067D" w:rsidRPr="007A067D">
        <w:rPr>
          <w:color w:val="1F497D" w:themeColor="text2"/>
        </w:rPr>
        <w:instrText xml:space="preserve"> \* MERGEFORMAT </w:instrText>
      </w:r>
      <w:r w:rsidRPr="007A067D">
        <w:rPr>
          <w:color w:val="1F497D" w:themeColor="text2"/>
        </w:rPr>
      </w:r>
      <w:r w:rsidRPr="007A067D">
        <w:rPr>
          <w:color w:val="1F497D" w:themeColor="text2"/>
        </w:rPr>
        <w:fldChar w:fldCharType="separate"/>
      </w:r>
      <w:r w:rsidR="00D57607" w:rsidRPr="007A067D">
        <w:rPr>
          <w:color w:val="1F497D" w:themeColor="text2"/>
        </w:rPr>
        <w:t xml:space="preserve">Table </w:t>
      </w:r>
      <w:r w:rsidR="00D57607" w:rsidRPr="007A067D">
        <w:rPr>
          <w:noProof/>
          <w:color w:val="1F497D" w:themeColor="text2"/>
        </w:rPr>
        <w:t>13</w:t>
      </w:r>
      <w:r w:rsidR="00D57607" w:rsidRPr="007A067D">
        <w:rPr>
          <w:color w:val="1F497D" w:themeColor="text2"/>
        </w:rPr>
        <w:t xml:space="preserve">: </w:t>
      </w:r>
      <w:r w:rsidR="00247003" w:rsidRPr="007A067D">
        <w:rPr>
          <w:color w:val="1F497D" w:themeColor="text2"/>
        </w:rPr>
        <w:t>Branch-</w:t>
      </w:r>
      <w:r w:rsidR="00D57607" w:rsidRPr="007A067D">
        <w:rPr>
          <w:color w:val="1F497D" w:themeColor="text2"/>
        </w:rPr>
        <w:t>Specific Parameters</w:t>
      </w:r>
      <w:r w:rsidRPr="007A067D">
        <w:rPr>
          <w:color w:val="1F497D" w:themeColor="text2"/>
        </w:rPr>
        <w:fldChar w:fldCharType="end"/>
      </w:r>
    </w:p>
    <w:p w14:paraId="07F731EE" w14:textId="16AE6E6B"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3CCECB39" w14:textId="77777777" w:rsidR="004F1071" w:rsidRDefault="004F1071" w:rsidP="004F1071">
      <w:pPr>
        <w:pStyle w:val="BodyText"/>
      </w:pPr>
    </w:p>
    <w:p w14:paraId="314323F8" w14:textId="7C368F2A" w:rsidR="00916881" w:rsidRDefault="00916881" w:rsidP="00F63174">
      <w:pPr>
        <w:pStyle w:val="Caption"/>
        <w:spacing w:before="0" w:after="120"/>
        <w:ind w:left="187" w:hanging="187"/>
        <w:outlineLvl w:val="0"/>
        <w:rPr>
          <w:lang w:val="en-US"/>
        </w:rPr>
      </w:pPr>
      <w:bookmarkStart w:id="4415" w:name="_Toc128632491"/>
      <w:r w:rsidRPr="1E740376">
        <w:rPr>
          <w:lang w:val="en-US"/>
        </w:rPr>
        <w:t xml:space="preserve">Figure </w:t>
      </w:r>
      <w:ins w:id="4416"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417" w:author="Robbie Moses" w:date="2023-03-02T06:45:00Z">
        <w:r w:rsidR="00624EA3">
          <w:rPr>
            <w:noProof/>
            <w:lang w:val="en-US"/>
          </w:rPr>
          <w:t>172</w:t>
        </w:r>
        <w:r w:rsidR="00624EA3">
          <w:rPr>
            <w:lang w:val="en-US"/>
          </w:rPr>
          <w:fldChar w:fldCharType="end"/>
        </w:r>
      </w:ins>
      <w:ins w:id="4418" w:author="Moses, Robbie" w:date="2023-02-22T02:39:00Z">
        <w:del w:id="4419" w:author="Robbie Moses" w:date="2023-03-02T06:45:00Z">
          <w:r w:rsidR="003B5D4F" w:rsidDel="00624EA3">
            <w:rPr>
              <w:lang w:val="en-US"/>
            </w:rPr>
            <w:fldChar w:fldCharType="begin"/>
          </w:r>
          <w:r w:rsidR="003B5D4F" w:rsidDel="00624EA3">
            <w:rPr>
              <w:lang w:val="en-US"/>
            </w:rPr>
            <w:delInstrText xml:space="preserve"> SEQ Figure \* ARABIC </w:delInstrText>
          </w:r>
        </w:del>
      </w:ins>
      <w:del w:id="4420" w:author="Robbie Moses" w:date="2023-03-02T06:45:00Z">
        <w:r w:rsidR="003B5D4F" w:rsidDel="00624EA3">
          <w:rPr>
            <w:lang w:val="en-US"/>
          </w:rPr>
          <w:fldChar w:fldCharType="separate"/>
        </w:r>
      </w:del>
      <w:ins w:id="4421" w:author="Moses, Robbie" w:date="2023-02-22T02:39:00Z">
        <w:del w:id="4422" w:author="Robbie Moses" w:date="2023-03-02T06:45:00Z">
          <w:r w:rsidR="003B5D4F" w:rsidDel="00624EA3">
            <w:rPr>
              <w:noProof/>
              <w:lang w:val="en-US"/>
            </w:rPr>
            <w:delText>171</w:delText>
          </w:r>
          <w:r w:rsidR="003B5D4F" w:rsidDel="00624EA3">
            <w:rPr>
              <w:lang w:val="en-US"/>
            </w:rPr>
            <w:fldChar w:fldCharType="end"/>
          </w:r>
        </w:del>
      </w:ins>
      <w:del w:id="4423"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170</w:delText>
        </w:r>
        <w:r w:rsidRPr="1E740376" w:rsidDel="003B5D4F">
          <w:rPr>
            <w:lang w:val="en-US"/>
          </w:rPr>
          <w:fldChar w:fldCharType="end"/>
        </w:r>
      </w:del>
      <w:r w:rsidRPr="1E740376">
        <w:rPr>
          <w:lang w:val="en-US"/>
        </w:rPr>
        <w:t>: Model Network Settings Page</w:t>
      </w:r>
      <w:bookmarkEnd w:id="4415"/>
    </w:p>
    <w:p w14:paraId="77C7B6E2" w14:textId="69EBDA86" w:rsidR="00916881" w:rsidRDefault="1AEE114D" w:rsidP="00EA5021">
      <w:pPr>
        <w:pStyle w:val="BodyText"/>
      </w:pPr>
      <w:r>
        <w:rPr>
          <w:noProof/>
        </w:rPr>
        <w:drawing>
          <wp:inline distT="0" distB="0" distL="0" distR="0" wp14:anchorId="354EB341" wp14:editId="6CA5E1F1">
            <wp:extent cx="5486400" cy="1381125"/>
            <wp:effectExtent l="76200" t="76200" r="133350" b="142875"/>
            <wp:docPr id="1031865609" name="Picture 103186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54864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BFFB7B" w14:textId="2D5BA27A" w:rsidR="00916881" w:rsidRDefault="00916881" w:rsidP="00F63174">
      <w:pPr>
        <w:pStyle w:val="Caption"/>
        <w:spacing w:before="0" w:after="120"/>
        <w:ind w:left="187" w:hanging="187"/>
        <w:outlineLvl w:val="0"/>
      </w:pPr>
      <w:bookmarkStart w:id="4424" w:name="_Toc128632492"/>
      <w:r>
        <w:t xml:space="preserve">Figure </w:t>
      </w:r>
      <w:ins w:id="4425" w:author="Robbie Moses" w:date="2023-03-02T06:45:00Z">
        <w:r w:rsidR="00624EA3">
          <w:fldChar w:fldCharType="begin"/>
        </w:r>
        <w:r w:rsidR="00624EA3">
          <w:instrText xml:space="preserve"> SEQ Figure \* ARABIC </w:instrText>
        </w:r>
      </w:ins>
      <w:r w:rsidR="00624EA3">
        <w:fldChar w:fldCharType="separate"/>
      </w:r>
      <w:ins w:id="4426" w:author="Robbie Moses" w:date="2023-03-02T06:45:00Z">
        <w:r w:rsidR="00624EA3">
          <w:rPr>
            <w:noProof/>
          </w:rPr>
          <w:t>173</w:t>
        </w:r>
        <w:r w:rsidR="00624EA3">
          <w:fldChar w:fldCharType="end"/>
        </w:r>
      </w:ins>
      <w:ins w:id="4427" w:author="Moses, Robbie" w:date="2023-02-22T02:39:00Z">
        <w:del w:id="4428" w:author="Robbie Moses" w:date="2023-03-02T06:45:00Z">
          <w:r w:rsidR="003B5D4F" w:rsidDel="00624EA3">
            <w:fldChar w:fldCharType="begin"/>
          </w:r>
          <w:r w:rsidR="003B5D4F" w:rsidDel="00624EA3">
            <w:delInstrText xml:space="preserve"> SEQ Figure \* ARABIC </w:delInstrText>
          </w:r>
        </w:del>
      </w:ins>
      <w:del w:id="4429" w:author="Robbie Moses" w:date="2023-03-02T06:45:00Z">
        <w:r w:rsidR="003B5D4F" w:rsidDel="00624EA3">
          <w:fldChar w:fldCharType="separate"/>
        </w:r>
      </w:del>
      <w:ins w:id="4430" w:author="Moses, Robbie" w:date="2023-02-22T02:39:00Z">
        <w:del w:id="4431" w:author="Robbie Moses" w:date="2023-03-02T06:45:00Z">
          <w:r w:rsidR="003B5D4F" w:rsidDel="00624EA3">
            <w:rPr>
              <w:noProof/>
            </w:rPr>
            <w:delText>172</w:delText>
          </w:r>
          <w:r w:rsidR="003B5D4F" w:rsidDel="00624EA3">
            <w:fldChar w:fldCharType="end"/>
          </w:r>
        </w:del>
      </w:ins>
      <w:del w:id="4432"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171</w:delText>
        </w:r>
        <w:r w:rsidRPr="1E740376" w:rsidDel="003B5D4F">
          <w:rPr>
            <w:noProof/>
          </w:rPr>
          <w:fldChar w:fldCharType="end"/>
        </w:r>
      </w:del>
      <w:r>
        <w:t>: Model ATM Settings Page</w:t>
      </w:r>
      <w:bookmarkEnd w:id="4424"/>
    </w:p>
    <w:p w14:paraId="371F6F6E" w14:textId="57FF4A74" w:rsidR="00916881" w:rsidRDefault="1D3D5877" w:rsidP="00EA5021">
      <w:pPr>
        <w:pStyle w:val="BodyText"/>
      </w:pPr>
      <w:r>
        <w:rPr>
          <w:noProof/>
        </w:rPr>
        <w:drawing>
          <wp:inline distT="0" distB="0" distL="0" distR="0" wp14:anchorId="1C2812B0" wp14:editId="6B36C972">
            <wp:extent cx="5486400" cy="3076575"/>
            <wp:effectExtent l="76200" t="76200" r="133350" b="142875"/>
            <wp:docPr id="1571961144" name="Picture 15719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5486400" cy="3076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2AF51" w14:textId="2538618A" w:rsidR="00916881" w:rsidRDefault="00916881" w:rsidP="00F63174">
      <w:pPr>
        <w:pStyle w:val="Caption"/>
        <w:spacing w:before="0" w:after="120"/>
        <w:ind w:left="187" w:hanging="187"/>
        <w:outlineLvl w:val="0"/>
      </w:pPr>
      <w:bookmarkStart w:id="4433" w:name="_Toc128632493"/>
      <w:r>
        <w:lastRenderedPageBreak/>
        <w:t xml:space="preserve">Figure </w:t>
      </w:r>
      <w:ins w:id="4434" w:author="Robbie Moses" w:date="2023-03-02T06:45:00Z">
        <w:r w:rsidR="00624EA3">
          <w:fldChar w:fldCharType="begin"/>
        </w:r>
        <w:r w:rsidR="00624EA3">
          <w:instrText xml:space="preserve"> SEQ Figure \* ARABIC </w:instrText>
        </w:r>
      </w:ins>
      <w:r w:rsidR="00624EA3">
        <w:fldChar w:fldCharType="separate"/>
      </w:r>
      <w:ins w:id="4435" w:author="Robbie Moses" w:date="2023-03-02T06:45:00Z">
        <w:r w:rsidR="00624EA3">
          <w:rPr>
            <w:noProof/>
          </w:rPr>
          <w:t>174</w:t>
        </w:r>
        <w:r w:rsidR="00624EA3">
          <w:fldChar w:fldCharType="end"/>
        </w:r>
      </w:ins>
      <w:ins w:id="4436" w:author="Moses, Robbie" w:date="2023-02-22T02:39:00Z">
        <w:del w:id="4437" w:author="Robbie Moses" w:date="2023-03-02T06:45:00Z">
          <w:r w:rsidR="003B5D4F" w:rsidDel="00624EA3">
            <w:fldChar w:fldCharType="begin"/>
          </w:r>
          <w:r w:rsidR="003B5D4F" w:rsidDel="00624EA3">
            <w:delInstrText xml:space="preserve"> SEQ Figure \* ARABIC </w:delInstrText>
          </w:r>
        </w:del>
      </w:ins>
      <w:del w:id="4438" w:author="Robbie Moses" w:date="2023-03-02T06:45:00Z">
        <w:r w:rsidR="003B5D4F" w:rsidDel="00624EA3">
          <w:fldChar w:fldCharType="separate"/>
        </w:r>
      </w:del>
      <w:ins w:id="4439" w:author="Moses, Robbie" w:date="2023-02-22T02:39:00Z">
        <w:del w:id="4440" w:author="Robbie Moses" w:date="2023-03-02T06:45:00Z">
          <w:r w:rsidR="003B5D4F" w:rsidDel="00624EA3">
            <w:rPr>
              <w:noProof/>
            </w:rPr>
            <w:delText>173</w:delText>
          </w:r>
          <w:r w:rsidR="003B5D4F" w:rsidDel="00624EA3">
            <w:fldChar w:fldCharType="end"/>
          </w:r>
        </w:del>
      </w:ins>
      <w:del w:id="444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172</w:delText>
        </w:r>
        <w:r w:rsidRPr="1E740376" w:rsidDel="003B5D4F">
          <w:rPr>
            <w:noProof/>
          </w:rPr>
          <w:fldChar w:fldCharType="end"/>
        </w:r>
      </w:del>
      <w:r>
        <w:t>: Model Branch Settings Page</w:t>
      </w:r>
      <w:bookmarkEnd w:id="4433"/>
    </w:p>
    <w:p w14:paraId="1E0CA6E5" w14:textId="055B6CFC" w:rsidR="00916881" w:rsidRDefault="1DC2316A" w:rsidP="00EA5021">
      <w:pPr>
        <w:pStyle w:val="BodyText"/>
      </w:pPr>
      <w:r>
        <w:rPr>
          <w:noProof/>
        </w:rPr>
        <w:drawing>
          <wp:inline distT="0" distB="0" distL="0" distR="0" wp14:anchorId="4A8728D6" wp14:editId="0203A376">
            <wp:extent cx="5486400" cy="2514600"/>
            <wp:effectExtent l="76200" t="76200" r="133350" b="133350"/>
            <wp:docPr id="492309473" name="Picture 4923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28A0092B-C50C-407E-A947-70E740481C1C}">
                          <a14:useLocalDpi xmlns:a14="http://schemas.microsoft.com/office/drawing/2010/main" val="0"/>
                        </a:ext>
                      </a:extLst>
                    </a:blip>
                    <a:stretch>
                      <a:fillRect/>
                    </a:stretch>
                  </pic:blipFill>
                  <pic:spPr>
                    <a:xfrm>
                      <a:off x="0" y="0"/>
                      <a:ext cx="5486400"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12DF83A7" w14:textId="77777777" w:rsidTr="0009567D">
        <w:trPr>
          <w:cantSplit/>
          <w:trHeight w:val="840"/>
        </w:trPr>
        <w:tc>
          <w:tcPr>
            <w:tcW w:w="1224" w:type="dxa"/>
            <w:tcBorders>
              <w:top w:val="single" w:sz="4" w:space="0" w:color="000000"/>
              <w:left w:val="single" w:sz="4" w:space="0" w:color="000000"/>
              <w:bottom w:val="single" w:sz="4" w:space="0" w:color="000000"/>
            </w:tcBorders>
          </w:tcPr>
          <w:p w14:paraId="4200F13F" w14:textId="77777777" w:rsidR="00916881" w:rsidRDefault="00A66A19" w:rsidP="00F63174">
            <w:pPr>
              <w:pStyle w:val="TableCellText"/>
              <w:snapToGrid w:val="0"/>
              <w:spacing w:before="0" w:after="120" w:line="240" w:lineRule="auto"/>
              <w:ind w:left="187" w:hanging="187"/>
              <w:outlineLvl w:val="0"/>
            </w:pPr>
            <w:r>
              <w:rPr>
                <w:noProof/>
                <w:lang w:bidi="ar-SA"/>
              </w:rPr>
              <mc:AlternateContent>
                <mc:Choice Requires="wpg">
                  <w:drawing>
                    <wp:inline distT="0" distB="0" distL="0" distR="0" wp14:anchorId="6A722B36" wp14:editId="38F0A463">
                      <wp:extent cx="496570" cy="504190"/>
                      <wp:effectExtent l="1270" t="0" r="6985" b="635"/>
                      <wp:docPr id="61"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62" name="Rectangle 128"/>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5" name="Freeform 129"/>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67" name="Freeform 130"/>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B7EC15F" id="Group 127"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">
                      <v:rect id="Rectangle 128"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" filled="f" stroked="f">
                        <v:stroke joinstyle="round"/>
                      </v:rect>
                      <v:shape id="Freeform 129"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0"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3933CA2A" w14:textId="5A28B256" w:rsidR="00916881" w:rsidRDefault="00916881" w:rsidP="007A067D">
            <w:pPr>
              <w:pStyle w:val="TableNote"/>
            </w:pPr>
            <w:r w:rsidRPr="004F1071">
              <w:rPr>
                <w:b/>
                <w:bCs/>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23CA61B4" w14:textId="77777777" w:rsidR="00916881" w:rsidRDefault="00916881" w:rsidP="00EA5021">
      <w:pPr>
        <w:pStyle w:val="BodyText"/>
      </w:pPr>
    </w:p>
    <w:p w14:paraId="26130D89" w14:textId="7C2E12DB" w:rsidR="00916881" w:rsidRDefault="00916881" w:rsidP="005C082B">
      <w:pPr>
        <w:pStyle w:val="Heading3"/>
      </w:pPr>
      <w:bookmarkStart w:id="4442" w:name="_Toc128718845"/>
      <w:r>
        <w:t>Costs</w:t>
      </w:r>
      <w:bookmarkEnd w:id="4442"/>
    </w:p>
    <w:p w14:paraId="43FAFDC3" w14:textId="241C653A" w:rsidR="00916881" w:rsidRDefault="00916881" w:rsidP="007A067D">
      <w:pPr>
        <w:pStyle w:val="BodyText"/>
      </w:pPr>
      <w:r>
        <w:t xml:space="preserve">In the Costs screen, the user can change the currency insurance rate, delivery and return handling costs and mass-assign these costs to the Cashpoints selected. These costs are explained in more detail in the following </w:t>
      </w:r>
      <w:r w:rsidR="007A067D">
        <w:t>table,</w:t>
      </w:r>
      <w:r>
        <w:t xml:space="preserve"> and they apply to all types of Cashpoints: Dispensing ATMs, Advanced Devices, and Branches. </w:t>
      </w:r>
    </w:p>
    <w:p w14:paraId="0EE5F623" w14:textId="664E71CC" w:rsidR="00916881" w:rsidRPr="00D0426D" w:rsidRDefault="00916881" w:rsidP="007A067D">
      <w:pPr>
        <w:pStyle w:val="BodyText"/>
        <w:rPr>
          <w:color w:val="4F81BD" w:themeColor="accent1"/>
        </w:rPr>
      </w:pPr>
      <w:r>
        <w:t xml:space="preserve">For </w:t>
      </w:r>
      <w:r w:rsidR="004C5168">
        <w:t xml:space="preserve">more </w:t>
      </w:r>
      <w:r>
        <w:t>information on these parameters, see:</w:t>
      </w:r>
      <w:r>
        <w:rPr>
          <w:color w:val="365F91"/>
        </w:rPr>
        <w:t xml:space="preserve"> </w:t>
      </w:r>
      <w:r w:rsidR="00027408" w:rsidRPr="00D0426D">
        <w:rPr>
          <w:color w:val="4F81BD" w:themeColor="accent1"/>
        </w:rPr>
        <w:fldChar w:fldCharType="begin"/>
      </w:r>
      <w:r w:rsidRPr="00D0426D">
        <w:rPr>
          <w:color w:val="4F81BD" w:themeColor="accent1"/>
        </w:rPr>
        <w:instrText xml:space="preserve"> REF _Ref223316399 \h </w:instrText>
      </w:r>
      <w:r w:rsidR="007A067D" w:rsidRPr="00D0426D">
        <w:rPr>
          <w:color w:val="4F81BD" w:themeColor="accent1"/>
        </w:rPr>
        <w:instrText xml:space="preserve"> \* MERGEFORMAT </w:instrText>
      </w:r>
      <w:r w:rsidR="00027408" w:rsidRPr="00D0426D">
        <w:rPr>
          <w:color w:val="4F81BD" w:themeColor="accent1"/>
        </w:rPr>
      </w:r>
      <w:r w:rsidR="00027408" w:rsidRPr="00D0426D">
        <w:rPr>
          <w:color w:val="4F81BD" w:themeColor="accent1"/>
        </w:rPr>
        <w:fldChar w:fldCharType="separate"/>
      </w:r>
      <w:r w:rsidR="00D57607" w:rsidRPr="00D0426D">
        <w:rPr>
          <w:color w:val="4F81BD" w:themeColor="accent1"/>
        </w:rPr>
        <w:t xml:space="preserve">Table </w:t>
      </w:r>
      <w:r w:rsidR="00D57607" w:rsidRPr="00D0426D">
        <w:rPr>
          <w:noProof/>
          <w:color w:val="4F81BD" w:themeColor="accent1"/>
        </w:rPr>
        <w:t>15</w:t>
      </w:r>
      <w:r w:rsidR="00D57607" w:rsidRPr="00D0426D">
        <w:rPr>
          <w:color w:val="4F81BD" w:themeColor="accent1"/>
        </w:rPr>
        <w:t>: Service Costs Description</w:t>
      </w:r>
      <w:r w:rsidR="00027408" w:rsidRPr="00D0426D">
        <w:rPr>
          <w:color w:val="4F81BD" w:themeColor="accent1"/>
        </w:rPr>
        <w:fldChar w:fldCharType="end"/>
      </w:r>
    </w:p>
    <w:p w14:paraId="27205D74" w14:textId="4DA9BD6D" w:rsidR="00916881" w:rsidRDefault="00916881" w:rsidP="00F63174">
      <w:pPr>
        <w:pStyle w:val="Caption"/>
        <w:spacing w:before="0" w:after="120"/>
        <w:ind w:left="187" w:hanging="187"/>
        <w:outlineLvl w:val="0"/>
      </w:pPr>
      <w:bookmarkStart w:id="4443" w:name="_Toc128632494"/>
      <w:r>
        <w:t xml:space="preserve">Figure </w:t>
      </w:r>
      <w:ins w:id="4444" w:author="Robbie Moses" w:date="2023-03-02T06:45:00Z">
        <w:r w:rsidR="00624EA3">
          <w:fldChar w:fldCharType="begin"/>
        </w:r>
        <w:r w:rsidR="00624EA3">
          <w:instrText xml:space="preserve"> SEQ Figure \* ARABIC </w:instrText>
        </w:r>
      </w:ins>
      <w:r w:rsidR="00624EA3">
        <w:fldChar w:fldCharType="separate"/>
      </w:r>
      <w:ins w:id="4445" w:author="Robbie Moses" w:date="2023-03-02T06:45:00Z">
        <w:r w:rsidR="00624EA3">
          <w:rPr>
            <w:noProof/>
          </w:rPr>
          <w:t>175</w:t>
        </w:r>
        <w:r w:rsidR="00624EA3">
          <w:fldChar w:fldCharType="end"/>
        </w:r>
      </w:ins>
      <w:ins w:id="4446" w:author="Moses, Robbie" w:date="2023-02-22T02:39:00Z">
        <w:del w:id="4447" w:author="Robbie Moses" w:date="2023-03-02T06:45:00Z">
          <w:r w:rsidR="003B5D4F" w:rsidDel="00624EA3">
            <w:fldChar w:fldCharType="begin"/>
          </w:r>
          <w:r w:rsidR="003B5D4F" w:rsidDel="00624EA3">
            <w:delInstrText xml:space="preserve"> SEQ Figure \* ARABIC </w:delInstrText>
          </w:r>
        </w:del>
      </w:ins>
      <w:del w:id="4448" w:author="Robbie Moses" w:date="2023-03-02T06:45:00Z">
        <w:r w:rsidR="003B5D4F" w:rsidDel="00624EA3">
          <w:fldChar w:fldCharType="separate"/>
        </w:r>
      </w:del>
      <w:ins w:id="4449" w:author="Moses, Robbie" w:date="2023-02-22T02:39:00Z">
        <w:del w:id="4450" w:author="Robbie Moses" w:date="2023-03-02T06:45:00Z">
          <w:r w:rsidR="003B5D4F" w:rsidDel="00624EA3">
            <w:rPr>
              <w:noProof/>
            </w:rPr>
            <w:delText>174</w:delText>
          </w:r>
          <w:r w:rsidR="003B5D4F" w:rsidDel="00624EA3">
            <w:fldChar w:fldCharType="end"/>
          </w:r>
        </w:del>
      </w:ins>
      <w:del w:id="4451"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173</w:delText>
        </w:r>
        <w:r w:rsidRPr="1E740376" w:rsidDel="003B5D4F">
          <w:rPr>
            <w:noProof/>
          </w:rPr>
          <w:fldChar w:fldCharType="end"/>
        </w:r>
      </w:del>
      <w:r>
        <w:t>: Model Cost Assignment Page</w:t>
      </w:r>
      <w:bookmarkEnd w:id="4443"/>
    </w:p>
    <w:p w14:paraId="1FAE0296" w14:textId="720EB8C1" w:rsidR="00916881" w:rsidRDefault="1E9B5617" w:rsidP="00EA5021">
      <w:pPr>
        <w:pStyle w:val="BodyText"/>
      </w:pPr>
      <w:r>
        <w:rPr>
          <w:noProof/>
        </w:rPr>
        <w:drawing>
          <wp:inline distT="0" distB="0" distL="0" distR="0" wp14:anchorId="2171F04A" wp14:editId="4F3318A3">
            <wp:extent cx="5486400" cy="1981200"/>
            <wp:effectExtent l="76200" t="76200" r="133350" b="133350"/>
            <wp:docPr id="150638561" name="Picture 15063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28A0092B-C50C-407E-A947-70E740481C1C}">
                          <a14:useLocalDpi xmlns:a14="http://schemas.microsoft.com/office/drawing/2010/main" val="0"/>
                        </a:ext>
                      </a:extLst>
                    </a:blip>
                    <a:stretch>
                      <a:fillRect/>
                    </a:stretch>
                  </pic:blipFill>
                  <pic:spPr>
                    <a:xfrm>
                      <a:off x="0" y="0"/>
                      <a:ext cx="5486400" cy="1981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5DCE6616" w14:textId="77777777" w:rsidTr="0009567D">
        <w:trPr>
          <w:cantSplit/>
          <w:trHeight w:val="840"/>
        </w:trPr>
        <w:tc>
          <w:tcPr>
            <w:tcW w:w="1224" w:type="dxa"/>
            <w:tcBorders>
              <w:top w:val="single" w:sz="4" w:space="0" w:color="000000"/>
              <w:left w:val="single" w:sz="4" w:space="0" w:color="000000"/>
              <w:bottom w:val="single" w:sz="4" w:space="0" w:color="000000"/>
            </w:tcBorders>
          </w:tcPr>
          <w:p w14:paraId="71A5E6FE" w14:textId="77777777" w:rsidR="00916881" w:rsidRDefault="00A66A19" w:rsidP="00F63174">
            <w:pPr>
              <w:pStyle w:val="TableCellText"/>
              <w:snapToGrid w:val="0"/>
              <w:spacing w:before="0" w:after="120" w:line="240" w:lineRule="auto"/>
              <w:ind w:left="187" w:hanging="187"/>
              <w:outlineLvl w:val="0"/>
            </w:pPr>
            <w:r>
              <w:rPr>
                <w:noProof/>
                <w:lang w:bidi="ar-SA"/>
              </w:rPr>
              <w:lastRenderedPageBreak/>
              <mc:AlternateContent>
                <mc:Choice Requires="wpg">
                  <w:drawing>
                    <wp:inline distT="0" distB="0" distL="0" distR="0" wp14:anchorId="5D75CBD2" wp14:editId="0B193060">
                      <wp:extent cx="496570" cy="504190"/>
                      <wp:effectExtent l="1270" t="1270" r="6985" b="8890"/>
                      <wp:docPr id="45"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47" name="Rectangle 132"/>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1" name="Freeform 133"/>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59" name="Freeform 134"/>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665F0D67" id="Group 131"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">
                      <v:rect id="Rectangle 132"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" filled="f" stroked="f">
                        <v:stroke joinstyle="round"/>
                      </v:rect>
                      <v:shape id="Freeform 133"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4"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049B8873" w14:textId="45E5E6D4" w:rsidR="00916881" w:rsidRDefault="00916881" w:rsidP="007A067D">
            <w:pPr>
              <w:pStyle w:val="TableNote"/>
            </w:pPr>
            <w:r w:rsidRPr="00B57D33">
              <w:rPr>
                <w:b/>
                <w:bCs/>
                <w:rPrChange w:id="4452" w:author="Moses, Robbie" w:date="2023-02-22T04:01:00Z">
                  <w:rPr/>
                </w:rPrChange>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7C36F242" w14:textId="76450126"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504A0A23" w14:textId="77777777" w:rsidR="007A067D" w:rsidRDefault="007A067D" w:rsidP="00EA5021">
      <w:pPr>
        <w:pStyle w:val="BodyText"/>
      </w:pPr>
    </w:p>
    <w:p w14:paraId="62F8C004" w14:textId="116C28CE" w:rsidR="00916881" w:rsidRDefault="00916881" w:rsidP="00AB35BA">
      <w:pPr>
        <w:pStyle w:val="Heading3"/>
      </w:pPr>
      <w:bookmarkStart w:id="4453" w:name="_Toc128718846"/>
      <w:r>
        <w:t>Advanced Parameters</w:t>
      </w:r>
      <w:bookmarkEnd w:id="4453"/>
    </w:p>
    <w:p w14:paraId="7BEB44F9" w14:textId="07C3B3FF" w:rsidR="00916881" w:rsidRDefault="00916881" w:rsidP="007A067D">
      <w:pPr>
        <w:pStyle w:val="BodyText"/>
      </w:pPr>
      <w:r>
        <w:t xml:space="preserve">Advanced parameters for a Cashpoint are the same parameters that were defined under the Parameters tab. However, under advanced parameters, the system allows setting different parameters for </w:t>
      </w:r>
      <w:r w:rsidR="004C5168">
        <w:t xml:space="preserve">a </w:t>
      </w:r>
      <w:r w:rsidR="0055328C">
        <w:t>different day of the week</w:t>
      </w:r>
      <w:r>
        <w:t xml:space="preserve"> or a specific day during the year.</w:t>
      </w:r>
    </w:p>
    <w:p w14:paraId="0BC1F767" w14:textId="10EE87B9" w:rsidR="00916881" w:rsidRDefault="00916881" w:rsidP="00F63174">
      <w:pPr>
        <w:pStyle w:val="Caption"/>
        <w:spacing w:before="0" w:after="120"/>
        <w:ind w:left="187" w:hanging="187"/>
        <w:outlineLvl w:val="0"/>
        <w:rPr>
          <w:lang w:val="en-US"/>
        </w:rPr>
      </w:pPr>
      <w:bookmarkStart w:id="4454" w:name="_Toc128632495"/>
      <w:r w:rsidRPr="1E740376">
        <w:rPr>
          <w:lang w:val="en-US"/>
        </w:rPr>
        <w:t xml:space="preserve">Figure </w:t>
      </w:r>
      <w:ins w:id="4455"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456" w:author="Robbie Moses" w:date="2023-03-02T06:45:00Z">
        <w:r w:rsidR="00624EA3">
          <w:rPr>
            <w:noProof/>
            <w:lang w:val="en-US"/>
          </w:rPr>
          <w:t>176</w:t>
        </w:r>
        <w:r w:rsidR="00624EA3">
          <w:rPr>
            <w:lang w:val="en-US"/>
          </w:rPr>
          <w:fldChar w:fldCharType="end"/>
        </w:r>
      </w:ins>
      <w:ins w:id="4457" w:author="Moses, Robbie" w:date="2023-02-22T02:39:00Z">
        <w:del w:id="4458" w:author="Robbie Moses" w:date="2023-03-02T06:45:00Z">
          <w:r w:rsidR="003B5D4F" w:rsidDel="00624EA3">
            <w:rPr>
              <w:lang w:val="en-US"/>
            </w:rPr>
            <w:fldChar w:fldCharType="begin"/>
          </w:r>
          <w:r w:rsidR="003B5D4F" w:rsidDel="00624EA3">
            <w:rPr>
              <w:lang w:val="en-US"/>
            </w:rPr>
            <w:delInstrText xml:space="preserve"> SEQ Figure \* ARABIC </w:delInstrText>
          </w:r>
        </w:del>
      </w:ins>
      <w:del w:id="4459" w:author="Robbie Moses" w:date="2023-03-02T06:45:00Z">
        <w:r w:rsidR="003B5D4F" w:rsidDel="00624EA3">
          <w:rPr>
            <w:lang w:val="en-US"/>
          </w:rPr>
          <w:fldChar w:fldCharType="separate"/>
        </w:r>
      </w:del>
      <w:ins w:id="4460" w:author="Moses, Robbie" w:date="2023-02-22T02:39:00Z">
        <w:del w:id="4461" w:author="Robbie Moses" w:date="2023-03-02T06:45:00Z">
          <w:r w:rsidR="003B5D4F" w:rsidDel="00624EA3">
            <w:rPr>
              <w:noProof/>
              <w:lang w:val="en-US"/>
            </w:rPr>
            <w:delText>175</w:delText>
          </w:r>
          <w:r w:rsidR="003B5D4F" w:rsidDel="00624EA3">
            <w:rPr>
              <w:lang w:val="en-US"/>
            </w:rPr>
            <w:fldChar w:fldCharType="end"/>
          </w:r>
        </w:del>
      </w:ins>
      <w:del w:id="4462" w:author="Moses, Robbie" w:date="2023-02-22T02:39:00Z">
        <w:r w:rsidRPr="1E740376" w:rsidDel="003B5D4F">
          <w:rPr>
            <w:lang w:val="en-US"/>
          </w:rPr>
          <w:fldChar w:fldCharType="begin"/>
        </w:r>
        <w:r w:rsidRPr="1E740376" w:rsidDel="003B5D4F">
          <w:rPr>
            <w:lang w:val="en-US"/>
          </w:rPr>
          <w:delInstrText xml:space="preserve"> SEQ "Figure" \*Arabic </w:delInstrText>
        </w:r>
        <w:r w:rsidRPr="1E740376" w:rsidDel="003B5D4F">
          <w:rPr>
            <w:lang w:val="en-US"/>
          </w:rPr>
          <w:fldChar w:fldCharType="separate"/>
        </w:r>
        <w:r w:rsidR="00D57607" w:rsidDel="003B5D4F">
          <w:rPr>
            <w:noProof/>
            <w:lang w:val="en-US"/>
          </w:rPr>
          <w:delText>174</w:delText>
        </w:r>
        <w:r w:rsidRPr="1E740376" w:rsidDel="003B5D4F">
          <w:rPr>
            <w:lang w:val="en-US"/>
          </w:rPr>
          <w:fldChar w:fldCharType="end"/>
        </w:r>
      </w:del>
      <w:r w:rsidRPr="1E740376">
        <w:rPr>
          <w:lang w:val="en-US"/>
        </w:rPr>
        <w:t>: Model Advanced Settings Assignment Page</w:t>
      </w:r>
      <w:bookmarkEnd w:id="4454"/>
    </w:p>
    <w:p w14:paraId="2B3CD01C" w14:textId="3E8E05D3" w:rsidR="00916881" w:rsidRDefault="64162DDF" w:rsidP="00EA5021">
      <w:pPr>
        <w:pStyle w:val="BodyText"/>
      </w:pPr>
      <w:r>
        <w:rPr>
          <w:noProof/>
        </w:rPr>
        <w:drawing>
          <wp:inline distT="0" distB="0" distL="0" distR="0" wp14:anchorId="7F8EFDD9" wp14:editId="209347BE">
            <wp:extent cx="5486400" cy="2647950"/>
            <wp:effectExtent l="76200" t="76200" r="133350" b="133350"/>
            <wp:docPr id="1610586148" name="Picture 161058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28A0092B-C50C-407E-A947-70E740481C1C}">
                          <a14:useLocalDpi xmlns:a14="http://schemas.microsoft.com/office/drawing/2010/main" val="0"/>
                        </a:ext>
                      </a:extLst>
                    </a:blip>
                    <a:stretch>
                      <a:fillRect/>
                    </a:stretch>
                  </pic:blipFill>
                  <pic:spPr>
                    <a:xfrm>
                      <a:off x="0" y="0"/>
                      <a:ext cx="5486400" cy="2647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0" w:type="auto"/>
        <w:tblInd w:w="467" w:type="dxa"/>
        <w:tblLayout w:type="fixed"/>
        <w:tblCellMar>
          <w:left w:w="79" w:type="dxa"/>
          <w:right w:w="79" w:type="dxa"/>
        </w:tblCellMar>
        <w:tblLook w:val="0000" w:firstRow="0" w:lastRow="0" w:firstColumn="0" w:lastColumn="0" w:noHBand="0" w:noVBand="0"/>
      </w:tblPr>
      <w:tblGrid>
        <w:gridCol w:w="1224"/>
        <w:gridCol w:w="6836"/>
      </w:tblGrid>
      <w:tr w:rsidR="00916881" w14:paraId="7C9DD3C3" w14:textId="77777777" w:rsidTr="0009567D">
        <w:trPr>
          <w:cantSplit/>
          <w:trHeight w:val="840"/>
        </w:trPr>
        <w:tc>
          <w:tcPr>
            <w:tcW w:w="1224" w:type="dxa"/>
            <w:tcBorders>
              <w:top w:val="single" w:sz="4" w:space="0" w:color="000000"/>
              <w:left w:val="single" w:sz="4" w:space="0" w:color="000000"/>
              <w:bottom w:val="single" w:sz="4" w:space="0" w:color="000000"/>
            </w:tcBorders>
          </w:tcPr>
          <w:p w14:paraId="570883A8" w14:textId="77777777" w:rsidR="00916881" w:rsidRDefault="00A66A19" w:rsidP="0055328C">
            <w:pPr>
              <w:pStyle w:val="TableNote"/>
            </w:pPr>
            <w:r>
              <w:rPr>
                <w:noProof/>
              </w:rPr>
              <mc:AlternateContent>
                <mc:Choice Requires="wpg">
                  <w:drawing>
                    <wp:inline distT="0" distB="0" distL="0" distR="0" wp14:anchorId="2C8DFDCD" wp14:editId="5E4E6282">
                      <wp:extent cx="496570" cy="504190"/>
                      <wp:effectExtent l="1270" t="4445" r="6985" b="5715"/>
                      <wp:docPr id="6"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70" cy="504190"/>
                                <a:chOff x="0" y="0"/>
                                <a:chExt cx="781" cy="793"/>
                              </a:xfrm>
                            </wpg:grpSpPr>
                            <wps:wsp>
                              <wps:cNvPr id="17" name="Rectangle 136"/>
                              <wps:cNvSpPr>
                                <a:spLocks noChangeArrowheads="1"/>
                              </wps:cNvSpPr>
                              <wps:spPr bwMode="auto">
                                <a:xfrm>
                                  <a:off x="0" y="0"/>
                                  <a:ext cx="781" cy="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5" name="Freeform 137"/>
                              <wps:cNvSpPr>
                                <a:spLocks noChangeArrowheads="1"/>
                              </wps:cNvSpPr>
                              <wps:spPr bwMode="auto">
                                <a:xfrm>
                                  <a:off x="0" y="0"/>
                                  <a:ext cx="714" cy="793"/>
                                </a:xfrm>
                                <a:custGeom>
                                  <a:avLst/>
                                  <a:gdLst>
                                    <a:gd name="T0" fmla="*/ 89 w 2149"/>
                                    <a:gd name="T1" fmla="*/ 128 h 2385"/>
                                    <a:gd name="T2" fmla="*/ 91 w 2149"/>
                                    <a:gd name="T3" fmla="*/ 114 h 2385"/>
                                    <a:gd name="T4" fmla="*/ 96 w 2149"/>
                                    <a:gd name="T5" fmla="*/ 100 h 2385"/>
                                    <a:gd name="T6" fmla="*/ 102 w 2149"/>
                                    <a:gd name="T7" fmla="*/ 88 h 2385"/>
                                    <a:gd name="T8" fmla="*/ 110 w 2149"/>
                                    <a:gd name="T9" fmla="*/ 77 h 2385"/>
                                    <a:gd name="T10" fmla="*/ 120 w 2149"/>
                                    <a:gd name="T11" fmla="*/ 67 h 2385"/>
                                    <a:gd name="T12" fmla="*/ 130 w 2149"/>
                                    <a:gd name="T13" fmla="*/ 59 h 2385"/>
                                    <a:gd name="T14" fmla="*/ 142 w 2149"/>
                                    <a:gd name="T15" fmla="*/ 52 h 2385"/>
                                    <a:gd name="T16" fmla="*/ 155 w 2149"/>
                                    <a:gd name="T17" fmla="*/ 47 h 2385"/>
                                    <a:gd name="T18" fmla="*/ 169 w 2149"/>
                                    <a:gd name="T19" fmla="*/ 44 h 2385"/>
                                    <a:gd name="T20" fmla="*/ 183 w 2149"/>
                                    <a:gd name="T21" fmla="*/ 43 h 2385"/>
                                    <a:gd name="T22" fmla="*/ 194 w 2149"/>
                                    <a:gd name="T23" fmla="*/ 43 h 2385"/>
                                    <a:gd name="T24" fmla="*/ 205 w 2149"/>
                                    <a:gd name="T25" fmla="*/ 45 h 2385"/>
                                    <a:gd name="T26" fmla="*/ 216 w 2149"/>
                                    <a:gd name="T27" fmla="*/ 48 h 2385"/>
                                    <a:gd name="T28" fmla="*/ 225 w 2149"/>
                                    <a:gd name="T29" fmla="*/ 52 h 2385"/>
                                    <a:gd name="T30" fmla="*/ 234 w 2149"/>
                                    <a:gd name="T31" fmla="*/ 58 h 2385"/>
                                    <a:gd name="T32" fmla="*/ 225 w 2149"/>
                                    <a:gd name="T33" fmla="*/ 0 h 2385"/>
                                    <a:gd name="T34" fmla="*/ 223 w 2149"/>
                                    <a:gd name="T35" fmla="*/ 1 h 2385"/>
                                    <a:gd name="T36" fmla="*/ 220 w 2149"/>
                                    <a:gd name="T37" fmla="*/ 1 h 2385"/>
                                    <a:gd name="T38" fmla="*/ 201 w 2149"/>
                                    <a:gd name="T39" fmla="*/ 5 h 2385"/>
                                    <a:gd name="T40" fmla="*/ 175 w 2149"/>
                                    <a:gd name="T41" fmla="*/ 14 h 2385"/>
                                    <a:gd name="T42" fmla="*/ 151 w 2149"/>
                                    <a:gd name="T43" fmla="*/ 23 h 2385"/>
                                    <a:gd name="T44" fmla="*/ 127 w 2149"/>
                                    <a:gd name="T45" fmla="*/ 35 h 2385"/>
                                    <a:gd name="T46" fmla="*/ 105 w 2149"/>
                                    <a:gd name="T47" fmla="*/ 49 h 2385"/>
                                    <a:gd name="T48" fmla="*/ 84 w 2149"/>
                                    <a:gd name="T49" fmla="*/ 64 h 2385"/>
                                    <a:gd name="T50" fmla="*/ 64 w 2149"/>
                                    <a:gd name="T51" fmla="*/ 81 h 2385"/>
                                    <a:gd name="T52" fmla="*/ 46 w 2149"/>
                                    <a:gd name="T53" fmla="*/ 99 h 2385"/>
                                    <a:gd name="T54" fmla="*/ 29 w 2149"/>
                                    <a:gd name="T55" fmla="*/ 119 h 2385"/>
                                    <a:gd name="T56" fmla="*/ 14 w 2149"/>
                                    <a:gd name="T57" fmla="*/ 139 h 2385"/>
                                    <a:gd name="T58" fmla="*/ 0 w 2149"/>
                                    <a:gd name="T59" fmla="*/ 161 h 2385"/>
                                    <a:gd name="T60" fmla="*/ 182 w 2149"/>
                                    <a:gd name="T61" fmla="*/ 259 h 2385"/>
                                    <a:gd name="T62" fmla="*/ 186 w 2149"/>
                                    <a:gd name="T63" fmla="*/ 252 h 2385"/>
                                    <a:gd name="T64" fmla="*/ 192 w 2149"/>
                                    <a:gd name="T65" fmla="*/ 245 h 2385"/>
                                    <a:gd name="T66" fmla="*/ 197 w 2149"/>
                                    <a:gd name="T67" fmla="*/ 239 h 2385"/>
                                    <a:gd name="T68" fmla="*/ 203 w 2149"/>
                                    <a:gd name="T69" fmla="*/ 233 h 2385"/>
                                    <a:gd name="T70" fmla="*/ 206 w 2149"/>
                                    <a:gd name="T71" fmla="*/ 230 h 2385"/>
                                    <a:gd name="T72" fmla="*/ 201 w 2149"/>
                                    <a:gd name="T73" fmla="*/ 231 h 2385"/>
                                    <a:gd name="T74" fmla="*/ 197 w 2149"/>
                                    <a:gd name="T75" fmla="*/ 232 h 2385"/>
                                    <a:gd name="T76" fmla="*/ 192 w 2149"/>
                                    <a:gd name="T77" fmla="*/ 232 h 2385"/>
                                    <a:gd name="T78" fmla="*/ 188 w 2149"/>
                                    <a:gd name="T79" fmla="*/ 233 h 2385"/>
                                    <a:gd name="T80" fmla="*/ 183 w 2149"/>
                                    <a:gd name="T81" fmla="*/ 233 h 2385"/>
                                    <a:gd name="T82" fmla="*/ 169 w 2149"/>
                                    <a:gd name="T83" fmla="*/ 232 h 2385"/>
                                    <a:gd name="T84" fmla="*/ 155 w 2149"/>
                                    <a:gd name="T85" fmla="*/ 229 h 2385"/>
                                    <a:gd name="T86" fmla="*/ 142 w 2149"/>
                                    <a:gd name="T87" fmla="*/ 223 h 2385"/>
                                    <a:gd name="T88" fmla="*/ 130 w 2149"/>
                                    <a:gd name="T89" fmla="*/ 216 h 2385"/>
                                    <a:gd name="T90" fmla="*/ 120 w 2149"/>
                                    <a:gd name="T91" fmla="*/ 208 h 2385"/>
                                    <a:gd name="T92" fmla="*/ 110 w 2149"/>
                                    <a:gd name="T93" fmla="*/ 198 h 2385"/>
                                    <a:gd name="T94" fmla="*/ 102 w 2149"/>
                                    <a:gd name="T95" fmla="*/ 187 h 2385"/>
                                    <a:gd name="T96" fmla="*/ 96 w 2149"/>
                                    <a:gd name="T97" fmla="*/ 175 h 2385"/>
                                    <a:gd name="T98" fmla="*/ 91 w 2149"/>
                                    <a:gd name="T99" fmla="*/ 161 h 2385"/>
                                    <a:gd name="T100" fmla="*/ 89 w 2149"/>
                                    <a:gd name="T101" fmla="*/ 147 h 2385"/>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Lst>
                                  <a:ahLst/>
                                  <a:cxnLst>
                                    <a:cxn ang="T102">
                                      <a:pos x="T0" y="T1"/>
                                    </a:cxn>
                                    <a:cxn ang="T103">
                                      <a:pos x="T2" y="T3"/>
                                    </a:cxn>
                                    <a:cxn ang="T104">
                                      <a:pos x="T4" y="T5"/>
                                    </a:cxn>
                                    <a:cxn ang="T105">
                                      <a:pos x="T6" y="T7"/>
                                    </a:cxn>
                                    <a:cxn ang="T106">
                                      <a:pos x="T8" y="T9"/>
                                    </a:cxn>
                                    <a:cxn ang="T107">
                                      <a:pos x="T10" y="T11"/>
                                    </a:cxn>
                                    <a:cxn ang="T108">
                                      <a:pos x="T12" y="T13"/>
                                    </a:cxn>
                                    <a:cxn ang="T109">
                                      <a:pos x="T14" y="T15"/>
                                    </a:cxn>
                                    <a:cxn ang="T110">
                                      <a:pos x="T16" y="T17"/>
                                    </a:cxn>
                                    <a:cxn ang="T111">
                                      <a:pos x="T18" y="T19"/>
                                    </a:cxn>
                                    <a:cxn ang="T112">
                                      <a:pos x="T20" y="T21"/>
                                    </a:cxn>
                                    <a:cxn ang="T113">
                                      <a:pos x="T22" y="T23"/>
                                    </a:cxn>
                                    <a:cxn ang="T114">
                                      <a:pos x="T24" y="T25"/>
                                    </a:cxn>
                                    <a:cxn ang="T115">
                                      <a:pos x="T26" y="T27"/>
                                    </a:cxn>
                                    <a:cxn ang="T116">
                                      <a:pos x="T28" y="T29"/>
                                    </a:cxn>
                                    <a:cxn ang="T117">
                                      <a:pos x="T30" y="T31"/>
                                    </a:cxn>
                                    <a:cxn ang="T118">
                                      <a:pos x="T32" y="T33"/>
                                    </a:cxn>
                                    <a:cxn ang="T119">
                                      <a:pos x="T34" y="T35"/>
                                    </a:cxn>
                                    <a:cxn ang="T120">
                                      <a:pos x="T36" y="T37"/>
                                    </a:cxn>
                                    <a:cxn ang="T121">
                                      <a:pos x="T38" y="T39"/>
                                    </a:cxn>
                                    <a:cxn ang="T122">
                                      <a:pos x="T40" y="T41"/>
                                    </a:cxn>
                                    <a:cxn ang="T123">
                                      <a:pos x="T42" y="T43"/>
                                    </a:cxn>
                                    <a:cxn ang="T124">
                                      <a:pos x="T44" y="T45"/>
                                    </a:cxn>
                                    <a:cxn ang="T125">
                                      <a:pos x="T46" y="T47"/>
                                    </a:cxn>
                                    <a:cxn ang="T126">
                                      <a:pos x="T48" y="T49"/>
                                    </a:cxn>
                                    <a:cxn ang="T127">
                                      <a:pos x="T50" y="T51"/>
                                    </a:cxn>
                                    <a:cxn ang="T128">
                                      <a:pos x="T52" y="T53"/>
                                    </a:cxn>
                                    <a:cxn ang="T129">
                                      <a:pos x="T54" y="T55"/>
                                    </a:cxn>
                                    <a:cxn ang="T130">
                                      <a:pos x="T56" y="T57"/>
                                    </a:cxn>
                                    <a:cxn ang="T131">
                                      <a:pos x="T58" y="T59"/>
                                    </a:cxn>
                                    <a:cxn ang="T132">
                                      <a:pos x="T60" y="T61"/>
                                    </a:cxn>
                                    <a:cxn ang="T133">
                                      <a:pos x="T62" y="T63"/>
                                    </a:cxn>
                                    <a:cxn ang="T134">
                                      <a:pos x="T64" y="T65"/>
                                    </a:cxn>
                                    <a:cxn ang="T135">
                                      <a:pos x="T66" y="T67"/>
                                    </a:cxn>
                                    <a:cxn ang="T136">
                                      <a:pos x="T68" y="T69"/>
                                    </a:cxn>
                                    <a:cxn ang="T137">
                                      <a:pos x="T70" y="T71"/>
                                    </a:cxn>
                                    <a:cxn ang="T138">
                                      <a:pos x="T72" y="T73"/>
                                    </a:cxn>
                                    <a:cxn ang="T139">
                                      <a:pos x="T74" y="T75"/>
                                    </a:cxn>
                                    <a:cxn ang="T140">
                                      <a:pos x="T76" y="T77"/>
                                    </a:cxn>
                                    <a:cxn ang="T141">
                                      <a:pos x="T78" y="T79"/>
                                    </a:cxn>
                                    <a:cxn ang="T142">
                                      <a:pos x="T80" y="T81"/>
                                    </a:cxn>
                                    <a:cxn ang="T143">
                                      <a:pos x="T82" y="T83"/>
                                    </a:cxn>
                                    <a:cxn ang="T144">
                                      <a:pos x="T84" y="T85"/>
                                    </a:cxn>
                                    <a:cxn ang="T145">
                                      <a:pos x="T86" y="T87"/>
                                    </a:cxn>
                                    <a:cxn ang="T146">
                                      <a:pos x="T88" y="T89"/>
                                    </a:cxn>
                                    <a:cxn ang="T147">
                                      <a:pos x="T90" y="T91"/>
                                    </a:cxn>
                                    <a:cxn ang="T148">
                                      <a:pos x="T92" y="T93"/>
                                    </a:cxn>
                                    <a:cxn ang="T149">
                                      <a:pos x="T94" y="T95"/>
                                    </a:cxn>
                                    <a:cxn ang="T150">
                                      <a:pos x="T96" y="T97"/>
                                    </a:cxn>
                                    <a:cxn ang="T151">
                                      <a:pos x="T98" y="T99"/>
                                    </a:cxn>
                                    <a:cxn ang="T152">
                                      <a:pos x="T100" y="T101"/>
                                    </a:cxn>
                                  </a:cxnLst>
                                  <a:rect l="0" t="0" r="r" b="b"/>
                                  <a:pathLst>
                                    <a:path w="2149" h="2385">
                                      <a:moveTo>
                                        <a:pt x="801" y="1245"/>
                                      </a:moveTo>
                                      <a:lnTo>
                                        <a:pt x="802" y="1201"/>
                                      </a:lnTo>
                                      <a:lnTo>
                                        <a:pt x="806" y="1157"/>
                                      </a:lnTo>
                                      <a:lnTo>
                                        <a:pt x="811" y="1113"/>
                                      </a:lnTo>
                                      <a:lnTo>
                                        <a:pt x="818" y="1072"/>
                                      </a:lnTo>
                                      <a:lnTo>
                                        <a:pt x="828" y="1030"/>
                                      </a:lnTo>
                                      <a:lnTo>
                                        <a:pt x="840" y="989"/>
                                      </a:lnTo>
                                      <a:lnTo>
                                        <a:pt x="854" y="948"/>
                                      </a:lnTo>
                                      <a:lnTo>
                                        <a:pt x="868" y="909"/>
                                      </a:lnTo>
                                      <a:lnTo>
                                        <a:pt x="887" y="871"/>
                                      </a:lnTo>
                                      <a:lnTo>
                                        <a:pt x="905" y="835"/>
                                      </a:lnTo>
                                      <a:lnTo>
                                        <a:pt x="925" y="798"/>
                                      </a:lnTo>
                                      <a:lnTo>
                                        <a:pt x="949" y="764"/>
                                      </a:lnTo>
                                      <a:lnTo>
                                        <a:pt x="972" y="730"/>
                                      </a:lnTo>
                                      <a:lnTo>
                                        <a:pt x="997" y="697"/>
                                      </a:lnTo>
                                      <a:lnTo>
                                        <a:pt x="1024" y="666"/>
                                      </a:lnTo>
                                      <a:lnTo>
                                        <a:pt x="1053" y="636"/>
                                      </a:lnTo>
                                      <a:lnTo>
                                        <a:pt x="1083" y="608"/>
                                      </a:lnTo>
                                      <a:lnTo>
                                        <a:pt x="1114" y="581"/>
                                      </a:lnTo>
                                      <a:lnTo>
                                        <a:pt x="1147" y="555"/>
                                      </a:lnTo>
                                      <a:lnTo>
                                        <a:pt x="1180" y="531"/>
                                      </a:lnTo>
                                      <a:lnTo>
                                        <a:pt x="1215" y="509"/>
                                      </a:lnTo>
                                      <a:lnTo>
                                        <a:pt x="1251" y="488"/>
                                      </a:lnTo>
                                      <a:lnTo>
                                        <a:pt x="1288" y="469"/>
                                      </a:lnTo>
                                      <a:lnTo>
                                        <a:pt x="1326" y="452"/>
                                      </a:lnTo>
                                      <a:lnTo>
                                        <a:pt x="1365" y="437"/>
                                      </a:lnTo>
                                      <a:lnTo>
                                        <a:pt x="1405" y="424"/>
                                      </a:lnTo>
                                      <a:lnTo>
                                        <a:pt x="1447" y="411"/>
                                      </a:lnTo>
                                      <a:lnTo>
                                        <a:pt x="1488" y="402"/>
                                      </a:lnTo>
                                      <a:lnTo>
                                        <a:pt x="1529" y="394"/>
                                      </a:lnTo>
                                      <a:lnTo>
                                        <a:pt x="1573" y="389"/>
                                      </a:lnTo>
                                      <a:lnTo>
                                        <a:pt x="1617" y="386"/>
                                      </a:lnTo>
                                      <a:lnTo>
                                        <a:pt x="1661" y="384"/>
                                      </a:lnTo>
                                      <a:lnTo>
                                        <a:pt x="1695" y="386"/>
                                      </a:lnTo>
                                      <a:lnTo>
                                        <a:pt x="1728" y="387"/>
                                      </a:lnTo>
                                      <a:lnTo>
                                        <a:pt x="1762" y="391"/>
                                      </a:lnTo>
                                      <a:lnTo>
                                        <a:pt x="1794" y="394"/>
                                      </a:lnTo>
                                      <a:lnTo>
                                        <a:pt x="1827" y="400"/>
                                      </a:lnTo>
                                      <a:lnTo>
                                        <a:pt x="1858" y="408"/>
                                      </a:lnTo>
                                      <a:lnTo>
                                        <a:pt x="1890" y="415"/>
                                      </a:lnTo>
                                      <a:lnTo>
                                        <a:pt x="1922" y="425"/>
                                      </a:lnTo>
                                      <a:lnTo>
                                        <a:pt x="1952" y="435"/>
                                      </a:lnTo>
                                      <a:lnTo>
                                        <a:pt x="1981" y="447"/>
                                      </a:lnTo>
                                      <a:lnTo>
                                        <a:pt x="2010" y="459"/>
                                      </a:lnTo>
                                      <a:lnTo>
                                        <a:pt x="2040" y="472"/>
                                      </a:lnTo>
                                      <a:lnTo>
                                        <a:pt x="2068" y="487"/>
                                      </a:lnTo>
                                      <a:lnTo>
                                        <a:pt x="2096" y="503"/>
                                      </a:lnTo>
                                      <a:lnTo>
                                        <a:pt x="2123" y="520"/>
                                      </a:lnTo>
                                      <a:lnTo>
                                        <a:pt x="2149" y="537"/>
                                      </a:lnTo>
                                      <a:lnTo>
                                        <a:pt x="2051" y="0"/>
                                      </a:lnTo>
                                      <a:lnTo>
                                        <a:pt x="2042" y="1"/>
                                      </a:lnTo>
                                      <a:lnTo>
                                        <a:pt x="2035" y="2"/>
                                      </a:lnTo>
                                      <a:lnTo>
                                        <a:pt x="2026" y="4"/>
                                      </a:lnTo>
                                      <a:lnTo>
                                        <a:pt x="2019" y="5"/>
                                      </a:lnTo>
                                      <a:lnTo>
                                        <a:pt x="2010" y="6"/>
                                      </a:lnTo>
                                      <a:lnTo>
                                        <a:pt x="2002" y="7"/>
                                      </a:lnTo>
                                      <a:lnTo>
                                        <a:pt x="1995" y="10"/>
                                      </a:lnTo>
                                      <a:lnTo>
                                        <a:pt x="1986" y="11"/>
                                      </a:lnTo>
                                      <a:lnTo>
                                        <a:pt x="1905" y="29"/>
                                      </a:lnTo>
                                      <a:lnTo>
                                        <a:pt x="1824" y="49"/>
                                      </a:lnTo>
                                      <a:lnTo>
                                        <a:pt x="1745" y="72"/>
                                      </a:lnTo>
                                      <a:lnTo>
                                        <a:pt x="1667" y="96"/>
                                      </a:lnTo>
                                      <a:lnTo>
                                        <a:pt x="1590" y="122"/>
                                      </a:lnTo>
                                      <a:lnTo>
                                        <a:pt x="1514" y="150"/>
                                      </a:lnTo>
                                      <a:lnTo>
                                        <a:pt x="1439" y="181"/>
                                      </a:lnTo>
                                      <a:lnTo>
                                        <a:pt x="1365" y="212"/>
                                      </a:lnTo>
                                      <a:lnTo>
                                        <a:pt x="1292" y="247"/>
                                      </a:lnTo>
                                      <a:lnTo>
                                        <a:pt x="1221" y="282"/>
                                      </a:lnTo>
                                      <a:lnTo>
                                        <a:pt x="1151" y="320"/>
                                      </a:lnTo>
                                      <a:lnTo>
                                        <a:pt x="1083" y="359"/>
                                      </a:lnTo>
                                      <a:lnTo>
                                        <a:pt x="1014" y="400"/>
                                      </a:lnTo>
                                      <a:lnTo>
                                        <a:pt x="949" y="443"/>
                                      </a:lnTo>
                                      <a:lnTo>
                                        <a:pt x="883" y="487"/>
                                      </a:lnTo>
                                      <a:lnTo>
                                        <a:pt x="820" y="533"/>
                                      </a:lnTo>
                                      <a:lnTo>
                                        <a:pt x="757" y="581"/>
                                      </a:lnTo>
                                      <a:lnTo>
                                        <a:pt x="697" y="630"/>
                                      </a:lnTo>
                                      <a:lnTo>
                                        <a:pt x="637" y="680"/>
                                      </a:lnTo>
                                      <a:lnTo>
                                        <a:pt x="578" y="732"/>
                                      </a:lnTo>
                                      <a:lnTo>
                                        <a:pt x="522" y="786"/>
                                      </a:lnTo>
                                      <a:lnTo>
                                        <a:pt x="466" y="840"/>
                                      </a:lnTo>
                                      <a:lnTo>
                                        <a:pt x="413" y="897"/>
                                      </a:lnTo>
                                      <a:lnTo>
                                        <a:pt x="360" y="954"/>
                                      </a:lnTo>
                                      <a:lnTo>
                                        <a:pt x="311" y="1013"/>
                                      </a:lnTo>
                                      <a:lnTo>
                                        <a:pt x="261" y="1073"/>
                                      </a:lnTo>
                                      <a:lnTo>
                                        <a:pt x="213" y="1135"/>
                                      </a:lnTo>
                                      <a:lnTo>
                                        <a:pt x="167" y="1197"/>
                                      </a:lnTo>
                                      <a:lnTo>
                                        <a:pt x="123" y="1261"/>
                                      </a:lnTo>
                                      <a:lnTo>
                                        <a:pt x="80" y="1326"/>
                                      </a:lnTo>
                                      <a:lnTo>
                                        <a:pt x="39" y="1391"/>
                                      </a:lnTo>
                                      <a:lnTo>
                                        <a:pt x="0" y="1459"/>
                                      </a:lnTo>
                                      <a:lnTo>
                                        <a:pt x="1622" y="2385"/>
                                      </a:lnTo>
                                      <a:lnTo>
                                        <a:pt x="1634" y="2363"/>
                                      </a:lnTo>
                                      <a:lnTo>
                                        <a:pt x="1648" y="2342"/>
                                      </a:lnTo>
                                      <a:lnTo>
                                        <a:pt x="1662" y="2322"/>
                                      </a:lnTo>
                                      <a:lnTo>
                                        <a:pt x="1676" y="2301"/>
                                      </a:lnTo>
                                      <a:lnTo>
                                        <a:pt x="1690" y="2280"/>
                                      </a:lnTo>
                                      <a:lnTo>
                                        <a:pt x="1705" y="2261"/>
                                      </a:lnTo>
                                      <a:lnTo>
                                        <a:pt x="1721" y="2240"/>
                                      </a:lnTo>
                                      <a:lnTo>
                                        <a:pt x="1736" y="2220"/>
                                      </a:lnTo>
                                      <a:lnTo>
                                        <a:pt x="1752" y="2202"/>
                                      </a:lnTo>
                                      <a:lnTo>
                                        <a:pt x="1769" y="2184"/>
                                      </a:lnTo>
                                      <a:lnTo>
                                        <a:pt x="1786" y="2165"/>
                                      </a:lnTo>
                                      <a:lnTo>
                                        <a:pt x="1803" y="2147"/>
                                      </a:lnTo>
                                      <a:lnTo>
                                        <a:pt x="1822" y="2129"/>
                                      </a:lnTo>
                                      <a:lnTo>
                                        <a:pt x="1840" y="2112"/>
                                      </a:lnTo>
                                      <a:lnTo>
                                        <a:pt x="1858" y="2095"/>
                                      </a:lnTo>
                                      <a:lnTo>
                                        <a:pt x="1878" y="2079"/>
                                      </a:lnTo>
                                      <a:lnTo>
                                        <a:pt x="1864" y="2082"/>
                                      </a:lnTo>
                                      <a:lnTo>
                                        <a:pt x="1851" y="2085"/>
                                      </a:lnTo>
                                      <a:lnTo>
                                        <a:pt x="1839" y="2088"/>
                                      </a:lnTo>
                                      <a:lnTo>
                                        <a:pt x="1825" y="2091"/>
                                      </a:lnTo>
                                      <a:lnTo>
                                        <a:pt x="1812" y="2093"/>
                                      </a:lnTo>
                                      <a:lnTo>
                                        <a:pt x="1799" y="2096"/>
                                      </a:lnTo>
                                      <a:lnTo>
                                        <a:pt x="1785" y="2098"/>
                                      </a:lnTo>
                                      <a:lnTo>
                                        <a:pt x="1772" y="2099"/>
                                      </a:lnTo>
                                      <a:lnTo>
                                        <a:pt x="1757" y="2101"/>
                                      </a:lnTo>
                                      <a:lnTo>
                                        <a:pt x="1744" y="2103"/>
                                      </a:lnTo>
                                      <a:lnTo>
                                        <a:pt x="1730" y="2104"/>
                                      </a:lnTo>
                                      <a:lnTo>
                                        <a:pt x="1717" y="2105"/>
                                      </a:lnTo>
                                      <a:lnTo>
                                        <a:pt x="1702" y="2105"/>
                                      </a:lnTo>
                                      <a:lnTo>
                                        <a:pt x="1689" y="2107"/>
                                      </a:lnTo>
                                      <a:lnTo>
                                        <a:pt x="1674" y="2107"/>
                                      </a:lnTo>
                                      <a:lnTo>
                                        <a:pt x="1661" y="2107"/>
                                      </a:lnTo>
                                      <a:lnTo>
                                        <a:pt x="1617" y="2105"/>
                                      </a:lnTo>
                                      <a:lnTo>
                                        <a:pt x="1573" y="2102"/>
                                      </a:lnTo>
                                      <a:lnTo>
                                        <a:pt x="1529" y="2097"/>
                                      </a:lnTo>
                                      <a:lnTo>
                                        <a:pt x="1488" y="2090"/>
                                      </a:lnTo>
                                      <a:lnTo>
                                        <a:pt x="1447" y="2080"/>
                                      </a:lnTo>
                                      <a:lnTo>
                                        <a:pt x="1405" y="2068"/>
                                      </a:lnTo>
                                      <a:lnTo>
                                        <a:pt x="1365" y="2054"/>
                                      </a:lnTo>
                                      <a:lnTo>
                                        <a:pt x="1326" y="2040"/>
                                      </a:lnTo>
                                      <a:lnTo>
                                        <a:pt x="1288" y="2021"/>
                                      </a:lnTo>
                                      <a:lnTo>
                                        <a:pt x="1251" y="2003"/>
                                      </a:lnTo>
                                      <a:lnTo>
                                        <a:pt x="1215" y="1982"/>
                                      </a:lnTo>
                                      <a:lnTo>
                                        <a:pt x="1180" y="1959"/>
                                      </a:lnTo>
                                      <a:lnTo>
                                        <a:pt x="1147" y="1936"/>
                                      </a:lnTo>
                                      <a:lnTo>
                                        <a:pt x="1114" y="1910"/>
                                      </a:lnTo>
                                      <a:lnTo>
                                        <a:pt x="1083" y="1883"/>
                                      </a:lnTo>
                                      <a:lnTo>
                                        <a:pt x="1053" y="1854"/>
                                      </a:lnTo>
                                      <a:lnTo>
                                        <a:pt x="1024" y="1825"/>
                                      </a:lnTo>
                                      <a:lnTo>
                                        <a:pt x="997" y="1793"/>
                                      </a:lnTo>
                                      <a:lnTo>
                                        <a:pt x="972" y="1760"/>
                                      </a:lnTo>
                                      <a:lnTo>
                                        <a:pt x="949" y="1727"/>
                                      </a:lnTo>
                                      <a:lnTo>
                                        <a:pt x="925" y="1692"/>
                                      </a:lnTo>
                                      <a:lnTo>
                                        <a:pt x="905" y="1656"/>
                                      </a:lnTo>
                                      <a:lnTo>
                                        <a:pt x="887" y="1618"/>
                                      </a:lnTo>
                                      <a:lnTo>
                                        <a:pt x="868" y="1581"/>
                                      </a:lnTo>
                                      <a:lnTo>
                                        <a:pt x="854" y="1542"/>
                                      </a:lnTo>
                                      <a:lnTo>
                                        <a:pt x="840" y="1501"/>
                                      </a:lnTo>
                                      <a:lnTo>
                                        <a:pt x="828" y="1460"/>
                                      </a:lnTo>
                                      <a:lnTo>
                                        <a:pt x="818" y="1418"/>
                                      </a:lnTo>
                                      <a:lnTo>
                                        <a:pt x="811" y="1377"/>
                                      </a:lnTo>
                                      <a:lnTo>
                                        <a:pt x="806" y="1333"/>
                                      </a:lnTo>
                                      <a:lnTo>
                                        <a:pt x="802" y="1289"/>
                                      </a:lnTo>
                                      <a:lnTo>
                                        <a:pt x="801" y="1245"/>
                                      </a:lnTo>
                                      <a:close/>
                                    </a:path>
                                  </a:pathLst>
                                </a:custGeom>
                                <a:solidFill>
                                  <a:srgbClr val="5F497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s:wsp>
                              <wps:cNvPr id="29" name="Freeform 138"/>
                              <wps:cNvSpPr>
                                <a:spLocks noChangeArrowheads="1"/>
                              </wps:cNvSpPr>
                              <wps:spPr bwMode="auto">
                                <a:xfrm>
                                  <a:off x="323" y="184"/>
                                  <a:ext cx="458" cy="459"/>
                                </a:xfrm>
                                <a:custGeom>
                                  <a:avLst/>
                                  <a:gdLst>
                                    <a:gd name="T0" fmla="*/ 123 w 1381"/>
                                    <a:gd name="T1" fmla="*/ 16 h 1382"/>
                                    <a:gd name="T2" fmla="*/ 137 w 1381"/>
                                    <a:gd name="T3" fmla="*/ 31 h 1382"/>
                                    <a:gd name="T4" fmla="*/ 147 w 1381"/>
                                    <a:gd name="T5" fmla="*/ 49 h 1382"/>
                                    <a:gd name="T6" fmla="*/ 152 w 1381"/>
                                    <a:gd name="T7" fmla="*/ 71 h 1382"/>
                                    <a:gd name="T8" fmla="*/ 148 w 1381"/>
                                    <a:gd name="T9" fmla="*/ 99 h 1382"/>
                                    <a:gd name="T10" fmla="*/ 135 w 1381"/>
                                    <a:gd name="T11" fmla="*/ 125 h 1382"/>
                                    <a:gd name="T12" fmla="*/ 112 w 1381"/>
                                    <a:gd name="T13" fmla="*/ 143 h 1382"/>
                                    <a:gd name="T14" fmla="*/ 84 w 1381"/>
                                    <a:gd name="T15" fmla="*/ 152 h 1382"/>
                                    <a:gd name="T16" fmla="*/ 53 w 1381"/>
                                    <a:gd name="T17" fmla="*/ 149 h 1382"/>
                                    <a:gd name="T18" fmla="*/ 28 w 1381"/>
                                    <a:gd name="T19" fmla="*/ 135 h 1382"/>
                                    <a:gd name="T20" fmla="*/ 9 w 1381"/>
                                    <a:gd name="T21" fmla="*/ 112 h 1382"/>
                                    <a:gd name="T22" fmla="*/ 0 w 1381"/>
                                    <a:gd name="T23" fmla="*/ 84 h 1382"/>
                                    <a:gd name="T24" fmla="*/ 2 w 1381"/>
                                    <a:gd name="T25" fmla="*/ 60 h 1382"/>
                                    <a:gd name="T26" fmla="*/ 8 w 1381"/>
                                    <a:gd name="T27" fmla="*/ 42 h 1382"/>
                                    <a:gd name="T28" fmla="*/ 20 w 1381"/>
                                    <a:gd name="T29" fmla="*/ 25 h 1382"/>
                                    <a:gd name="T30" fmla="*/ 34 w 1381"/>
                                    <a:gd name="T31" fmla="*/ 12 h 1382"/>
                                    <a:gd name="T32" fmla="*/ 63 w 1381"/>
                                    <a:gd name="T33" fmla="*/ 55 h 1382"/>
                                    <a:gd name="T34" fmla="*/ 58 w 1381"/>
                                    <a:gd name="T35" fmla="*/ 59 h 1382"/>
                                    <a:gd name="T36" fmla="*/ 54 w 1381"/>
                                    <a:gd name="T37" fmla="*/ 63 h 1382"/>
                                    <a:gd name="T38" fmla="*/ 47 w 1381"/>
                                    <a:gd name="T39" fmla="*/ 71 h 1382"/>
                                    <a:gd name="T40" fmla="*/ 47 w 1381"/>
                                    <a:gd name="T41" fmla="*/ 75 h 1382"/>
                                    <a:gd name="T42" fmla="*/ 51 w 1381"/>
                                    <a:gd name="T43" fmla="*/ 74 h 1382"/>
                                    <a:gd name="T44" fmla="*/ 60 w 1381"/>
                                    <a:gd name="T45" fmla="*/ 66 h 1382"/>
                                    <a:gd name="T46" fmla="*/ 67 w 1381"/>
                                    <a:gd name="T47" fmla="*/ 66 h 1382"/>
                                    <a:gd name="T48" fmla="*/ 55 w 1381"/>
                                    <a:gd name="T49" fmla="*/ 98 h 1382"/>
                                    <a:gd name="T50" fmla="*/ 51 w 1381"/>
                                    <a:gd name="T51" fmla="*/ 111 h 1382"/>
                                    <a:gd name="T52" fmla="*/ 49 w 1381"/>
                                    <a:gd name="T53" fmla="*/ 125 h 1382"/>
                                    <a:gd name="T54" fmla="*/ 53 w 1381"/>
                                    <a:gd name="T55" fmla="*/ 131 h 1382"/>
                                    <a:gd name="T56" fmla="*/ 63 w 1381"/>
                                    <a:gd name="T57" fmla="*/ 132 h 1382"/>
                                    <a:gd name="T58" fmla="*/ 76 w 1381"/>
                                    <a:gd name="T59" fmla="*/ 127 h 1382"/>
                                    <a:gd name="T60" fmla="*/ 88 w 1381"/>
                                    <a:gd name="T61" fmla="*/ 118 h 1382"/>
                                    <a:gd name="T62" fmla="*/ 96 w 1381"/>
                                    <a:gd name="T63" fmla="*/ 109 h 1382"/>
                                    <a:gd name="T64" fmla="*/ 97 w 1381"/>
                                    <a:gd name="T65" fmla="*/ 104 h 1382"/>
                                    <a:gd name="T66" fmla="*/ 94 w 1381"/>
                                    <a:gd name="T67" fmla="*/ 103 h 1382"/>
                                    <a:gd name="T68" fmla="*/ 86 w 1381"/>
                                    <a:gd name="T69" fmla="*/ 109 h 1382"/>
                                    <a:gd name="T70" fmla="*/ 79 w 1381"/>
                                    <a:gd name="T71" fmla="*/ 113 h 1382"/>
                                    <a:gd name="T72" fmla="*/ 78 w 1381"/>
                                    <a:gd name="T73" fmla="*/ 108 h 1382"/>
                                    <a:gd name="T74" fmla="*/ 92 w 1381"/>
                                    <a:gd name="T75" fmla="*/ 71 h 1382"/>
                                    <a:gd name="T76" fmla="*/ 92 w 1381"/>
                                    <a:gd name="T77" fmla="*/ 53 h 1382"/>
                                    <a:gd name="T78" fmla="*/ 82 w 1381"/>
                                    <a:gd name="T79" fmla="*/ 49 h 1382"/>
                                    <a:gd name="T80" fmla="*/ 73 w 1381"/>
                                    <a:gd name="T81" fmla="*/ 50 h 1382"/>
                                    <a:gd name="T82" fmla="*/ 65 w 1381"/>
                                    <a:gd name="T83" fmla="*/ 54 h 1382"/>
                                    <a:gd name="T84" fmla="*/ 45 w 1381"/>
                                    <a:gd name="T85" fmla="*/ 7 h 1382"/>
                                    <a:gd name="T86" fmla="*/ 54 w 1381"/>
                                    <a:gd name="T87" fmla="*/ 3 h 1382"/>
                                    <a:gd name="T88" fmla="*/ 63 w 1381"/>
                                    <a:gd name="T89" fmla="*/ 1 h 1382"/>
                                    <a:gd name="T90" fmla="*/ 73 w 1381"/>
                                    <a:gd name="T91" fmla="*/ 0 h 1382"/>
                                    <a:gd name="T92" fmla="*/ 83 w 1381"/>
                                    <a:gd name="T93" fmla="*/ 0 h 1382"/>
                                    <a:gd name="T94" fmla="*/ 92 w 1381"/>
                                    <a:gd name="T95" fmla="*/ 2 h 1382"/>
                                    <a:gd name="T96" fmla="*/ 100 w 1381"/>
                                    <a:gd name="T97" fmla="*/ 4 h 1382"/>
                                    <a:gd name="T98" fmla="*/ 108 w 1381"/>
                                    <a:gd name="T99" fmla="*/ 7 h 1382"/>
                                    <a:gd name="T100" fmla="*/ 98 w 1381"/>
                                    <a:gd name="T101" fmla="*/ 18 h 1382"/>
                                    <a:gd name="T102" fmla="*/ 94 w 1381"/>
                                    <a:gd name="T103" fmla="*/ 17 h 1382"/>
                                    <a:gd name="T104" fmla="*/ 87 w 1381"/>
                                    <a:gd name="T105" fmla="*/ 18 h 1382"/>
                                    <a:gd name="T106" fmla="*/ 79 w 1381"/>
                                    <a:gd name="T107" fmla="*/ 26 h 1382"/>
                                    <a:gd name="T108" fmla="*/ 78 w 1381"/>
                                    <a:gd name="T109" fmla="*/ 36 h 1382"/>
                                    <a:gd name="T110" fmla="*/ 85 w 1381"/>
                                    <a:gd name="T111" fmla="*/ 42 h 1382"/>
                                    <a:gd name="T112" fmla="*/ 95 w 1381"/>
                                    <a:gd name="T113" fmla="*/ 42 h 1382"/>
                                    <a:gd name="T114" fmla="*/ 103 w 1381"/>
                                    <a:gd name="T115" fmla="*/ 35 h 1382"/>
                                    <a:gd name="T116" fmla="*/ 103 w 1381"/>
                                    <a:gd name="T117" fmla="*/ 26 h 1382"/>
                                    <a:gd name="T118" fmla="*/ 101 w 1381"/>
                                    <a:gd name="T119" fmla="*/ 21 h 1382"/>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Lst>
                                  <a:ahLst/>
                                  <a:cxnLst>
                                    <a:cxn ang="T120">
                                      <a:pos x="T0" y="T1"/>
                                    </a:cxn>
                                    <a:cxn ang="T121">
                                      <a:pos x="T2" y="T3"/>
                                    </a:cxn>
                                    <a:cxn ang="T122">
                                      <a:pos x="T4" y="T5"/>
                                    </a:cxn>
                                    <a:cxn ang="T123">
                                      <a:pos x="T6" y="T7"/>
                                    </a:cxn>
                                    <a:cxn ang="T124">
                                      <a:pos x="T8" y="T9"/>
                                    </a:cxn>
                                    <a:cxn ang="T125">
                                      <a:pos x="T10" y="T11"/>
                                    </a:cxn>
                                    <a:cxn ang="T126">
                                      <a:pos x="T12" y="T13"/>
                                    </a:cxn>
                                    <a:cxn ang="T127">
                                      <a:pos x="T14" y="T15"/>
                                    </a:cxn>
                                    <a:cxn ang="T128">
                                      <a:pos x="T16" y="T17"/>
                                    </a:cxn>
                                    <a:cxn ang="T129">
                                      <a:pos x="T18" y="T19"/>
                                    </a:cxn>
                                    <a:cxn ang="T130">
                                      <a:pos x="T20" y="T21"/>
                                    </a:cxn>
                                    <a:cxn ang="T131">
                                      <a:pos x="T22" y="T23"/>
                                    </a:cxn>
                                    <a:cxn ang="T132">
                                      <a:pos x="T24" y="T25"/>
                                    </a:cxn>
                                    <a:cxn ang="T133">
                                      <a:pos x="T26" y="T27"/>
                                    </a:cxn>
                                    <a:cxn ang="T134">
                                      <a:pos x="T28" y="T29"/>
                                    </a:cxn>
                                    <a:cxn ang="T135">
                                      <a:pos x="T30" y="T31"/>
                                    </a:cxn>
                                    <a:cxn ang="T136">
                                      <a:pos x="T32" y="T33"/>
                                    </a:cxn>
                                    <a:cxn ang="T137">
                                      <a:pos x="T34" y="T35"/>
                                    </a:cxn>
                                    <a:cxn ang="T138">
                                      <a:pos x="T36" y="T37"/>
                                    </a:cxn>
                                    <a:cxn ang="T139">
                                      <a:pos x="T38" y="T39"/>
                                    </a:cxn>
                                    <a:cxn ang="T140">
                                      <a:pos x="T40" y="T41"/>
                                    </a:cxn>
                                    <a:cxn ang="T141">
                                      <a:pos x="T42" y="T43"/>
                                    </a:cxn>
                                    <a:cxn ang="T142">
                                      <a:pos x="T44" y="T45"/>
                                    </a:cxn>
                                    <a:cxn ang="T143">
                                      <a:pos x="T46" y="T47"/>
                                    </a:cxn>
                                    <a:cxn ang="T144">
                                      <a:pos x="T48" y="T49"/>
                                    </a:cxn>
                                    <a:cxn ang="T145">
                                      <a:pos x="T50" y="T51"/>
                                    </a:cxn>
                                    <a:cxn ang="T146">
                                      <a:pos x="T52" y="T53"/>
                                    </a:cxn>
                                    <a:cxn ang="T147">
                                      <a:pos x="T54" y="T55"/>
                                    </a:cxn>
                                    <a:cxn ang="T148">
                                      <a:pos x="T56" y="T57"/>
                                    </a:cxn>
                                    <a:cxn ang="T149">
                                      <a:pos x="T58" y="T59"/>
                                    </a:cxn>
                                    <a:cxn ang="T150">
                                      <a:pos x="T60" y="T61"/>
                                    </a:cxn>
                                    <a:cxn ang="T151">
                                      <a:pos x="T62" y="T63"/>
                                    </a:cxn>
                                    <a:cxn ang="T152">
                                      <a:pos x="T64" y="T65"/>
                                    </a:cxn>
                                    <a:cxn ang="T153">
                                      <a:pos x="T66" y="T67"/>
                                    </a:cxn>
                                    <a:cxn ang="T154">
                                      <a:pos x="T68" y="T69"/>
                                    </a:cxn>
                                    <a:cxn ang="T155">
                                      <a:pos x="T70" y="T71"/>
                                    </a:cxn>
                                    <a:cxn ang="T156">
                                      <a:pos x="T72" y="T73"/>
                                    </a:cxn>
                                    <a:cxn ang="T157">
                                      <a:pos x="T74" y="T75"/>
                                    </a:cxn>
                                    <a:cxn ang="T158">
                                      <a:pos x="T76" y="T77"/>
                                    </a:cxn>
                                    <a:cxn ang="T159">
                                      <a:pos x="T78" y="T79"/>
                                    </a:cxn>
                                    <a:cxn ang="T160">
                                      <a:pos x="T80" y="T81"/>
                                    </a:cxn>
                                    <a:cxn ang="T161">
                                      <a:pos x="T82" y="T83"/>
                                    </a:cxn>
                                    <a:cxn ang="T162">
                                      <a:pos x="T84" y="T85"/>
                                    </a:cxn>
                                    <a:cxn ang="T163">
                                      <a:pos x="T86" y="T87"/>
                                    </a:cxn>
                                    <a:cxn ang="T164">
                                      <a:pos x="T88" y="T89"/>
                                    </a:cxn>
                                    <a:cxn ang="T165">
                                      <a:pos x="T90" y="T91"/>
                                    </a:cxn>
                                    <a:cxn ang="T166">
                                      <a:pos x="T92" y="T93"/>
                                    </a:cxn>
                                    <a:cxn ang="T167">
                                      <a:pos x="T94" y="T95"/>
                                    </a:cxn>
                                    <a:cxn ang="T168">
                                      <a:pos x="T96" y="T97"/>
                                    </a:cxn>
                                    <a:cxn ang="T169">
                                      <a:pos x="T98" y="T99"/>
                                    </a:cxn>
                                    <a:cxn ang="T170">
                                      <a:pos x="T100" y="T101"/>
                                    </a:cxn>
                                    <a:cxn ang="T171">
                                      <a:pos x="T102" y="T103"/>
                                    </a:cxn>
                                    <a:cxn ang="T172">
                                      <a:pos x="T104" y="T105"/>
                                    </a:cxn>
                                    <a:cxn ang="T173">
                                      <a:pos x="T106" y="T107"/>
                                    </a:cxn>
                                    <a:cxn ang="T174">
                                      <a:pos x="T108" y="T109"/>
                                    </a:cxn>
                                    <a:cxn ang="T175">
                                      <a:pos x="T110" y="T111"/>
                                    </a:cxn>
                                    <a:cxn ang="T176">
                                      <a:pos x="T112" y="T113"/>
                                    </a:cxn>
                                    <a:cxn ang="T177">
                                      <a:pos x="T114" y="T115"/>
                                    </a:cxn>
                                    <a:cxn ang="T178">
                                      <a:pos x="T116" y="T117"/>
                                    </a:cxn>
                                    <a:cxn ang="T179">
                                      <a:pos x="T118" y="T119"/>
                                    </a:cxn>
                                  </a:cxnLst>
                                  <a:rect l="0" t="0" r="r" b="b"/>
                                  <a:pathLst>
                                    <a:path w="1381" h="1382">
                                      <a:moveTo>
                                        <a:pt x="1002" y="73"/>
                                      </a:moveTo>
                                      <a:lnTo>
                                        <a:pt x="1044" y="96"/>
                                      </a:lnTo>
                                      <a:lnTo>
                                        <a:pt x="1083" y="121"/>
                                      </a:lnTo>
                                      <a:lnTo>
                                        <a:pt x="1120" y="149"/>
                                      </a:lnTo>
                                      <a:lnTo>
                                        <a:pt x="1156" y="179"/>
                                      </a:lnTo>
                                      <a:lnTo>
                                        <a:pt x="1190" y="212"/>
                                      </a:lnTo>
                                      <a:lnTo>
                                        <a:pt x="1220" y="248"/>
                                      </a:lnTo>
                                      <a:lnTo>
                                        <a:pt x="1249" y="284"/>
                                      </a:lnTo>
                                      <a:lnTo>
                                        <a:pt x="1276" y="323"/>
                                      </a:lnTo>
                                      <a:lnTo>
                                        <a:pt x="1299" y="364"/>
                                      </a:lnTo>
                                      <a:lnTo>
                                        <a:pt x="1320" y="406"/>
                                      </a:lnTo>
                                      <a:lnTo>
                                        <a:pt x="1338" y="450"/>
                                      </a:lnTo>
                                      <a:lnTo>
                                        <a:pt x="1353" y="495"/>
                                      </a:lnTo>
                                      <a:lnTo>
                                        <a:pt x="1365" y="543"/>
                                      </a:lnTo>
                                      <a:lnTo>
                                        <a:pt x="1374" y="591"/>
                                      </a:lnTo>
                                      <a:lnTo>
                                        <a:pt x="1380" y="640"/>
                                      </a:lnTo>
                                      <a:lnTo>
                                        <a:pt x="1381" y="690"/>
                                      </a:lnTo>
                                      <a:lnTo>
                                        <a:pt x="1377" y="760"/>
                                      </a:lnTo>
                                      <a:lnTo>
                                        <a:pt x="1366" y="829"/>
                                      </a:lnTo>
                                      <a:lnTo>
                                        <a:pt x="1349" y="896"/>
                                      </a:lnTo>
                                      <a:lnTo>
                                        <a:pt x="1326" y="959"/>
                                      </a:lnTo>
                                      <a:lnTo>
                                        <a:pt x="1298" y="1019"/>
                                      </a:lnTo>
                                      <a:lnTo>
                                        <a:pt x="1263" y="1076"/>
                                      </a:lnTo>
                                      <a:lnTo>
                                        <a:pt x="1223" y="1130"/>
                                      </a:lnTo>
                                      <a:lnTo>
                                        <a:pt x="1179" y="1179"/>
                                      </a:lnTo>
                                      <a:lnTo>
                                        <a:pt x="1130" y="1223"/>
                                      </a:lnTo>
                                      <a:lnTo>
                                        <a:pt x="1077" y="1263"/>
                                      </a:lnTo>
                                      <a:lnTo>
                                        <a:pt x="1019" y="1299"/>
                                      </a:lnTo>
                                      <a:lnTo>
                                        <a:pt x="960" y="1327"/>
                                      </a:lnTo>
                                      <a:lnTo>
                                        <a:pt x="896" y="1350"/>
                                      </a:lnTo>
                                      <a:lnTo>
                                        <a:pt x="829" y="1367"/>
                                      </a:lnTo>
                                      <a:lnTo>
                                        <a:pt x="761" y="1378"/>
                                      </a:lnTo>
                                      <a:lnTo>
                                        <a:pt x="691" y="1382"/>
                                      </a:lnTo>
                                      <a:lnTo>
                                        <a:pt x="620" y="1378"/>
                                      </a:lnTo>
                                      <a:lnTo>
                                        <a:pt x="552" y="1367"/>
                                      </a:lnTo>
                                      <a:lnTo>
                                        <a:pt x="485" y="1350"/>
                                      </a:lnTo>
                                      <a:lnTo>
                                        <a:pt x="421" y="1327"/>
                                      </a:lnTo>
                                      <a:lnTo>
                                        <a:pt x="362" y="1299"/>
                                      </a:lnTo>
                                      <a:lnTo>
                                        <a:pt x="305" y="1263"/>
                                      </a:lnTo>
                                      <a:lnTo>
                                        <a:pt x="251" y="1223"/>
                                      </a:lnTo>
                                      <a:lnTo>
                                        <a:pt x="202" y="1179"/>
                                      </a:lnTo>
                                      <a:lnTo>
                                        <a:pt x="158" y="1130"/>
                                      </a:lnTo>
                                      <a:lnTo>
                                        <a:pt x="118" y="1076"/>
                                      </a:lnTo>
                                      <a:lnTo>
                                        <a:pt x="83" y="1019"/>
                                      </a:lnTo>
                                      <a:lnTo>
                                        <a:pt x="55" y="959"/>
                                      </a:lnTo>
                                      <a:lnTo>
                                        <a:pt x="32" y="896"/>
                                      </a:lnTo>
                                      <a:lnTo>
                                        <a:pt x="15" y="829"/>
                                      </a:lnTo>
                                      <a:lnTo>
                                        <a:pt x="4" y="760"/>
                                      </a:lnTo>
                                      <a:lnTo>
                                        <a:pt x="0" y="690"/>
                                      </a:lnTo>
                                      <a:lnTo>
                                        <a:pt x="1" y="642"/>
                                      </a:lnTo>
                                      <a:lnTo>
                                        <a:pt x="6" y="594"/>
                                      </a:lnTo>
                                      <a:lnTo>
                                        <a:pt x="15" y="548"/>
                                      </a:lnTo>
                                      <a:lnTo>
                                        <a:pt x="26" y="504"/>
                                      </a:lnTo>
                                      <a:lnTo>
                                        <a:pt x="39" y="460"/>
                                      </a:lnTo>
                                      <a:lnTo>
                                        <a:pt x="56" y="417"/>
                                      </a:lnTo>
                                      <a:lnTo>
                                        <a:pt x="76" y="376"/>
                                      </a:lnTo>
                                      <a:lnTo>
                                        <a:pt x="98" y="337"/>
                                      </a:lnTo>
                                      <a:lnTo>
                                        <a:pt x="122" y="299"/>
                                      </a:lnTo>
                                      <a:lnTo>
                                        <a:pt x="149" y="262"/>
                                      </a:lnTo>
                                      <a:lnTo>
                                        <a:pt x="178" y="228"/>
                                      </a:lnTo>
                                      <a:lnTo>
                                        <a:pt x="208" y="195"/>
                                      </a:lnTo>
                                      <a:lnTo>
                                        <a:pt x="241" y="165"/>
                                      </a:lnTo>
                                      <a:lnTo>
                                        <a:pt x="277" y="137"/>
                                      </a:lnTo>
                                      <a:lnTo>
                                        <a:pt x="313" y="111"/>
                                      </a:lnTo>
                                      <a:lnTo>
                                        <a:pt x="352" y="88"/>
                                      </a:lnTo>
                                      <a:lnTo>
                                        <a:pt x="592" y="491"/>
                                      </a:lnTo>
                                      <a:lnTo>
                                        <a:pt x="581" y="497"/>
                                      </a:lnTo>
                                      <a:lnTo>
                                        <a:pt x="570" y="504"/>
                                      </a:lnTo>
                                      <a:lnTo>
                                        <a:pt x="559" y="511"/>
                                      </a:lnTo>
                                      <a:lnTo>
                                        <a:pt x="549" y="519"/>
                                      </a:lnTo>
                                      <a:lnTo>
                                        <a:pt x="538" y="527"/>
                                      </a:lnTo>
                                      <a:lnTo>
                                        <a:pt x="529" y="535"/>
                                      </a:lnTo>
                                      <a:lnTo>
                                        <a:pt x="520" y="543"/>
                                      </a:lnTo>
                                      <a:lnTo>
                                        <a:pt x="510" y="552"/>
                                      </a:lnTo>
                                      <a:lnTo>
                                        <a:pt x="501" y="561"/>
                                      </a:lnTo>
                                      <a:lnTo>
                                        <a:pt x="487" y="575"/>
                                      </a:lnTo>
                                      <a:lnTo>
                                        <a:pt x="473" y="591"/>
                                      </a:lnTo>
                                      <a:lnTo>
                                        <a:pt x="457" y="607"/>
                                      </a:lnTo>
                                      <a:lnTo>
                                        <a:pt x="442" y="625"/>
                                      </a:lnTo>
                                      <a:lnTo>
                                        <a:pt x="430" y="641"/>
                                      </a:lnTo>
                                      <a:lnTo>
                                        <a:pt x="423" y="657"/>
                                      </a:lnTo>
                                      <a:lnTo>
                                        <a:pt x="419" y="669"/>
                                      </a:lnTo>
                                      <a:lnTo>
                                        <a:pt x="420" y="676"/>
                                      </a:lnTo>
                                      <a:lnTo>
                                        <a:pt x="425" y="682"/>
                                      </a:lnTo>
                                      <a:lnTo>
                                        <a:pt x="432" y="687"/>
                                      </a:lnTo>
                                      <a:lnTo>
                                        <a:pt x="440" y="690"/>
                                      </a:lnTo>
                                      <a:lnTo>
                                        <a:pt x="452" y="685"/>
                                      </a:lnTo>
                                      <a:lnTo>
                                        <a:pt x="466" y="674"/>
                                      </a:lnTo>
                                      <a:lnTo>
                                        <a:pt x="484" y="657"/>
                                      </a:lnTo>
                                      <a:lnTo>
                                        <a:pt x="503" y="637"/>
                                      </a:lnTo>
                                      <a:lnTo>
                                        <a:pt x="523" y="618"/>
                                      </a:lnTo>
                                      <a:lnTo>
                                        <a:pt x="543" y="600"/>
                                      </a:lnTo>
                                      <a:lnTo>
                                        <a:pt x="565" y="589"/>
                                      </a:lnTo>
                                      <a:lnTo>
                                        <a:pt x="587" y="585"/>
                                      </a:lnTo>
                                      <a:lnTo>
                                        <a:pt x="597" y="587"/>
                                      </a:lnTo>
                                      <a:lnTo>
                                        <a:pt x="605" y="596"/>
                                      </a:lnTo>
                                      <a:lnTo>
                                        <a:pt x="608" y="609"/>
                                      </a:lnTo>
                                      <a:lnTo>
                                        <a:pt x="604" y="627"/>
                                      </a:lnTo>
                                      <a:lnTo>
                                        <a:pt x="509" y="874"/>
                                      </a:lnTo>
                                      <a:lnTo>
                                        <a:pt x="503" y="888"/>
                                      </a:lnTo>
                                      <a:lnTo>
                                        <a:pt x="493" y="910"/>
                                      </a:lnTo>
                                      <a:lnTo>
                                        <a:pt x="484" y="940"/>
                                      </a:lnTo>
                                      <a:lnTo>
                                        <a:pt x="471" y="973"/>
                                      </a:lnTo>
                                      <a:lnTo>
                                        <a:pt x="460" y="1007"/>
                                      </a:lnTo>
                                      <a:lnTo>
                                        <a:pt x="452" y="1044"/>
                                      </a:lnTo>
                                      <a:lnTo>
                                        <a:pt x="446" y="1078"/>
                                      </a:lnTo>
                                      <a:lnTo>
                                        <a:pt x="443" y="1108"/>
                                      </a:lnTo>
                                      <a:lnTo>
                                        <a:pt x="446" y="1129"/>
                                      </a:lnTo>
                                      <a:lnTo>
                                        <a:pt x="451" y="1147"/>
                                      </a:lnTo>
                                      <a:lnTo>
                                        <a:pt x="459" y="1162"/>
                                      </a:lnTo>
                                      <a:lnTo>
                                        <a:pt x="470" y="1174"/>
                                      </a:lnTo>
                                      <a:lnTo>
                                        <a:pt x="485" y="1183"/>
                                      </a:lnTo>
                                      <a:lnTo>
                                        <a:pt x="502" y="1190"/>
                                      </a:lnTo>
                                      <a:lnTo>
                                        <a:pt x="520" y="1194"/>
                                      </a:lnTo>
                                      <a:lnTo>
                                        <a:pt x="541" y="1195"/>
                                      </a:lnTo>
                                      <a:lnTo>
                                        <a:pt x="571" y="1192"/>
                                      </a:lnTo>
                                      <a:lnTo>
                                        <a:pt x="602" y="1186"/>
                                      </a:lnTo>
                                      <a:lnTo>
                                        <a:pt x="632" y="1177"/>
                                      </a:lnTo>
                                      <a:lnTo>
                                        <a:pt x="663" y="1163"/>
                                      </a:lnTo>
                                      <a:lnTo>
                                        <a:pt x="692" y="1147"/>
                                      </a:lnTo>
                                      <a:lnTo>
                                        <a:pt x="720" y="1130"/>
                                      </a:lnTo>
                                      <a:lnTo>
                                        <a:pt x="748" y="1111"/>
                                      </a:lnTo>
                                      <a:lnTo>
                                        <a:pt x="773" y="1091"/>
                                      </a:lnTo>
                                      <a:lnTo>
                                        <a:pt x="798" y="1070"/>
                                      </a:lnTo>
                                      <a:lnTo>
                                        <a:pt x="820" y="1050"/>
                                      </a:lnTo>
                                      <a:lnTo>
                                        <a:pt x="839" y="1029"/>
                                      </a:lnTo>
                                      <a:lnTo>
                                        <a:pt x="855" y="1009"/>
                                      </a:lnTo>
                                      <a:lnTo>
                                        <a:pt x="868" y="991"/>
                                      </a:lnTo>
                                      <a:lnTo>
                                        <a:pt x="878" y="975"/>
                                      </a:lnTo>
                                      <a:lnTo>
                                        <a:pt x="884" y="962"/>
                                      </a:lnTo>
                                      <a:lnTo>
                                        <a:pt x="887" y="952"/>
                                      </a:lnTo>
                                      <a:lnTo>
                                        <a:pt x="884" y="942"/>
                                      </a:lnTo>
                                      <a:lnTo>
                                        <a:pt x="881" y="934"/>
                                      </a:lnTo>
                                      <a:lnTo>
                                        <a:pt x="873" y="929"/>
                                      </a:lnTo>
                                      <a:lnTo>
                                        <a:pt x="867" y="928"/>
                                      </a:lnTo>
                                      <a:lnTo>
                                        <a:pt x="856" y="931"/>
                                      </a:lnTo>
                                      <a:lnTo>
                                        <a:pt x="842" y="942"/>
                                      </a:lnTo>
                                      <a:lnTo>
                                        <a:pt x="824" y="958"/>
                                      </a:lnTo>
                                      <a:lnTo>
                                        <a:pt x="805" y="975"/>
                                      </a:lnTo>
                                      <a:lnTo>
                                        <a:pt x="784" y="992"/>
                                      </a:lnTo>
                                      <a:lnTo>
                                        <a:pt x="762" y="1008"/>
                                      </a:lnTo>
                                      <a:lnTo>
                                        <a:pt x="743" y="1019"/>
                                      </a:lnTo>
                                      <a:lnTo>
                                        <a:pt x="723" y="1023"/>
                                      </a:lnTo>
                                      <a:lnTo>
                                        <a:pt x="715" y="1020"/>
                                      </a:lnTo>
                                      <a:lnTo>
                                        <a:pt x="710" y="1015"/>
                                      </a:lnTo>
                                      <a:lnTo>
                                        <a:pt x="706" y="1008"/>
                                      </a:lnTo>
                                      <a:lnTo>
                                        <a:pt x="705" y="1000"/>
                                      </a:lnTo>
                                      <a:lnTo>
                                        <a:pt x="708" y="979"/>
                                      </a:lnTo>
                                      <a:lnTo>
                                        <a:pt x="715" y="954"/>
                                      </a:lnTo>
                                      <a:lnTo>
                                        <a:pt x="723" y="931"/>
                                      </a:lnTo>
                                      <a:lnTo>
                                        <a:pt x="732" y="910"/>
                                      </a:lnTo>
                                      <a:lnTo>
                                        <a:pt x="833" y="642"/>
                                      </a:lnTo>
                                      <a:lnTo>
                                        <a:pt x="849" y="589"/>
                                      </a:lnTo>
                                      <a:lnTo>
                                        <a:pt x="854" y="546"/>
                                      </a:lnTo>
                                      <a:lnTo>
                                        <a:pt x="850" y="511"/>
                                      </a:lnTo>
                                      <a:lnTo>
                                        <a:pt x="838" y="486"/>
                                      </a:lnTo>
                                      <a:lnTo>
                                        <a:pt x="821" y="466"/>
                                      </a:lnTo>
                                      <a:lnTo>
                                        <a:pt x="799" y="454"/>
                                      </a:lnTo>
                                      <a:lnTo>
                                        <a:pt x="775" y="448"/>
                                      </a:lnTo>
                                      <a:lnTo>
                                        <a:pt x="749" y="445"/>
                                      </a:lnTo>
                                      <a:lnTo>
                                        <a:pt x="728" y="447"/>
                                      </a:lnTo>
                                      <a:lnTo>
                                        <a:pt x="706" y="449"/>
                                      </a:lnTo>
                                      <a:lnTo>
                                        <a:pt x="687" y="453"/>
                                      </a:lnTo>
                                      <a:lnTo>
                                        <a:pt x="666" y="458"/>
                                      </a:lnTo>
                                      <a:lnTo>
                                        <a:pt x="647" y="464"/>
                                      </a:lnTo>
                                      <a:lnTo>
                                        <a:pt x="628" y="472"/>
                                      </a:lnTo>
                                      <a:lnTo>
                                        <a:pt x="610" y="481"/>
                                      </a:lnTo>
                                      <a:lnTo>
                                        <a:pt x="592" y="491"/>
                                      </a:lnTo>
                                      <a:lnTo>
                                        <a:pt x="352" y="88"/>
                                      </a:lnTo>
                                      <a:lnTo>
                                        <a:pt x="372" y="77"/>
                                      </a:lnTo>
                                      <a:lnTo>
                                        <a:pt x="390" y="67"/>
                                      </a:lnTo>
                                      <a:lnTo>
                                        <a:pt x="409" y="59"/>
                                      </a:lnTo>
                                      <a:lnTo>
                                        <a:pt x="430" y="50"/>
                                      </a:lnTo>
                                      <a:lnTo>
                                        <a:pt x="449" y="41"/>
                                      </a:lnTo>
                                      <a:lnTo>
                                        <a:pt x="470" y="35"/>
                                      </a:lnTo>
                                      <a:lnTo>
                                        <a:pt x="492" y="28"/>
                                      </a:lnTo>
                                      <a:lnTo>
                                        <a:pt x="513" y="22"/>
                                      </a:lnTo>
                                      <a:lnTo>
                                        <a:pt x="533" y="17"/>
                                      </a:lnTo>
                                      <a:lnTo>
                                        <a:pt x="555" y="12"/>
                                      </a:lnTo>
                                      <a:lnTo>
                                        <a:pt x="577" y="8"/>
                                      </a:lnTo>
                                      <a:lnTo>
                                        <a:pt x="599" y="6"/>
                                      </a:lnTo>
                                      <a:lnTo>
                                        <a:pt x="622" y="4"/>
                                      </a:lnTo>
                                      <a:lnTo>
                                        <a:pt x="644" y="1"/>
                                      </a:lnTo>
                                      <a:lnTo>
                                        <a:pt x="667" y="0"/>
                                      </a:lnTo>
                                      <a:lnTo>
                                        <a:pt x="691" y="0"/>
                                      </a:lnTo>
                                      <a:lnTo>
                                        <a:pt x="711" y="0"/>
                                      </a:lnTo>
                                      <a:lnTo>
                                        <a:pt x="732" y="1"/>
                                      </a:lnTo>
                                      <a:lnTo>
                                        <a:pt x="753" y="2"/>
                                      </a:lnTo>
                                      <a:lnTo>
                                        <a:pt x="773" y="5"/>
                                      </a:lnTo>
                                      <a:lnTo>
                                        <a:pt x="794" y="7"/>
                                      </a:lnTo>
                                      <a:lnTo>
                                        <a:pt x="814" y="11"/>
                                      </a:lnTo>
                                      <a:lnTo>
                                        <a:pt x="833" y="15"/>
                                      </a:lnTo>
                                      <a:lnTo>
                                        <a:pt x="854" y="18"/>
                                      </a:lnTo>
                                      <a:lnTo>
                                        <a:pt x="873" y="23"/>
                                      </a:lnTo>
                                      <a:lnTo>
                                        <a:pt x="891" y="29"/>
                                      </a:lnTo>
                                      <a:lnTo>
                                        <a:pt x="911" y="35"/>
                                      </a:lnTo>
                                      <a:lnTo>
                                        <a:pt x="929" y="41"/>
                                      </a:lnTo>
                                      <a:lnTo>
                                        <a:pt x="949" y="49"/>
                                      </a:lnTo>
                                      <a:lnTo>
                                        <a:pt x="967" y="56"/>
                                      </a:lnTo>
                                      <a:lnTo>
                                        <a:pt x="984" y="65"/>
                                      </a:lnTo>
                                      <a:lnTo>
                                        <a:pt x="1002" y="73"/>
                                      </a:lnTo>
                                      <a:lnTo>
                                        <a:pt x="901" y="172"/>
                                      </a:lnTo>
                                      <a:lnTo>
                                        <a:pt x="894" y="167"/>
                                      </a:lnTo>
                                      <a:lnTo>
                                        <a:pt x="887" y="163"/>
                                      </a:lnTo>
                                      <a:lnTo>
                                        <a:pt x="879" y="161"/>
                                      </a:lnTo>
                                      <a:lnTo>
                                        <a:pt x="871" y="157"/>
                                      </a:lnTo>
                                      <a:lnTo>
                                        <a:pt x="862" y="155"/>
                                      </a:lnTo>
                                      <a:lnTo>
                                        <a:pt x="854" y="154"/>
                                      </a:lnTo>
                                      <a:lnTo>
                                        <a:pt x="845" y="152"/>
                                      </a:lnTo>
                                      <a:lnTo>
                                        <a:pt x="835" y="152"/>
                                      </a:lnTo>
                                      <a:lnTo>
                                        <a:pt x="810" y="155"/>
                                      </a:lnTo>
                                      <a:lnTo>
                                        <a:pt x="786" y="162"/>
                                      </a:lnTo>
                                      <a:lnTo>
                                        <a:pt x="764" y="174"/>
                                      </a:lnTo>
                                      <a:lnTo>
                                        <a:pt x="744" y="190"/>
                                      </a:lnTo>
                                      <a:lnTo>
                                        <a:pt x="728" y="209"/>
                                      </a:lnTo>
                                      <a:lnTo>
                                        <a:pt x="716" y="231"/>
                                      </a:lnTo>
                                      <a:lnTo>
                                        <a:pt x="708" y="254"/>
                                      </a:lnTo>
                                      <a:lnTo>
                                        <a:pt x="705" y="279"/>
                                      </a:lnTo>
                                      <a:lnTo>
                                        <a:pt x="708" y="303"/>
                                      </a:lnTo>
                                      <a:lnTo>
                                        <a:pt x="712" y="325"/>
                                      </a:lnTo>
                                      <a:lnTo>
                                        <a:pt x="722" y="343"/>
                                      </a:lnTo>
                                      <a:lnTo>
                                        <a:pt x="734" y="359"/>
                                      </a:lnTo>
                                      <a:lnTo>
                                        <a:pt x="750" y="371"/>
                                      </a:lnTo>
                                      <a:lnTo>
                                        <a:pt x="768" y="381"/>
                                      </a:lnTo>
                                      <a:lnTo>
                                        <a:pt x="790" y="386"/>
                                      </a:lnTo>
                                      <a:lnTo>
                                        <a:pt x="814" y="388"/>
                                      </a:lnTo>
                                      <a:lnTo>
                                        <a:pt x="839" y="386"/>
                                      </a:lnTo>
                                      <a:lnTo>
                                        <a:pt x="863" y="378"/>
                                      </a:lnTo>
                                      <a:lnTo>
                                        <a:pt x="887" y="367"/>
                                      </a:lnTo>
                                      <a:lnTo>
                                        <a:pt x="906" y="351"/>
                                      </a:lnTo>
                                      <a:lnTo>
                                        <a:pt x="922" y="333"/>
                                      </a:lnTo>
                                      <a:lnTo>
                                        <a:pt x="934" y="312"/>
                                      </a:lnTo>
                                      <a:lnTo>
                                        <a:pt x="943" y="288"/>
                                      </a:lnTo>
                                      <a:lnTo>
                                        <a:pt x="945" y="261"/>
                                      </a:lnTo>
                                      <a:lnTo>
                                        <a:pt x="944" y="246"/>
                                      </a:lnTo>
                                      <a:lnTo>
                                        <a:pt x="941" y="233"/>
                                      </a:lnTo>
                                      <a:lnTo>
                                        <a:pt x="938" y="220"/>
                                      </a:lnTo>
                                      <a:lnTo>
                                        <a:pt x="933" y="209"/>
                                      </a:lnTo>
                                      <a:lnTo>
                                        <a:pt x="927" y="198"/>
                                      </a:lnTo>
                                      <a:lnTo>
                                        <a:pt x="919" y="188"/>
                                      </a:lnTo>
                                      <a:lnTo>
                                        <a:pt x="911" y="179"/>
                                      </a:lnTo>
                                      <a:lnTo>
                                        <a:pt x="901" y="172"/>
                                      </a:lnTo>
                                      <a:lnTo>
                                        <a:pt x="1002" y="73"/>
                                      </a:lnTo>
                                      <a:close/>
                                    </a:path>
                                  </a:pathLst>
                                </a:custGeom>
                                <a:solidFill>
                                  <a:srgbClr val="FFC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wgp>
                        </a:graphicData>
                      </a:graphic>
                    </wp:inline>
                  </w:drawing>
                </mc:Choice>
                <mc:Fallback>
                  <w:pict>
                    <v:group w14:anchorId="579B8C0D" id="Group 135" o:spid="_x0000_s1026" style="width:39.1pt;height:39.7pt;mso-position-horizontal-relative:char;mso-position-vertical-relative:line" coordsize="781,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">
                      <v:rect id="Rectangle 136" o:spid="_x0000_s1027" style="position:absolute;width:781;height: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stroke joinstyle="round"/>
                      </v:rect>
                      <v:shape id="Freeform 137" o:spid="_x0000_s1028" style="position:absolute;width:714;height:793;visibility:visible;mso-wrap-style:square;v-text-anchor:middle" coordsize="2149,2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" path="m801,1245r1,-44l806,1157r5,-44l818,1072r10,-42l840,989r14,-41l868,909r19,-38l905,835r20,-37l949,764r23,-34l997,697r27,-31l1053,636r30,-28l1114,581r33,-26l1180,531r35,-22l1251,488r37,-19l1326,452r39,-15l1405,424r42,-13l1488,402r41,-8l1573,389r44,-3l1661,384r34,2l1728,387r34,4l1794,394r33,6l1858,408r32,7l1922,425r30,10l1981,447r29,12l2040,472r28,15l2096,503r27,17l2149,537,2051,r-9,1l2035,2r-9,2l2019,5r-9,1l2002,7r-7,3l1986,11r-81,18l1824,49r-79,23l1667,96r-77,26l1514,150r-75,31l1365,212r-73,35l1221,282r-70,38l1083,359r-69,41l949,443r-66,44l820,533r-63,48l697,630r-60,50l578,732r-56,54l466,840r-53,57l360,954r-49,59l261,1073r-48,62l167,1197r-44,64l80,1326r-41,65l,1459r1622,926l1634,2363r14,-21l1662,2322r14,-21l1690,2280r15,-19l1721,2240r15,-20l1752,2202r17,-18l1786,2165r17,-18l1822,2129r18,-17l1858,2095r20,-16l1864,2082r-13,3l1839,2088r-14,3l1812,2093r-13,3l1785,2098r-13,1l1757,2101r-13,2l1730,2104r-13,1l1702,2105r-13,2l1674,2107r-13,l1617,2105r-44,-3l1529,2097r-41,-7l1447,2080r-42,-12l1365,2054r-39,-14l1288,2021r-37,-18l1215,1982r-35,-23l1147,1936r-33,-26l1083,1883r-30,-29l1024,1825r-27,-32l972,1760r-23,-33l925,1692r-20,-36l887,1618r-19,-37l854,1542r-14,-41l828,1460r-10,-42l811,1377r-5,-44l802,1289r-1,-44xe" fillcolor="#5f497a" stroked="f">
                        <v:path o:connecttype="custom" o:connectlocs="30,43;30,38;32,33;34,29;37,26;40,22;43,20;47,17;51,16;56,15;61,14;64,14;68,15;72,16;75,17;78,19;75,0;74,0;73,0;67,2;58,5;50,8;42,12;35,16;28,21;21,27;15,33;10,40;5,46;0,54;60,86;62,84;64,81;65,79;67,77;68,76;67,77;65,77;64,77;62,77;61,77;56,77;51,76;47,74;43,72;40,69;37,66;34,62;32,58;30,54;30,49" o:connectangles="0,0,0,0,0,0,0,0,0,0,0,0,0,0,0,0,0,0,0,0,0,0,0,0,0,0,0,0,0,0,0,0,0,0,0,0,0,0,0,0,0,0,0,0,0,0,0,0,0,0,0"/>
                      </v:shape>
                      <v:shape id="Freeform 138" o:spid="_x0000_s1029" style="position:absolute;left:323;top:184;width:458;height:459;visibility:visible;mso-wrap-style:square;v-text-anchor:middle" coordsize="1381,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" path="m1002,73r42,23l1083,121r37,28l1156,179r34,33l1220,248r29,36l1276,323r23,41l1320,406r18,44l1353,495r12,48l1374,591r6,49l1381,690r-4,70l1366,829r-17,67l1326,959r-28,60l1263,1076r-40,54l1179,1179r-49,44l1077,1263r-58,36l960,1327r-64,23l829,1367r-68,11l691,1382r-71,-4l552,1367r-67,-17l421,1327r-59,-28l305,1263r-54,-40l202,1179r-44,-49l118,1076,83,1019,55,959,32,896,15,829,4,760,,690,1,642,6,594r9,-46l26,504,39,460,56,417,76,376,98,337r24,-38l149,262r29,-34l208,195r33,-30l277,137r36,-26l352,88,592,491r-11,6l570,504r-11,7l549,519r-11,8l529,535r-9,8l510,552r-9,9l487,575r-14,16l457,607r-15,18l430,641r-7,16l419,669r1,7l425,682r7,5l440,690r12,-5l466,674r18,-17l503,637r20,-19l543,600r22,-11l587,585r10,2l605,596r3,13l604,627,509,874r-6,14l493,910r-9,30l471,973r-11,34l452,1044r-6,34l443,1108r3,21l451,1147r8,15l470,1174r15,9l502,1190r18,4l541,1195r30,-3l602,1186r30,-9l663,1163r29,-16l720,1130r28,-19l773,1091r25,-21l820,1050r19,-21l855,1009r13,-18l878,975r6,-13l887,952r-3,-10l881,934r-8,-5l867,928r-11,3l842,942r-18,16l805,975r-21,17l762,1008r-19,11l723,1023r-8,-3l710,1015r-4,-7l705,1000r3,-21l715,954r8,-23l732,910,833,642r16,-53l854,546r-4,-35l838,486,821,466,799,454r-24,-6l749,445r-21,2l706,449r-19,4l666,458r-19,6l628,472r-18,9l592,491,352,88,372,77,390,67r19,-8l430,50r19,-9l470,35r22,-7l513,22r20,-5l555,12,577,8,599,6,622,4,644,1,667,r24,l711,r21,1l753,2r20,3l794,7r20,4l833,15r21,3l873,23r18,6l911,35r18,6l949,49r18,7l984,65r18,8l901,172r-7,-5l887,163r-8,-2l871,157r-9,-2l854,154r-9,-2l835,152r-25,3l786,162r-22,12l744,190r-16,19l716,231r-8,23l705,279r3,24l712,325r10,18l734,359r16,12l768,381r22,5l814,388r25,-2l863,378r24,-11l906,351r16,-18l934,312r9,-24l945,261r-1,-15l941,233r-3,-13l933,209r-6,-11l919,188r-8,-9l901,172,1002,73xe" fillcolor="#ffc000" stroked="f">
                        <v:path o:connecttype="custom" o:connectlocs="41,5;45,10;49,16;50,24;49,33;45,42;37,47;28,50;18,49;9,45;3,37;0,28;1,20;3,14;7,8;11,4;21,18;19,20;18,21;16,24;16,25;17,25;20,22;22,22;18,33;17,37;16,42;18,44;21,44;25,42;29,39;32,36;32,35;31,34;29,36;26,38;26,36;31,24;31,18;27,16;24,17;22,18;15,2;18,1;21,0;24,0;28,0;31,1;33,1;36,2;33,6;31,6;29,6;26,9;26,12;28,14;32,14;34,12;34,9;33,7" o:connectangles="0,0,0,0,0,0,0,0,0,0,0,0,0,0,0,0,0,0,0,0,0,0,0,0,0,0,0,0,0,0,0,0,0,0,0,0,0,0,0,0,0,0,0,0,0,0,0,0,0,0,0,0,0,0,0,0,0,0,0,0"/>
                      </v:shape>
                      <w10:anchorlock/>
                    </v:group>
                  </w:pict>
                </mc:Fallback>
              </mc:AlternateContent>
            </w:r>
          </w:p>
        </w:tc>
        <w:tc>
          <w:tcPr>
            <w:tcW w:w="6836" w:type="dxa"/>
            <w:tcBorders>
              <w:top w:val="single" w:sz="4" w:space="0" w:color="000000"/>
              <w:left w:val="single" w:sz="4" w:space="0" w:color="000000"/>
              <w:bottom w:val="single" w:sz="4" w:space="0" w:color="000000"/>
              <w:right w:val="single" w:sz="4" w:space="0" w:color="000000"/>
            </w:tcBorders>
            <w:vAlign w:val="center"/>
          </w:tcPr>
          <w:p w14:paraId="7CAFBACA" w14:textId="1FD51AE0" w:rsidR="00916881" w:rsidRDefault="00916881" w:rsidP="0055328C">
            <w:pPr>
              <w:pStyle w:val="TableNote"/>
            </w:pPr>
            <w:r w:rsidRPr="00B57D33">
              <w:rPr>
                <w:b/>
                <w:bCs/>
                <w:rPrChange w:id="4463" w:author="Moses, Robbie" w:date="2023-02-22T04:01:00Z">
                  <w:rPr/>
                </w:rPrChange>
              </w:rPr>
              <w:t>Note</w:t>
            </w:r>
            <w:r>
              <w:t xml:space="preserve">: whenever settings are assigned /edited, the model list in the Model Selector window will indicate the date when the model settings were assigned/edited and the user name of the person who assigned/edited the settings. </w:t>
            </w:r>
          </w:p>
        </w:tc>
      </w:tr>
    </w:tbl>
    <w:p w14:paraId="04CF774D" w14:textId="0BB6730D" w:rsidR="00916881" w:rsidRDefault="00916881" w:rsidP="00F63174">
      <w:pPr>
        <w:pStyle w:val="TopofSection"/>
        <w:spacing w:before="0" w:after="120" w:line="240" w:lineRule="auto"/>
        <w:ind w:left="187" w:hanging="187"/>
        <w:outlineLvl w:val="0"/>
      </w:pPr>
      <w:bookmarkStart w:id="4464" w:name="_Ref84921226"/>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1687DFB" w14:textId="77777777" w:rsidR="0055328C" w:rsidRDefault="0055328C" w:rsidP="00EA5021">
      <w:pPr>
        <w:pStyle w:val="BodyText"/>
      </w:pPr>
    </w:p>
    <w:p w14:paraId="26208710" w14:textId="06AA111B" w:rsidR="00916881" w:rsidRDefault="00916881" w:rsidP="00AB35BA">
      <w:pPr>
        <w:pStyle w:val="Heading3"/>
      </w:pPr>
      <w:bookmarkStart w:id="4465" w:name="_Toc128718847"/>
      <w:r>
        <w:t>Carriers</w:t>
      </w:r>
      <w:bookmarkEnd w:id="4464"/>
      <w:bookmarkEnd w:id="4465"/>
    </w:p>
    <w:p w14:paraId="48EA2C3B" w14:textId="4D74BE45" w:rsidR="00916881" w:rsidRDefault="00916881" w:rsidP="0055328C">
      <w:pPr>
        <w:pStyle w:val="BodyText"/>
      </w:pPr>
      <w:r>
        <w:t xml:space="preserve">Under </w:t>
      </w:r>
      <w:r w:rsidR="004C5168">
        <w:t xml:space="preserve">the </w:t>
      </w:r>
      <w:r>
        <w:t xml:space="preserve">Carriers tab, the user will have </w:t>
      </w:r>
      <w:r w:rsidR="004C5168">
        <w:t xml:space="preserve">the </w:t>
      </w:r>
      <w:r>
        <w:t xml:space="preserve">ability to mass-assign service costs and service days from the depot level.  For </w:t>
      </w:r>
      <w:r w:rsidR="004C5168">
        <w:t xml:space="preserve">more </w:t>
      </w:r>
      <w:r>
        <w:t xml:space="preserve">information on Assigning Costs, See: </w:t>
      </w:r>
      <w:r w:rsidR="00027408" w:rsidRPr="001F2183">
        <w:rPr>
          <w:color w:val="4F81BD" w:themeColor="accent1"/>
        </w:rPr>
        <w:fldChar w:fldCharType="begin"/>
      </w:r>
      <w:r w:rsidRPr="001F2183">
        <w:rPr>
          <w:color w:val="4F81BD" w:themeColor="accent1"/>
        </w:rPr>
        <w:instrText xml:space="preserve"> REF _Ref223410558 \h </w:instrText>
      </w:r>
      <w:r w:rsidR="0055328C"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Depots</w:t>
      </w:r>
      <w:r w:rsidR="00D57607" w:rsidRPr="001F2183">
        <w:rPr>
          <w:rFonts w:ascii="Wingdings" w:hAnsi="Wingdings"/>
          <w:color w:val="4F81BD" w:themeColor="accent1"/>
        </w:rPr>
        <w:t></w:t>
      </w:r>
      <w:r w:rsidR="00D57607" w:rsidRPr="001F2183">
        <w:rPr>
          <w:color w:val="4F81BD" w:themeColor="accent1"/>
        </w:rPr>
        <w:t>Assign Service Costs</w:t>
      </w:r>
      <w:r w:rsidR="00027408" w:rsidRPr="001F2183">
        <w:rPr>
          <w:color w:val="4F81BD" w:themeColor="accent1"/>
        </w:rPr>
        <w:fldChar w:fldCharType="end"/>
      </w:r>
      <w:r>
        <w:t xml:space="preserve"> </w:t>
      </w:r>
    </w:p>
    <w:p w14:paraId="5AAFAED8" w14:textId="192AC209" w:rsidR="00916881" w:rsidRDefault="00916881" w:rsidP="00F63174">
      <w:pPr>
        <w:pStyle w:val="Caption"/>
        <w:spacing w:before="0" w:after="120"/>
        <w:ind w:left="187" w:hanging="187"/>
        <w:outlineLvl w:val="0"/>
      </w:pPr>
      <w:bookmarkStart w:id="4466" w:name="_Toc128632496"/>
      <w:r>
        <w:lastRenderedPageBreak/>
        <w:t xml:space="preserve">Figure </w:t>
      </w:r>
      <w:ins w:id="4467" w:author="Robbie Moses" w:date="2023-03-02T06:45:00Z">
        <w:r w:rsidR="00624EA3">
          <w:fldChar w:fldCharType="begin"/>
        </w:r>
        <w:r w:rsidR="00624EA3">
          <w:instrText xml:space="preserve"> SEQ Figure \* ARABIC </w:instrText>
        </w:r>
      </w:ins>
      <w:r w:rsidR="00624EA3">
        <w:fldChar w:fldCharType="separate"/>
      </w:r>
      <w:ins w:id="4468" w:author="Robbie Moses" w:date="2023-03-02T06:45:00Z">
        <w:r w:rsidR="00624EA3">
          <w:rPr>
            <w:noProof/>
          </w:rPr>
          <w:t>177</w:t>
        </w:r>
        <w:r w:rsidR="00624EA3">
          <w:fldChar w:fldCharType="end"/>
        </w:r>
      </w:ins>
      <w:ins w:id="4469" w:author="Moses, Robbie" w:date="2023-02-22T02:39:00Z">
        <w:del w:id="4470" w:author="Robbie Moses" w:date="2023-03-02T06:45:00Z">
          <w:r w:rsidR="003B5D4F" w:rsidDel="00624EA3">
            <w:fldChar w:fldCharType="begin"/>
          </w:r>
          <w:r w:rsidR="003B5D4F" w:rsidDel="00624EA3">
            <w:delInstrText xml:space="preserve"> SEQ Figure \* ARABIC </w:delInstrText>
          </w:r>
        </w:del>
      </w:ins>
      <w:del w:id="4471" w:author="Robbie Moses" w:date="2023-03-02T06:45:00Z">
        <w:r w:rsidR="003B5D4F" w:rsidDel="00624EA3">
          <w:fldChar w:fldCharType="separate"/>
        </w:r>
      </w:del>
      <w:ins w:id="4472" w:author="Moses, Robbie" w:date="2023-02-22T02:39:00Z">
        <w:del w:id="4473" w:author="Robbie Moses" w:date="2023-03-02T06:45:00Z">
          <w:r w:rsidR="003B5D4F" w:rsidDel="00624EA3">
            <w:rPr>
              <w:noProof/>
            </w:rPr>
            <w:delText>176</w:delText>
          </w:r>
          <w:r w:rsidR="003B5D4F" w:rsidDel="00624EA3">
            <w:fldChar w:fldCharType="end"/>
          </w:r>
        </w:del>
      </w:ins>
      <w:del w:id="447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175</w:delText>
        </w:r>
        <w:r w:rsidRPr="1E740376" w:rsidDel="003B5D4F">
          <w:rPr>
            <w:noProof/>
          </w:rPr>
          <w:fldChar w:fldCharType="end"/>
        </w:r>
      </w:del>
      <w:r>
        <w:t>: Model Assign Service Costs Page</w:t>
      </w:r>
      <w:bookmarkEnd w:id="4466"/>
    </w:p>
    <w:p w14:paraId="20D38563" w14:textId="1D516AE3" w:rsidR="00916881" w:rsidRDefault="6AC3CD52" w:rsidP="00EA5021">
      <w:pPr>
        <w:pStyle w:val="BodyText"/>
      </w:pPr>
      <w:r>
        <w:rPr>
          <w:noProof/>
        </w:rPr>
        <w:drawing>
          <wp:inline distT="0" distB="0" distL="0" distR="0" wp14:anchorId="0FBE4FD9" wp14:editId="31D68F0B">
            <wp:extent cx="5486400" cy="3543300"/>
            <wp:effectExtent l="76200" t="76200" r="133350" b="133350"/>
            <wp:docPr id="1293332607" name="Picture 129333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5486400" cy="354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0F689" w14:textId="5408F211"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3B5B7A" w14:textId="77777777" w:rsidR="004F1071" w:rsidRDefault="004F1071" w:rsidP="004F1071">
      <w:pPr>
        <w:pStyle w:val="BodyText"/>
      </w:pPr>
    </w:p>
    <w:p w14:paraId="38EEE23A" w14:textId="2C1679DD" w:rsidR="00916881" w:rsidRDefault="00916881" w:rsidP="009663AC">
      <w:pPr>
        <w:pStyle w:val="Heading3"/>
      </w:pPr>
      <w:bookmarkStart w:id="4475" w:name="_Toc128718848"/>
      <w:r>
        <w:t>Currencies</w:t>
      </w:r>
      <w:bookmarkEnd w:id="4475"/>
    </w:p>
    <w:p w14:paraId="3F6999AC" w14:textId="02709184" w:rsidR="00916881" w:rsidRDefault="00916881" w:rsidP="0055328C">
      <w:pPr>
        <w:pStyle w:val="BodyText"/>
      </w:pPr>
      <w:r>
        <w:t xml:space="preserve">Under Currencies, the user will have </w:t>
      </w:r>
      <w:r w:rsidR="006C5852">
        <w:t xml:space="preserve">the </w:t>
      </w:r>
      <w:r>
        <w:t xml:space="preserve">ability to change the Overnight Earnings Rate for this model. </w:t>
      </w:r>
      <w:r w:rsidR="006C5852">
        <w:t xml:space="preserve">The overnight </w:t>
      </w:r>
      <w:r>
        <w:t>Earnings Rate is an annualized rate of return available funds will earn or the opportunity cost of maintaining excess cash in the branch.</w:t>
      </w:r>
    </w:p>
    <w:p w14:paraId="513923B7" w14:textId="709ECACD" w:rsidR="00916881" w:rsidRDefault="00916881" w:rsidP="00F63174">
      <w:pPr>
        <w:pStyle w:val="Caption"/>
        <w:spacing w:before="0" w:after="120"/>
        <w:ind w:left="187" w:hanging="187"/>
        <w:outlineLvl w:val="0"/>
      </w:pPr>
      <w:bookmarkStart w:id="4476" w:name="_Toc128632497"/>
      <w:r>
        <w:t xml:space="preserve">Figure </w:t>
      </w:r>
      <w:ins w:id="4477" w:author="Robbie Moses" w:date="2023-03-02T06:45:00Z">
        <w:r w:rsidR="00624EA3">
          <w:fldChar w:fldCharType="begin"/>
        </w:r>
        <w:r w:rsidR="00624EA3">
          <w:instrText xml:space="preserve"> SEQ Figure \* ARABIC </w:instrText>
        </w:r>
      </w:ins>
      <w:r w:rsidR="00624EA3">
        <w:fldChar w:fldCharType="separate"/>
      </w:r>
      <w:ins w:id="4478" w:author="Robbie Moses" w:date="2023-03-02T06:45:00Z">
        <w:r w:rsidR="00624EA3">
          <w:rPr>
            <w:noProof/>
          </w:rPr>
          <w:t>178</w:t>
        </w:r>
        <w:r w:rsidR="00624EA3">
          <w:fldChar w:fldCharType="end"/>
        </w:r>
      </w:ins>
      <w:ins w:id="4479" w:author="Moses, Robbie" w:date="2023-02-22T02:39:00Z">
        <w:del w:id="4480" w:author="Robbie Moses" w:date="2023-03-02T06:45:00Z">
          <w:r w:rsidR="003B5D4F" w:rsidDel="00624EA3">
            <w:fldChar w:fldCharType="begin"/>
          </w:r>
          <w:r w:rsidR="003B5D4F" w:rsidDel="00624EA3">
            <w:delInstrText xml:space="preserve"> SEQ Figure \* ARABIC </w:delInstrText>
          </w:r>
        </w:del>
      </w:ins>
      <w:del w:id="4481" w:author="Robbie Moses" w:date="2023-03-02T06:45:00Z">
        <w:r w:rsidR="003B5D4F" w:rsidDel="00624EA3">
          <w:fldChar w:fldCharType="separate"/>
        </w:r>
      </w:del>
      <w:ins w:id="4482" w:author="Moses, Robbie" w:date="2023-02-22T02:39:00Z">
        <w:del w:id="4483" w:author="Robbie Moses" w:date="2023-03-02T06:45:00Z">
          <w:r w:rsidR="003B5D4F" w:rsidDel="00624EA3">
            <w:rPr>
              <w:noProof/>
            </w:rPr>
            <w:delText>177</w:delText>
          </w:r>
          <w:r w:rsidR="003B5D4F" w:rsidDel="00624EA3">
            <w:fldChar w:fldCharType="end"/>
          </w:r>
        </w:del>
      </w:ins>
      <w:del w:id="4484" w:author="Moses, Robbie" w:date="2023-02-22T02:39:00Z">
        <w:r w:rsidRPr="1E740376" w:rsidDel="003B5D4F">
          <w:fldChar w:fldCharType="begin"/>
        </w:r>
        <w:r w:rsidDel="003B5D4F">
          <w:delInstrText xml:space="preserve"> SEQ "Figure" \*Arabic </w:delInstrText>
        </w:r>
        <w:r w:rsidRPr="1E740376" w:rsidDel="003B5D4F">
          <w:fldChar w:fldCharType="separate"/>
        </w:r>
        <w:r w:rsidR="00D57607" w:rsidDel="003B5D4F">
          <w:rPr>
            <w:noProof/>
          </w:rPr>
          <w:delText>176</w:delText>
        </w:r>
        <w:r w:rsidRPr="1E740376" w:rsidDel="003B5D4F">
          <w:rPr>
            <w:noProof/>
          </w:rPr>
          <w:fldChar w:fldCharType="end"/>
        </w:r>
      </w:del>
      <w:r>
        <w:t>: Model Currencies Assignment Page</w:t>
      </w:r>
      <w:bookmarkEnd w:id="4476"/>
    </w:p>
    <w:p w14:paraId="181C0138" w14:textId="7FB97B94" w:rsidR="00916881" w:rsidRDefault="69A44A50" w:rsidP="00EA5021">
      <w:pPr>
        <w:pStyle w:val="BodyText"/>
      </w:pPr>
      <w:r>
        <w:rPr>
          <w:noProof/>
        </w:rPr>
        <w:drawing>
          <wp:inline distT="0" distB="0" distL="0" distR="0" wp14:anchorId="4E561427" wp14:editId="0DA9CADD">
            <wp:extent cx="5486400" cy="1323975"/>
            <wp:effectExtent l="76200" t="76200" r="133350" b="142875"/>
            <wp:docPr id="864591919" name="Picture 86459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5486400" cy="1323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77DBD" w14:textId="32B6BB4B" w:rsidR="00916881" w:rsidRDefault="00916881" w:rsidP="00F63174">
      <w:pPr>
        <w:pStyle w:val="TopofSection"/>
        <w:spacing w:before="0" w:after="120" w:line="240" w:lineRule="auto"/>
        <w:ind w:left="187" w:hanging="187"/>
        <w:outlineLvl w:val="0"/>
        <w:rPr>
          <w:color w:val="622423"/>
          <w:sz w:val="24"/>
          <w:szCs w:val="24"/>
        </w:rPr>
      </w:pPr>
      <w:bookmarkStart w:id="4485" w:name="_Ref231747295"/>
      <w:r>
        <w:t xml:space="preserve">Return To: </w:t>
      </w:r>
      <w:r w:rsidR="00027408">
        <w:rPr>
          <w:color w:val="622423"/>
          <w:sz w:val="24"/>
          <w:szCs w:val="24"/>
        </w:rPr>
        <w:fldChar w:fldCharType="begin"/>
      </w:r>
      <w:r>
        <w:rPr>
          <w:color w:val="622423"/>
          <w:sz w:val="24"/>
          <w:szCs w:val="24"/>
        </w:rPr>
        <w:instrText xml:space="preserve"> REF _Ref231750668 \h </w:instrText>
      </w:r>
      <w:r w:rsidR="00027408">
        <w:rPr>
          <w:color w:val="622423"/>
          <w:sz w:val="24"/>
          <w:szCs w:val="24"/>
        </w:rPr>
      </w:r>
      <w:r w:rsidR="00027408">
        <w:rPr>
          <w:color w:val="622423"/>
          <w:sz w:val="24"/>
          <w:szCs w:val="24"/>
        </w:rPr>
        <w:fldChar w:fldCharType="separate"/>
      </w:r>
      <w:r w:rsidR="00D57607">
        <w:rPr>
          <w:rFonts w:eastAsia="MS Mincho"/>
        </w:rPr>
        <w:t>Models Tab</w:t>
      </w:r>
      <w:r w:rsidR="00027408">
        <w:rPr>
          <w:color w:val="622423"/>
          <w:sz w:val="24"/>
          <w:szCs w:val="24"/>
        </w:rPr>
        <w:fldChar w:fldCharType="end"/>
      </w:r>
    </w:p>
    <w:p w14:paraId="7AB788BE" w14:textId="500785F3" w:rsidR="00916881" w:rsidRDefault="00916881" w:rsidP="00BA0E51">
      <w:pPr>
        <w:pStyle w:val="TOCHeading"/>
      </w:pPr>
      <w:bookmarkStart w:id="4486" w:name="_Ref236028200"/>
      <w:bookmarkStart w:id="4487" w:name="_Toc128718849"/>
      <w:r>
        <w:lastRenderedPageBreak/>
        <w:t>Reports</w:t>
      </w:r>
      <w:bookmarkEnd w:id="4485"/>
      <w:bookmarkEnd w:id="4486"/>
      <w:bookmarkEnd w:id="4487"/>
    </w:p>
    <w:p w14:paraId="6E05DBD4" w14:textId="4D0133BB" w:rsidR="00916881" w:rsidRDefault="00916881" w:rsidP="00EF6DC2">
      <w:pPr>
        <w:pStyle w:val="BodyText"/>
      </w:pPr>
      <w:r>
        <w:t>The reports available in the Model are similar to those used in production with OptiCash. For specific information on these reports, refer to the follow</w:t>
      </w:r>
      <w:r w:rsidR="006C5852">
        <w:t>ing</w:t>
      </w:r>
      <w:r>
        <w:t xml:space="preserve"> sections of this document:</w:t>
      </w:r>
    </w:p>
    <w:p w14:paraId="71CF4920" w14:textId="77777777" w:rsidR="00916881" w:rsidRPr="00EF6DC2" w:rsidRDefault="00916881" w:rsidP="00EF6DC2">
      <w:pPr>
        <w:pStyle w:val="ListBullet"/>
        <w:rPr>
          <w:color w:val="1F497D" w:themeColor="text2"/>
        </w:rPr>
      </w:pPr>
      <w:r w:rsidRPr="00EF6DC2">
        <w:rPr>
          <w:color w:val="1F497D" w:themeColor="text2"/>
        </w:rPr>
        <w:t>Charted Model Costs</w:t>
      </w:r>
    </w:p>
    <w:p w14:paraId="38354D3B" w14:textId="77777777" w:rsidR="00916881" w:rsidRPr="00EF6DC2" w:rsidRDefault="00916881" w:rsidP="00EF6DC2">
      <w:pPr>
        <w:pStyle w:val="ListBullet"/>
        <w:rPr>
          <w:color w:val="1F497D" w:themeColor="text2"/>
        </w:rPr>
      </w:pPr>
      <w:r w:rsidRPr="00EF6DC2">
        <w:rPr>
          <w:color w:val="1F497D" w:themeColor="text2"/>
        </w:rPr>
        <w:t>Savings (Cost Comparison)</w:t>
      </w:r>
    </w:p>
    <w:p w14:paraId="6FE0ACF8" w14:textId="77777777" w:rsidR="00916881" w:rsidRPr="00EF6DC2" w:rsidRDefault="00916881" w:rsidP="00EF6DC2">
      <w:pPr>
        <w:pStyle w:val="ListBullet"/>
        <w:rPr>
          <w:color w:val="1F497D" w:themeColor="text2"/>
        </w:rPr>
      </w:pPr>
      <w:r w:rsidRPr="00EF6DC2">
        <w:rPr>
          <w:color w:val="1F497D" w:themeColor="text2"/>
        </w:rPr>
        <w:t>Cash Utilization Comparison</w:t>
      </w:r>
    </w:p>
    <w:p w14:paraId="19588C73" w14:textId="77777777" w:rsidR="00916881" w:rsidRPr="00EF6DC2" w:rsidRDefault="00916881" w:rsidP="00EF6DC2">
      <w:pPr>
        <w:pStyle w:val="ListBullet"/>
        <w:rPr>
          <w:color w:val="1F497D" w:themeColor="text2"/>
        </w:rPr>
      </w:pPr>
      <w:r w:rsidRPr="00EF6DC2">
        <w:rPr>
          <w:color w:val="1F497D" w:themeColor="text2"/>
        </w:rPr>
        <w:t>Delivery Day Utilization</w:t>
      </w:r>
    </w:p>
    <w:p w14:paraId="7510D00C" w14:textId="77777777" w:rsidR="00916881" w:rsidRPr="00EF6DC2" w:rsidRDefault="00916881" w:rsidP="00EF6DC2">
      <w:pPr>
        <w:pStyle w:val="ListBullet"/>
        <w:rPr>
          <w:color w:val="1F497D" w:themeColor="text2"/>
        </w:rPr>
      </w:pPr>
      <w:r w:rsidRPr="00EF6DC2">
        <w:rPr>
          <w:color w:val="1F497D" w:themeColor="text2"/>
        </w:rPr>
        <w:t>Horizon Comparison</w:t>
      </w:r>
    </w:p>
    <w:p w14:paraId="210A4603" w14:textId="77777777" w:rsidR="00916881" w:rsidRPr="00EF6DC2" w:rsidRDefault="00916881" w:rsidP="00EF6DC2">
      <w:pPr>
        <w:pStyle w:val="ListBullet"/>
        <w:rPr>
          <w:color w:val="1F497D" w:themeColor="text2"/>
        </w:rPr>
      </w:pPr>
      <w:r w:rsidRPr="00EF6DC2">
        <w:rPr>
          <w:color w:val="1F497D" w:themeColor="text2"/>
        </w:rPr>
        <w:t>Parameters</w:t>
      </w:r>
    </w:p>
    <w:p w14:paraId="222C9910" w14:textId="77777777" w:rsidR="00916881" w:rsidRPr="00EF6DC2" w:rsidRDefault="00916881" w:rsidP="00EF6DC2">
      <w:pPr>
        <w:pStyle w:val="ListBullet"/>
        <w:rPr>
          <w:color w:val="1F497D" w:themeColor="text2"/>
        </w:rPr>
      </w:pPr>
      <w:r w:rsidRPr="00EF6DC2">
        <w:rPr>
          <w:color w:val="1F497D" w:themeColor="text2"/>
        </w:rPr>
        <w:t>Service Costs</w:t>
      </w:r>
    </w:p>
    <w:p w14:paraId="23F8C897" w14:textId="77777777" w:rsidR="00916881" w:rsidRPr="00EF6DC2" w:rsidRDefault="00916881" w:rsidP="00EF6DC2">
      <w:pPr>
        <w:pStyle w:val="ListBullet"/>
        <w:rPr>
          <w:color w:val="1F497D" w:themeColor="text2"/>
        </w:rPr>
      </w:pPr>
      <w:r w:rsidRPr="00EF6DC2">
        <w:rPr>
          <w:color w:val="1F497D" w:themeColor="text2"/>
        </w:rPr>
        <w:t>Service Days</w:t>
      </w:r>
    </w:p>
    <w:p w14:paraId="1A34112A" w14:textId="77777777" w:rsidR="00916881" w:rsidRPr="00EF6DC2" w:rsidRDefault="00916881" w:rsidP="00EF6DC2">
      <w:pPr>
        <w:pStyle w:val="ListBullet"/>
        <w:rPr>
          <w:color w:val="1F497D" w:themeColor="text2"/>
        </w:rPr>
      </w:pPr>
      <w:r w:rsidRPr="00EF6DC2">
        <w:rPr>
          <w:color w:val="1F497D" w:themeColor="text2"/>
        </w:rPr>
        <w:t>Cashpoint Service Schedule</w:t>
      </w:r>
      <w:r w:rsidR="00FD6A86" w:rsidRPr="00EF6DC2">
        <w:rPr>
          <w:color w:val="1F497D" w:themeColor="text2"/>
        </w:rPr>
        <w:t xml:space="preserve"> </w:t>
      </w:r>
    </w:p>
    <w:p w14:paraId="5A833699" w14:textId="7A0AE3E2" w:rsidR="00916881" w:rsidRDefault="00916881" w:rsidP="00F63174">
      <w:pPr>
        <w:pStyle w:val="TopofSection"/>
        <w:spacing w:before="0" w:after="120" w:line="240" w:lineRule="auto"/>
        <w:ind w:left="187" w:hanging="187"/>
        <w:outlineLvl w:val="0"/>
      </w:pPr>
      <w:r>
        <w:t xml:space="preserve">Return To: </w:t>
      </w:r>
      <w:r w:rsidR="00027408">
        <w:fldChar w:fldCharType="begin"/>
      </w:r>
      <w:r>
        <w:instrText xml:space="preserve"> REF _Ref231750668 \h </w:instrText>
      </w:r>
      <w:r w:rsidR="00027408">
        <w:fldChar w:fldCharType="separate"/>
      </w:r>
      <w:r w:rsidR="00D57607">
        <w:rPr>
          <w:rFonts w:eastAsia="MS Mincho"/>
        </w:rPr>
        <w:t>Models Tab</w:t>
      </w:r>
      <w:r w:rsidR="00027408">
        <w:fldChar w:fldCharType="end"/>
      </w:r>
    </w:p>
    <w:p w14:paraId="76D26A37" w14:textId="77777777" w:rsidR="00916881" w:rsidRDefault="00916881" w:rsidP="00EA5021">
      <w:pPr>
        <w:pStyle w:val="BodyText"/>
      </w:pPr>
    </w:p>
    <w:p w14:paraId="0141A9A2" w14:textId="2A4109CF" w:rsidR="00916881" w:rsidRPr="001E5400" w:rsidRDefault="00916881" w:rsidP="00F63174">
      <w:pPr>
        <w:pStyle w:val="Caption"/>
        <w:spacing w:before="0" w:after="120"/>
        <w:ind w:left="187" w:hanging="187"/>
        <w:outlineLvl w:val="0"/>
        <w:rPr>
          <w:lang w:val="en-US"/>
        </w:rPr>
      </w:pPr>
      <w:bookmarkStart w:id="4488" w:name="_Toc128632498"/>
      <w:r w:rsidRPr="1E740376">
        <w:rPr>
          <w:lang w:val="en-US"/>
        </w:rPr>
        <w:t xml:space="preserve">Figure </w:t>
      </w:r>
      <w:ins w:id="4489"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490" w:author="Robbie Moses" w:date="2023-03-02T06:45:00Z">
        <w:r w:rsidR="00624EA3">
          <w:rPr>
            <w:noProof/>
            <w:lang w:val="en-US"/>
          </w:rPr>
          <w:t>179</w:t>
        </w:r>
        <w:r w:rsidR="00624EA3">
          <w:rPr>
            <w:lang w:val="en-US"/>
          </w:rPr>
          <w:fldChar w:fldCharType="end"/>
        </w:r>
      </w:ins>
      <w:ins w:id="4491" w:author="Moses, Robbie" w:date="2023-02-22T02:39:00Z">
        <w:del w:id="4492" w:author="Robbie Moses" w:date="2023-03-02T06:45:00Z">
          <w:r w:rsidR="003B5D4F" w:rsidDel="00624EA3">
            <w:rPr>
              <w:lang w:val="en-US"/>
            </w:rPr>
            <w:fldChar w:fldCharType="begin"/>
          </w:r>
          <w:r w:rsidR="003B5D4F" w:rsidDel="00624EA3">
            <w:rPr>
              <w:lang w:val="en-US"/>
            </w:rPr>
            <w:delInstrText xml:space="preserve"> SEQ Figure \* ARABIC </w:delInstrText>
          </w:r>
        </w:del>
      </w:ins>
      <w:del w:id="4493" w:author="Robbie Moses" w:date="2023-03-02T06:45:00Z">
        <w:r w:rsidR="003B5D4F" w:rsidDel="00624EA3">
          <w:rPr>
            <w:lang w:val="en-US"/>
          </w:rPr>
          <w:fldChar w:fldCharType="separate"/>
        </w:r>
      </w:del>
      <w:ins w:id="4494" w:author="Moses, Robbie" w:date="2023-02-22T02:39:00Z">
        <w:del w:id="4495" w:author="Robbie Moses" w:date="2023-03-02T06:45:00Z">
          <w:r w:rsidR="003B5D4F" w:rsidDel="00624EA3">
            <w:rPr>
              <w:noProof/>
              <w:lang w:val="en-US"/>
            </w:rPr>
            <w:delText>178</w:delText>
          </w:r>
          <w:r w:rsidR="003B5D4F" w:rsidDel="00624EA3">
            <w:rPr>
              <w:lang w:val="en-US"/>
            </w:rPr>
            <w:fldChar w:fldCharType="end"/>
          </w:r>
        </w:del>
      </w:ins>
      <w:del w:id="4496" w:author="Moses, Robbie" w:date="2023-02-22T02:39:00Z">
        <w:r w:rsidRPr="1E740376" w:rsidDel="003B5D4F">
          <w:fldChar w:fldCharType="begin"/>
        </w:r>
        <w:r w:rsidRPr="1E740376" w:rsidDel="003B5D4F">
          <w:rPr>
            <w:lang w:val="en-US"/>
          </w:rPr>
          <w:delInstrText xml:space="preserve"> SEQ "Figure" \*Arabic </w:delInstrText>
        </w:r>
        <w:r w:rsidRPr="1E740376" w:rsidDel="003B5D4F">
          <w:fldChar w:fldCharType="separate"/>
        </w:r>
        <w:r w:rsidR="00D57607" w:rsidDel="003B5D4F">
          <w:rPr>
            <w:noProof/>
            <w:lang w:val="en-US"/>
          </w:rPr>
          <w:delText>177</w:delText>
        </w:r>
        <w:r w:rsidRPr="1E740376" w:rsidDel="003B5D4F">
          <w:rPr>
            <w:noProof/>
          </w:rPr>
          <w:fldChar w:fldCharType="end"/>
        </w:r>
      </w:del>
      <w:r w:rsidRPr="1E740376">
        <w:rPr>
          <w:lang w:val="en-US"/>
        </w:rPr>
        <w:t>: Model Reports Page</w:t>
      </w:r>
      <w:bookmarkEnd w:id="4488"/>
    </w:p>
    <w:p w14:paraId="4F1563D3" w14:textId="44675F02" w:rsidR="00916881" w:rsidRDefault="263A8E6C" w:rsidP="00EA5021">
      <w:pPr>
        <w:pStyle w:val="BodyText"/>
      </w:pPr>
      <w:r>
        <w:rPr>
          <w:noProof/>
        </w:rPr>
        <w:drawing>
          <wp:inline distT="0" distB="0" distL="0" distR="0" wp14:anchorId="4FA47D46" wp14:editId="0513F212">
            <wp:extent cx="5486400" cy="2314575"/>
            <wp:effectExtent l="76200" t="76200" r="133350" b="142875"/>
            <wp:docPr id="1503773768" name="Picture 1503773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5486400" cy="2314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A3636F" w14:textId="77777777" w:rsidR="00916881" w:rsidRDefault="00916881" w:rsidP="00F63174">
      <w:pPr>
        <w:spacing w:after="120"/>
        <w:ind w:left="187" w:hanging="187"/>
        <w:outlineLvl w:val="0"/>
        <w:rPr>
          <w:caps/>
          <w:color w:val="622423"/>
          <w:spacing w:val="10"/>
        </w:rPr>
      </w:pPr>
      <w:r>
        <w:br w:type="page"/>
      </w:r>
    </w:p>
    <w:p w14:paraId="512A46BB" w14:textId="30052DAF" w:rsidR="00916881" w:rsidRDefault="00916881" w:rsidP="00BA0E51">
      <w:pPr>
        <w:pStyle w:val="Heading2"/>
        <w:rPr>
          <w:rFonts w:eastAsia="MS Mincho"/>
        </w:rPr>
      </w:pPr>
      <w:bookmarkStart w:id="4497" w:name="_Charted_Model_Costs"/>
      <w:bookmarkStart w:id="4498" w:name="_Toc128718850"/>
      <w:bookmarkEnd w:id="4497"/>
      <w:r>
        <w:rPr>
          <w:rFonts w:eastAsia="MS Mincho"/>
        </w:rPr>
        <w:lastRenderedPageBreak/>
        <w:t>Charted Model Costs</w:t>
      </w:r>
      <w:bookmarkEnd w:id="4498"/>
    </w:p>
    <w:p w14:paraId="5DE8509F" w14:textId="7D485E1A" w:rsidR="00916881" w:rsidRDefault="00916881" w:rsidP="00EF6DC2">
      <w:pPr>
        <w:pStyle w:val="BodyText"/>
      </w:pPr>
      <w:r>
        <w:t>Charted Model Costs Reports provide both a graphical and a data summary of the Costs resulting from the Modeled Simulations.</w:t>
      </w:r>
    </w:p>
    <w:p w14:paraId="3469C8B1" w14:textId="744CDED0" w:rsidR="00916881" w:rsidRDefault="00916881" w:rsidP="00F63174">
      <w:pPr>
        <w:pStyle w:val="Caption"/>
        <w:spacing w:before="0" w:after="120"/>
        <w:ind w:left="187" w:hanging="187"/>
        <w:outlineLvl w:val="0"/>
        <w:rPr>
          <w:rFonts w:eastAsia="MS Mincho"/>
        </w:rPr>
      </w:pPr>
      <w:bookmarkStart w:id="4499" w:name="_Toc128632499"/>
      <w:r w:rsidRPr="1E740376">
        <w:rPr>
          <w:lang w:val="en-US"/>
        </w:rPr>
        <w:t xml:space="preserve">Figure </w:t>
      </w:r>
      <w:ins w:id="4500" w:author="Robbie Moses" w:date="2023-03-02T06:45:00Z">
        <w:r w:rsidR="00624EA3">
          <w:rPr>
            <w:lang w:val="en-US"/>
          </w:rPr>
          <w:fldChar w:fldCharType="begin"/>
        </w:r>
        <w:r w:rsidR="00624EA3">
          <w:rPr>
            <w:lang w:val="en-US"/>
          </w:rPr>
          <w:instrText xml:space="preserve"> SEQ Figure \* ARABIC </w:instrText>
        </w:r>
      </w:ins>
      <w:r w:rsidR="00624EA3">
        <w:rPr>
          <w:lang w:val="en-US"/>
        </w:rPr>
        <w:fldChar w:fldCharType="separate"/>
      </w:r>
      <w:ins w:id="4501" w:author="Robbie Moses" w:date="2023-03-02T06:45:00Z">
        <w:r w:rsidR="00624EA3">
          <w:rPr>
            <w:noProof/>
            <w:lang w:val="en-US"/>
          </w:rPr>
          <w:t>180</w:t>
        </w:r>
        <w:r w:rsidR="00624EA3">
          <w:rPr>
            <w:lang w:val="en-US"/>
          </w:rPr>
          <w:fldChar w:fldCharType="end"/>
        </w:r>
      </w:ins>
      <w:ins w:id="4502" w:author="Moses, Robbie" w:date="2023-02-22T02:39:00Z">
        <w:del w:id="4503" w:author="Robbie Moses" w:date="2023-03-02T06:45:00Z">
          <w:r w:rsidR="003B5D4F" w:rsidDel="00624EA3">
            <w:rPr>
              <w:lang w:val="en-US"/>
            </w:rPr>
            <w:fldChar w:fldCharType="begin"/>
          </w:r>
          <w:r w:rsidR="003B5D4F" w:rsidDel="00624EA3">
            <w:rPr>
              <w:lang w:val="en-US"/>
            </w:rPr>
            <w:delInstrText xml:space="preserve"> SEQ Figure \* ARABIC </w:delInstrText>
          </w:r>
        </w:del>
      </w:ins>
      <w:del w:id="4504" w:author="Robbie Moses" w:date="2023-03-02T06:45:00Z">
        <w:r w:rsidR="003B5D4F" w:rsidDel="00624EA3">
          <w:rPr>
            <w:lang w:val="en-US"/>
          </w:rPr>
          <w:fldChar w:fldCharType="separate"/>
        </w:r>
      </w:del>
      <w:ins w:id="4505" w:author="Moses, Robbie" w:date="2023-02-22T02:39:00Z">
        <w:del w:id="4506" w:author="Robbie Moses" w:date="2023-03-02T06:45:00Z">
          <w:r w:rsidR="003B5D4F" w:rsidDel="00624EA3">
            <w:rPr>
              <w:noProof/>
              <w:lang w:val="en-US"/>
            </w:rPr>
            <w:delText>179</w:delText>
          </w:r>
          <w:r w:rsidR="003B5D4F" w:rsidDel="00624EA3">
            <w:rPr>
              <w:lang w:val="en-US"/>
            </w:rPr>
            <w:fldChar w:fldCharType="end"/>
          </w:r>
        </w:del>
      </w:ins>
      <w:del w:id="4507" w:author="Moses, Robbie" w:date="2023-02-22T02:39:00Z">
        <w:r w:rsidRPr="1E740376" w:rsidDel="003B5D4F">
          <w:fldChar w:fldCharType="begin"/>
        </w:r>
        <w:r w:rsidRPr="1E740376" w:rsidDel="003B5D4F">
          <w:rPr>
            <w:lang w:val="en-US"/>
          </w:rPr>
          <w:delInstrText xml:space="preserve"> SEQ "Figure" \*Arabic </w:delInstrText>
        </w:r>
        <w:r w:rsidRPr="1E740376" w:rsidDel="003B5D4F">
          <w:fldChar w:fldCharType="separate"/>
        </w:r>
        <w:r w:rsidR="00D57607" w:rsidDel="003B5D4F">
          <w:rPr>
            <w:noProof/>
            <w:lang w:val="en-US"/>
          </w:rPr>
          <w:delText>178</w:delText>
        </w:r>
        <w:r w:rsidRPr="1E740376" w:rsidDel="003B5D4F">
          <w:rPr>
            <w:noProof/>
          </w:rPr>
          <w:fldChar w:fldCharType="end"/>
        </w:r>
      </w:del>
      <w:r w:rsidRPr="1E740376">
        <w:rPr>
          <w:lang w:val="en-US"/>
        </w:rPr>
        <w:t>: Charted Model Costs Report</w:t>
      </w:r>
      <w:bookmarkEnd w:id="4499"/>
    </w:p>
    <w:p w14:paraId="5944FB7A" w14:textId="14945D2C" w:rsidR="00916881" w:rsidRDefault="4C135095" w:rsidP="0062660E">
      <w:pPr>
        <w:pStyle w:val="BodyText"/>
      </w:pPr>
      <w:r>
        <w:rPr>
          <w:noProof/>
        </w:rPr>
        <w:drawing>
          <wp:inline distT="0" distB="0" distL="0" distR="0" wp14:anchorId="594E369E" wp14:editId="7F9A9E69">
            <wp:extent cx="5486400" cy="1771650"/>
            <wp:effectExtent l="76200" t="76200" r="133350" b="133350"/>
            <wp:docPr id="1314424284" name="Picture 131442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5486400" cy="177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70549B" w14:textId="5C4F1071" w:rsidR="00916881" w:rsidRDefault="00916881" w:rsidP="00F63174">
      <w:pPr>
        <w:pStyle w:val="Caption"/>
        <w:spacing w:before="0" w:after="120"/>
        <w:ind w:left="187" w:hanging="187"/>
        <w:outlineLvl w:val="0"/>
      </w:pPr>
      <w:bookmarkStart w:id="4508" w:name="_Toc128631176"/>
      <w:r>
        <w:t xml:space="preserve">Table </w:t>
      </w:r>
      <w:r w:rsidR="00027408">
        <w:fldChar w:fldCharType="begin"/>
      </w:r>
      <w:r>
        <w:instrText xml:space="preserve"> SEQ "Table" \*Arabic </w:instrText>
      </w:r>
      <w:r w:rsidR="00027408">
        <w:fldChar w:fldCharType="separate"/>
      </w:r>
      <w:r w:rsidR="00D57607">
        <w:rPr>
          <w:noProof/>
        </w:rPr>
        <w:t>222</w:t>
      </w:r>
      <w:r w:rsidR="00027408">
        <w:rPr>
          <w:noProof/>
        </w:rPr>
        <w:fldChar w:fldCharType="end"/>
      </w:r>
      <w:r>
        <w:t>: Charted Model Costs Field Descriptions</w:t>
      </w:r>
      <w:bookmarkEnd w:id="450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5E4842BA"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E6A9D9E" w14:textId="77777777" w:rsidR="00916881" w:rsidRDefault="00916881" w:rsidP="00EF6DC2">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3B2D9209" w14:textId="77777777" w:rsidR="00916881" w:rsidRDefault="00916881" w:rsidP="00EF6DC2">
            <w:pPr>
              <w:pStyle w:val="TableHeading"/>
            </w:pPr>
            <w:r>
              <w:t>Description</w:t>
            </w:r>
          </w:p>
        </w:tc>
      </w:tr>
      <w:tr w:rsidR="00916881" w14:paraId="42C3CC5B" w14:textId="77777777" w:rsidTr="0009567D">
        <w:trPr>
          <w:cantSplit/>
          <w:trHeight w:val="135"/>
        </w:trPr>
        <w:tc>
          <w:tcPr>
            <w:tcW w:w="2570" w:type="dxa"/>
            <w:tcBorders>
              <w:top w:val="single" w:sz="4" w:space="0" w:color="000000"/>
              <w:left w:val="single" w:sz="4" w:space="0" w:color="000000"/>
              <w:bottom w:val="single" w:sz="4" w:space="0" w:color="000000"/>
            </w:tcBorders>
          </w:tcPr>
          <w:p w14:paraId="1534C326" w14:textId="77777777" w:rsidR="00916881" w:rsidRPr="00EF6DC2" w:rsidRDefault="00916881" w:rsidP="00EF6DC2">
            <w:pPr>
              <w:pStyle w:val="TableBody"/>
              <w:rPr>
                <w:b/>
                <w:bCs/>
              </w:rPr>
            </w:pPr>
            <w:r w:rsidRPr="00EF6DC2">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242F39A9" w14:textId="211EE1C1" w:rsidR="00916881" w:rsidRDefault="00916881" w:rsidP="00EF6DC2">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EF6DC2"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1280B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C838F3B" w14:textId="77777777" w:rsidR="00916881" w:rsidRPr="00EF6DC2" w:rsidRDefault="00916881" w:rsidP="00EF6DC2">
            <w:pPr>
              <w:pStyle w:val="TableBody"/>
              <w:rPr>
                <w:b/>
                <w:bCs/>
              </w:rPr>
            </w:pPr>
            <w:r w:rsidRPr="00EF6DC2">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1AB1EA" w14:textId="369447CF" w:rsidR="00916881" w:rsidRDefault="00916881" w:rsidP="00EF6DC2">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51920335" w14:textId="77777777" w:rsidTr="0009567D">
        <w:trPr>
          <w:cantSplit/>
          <w:trHeight w:val="135"/>
        </w:trPr>
        <w:tc>
          <w:tcPr>
            <w:tcW w:w="2570" w:type="dxa"/>
            <w:tcBorders>
              <w:top w:val="single" w:sz="4" w:space="0" w:color="000000"/>
              <w:left w:val="single" w:sz="4" w:space="0" w:color="000000"/>
              <w:bottom w:val="single" w:sz="4" w:space="0" w:color="000000"/>
            </w:tcBorders>
          </w:tcPr>
          <w:p w14:paraId="68535DCE" w14:textId="77777777" w:rsidR="00916881" w:rsidRPr="00EF6DC2" w:rsidRDefault="00916881" w:rsidP="00EF6DC2">
            <w:pPr>
              <w:pStyle w:val="TableBody"/>
              <w:rPr>
                <w:b/>
                <w:bCs/>
              </w:rPr>
            </w:pPr>
            <w:r w:rsidRPr="00EF6DC2">
              <w:rPr>
                <w:b/>
                <w:bCs/>
              </w:rPr>
              <w:t>Select Currency</w:t>
            </w:r>
          </w:p>
        </w:tc>
        <w:tc>
          <w:tcPr>
            <w:tcW w:w="5500" w:type="dxa"/>
            <w:tcBorders>
              <w:top w:val="single" w:sz="4" w:space="0" w:color="000000"/>
              <w:left w:val="single" w:sz="4" w:space="0" w:color="000000"/>
              <w:bottom w:val="single" w:sz="4" w:space="0" w:color="000000"/>
              <w:right w:val="single" w:sz="4" w:space="0" w:color="000000"/>
            </w:tcBorders>
          </w:tcPr>
          <w:p w14:paraId="61428FC3" w14:textId="719398F4" w:rsidR="00916881" w:rsidRDefault="006C5852" w:rsidP="00EF6DC2">
            <w:pPr>
              <w:pStyle w:val="TableBody"/>
            </w:pPr>
            <w:r>
              <w:t xml:space="preserve">The user </w:t>
            </w:r>
            <w:r w:rsidR="00916881">
              <w:t>will determine which currency the report is to be generated for</w:t>
            </w:r>
          </w:p>
        </w:tc>
      </w:tr>
      <w:tr w:rsidR="00916881" w14:paraId="52CC5F54" w14:textId="77777777" w:rsidTr="0009567D">
        <w:trPr>
          <w:cantSplit/>
          <w:trHeight w:val="135"/>
        </w:trPr>
        <w:tc>
          <w:tcPr>
            <w:tcW w:w="2570" w:type="dxa"/>
            <w:tcBorders>
              <w:top w:val="single" w:sz="4" w:space="0" w:color="000000"/>
              <w:left w:val="single" w:sz="4" w:space="0" w:color="000000"/>
              <w:bottom w:val="single" w:sz="4" w:space="0" w:color="000000"/>
            </w:tcBorders>
          </w:tcPr>
          <w:p w14:paraId="6991DA26" w14:textId="77777777" w:rsidR="00916881" w:rsidRPr="00EF6DC2" w:rsidRDefault="00916881" w:rsidP="00EF6DC2">
            <w:pPr>
              <w:pStyle w:val="TableBody"/>
              <w:rPr>
                <w:b/>
                <w:bCs/>
              </w:rPr>
            </w:pPr>
            <w:r w:rsidRPr="00EF6DC2">
              <w:rPr>
                <w:b/>
                <w:bCs/>
              </w:rPr>
              <w:t>Holding Costs</w:t>
            </w:r>
          </w:p>
        </w:tc>
        <w:tc>
          <w:tcPr>
            <w:tcW w:w="5500" w:type="dxa"/>
            <w:tcBorders>
              <w:top w:val="single" w:sz="4" w:space="0" w:color="000000"/>
              <w:left w:val="single" w:sz="4" w:space="0" w:color="000000"/>
              <w:bottom w:val="single" w:sz="4" w:space="0" w:color="000000"/>
              <w:right w:val="single" w:sz="4" w:space="0" w:color="000000"/>
            </w:tcBorders>
          </w:tcPr>
          <w:p w14:paraId="1B6AD21A" w14:textId="77777777" w:rsidR="00916881" w:rsidRDefault="00916881" w:rsidP="00EF6DC2">
            <w:pPr>
              <w:pStyle w:val="TableBody"/>
            </w:pPr>
            <w:r>
              <w:t xml:space="preserve">Costs associated with holding too much cash (for instance, lost potential savings from interest rates). </w:t>
            </w:r>
          </w:p>
          <w:p w14:paraId="6C0AF14E" w14:textId="77777777" w:rsidR="00916881" w:rsidRDefault="00916881" w:rsidP="00EF6DC2">
            <w:pPr>
              <w:pStyle w:val="TableBody"/>
            </w:pPr>
            <w:r>
              <w:t>Holding Costs = (Closing Balance x Interest Rate %) / Number of Days in a Year* x Days Cash is Held in Cashpoint</w:t>
            </w:r>
          </w:p>
          <w:p w14:paraId="7AD83093" w14:textId="465FB0CA" w:rsidR="00916881" w:rsidRDefault="00916881" w:rsidP="00EF6DC2">
            <w:pPr>
              <w:pStyle w:val="TableBody"/>
            </w:pPr>
            <w:r>
              <w:t xml:space="preserve">* </w:t>
            </w:r>
            <w:r w:rsidR="006C5852">
              <w:t>user-</w:t>
            </w:r>
            <w:r>
              <w:t xml:space="preserve">defined under </w:t>
            </w:r>
            <w:r w:rsidRPr="00E01AE0">
              <w:rPr>
                <w:i/>
                <w:iCs/>
                <w:rPrChange w:id="4509" w:author="Robbie Moses" w:date="2023-03-02T05:59:00Z">
                  <w:rPr/>
                </w:rPrChange>
              </w:rPr>
              <w:t xml:space="preserve">Maintenance </w:t>
            </w:r>
            <w:r w:rsidRPr="00E01AE0">
              <w:rPr>
                <w:rFonts w:ascii="Wingdings" w:hAnsi="Wingdings"/>
                <w:i/>
                <w:iCs/>
                <w:rPrChange w:id="4510" w:author="Robbie Moses" w:date="2023-03-02T05:59:00Z">
                  <w:rPr>
                    <w:rFonts w:ascii="Wingdings" w:hAnsi="Wingdings"/>
                  </w:rPr>
                </w:rPrChange>
              </w:rPr>
              <w:t></w:t>
            </w:r>
            <w:r w:rsidRPr="00E01AE0">
              <w:rPr>
                <w:i/>
                <w:iCs/>
                <w:rPrChange w:id="4511" w:author="Robbie Moses" w:date="2023-03-02T05:59:00Z">
                  <w:rPr/>
                </w:rPrChange>
              </w:rPr>
              <w:t xml:space="preserve"> OptiCash Settings</w:t>
            </w:r>
            <w:r>
              <w:t xml:space="preserve"> screen.</w:t>
            </w:r>
          </w:p>
        </w:tc>
      </w:tr>
      <w:tr w:rsidR="00916881" w14:paraId="380D8D0E" w14:textId="77777777" w:rsidTr="0009567D">
        <w:trPr>
          <w:cantSplit/>
          <w:trHeight w:val="135"/>
        </w:trPr>
        <w:tc>
          <w:tcPr>
            <w:tcW w:w="2570" w:type="dxa"/>
            <w:tcBorders>
              <w:top w:val="single" w:sz="4" w:space="0" w:color="000000"/>
              <w:left w:val="single" w:sz="4" w:space="0" w:color="000000"/>
              <w:bottom w:val="single" w:sz="4" w:space="0" w:color="000000"/>
            </w:tcBorders>
          </w:tcPr>
          <w:p w14:paraId="0571F0F6" w14:textId="77777777" w:rsidR="00916881" w:rsidRPr="00EF6DC2" w:rsidRDefault="00916881" w:rsidP="00EF6DC2">
            <w:pPr>
              <w:pStyle w:val="TableBody"/>
              <w:rPr>
                <w:b/>
                <w:bCs/>
              </w:rPr>
            </w:pPr>
            <w:r w:rsidRPr="00EF6DC2">
              <w:rPr>
                <w:b/>
                <w:bCs/>
              </w:rPr>
              <w:t>Insurance Costs</w:t>
            </w:r>
          </w:p>
        </w:tc>
        <w:tc>
          <w:tcPr>
            <w:tcW w:w="5500" w:type="dxa"/>
            <w:tcBorders>
              <w:top w:val="single" w:sz="4" w:space="0" w:color="000000"/>
              <w:left w:val="single" w:sz="4" w:space="0" w:color="000000"/>
              <w:bottom w:val="single" w:sz="4" w:space="0" w:color="000000"/>
              <w:right w:val="single" w:sz="4" w:space="0" w:color="000000"/>
            </w:tcBorders>
          </w:tcPr>
          <w:p w14:paraId="7F35BFDE" w14:textId="787578A0" w:rsidR="00916881" w:rsidRDefault="00916881" w:rsidP="00EF6DC2">
            <w:pPr>
              <w:pStyle w:val="TableBody"/>
            </w:pPr>
            <w:r w:rsidRPr="00B57D33">
              <w:rPr>
                <w:rPrChange w:id="4512" w:author="Moses, Robbie" w:date="2023-02-22T04:01:00Z">
                  <w:rPr>
                    <w:b/>
                    <w:bCs/>
                  </w:rPr>
                </w:rPrChange>
              </w:rPr>
              <w:t>Insurance Costs</w:t>
            </w:r>
            <w:r>
              <w:rPr>
                <w:b/>
                <w:bCs/>
              </w:rPr>
              <w:t xml:space="preserve"> </w:t>
            </w:r>
            <w:r>
              <w:t xml:space="preserve">are based on </w:t>
            </w:r>
            <w:r w:rsidR="006C5852">
              <w:t xml:space="preserve">the </w:t>
            </w:r>
            <w:r>
              <w:t xml:space="preserve">currency insurance rate that is charged to insure funds kept in Cashpoints. </w:t>
            </w:r>
          </w:p>
          <w:p w14:paraId="4C0E91D2" w14:textId="77777777" w:rsidR="00916881" w:rsidRDefault="00916881" w:rsidP="00EF6DC2">
            <w:pPr>
              <w:pStyle w:val="TableBody"/>
            </w:pPr>
            <w:r>
              <w:t xml:space="preserve">Insurance Costs = (Closing Balance x Insurance Rate %) / Number of Days in a Year* </w:t>
            </w:r>
          </w:p>
          <w:p w14:paraId="65FD0DF6" w14:textId="600E21CD" w:rsidR="00916881" w:rsidRDefault="00916881" w:rsidP="00EF6DC2">
            <w:pPr>
              <w:pStyle w:val="TableBody"/>
            </w:pPr>
            <w:r>
              <w:t xml:space="preserve">* </w:t>
            </w:r>
            <w:r w:rsidR="006C5852">
              <w:t>user-</w:t>
            </w:r>
            <w:r>
              <w:t xml:space="preserve">defined under </w:t>
            </w:r>
            <w:r w:rsidRPr="00E01AE0">
              <w:rPr>
                <w:i/>
                <w:iCs/>
                <w:rPrChange w:id="4513" w:author="Robbie Moses" w:date="2023-03-02T05:59:00Z">
                  <w:rPr/>
                </w:rPrChange>
              </w:rPr>
              <w:t xml:space="preserve">Maintenance </w:t>
            </w:r>
            <w:r w:rsidRPr="00E01AE0">
              <w:rPr>
                <w:rFonts w:ascii="Wingdings" w:hAnsi="Wingdings"/>
                <w:i/>
                <w:iCs/>
                <w:rPrChange w:id="4514" w:author="Robbie Moses" w:date="2023-03-02T05:59:00Z">
                  <w:rPr>
                    <w:rFonts w:ascii="Wingdings" w:hAnsi="Wingdings"/>
                  </w:rPr>
                </w:rPrChange>
              </w:rPr>
              <w:t></w:t>
            </w:r>
            <w:r w:rsidRPr="00E01AE0">
              <w:rPr>
                <w:i/>
                <w:iCs/>
                <w:rPrChange w:id="4515" w:author="Robbie Moses" w:date="2023-03-02T05:59:00Z">
                  <w:rPr/>
                </w:rPrChange>
              </w:rPr>
              <w:t xml:space="preserve"> OptiCash Settings</w:t>
            </w:r>
            <w:r>
              <w:t xml:space="preserve"> screen. </w:t>
            </w:r>
          </w:p>
        </w:tc>
      </w:tr>
      <w:tr w:rsidR="00916881" w14:paraId="179134D6" w14:textId="77777777" w:rsidTr="0009567D">
        <w:trPr>
          <w:cantSplit/>
          <w:trHeight w:val="135"/>
        </w:trPr>
        <w:tc>
          <w:tcPr>
            <w:tcW w:w="2570" w:type="dxa"/>
            <w:tcBorders>
              <w:top w:val="single" w:sz="4" w:space="0" w:color="000000"/>
              <w:left w:val="single" w:sz="4" w:space="0" w:color="000000"/>
              <w:bottom w:val="single" w:sz="4" w:space="0" w:color="000000"/>
            </w:tcBorders>
          </w:tcPr>
          <w:p w14:paraId="7AE92122" w14:textId="1933AF4F" w:rsidR="00916881" w:rsidRPr="00EF6DC2" w:rsidRDefault="00916881" w:rsidP="00EF6DC2">
            <w:pPr>
              <w:pStyle w:val="TableBody"/>
              <w:rPr>
                <w:b/>
                <w:bCs/>
              </w:rPr>
            </w:pPr>
            <w:r w:rsidRPr="00EF6DC2">
              <w:rPr>
                <w:b/>
                <w:bCs/>
              </w:rPr>
              <w:lastRenderedPageBreak/>
              <w:t>Out</w:t>
            </w:r>
            <w:r w:rsidR="006C5852" w:rsidRPr="00EF6DC2">
              <w:rPr>
                <w:b/>
                <w:bCs/>
              </w:rPr>
              <w:t>-of-</w:t>
            </w:r>
            <w:r w:rsidRPr="00EF6DC2">
              <w:rPr>
                <w:b/>
                <w:bCs/>
              </w:rPr>
              <w:t>Cash Costs</w:t>
            </w:r>
          </w:p>
        </w:tc>
        <w:tc>
          <w:tcPr>
            <w:tcW w:w="5500" w:type="dxa"/>
            <w:tcBorders>
              <w:top w:val="single" w:sz="4" w:space="0" w:color="000000"/>
              <w:left w:val="single" w:sz="4" w:space="0" w:color="000000"/>
              <w:bottom w:val="single" w:sz="4" w:space="0" w:color="000000"/>
              <w:right w:val="single" w:sz="4" w:space="0" w:color="000000"/>
            </w:tcBorders>
          </w:tcPr>
          <w:p w14:paraId="5CA90764" w14:textId="1C95FD6E" w:rsidR="00916881" w:rsidRDefault="00916881" w:rsidP="00EF6DC2">
            <w:pPr>
              <w:pStyle w:val="TableBody"/>
            </w:pPr>
            <w:r>
              <w:t xml:space="preserve">Costs associated with out-of-cash </w:t>
            </w:r>
            <w:r w:rsidR="006C5852">
              <w:t xml:space="preserve">are </w:t>
            </w:r>
            <w:r>
              <w:t>indicated by the cost set by the institution such as penalty, admin fee, etc.</w:t>
            </w:r>
          </w:p>
          <w:p w14:paraId="5B8D72D9" w14:textId="77777777" w:rsidR="00916881" w:rsidRDefault="00916881" w:rsidP="00EF6DC2">
            <w:pPr>
              <w:pStyle w:val="TableBody"/>
            </w:pPr>
            <w:r>
              <w:t xml:space="preserve">Out-of-Cash Costs = Cost per Outage Amount x Number of Outages*, </w:t>
            </w:r>
          </w:p>
          <w:p w14:paraId="5C7BE1C5" w14:textId="41282087" w:rsidR="00916881" w:rsidRDefault="00916881" w:rsidP="00EF6DC2">
            <w:pPr>
              <w:pStyle w:val="TableBody"/>
            </w:pPr>
            <w:r>
              <w:t xml:space="preserve">*where Outage is when Closing Balance is less than the threshold amount defined in </w:t>
            </w:r>
            <w:r w:rsidR="006C5852">
              <w:t xml:space="preserve">the </w:t>
            </w:r>
            <w:r w:rsidRPr="00E01AE0">
              <w:rPr>
                <w:i/>
                <w:iCs/>
                <w:rPrChange w:id="4516" w:author="Robbie Moses" w:date="2023-03-02T05:59:00Z">
                  <w:rPr/>
                </w:rPrChange>
              </w:rPr>
              <w:t xml:space="preserve">Processing tab </w:t>
            </w:r>
            <w:r w:rsidRPr="00E01AE0">
              <w:rPr>
                <w:rFonts w:ascii="Wingdings" w:hAnsi="Wingdings"/>
                <w:i/>
                <w:iCs/>
                <w:rPrChange w:id="4517" w:author="Robbie Moses" w:date="2023-03-02T05:59:00Z">
                  <w:rPr>
                    <w:rFonts w:ascii="Wingdings" w:hAnsi="Wingdings"/>
                  </w:rPr>
                </w:rPrChange>
              </w:rPr>
              <w:t></w:t>
            </w:r>
            <w:r w:rsidRPr="00E01AE0">
              <w:rPr>
                <w:i/>
                <w:iCs/>
                <w:rPrChange w:id="4518" w:author="Robbie Moses" w:date="2023-03-02T05:59:00Z">
                  <w:rPr/>
                </w:rPrChange>
              </w:rPr>
              <w:t xml:space="preserve"> Cost Calculation </w:t>
            </w:r>
            <w:r w:rsidRPr="00E01AE0">
              <w:rPr>
                <w:rFonts w:ascii="Wingdings" w:hAnsi="Wingdings"/>
                <w:i/>
                <w:iCs/>
                <w:rPrChange w:id="4519" w:author="Robbie Moses" w:date="2023-03-02T05:59:00Z">
                  <w:rPr>
                    <w:rFonts w:ascii="Wingdings" w:hAnsi="Wingdings"/>
                  </w:rPr>
                </w:rPrChange>
              </w:rPr>
              <w:t></w:t>
            </w:r>
            <w:r w:rsidRPr="00E01AE0">
              <w:rPr>
                <w:i/>
                <w:iCs/>
                <w:rPrChange w:id="4520" w:author="Robbie Moses" w:date="2023-03-02T05:59:00Z">
                  <w:rPr/>
                </w:rPrChange>
              </w:rPr>
              <w:t xml:space="preserve"> Cost Options.</w:t>
            </w:r>
          </w:p>
        </w:tc>
      </w:tr>
      <w:tr w:rsidR="00916881" w14:paraId="3E8800C1" w14:textId="77777777" w:rsidTr="0009567D">
        <w:trPr>
          <w:cantSplit/>
          <w:trHeight w:val="135"/>
        </w:trPr>
        <w:tc>
          <w:tcPr>
            <w:tcW w:w="2570" w:type="dxa"/>
            <w:tcBorders>
              <w:top w:val="single" w:sz="4" w:space="0" w:color="000000"/>
              <w:left w:val="single" w:sz="4" w:space="0" w:color="000000"/>
              <w:bottom w:val="single" w:sz="4" w:space="0" w:color="000000"/>
            </w:tcBorders>
          </w:tcPr>
          <w:p w14:paraId="38A4A94B" w14:textId="77777777" w:rsidR="00916881" w:rsidRPr="00EF6DC2" w:rsidRDefault="00916881" w:rsidP="00EF6DC2">
            <w:pPr>
              <w:pStyle w:val="TableBody"/>
              <w:rPr>
                <w:b/>
                <w:bCs/>
              </w:rPr>
            </w:pPr>
            <w:r w:rsidRPr="00EF6DC2">
              <w:rPr>
                <w:b/>
                <w:bCs/>
              </w:rPr>
              <w:t>Dead Money Costs</w:t>
            </w:r>
          </w:p>
        </w:tc>
        <w:tc>
          <w:tcPr>
            <w:tcW w:w="5500" w:type="dxa"/>
            <w:tcBorders>
              <w:top w:val="single" w:sz="4" w:space="0" w:color="000000"/>
              <w:left w:val="single" w:sz="4" w:space="0" w:color="000000"/>
              <w:bottom w:val="single" w:sz="4" w:space="0" w:color="000000"/>
              <w:right w:val="single" w:sz="4" w:space="0" w:color="000000"/>
            </w:tcBorders>
          </w:tcPr>
          <w:p w14:paraId="1FFF7AE3" w14:textId="2CFCA752" w:rsidR="00916881" w:rsidRDefault="00916881" w:rsidP="00EF6DC2">
            <w:pPr>
              <w:pStyle w:val="TableBody"/>
              <w:rPr>
                <w:rFonts w:eastAsia="MS Mincho"/>
              </w:rPr>
            </w:pPr>
            <w:r>
              <w:rPr>
                <w:rFonts w:eastAsia="MS Mincho"/>
              </w:rPr>
              <w:t>Dead money costs associate</w:t>
            </w:r>
            <w:r w:rsidR="006C5852">
              <w:rPr>
                <w:rFonts w:eastAsia="MS Mincho"/>
              </w:rPr>
              <w:t>d</w:t>
            </w:r>
            <w:r>
              <w:rPr>
                <w:rFonts w:eastAsia="MS Mincho"/>
              </w:rPr>
              <w:t xml:space="preserve"> with transit costs, </w:t>
            </w:r>
            <w:r w:rsidR="002C6FB6">
              <w:rPr>
                <w:rFonts w:eastAsia="MS Mincho"/>
              </w:rPr>
              <w:t>i.e.,</w:t>
            </w:r>
            <w:r>
              <w:rPr>
                <w:rFonts w:eastAsia="MS Mincho"/>
              </w:rPr>
              <w:t xml:space="preserve"> costs of ‘dead cash’ while being in transit.</w:t>
            </w:r>
          </w:p>
          <w:p w14:paraId="271A2BBC" w14:textId="77777777" w:rsidR="00916881" w:rsidRDefault="00916881" w:rsidP="00EF6DC2">
            <w:pPr>
              <w:pStyle w:val="TableBody"/>
              <w:rPr>
                <w:rFonts w:eastAsia="MS Mincho"/>
              </w:rPr>
            </w:pPr>
            <w:r>
              <w:rPr>
                <w:rFonts w:eastAsia="MS Mincho"/>
              </w:rPr>
              <w:t xml:space="preserve">Dead Money Costs = (Delivery Amount x Interest Rate %) / </w:t>
            </w:r>
            <w:r>
              <w:t>Number of Days in a Year**</w:t>
            </w:r>
            <w:r>
              <w:rPr>
                <w:rFonts w:eastAsia="MS Mincho"/>
              </w:rPr>
              <w:t xml:space="preserve"> x Delivery Time* + (Return Amount x Interest Rate %) / </w:t>
            </w:r>
            <w:r>
              <w:t>Number of Days in a Year**</w:t>
            </w:r>
            <w:r>
              <w:rPr>
                <w:rFonts w:eastAsia="MS Mincho"/>
              </w:rPr>
              <w:t xml:space="preserve"> x Return Time*</w:t>
            </w:r>
          </w:p>
          <w:p w14:paraId="320C99E6" w14:textId="77777777" w:rsidR="00916881" w:rsidRDefault="00916881" w:rsidP="00EF6DC2">
            <w:pPr>
              <w:pStyle w:val="TableBody"/>
              <w:rPr>
                <w:rFonts w:eastAsia="MS Mincho"/>
              </w:rPr>
            </w:pPr>
            <w:r>
              <w:rPr>
                <w:rFonts w:eastAsia="MS Mincho"/>
              </w:rPr>
              <w:t xml:space="preserve">*number of days for Return and Delivery Time </w:t>
            </w:r>
            <w:r>
              <w:t xml:space="preserve">defined in </w:t>
            </w:r>
            <w:r w:rsidRPr="00B57D33">
              <w:rPr>
                <w:i/>
                <w:iCs/>
                <w:rPrChange w:id="4521" w:author="Moses, Robbie" w:date="2023-02-22T04:02:00Z">
                  <w:rPr/>
                </w:rPrChange>
              </w:rPr>
              <w:t xml:space="preserve">Processing tab </w:t>
            </w:r>
            <w:r w:rsidRPr="00B57D33">
              <w:rPr>
                <w:rFonts w:ascii="Wingdings" w:hAnsi="Wingdings"/>
                <w:i/>
                <w:iCs/>
                <w:rPrChange w:id="4522" w:author="Moses, Robbie" w:date="2023-02-22T04:02:00Z">
                  <w:rPr>
                    <w:rFonts w:ascii="Wingdings" w:hAnsi="Wingdings"/>
                  </w:rPr>
                </w:rPrChange>
              </w:rPr>
              <w:t></w:t>
            </w:r>
            <w:r w:rsidRPr="00B57D33">
              <w:rPr>
                <w:i/>
                <w:iCs/>
                <w:rPrChange w:id="4523" w:author="Moses, Robbie" w:date="2023-02-22T04:02:00Z">
                  <w:rPr/>
                </w:rPrChange>
              </w:rPr>
              <w:t xml:space="preserve"> Cost Calculation </w:t>
            </w:r>
            <w:r w:rsidRPr="00B57D33">
              <w:rPr>
                <w:rFonts w:ascii="Wingdings" w:hAnsi="Wingdings"/>
                <w:i/>
                <w:iCs/>
                <w:rPrChange w:id="4524" w:author="Moses, Robbie" w:date="2023-02-22T04:02:00Z">
                  <w:rPr>
                    <w:rFonts w:ascii="Wingdings" w:hAnsi="Wingdings"/>
                  </w:rPr>
                </w:rPrChange>
              </w:rPr>
              <w:t></w:t>
            </w:r>
            <w:r w:rsidRPr="00B57D33">
              <w:rPr>
                <w:i/>
                <w:iCs/>
                <w:rPrChange w:id="4525" w:author="Moses, Robbie" w:date="2023-02-22T04:02:00Z">
                  <w:rPr/>
                </w:rPrChange>
              </w:rPr>
              <w:t xml:space="preserve"> Cost Options</w:t>
            </w:r>
            <w:r>
              <w:rPr>
                <w:rFonts w:eastAsia="MS Mincho"/>
              </w:rPr>
              <w:t>.</w:t>
            </w:r>
          </w:p>
          <w:p w14:paraId="2878D4CA" w14:textId="6ED92A82" w:rsidR="00916881" w:rsidRDefault="00916881" w:rsidP="00EF6DC2">
            <w:pPr>
              <w:pStyle w:val="TableBody"/>
            </w:pPr>
            <w:r>
              <w:rPr>
                <w:rFonts w:eastAsia="MS Mincho"/>
              </w:rPr>
              <w:t xml:space="preserve">** </w:t>
            </w:r>
            <w:r w:rsidR="006C5852">
              <w:t>user-</w:t>
            </w:r>
            <w:r>
              <w:t xml:space="preserve">defined under </w:t>
            </w:r>
            <w:r w:rsidRPr="00B57D33">
              <w:rPr>
                <w:i/>
                <w:iCs/>
                <w:rPrChange w:id="4526" w:author="Moses, Robbie" w:date="2023-02-22T04:02:00Z">
                  <w:rPr/>
                </w:rPrChange>
              </w:rPr>
              <w:t xml:space="preserve">Maintenance </w:t>
            </w:r>
            <w:r w:rsidRPr="00B57D33">
              <w:rPr>
                <w:rFonts w:ascii="Wingdings" w:hAnsi="Wingdings"/>
                <w:i/>
                <w:iCs/>
                <w:rPrChange w:id="4527" w:author="Moses, Robbie" w:date="2023-02-22T04:02:00Z">
                  <w:rPr>
                    <w:rFonts w:ascii="Wingdings" w:hAnsi="Wingdings"/>
                  </w:rPr>
                </w:rPrChange>
              </w:rPr>
              <w:t></w:t>
            </w:r>
            <w:r w:rsidRPr="00B57D33">
              <w:rPr>
                <w:i/>
                <w:iCs/>
                <w:rPrChange w:id="4528" w:author="Moses, Robbie" w:date="2023-02-22T04:02:00Z">
                  <w:rPr/>
                </w:rPrChange>
              </w:rPr>
              <w:t xml:space="preserve"> OptiCash Settings screen.</w:t>
            </w:r>
          </w:p>
        </w:tc>
      </w:tr>
      <w:tr w:rsidR="00916881" w14:paraId="31355672" w14:textId="77777777" w:rsidTr="0009567D">
        <w:trPr>
          <w:cantSplit/>
          <w:trHeight w:val="135"/>
        </w:trPr>
        <w:tc>
          <w:tcPr>
            <w:tcW w:w="2570" w:type="dxa"/>
            <w:tcBorders>
              <w:top w:val="single" w:sz="4" w:space="0" w:color="000000"/>
              <w:left w:val="single" w:sz="4" w:space="0" w:color="000000"/>
              <w:bottom w:val="single" w:sz="4" w:space="0" w:color="000000"/>
            </w:tcBorders>
          </w:tcPr>
          <w:p w14:paraId="0291CEDF" w14:textId="77777777" w:rsidR="00916881" w:rsidRPr="00EF6DC2" w:rsidRDefault="00916881" w:rsidP="00EF6DC2">
            <w:pPr>
              <w:pStyle w:val="TableBody"/>
              <w:rPr>
                <w:b/>
                <w:bCs/>
              </w:rPr>
            </w:pPr>
            <w:r w:rsidRPr="00EF6DC2">
              <w:rPr>
                <w:b/>
                <w:bCs/>
              </w:rPr>
              <w:t>Handling Costs</w:t>
            </w:r>
          </w:p>
        </w:tc>
        <w:tc>
          <w:tcPr>
            <w:tcW w:w="5500" w:type="dxa"/>
            <w:tcBorders>
              <w:top w:val="single" w:sz="4" w:space="0" w:color="000000"/>
              <w:left w:val="single" w:sz="4" w:space="0" w:color="000000"/>
              <w:bottom w:val="single" w:sz="4" w:space="0" w:color="000000"/>
              <w:right w:val="single" w:sz="4" w:space="0" w:color="000000"/>
            </w:tcBorders>
          </w:tcPr>
          <w:p w14:paraId="2EBA03ED" w14:textId="7B5F4EBE" w:rsidR="00916881" w:rsidRDefault="00916881" w:rsidP="00EF6DC2">
            <w:pPr>
              <w:pStyle w:val="TableBody"/>
            </w:pPr>
            <w:r>
              <w:t xml:space="preserve">Total internal costs associated with the processing/handling of cash delivery. </w:t>
            </w:r>
            <w:r w:rsidR="006C5852">
              <w:t xml:space="preserve">This may </w:t>
            </w:r>
            <w:r>
              <w:t xml:space="preserve">include </w:t>
            </w:r>
            <w:r w:rsidR="006C5852">
              <w:t xml:space="preserve">the </w:t>
            </w:r>
            <w:r>
              <w:t>value of employees’ time required during the delivery, and any other overhead or administrative costs (defined as Delivery and Return Handling Costs for branches, Replenishment Costs for ATMs).</w:t>
            </w:r>
          </w:p>
        </w:tc>
      </w:tr>
      <w:tr w:rsidR="00916881" w14:paraId="31817E32" w14:textId="77777777" w:rsidTr="0009567D">
        <w:trPr>
          <w:cantSplit/>
          <w:trHeight w:val="135"/>
        </w:trPr>
        <w:tc>
          <w:tcPr>
            <w:tcW w:w="2570" w:type="dxa"/>
            <w:tcBorders>
              <w:top w:val="single" w:sz="4" w:space="0" w:color="000000"/>
              <w:left w:val="single" w:sz="4" w:space="0" w:color="000000"/>
              <w:bottom w:val="single" w:sz="4" w:space="0" w:color="000000"/>
            </w:tcBorders>
          </w:tcPr>
          <w:p w14:paraId="6642187F" w14:textId="77777777" w:rsidR="00916881" w:rsidRPr="00EF6DC2" w:rsidRDefault="00916881" w:rsidP="00EF6DC2">
            <w:pPr>
              <w:pStyle w:val="TableBody"/>
              <w:rPr>
                <w:b/>
                <w:bCs/>
              </w:rPr>
            </w:pPr>
            <w:r w:rsidRPr="00EF6DC2">
              <w:rPr>
                <w:b/>
                <w:bCs/>
              </w:rPr>
              <w:t>Fixed Costs</w:t>
            </w:r>
          </w:p>
        </w:tc>
        <w:tc>
          <w:tcPr>
            <w:tcW w:w="5500" w:type="dxa"/>
            <w:tcBorders>
              <w:top w:val="single" w:sz="4" w:space="0" w:color="000000"/>
              <w:left w:val="single" w:sz="4" w:space="0" w:color="000000"/>
              <w:bottom w:val="single" w:sz="4" w:space="0" w:color="000000"/>
              <w:right w:val="single" w:sz="4" w:space="0" w:color="000000"/>
            </w:tcBorders>
          </w:tcPr>
          <w:p w14:paraId="10B2AC1D" w14:textId="47DA3162" w:rsidR="00916881" w:rsidRDefault="00916881" w:rsidP="00EF6DC2">
            <w:pPr>
              <w:pStyle w:val="TableBody"/>
            </w:pPr>
            <w:r>
              <w:t xml:space="preserve">Cost per delivery regardless of </w:t>
            </w:r>
            <w:r w:rsidR="006C5852">
              <w:t xml:space="preserve">the </w:t>
            </w:r>
            <w:r>
              <w:t>amount of cash being transported.</w:t>
            </w:r>
          </w:p>
        </w:tc>
      </w:tr>
      <w:tr w:rsidR="00916881" w14:paraId="0E63311A" w14:textId="77777777" w:rsidTr="0009567D">
        <w:trPr>
          <w:cantSplit/>
          <w:trHeight w:val="135"/>
        </w:trPr>
        <w:tc>
          <w:tcPr>
            <w:tcW w:w="2570" w:type="dxa"/>
            <w:tcBorders>
              <w:top w:val="single" w:sz="4" w:space="0" w:color="000000"/>
              <w:left w:val="single" w:sz="4" w:space="0" w:color="000000"/>
              <w:bottom w:val="single" w:sz="4" w:space="0" w:color="000000"/>
            </w:tcBorders>
          </w:tcPr>
          <w:p w14:paraId="4FD31DB4" w14:textId="77777777" w:rsidR="00916881" w:rsidRPr="00EF6DC2" w:rsidRDefault="00916881" w:rsidP="00EF6DC2">
            <w:pPr>
              <w:pStyle w:val="TableBody"/>
              <w:rPr>
                <w:b/>
                <w:bCs/>
              </w:rPr>
            </w:pPr>
            <w:r w:rsidRPr="00EF6DC2">
              <w:rPr>
                <w:b/>
                <w:bCs/>
              </w:rPr>
              <w:t>Variable Costs</w:t>
            </w:r>
          </w:p>
        </w:tc>
        <w:tc>
          <w:tcPr>
            <w:tcW w:w="5500" w:type="dxa"/>
            <w:tcBorders>
              <w:top w:val="single" w:sz="4" w:space="0" w:color="000000"/>
              <w:left w:val="single" w:sz="4" w:space="0" w:color="000000"/>
              <w:bottom w:val="single" w:sz="4" w:space="0" w:color="000000"/>
              <w:right w:val="single" w:sz="4" w:space="0" w:color="000000"/>
            </w:tcBorders>
          </w:tcPr>
          <w:p w14:paraId="71275E8D" w14:textId="6AD556CA" w:rsidR="00916881" w:rsidRDefault="00916881" w:rsidP="00EF6DC2">
            <w:pPr>
              <w:pStyle w:val="TableBody"/>
            </w:pPr>
            <w:r>
              <w:t xml:space="preserve">Cost </w:t>
            </w:r>
            <w:r w:rsidR="006C5852">
              <w:t xml:space="preserve">is </w:t>
            </w:r>
            <w:r>
              <w:t xml:space="preserve">based on the amount of cash being transported. In some cases, variable costs may be on a sliding scale or range (defined by the Range button). </w:t>
            </w:r>
          </w:p>
        </w:tc>
      </w:tr>
      <w:tr w:rsidR="00916881" w14:paraId="4032D632" w14:textId="77777777" w:rsidTr="0009567D">
        <w:trPr>
          <w:cantSplit/>
          <w:trHeight w:val="135"/>
        </w:trPr>
        <w:tc>
          <w:tcPr>
            <w:tcW w:w="2570" w:type="dxa"/>
            <w:tcBorders>
              <w:top w:val="single" w:sz="4" w:space="0" w:color="000000"/>
              <w:left w:val="single" w:sz="4" w:space="0" w:color="000000"/>
              <w:bottom w:val="single" w:sz="4" w:space="0" w:color="000000"/>
            </w:tcBorders>
          </w:tcPr>
          <w:p w14:paraId="0E5F58E3" w14:textId="77777777" w:rsidR="00916881" w:rsidRPr="00EF6DC2" w:rsidRDefault="00916881" w:rsidP="00EF6DC2">
            <w:pPr>
              <w:pStyle w:val="TableBody"/>
              <w:rPr>
                <w:b/>
                <w:bCs/>
              </w:rPr>
            </w:pPr>
            <w:r w:rsidRPr="00EF6DC2">
              <w:rPr>
                <w:b/>
                <w:bCs/>
              </w:rPr>
              <w:t>Total Costs</w:t>
            </w:r>
          </w:p>
        </w:tc>
        <w:tc>
          <w:tcPr>
            <w:tcW w:w="5500" w:type="dxa"/>
            <w:tcBorders>
              <w:top w:val="single" w:sz="4" w:space="0" w:color="000000"/>
              <w:left w:val="single" w:sz="4" w:space="0" w:color="000000"/>
              <w:bottom w:val="single" w:sz="4" w:space="0" w:color="000000"/>
              <w:right w:val="single" w:sz="4" w:space="0" w:color="000000"/>
            </w:tcBorders>
          </w:tcPr>
          <w:p w14:paraId="7AE1B6E8" w14:textId="77777777" w:rsidR="00916881" w:rsidRDefault="00916881" w:rsidP="00EF6DC2">
            <w:pPr>
              <w:pStyle w:val="TableBody"/>
            </w:pPr>
            <w:r>
              <w:t>Total costs will be the sum of all the costs in the above categories.</w:t>
            </w:r>
          </w:p>
        </w:tc>
      </w:tr>
    </w:tbl>
    <w:p w14:paraId="79501600" w14:textId="77777777" w:rsidR="00916881" w:rsidRDefault="00916881" w:rsidP="0062660E">
      <w:pPr>
        <w:pStyle w:val="BodyText"/>
      </w:pPr>
    </w:p>
    <w:p w14:paraId="25B390D0" w14:textId="617EF4CA" w:rsidR="00916881" w:rsidRDefault="00916881" w:rsidP="00BA0E51">
      <w:pPr>
        <w:pStyle w:val="Heading2"/>
        <w:rPr>
          <w:rFonts w:eastAsia="MS Mincho"/>
        </w:rPr>
      </w:pPr>
      <w:bookmarkStart w:id="4529" w:name="_Toc128718851"/>
      <w:r>
        <w:rPr>
          <w:rFonts w:eastAsia="MS Mincho"/>
        </w:rPr>
        <w:t>Savings (Cost Comparison) Report</w:t>
      </w:r>
      <w:bookmarkEnd w:id="4529"/>
    </w:p>
    <w:p w14:paraId="74C7315C" w14:textId="27188AE7" w:rsidR="00916881" w:rsidRPr="00DE3AA4" w:rsidRDefault="00916881" w:rsidP="00DE596E">
      <w:pPr>
        <w:pStyle w:val="BodyText"/>
        <w:rPr>
          <w:color w:val="4F81BD" w:themeColor="accent1"/>
        </w:rPr>
      </w:pPr>
      <w:r>
        <w:t xml:space="preserve">The Savings and the Cost Comparison Report are two versions of a report that detail Actual and Modeled Costs including </w:t>
      </w:r>
      <w:r w:rsidRPr="00DE596E">
        <w:rPr>
          <w:b/>
          <w:bCs/>
        </w:rPr>
        <w:t>Holding Costs, Insurance Costs, Out of Cash Costs, Carrier (Fixed and Variable) Costs, Handling Costs, and Dead Money Costs</w:t>
      </w:r>
      <w:r w:rsidRPr="00AC6EDB">
        <w:t>.  Definitions of these costs can be found in</w:t>
      </w:r>
      <w:r>
        <w:t xml:space="preserve"> </w:t>
      </w:r>
      <w:hyperlink w:anchor="_Charted_Model_Costs" w:history="1">
        <w:r w:rsidRPr="00DE3AA4">
          <w:rPr>
            <w:rStyle w:val="Hyperlink"/>
            <w:color w:val="4F81BD" w:themeColor="accent1"/>
          </w:rPr>
          <w:t>Table 207: Charted Model Costs Field Descriptions</w:t>
        </w:r>
      </w:hyperlink>
      <w:r w:rsidRPr="00DE3AA4">
        <w:rPr>
          <w:color w:val="4F81BD" w:themeColor="accent1"/>
        </w:rPr>
        <w:t>.</w:t>
      </w:r>
    </w:p>
    <w:p w14:paraId="18BD804C" w14:textId="125CB993" w:rsidR="00916881" w:rsidRDefault="00916881" w:rsidP="00F63174">
      <w:pPr>
        <w:pStyle w:val="Caption"/>
        <w:spacing w:before="0" w:after="120"/>
        <w:ind w:left="187" w:hanging="187"/>
        <w:outlineLvl w:val="0"/>
      </w:pPr>
      <w:bookmarkStart w:id="4530" w:name="_Toc128631177"/>
      <w:r>
        <w:lastRenderedPageBreak/>
        <w:t xml:space="preserve">Table </w:t>
      </w:r>
      <w:r w:rsidR="00027408">
        <w:fldChar w:fldCharType="begin"/>
      </w:r>
      <w:r>
        <w:instrText xml:space="preserve"> SEQ "Table" \*Arabic </w:instrText>
      </w:r>
      <w:r w:rsidR="00027408">
        <w:fldChar w:fldCharType="separate"/>
      </w:r>
      <w:r w:rsidR="00D57607">
        <w:rPr>
          <w:noProof/>
        </w:rPr>
        <w:t>223</w:t>
      </w:r>
      <w:r w:rsidR="00027408">
        <w:rPr>
          <w:noProof/>
        </w:rPr>
        <w:fldChar w:fldCharType="end"/>
      </w:r>
      <w:r>
        <w:t>: Savings (Cost Comparison) Report Field Descriptions</w:t>
      </w:r>
      <w:bookmarkEnd w:id="453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2CDF3A31"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38EFB06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E4F8CF3" w14:textId="77777777" w:rsidR="00916881" w:rsidRDefault="00916881" w:rsidP="00DE596E">
            <w:pPr>
              <w:pStyle w:val="TableHeading"/>
            </w:pPr>
            <w:r>
              <w:t>Description</w:t>
            </w:r>
          </w:p>
        </w:tc>
      </w:tr>
      <w:tr w:rsidR="00916881" w14:paraId="641752BF" w14:textId="77777777" w:rsidTr="0009567D">
        <w:trPr>
          <w:cantSplit/>
          <w:trHeight w:val="135"/>
        </w:trPr>
        <w:tc>
          <w:tcPr>
            <w:tcW w:w="2570" w:type="dxa"/>
            <w:tcBorders>
              <w:top w:val="single" w:sz="4" w:space="0" w:color="000000"/>
              <w:left w:val="single" w:sz="4" w:space="0" w:color="000000"/>
              <w:bottom w:val="single" w:sz="4" w:space="0" w:color="000000"/>
            </w:tcBorders>
          </w:tcPr>
          <w:p w14:paraId="0AC84392"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3FD4DC61" w14:textId="5A7D883B"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3F80C114" w14:textId="77777777" w:rsidTr="0009567D">
        <w:trPr>
          <w:cantSplit/>
          <w:trHeight w:val="135"/>
        </w:trPr>
        <w:tc>
          <w:tcPr>
            <w:tcW w:w="2570" w:type="dxa"/>
            <w:tcBorders>
              <w:top w:val="single" w:sz="4" w:space="0" w:color="000000"/>
              <w:left w:val="single" w:sz="4" w:space="0" w:color="000000"/>
              <w:bottom w:val="single" w:sz="4" w:space="0" w:color="000000"/>
            </w:tcBorders>
          </w:tcPr>
          <w:p w14:paraId="6DCE5D99"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20E9AC39" w14:textId="5DF26010" w:rsidR="00916881" w:rsidRDefault="00916881" w:rsidP="00DE596E">
            <w:pPr>
              <w:pStyle w:val="TableBody"/>
            </w:pPr>
            <w:r>
              <w:t>User</w:t>
            </w:r>
            <w:r w:rsidR="006C5852">
              <w:t>s</w:t>
            </w:r>
            <w:r>
              <w:t xml:space="preserve"> can select the date range to generate the report.  </w:t>
            </w:r>
            <w:r w:rsidR="006C5852">
              <w:t xml:space="preserve">The date </w:t>
            </w:r>
            <w:r>
              <w:t>range must be within the confines of the Model Simulation period defined by the Model itself.</w:t>
            </w:r>
          </w:p>
        </w:tc>
      </w:tr>
      <w:tr w:rsidR="00916881" w14:paraId="2FF4E1FC" w14:textId="77777777" w:rsidTr="0009567D">
        <w:trPr>
          <w:cantSplit/>
          <w:trHeight w:val="135"/>
        </w:trPr>
        <w:tc>
          <w:tcPr>
            <w:tcW w:w="2570" w:type="dxa"/>
            <w:tcBorders>
              <w:top w:val="single" w:sz="4" w:space="0" w:color="000000"/>
              <w:left w:val="single" w:sz="4" w:space="0" w:color="000000"/>
              <w:bottom w:val="single" w:sz="4" w:space="0" w:color="000000"/>
            </w:tcBorders>
          </w:tcPr>
          <w:p w14:paraId="497BE2D9" w14:textId="77777777" w:rsidR="00916881" w:rsidRPr="00DE596E" w:rsidRDefault="00916881" w:rsidP="00DE596E">
            <w:pPr>
              <w:pStyle w:val="TableBody"/>
              <w:rPr>
                <w:b/>
                <w:bCs/>
              </w:rPr>
            </w:pPr>
            <w:r w:rsidRPr="00DE596E">
              <w:rPr>
                <w:b/>
                <w:bCs/>
              </w:rPr>
              <w:t>Time Period</w:t>
            </w:r>
          </w:p>
        </w:tc>
        <w:tc>
          <w:tcPr>
            <w:tcW w:w="5500" w:type="dxa"/>
            <w:tcBorders>
              <w:top w:val="single" w:sz="4" w:space="0" w:color="000000"/>
              <w:left w:val="single" w:sz="4" w:space="0" w:color="000000"/>
              <w:bottom w:val="single" w:sz="4" w:space="0" w:color="000000"/>
              <w:right w:val="single" w:sz="4" w:space="0" w:color="000000"/>
            </w:tcBorders>
          </w:tcPr>
          <w:p w14:paraId="30BA7CB8" w14:textId="77777777" w:rsidR="00916881" w:rsidRDefault="00916881" w:rsidP="00DE596E">
            <w:pPr>
              <w:pStyle w:val="TableBody"/>
            </w:pPr>
            <w:r>
              <w:t>Users can select</w:t>
            </w:r>
          </w:p>
          <w:p w14:paraId="7D4F692B" w14:textId="1B7A2419" w:rsidR="00916881" w:rsidRDefault="00916881" w:rsidP="004060B4">
            <w:pPr>
              <w:pStyle w:val="TableListBullet"/>
              <w:tabs>
                <w:tab w:val="num" w:pos="720"/>
              </w:tabs>
              <w:ind w:left="720" w:hanging="360"/>
            </w:pPr>
            <w:r w:rsidRPr="00634C22">
              <w:rPr>
                <w:b/>
              </w:rPr>
              <w:t>Daily</w:t>
            </w:r>
            <w:r>
              <w:t xml:space="preserve"> to show </w:t>
            </w:r>
            <w:r w:rsidR="003F0E1E">
              <w:t xml:space="preserve">the </w:t>
            </w:r>
            <w:r>
              <w:t>detail of every date in the Date range or</w:t>
            </w:r>
          </w:p>
          <w:p w14:paraId="6A829E04" w14:textId="77777777" w:rsidR="00916881" w:rsidRDefault="00916881" w:rsidP="004060B4">
            <w:pPr>
              <w:pStyle w:val="TableListBullet"/>
              <w:tabs>
                <w:tab w:val="num" w:pos="720"/>
              </w:tabs>
              <w:ind w:left="720" w:hanging="360"/>
            </w:pPr>
            <w:r w:rsidRPr="00634C22">
              <w:rPr>
                <w:b/>
              </w:rPr>
              <w:t>Monthly</w:t>
            </w:r>
            <w:r>
              <w:t xml:space="preserve"> to show by-Month summary detail of the selected date range</w:t>
            </w:r>
          </w:p>
        </w:tc>
      </w:tr>
      <w:tr w:rsidR="00916881" w14:paraId="03AE80A4" w14:textId="77777777" w:rsidTr="0009567D">
        <w:trPr>
          <w:cantSplit/>
          <w:trHeight w:val="135"/>
        </w:trPr>
        <w:tc>
          <w:tcPr>
            <w:tcW w:w="2570" w:type="dxa"/>
            <w:tcBorders>
              <w:top w:val="single" w:sz="4" w:space="0" w:color="000000"/>
              <w:left w:val="single" w:sz="4" w:space="0" w:color="000000"/>
              <w:bottom w:val="single" w:sz="4" w:space="0" w:color="000000"/>
            </w:tcBorders>
          </w:tcPr>
          <w:p w14:paraId="608E54EA" w14:textId="77777777" w:rsidR="00916881" w:rsidRPr="00DE596E" w:rsidRDefault="00916881" w:rsidP="00DE596E">
            <w:pPr>
              <w:pStyle w:val="TableBody"/>
              <w:rPr>
                <w:b/>
                <w:bCs/>
              </w:rPr>
            </w:pPr>
            <w:r w:rsidRPr="00DE596E">
              <w:rPr>
                <w:b/>
                <w:bCs/>
              </w:rPr>
              <w:t>Detail Level</w:t>
            </w:r>
          </w:p>
        </w:tc>
        <w:tc>
          <w:tcPr>
            <w:tcW w:w="5500" w:type="dxa"/>
            <w:tcBorders>
              <w:top w:val="single" w:sz="4" w:space="0" w:color="000000"/>
              <w:left w:val="single" w:sz="4" w:space="0" w:color="000000"/>
              <w:bottom w:val="single" w:sz="4" w:space="0" w:color="000000"/>
              <w:right w:val="single" w:sz="4" w:space="0" w:color="000000"/>
            </w:tcBorders>
          </w:tcPr>
          <w:p w14:paraId="4F5C8314" w14:textId="77777777" w:rsidR="00916881" w:rsidRDefault="00916881" w:rsidP="00DE596E">
            <w:pPr>
              <w:pStyle w:val="TableBody"/>
            </w:pPr>
            <w:r>
              <w:t>Users have the option of selecting</w:t>
            </w:r>
          </w:p>
          <w:p w14:paraId="2B1D6996" w14:textId="77777777" w:rsidR="00916881" w:rsidRDefault="00916881" w:rsidP="004060B4">
            <w:pPr>
              <w:pStyle w:val="TableListBullet"/>
              <w:tabs>
                <w:tab w:val="num" w:pos="720"/>
              </w:tabs>
              <w:ind w:left="720" w:hanging="360"/>
            </w:pPr>
            <w:r w:rsidRPr="00B57D33">
              <w:rPr>
                <w:b/>
                <w:bCs/>
                <w:rPrChange w:id="4531" w:author="Moses, Robbie" w:date="2023-02-22T04:02:00Z">
                  <w:rPr/>
                </w:rPrChange>
              </w:rPr>
              <w:t>Detail –</w:t>
            </w:r>
            <w:r>
              <w:t xml:space="preserve"> Returns results for single cashpoints for each date</w:t>
            </w:r>
          </w:p>
          <w:p w14:paraId="226878BC" w14:textId="77777777" w:rsidR="00916881" w:rsidRDefault="00916881" w:rsidP="004060B4">
            <w:pPr>
              <w:pStyle w:val="TableListBullet"/>
              <w:tabs>
                <w:tab w:val="num" w:pos="720"/>
              </w:tabs>
              <w:ind w:left="720" w:hanging="360"/>
            </w:pPr>
            <w:r w:rsidRPr="00B57D33">
              <w:rPr>
                <w:b/>
                <w:bCs/>
                <w:rPrChange w:id="4532" w:author="Moses, Robbie" w:date="2023-02-22T04:02:00Z">
                  <w:rPr/>
                </w:rPrChange>
              </w:rPr>
              <w:t>Cashpoint Summary –</w:t>
            </w:r>
            <w:r>
              <w:t xml:space="preserve"> Return results by cashpoint for the selected date range</w:t>
            </w:r>
          </w:p>
          <w:p w14:paraId="1CEC8496" w14:textId="77777777" w:rsidR="00916881" w:rsidRDefault="00916881" w:rsidP="004060B4">
            <w:pPr>
              <w:pStyle w:val="TableListBullet"/>
              <w:tabs>
                <w:tab w:val="num" w:pos="720"/>
              </w:tabs>
              <w:ind w:left="720" w:hanging="360"/>
            </w:pPr>
            <w:r w:rsidRPr="00B57D33">
              <w:rPr>
                <w:b/>
                <w:bCs/>
                <w:rPrChange w:id="4533" w:author="Moses, Robbie" w:date="2023-02-22T04:02:00Z">
                  <w:rPr/>
                </w:rPrChange>
              </w:rPr>
              <w:t>Depot Summary –</w:t>
            </w:r>
            <w:r>
              <w:t xml:space="preserve"> Returns results for all cashpoints linked to the same Depots</w:t>
            </w:r>
          </w:p>
          <w:p w14:paraId="38A7427D" w14:textId="77777777" w:rsidR="00916881" w:rsidRDefault="00916881" w:rsidP="004060B4">
            <w:pPr>
              <w:pStyle w:val="TableListBullet"/>
              <w:tabs>
                <w:tab w:val="num" w:pos="720"/>
              </w:tabs>
              <w:ind w:left="720" w:hanging="360"/>
            </w:pPr>
            <w:r w:rsidRPr="00B57D33">
              <w:rPr>
                <w:b/>
                <w:bCs/>
                <w:rPrChange w:id="4534" w:author="Moses, Robbie" w:date="2023-02-22T04:02:00Z">
                  <w:rPr/>
                </w:rPrChange>
              </w:rPr>
              <w:t>Network Summary –</w:t>
            </w:r>
            <w:r>
              <w:t xml:space="preserve"> Returns results for all cashpoint selected</w:t>
            </w:r>
          </w:p>
        </w:tc>
      </w:tr>
      <w:tr w:rsidR="00916881" w14:paraId="6EC49C7F" w14:textId="77777777" w:rsidTr="0009567D">
        <w:trPr>
          <w:cantSplit/>
          <w:trHeight w:val="135"/>
        </w:trPr>
        <w:tc>
          <w:tcPr>
            <w:tcW w:w="2570" w:type="dxa"/>
            <w:tcBorders>
              <w:top w:val="single" w:sz="4" w:space="0" w:color="000000"/>
              <w:left w:val="single" w:sz="4" w:space="0" w:color="000000"/>
              <w:bottom w:val="single" w:sz="4" w:space="0" w:color="000000"/>
            </w:tcBorders>
          </w:tcPr>
          <w:p w14:paraId="5889D524" w14:textId="77777777" w:rsidR="00916881" w:rsidRPr="00DE596E" w:rsidRDefault="00916881" w:rsidP="00DE596E">
            <w:pPr>
              <w:pStyle w:val="TableBody"/>
              <w:rPr>
                <w:b/>
                <w:bCs/>
              </w:rPr>
            </w:pPr>
            <w:r w:rsidRPr="00DE596E">
              <w:rPr>
                <w:b/>
                <w:bCs/>
              </w:rPr>
              <w:t>Report Type</w:t>
            </w:r>
          </w:p>
        </w:tc>
        <w:tc>
          <w:tcPr>
            <w:tcW w:w="5500" w:type="dxa"/>
            <w:tcBorders>
              <w:top w:val="single" w:sz="4" w:space="0" w:color="000000"/>
              <w:left w:val="single" w:sz="4" w:space="0" w:color="000000"/>
              <w:bottom w:val="single" w:sz="4" w:space="0" w:color="000000"/>
              <w:right w:val="single" w:sz="4" w:space="0" w:color="000000"/>
            </w:tcBorders>
          </w:tcPr>
          <w:p w14:paraId="3AC29D72" w14:textId="77777777" w:rsidR="00916881" w:rsidRDefault="00916881" w:rsidP="00DE596E">
            <w:pPr>
              <w:pStyle w:val="TableBody"/>
            </w:pPr>
            <w:r>
              <w:t>Users can select</w:t>
            </w:r>
          </w:p>
          <w:p w14:paraId="571EF04F" w14:textId="77777777" w:rsidR="00916881" w:rsidRDefault="00916881" w:rsidP="004060B4">
            <w:pPr>
              <w:pStyle w:val="TableListBullet"/>
              <w:tabs>
                <w:tab w:val="num" w:pos="720"/>
              </w:tabs>
              <w:ind w:left="720" w:hanging="360"/>
            </w:pPr>
            <w:r>
              <w:t>Savings Report  which will return the savings achieved in Actual vs. Simulation</w:t>
            </w:r>
          </w:p>
          <w:p w14:paraId="58F5F4FE" w14:textId="77777777" w:rsidR="00916881" w:rsidRPr="00AC6EDB" w:rsidRDefault="00916881" w:rsidP="004060B4">
            <w:pPr>
              <w:pStyle w:val="TableListBullet"/>
              <w:tabs>
                <w:tab w:val="num" w:pos="720"/>
              </w:tabs>
              <w:ind w:left="720" w:hanging="360"/>
            </w:pPr>
            <w:r>
              <w:t>Cost Comparison returns for Actual vs Model for each Cost type</w:t>
            </w:r>
          </w:p>
        </w:tc>
      </w:tr>
    </w:tbl>
    <w:p w14:paraId="07B4A761" w14:textId="77777777" w:rsidR="00916881" w:rsidRDefault="00916881" w:rsidP="0062660E">
      <w:pPr>
        <w:pStyle w:val="BodyText"/>
      </w:pPr>
    </w:p>
    <w:p w14:paraId="3885F5CD" w14:textId="75C2A0F1" w:rsidR="00916881" w:rsidRDefault="00916881" w:rsidP="00311757">
      <w:pPr>
        <w:pStyle w:val="Heading2"/>
        <w:rPr>
          <w:rFonts w:eastAsia="MS Mincho"/>
        </w:rPr>
      </w:pPr>
      <w:bookmarkStart w:id="4535" w:name="_Toc128718852"/>
      <w:r>
        <w:rPr>
          <w:rFonts w:eastAsia="MS Mincho"/>
        </w:rPr>
        <w:t>Cash Utilization Comparison</w:t>
      </w:r>
      <w:bookmarkEnd w:id="4535"/>
    </w:p>
    <w:p w14:paraId="063390D8" w14:textId="37C7A6DA" w:rsidR="00916881" w:rsidRDefault="00916881" w:rsidP="00DE596E">
      <w:pPr>
        <w:pStyle w:val="BodyText"/>
      </w:pPr>
      <w:r>
        <w:t xml:space="preserve">The Cash Utilization Comparison Report is a report that allows the user to determine how successfully the funds could be utilized for each Cashpoint in the network given the defined simulation definitions. The effectiveness is expressed by the cash utilization percentage per delivery cycle and indicates the rate at which cash is utilized against </w:t>
      </w:r>
      <w:r w:rsidR="003F0E1E">
        <w:t xml:space="preserve">the </w:t>
      </w:r>
      <w:r>
        <w:t xml:space="preserve">total cash available at the Cashpoint during the selected delivery cycle. </w:t>
      </w:r>
    </w:p>
    <w:p w14:paraId="18C9C1A5" w14:textId="77777777" w:rsidR="00DE3AA4" w:rsidRDefault="00DE3AA4">
      <w:pPr>
        <w:rPr>
          <w:rFonts w:eastAsia="Times New Roman"/>
          <w:lang w:val="en-GB"/>
        </w:rPr>
      </w:pPr>
      <w:r>
        <w:br w:type="page"/>
      </w:r>
    </w:p>
    <w:p w14:paraId="03485A02" w14:textId="365C3A67" w:rsidR="00916881" w:rsidRDefault="00916881" w:rsidP="00DE596E">
      <w:pPr>
        <w:pStyle w:val="BodyText"/>
      </w:pPr>
      <w:r>
        <w:lastRenderedPageBreak/>
        <w:t xml:space="preserve">When reading the report, the information displayed relates to the delivery that occurred on a specific day both in </w:t>
      </w:r>
      <w:r w:rsidR="003F0E1E">
        <w:t xml:space="preserve">the </w:t>
      </w:r>
      <w:r>
        <w:t xml:space="preserve">Actual period </w:t>
      </w:r>
      <w:r w:rsidR="003F0E1E">
        <w:t xml:space="preserve">and </w:t>
      </w:r>
      <w:r>
        <w:t xml:space="preserve">in the Simulated period.  Therefore,  the delivery dates are displayed along with the Opening Balance, Pre-Withdrawal, and Delivery amounts. The other calculations are shown to help explain the Utilized Percentage. The table below will explain the calculations. </w:t>
      </w:r>
    </w:p>
    <w:p w14:paraId="125CFD06" w14:textId="77777777" w:rsidR="00DE3AA4" w:rsidRDefault="00DE3AA4" w:rsidP="00DE596E">
      <w:pPr>
        <w:pStyle w:val="BodyText"/>
      </w:pPr>
    </w:p>
    <w:p w14:paraId="09B1A04C" w14:textId="40BFDC9D" w:rsidR="00916881" w:rsidRDefault="00916881" w:rsidP="00F63174">
      <w:pPr>
        <w:pStyle w:val="Caption"/>
        <w:spacing w:before="0" w:after="120"/>
        <w:ind w:left="187" w:hanging="187"/>
        <w:outlineLvl w:val="0"/>
        <w:rPr>
          <w:lang w:val="en-US"/>
        </w:rPr>
      </w:pPr>
      <w:bookmarkStart w:id="4536" w:name="_Toc128631178"/>
      <w:r>
        <w:rPr>
          <w:lang w:val="en-US"/>
        </w:rPr>
        <w:t xml:space="preserve">Table </w:t>
      </w:r>
      <w:r w:rsidR="00027408">
        <w:fldChar w:fldCharType="begin"/>
      </w:r>
      <w:r w:rsidRPr="001E5400">
        <w:rPr>
          <w:lang w:val="en-US"/>
        </w:rPr>
        <w:instrText xml:space="preserve"> SEQ "Table" \*Arabic </w:instrText>
      </w:r>
      <w:r w:rsidR="00027408">
        <w:fldChar w:fldCharType="separate"/>
      </w:r>
      <w:r w:rsidR="00D57607">
        <w:rPr>
          <w:noProof/>
          <w:lang w:val="en-US"/>
        </w:rPr>
        <w:t>224</w:t>
      </w:r>
      <w:r w:rsidR="00027408">
        <w:rPr>
          <w:noProof/>
        </w:rPr>
        <w:fldChar w:fldCharType="end"/>
      </w:r>
      <w:r>
        <w:rPr>
          <w:lang w:val="en-US"/>
        </w:rPr>
        <w:t>: Cash Utilization Comparison Options</w:t>
      </w:r>
      <w:bookmarkEnd w:id="4536"/>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9ED9284"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7E5F4578"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27F916D4" w14:textId="77777777" w:rsidR="00916881" w:rsidRDefault="00916881" w:rsidP="00DE596E">
            <w:pPr>
              <w:pStyle w:val="TableHeading"/>
            </w:pPr>
            <w:r>
              <w:t>Description</w:t>
            </w:r>
          </w:p>
        </w:tc>
      </w:tr>
      <w:tr w:rsidR="00916881" w14:paraId="3FBA27E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1AA114" w14:textId="77777777" w:rsidR="00916881" w:rsidRPr="00DE596E" w:rsidRDefault="00916881" w:rsidP="00DE596E">
            <w:pPr>
              <w:pStyle w:val="TableBody"/>
              <w:rPr>
                <w:b/>
                <w:bCs/>
              </w:rPr>
            </w:pPr>
            <w:r w:rsidRPr="00DE596E">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7AA24EE9" w14:textId="6860AB1A" w:rsidR="00916881" w:rsidRDefault="00916881" w:rsidP="00DE596E">
            <w:pPr>
              <w:pStyle w:val="TableBody"/>
            </w:pPr>
            <w:r>
              <w:t xml:space="preserve">Allows the user to choose Cashpoints to be included in the report. For more information on Cashpoint Selection, see: </w:t>
            </w:r>
            <w:r w:rsidR="00027408" w:rsidRPr="001F2183">
              <w:rPr>
                <w:color w:val="4F81BD" w:themeColor="accent1"/>
              </w:rPr>
              <w:fldChar w:fldCharType="begin"/>
            </w:r>
            <w:r w:rsidRPr="001F2183">
              <w:rPr>
                <w:color w:val="4F81BD" w:themeColor="accent1"/>
              </w:rPr>
              <w:instrText xml:space="preserve"> REF _Ref236109174 \h </w:instrText>
            </w:r>
            <w:r w:rsidR="00DE596E"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Cashpoint Selector</w:t>
            </w:r>
            <w:r w:rsidR="00027408" w:rsidRPr="001F2183">
              <w:rPr>
                <w:color w:val="4F81BD" w:themeColor="accent1"/>
              </w:rPr>
              <w:fldChar w:fldCharType="end"/>
            </w:r>
          </w:p>
        </w:tc>
      </w:tr>
      <w:tr w:rsidR="00916881" w14:paraId="489D8819" w14:textId="77777777" w:rsidTr="0009567D">
        <w:trPr>
          <w:cantSplit/>
          <w:trHeight w:val="135"/>
        </w:trPr>
        <w:tc>
          <w:tcPr>
            <w:tcW w:w="2570" w:type="dxa"/>
            <w:tcBorders>
              <w:top w:val="single" w:sz="4" w:space="0" w:color="000000"/>
              <w:left w:val="single" w:sz="4" w:space="0" w:color="000000"/>
              <w:bottom w:val="single" w:sz="4" w:space="0" w:color="000000"/>
            </w:tcBorders>
          </w:tcPr>
          <w:p w14:paraId="639961B8" w14:textId="77777777" w:rsidR="00916881" w:rsidRPr="00DE596E" w:rsidRDefault="00916881" w:rsidP="00DE596E">
            <w:pPr>
              <w:pStyle w:val="TableBody"/>
              <w:rPr>
                <w:b/>
                <w:bCs/>
              </w:rPr>
            </w:pPr>
            <w:r w:rsidRPr="00DE596E">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E46AE68" w14:textId="77777777" w:rsidR="00916881" w:rsidRDefault="00916881" w:rsidP="00DE596E">
            <w:pPr>
              <w:pStyle w:val="TableBody"/>
            </w:pPr>
            <w:r>
              <w:t>The starting and ending dates of the report.</w:t>
            </w:r>
          </w:p>
        </w:tc>
      </w:tr>
      <w:tr w:rsidR="00916881" w14:paraId="4D3F3FD1" w14:textId="77777777" w:rsidTr="0009567D">
        <w:trPr>
          <w:cantSplit/>
          <w:trHeight w:val="135"/>
        </w:trPr>
        <w:tc>
          <w:tcPr>
            <w:tcW w:w="2570" w:type="dxa"/>
            <w:tcBorders>
              <w:top w:val="single" w:sz="4" w:space="0" w:color="000000"/>
              <w:left w:val="single" w:sz="4" w:space="0" w:color="000000"/>
              <w:bottom w:val="single" w:sz="4" w:space="0" w:color="000000"/>
            </w:tcBorders>
          </w:tcPr>
          <w:p w14:paraId="5E7B0963"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312400CB" w14:textId="641581D9" w:rsidR="00916881" w:rsidRDefault="00916881" w:rsidP="00DE596E">
            <w:pPr>
              <w:pStyle w:val="TableBody"/>
            </w:pPr>
            <w:r>
              <w:t xml:space="preserve">Users select the currency </w:t>
            </w:r>
            <w:del w:id="4537" w:author="Robbie Moses" w:date="2023-03-02T06:02:00Z">
              <w:r w:rsidDel="00E01AE0">
                <w:delText xml:space="preserve">the </w:delText>
              </w:r>
            </w:del>
            <w:r>
              <w:t xml:space="preserve">report </w:t>
            </w:r>
            <w:del w:id="4538" w:author="Robbie Moses" w:date="2023-03-02T06:02:00Z">
              <w:r w:rsidDel="00E01AE0">
                <w:delText xml:space="preserve">is </w:delText>
              </w:r>
            </w:del>
            <w:r>
              <w:t xml:space="preserve">to be generated </w:t>
            </w:r>
            <w:del w:id="4539" w:author="Robbie Moses" w:date="2023-03-02T06:01:00Z">
              <w:r w:rsidDel="00E01AE0">
                <w:delText>for</w:delText>
              </w:r>
            </w:del>
          </w:p>
        </w:tc>
      </w:tr>
      <w:tr w:rsidR="00916881" w14:paraId="733B6913" w14:textId="77777777" w:rsidTr="0009567D">
        <w:trPr>
          <w:cantSplit/>
          <w:trHeight w:val="135"/>
        </w:trPr>
        <w:tc>
          <w:tcPr>
            <w:tcW w:w="2570" w:type="dxa"/>
            <w:tcBorders>
              <w:top w:val="single" w:sz="4" w:space="0" w:color="000000"/>
              <w:left w:val="single" w:sz="4" w:space="0" w:color="000000"/>
              <w:bottom w:val="single" w:sz="4" w:space="0" w:color="000000"/>
            </w:tcBorders>
          </w:tcPr>
          <w:p w14:paraId="0E800720" w14:textId="77777777" w:rsidR="00916881" w:rsidRPr="00DE596E" w:rsidRDefault="00916881" w:rsidP="00DE596E">
            <w:pPr>
              <w:pStyle w:val="TableBody"/>
              <w:rPr>
                <w:b/>
                <w:bCs/>
              </w:rPr>
            </w:pPr>
            <w:r w:rsidRPr="00DE596E">
              <w:rPr>
                <w:b/>
                <w:bCs/>
              </w:rPr>
              <w:t>Details</w:t>
            </w:r>
          </w:p>
        </w:tc>
        <w:tc>
          <w:tcPr>
            <w:tcW w:w="5500" w:type="dxa"/>
            <w:tcBorders>
              <w:top w:val="single" w:sz="4" w:space="0" w:color="000000"/>
              <w:left w:val="single" w:sz="4" w:space="0" w:color="000000"/>
              <w:bottom w:val="single" w:sz="4" w:space="0" w:color="000000"/>
              <w:right w:val="single" w:sz="4" w:space="0" w:color="000000"/>
            </w:tcBorders>
          </w:tcPr>
          <w:p w14:paraId="609E1411" w14:textId="62C52A3F" w:rsidR="00916881" w:rsidRDefault="00916881" w:rsidP="00DE596E">
            <w:pPr>
              <w:pStyle w:val="TableBody"/>
            </w:pPr>
            <w:r>
              <w:t>The level of detail that the report will display. The options are:</w:t>
            </w:r>
          </w:p>
          <w:p w14:paraId="2B74A7EB" w14:textId="77777777" w:rsidR="00916881" w:rsidRDefault="00916881" w:rsidP="00DE596E">
            <w:pPr>
              <w:pStyle w:val="TableBody"/>
            </w:pPr>
            <w:r>
              <w:rPr>
                <w:b/>
              </w:rPr>
              <w:t>Daily</w:t>
            </w:r>
            <w:r>
              <w:t xml:space="preserve"> – Shows the Deliveries for each Cashpoint and each delivery date during the period selected for the report</w:t>
            </w:r>
          </w:p>
          <w:p w14:paraId="355AB0BF" w14:textId="77777777" w:rsidR="00916881" w:rsidRDefault="00916881" w:rsidP="00DE596E">
            <w:pPr>
              <w:pStyle w:val="TableBody"/>
            </w:pPr>
            <w:r>
              <w:rPr>
                <w:b/>
              </w:rPr>
              <w:t xml:space="preserve">Monthly </w:t>
            </w:r>
            <w:r>
              <w:t>– Shows a Summary for each Cashpoint and each month during the period selected for the report</w:t>
            </w:r>
          </w:p>
        </w:tc>
      </w:tr>
      <w:tr w:rsidR="00916881" w14:paraId="5B4831B4" w14:textId="77777777" w:rsidTr="0009567D">
        <w:trPr>
          <w:cantSplit/>
          <w:trHeight w:val="135"/>
        </w:trPr>
        <w:tc>
          <w:tcPr>
            <w:tcW w:w="2570" w:type="dxa"/>
            <w:tcBorders>
              <w:top w:val="single" w:sz="4" w:space="0" w:color="000000"/>
              <w:left w:val="single" w:sz="4" w:space="0" w:color="000000"/>
              <w:bottom w:val="single" w:sz="4" w:space="0" w:color="000000"/>
            </w:tcBorders>
          </w:tcPr>
          <w:p w14:paraId="493AE800" w14:textId="77777777" w:rsidR="00916881" w:rsidRPr="00DE596E" w:rsidRDefault="00916881" w:rsidP="00DE596E">
            <w:pPr>
              <w:pStyle w:val="TableBody"/>
              <w:rPr>
                <w:b/>
                <w:bCs/>
              </w:rPr>
            </w:pPr>
            <w:r w:rsidRPr="00DE596E">
              <w:rPr>
                <w:b/>
                <w:bCs/>
              </w:rPr>
              <w:t>Pre-Withdrawals</w:t>
            </w:r>
          </w:p>
        </w:tc>
        <w:tc>
          <w:tcPr>
            <w:tcW w:w="5500" w:type="dxa"/>
            <w:tcBorders>
              <w:top w:val="single" w:sz="4" w:space="0" w:color="000000"/>
              <w:left w:val="single" w:sz="4" w:space="0" w:color="000000"/>
              <w:bottom w:val="single" w:sz="4" w:space="0" w:color="000000"/>
              <w:right w:val="single" w:sz="4" w:space="0" w:color="000000"/>
            </w:tcBorders>
          </w:tcPr>
          <w:p w14:paraId="73E329A1" w14:textId="40F2ADC5" w:rsidR="00916881" w:rsidRDefault="00916881" w:rsidP="00DE596E">
            <w:pPr>
              <w:pStyle w:val="TableBody"/>
            </w:pPr>
            <w:r>
              <w:t xml:space="preserve">Determines how Pre-Withdrawal amounts will be used in the report. The pre-withdrawal amount is used to determine how much cash was taken from the machine </w:t>
            </w:r>
            <w:r w:rsidR="00664EF1">
              <w:t>before</w:t>
            </w:r>
            <w:r>
              <w:t xml:space="preserve"> the delivery. This amount is important as it allows the report to show the actual amount that was utilized between deliveries.</w:t>
            </w:r>
          </w:p>
          <w:p w14:paraId="6CC0F953" w14:textId="77777777" w:rsidR="00916881" w:rsidRDefault="00916881" w:rsidP="00DE596E">
            <w:pPr>
              <w:pStyle w:val="TableBody"/>
            </w:pPr>
            <w:r>
              <w:rPr>
                <w:b/>
              </w:rPr>
              <w:t xml:space="preserve">Use Pre-Withdrawals </w:t>
            </w:r>
            <w:r>
              <w:t>– This option is used when the history has the correct Pre-Withdrawal amount that was loaded along with the history. This is usually part of the nightly data load.</w:t>
            </w:r>
          </w:p>
          <w:p w14:paraId="4229DE76" w14:textId="77777777" w:rsidR="00916881" w:rsidRDefault="00916881" w:rsidP="00DE596E">
            <w:pPr>
              <w:pStyle w:val="TableBody"/>
            </w:pPr>
            <w:r>
              <w:rPr>
                <w:b/>
              </w:rPr>
              <w:t xml:space="preserve">Use Replenishment Percent </w:t>
            </w:r>
            <w:r>
              <w:t>– This option is used when there are no pre-withdrawal amounts reported in the daily history file. This option will calculate the pre-withdrawal amount based on a percentage that is stored at each Cashpoint in the parameters.</w:t>
            </w:r>
          </w:p>
        </w:tc>
      </w:tr>
    </w:tbl>
    <w:p w14:paraId="7BA7A240" w14:textId="77777777" w:rsidR="00916881" w:rsidRDefault="00916881" w:rsidP="0062660E">
      <w:pPr>
        <w:pStyle w:val="BodyText"/>
      </w:pPr>
    </w:p>
    <w:p w14:paraId="6908659D" w14:textId="77777777" w:rsidR="00916881" w:rsidRDefault="00916881" w:rsidP="0062660E">
      <w:pPr>
        <w:pStyle w:val="BodyText"/>
      </w:pPr>
    </w:p>
    <w:p w14:paraId="022F1553" w14:textId="77777777" w:rsidR="00916881" w:rsidRDefault="00916881" w:rsidP="0062660E">
      <w:pPr>
        <w:pStyle w:val="BodyText"/>
      </w:pPr>
    </w:p>
    <w:p w14:paraId="6351CA19" w14:textId="39013436" w:rsidR="00916881" w:rsidRDefault="00916881" w:rsidP="00F63174">
      <w:pPr>
        <w:pStyle w:val="Caption"/>
        <w:spacing w:before="0" w:after="120"/>
        <w:ind w:left="187" w:hanging="187"/>
        <w:outlineLvl w:val="0"/>
      </w:pPr>
      <w:bookmarkStart w:id="4540" w:name="_Toc128631179"/>
      <w:r>
        <w:lastRenderedPageBreak/>
        <w:t xml:space="preserve">Table </w:t>
      </w:r>
      <w:r w:rsidR="00027408">
        <w:fldChar w:fldCharType="begin"/>
      </w:r>
      <w:r>
        <w:instrText xml:space="preserve"> SEQ "Table" \*Arabic </w:instrText>
      </w:r>
      <w:r w:rsidR="00027408">
        <w:fldChar w:fldCharType="separate"/>
      </w:r>
      <w:r w:rsidR="00D57607">
        <w:rPr>
          <w:noProof/>
        </w:rPr>
        <w:t>225</w:t>
      </w:r>
      <w:r w:rsidR="00027408">
        <w:rPr>
          <w:noProof/>
        </w:rPr>
        <w:fldChar w:fldCharType="end"/>
      </w:r>
      <w:r>
        <w:t>: Cash Utilization Comparison Report Description</w:t>
      </w:r>
      <w:bookmarkEnd w:id="4540"/>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394C31D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53C2FCB9" w14:textId="77777777" w:rsidR="00916881" w:rsidRDefault="00916881" w:rsidP="00DE596E">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A66154D" w14:textId="77777777" w:rsidR="00916881" w:rsidRDefault="00916881" w:rsidP="00DE596E">
            <w:pPr>
              <w:pStyle w:val="TableHeading"/>
            </w:pPr>
            <w:r>
              <w:t>Description</w:t>
            </w:r>
          </w:p>
        </w:tc>
      </w:tr>
      <w:tr w:rsidR="00916881" w14:paraId="2A360747" w14:textId="77777777" w:rsidTr="0009567D">
        <w:trPr>
          <w:cantSplit/>
          <w:trHeight w:val="135"/>
        </w:trPr>
        <w:tc>
          <w:tcPr>
            <w:tcW w:w="2570" w:type="dxa"/>
            <w:tcBorders>
              <w:top w:val="single" w:sz="4" w:space="0" w:color="000000"/>
              <w:left w:val="single" w:sz="4" w:space="0" w:color="000000"/>
              <w:bottom w:val="single" w:sz="4" w:space="0" w:color="000000"/>
            </w:tcBorders>
          </w:tcPr>
          <w:p w14:paraId="3B210383" w14:textId="77777777" w:rsidR="00916881" w:rsidRPr="00DE596E" w:rsidRDefault="00916881" w:rsidP="00DE596E">
            <w:pPr>
              <w:pStyle w:val="TableBody"/>
              <w:rPr>
                <w:b/>
                <w:bCs/>
              </w:rPr>
            </w:pPr>
            <w:r w:rsidRPr="00DE596E">
              <w:rPr>
                <w:b/>
                <w:bCs/>
              </w:rPr>
              <w:t>Delivery Comparison</w:t>
            </w:r>
          </w:p>
        </w:tc>
        <w:tc>
          <w:tcPr>
            <w:tcW w:w="5500" w:type="dxa"/>
            <w:tcBorders>
              <w:top w:val="single" w:sz="4" w:space="0" w:color="000000"/>
              <w:left w:val="single" w:sz="4" w:space="0" w:color="000000"/>
              <w:bottom w:val="single" w:sz="4" w:space="0" w:color="000000"/>
              <w:right w:val="single" w:sz="4" w:space="0" w:color="000000"/>
            </w:tcBorders>
          </w:tcPr>
          <w:p w14:paraId="7C907C79" w14:textId="77777777" w:rsidR="00916881" w:rsidRDefault="00916881" w:rsidP="00DE596E">
            <w:pPr>
              <w:pStyle w:val="TableBody"/>
            </w:pPr>
            <w:r>
              <w:t>Details Actual vs. Model with Variance % for three main data points:</w:t>
            </w:r>
          </w:p>
          <w:p w14:paraId="4E041D86" w14:textId="77777777" w:rsidR="00916881" w:rsidRDefault="00916881" w:rsidP="004060B4">
            <w:pPr>
              <w:pStyle w:val="TableListBullet"/>
              <w:tabs>
                <w:tab w:val="num" w:pos="720"/>
              </w:tabs>
              <w:ind w:left="720" w:hanging="360"/>
            </w:pPr>
            <w:r>
              <w:t>Opening Balance</w:t>
            </w:r>
          </w:p>
          <w:p w14:paraId="0EED895B" w14:textId="77777777" w:rsidR="00916881" w:rsidRDefault="00916881" w:rsidP="004060B4">
            <w:pPr>
              <w:pStyle w:val="TableListBullet"/>
              <w:tabs>
                <w:tab w:val="num" w:pos="720"/>
              </w:tabs>
              <w:ind w:left="720" w:hanging="360"/>
            </w:pPr>
            <w:r>
              <w:t>Pre-Withdrawals</w:t>
            </w:r>
          </w:p>
          <w:p w14:paraId="49BB1C35" w14:textId="77777777" w:rsidR="00916881" w:rsidRPr="001F3F60" w:rsidRDefault="00916881" w:rsidP="004060B4">
            <w:pPr>
              <w:pStyle w:val="TableListBullet"/>
              <w:tabs>
                <w:tab w:val="num" w:pos="720"/>
              </w:tabs>
              <w:ind w:left="720" w:hanging="360"/>
            </w:pPr>
            <w:r>
              <w:t>Deliveries/Available</w:t>
            </w:r>
          </w:p>
        </w:tc>
      </w:tr>
      <w:tr w:rsidR="00916881" w14:paraId="21A633E8" w14:textId="77777777" w:rsidTr="0009567D">
        <w:trPr>
          <w:cantSplit/>
          <w:trHeight w:val="135"/>
        </w:trPr>
        <w:tc>
          <w:tcPr>
            <w:tcW w:w="2570" w:type="dxa"/>
            <w:tcBorders>
              <w:top w:val="single" w:sz="4" w:space="0" w:color="000000"/>
              <w:left w:val="single" w:sz="4" w:space="0" w:color="000000"/>
              <w:bottom w:val="single" w:sz="4" w:space="0" w:color="000000"/>
            </w:tcBorders>
          </w:tcPr>
          <w:p w14:paraId="75C20974" w14:textId="77777777" w:rsidR="00916881" w:rsidRPr="00DE596E" w:rsidRDefault="00916881" w:rsidP="00DE596E">
            <w:pPr>
              <w:pStyle w:val="TableBody"/>
              <w:rPr>
                <w:b/>
                <w:bCs/>
              </w:rPr>
            </w:pPr>
            <w:r w:rsidRPr="00DE596E">
              <w:rPr>
                <w:b/>
                <w:bCs/>
              </w:rPr>
              <w:t>Used Amount Comparison</w:t>
            </w:r>
          </w:p>
        </w:tc>
        <w:tc>
          <w:tcPr>
            <w:tcW w:w="5500" w:type="dxa"/>
            <w:tcBorders>
              <w:top w:val="single" w:sz="4" w:space="0" w:color="000000"/>
              <w:left w:val="single" w:sz="4" w:space="0" w:color="000000"/>
              <w:bottom w:val="single" w:sz="4" w:space="0" w:color="000000"/>
              <w:right w:val="single" w:sz="4" w:space="0" w:color="000000"/>
            </w:tcBorders>
          </w:tcPr>
          <w:p w14:paraId="2FF19F1A" w14:textId="163588F6" w:rsidR="00916881" w:rsidRDefault="00916881" w:rsidP="00DE596E">
            <w:pPr>
              <w:pStyle w:val="TableBody"/>
            </w:pPr>
            <w:r>
              <w:t>“</w:t>
            </w:r>
            <w:r w:rsidRPr="00E01AE0">
              <w:rPr>
                <w:b/>
                <w:bCs/>
                <w:rPrChange w:id="4541" w:author="Robbie Moses" w:date="2023-03-02T06:03:00Z">
                  <w:rPr/>
                </w:rPrChange>
              </w:rPr>
              <w:t>Utilized</w:t>
            </w:r>
            <w:r>
              <w:t xml:space="preserve">” means cash dispensed or used.  This variation of the report compares </w:t>
            </w:r>
            <w:r w:rsidR="00664EF1">
              <w:t xml:space="preserve">the </w:t>
            </w:r>
            <w:r>
              <w:t>Actual vs. Model with Variance % for two data points:</w:t>
            </w:r>
          </w:p>
          <w:p w14:paraId="63717AF1" w14:textId="77777777" w:rsidR="00916881" w:rsidRDefault="00916881" w:rsidP="004060B4">
            <w:pPr>
              <w:pStyle w:val="TableListBullet"/>
              <w:tabs>
                <w:tab w:val="num" w:pos="720"/>
              </w:tabs>
              <w:ind w:left="720" w:hanging="360"/>
            </w:pPr>
            <w:r>
              <w:t>Utilized Amount</w:t>
            </w:r>
          </w:p>
          <w:p w14:paraId="138648DE" w14:textId="77777777" w:rsidR="00916881" w:rsidRPr="00571A73" w:rsidRDefault="00916881" w:rsidP="004060B4">
            <w:pPr>
              <w:pStyle w:val="TableListBullet"/>
              <w:tabs>
                <w:tab w:val="num" w:pos="720"/>
              </w:tabs>
              <w:ind w:left="720" w:hanging="360"/>
            </w:pPr>
            <w:r>
              <w:t>Utilized %</w:t>
            </w:r>
          </w:p>
        </w:tc>
      </w:tr>
      <w:tr w:rsidR="00916881" w14:paraId="41FBBF28" w14:textId="77777777" w:rsidTr="0009567D">
        <w:trPr>
          <w:cantSplit/>
          <w:trHeight w:val="135"/>
        </w:trPr>
        <w:tc>
          <w:tcPr>
            <w:tcW w:w="2570" w:type="dxa"/>
            <w:tcBorders>
              <w:top w:val="single" w:sz="4" w:space="0" w:color="000000"/>
              <w:left w:val="single" w:sz="4" w:space="0" w:color="000000"/>
              <w:bottom w:val="single" w:sz="4" w:space="0" w:color="000000"/>
            </w:tcBorders>
          </w:tcPr>
          <w:p w14:paraId="00221B29" w14:textId="77777777" w:rsidR="00916881" w:rsidRPr="00DE596E" w:rsidRDefault="00916881" w:rsidP="00DE596E">
            <w:pPr>
              <w:pStyle w:val="TableBody"/>
              <w:rPr>
                <w:b/>
                <w:bCs/>
              </w:rPr>
            </w:pPr>
            <w:r w:rsidRPr="00DE596E">
              <w:rPr>
                <w:b/>
                <w:bCs/>
              </w:rPr>
              <w:t>Total Utilization Comparison</w:t>
            </w:r>
          </w:p>
        </w:tc>
        <w:tc>
          <w:tcPr>
            <w:tcW w:w="5500" w:type="dxa"/>
            <w:tcBorders>
              <w:top w:val="single" w:sz="4" w:space="0" w:color="000000"/>
              <w:left w:val="single" w:sz="4" w:space="0" w:color="000000"/>
              <w:bottom w:val="single" w:sz="4" w:space="0" w:color="000000"/>
              <w:right w:val="single" w:sz="4" w:space="0" w:color="000000"/>
            </w:tcBorders>
          </w:tcPr>
          <w:p w14:paraId="37789922" w14:textId="77777777" w:rsidR="00916881" w:rsidRDefault="00916881" w:rsidP="00DE596E">
            <w:pPr>
              <w:pStyle w:val="TableBody"/>
            </w:pPr>
            <w:r>
              <w:t>This report variation compares Actual vs. Model with Variance % for three data points:</w:t>
            </w:r>
          </w:p>
          <w:p w14:paraId="289791C2" w14:textId="77777777" w:rsidR="00916881" w:rsidRDefault="00916881" w:rsidP="004060B4">
            <w:pPr>
              <w:pStyle w:val="TableListBullet"/>
              <w:tabs>
                <w:tab w:val="num" w:pos="720"/>
              </w:tabs>
              <w:ind w:left="720" w:hanging="360"/>
            </w:pPr>
            <w:r>
              <w:t>Deliveries/Available</w:t>
            </w:r>
          </w:p>
          <w:p w14:paraId="59BF909F" w14:textId="77777777" w:rsidR="00916881" w:rsidRDefault="00916881" w:rsidP="004060B4">
            <w:pPr>
              <w:pStyle w:val="TableListBullet"/>
              <w:tabs>
                <w:tab w:val="num" w:pos="720"/>
              </w:tabs>
              <w:ind w:left="720" w:hanging="360"/>
            </w:pPr>
            <w:r>
              <w:t>Utilized Amount</w:t>
            </w:r>
          </w:p>
          <w:p w14:paraId="251C191A" w14:textId="77777777" w:rsidR="00916881" w:rsidRPr="00571A73" w:rsidRDefault="00916881" w:rsidP="004060B4">
            <w:pPr>
              <w:pStyle w:val="TableListBullet"/>
              <w:tabs>
                <w:tab w:val="num" w:pos="720"/>
              </w:tabs>
              <w:ind w:left="720" w:hanging="360"/>
            </w:pPr>
            <w:r>
              <w:t>Utilized %</w:t>
            </w:r>
          </w:p>
        </w:tc>
      </w:tr>
      <w:tr w:rsidR="00916881" w14:paraId="200C0FEC" w14:textId="77777777" w:rsidTr="0009567D">
        <w:trPr>
          <w:cantSplit/>
          <w:trHeight w:val="135"/>
        </w:trPr>
        <w:tc>
          <w:tcPr>
            <w:tcW w:w="2570" w:type="dxa"/>
            <w:tcBorders>
              <w:top w:val="single" w:sz="4" w:space="0" w:color="000000"/>
              <w:left w:val="single" w:sz="4" w:space="0" w:color="000000"/>
              <w:bottom w:val="single" w:sz="4" w:space="0" w:color="000000"/>
            </w:tcBorders>
          </w:tcPr>
          <w:p w14:paraId="71E12AA9" w14:textId="77777777" w:rsidR="00916881" w:rsidRPr="00DE596E" w:rsidRDefault="00916881" w:rsidP="00DE596E">
            <w:pPr>
              <w:pStyle w:val="TableBody"/>
              <w:rPr>
                <w:b/>
                <w:bCs/>
              </w:rPr>
            </w:pPr>
            <w:r w:rsidRPr="00DE596E">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662E7A05" w14:textId="77777777" w:rsidR="00916881" w:rsidRDefault="00916881" w:rsidP="00DE596E">
            <w:pPr>
              <w:pStyle w:val="TableBody"/>
            </w:pPr>
            <w:r w:rsidRPr="00E01AE0">
              <w:rPr>
                <w:b/>
                <w:bCs/>
                <w:rPrChange w:id="4542" w:author="Robbie Moses" w:date="2023-03-02T06:03:00Z">
                  <w:rPr/>
                </w:rPrChange>
              </w:rPr>
              <w:t>Daily and Monthly only</w:t>
            </w:r>
            <w:r w:rsidRPr="0052092C">
              <w:t xml:space="preserve"> –</w:t>
            </w:r>
            <w:r>
              <w:rPr>
                <w:b/>
              </w:rPr>
              <w:t xml:space="preserve"> </w:t>
            </w:r>
            <w:r>
              <w:t>Unique alphanumeric identification of the Cashpoint</w:t>
            </w:r>
          </w:p>
        </w:tc>
      </w:tr>
      <w:tr w:rsidR="00916881" w14:paraId="26F77973" w14:textId="77777777" w:rsidTr="0009567D">
        <w:trPr>
          <w:cantSplit/>
          <w:trHeight w:val="135"/>
        </w:trPr>
        <w:tc>
          <w:tcPr>
            <w:tcW w:w="2570" w:type="dxa"/>
            <w:tcBorders>
              <w:top w:val="single" w:sz="4" w:space="0" w:color="000000"/>
              <w:left w:val="single" w:sz="4" w:space="0" w:color="000000"/>
              <w:bottom w:val="single" w:sz="4" w:space="0" w:color="000000"/>
            </w:tcBorders>
          </w:tcPr>
          <w:p w14:paraId="09CB9F1D" w14:textId="77777777" w:rsidR="00916881" w:rsidRPr="00DE596E" w:rsidRDefault="00916881" w:rsidP="00DE596E">
            <w:pPr>
              <w:pStyle w:val="TableBody"/>
              <w:rPr>
                <w:b/>
                <w:bCs/>
              </w:rPr>
            </w:pPr>
            <w:r w:rsidRPr="00DE596E">
              <w:rPr>
                <w:b/>
                <w:bCs/>
              </w:rPr>
              <w:t>Delivery Date</w:t>
            </w:r>
          </w:p>
        </w:tc>
        <w:tc>
          <w:tcPr>
            <w:tcW w:w="5500" w:type="dxa"/>
            <w:tcBorders>
              <w:top w:val="single" w:sz="4" w:space="0" w:color="000000"/>
              <w:left w:val="single" w:sz="4" w:space="0" w:color="000000"/>
              <w:bottom w:val="single" w:sz="4" w:space="0" w:color="000000"/>
              <w:right w:val="single" w:sz="4" w:space="0" w:color="000000"/>
            </w:tcBorders>
          </w:tcPr>
          <w:p w14:paraId="63A3CEDC" w14:textId="77777777" w:rsidR="00916881" w:rsidRPr="0052092C" w:rsidRDefault="00916881" w:rsidP="00DE596E">
            <w:pPr>
              <w:pStyle w:val="TableBody"/>
            </w:pPr>
            <w:r w:rsidRPr="00E01AE0">
              <w:rPr>
                <w:b/>
                <w:bCs/>
                <w:rPrChange w:id="4543" w:author="Robbie Moses" w:date="2023-03-02T06:03:00Z">
                  <w:rPr/>
                </w:rPrChange>
              </w:rPr>
              <w:t>Daily</w:t>
            </w:r>
            <w:r w:rsidRPr="0052092C">
              <w:t xml:space="preserve"> – The date the delivery occurred</w:t>
            </w:r>
          </w:p>
          <w:p w14:paraId="1E43B806" w14:textId="77777777" w:rsidR="00916881" w:rsidRDefault="00916881" w:rsidP="00DE596E">
            <w:pPr>
              <w:pStyle w:val="TableBody"/>
            </w:pPr>
            <w:r w:rsidRPr="00E01AE0">
              <w:rPr>
                <w:b/>
                <w:bCs/>
                <w:rPrChange w:id="4544" w:author="Robbie Moses" w:date="2023-03-02T06:03:00Z">
                  <w:rPr/>
                </w:rPrChange>
              </w:rPr>
              <w:t>Monthly</w:t>
            </w:r>
            <w:r w:rsidRPr="0052092C">
              <w:t xml:space="preserve"> – The</w:t>
            </w:r>
            <w:r>
              <w:t xml:space="preserve"> month and year that is being summarized</w:t>
            </w:r>
          </w:p>
        </w:tc>
      </w:tr>
      <w:tr w:rsidR="00916881" w14:paraId="4E46490B" w14:textId="77777777" w:rsidTr="0009567D">
        <w:trPr>
          <w:cantSplit/>
          <w:trHeight w:val="135"/>
        </w:trPr>
        <w:tc>
          <w:tcPr>
            <w:tcW w:w="2570" w:type="dxa"/>
            <w:tcBorders>
              <w:top w:val="single" w:sz="4" w:space="0" w:color="000000"/>
              <w:left w:val="single" w:sz="4" w:space="0" w:color="000000"/>
              <w:bottom w:val="single" w:sz="4" w:space="0" w:color="000000"/>
            </w:tcBorders>
          </w:tcPr>
          <w:p w14:paraId="7EFAFE40" w14:textId="77777777" w:rsidR="00916881" w:rsidRPr="00DE596E" w:rsidRDefault="00916881" w:rsidP="00DE596E">
            <w:pPr>
              <w:pStyle w:val="TableBody"/>
              <w:rPr>
                <w:b/>
                <w:bCs/>
              </w:rPr>
            </w:pPr>
            <w:r w:rsidRPr="00DE596E">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7DF8D668" w14:textId="77777777" w:rsidR="00916881" w:rsidRDefault="00916881" w:rsidP="00DE596E">
            <w:pPr>
              <w:pStyle w:val="TableBody"/>
            </w:pPr>
            <w:r>
              <w:t>Currency delivered</w:t>
            </w:r>
          </w:p>
        </w:tc>
      </w:tr>
    </w:tbl>
    <w:p w14:paraId="796D0F2C" w14:textId="77777777" w:rsidR="00916881" w:rsidRDefault="00916881" w:rsidP="0062660E">
      <w:pPr>
        <w:pStyle w:val="BodyText"/>
      </w:pPr>
    </w:p>
    <w:p w14:paraId="67EC0591" w14:textId="0F169463" w:rsidR="00916881" w:rsidRPr="00E01AE0" w:rsidRDefault="00916881" w:rsidP="00DE596E">
      <w:pPr>
        <w:pStyle w:val="BodyText"/>
        <w:rPr>
          <w:color w:val="4F81BD" w:themeColor="accent1"/>
        </w:rPr>
      </w:pPr>
      <w:r>
        <w:t xml:space="preserve">Additional Field Definitions and Calculations can be found in </w:t>
      </w:r>
      <w:r w:rsidR="000A4235" w:rsidRPr="00E01AE0">
        <w:fldChar w:fldCharType="begin"/>
      </w:r>
      <w:r w:rsidR="000A4235" w:rsidRPr="00E01AE0">
        <w:instrText xml:space="preserve"> HYPERLINK \l "_Cash_Utilization" </w:instrText>
      </w:r>
      <w:r w:rsidR="000A4235" w:rsidRPr="00E01AE0">
        <w:fldChar w:fldCharType="separate"/>
      </w:r>
      <w:r w:rsidRPr="00E01AE0">
        <w:rPr>
          <w:rStyle w:val="Hyperlink"/>
          <w:color w:val="4F81BD" w:themeColor="accent1"/>
          <w:u w:val="none"/>
          <w:rPrChange w:id="4545" w:author="Robbie Moses" w:date="2023-03-02T06:03:00Z">
            <w:rPr>
              <w:rStyle w:val="Hyperlink"/>
              <w:color w:val="4F81BD" w:themeColor="accent1"/>
            </w:rPr>
          </w:rPrChange>
        </w:rPr>
        <w:t>Cash Utilization Report Description table</w:t>
      </w:r>
      <w:r w:rsidR="000A4235" w:rsidRPr="00E01AE0">
        <w:rPr>
          <w:rStyle w:val="Hyperlink"/>
          <w:color w:val="4F81BD" w:themeColor="accent1"/>
          <w:u w:val="none"/>
          <w:rPrChange w:id="4546" w:author="Robbie Moses" w:date="2023-03-02T06:03:00Z">
            <w:rPr>
              <w:rStyle w:val="Hyperlink"/>
              <w:color w:val="4F81BD" w:themeColor="accent1"/>
            </w:rPr>
          </w:rPrChange>
        </w:rPr>
        <w:fldChar w:fldCharType="end"/>
      </w:r>
      <w:r w:rsidRPr="00E01AE0">
        <w:rPr>
          <w:color w:val="4F81BD" w:themeColor="accent1"/>
        </w:rPr>
        <w:t>.</w:t>
      </w:r>
    </w:p>
    <w:p w14:paraId="70474B57" w14:textId="77777777" w:rsidR="00DE3AA4" w:rsidRPr="00DE3AA4" w:rsidRDefault="00DE3AA4" w:rsidP="00DE596E">
      <w:pPr>
        <w:pStyle w:val="BodyText"/>
        <w:rPr>
          <w:color w:val="4F81BD" w:themeColor="accent1"/>
        </w:rPr>
      </w:pPr>
    </w:p>
    <w:p w14:paraId="2D8DC909" w14:textId="2997D47D" w:rsidR="00563617" w:rsidRDefault="00563617" w:rsidP="00E52660">
      <w:pPr>
        <w:pStyle w:val="Heading2"/>
        <w:rPr>
          <w:rFonts w:eastAsia="MS Mincho"/>
        </w:rPr>
      </w:pPr>
      <w:bookmarkStart w:id="4547" w:name="_Toc128718853"/>
      <w:r>
        <w:rPr>
          <w:rFonts w:eastAsia="MS Mincho"/>
        </w:rPr>
        <w:t>Delivery Day Utilization</w:t>
      </w:r>
      <w:bookmarkEnd w:id="4547"/>
    </w:p>
    <w:p w14:paraId="7B2A27AE" w14:textId="7FE200F1" w:rsidR="00563617" w:rsidRDefault="00563617">
      <w:pPr>
        <w:pStyle w:val="BodyText"/>
      </w:pPr>
      <w:r>
        <w:t>The Delivery Day Utilization Report counts the number of trips on each weekday in the simulation and shows the distribution of deliveries by weekday.</w:t>
      </w:r>
    </w:p>
    <w:p w14:paraId="1C4B2446" w14:textId="77777777" w:rsidR="00DE3AA4" w:rsidRDefault="00DE3AA4" w:rsidP="00DE3AA4">
      <w:pPr>
        <w:pStyle w:val="BodyText"/>
      </w:pPr>
    </w:p>
    <w:p w14:paraId="649E6BCF" w14:textId="7E0B5B32" w:rsidR="00916881" w:rsidRDefault="00916881" w:rsidP="00E52660">
      <w:pPr>
        <w:pStyle w:val="Heading2"/>
        <w:rPr>
          <w:rFonts w:eastAsia="MS Mincho"/>
        </w:rPr>
      </w:pPr>
      <w:bookmarkStart w:id="4548" w:name="_Toc128718854"/>
      <w:r>
        <w:rPr>
          <w:rFonts w:eastAsia="MS Mincho"/>
        </w:rPr>
        <w:t>Horizon Comparison</w:t>
      </w:r>
      <w:bookmarkEnd w:id="4548"/>
    </w:p>
    <w:p w14:paraId="2C9ABFC3" w14:textId="2D3D68F1" w:rsidR="00916881" w:rsidRDefault="00916881" w:rsidP="00DE596E">
      <w:pPr>
        <w:pStyle w:val="BodyText"/>
      </w:pPr>
      <w:r>
        <w:t xml:space="preserve">The Horizon Comparison provides a view of simulated activity by cashpoint and includes Opening Balance, Deliveries, Returns, Withdrawals, Deposits, Closing </w:t>
      </w:r>
      <w:r w:rsidR="00DE596E">
        <w:t>Balance,</w:t>
      </w:r>
      <w:r>
        <w:t xml:space="preserve"> and other related fields for the simulated period and the actual period if the model is either a Benchmark Actual or Validation.  Benchmark Forecast models </w:t>
      </w:r>
      <w:r>
        <w:lastRenderedPageBreak/>
        <w:t>will only produce for the simulated period. The Simulated and Actual Horizons are set side-by-side by cashpoint and by date so that actual production activity can easily be compared to simulated production activity.</w:t>
      </w:r>
    </w:p>
    <w:p w14:paraId="47BB7454" w14:textId="484E41FD" w:rsidR="00916881" w:rsidRDefault="00916881" w:rsidP="00DE596E">
      <w:pPr>
        <w:pStyle w:val="BodyText"/>
      </w:pPr>
      <w:r>
        <w:t>Additionally, the Horizon Comparison provides alerts for both Simulated and Actual activity to alert for cash shortfalls, out-of-cash, too-high balance</w:t>
      </w:r>
      <w:r w:rsidR="00664EF1">
        <w:t>s</w:t>
      </w:r>
      <w:r>
        <w:t>, and others as described below.</w:t>
      </w:r>
    </w:p>
    <w:p w14:paraId="7D6AA835" w14:textId="77777777" w:rsidR="00916881" w:rsidRDefault="00916881" w:rsidP="00DE596E">
      <w:pPr>
        <w:pStyle w:val="BodyText"/>
      </w:pPr>
      <w:r>
        <w:t>The report is produced in either a Detail version or a Cashpoint Summary version.  The fields are the same in either version the difference being the Summary version returns averages for each field by cashpoint for the date range selected by the user.</w:t>
      </w:r>
    </w:p>
    <w:p w14:paraId="7FC3F675" w14:textId="77777777" w:rsidR="00916881" w:rsidRDefault="00916881" w:rsidP="0062660E">
      <w:pPr>
        <w:pStyle w:val="BodyText"/>
      </w:pPr>
    </w:p>
    <w:p w14:paraId="1BD2D46D" w14:textId="27EFA192" w:rsidR="00916881" w:rsidRDefault="00916881" w:rsidP="00F63174">
      <w:pPr>
        <w:pStyle w:val="Caption"/>
        <w:spacing w:before="0" w:after="120"/>
        <w:ind w:left="187" w:hanging="187"/>
        <w:outlineLvl w:val="0"/>
      </w:pPr>
      <w:bookmarkStart w:id="4549" w:name="_Toc128631180"/>
      <w:r>
        <w:t xml:space="preserve">Table </w:t>
      </w:r>
      <w:r w:rsidR="00027408">
        <w:fldChar w:fldCharType="begin"/>
      </w:r>
      <w:r>
        <w:instrText xml:space="preserve"> SEQ "Table" \*Arabic </w:instrText>
      </w:r>
      <w:r w:rsidR="00027408">
        <w:fldChar w:fldCharType="separate"/>
      </w:r>
      <w:r w:rsidR="00D57607">
        <w:rPr>
          <w:noProof/>
        </w:rPr>
        <w:t>226</w:t>
      </w:r>
      <w:r w:rsidR="00027408">
        <w:rPr>
          <w:noProof/>
        </w:rPr>
        <w:fldChar w:fldCharType="end"/>
      </w:r>
      <w:r>
        <w:t>: Models Horizon Comparison Field Descriptions</w:t>
      </w:r>
      <w:bookmarkEnd w:id="4549"/>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2421D8E" w14:textId="77777777" w:rsidTr="00F76A69">
        <w:trPr>
          <w:tblHeader/>
        </w:trPr>
        <w:tc>
          <w:tcPr>
            <w:tcW w:w="2570" w:type="dxa"/>
            <w:tcBorders>
              <w:top w:val="single" w:sz="4" w:space="0" w:color="000000"/>
              <w:left w:val="single" w:sz="4" w:space="0" w:color="000000"/>
              <w:bottom w:val="single" w:sz="4" w:space="0" w:color="000000"/>
            </w:tcBorders>
            <w:shd w:val="clear" w:color="auto" w:fill="60C03A"/>
          </w:tcPr>
          <w:p w14:paraId="022C1F0F" w14:textId="77777777" w:rsidR="00916881" w:rsidRDefault="00916881" w:rsidP="00CB7856">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71B04489" w14:textId="77777777" w:rsidR="00916881" w:rsidRDefault="00916881" w:rsidP="00CB7856">
            <w:pPr>
              <w:pStyle w:val="TableHeading"/>
            </w:pPr>
            <w:r>
              <w:t>Description</w:t>
            </w:r>
          </w:p>
        </w:tc>
      </w:tr>
      <w:tr w:rsidR="00916881" w14:paraId="0DF7B994" w14:textId="77777777" w:rsidTr="00F76A69">
        <w:trPr>
          <w:trHeight w:val="135"/>
        </w:trPr>
        <w:tc>
          <w:tcPr>
            <w:tcW w:w="2570" w:type="dxa"/>
            <w:tcBorders>
              <w:top w:val="single" w:sz="4" w:space="0" w:color="000000"/>
              <w:left w:val="single" w:sz="4" w:space="0" w:color="000000"/>
              <w:bottom w:val="single" w:sz="4" w:space="0" w:color="000000"/>
            </w:tcBorders>
          </w:tcPr>
          <w:p w14:paraId="0D749CA4" w14:textId="77777777" w:rsidR="00916881" w:rsidRPr="00CB7856" w:rsidRDefault="00916881" w:rsidP="00CB7856">
            <w:pPr>
              <w:pStyle w:val="TableBody"/>
              <w:rPr>
                <w:b/>
                <w:bCs/>
              </w:rPr>
            </w:pPr>
            <w:r w:rsidRPr="00CB7856">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4DAA0111" w14:textId="6E382810" w:rsidR="00916881" w:rsidRDefault="00916881" w:rsidP="00CB7856">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791BB134" w14:textId="77777777" w:rsidTr="00F76A69">
        <w:trPr>
          <w:trHeight w:val="135"/>
        </w:trPr>
        <w:tc>
          <w:tcPr>
            <w:tcW w:w="2570" w:type="dxa"/>
            <w:tcBorders>
              <w:top w:val="single" w:sz="4" w:space="0" w:color="000000"/>
              <w:left w:val="single" w:sz="4" w:space="0" w:color="000000"/>
              <w:bottom w:val="single" w:sz="4" w:space="0" w:color="000000"/>
            </w:tcBorders>
          </w:tcPr>
          <w:p w14:paraId="7397126B" w14:textId="77777777" w:rsidR="00916881" w:rsidRPr="00CB7856" w:rsidRDefault="00916881" w:rsidP="00CB7856">
            <w:pPr>
              <w:pStyle w:val="TableBody"/>
              <w:rPr>
                <w:b/>
                <w:bCs/>
              </w:rPr>
            </w:pPr>
            <w:r w:rsidRPr="00CB7856">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09787279" w14:textId="77777777" w:rsidR="00E01AE0" w:rsidRDefault="00916881" w:rsidP="00CB7856">
            <w:pPr>
              <w:pStyle w:val="TableBody"/>
              <w:rPr>
                <w:ins w:id="4550" w:author="Robbie Moses" w:date="2023-03-02T06:05:00Z"/>
              </w:rPr>
            </w:pPr>
            <w:r>
              <w:t>Users define the period to be included in report results.</w:t>
            </w:r>
          </w:p>
          <w:p w14:paraId="05AA80CB" w14:textId="7287D88C" w:rsidR="00916881" w:rsidRDefault="00916881" w:rsidP="00E01AE0">
            <w:pPr>
              <w:pStyle w:val="TableNote"/>
              <w:pPrChange w:id="4551" w:author="Robbie Moses" w:date="2023-03-02T06:06:00Z">
                <w:pPr>
                  <w:pStyle w:val="TableBody"/>
                </w:pPr>
              </w:pPrChange>
            </w:pPr>
            <w:del w:id="4552" w:author="Robbie Moses" w:date="2023-03-02T06:06:00Z">
              <w:r w:rsidRPr="00E01AE0" w:rsidDel="00E01AE0">
                <w:rPr>
                  <w:b/>
                  <w:bCs/>
                  <w:rPrChange w:id="4553" w:author="Robbie Moses" w:date="2023-03-02T06:06:00Z">
                    <w:rPr/>
                  </w:rPrChange>
                </w:rPr>
                <w:delText xml:space="preserve">  </w:delText>
              </w:r>
            </w:del>
            <w:r w:rsidRPr="00E01AE0">
              <w:rPr>
                <w:b/>
                <w:bCs/>
                <w:rPrChange w:id="4554" w:author="Robbie Moses" w:date="2023-03-02T06:06:00Z">
                  <w:rPr/>
                </w:rPrChange>
              </w:rPr>
              <w:t>NOTE</w:t>
            </w:r>
            <w:r>
              <w:t xml:space="preserve">:  The dates are ultimately limited by the date range included in the simulations </w:t>
            </w:r>
            <w:r w:rsidR="00CB7856">
              <w:t>and</w:t>
            </w:r>
            <w:r>
              <w:t xml:space="preserve"> by the cashpoints simulated.</w:t>
            </w:r>
          </w:p>
        </w:tc>
      </w:tr>
      <w:tr w:rsidR="00916881" w14:paraId="47A7D01E" w14:textId="77777777" w:rsidTr="00F76A69">
        <w:trPr>
          <w:trHeight w:val="135"/>
        </w:trPr>
        <w:tc>
          <w:tcPr>
            <w:tcW w:w="2570" w:type="dxa"/>
            <w:tcBorders>
              <w:top w:val="single" w:sz="4" w:space="0" w:color="000000"/>
              <w:left w:val="single" w:sz="4" w:space="0" w:color="000000"/>
              <w:bottom w:val="single" w:sz="4" w:space="0" w:color="000000"/>
            </w:tcBorders>
          </w:tcPr>
          <w:p w14:paraId="366A0057" w14:textId="77777777" w:rsidR="00916881" w:rsidRPr="00CB7856" w:rsidRDefault="00916881" w:rsidP="00CB7856">
            <w:pPr>
              <w:pStyle w:val="TableBody"/>
              <w:rPr>
                <w:b/>
                <w:bCs/>
              </w:rPr>
            </w:pPr>
            <w:r w:rsidRPr="00CB7856">
              <w:rPr>
                <w:b/>
                <w:bCs/>
              </w:rPr>
              <w:t>Group</w:t>
            </w:r>
          </w:p>
        </w:tc>
        <w:tc>
          <w:tcPr>
            <w:tcW w:w="5500" w:type="dxa"/>
            <w:tcBorders>
              <w:top w:val="single" w:sz="4" w:space="0" w:color="000000"/>
              <w:left w:val="single" w:sz="4" w:space="0" w:color="000000"/>
              <w:bottom w:val="single" w:sz="4" w:space="0" w:color="000000"/>
              <w:right w:val="single" w:sz="4" w:space="0" w:color="000000"/>
            </w:tcBorders>
          </w:tcPr>
          <w:p w14:paraId="1B9BEB8A" w14:textId="26E4859F" w:rsidR="00916881" w:rsidRDefault="00456AD4" w:rsidP="00CB7856">
            <w:pPr>
              <w:pStyle w:val="TableBody"/>
            </w:pPr>
            <w:r>
              <w:t xml:space="preserve">The user </w:t>
            </w:r>
            <w:r w:rsidR="00916881">
              <w:t>selects either Detail or Cashpoint Summary.  Detail version returns results by cashpoint and by each date in the range. Cashpoint Summary version returns averages by cashpoint for the full date range.</w:t>
            </w:r>
          </w:p>
        </w:tc>
      </w:tr>
      <w:tr w:rsidR="00916881" w14:paraId="0636B8A0" w14:textId="77777777" w:rsidTr="00F76A69">
        <w:trPr>
          <w:trHeight w:val="135"/>
        </w:trPr>
        <w:tc>
          <w:tcPr>
            <w:tcW w:w="2570" w:type="dxa"/>
            <w:tcBorders>
              <w:top w:val="single" w:sz="4" w:space="0" w:color="000000"/>
              <w:left w:val="single" w:sz="4" w:space="0" w:color="000000"/>
              <w:bottom w:val="single" w:sz="4" w:space="0" w:color="000000"/>
            </w:tcBorders>
          </w:tcPr>
          <w:p w14:paraId="0BE7F794" w14:textId="77777777" w:rsidR="00916881" w:rsidRPr="00CB7856" w:rsidRDefault="00916881" w:rsidP="00CB7856">
            <w:pPr>
              <w:pStyle w:val="TableBody"/>
              <w:rPr>
                <w:b/>
                <w:bCs/>
              </w:rPr>
            </w:pPr>
            <w:r w:rsidRPr="00CB7856">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5D1192B9" w14:textId="77777777" w:rsidR="00916881" w:rsidRDefault="00916881" w:rsidP="00CB7856">
            <w:pPr>
              <w:pStyle w:val="TableBody"/>
            </w:pPr>
            <w:r>
              <w:t>ATM or Branch</w:t>
            </w:r>
          </w:p>
        </w:tc>
      </w:tr>
      <w:tr w:rsidR="00916881" w14:paraId="5E86F787" w14:textId="77777777" w:rsidTr="00F76A69">
        <w:trPr>
          <w:trHeight w:val="135"/>
        </w:trPr>
        <w:tc>
          <w:tcPr>
            <w:tcW w:w="2570" w:type="dxa"/>
            <w:tcBorders>
              <w:top w:val="single" w:sz="4" w:space="0" w:color="000000"/>
              <w:left w:val="single" w:sz="4" w:space="0" w:color="000000"/>
              <w:bottom w:val="single" w:sz="4" w:space="0" w:color="000000"/>
            </w:tcBorders>
          </w:tcPr>
          <w:p w14:paraId="7C557770" w14:textId="77777777" w:rsidR="00916881" w:rsidRPr="00CB7856" w:rsidRDefault="00916881" w:rsidP="00CB7856">
            <w:pPr>
              <w:pStyle w:val="TableBody"/>
              <w:rPr>
                <w:b/>
                <w:bCs/>
              </w:rPr>
            </w:pPr>
            <w:r w:rsidRPr="00CB7856">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75D3EF0F" w14:textId="77777777" w:rsidR="00916881" w:rsidRDefault="00916881" w:rsidP="00CB7856">
            <w:pPr>
              <w:pStyle w:val="TableBody"/>
            </w:pPr>
            <w:r>
              <w:t xml:space="preserve">Unique alphanumeric identification of the Cashpoint. </w:t>
            </w:r>
          </w:p>
        </w:tc>
      </w:tr>
      <w:tr w:rsidR="00916881" w14:paraId="2D65115A" w14:textId="77777777" w:rsidTr="00F76A69">
        <w:trPr>
          <w:trHeight w:val="135"/>
        </w:trPr>
        <w:tc>
          <w:tcPr>
            <w:tcW w:w="2570" w:type="dxa"/>
            <w:tcBorders>
              <w:top w:val="single" w:sz="4" w:space="0" w:color="000000"/>
              <w:left w:val="single" w:sz="4" w:space="0" w:color="000000"/>
              <w:bottom w:val="single" w:sz="4" w:space="0" w:color="000000"/>
            </w:tcBorders>
          </w:tcPr>
          <w:p w14:paraId="7AD2D13A" w14:textId="77777777" w:rsidR="00916881" w:rsidRPr="00CB7856" w:rsidRDefault="00916881" w:rsidP="00CB7856">
            <w:pPr>
              <w:pStyle w:val="TableBody"/>
              <w:rPr>
                <w:b/>
                <w:bCs/>
              </w:rPr>
            </w:pPr>
            <w:r w:rsidRPr="00CB7856">
              <w:rPr>
                <w:b/>
                <w:bCs/>
              </w:rPr>
              <w:t>Currency</w:t>
            </w:r>
          </w:p>
        </w:tc>
        <w:tc>
          <w:tcPr>
            <w:tcW w:w="5500" w:type="dxa"/>
            <w:tcBorders>
              <w:top w:val="single" w:sz="4" w:space="0" w:color="000000"/>
              <w:left w:val="single" w:sz="4" w:space="0" w:color="000000"/>
              <w:bottom w:val="single" w:sz="4" w:space="0" w:color="000000"/>
              <w:right w:val="single" w:sz="4" w:space="0" w:color="000000"/>
            </w:tcBorders>
          </w:tcPr>
          <w:p w14:paraId="04B1A073" w14:textId="77777777" w:rsidR="00916881" w:rsidRDefault="00916881" w:rsidP="00CB7856">
            <w:pPr>
              <w:pStyle w:val="TableBody"/>
            </w:pPr>
            <w:r>
              <w:t>Currency for which the balance details are reported.</w:t>
            </w:r>
          </w:p>
        </w:tc>
      </w:tr>
      <w:tr w:rsidR="00916881" w14:paraId="27FD158D" w14:textId="77777777" w:rsidTr="00F76A69">
        <w:trPr>
          <w:trHeight w:val="135"/>
        </w:trPr>
        <w:tc>
          <w:tcPr>
            <w:tcW w:w="2570" w:type="dxa"/>
            <w:tcBorders>
              <w:top w:val="single" w:sz="4" w:space="0" w:color="000000"/>
              <w:left w:val="single" w:sz="4" w:space="0" w:color="000000"/>
              <w:bottom w:val="single" w:sz="4" w:space="0" w:color="000000"/>
            </w:tcBorders>
          </w:tcPr>
          <w:p w14:paraId="19577EAB" w14:textId="77777777" w:rsidR="00916881" w:rsidRPr="00CB7856" w:rsidRDefault="00916881" w:rsidP="00CB7856">
            <w:pPr>
              <w:pStyle w:val="TableBody"/>
              <w:rPr>
                <w:b/>
                <w:bCs/>
              </w:rPr>
            </w:pPr>
            <w:r w:rsidRPr="00CB7856">
              <w:rPr>
                <w:b/>
                <w:bCs/>
              </w:rPr>
              <w:t>Date</w:t>
            </w:r>
          </w:p>
        </w:tc>
        <w:tc>
          <w:tcPr>
            <w:tcW w:w="5500" w:type="dxa"/>
            <w:tcBorders>
              <w:top w:val="single" w:sz="4" w:space="0" w:color="000000"/>
              <w:left w:val="single" w:sz="4" w:space="0" w:color="000000"/>
              <w:bottom w:val="single" w:sz="4" w:space="0" w:color="000000"/>
              <w:right w:val="single" w:sz="4" w:space="0" w:color="000000"/>
            </w:tcBorders>
          </w:tcPr>
          <w:p w14:paraId="4CA318D9" w14:textId="30418B60" w:rsidR="00916881" w:rsidRDefault="00916881" w:rsidP="00CB7856">
            <w:pPr>
              <w:pStyle w:val="TableBody"/>
            </w:pPr>
            <w:r>
              <w:t xml:space="preserve">Reflects the date of </w:t>
            </w:r>
            <w:r w:rsidR="00456AD4">
              <w:t xml:space="preserve">the </w:t>
            </w:r>
            <w:r>
              <w:t>activity</w:t>
            </w:r>
          </w:p>
        </w:tc>
      </w:tr>
      <w:tr w:rsidR="00916881" w14:paraId="657C218F" w14:textId="77777777" w:rsidTr="00F76A69">
        <w:trPr>
          <w:trHeight w:val="135"/>
        </w:trPr>
        <w:tc>
          <w:tcPr>
            <w:tcW w:w="8070" w:type="dxa"/>
            <w:gridSpan w:val="2"/>
            <w:tcBorders>
              <w:top w:val="single" w:sz="4" w:space="0" w:color="000000"/>
              <w:left w:val="single" w:sz="4" w:space="0" w:color="000000"/>
              <w:bottom w:val="single" w:sz="4" w:space="0" w:color="000000"/>
              <w:right w:val="single" w:sz="4" w:space="0" w:color="000000"/>
            </w:tcBorders>
          </w:tcPr>
          <w:p w14:paraId="33307819" w14:textId="77777777" w:rsidR="00916881" w:rsidRDefault="00916881" w:rsidP="00CB7856">
            <w:pPr>
              <w:pStyle w:val="TableNote"/>
            </w:pPr>
            <w:r w:rsidRPr="00DE3AA4">
              <w:rPr>
                <w:b/>
                <w:bCs/>
              </w:rPr>
              <w:t>Note</w:t>
            </w:r>
            <w:r>
              <w:t>:  Unless noted, the below fields are produced for both the “</w:t>
            </w:r>
            <w:r w:rsidRPr="00E01AE0">
              <w:rPr>
                <w:b/>
                <w:bCs/>
                <w:rPrChange w:id="4555" w:author="Robbie Moses" w:date="2023-03-02T06:06:00Z">
                  <w:rPr/>
                </w:rPrChange>
              </w:rPr>
              <w:t>Actual</w:t>
            </w:r>
            <w:r>
              <w:t>” portion of the report as well as the “</w:t>
            </w:r>
            <w:r w:rsidRPr="00E01AE0">
              <w:rPr>
                <w:b/>
                <w:bCs/>
                <w:rPrChange w:id="4556" w:author="Robbie Moses" w:date="2023-03-02T06:06:00Z">
                  <w:rPr/>
                </w:rPrChange>
              </w:rPr>
              <w:t>Model</w:t>
            </w:r>
            <w:r>
              <w:t>” portion. “</w:t>
            </w:r>
            <w:r w:rsidRPr="00E01AE0">
              <w:rPr>
                <w:b/>
                <w:bCs/>
                <w:rPrChange w:id="4557" w:author="Robbie Moses" w:date="2023-03-02T06:06:00Z">
                  <w:rPr/>
                </w:rPrChange>
              </w:rPr>
              <w:t>Actual</w:t>
            </w:r>
            <w:r>
              <w:t>” refers to the actual historical activity as reported to OptiCash for each cashpoint. This is the actual activity that occurred.  “</w:t>
            </w:r>
            <w:r w:rsidRPr="00E01AE0">
              <w:rPr>
                <w:b/>
                <w:bCs/>
                <w:rPrChange w:id="4558" w:author="Robbie Moses" w:date="2023-03-02T06:07:00Z">
                  <w:rPr/>
                </w:rPrChange>
              </w:rPr>
              <w:t>Model</w:t>
            </w:r>
            <w:r>
              <w:t>” refers to activity simulated by OptiCash based upon the then-current settings in the Model section of the application.</w:t>
            </w:r>
          </w:p>
        </w:tc>
      </w:tr>
      <w:tr w:rsidR="00916881" w14:paraId="163A56A5" w14:textId="77777777" w:rsidTr="00F76A69">
        <w:trPr>
          <w:trHeight w:val="135"/>
        </w:trPr>
        <w:tc>
          <w:tcPr>
            <w:tcW w:w="2570" w:type="dxa"/>
            <w:tcBorders>
              <w:top w:val="single" w:sz="4" w:space="0" w:color="000000"/>
              <w:left w:val="single" w:sz="4" w:space="0" w:color="000000"/>
              <w:bottom w:val="single" w:sz="4" w:space="0" w:color="000000"/>
            </w:tcBorders>
          </w:tcPr>
          <w:p w14:paraId="662059EA" w14:textId="77777777" w:rsidR="00916881" w:rsidRPr="00CB7856" w:rsidRDefault="00916881" w:rsidP="00CB7856">
            <w:pPr>
              <w:pStyle w:val="TableBody"/>
              <w:rPr>
                <w:b/>
                <w:bCs/>
              </w:rPr>
            </w:pPr>
            <w:r w:rsidRPr="00CB7856">
              <w:rPr>
                <w:b/>
                <w:bCs/>
              </w:rPr>
              <w:t>Opening Balance</w:t>
            </w:r>
          </w:p>
        </w:tc>
        <w:tc>
          <w:tcPr>
            <w:tcW w:w="5500" w:type="dxa"/>
            <w:tcBorders>
              <w:top w:val="single" w:sz="4" w:space="0" w:color="000000"/>
              <w:left w:val="single" w:sz="4" w:space="0" w:color="000000"/>
              <w:bottom w:val="single" w:sz="4" w:space="0" w:color="000000"/>
              <w:right w:val="single" w:sz="4" w:space="0" w:color="000000"/>
            </w:tcBorders>
          </w:tcPr>
          <w:p w14:paraId="02266697" w14:textId="77777777" w:rsidR="00916881" w:rsidRDefault="00916881" w:rsidP="00CB7856">
            <w:pPr>
              <w:pStyle w:val="TableBody"/>
            </w:pPr>
            <w:r>
              <w:t>Reflects the Actual Closing balance for each day for the Actual portion of the report.  The Model portion Opening Balance will be taken from the prior day’s Closing Balance and will be calculated from the simulated activity of that day.</w:t>
            </w:r>
          </w:p>
        </w:tc>
      </w:tr>
      <w:tr w:rsidR="00916881" w14:paraId="6B2427EC" w14:textId="77777777" w:rsidTr="00F76A69">
        <w:trPr>
          <w:trHeight w:val="135"/>
        </w:trPr>
        <w:tc>
          <w:tcPr>
            <w:tcW w:w="2570" w:type="dxa"/>
            <w:tcBorders>
              <w:top w:val="single" w:sz="4" w:space="0" w:color="000000"/>
              <w:left w:val="single" w:sz="4" w:space="0" w:color="000000"/>
              <w:bottom w:val="single" w:sz="4" w:space="0" w:color="000000"/>
            </w:tcBorders>
          </w:tcPr>
          <w:p w14:paraId="571ABCBA" w14:textId="77777777" w:rsidR="00916881" w:rsidRPr="00CB7856" w:rsidRDefault="00916881" w:rsidP="00CB7856">
            <w:pPr>
              <w:pStyle w:val="TableBody"/>
              <w:rPr>
                <w:b/>
                <w:bCs/>
              </w:rPr>
            </w:pPr>
            <w:r w:rsidRPr="00CB7856">
              <w:rPr>
                <w:b/>
                <w:bCs/>
              </w:rPr>
              <w:t>Normal Deliveries</w:t>
            </w:r>
          </w:p>
        </w:tc>
        <w:tc>
          <w:tcPr>
            <w:tcW w:w="5500" w:type="dxa"/>
            <w:tcBorders>
              <w:top w:val="single" w:sz="4" w:space="0" w:color="000000"/>
              <w:left w:val="single" w:sz="4" w:space="0" w:color="000000"/>
              <w:bottom w:val="single" w:sz="4" w:space="0" w:color="000000"/>
              <w:right w:val="single" w:sz="4" w:space="0" w:color="000000"/>
            </w:tcBorders>
          </w:tcPr>
          <w:p w14:paraId="37C712AC" w14:textId="7ACAEFFF" w:rsidR="00916881" w:rsidRDefault="00916881" w:rsidP="00CB7856">
            <w:pPr>
              <w:pStyle w:val="TableBody"/>
            </w:pPr>
            <w:r>
              <w:t xml:space="preserve">Cash </w:t>
            </w:r>
            <w:r w:rsidR="00456AD4">
              <w:t xml:space="preserve">is </w:t>
            </w:r>
            <w:r>
              <w:t xml:space="preserve">delivered to a cashpoint on a regular delivery day in the case of fixed scheduling. In the case of on-demand </w:t>
            </w:r>
            <w:r>
              <w:lastRenderedPageBreak/>
              <w:t>scheduling</w:t>
            </w:r>
            <w:r w:rsidR="00456AD4">
              <w:t>,</w:t>
            </w:r>
            <w:r>
              <w:t xml:space="preserve"> it is cash delivered to a cashpoint and ordered within normal lead time requirements</w:t>
            </w:r>
          </w:p>
        </w:tc>
      </w:tr>
      <w:tr w:rsidR="00916881" w14:paraId="0BD7A07A" w14:textId="77777777" w:rsidTr="00F76A69">
        <w:trPr>
          <w:trHeight w:val="135"/>
        </w:trPr>
        <w:tc>
          <w:tcPr>
            <w:tcW w:w="2570" w:type="dxa"/>
            <w:tcBorders>
              <w:top w:val="single" w:sz="4" w:space="0" w:color="000000"/>
              <w:left w:val="single" w:sz="4" w:space="0" w:color="000000"/>
              <w:bottom w:val="single" w:sz="4" w:space="0" w:color="000000"/>
            </w:tcBorders>
          </w:tcPr>
          <w:p w14:paraId="651C87F6" w14:textId="77777777" w:rsidR="00916881" w:rsidRPr="00CB7856" w:rsidRDefault="00916881" w:rsidP="00CB7856">
            <w:pPr>
              <w:pStyle w:val="TableBody"/>
              <w:rPr>
                <w:b/>
                <w:bCs/>
              </w:rPr>
            </w:pPr>
            <w:r w:rsidRPr="00CB7856">
              <w:rPr>
                <w:b/>
                <w:bCs/>
              </w:rPr>
              <w:lastRenderedPageBreak/>
              <w:t>Linked Normal Deliveries</w:t>
            </w:r>
          </w:p>
        </w:tc>
        <w:tc>
          <w:tcPr>
            <w:tcW w:w="5500" w:type="dxa"/>
            <w:tcBorders>
              <w:top w:val="single" w:sz="4" w:space="0" w:color="000000"/>
              <w:left w:val="single" w:sz="4" w:space="0" w:color="000000"/>
              <w:bottom w:val="single" w:sz="4" w:space="0" w:color="000000"/>
              <w:right w:val="single" w:sz="4" w:space="0" w:color="000000"/>
            </w:tcBorders>
          </w:tcPr>
          <w:p w14:paraId="1298D2B2" w14:textId="77777777" w:rsidR="00916881" w:rsidRDefault="00916881" w:rsidP="00CB7856">
            <w:pPr>
              <w:pStyle w:val="TableBody"/>
            </w:pPr>
            <w:r>
              <w:t>Normal deliveries as defined above but for Linked Cashpoints as defined in Cashpoint Linkage such as a Branch with linked child ATMs</w:t>
            </w:r>
          </w:p>
        </w:tc>
      </w:tr>
      <w:tr w:rsidR="00916881" w14:paraId="50874425" w14:textId="77777777" w:rsidTr="00F76A69">
        <w:trPr>
          <w:trHeight w:val="135"/>
        </w:trPr>
        <w:tc>
          <w:tcPr>
            <w:tcW w:w="2570" w:type="dxa"/>
            <w:tcBorders>
              <w:top w:val="single" w:sz="4" w:space="0" w:color="000000"/>
              <w:left w:val="single" w:sz="4" w:space="0" w:color="000000"/>
              <w:bottom w:val="single" w:sz="4" w:space="0" w:color="000000"/>
            </w:tcBorders>
          </w:tcPr>
          <w:p w14:paraId="6A34296E" w14:textId="77777777" w:rsidR="00916881" w:rsidRPr="00CB7856" w:rsidRDefault="00916881" w:rsidP="00CB7856">
            <w:pPr>
              <w:pStyle w:val="TableBody"/>
              <w:rPr>
                <w:b/>
                <w:bCs/>
              </w:rPr>
            </w:pPr>
            <w:r w:rsidRPr="00CB7856">
              <w:rPr>
                <w:b/>
                <w:bCs/>
              </w:rPr>
              <w:t>Unplanned Deliveries</w:t>
            </w:r>
          </w:p>
        </w:tc>
        <w:tc>
          <w:tcPr>
            <w:tcW w:w="5500" w:type="dxa"/>
            <w:tcBorders>
              <w:top w:val="single" w:sz="4" w:space="0" w:color="000000"/>
              <w:left w:val="single" w:sz="4" w:space="0" w:color="000000"/>
              <w:bottom w:val="single" w:sz="4" w:space="0" w:color="000000"/>
              <w:right w:val="single" w:sz="4" w:space="0" w:color="000000"/>
            </w:tcBorders>
          </w:tcPr>
          <w:p w14:paraId="6E265B3E" w14:textId="5665F0F6" w:rsidR="00916881" w:rsidRDefault="00916881" w:rsidP="00CB7856">
            <w:pPr>
              <w:pStyle w:val="TableBody"/>
            </w:pPr>
            <w:r>
              <w:t xml:space="preserve">Cash </w:t>
            </w:r>
            <w:r w:rsidR="00456AD4">
              <w:t xml:space="preserve">is </w:t>
            </w:r>
            <w:r>
              <w:t>delivered to a cashpoint based upon an Emergency Recommendation or manually ordered for a date that is not within the normal lead time requirements. Unplanned Deliveries will normally result in an incremental cost increase.</w:t>
            </w:r>
          </w:p>
        </w:tc>
      </w:tr>
      <w:tr w:rsidR="00916881" w14:paraId="0BA57BE1" w14:textId="77777777" w:rsidTr="00F76A69">
        <w:trPr>
          <w:trHeight w:val="135"/>
        </w:trPr>
        <w:tc>
          <w:tcPr>
            <w:tcW w:w="2570" w:type="dxa"/>
            <w:tcBorders>
              <w:top w:val="single" w:sz="4" w:space="0" w:color="000000"/>
              <w:left w:val="single" w:sz="4" w:space="0" w:color="000000"/>
              <w:bottom w:val="single" w:sz="4" w:space="0" w:color="000000"/>
            </w:tcBorders>
          </w:tcPr>
          <w:p w14:paraId="704E2B8F" w14:textId="77777777" w:rsidR="00916881" w:rsidRPr="00CB7856" w:rsidRDefault="00916881" w:rsidP="00CB7856">
            <w:pPr>
              <w:pStyle w:val="TableBody"/>
              <w:rPr>
                <w:b/>
                <w:bCs/>
              </w:rPr>
            </w:pPr>
            <w:r w:rsidRPr="00CB7856">
              <w:rPr>
                <w:b/>
                <w:bCs/>
              </w:rPr>
              <w:t>Returns</w:t>
            </w:r>
          </w:p>
        </w:tc>
        <w:tc>
          <w:tcPr>
            <w:tcW w:w="5500" w:type="dxa"/>
            <w:tcBorders>
              <w:top w:val="single" w:sz="4" w:space="0" w:color="000000"/>
              <w:left w:val="single" w:sz="4" w:space="0" w:color="000000"/>
              <w:bottom w:val="single" w:sz="4" w:space="0" w:color="000000"/>
              <w:right w:val="single" w:sz="4" w:space="0" w:color="000000"/>
            </w:tcBorders>
          </w:tcPr>
          <w:p w14:paraId="01EA1147" w14:textId="08508DDB" w:rsidR="00916881" w:rsidRDefault="00916881" w:rsidP="00CB7856">
            <w:pPr>
              <w:pStyle w:val="TableBody"/>
            </w:pPr>
            <w:r>
              <w:t xml:space="preserve">Cash </w:t>
            </w:r>
            <w:r w:rsidR="00456AD4">
              <w:t xml:space="preserve">is </w:t>
            </w:r>
            <w:r>
              <w:t xml:space="preserve">shipped out of a cashpoint and back to </w:t>
            </w:r>
            <w:r w:rsidR="00456AD4">
              <w:t xml:space="preserve">the </w:t>
            </w:r>
            <w:r>
              <w:t>vault or cash center.</w:t>
            </w:r>
          </w:p>
        </w:tc>
      </w:tr>
      <w:tr w:rsidR="00916881" w14:paraId="32ACBE86" w14:textId="77777777" w:rsidTr="00F76A69">
        <w:trPr>
          <w:trHeight w:val="135"/>
        </w:trPr>
        <w:tc>
          <w:tcPr>
            <w:tcW w:w="2570" w:type="dxa"/>
            <w:tcBorders>
              <w:top w:val="single" w:sz="4" w:space="0" w:color="000000"/>
              <w:left w:val="single" w:sz="4" w:space="0" w:color="000000"/>
              <w:bottom w:val="single" w:sz="4" w:space="0" w:color="000000"/>
            </w:tcBorders>
          </w:tcPr>
          <w:p w14:paraId="668E2B39" w14:textId="77777777" w:rsidR="00916881" w:rsidRPr="00CB7856" w:rsidRDefault="00916881" w:rsidP="00CB7856">
            <w:pPr>
              <w:pStyle w:val="TableBody"/>
              <w:rPr>
                <w:b/>
                <w:bCs/>
              </w:rPr>
            </w:pPr>
            <w:r w:rsidRPr="00CB7856">
              <w:rPr>
                <w:b/>
                <w:bCs/>
              </w:rPr>
              <w:t>Withdrawals</w:t>
            </w:r>
          </w:p>
        </w:tc>
        <w:tc>
          <w:tcPr>
            <w:tcW w:w="5500" w:type="dxa"/>
            <w:tcBorders>
              <w:top w:val="single" w:sz="4" w:space="0" w:color="000000"/>
              <w:left w:val="single" w:sz="4" w:space="0" w:color="000000"/>
              <w:bottom w:val="single" w:sz="4" w:space="0" w:color="000000"/>
              <w:right w:val="single" w:sz="4" w:space="0" w:color="000000"/>
            </w:tcBorders>
          </w:tcPr>
          <w:p w14:paraId="771D1B49" w14:textId="155ECB60" w:rsidR="00916881" w:rsidRDefault="00916881" w:rsidP="00CB7856">
            <w:pPr>
              <w:pStyle w:val="TableBody"/>
            </w:pPr>
            <w:r>
              <w:t xml:space="preserve">Cash </w:t>
            </w:r>
            <w:r w:rsidR="00456AD4">
              <w:t xml:space="preserve">is </w:t>
            </w:r>
            <w:r>
              <w:t>distributed from a cashpoint as a result of customer demand.</w:t>
            </w:r>
          </w:p>
        </w:tc>
      </w:tr>
      <w:tr w:rsidR="00916881" w14:paraId="3451E8DC" w14:textId="77777777" w:rsidTr="00F76A69">
        <w:trPr>
          <w:trHeight w:val="135"/>
        </w:trPr>
        <w:tc>
          <w:tcPr>
            <w:tcW w:w="2570" w:type="dxa"/>
            <w:tcBorders>
              <w:top w:val="single" w:sz="4" w:space="0" w:color="000000"/>
              <w:left w:val="single" w:sz="4" w:space="0" w:color="000000"/>
              <w:bottom w:val="single" w:sz="4" w:space="0" w:color="000000"/>
            </w:tcBorders>
          </w:tcPr>
          <w:p w14:paraId="2815F006" w14:textId="77777777" w:rsidR="00916881" w:rsidRPr="00CB7856" w:rsidRDefault="00916881" w:rsidP="00CB7856">
            <w:pPr>
              <w:pStyle w:val="TableBody"/>
              <w:rPr>
                <w:b/>
                <w:bCs/>
              </w:rPr>
            </w:pPr>
            <w:r w:rsidRPr="00CB7856">
              <w:rPr>
                <w:b/>
                <w:bCs/>
              </w:rPr>
              <w:t>Deposits</w:t>
            </w:r>
          </w:p>
        </w:tc>
        <w:tc>
          <w:tcPr>
            <w:tcW w:w="5500" w:type="dxa"/>
            <w:tcBorders>
              <w:top w:val="single" w:sz="4" w:space="0" w:color="000000"/>
              <w:left w:val="single" w:sz="4" w:space="0" w:color="000000"/>
              <w:bottom w:val="single" w:sz="4" w:space="0" w:color="000000"/>
              <w:right w:val="single" w:sz="4" w:space="0" w:color="000000"/>
            </w:tcBorders>
          </w:tcPr>
          <w:p w14:paraId="6CA5EBBF" w14:textId="77777777" w:rsidR="00916881" w:rsidRDefault="00916881" w:rsidP="00CB7856">
            <w:pPr>
              <w:pStyle w:val="TableBody"/>
            </w:pPr>
            <w:r>
              <w:t>Cash taken into a cashpoint from a customer</w:t>
            </w:r>
          </w:p>
        </w:tc>
      </w:tr>
      <w:tr w:rsidR="00916881" w14:paraId="06F5BBA4" w14:textId="77777777" w:rsidTr="00F76A69">
        <w:trPr>
          <w:trHeight w:val="135"/>
        </w:trPr>
        <w:tc>
          <w:tcPr>
            <w:tcW w:w="2570" w:type="dxa"/>
            <w:tcBorders>
              <w:top w:val="single" w:sz="4" w:space="0" w:color="000000"/>
              <w:left w:val="single" w:sz="4" w:space="0" w:color="000000"/>
              <w:bottom w:val="single" w:sz="4" w:space="0" w:color="000000"/>
            </w:tcBorders>
          </w:tcPr>
          <w:p w14:paraId="455F1E1B" w14:textId="77777777" w:rsidR="00916881" w:rsidRPr="00CB7856" w:rsidRDefault="00916881" w:rsidP="00CB7856">
            <w:pPr>
              <w:pStyle w:val="TableBody"/>
              <w:rPr>
                <w:b/>
                <w:bCs/>
              </w:rPr>
            </w:pPr>
            <w:r w:rsidRPr="00CB7856">
              <w:rPr>
                <w:b/>
                <w:bCs/>
              </w:rPr>
              <w:t xml:space="preserve">Net Demand </w:t>
            </w:r>
          </w:p>
        </w:tc>
        <w:tc>
          <w:tcPr>
            <w:tcW w:w="5500" w:type="dxa"/>
            <w:tcBorders>
              <w:top w:val="single" w:sz="4" w:space="0" w:color="000000"/>
              <w:left w:val="single" w:sz="4" w:space="0" w:color="000000"/>
              <w:bottom w:val="single" w:sz="4" w:space="0" w:color="000000"/>
              <w:right w:val="single" w:sz="4" w:space="0" w:color="000000"/>
            </w:tcBorders>
          </w:tcPr>
          <w:p w14:paraId="6D12D802" w14:textId="4410AC98" w:rsidR="00916881" w:rsidRDefault="00916881" w:rsidP="00CB7856">
            <w:pPr>
              <w:pStyle w:val="TableBody"/>
            </w:pPr>
            <w:r>
              <w:t xml:space="preserve">Cash demand </w:t>
            </w:r>
            <w:r w:rsidR="00D42A5E">
              <w:t xml:space="preserve">is </w:t>
            </w:r>
            <w:r>
              <w:t>reflected as the difference between Withdrawals and Deposits.</w:t>
            </w:r>
          </w:p>
        </w:tc>
      </w:tr>
      <w:tr w:rsidR="00916881" w14:paraId="5D62863B" w14:textId="77777777" w:rsidTr="00F76A69">
        <w:trPr>
          <w:trHeight w:val="135"/>
        </w:trPr>
        <w:tc>
          <w:tcPr>
            <w:tcW w:w="2570" w:type="dxa"/>
            <w:tcBorders>
              <w:top w:val="single" w:sz="4" w:space="0" w:color="000000"/>
              <w:left w:val="single" w:sz="4" w:space="0" w:color="000000"/>
              <w:bottom w:val="single" w:sz="4" w:space="0" w:color="000000"/>
            </w:tcBorders>
          </w:tcPr>
          <w:p w14:paraId="1C2C403F" w14:textId="77777777" w:rsidR="00916881" w:rsidRPr="00F76A69" w:rsidRDefault="00916881" w:rsidP="00F76A69">
            <w:pPr>
              <w:pStyle w:val="TableBody"/>
              <w:rPr>
                <w:b/>
                <w:bCs/>
              </w:rPr>
            </w:pPr>
            <w:r w:rsidRPr="00F76A69">
              <w:rPr>
                <w:b/>
                <w:bCs/>
              </w:rPr>
              <w:t>Required Balance</w:t>
            </w:r>
          </w:p>
        </w:tc>
        <w:tc>
          <w:tcPr>
            <w:tcW w:w="5500" w:type="dxa"/>
            <w:tcBorders>
              <w:top w:val="single" w:sz="4" w:space="0" w:color="000000"/>
              <w:left w:val="single" w:sz="4" w:space="0" w:color="000000"/>
              <w:bottom w:val="single" w:sz="4" w:space="0" w:color="000000"/>
              <w:right w:val="single" w:sz="4" w:space="0" w:color="000000"/>
            </w:tcBorders>
          </w:tcPr>
          <w:p w14:paraId="68A9772B" w14:textId="2EDA1374" w:rsidR="00916881" w:rsidRDefault="00916881" w:rsidP="00F76A69">
            <w:pPr>
              <w:pStyle w:val="TableBody"/>
            </w:pPr>
            <w:r>
              <w:t xml:space="preserve">The amount </w:t>
            </w:r>
            <w:r w:rsidR="00D42A5E">
              <w:t xml:space="preserve">is </w:t>
            </w:r>
            <w:r>
              <w:t xml:space="preserve">calculated as the minimum amount of cash that must be in the Opening balance at the start </w:t>
            </w:r>
            <w:r w:rsidR="00D42A5E">
              <w:t xml:space="preserve">of </w:t>
            </w:r>
            <w:r>
              <w:t>the day. If the Required balance is higher than the Opening Balance on a given day, an Emergency Delivery may be generated to protect the Cashpoint (unless an exception amount or percentage waives the requirement</w:t>
            </w:r>
            <w:ins w:id="4559" w:author="Robbie Moses" w:date="2023-03-02T06:09:00Z">
              <w:r w:rsidR="00E01AE0">
                <w:t xml:space="preserve">. </w:t>
              </w:r>
            </w:ins>
            <w:del w:id="4560" w:author="Robbie Moses" w:date="2023-03-02T06:09:00Z">
              <w:r w:rsidDel="00E01AE0">
                <w:delText>… s</w:delText>
              </w:r>
            </w:del>
            <w:ins w:id="4561" w:author="Robbie Moses" w:date="2023-03-02T06:09:00Z">
              <w:r w:rsidR="00E01AE0">
                <w:t>S</w:t>
              </w:r>
            </w:ins>
            <w:r>
              <w:t xml:space="preserve">ee: </w:t>
            </w:r>
            <w:r w:rsidR="00027408" w:rsidRPr="001F2183">
              <w:rPr>
                <w:color w:val="4F81BD" w:themeColor="accent1"/>
              </w:rPr>
              <w:fldChar w:fldCharType="begin"/>
            </w:r>
            <w:r w:rsidRPr="001F2183">
              <w:rPr>
                <w:color w:val="4F81BD" w:themeColor="accent1"/>
              </w:rPr>
              <w:instrText xml:space="preserve"> REF _Ref221798116 \h </w:instrText>
            </w:r>
            <w:r w:rsidR="00F76A69" w:rsidRPr="001F2183">
              <w:rPr>
                <w:color w:val="4F81BD" w:themeColor="accent1"/>
              </w:rPr>
              <w:instrText xml:space="preserve"> \* MERGEFORMAT </w:instrText>
            </w:r>
            <w:r w:rsidR="00027408" w:rsidRPr="001F2183">
              <w:rPr>
                <w:color w:val="4F81BD" w:themeColor="accent1"/>
              </w:rPr>
            </w:r>
            <w:r w:rsidR="00027408" w:rsidRPr="001F2183">
              <w:rPr>
                <w:color w:val="4F81BD" w:themeColor="accent1"/>
              </w:rPr>
              <w:fldChar w:fldCharType="separate"/>
            </w:r>
            <w:r w:rsidR="00D57607" w:rsidRPr="001F2183">
              <w:rPr>
                <w:color w:val="4F81BD" w:themeColor="accent1"/>
              </w:rPr>
              <w:t xml:space="preserve">Table </w:t>
            </w:r>
            <w:r w:rsidR="00D57607" w:rsidRPr="001F2183">
              <w:rPr>
                <w:noProof/>
                <w:color w:val="4F81BD" w:themeColor="accent1"/>
              </w:rPr>
              <w:t>11</w:t>
            </w:r>
            <w:r w:rsidR="00D57607" w:rsidRPr="001F2183">
              <w:rPr>
                <w:color w:val="4F81BD" w:themeColor="accent1"/>
              </w:rPr>
              <w:t>: General Cashpoint Parameters</w:t>
            </w:r>
            <w:r w:rsidR="00027408" w:rsidRPr="001F2183">
              <w:rPr>
                <w:color w:val="4F81BD" w:themeColor="accent1"/>
              </w:rPr>
              <w:fldChar w:fldCharType="end"/>
            </w:r>
            <w:r>
              <w:rPr>
                <w:color w:val="365F91"/>
              </w:rPr>
              <w:t xml:space="preserve"> </w:t>
            </w:r>
            <w:r>
              <w:t>for more information)</w:t>
            </w:r>
          </w:p>
          <w:p w14:paraId="484D94FF" w14:textId="77777777" w:rsidR="00916881" w:rsidRDefault="00916881" w:rsidP="00F76A69">
            <w:pPr>
              <w:pStyle w:val="TableBody"/>
            </w:pPr>
            <w:r>
              <w:t>The Required Balance is always zero for Historical data. For Gap and Horizon days, the calculation varies for ATMs and Branches.</w:t>
            </w:r>
          </w:p>
          <w:p w14:paraId="6359D573" w14:textId="77777777" w:rsidR="00916881" w:rsidRDefault="00916881" w:rsidP="00F76A69">
            <w:pPr>
              <w:pStyle w:val="TableBody"/>
            </w:pPr>
            <w:r>
              <w:rPr>
                <w:b/>
              </w:rPr>
              <w:t>Branches</w:t>
            </w:r>
            <w:r>
              <w:t xml:space="preserve"> – The Required Balance = Safety Stock + Other Requirements + Amount of Withdrawals to Cover – Amount of Deposits Available for Withdrawal.</w:t>
            </w:r>
          </w:p>
          <w:p w14:paraId="085E7C51" w14:textId="77777777" w:rsidR="00916881" w:rsidRPr="00B57D33" w:rsidRDefault="00916881" w:rsidP="00F76A69">
            <w:pPr>
              <w:pStyle w:val="TableBody"/>
              <w:rPr>
                <w:u w:val="single"/>
                <w:rPrChange w:id="4562" w:author="Moses, Robbie" w:date="2023-02-22T04:03:00Z">
                  <w:rPr/>
                </w:rPrChange>
              </w:rPr>
            </w:pPr>
            <w:r w:rsidRPr="00B57D33">
              <w:rPr>
                <w:b/>
                <w:bCs/>
                <w:u w:val="single"/>
                <w:rPrChange w:id="4563" w:author="Moses, Robbie" w:date="2023-02-22T04:03:00Z">
                  <w:rPr>
                    <w:b/>
                    <w:bCs/>
                  </w:rPr>
                </w:rPrChange>
              </w:rPr>
              <w:t>Example</w:t>
            </w:r>
            <w:r w:rsidRPr="00B57D33">
              <w:rPr>
                <w:u w:val="single"/>
                <w:rPrChange w:id="4564" w:author="Moses, Robbie" w:date="2023-02-22T04:03:00Z">
                  <w:rPr/>
                </w:rPrChange>
              </w:rPr>
              <w:t xml:space="preserve">: </w:t>
            </w:r>
          </w:p>
          <w:p w14:paraId="2BD3D33E" w14:textId="77777777" w:rsidR="00916881" w:rsidRDefault="00916881" w:rsidP="00F76A69">
            <w:pPr>
              <w:pStyle w:val="TableBody"/>
            </w:pPr>
            <w:del w:id="4565" w:author="Robbie Moses" w:date="2023-03-02T06:08:00Z">
              <w:r w:rsidDel="00E01AE0">
                <w:delText xml:space="preserve"> </w:delText>
              </w:r>
            </w:del>
            <w:r>
              <w:t>Safety Stock = 148,700</w:t>
            </w:r>
          </w:p>
          <w:p w14:paraId="785BC49E" w14:textId="77777777" w:rsidR="00916881" w:rsidRDefault="00916881" w:rsidP="00F76A69">
            <w:pPr>
              <w:pStyle w:val="TableBody"/>
            </w:pPr>
            <w:r>
              <w:t>Other Requirements = 100,000</w:t>
            </w:r>
          </w:p>
          <w:p w14:paraId="7392CC18" w14:textId="77777777" w:rsidR="00916881" w:rsidRDefault="00916881" w:rsidP="00F76A69">
            <w:pPr>
              <w:pStyle w:val="TableBody"/>
            </w:pPr>
            <w:r>
              <w:t>Withdrawals To Cover = 80%</w:t>
            </w:r>
          </w:p>
          <w:p w14:paraId="61ACA7BB" w14:textId="77777777" w:rsidR="00916881" w:rsidRDefault="00916881" w:rsidP="00F76A69">
            <w:pPr>
              <w:pStyle w:val="TableBody"/>
            </w:pPr>
            <w:r>
              <w:t>Deposits Available for W/D = 20%</w:t>
            </w:r>
          </w:p>
          <w:p w14:paraId="37ABAA3E" w14:textId="77777777" w:rsidR="00916881" w:rsidRDefault="00916881" w:rsidP="00F76A69">
            <w:pPr>
              <w:pStyle w:val="TableBody"/>
            </w:pPr>
            <w:r>
              <w:t>Forecasted Withdrawals = 467,380</w:t>
            </w:r>
          </w:p>
          <w:p w14:paraId="4FAEE949" w14:textId="77777777" w:rsidR="00916881" w:rsidRDefault="00916881" w:rsidP="00F76A69">
            <w:pPr>
              <w:pStyle w:val="TableBody"/>
            </w:pPr>
            <w:r>
              <w:t>Forecasted Deposits = 121,520</w:t>
            </w:r>
          </w:p>
          <w:p w14:paraId="04386A6B" w14:textId="741D0DF6" w:rsidR="00916881" w:rsidRDefault="002C6FB6" w:rsidP="00F76A69">
            <w:pPr>
              <w:pStyle w:val="TableBody"/>
            </w:pPr>
            <w:r>
              <w:t>Therefore,</w:t>
            </w:r>
            <w:r w:rsidR="00916881">
              <w:t xml:space="preserve"> the Required Balance =</w:t>
            </w:r>
          </w:p>
          <w:p w14:paraId="035736A2" w14:textId="77777777" w:rsidR="00916881" w:rsidRDefault="00916881" w:rsidP="00F76A69">
            <w:pPr>
              <w:pStyle w:val="TableBody"/>
            </w:pPr>
            <w:r>
              <w:lastRenderedPageBreak/>
              <w:t xml:space="preserve">( 148,700 + 100,000 + (.80 * 467,380) – (.20 *121,520)) = </w:t>
            </w:r>
            <w:r w:rsidRPr="00F76A69">
              <w:rPr>
                <w:b/>
                <w:bCs/>
              </w:rPr>
              <w:t>598,300</w:t>
            </w:r>
          </w:p>
          <w:p w14:paraId="43D79B53" w14:textId="4551AF26" w:rsidR="00916881" w:rsidDel="00B57D33" w:rsidRDefault="00916881" w:rsidP="00F76A69">
            <w:pPr>
              <w:pStyle w:val="TableBody"/>
              <w:rPr>
                <w:del w:id="4566" w:author="Moses, Robbie" w:date="2023-02-22T04:03:00Z"/>
              </w:rPr>
            </w:pPr>
          </w:p>
          <w:p w14:paraId="416E9B04" w14:textId="77777777" w:rsidR="00916881" w:rsidRDefault="00916881" w:rsidP="00F76A69">
            <w:pPr>
              <w:pStyle w:val="TableBody"/>
            </w:pPr>
            <w:r w:rsidRPr="00F76A69">
              <w:rPr>
                <w:b/>
                <w:bCs/>
              </w:rPr>
              <w:t>ATMs</w:t>
            </w:r>
            <w:r>
              <w:t xml:space="preserve"> – The Required Balance depends on whether or not a delivery is scheduled for the day. </w:t>
            </w:r>
          </w:p>
          <w:p w14:paraId="4B3DB674" w14:textId="77777777" w:rsidR="00916881" w:rsidRDefault="00916881" w:rsidP="00F76A69">
            <w:pPr>
              <w:pStyle w:val="TableBody"/>
            </w:pPr>
            <w:r w:rsidRPr="00F76A69">
              <w:rPr>
                <w:b/>
                <w:bCs/>
              </w:rPr>
              <w:t>Delivery Days</w:t>
            </w:r>
            <w:r>
              <w:t xml:space="preserve"> – Required Balance = Safety Stock + Calculated Pre-Withdrawals</w:t>
            </w:r>
          </w:p>
          <w:p w14:paraId="198D5D5B" w14:textId="77777777" w:rsidR="00916881" w:rsidRDefault="00916881" w:rsidP="00F76A69">
            <w:pPr>
              <w:pStyle w:val="TableBody"/>
            </w:pPr>
            <w:r w:rsidRPr="00F76A69">
              <w:rPr>
                <w:b/>
                <w:bCs/>
              </w:rPr>
              <w:t>Non-Delivery Days</w:t>
            </w:r>
            <w:r>
              <w:t xml:space="preserve"> – Required Balance = Safety Stock + Forecasted Withdrawals</w:t>
            </w:r>
          </w:p>
          <w:p w14:paraId="5F431E09" w14:textId="69B91773" w:rsidR="00916881" w:rsidDel="00B57D33" w:rsidRDefault="00916881" w:rsidP="00F63174">
            <w:pPr>
              <w:pStyle w:val="TableCellText"/>
              <w:spacing w:before="0" w:after="120" w:line="240" w:lineRule="auto"/>
              <w:ind w:left="187" w:hanging="187"/>
              <w:outlineLvl w:val="0"/>
              <w:rPr>
                <w:del w:id="4567" w:author="Moses, Robbie" w:date="2023-02-22T04:03:00Z"/>
              </w:rPr>
            </w:pPr>
          </w:p>
          <w:p w14:paraId="2CE41F08" w14:textId="77777777" w:rsidR="00916881" w:rsidRDefault="00916881" w:rsidP="00F76A69">
            <w:pPr>
              <w:pStyle w:val="TableBody"/>
            </w:pPr>
            <w:r w:rsidRPr="00B57D33">
              <w:rPr>
                <w:b/>
                <w:u w:val="single"/>
                <w:rPrChange w:id="4568" w:author="Moses, Robbie" w:date="2023-02-22T04:03:00Z">
                  <w:rPr>
                    <w:b/>
                  </w:rPr>
                </w:rPrChange>
              </w:rPr>
              <w:t>Example</w:t>
            </w:r>
            <w:r>
              <w:rPr>
                <w:b/>
              </w:rPr>
              <w:t xml:space="preserve"> :</w:t>
            </w:r>
            <w:r>
              <w:t xml:space="preserve"> (Delivery Day)</w:t>
            </w:r>
          </w:p>
          <w:p w14:paraId="46872EA0" w14:textId="77777777" w:rsidR="00916881" w:rsidRDefault="00916881" w:rsidP="00F76A69">
            <w:pPr>
              <w:pStyle w:val="TableBody"/>
            </w:pPr>
            <w:r>
              <w:t>Safety Stock = 10,000</w:t>
            </w:r>
          </w:p>
          <w:p w14:paraId="4B149D38" w14:textId="77777777" w:rsidR="00916881" w:rsidRDefault="00916881" w:rsidP="00F76A69">
            <w:pPr>
              <w:pStyle w:val="TableBody"/>
            </w:pPr>
            <w:r>
              <w:t>Pre-Replenishment Percentage = 50%</w:t>
            </w:r>
          </w:p>
          <w:p w14:paraId="70E0592A" w14:textId="77777777" w:rsidR="00916881" w:rsidRDefault="00916881" w:rsidP="00F76A69">
            <w:pPr>
              <w:pStyle w:val="TableBody"/>
            </w:pPr>
            <w:r>
              <w:t>Forecasted Withdrawals = 50,000</w:t>
            </w:r>
          </w:p>
          <w:p w14:paraId="69C988B5" w14:textId="6C92B852" w:rsidR="00916881" w:rsidRDefault="002C6FB6" w:rsidP="00F76A69">
            <w:pPr>
              <w:pStyle w:val="TableBody"/>
            </w:pPr>
            <w:r>
              <w:t>Therefore,</w:t>
            </w:r>
            <w:r w:rsidR="00916881">
              <w:t xml:space="preserve"> the Required Balance = </w:t>
            </w:r>
          </w:p>
          <w:p w14:paraId="738E69AF" w14:textId="77777777" w:rsidR="00916881" w:rsidRDefault="00916881" w:rsidP="00F76A69">
            <w:pPr>
              <w:pStyle w:val="TableBody"/>
              <w:rPr>
                <w:b/>
              </w:rPr>
            </w:pPr>
            <w:r>
              <w:t xml:space="preserve">(10,000 + (.50 * 50,000)) = </w:t>
            </w:r>
            <w:r>
              <w:rPr>
                <w:b/>
              </w:rPr>
              <w:t>35,000</w:t>
            </w:r>
          </w:p>
          <w:p w14:paraId="397947ED" w14:textId="7CC57E06" w:rsidR="00916881" w:rsidRPr="00B57D33" w:rsidDel="00B57D33" w:rsidRDefault="00916881" w:rsidP="00F63174">
            <w:pPr>
              <w:pStyle w:val="TableCellText"/>
              <w:spacing w:before="0" w:after="120" w:line="240" w:lineRule="auto"/>
              <w:ind w:left="187" w:hanging="187"/>
              <w:outlineLvl w:val="0"/>
              <w:rPr>
                <w:del w:id="4569" w:author="Moses, Robbie" w:date="2023-02-22T04:03:00Z"/>
                <w:u w:val="single"/>
                <w:rPrChange w:id="4570" w:author="Moses, Robbie" w:date="2023-02-22T04:03:00Z">
                  <w:rPr>
                    <w:del w:id="4571" w:author="Moses, Robbie" w:date="2023-02-22T04:03:00Z"/>
                  </w:rPr>
                </w:rPrChange>
              </w:rPr>
            </w:pPr>
          </w:p>
          <w:p w14:paraId="7CC9118E" w14:textId="77777777" w:rsidR="00916881" w:rsidRDefault="00916881" w:rsidP="00F76A69">
            <w:pPr>
              <w:pStyle w:val="TableBody"/>
            </w:pPr>
            <w:r w:rsidRPr="00B57D33">
              <w:rPr>
                <w:b/>
                <w:u w:val="single"/>
                <w:rPrChange w:id="4572" w:author="Moses, Robbie" w:date="2023-02-22T04:03:00Z">
                  <w:rPr>
                    <w:b/>
                  </w:rPr>
                </w:rPrChange>
              </w:rPr>
              <w:t>Example</w:t>
            </w:r>
            <w:r>
              <w:rPr>
                <w:b/>
              </w:rPr>
              <w:t>:</w:t>
            </w:r>
            <w:r>
              <w:t xml:space="preserve"> (Non-Delivery Day)</w:t>
            </w:r>
          </w:p>
          <w:p w14:paraId="48B37935" w14:textId="77777777" w:rsidR="00916881" w:rsidRDefault="00916881" w:rsidP="00F76A69">
            <w:pPr>
              <w:pStyle w:val="TableBody"/>
            </w:pPr>
            <w:r>
              <w:t>Safety Stock = 10,000</w:t>
            </w:r>
          </w:p>
          <w:p w14:paraId="283DD393" w14:textId="77777777" w:rsidR="00916881" w:rsidRDefault="00916881" w:rsidP="00F76A69">
            <w:pPr>
              <w:pStyle w:val="TableBody"/>
            </w:pPr>
            <w:r>
              <w:t>Pre-Replenishment Percentage = 50%</w:t>
            </w:r>
          </w:p>
          <w:p w14:paraId="66EA88C4" w14:textId="77777777" w:rsidR="00916881" w:rsidRDefault="00916881" w:rsidP="00F76A69">
            <w:pPr>
              <w:pStyle w:val="TableBody"/>
            </w:pPr>
            <w:r>
              <w:t>Forecasted Withdrawals = 50,000</w:t>
            </w:r>
          </w:p>
          <w:p w14:paraId="4E8DA34A" w14:textId="2113AA41" w:rsidR="00916881" w:rsidRDefault="002C6FB6" w:rsidP="00F76A69">
            <w:pPr>
              <w:pStyle w:val="TableBody"/>
            </w:pPr>
            <w:r>
              <w:t>Therefore,</w:t>
            </w:r>
            <w:r w:rsidR="00916881">
              <w:t xml:space="preserve"> the Required Balance = </w:t>
            </w:r>
          </w:p>
          <w:p w14:paraId="2ABE30CA" w14:textId="77777777" w:rsidR="00916881" w:rsidRPr="00CF00F8" w:rsidRDefault="00916881" w:rsidP="00F76A69">
            <w:pPr>
              <w:pStyle w:val="TableBody"/>
              <w:rPr>
                <w:b/>
              </w:rPr>
            </w:pPr>
            <w:r>
              <w:t xml:space="preserve">(10,000 +  50,000) = </w:t>
            </w:r>
            <w:r>
              <w:rPr>
                <w:b/>
              </w:rPr>
              <w:t>60,000</w:t>
            </w:r>
          </w:p>
        </w:tc>
      </w:tr>
      <w:tr w:rsidR="00916881" w14:paraId="5533F761" w14:textId="77777777" w:rsidTr="00F76A69">
        <w:trPr>
          <w:trHeight w:val="135"/>
        </w:trPr>
        <w:tc>
          <w:tcPr>
            <w:tcW w:w="2570" w:type="dxa"/>
            <w:tcBorders>
              <w:top w:val="single" w:sz="4" w:space="0" w:color="000000"/>
              <w:left w:val="single" w:sz="4" w:space="0" w:color="000000"/>
              <w:bottom w:val="single" w:sz="4" w:space="0" w:color="000000"/>
            </w:tcBorders>
          </w:tcPr>
          <w:p w14:paraId="27C45EE6" w14:textId="77777777" w:rsidR="00916881" w:rsidRPr="00C61DA0" w:rsidRDefault="00916881" w:rsidP="00C61DA0">
            <w:pPr>
              <w:pStyle w:val="TableBody"/>
              <w:rPr>
                <w:b/>
                <w:bCs/>
              </w:rPr>
            </w:pPr>
            <w:r w:rsidRPr="00C61DA0">
              <w:rPr>
                <w:b/>
                <w:bCs/>
              </w:rPr>
              <w:lastRenderedPageBreak/>
              <w:t>Closing Balance</w:t>
            </w:r>
          </w:p>
        </w:tc>
        <w:tc>
          <w:tcPr>
            <w:tcW w:w="5500" w:type="dxa"/>
            <w:tcBorders>
              <w:top w:val="single" w:sz="4" w:space="0" w:color="000000"/>
              <w:left w:val="single" w:sz="4" w:space="0" w:color="000000"/>
              <w:bottom w:val="single" w:sz="4" w:space="0" w:color="000000"/>
              <w:right w:val="single" w:sz="4" w:space="0" w:color="000000"/>
            </w:tcBorders>
          </w:tcPr>
          <w:p w14:paraId="337972C0" w14:textId="77777777" w:rsidR="00916881" w:rsidRDefault="00916881" w:rsidP="00C61DA0">
            <w:pPr>
              <w:pStyle w:val="TableBody"/>
            </w:pPr>
            <w:r>
              <w:t>Opening Balance + All Deliveries – All Returns + All Deposits – All Withdrawals = Closing Balance.</w:t>
            </w:r>
          </w:p>
        </w:tc>
      </w:tr>
      <w:tr w:rsidR="00916881" w14:paraId="1824378A" w14:textId="77777777" w:rsidTr="00C61DA0">
        <w:trPr>
          <w:trHeight w:val="548"/>
        </w:trPr>
        <w:tc>
          <w:tcPr>
            <w:tcW w:w="2570" w:type="dxa"/>
            <w:tcBorders>
              <w:top w:val="single" w:sz="4" w:space="0" w:color="000000"/>
              <w:left w:val="single" w:sz="4" w:space="0" w:color="000000"/>
              <w:bottom w:val="single" w:sz="4" w:space="0" w:color="000000"/>
            </w:tcBorders>
          </w:tcPr>
          <w:p w14:paraId="45A636F4" w14:textId="77777777" w:rsidR="00916881" w:rsidRPr="00C61DA0" w:rsidRDefault="00916881" w:rsidP="00C61DA0">
            <w:pPr>
              <w:pStyle w:val="TableBody"/>
              <w:rPr>
                <w:b/>
                <w:bCs/>
              </w:rPr>
            </w:pPr>
            <w:r w:rsidRPr="00C61DA0">
              <w:rPr>
                <w:b/>
                <w:bCs/>
              </w:rPr>
              <w:t>Alerts</w:t>
            </w:r>
          </w:p>
        </w:tc>
        <w:tc>
          <w:tcPr>
            <w:tcW w:w="5500" w:type="dxa"/>
            <w:tcBorders>
              <w:top w:val="single" w:sz="4" w:space="0" w:color="000000"/>
              <w:left w:val="single" w:sz="4" w:space="0" w:color="000000"/>
              <w:bottom w:val="single" w:sz="4" w:space="0" w:color="000000"/>
              <w:right w:val="single" w:sz="4" w:space="0" w:color="000000"/>
            </w:tcBorders>
          </w:tcPr>
          <w:p w14:paraId="14970C01" w14:textId="27E6ED85" w:rsidR="00916881" w:rsidRDefault="00916881" w:rsidP="00C61DA0">
            <w:pPr>
              <w:pStyle w:val="TableBody"/>
            </w:pPr>
            <w:r>
              <w:t>Six separate alerts can be generated based on the activity of that day.</w:t>
            </w:r>
          </w:p>
          <w:p w14:paraId="01B44248" w14:textId="77777777" w:rsidR="00916881" w:rsidRPr="00CF00F8" w:rsidRDefault="00916881" w:rsidP="00C61DA0">
            <w:pPr>
              <w:pStyle w:val="TableBody"/>
            </w:pPr>
            <w:r w:rsidRPr="00CF00F8">
              <w:rPr>
                <w:b/>
                <w:bCs/>
              </w:rPr>
              <w:t xml:space="preserve">SF - </w:t>
            </w:r>
            <w:r w:rsidRPr="00CF00F8">
              <w:t>Opening Balance Shortfall from Minimum Required Balance</w:t>
            </w:r>
          </w:p>
          <w:p w14:paraId="7B5F754E" w14:textId="77777777" w:rsidR="00916881" w:rsidRDefault="00916881" w:rsidP="00C61DA0">
            <w:pPr>
              <w:pStyle w:val="TableBody"/>
            </w:pPr>
            <w:r w:rsidRPr="00CF00F8">
              <w:rPr>
                <w:b/>
                <w:bCs/>
              </w:rPr>
              <w:t xml:space="preserve">EM - </w:t>
            </w:r>
            <w:r w:rsidRPr="00CF00F8">
              <w:t>Emergency</w:t>
            </w:r>
            <w:r w:rsidRPr="00CF00F8">
              <w:br/>
            </w:r>
            <w:r w:rsidRPr="00CF00F8">
              <w:rPr>
                <w:b/>
                <w:bCs/>
              </w:rPr>
              <w:t xml:space="preserve">OOC - </w:t>
            </w:r>
            <w:r w:rsidRPr="00CF00F8">
              <w:t>Out Of Cash</w:t>
            </w:r>
            <w:r w:rsidRPr="00CF00F8">
              <w:br/>
            </w:r>
            <w:r w:rsidRPr="00CF00F8">
              <w:rPr>
                <w:b/>
                <w:bCs/>
              </w:rPr>
              <w:t xml:space="preserve">AD - </w:t>
            </w:r>
            <w:r w:rsidRPr="00CF00F8">
              <w:t>Delivery on non-service day</w:t>
            </w:r>
            <w:r w:rsidRPr="00CF00F8">
              <w:br/>
            </w:r>
            <w:r w:rsidRPr="00CF00F8">
              <w:rPr>
                <w:b/>
                <w:bCs/>
              </w:rPr>
              <w:t xml:space="preserve">HOB - </w:t>
            </w:r>
            <w:r w:rsidRPr="00CF00F8">
              <w:t>High Opening Balance on Delivery Day</w:t>
            </w:r>
            <w:r>
              <w:t xml:space="preserve"> (Balance &gt; 50% of Delivered Amt)</w:t>
            </w:r>
            <w:r w:rsidRPr="00CF00F8">
              <w:br/>
            </w:r>
            <w:r w:rsidRPr="00CF00F8">
              <w:rPr>
                <w:b/>
                <w:bCs/>
              </w:rPr>
              <w:t xml:space="preserve">IOB - </w:t>
            </w:r>
            <w:r w:rsidRPr="00CF00F8">
              <w:t>Inconsistent Balance</w:t>
            </w:r>
          </w:p>
        </w:tc>
      </w:tr>
    </w:tbl>
    <w:p w14:paraId="40735976" w14:textId="77777777" w:rsidR="00916881" w:rsidRDefault="00916881" w:rsidP="0062660E">
      <w:pPr>
        <w:pStyle w:val="BodyText"/>
      </w:pPr>
    </w:p>
    <w:p w14:paraId="243BE3C7" w14:textId="4A342E44" w:rsidR="00916881" w:rsidRDefault="00916881" w:rsidP="00F63174">
      <w:pPr>
        <w:pStyle w:val="Heading4"/>
        <w:spacing w:before="0"/>
        <w:ind w:left="187" w:hanging="187"/>
        <w:rPr>
          <w:rFonts w:eastAsia="MS Mincho"/>
        </w:rPr>
      </w:pPr>
      <w:bookmarkStart w:id="4573" w:name="_Toc128718855"/>
      <w:r>
        <w:rPr>
          <w:rFonts w:eastAsia="MS Mincho"/>
        </w:rPr>
        <w:lastRenderedPageBreak/>
        <w:t>Parameters</w:t>
      </w:r>
      <w:bookmarkEnd w:id="4573"/>
    </w:p>
    <w:p w14:paraId="289E0FF4" w14:textId="343A9AA3" w:rsidR="00916881" w:rsidRDefault="00916881" w:rsidP="00C61DA0">
      <w:pPr>
        <w:pStyle w:val="BodyText"/>
      </w:pPr>
      <w:r>
        <w:t xml:space="preserve">The Model Parameters report is identical to the Cashpoint Parameters report found on the main Reports tab of OptiCash, and field descriptions can be found </w:t>
      </w:r>
      <w:hyperlink w:anchor="_Cashpoint_Parameters_1" w:history="1">
        <w:r w:rsidR="00D42A5E">
          <w:rPr>
            <w:rStyle w:val="Hyperlink"/>
            <w:color w:val="76923C"/>
          </w:rPr>
          <w:t>here</w:t>
        </w:r>
      </w:hyperlink>
      <w:r w:rsidRPr="00916881">
        <w:rPr>
          <w:color w:val="76923C"/>
        </w:rPr>
        <w:t xml:space="preserve"> </w:t>
      </w:r>
      <w:r>
        <w:t>in this guide.</w:t>
      </w:r>
    </w:p>
    <w:p w14:paraId="52D6C221" w14:textId="6132C91A" w:rsidR="00916881" w:rsidRDefault="00916881" w:rsidP="00C61DA0">
      <w:pPr>
        <w:pStyle w:val="Note"/>
      </w:pPr>
      <w:r w:rsidRPr="00DE3AA4">
        <w:rPr>
          <w:b/>
          <w:bCs/>
        </w:rPr>
        <w:t>Note</w:t>
      </w:r>
      <w:r>
        <w:t>:  The Parameters reported by this report are those in place in the Model tables of OptiCash at the last simulation run or the creation of the Model.</w:t>
      </w:r>
    </w:p>
    <w:p w14:paraId="6A8211D8" w14:textId="77777777" w:rsidR="00DE3AA4" w:rsidRPr="00DE3AA4" w:rsidRDefault="00DE3AA4" w:rsidP="00DE3AA4">
      <w:pPr>
        <w:pStyle w:val="BodyText"/>
      </w:pPr>
    </w:p>
    <w:p w14:paraId="13E25890" w14:textId="1CD6FA75" w:rsidR="00916881" w:rsidRDefault="00916881" w:rsidP="008B5661">
      <w:pPr>
        <w:pStyle w:val="Heading2"/>
        <w:rPr>
          <w:rFonts w:eastAsia="MS Mincho"/>
        </w:rPr>
      </w:pPr>
      <w:bookmarkStart w:id="4574" w:name="_Toc128718856"/>
      <w:r>
        <w:rPr>
          <w:rFonts w:eastAsia="MS Mincho"/>
        </w:rPr>
        <w:t>Service Costs</w:t>
      </w:r>
      <w:bookmarkEnd w:id="4574"/>
    </w:p>
    <w:p w14:paraId="6D6C475B" w14:textId="5C3F19FB" w:rsidR="00916881" w:rsidRDefault="00916881" w:rsidP="00C61DA0">
      <w:pPr>
        <w:pStyle w:val="BodyText"/>
      </w:pPr>
      <w:r>
        <w:t xml:space="preserve">The Model Service Costs report is identical to the Cashpoint Service Costs report found on the main Reports tab of OptiCash, and field descriptions can be found </w:t>
      </w:r>
      <w:hyperlink w:anchor="_Cashpoint_Service_Costs_1" w:history="1">
        <w:r w:rsidR="00D42A5E">
          <w:rPr>
            <w:rStyle w:val="Hyperlink"/>
            <w:color w:val="76923C"/>
          </w:rPr>
          <w:t>here</w:t>
        </w:r>
      </w:hyperlink>
      <w:r w:rsidRPr="00916881">
        <w:rPr>
          <w:color w:val="76923C"/>
        </w:rPr>
        <w:t xml:space="preserve"> </w:t>
      </w:r>
      <w:r>
        <w:t>in this guide.</w:t>
      </w:r>
    </w:p>
    <w:p w14:paraId="6DFA4CFE" w14:textId="7459D6B7" w:rsidR="00916881" w:rsidRDefault="00916881" w:rsidP="00C61DA0">
      <w:pPr>
        <w:pStyle w:val="Note"/>
      </w:pPr>
      <w:r w:rsidRPr="00DE3AA4">
        <w:rPr>
          <w:b/>
          <w:bCs/>
        </w:rPr>
        <w:t>Note</w:t>
      </w:r>
      <w:r>
        <w:t>:  The Service Costs reported by this report are those in place in the Model tables of OptiCash at the last simulation run or the creation of the Model.</w:t>
      </w:r>
    </w:p>
    <w:p w14:paraId="0BBAFD3D" w14:textId="77777777" w:rsidR="00DE3AA4" w:rsidRPr="00DE3AA4" w:rsidRDefault="00DE3AA4" w:rsidP="00DE3AA4">
      <w:pPr>
        <w:pStyle w:val="BodyText"/>
      </w:pPr>
    </w:p>
    <w:p w14:paraId="36688B82" w14:textId="3F2F9DE4" w:rsidR="00916881" w:rsidRDefault="00916881" w:rsidP="008B5661">
      <w:pPr>
        <w:pStyle w:val="Heading2"/>
        <w:rPr>
          <w:rFonts w:eastAsia="MS Mincho"/>
        </w:rPr>
      </w:pPr>
      <w:bookmarkStart w:id="4575" w:name="_Toc128718857"/>
      <w:r>
        <w:rPr>
          <w:rFonts w:eastAsia="MS Mincho"/>
        </w:rPr>
        <w:t>Service Days</w:t>
      </w:r>
      <w:bookmarkEnd w:id="4575"/>
    </w:p>
    <w:p w14:paraId="63BCCEF8" w14:textId="4E593E3E" w:rsidR="00916881" w:rsidRDefault="00916881" w:rsidP="00C61DA0">
      <w:pPr>
        <w:pStyle w:val="BodyText"/>
      </w:pPr>
      <w:r>
        <w:t xml:space="preserve">The Model Service Days report is identical to the Cashpoint Service Days report found on the main Reports tab of OptiCash, and field descriptions can be found </w:t>
      </w:r>
      <w:hyperlink w:anchor="_Cashpoint_Service_Days" w:history="1">
        <w:r w:rsidR="00D42A5E">
          <w:rPr>
            <w:rStyle w:val="Hyperlink"/>
            <w:color w:val="76923C"/>
          </w:rPr>
          <w:t>here</w:t>
        </w:r>
      </w:hyperlink>
      <w:r w:rsidRPr="00916881">
        <w:rPr>
          <w:color w:val="76923C"/>
        </w:rPr>
        <w:t xml:space="preserve"> </w:t>
      </w:r>
      <w:r>
        <w:t>in this guide.</w:t>
      </w:r>
    </w:p>
    <w:p w14:paraId="5D5CEAA4" w14:textId="358F1661" w:rsidR="00916881" w:rsidRDefault="00916881" w:rsidP="00C61DA0">
      <w:pPr>
        <w:pStyle w:val="Note"/>
      </w:pPr>
      <w:r w:rsidRPr="00DE3AA4">
        <w:rPr>
          <w:b/>
          <w:bCs/>
        </w:rPr>
        <w:t>Note</w:t>
      </w:r>
      <w:r>
        <w:t>:  The Service Days reported by this report are those in place in the Model tables of OptiCash at the last simulation run or the creation of the Model.</w:t>
      </w:r>
    </w:p>
    <w:p w14:paraId="35CE9C6E" w14:textId="77777777" w:rsidR="00DE3AA4" w:rsidRPr="00DE3AA4" w:rsidRDefault="00DE3AA4" w:rsidP="00DE3AA4">
      <w:pPr>
        <w:pStyle w:val="BodyText"/>
      </w:pPr>
    </w:p>
    <w:p w14:paraId="50A27AA8" w14:textId="3FF29619" w:rsidR="00916881" w:rsidRDefault="00916881" w:rsidP="008B5661">
      <w:pPr>
        <w:pStyle w:val="Heading2"/>
        <w:rPr>
          <w:rFonts w:eastAsia="MS Mincho"/>
        </w:rPr>
      </w:pPr>
      <w:bookmarkStart w:id="4576" w:name="_Toc128718858"/>
      <w:r>
        <w:rPr>
          <w:rFonts w:eastAsia="MS Mincho"/>
        </w:rPr>
        <w:t>Cashpoint Service Schedule</w:t>
      </w:r>
      <w:bookmarkEnd w:id="4576"/>
    </w:p>
    <w:p w14:paraId="04485A26" w14:textId="1DD6FE44" w:rsidR="00DE3AA4" w:rsidRDefault="00916881" w:rsidP="00C61DA0">
      <w:pPr>
        <w:pStyle w:val="BodyText"/>
      </w:pPr>
      <w:r>
        <w:t>The Cashpoint Service Schedule report details service (delivery and/or return) days for each cashpoint in addition to their associated order days, whether there was a Service Shift, whether it was a Holiday, and other influencing factors.</w:t>
      </w:r>
    </w:p>
    <w:p w14:paraId="5BE53D95" w14:textId="0FEE77CB" w:rsidR="00DE3AA4" w:rsidRDefault="00DE3AA4">
      <w:pPr>
        <w:rPr>
          <w:rFonts w:eastAsia="Times New Roman"/>
          <w:lang w:val="en-GB"/>
        </w:rPr>
      </w:pPr>
      <w:del w:id="4577" w:author="Robbie Moses" w:date="2023-03-02T06:10:00Z">
        <w:r w:rsidDel="00E01AE0">
          <w:br w:type="page"/>
        </w:r>
      </w:del>
    </w:p>
    <w:p w14:paraId="66B7127C" w14:textId="4D5A504B" w:rsidR="00916881" w:rsidRDefault="00916881" w:rsidP="00F63174">
      <w:pPr>
        <w:pStyle w:val="Caption"/>
        <w:spacing w:before="0" w:after="120"/>
        <w:ind w:left="187" w:hanging="187"/>
        <w:outlineLvl w:val="0"/>
      </w:pPr>
      <w:bookmarkStart w:id="4578" w:name="_Toc128631181"/>
      <w:r>
        <w:lastRenderedPageBreak/>
        <w:t xml:space="preserve">Table </w:t>
      </w:r>
      <w:r w:rsidR="00027408">
        <w:fldChar w:fldCharType="begin"/>
      </w:r>
      <w:r>
        <w:instrText xml:space="preserve"> SEQ "Table" \*Arabic </w:instrText>
      </w:r>
      <w:r w:rsidR="00027408">
        <w:fldChar w:fldCharType="separate"/>
      </w:r>
      <w:r w:rsidR="00D57607">
        <w:rPr>
          <w:noProof/>
        </w:rPr>
        <w:t>227</w:t>
      </w:r>
      <w:r w:rsidR="00027408">
        <w:rPr>
          <w:noProof/>
        </w:rPr>
        <w:fldChar w:fldCharType="end"/>
      </w:r>
      <w:r>
        <w:t>: Models Cashpoint Service Schedule Field Description</w:t>
      </w:r>
      <w:bookmarkEnd w:id="4578"/>
    </w:p>
    <w:tbl>
      <w:tblPr>
        <w:tblW w:w="0" w:type="auto"/>
        <w:tblInd w:w="469" w:type="dxa"/>
        <w:tblLayout w:type="fixed"/>
        <w:tblCellMar>
          <w:left w:w="79" w:type="dxa"/>
          <w:right w:w="79" w:type="dxa"/>
        </w:tblCellMar>
        <w:tblLook w:val="0000" w:firstRow="0" w:lastRow="0" w:firstColumn="0" w:lastColumn="0" w:noHBand="0" w:noVBand="0"/>
      </w:tblPr>
      <w:tblGrid>
        <w:gridCol w:w="2570"/>
        <w:gridCol w:w="5500"/>
      </w:tblGrid>
      <w:tr w:rsidR="00916881" w14:paraId="1F34E308" w14:textId="77777777" w:rsidTr="008672E2">
        <w:trPr>
          <w:cantSplit/>
          <w:tblHeader/>
        </w:trPr>
        <w:tc>
          <w:tcPr>
            <w:tcW w:w="2570" w:type="dxa"/>
            <w:tcBorders>
              <w:top w:val="single" w:sz="4" w:space="0" w:color="000000"/>
              <w:left w:val="single" w:sz="4" w:space="0" w:color="000000"/>
              <w:bottom w:val="single" w:sz="4" w:space="0" w:color="000000"/>
            </w:tcBorders>
            <w:shd w:val="clear" w:color="auto" w:fill="60C03A"/>
          </w:tcPr>
          <w:p w14:paraId="184CFF1C" w14:textId="77777777" w:rsidR="00916881" w:rsidRDefault="00916881" w:rsidP="00C61DA0">
            <w:pPr>
              <w:pStyle w:val="TableHeading"/>
            </w:pPr>
            <w:r>
              <w:t>Field</w:t>
            </w:r>
          </w:p>
        </w:tc>
        <w:tc>
          <w:tcPr>
            <w:tcW w:w="5500" w:type="dxa"/>
            <w:tcBorders>
              <w:top w:val="single" w:sz="4" w:space="0" w:color="000000"/>
              <w:left w:val="single" w:sz="4" w:space="0" w:color="000000"/>
              <w:bottom w:val="single" w:sz="4" w:space="0" w:color="000000"/>
              <w:right w:val="single" w:sz="4" w:space="0" w:color="000000"/>
            </w:tcBorders>
            <w:shd w:val="clear" w:color="auto" w:fill="60C03A"/>
          </w:tcPr>
          <w:p w14:paraId="5CE38367" w14:textId="77777777" w:rsidR="00916881" w:rsidRDefault="00916881" w:rsidP="00C61DA0">
            <w:pPr>
              <w:pStyle w:val="TableHeading"/>
            </w:pPr>
            <w:r>
              <w:t>Description</w:t>
            </w:r>
          </w:p>
        </w:tc>
      </w:tr>
      <w:tr w:rsidR="00916881" w14:paraId="29D6C465"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670DD" w14:textId="77777777" w:rsidR="00916881" w:rsidRPr="00C61DA0" w:rsidRDefault="00916881" w:rsidP="00C61DA0">
            <w:pPr>
              <w:pStyle w:val="TableBody"/>
              <w:rPr>
                <w:b/>
                <w:bCs/>
              </w:rPr>
            </w:pPr>
            <w:r w:rsidRPr="00C61DA0">
              <w:rPr>
                <w:b/>
                <w:bCs/>
              </w:rPr>
              <w:t>Select Button</w:t>
            </w:r>
          </w:p>
        </w:tc>
        <w:tc>
          <w:tcPr>
            <w:tcW w:w="5500" w:type="dxa"/>
            <w:tcBorders>
              <w:top w:val="single" w:sz="4" w:space="0" w:color="000000"/>
              <w:left w:val="single" w:sz="4" w:space="0" w:color="000000"/>
              <w:bottom w:val="single" w:sz="4" w:space="0" w:color="000000"/>
              <w:right w:val="single" w:sz="4" w:space="0" w:color="000000"/>
            </w:tcBorders>
          </w:tcPr>
          <w:p w14:paraId="6B54A8A5" w14:textId="6EBC7BC4" w:rsidR="00916881" w:rsidRDefault="00916881" w:rsidP="00C61DA0">
            <w:pPr>
              <w:pStyle w:val="TableBody"/>
            </w:pPr>
            <w:r>
              <w:t xml:space="preserve">Allows the user to choose Cashpoints to be included in the report. For more information on Cashpoint Selection, see: </w:t>
            </w:r>
            <w:r w:rsidR="00086686" w:rsidRPr="001F2183">
              <w:rPr>
                <w:color w:val="4F81BD" w:themeColor="accent1"/>
              </w:rPr>
              <w:fldChar w:fldCharType="begin"/>
            </w:r>
            <w:r w:rsidR="00086686" w:rsidRPr="001F2183">
              <w:rPr>
                <w:color w:val="4F81BD" w:themeColor="accent1"/>
              </w:rPr>
              <w:instrText xml:space="preserve"> REF _Ref236109174 \h  \* MERGEFORMAT </w:instrText>
            </w:r>
            <w:r w:rsidR="00086686" w:rsidRPr="001F2183">
              <w:rPr>
                <w:color w:val="4F81BD" w:themeColor="accent1"/>
              </w:rPr>
            </w:r>
            <w:r w:rsidR="00086686" w:rsidRPr="001F2183">
              <w:rPr>
                <w:color w:val="4F81BD" w:themeColor="accent1"/>
              </w:rPr>
              <w:fldChar w:fldCharType="separate"/>
            </w:r>
            <w:r w:rsidR="00D57607" w:rsidRPr="001F2183">
              <w:rPr>
                <w:color w:val="4F81BD" w:themeColor="accent1"/>
              </w:rPr>
              <w:t>Cashpoint Selector</w:t>
            </w:r>
            <w:r w:rsidR="00086686" w:rsidRPr="001F2183">
              <w:rPr>
                <w:color w:val="4F81BD" w:themeColor="accent1"/>
              </w:rPr>
              <w:fldChar w:fldCharType="end"/>
            </w:r>
          </w:p>
        </w:tc>
      </w:tr>
      <w:tr w:rsidR="00916881" w14:paraId="00C2BE4D" w14:textId="77777777" w:rsidTr="0009567D">
        <w:trPr>
          <w:cantSplit/>
          <w:trHeight w:val="135"/>
        </w:trPr>
        <w:tc>
          <w:tcPr>
            <w:tcW w:w="2570" w:type="dxa"/>
            <w:tcBorders>
              <w:top w:val="single" w:sz="4" w:space="0" w:color="000000"/>
              <w:left w:val="single" w:sz="4" w:space="0" w:color="000000"/>
              <w:bottom w:val="single" w:sz="4" w:space="0" w:color="000000"/>
            </w:tcBorders>
          </w:tcPr>
          <w:p w14:paraId="2F39134F" w14:textId="77777777" w:rsidR="00916881" w:rsidRPr="00C61DA0" w:rsidRDefault="00916881" w:rsidP="00C61DA0">
            <w:pPr>
              <w:pStyle w:val="TableBody"/>
              <w:rPr>
                <w:b/>
                <w:bCs/>
              </w:rPr>
            </w:pPr>
            <w:r w:rsidRPr="00C61DA0">
              <w:rPr>
                <w:b/>
                <w:bCs/>
              </w:rPr>
              <w:t>Start/End Date</w:t>
            </w:r>
          </w:p>
        </w:tc>
        <w:tc>
          <w:tcPr>
            <w:tcW w:w="5500" w:type="dxa"/>
            <w:tcBorders>
              <w:top w:val="single" w:sz="4" w:space="0" w:color="000000"/>
              <w:left w:val="single" w:sz="4" w:space="0" w:color="000000"/>
              <w:bottom w:val="single" w:sz="4" w:space="0" w:color="000000"/>
              <w:right w:val="single" w:sz="4" w:space="0" w:color="000000"/>
            </w:tcBorders>
          </w:tcPr>
          <w:p w14:paraId="664B44CC" w14:textId="77777777" w:rsidR="00B57D33" w:rsidRDefault="00916881" w:rsidP="00B57D33">
            <w:pPr>
              <w:pStyle w:val="TableBody"/>
              <w:rPr>
                <w:ins w:id="4579" w:author="Moses, Robbie" w:date="2023-02-22T04:04:00Z"/>
              </w:rPr>
            </w:pPr>
            <w:r>
              <w:t xml:space="preserve">Users define the period to be included in report results.  </w:t>
            </w:r>
          </w:p>
          <w:p w14:paraId="3BA69584" w14:textId="34DB90B5" w:rsidR="00916881" w:rsidRDefault="00916881" w:rsidP="00B57D33">
            <w:pPr>
              <w:pStyle w:val="TableNote"/>
            </w:pPr>
            <w:r w:rsidRPr="00DE3AA4">
              <w:rPr>
                <w:b/>
                <w:bCs/>
              </w:rPr>
              <w:t>NOTE</w:t>
            </w:r>
            <w:r>
              <w:t xml:space="preserve">:  The dates are ultimately limited by the date range included in the simulations </w:t>
            </w:r>
            <w:r w:rsidR="00C61DA0">
              <w:t>and</w:t>
            </w:r>
            <w:r>
              <w:t xml:space="preserve"> by the cashpoints simulated.</w:t>
            </w:r>
          </w:p>
        </w:tc>
      </w:tr>
      <w:tr w:rsidR="00916881" w14:paraId="4D97E0DD" w14:textId="77777777" w:rsidTr="0009567D">
        <w:trPr>
          <w:cantSplit/>
          <w:trHeight w:val="135"/>
        </w:trPr>
        <w:tc>
          <w:tcPr>
            <w:tcW w:w="2570" w:type="dxa"/>
            <w:tcBorders>
              <w:top w:val="single" w:sz="4" w:space="0" w:color="000000"/>
              <w:left w:val="single" w:sz="4" w:space="0" w:color="000000"/>
              <w:bottom w:val="single" w:sz="4" w:space="0" w:color="000000"/>
            </w:tcBorders>
          </w:tcPr>
          <w:p w14:paraId="4A0B3F2D" w14:textId="77777777" w:rsidR="00916881" w:rsidRPr="00C61DA0" w:rsidRDefault="00916881" w:rsidP="00C61DA0">
            <w:pPr>
              <w:pStyle w:val="TableBody"/>
              <w:rPr>
                <w:b/>
                <w:bCs/>
              </w:rPr>
            </w:pPr>
            <w:r w:rsidRPr="00C61DA0">
              <w:rPr>
                <w:b/>
                <w:bCs/>
              </w:rPr>
              <w:t>Cashpoint ID</w:t>
            </w:r>
          </w:p>
        </w:tc>
        <w:tc>
          <w:tcPr>
            <w:tcW w:w="5500" w:type="dxa"/>
            <w:tcBorders>
              <w:top w:val="single" w:sz="4" w:space="0" w:color="000000"/>
              <w:left w:val="single" w:sz="4" w:space="0" w:color="000000"/>
              <w:bottom w:val="single" w:sz="4" w:space="0" w:color="000000"/>
              <w:right w:val="single" w:sz="4" w:space="0" w:color="000000"/>
            </w:tcBorders>
          </w:tcPr>
          <w:p w14:paraId="2C838BD3" w14:textId="77777777" w:rsidR="00916881" w:rsidRDefault="00916881" w:rsidP="00C61DA0">
            <w:pPr>
              <w:pStyle w:val="TableBody"/>
            </w:pPr>
            <w:r>
              <w:t xml:space="preserve">Unique alphanumeric identification of the Cashpoint. </w:t>
            </w:r>
          </w:p>
        </w:tc>
      </w:tr>
      <w:tr w:rsidR="00916881" w14:paraId="1452E3D4" w14:textId="77777777" w:rsidTr="0009567D">
        <w:trPr>
          <w:cantSplit/>
          <w:trHeight w:val="135"/>
        </w:trPr>
        <w:tc>
          <w:tcPr>
            <w:tcW w:w="2570" w:type="dxa"/>
            <w:tcBorders>
              <w:top w:val="single" w:sz="4" w:space="0" w:color="000000"/>
              <w:left w:val="single" w:sz="4" w:space="0" w:color="000000"/>
              <w:bottom w:val="single" w:sz="4" w:space="0" w:color="000000"/>
            </w:tcBorders>
          </w:tcPr>
          <w:p w14:paraId="569A5580" w14:textId="77777777" w:rsidR="00916881" w:rsidRPr="00C61DA0" w:rsidRDefault="00916881" w:rsidP="00C61DA0">
            <w:pPr>
              <w:pStyle w:val="TableBody"/>
              <w:rPr>
                <w:b/>
                <w:bCs/>
              </w:rPr>
            </w:pPr>
            <w:r w:rsidRPr="00C61DA0">
              <w:rPr>
                <w:b/>
                <w:bCs/>
              </w:rPr>
              <w:t>Cashpoint Name</w:t>
            </w:r>
          </w:p>
        </w:tc>
        <w:tc>
          <w:tcPr>
            <w:tcW w:w="5500" w:type="dxa"/>
            <w:tcBorders>
              <w:top w:val="single" w:sz="4" w:space="0" w:color="000000"/>
              <w:left w:val="single" w:sz="4" w:space="0" w:color="000000"/>
              <w:bottom w:val="single" w:sz="4" w:space="0" w:color="000000"/>
              <w:right w:val="single" w:sz="4" w:space="0" w:color="000000"/>
            </w:tcBorders>
          </w:tcPr>
          <w:p w14:paraId="79CEF9D2" w14:textId="77777777" w:rsidR="00916881" w:rsidRDefault="00916881" w:rsidP="00C61DA0">
            <w:pPr>
              <w:pStyle w:val="TableBody"/>
            </w:pPr>
            <w:r>
              <w:t>Name associated with the Cashpoint ID</w:t>
            </w:r>
          </w:p>
        </w:tc>
      </w:tr>
      <w:tr w:rsidR="00916881" w14:paraId="5F48B8AF" w14:textId="77777777" w:rsidTr="0009567D">
        <w:trPr>
          <w:cantSplit/>
          <w:trHeight w:val="135"/>
        </w:trPr>
        <w:tc>
          <w:tcPr>
            <w:tcW w:w="2570" w:type="dxa"/>
            <w:tcBorders>
              <w:top w:val="single" w:sz="4" w:space="0" w:color="000000"/>
              <w:left w:val="single" w:sz="4" w:space="0" w:color="000000"/>
              <w:bottom w:val="single" w:sz="4" w:space="0" w:color="000000"/>
            </w:tcBorders>
          </w:tcPr>
          <w:p w14:paraId="4AFAFD47" w14:textId="77777777" w:rsidR="00916881" w:rsidRPr="00C61DA0" w:rsidRDefault="00916881" w:rsidP="00C61DA0">
            <w:pPr>
              <w:pStyle w:val="TableBody"/>
              <w:rPr>
                <w:b/>
                <w:bCs/>
              </w:rPr>
            </w:pPr>
            <w:r w:rsidRPr="00C61DA0">
              <w:rPr>
                <w:b/>
                <w:bCs/>
              </w:rPr>
              <w:t>Cashpoint Type</w:t>
            </w:r>
          </w:p>
        </w:tc>
        <w:tc>
          <w:tcPr>
            <w:tcW w:w="5500" w:type="dxa"/>
            <w:tcBorders>
              <w:top w:val="single" w:sz="4" w:space="0" w:color="000000"/>
              <w:left w:val="single" w:sz="4" w:space="0" w:color="000000"/>
              <w:bottom w:val="single" w:sz="4" w:space="0" w:color="000000"/>
              <w:right w:val="single" w:sz="4" w:space="0" w:color="000000"/>
            </w:tcBorders>
          </w:tcPr>
          <w:p w14:paraId="19D36EA7" w14:textId="77777777" w:rsidR="00916881" w:rsidRDefault="00916881" w:rsidP="00C61DA0">
            <w:pPr>
              <w:pStyle w:val="TableBody"/>
            </w:pPr>
            <w:r>
              <w:t>ATM or Branch</w:t>
            </w:r>
          </w:p>
        </w:tc>
      </w:tr>
      <w:tr w:rsidR="00916881" w14:paraId="5EB04B70" w14:textId="77777777" w:rsidTr="0009567D">
        <w:trPr>
          <w:cantSplit/>
          <w:trHeight w:val="135"/>
        </w:trPr>
        <w:tc>
          <w:tcPr>
            <w:tcW w:w="2570" w:type="dxa"/>
            <w:tcBorders>
              <w:top w:val="single" w:sz="4" w:space="0" w:color="000000"/>
              <w:left w:val="single" w:sz="4" w:space="0" w:color="000000"/>
              <w:bottom w:val="single" w:sz="4" w:space="0" w:color="000000"/>
            </w:tcBorders>
          </w:tcPr>
          <w:p w14:paraId="03E1FE60" w14:textId="77777777" w:rsidR="00916881" w:rsidRPr="00C61DA0" w:rsidRDefault="00916881" w:rsidP="00C61DA0">
            <w:pPr>
              <w:pStyle w:val="TableBody"/>
              <w:rPr>
                <w:b/>
                <w:bCs/>
              </w:rPr>
            </w:pPr>
            <w:r w:rsidRPr="00C61DA0">
              <w:rPr>
                <w:b/>
                <w:bCs/>
              </w:rPr>
              <w:t>Service Date</w:t>
            </w:r>
          </w:p>
        </w:tc>
        <w:tc>
          <w:tcPr>
            <w:tcW w:w="5500" w:type="dxa"/>
            <w:tcBorders>
              <w:top w:val="single" w:sz="4" w:space="0" w:color="000000"/>
              <w:left w:val="single" w:sz="4" w:space="0" w:color="000000"/>
              <w:bottom w:val="single" w:sz="4" w:space="0" w:color="000000"/>
              <w:right w:val="single" w:sz="4" w:space="0" w:color="000000"/>
            </w:tcBorders>
          </w:tcPr>
          <w:p w14:paraId="0FE85277" w14:textId="77777777" w:rsidR="00916881" w:rsidRDefault="00916881" w:rsidP="00C61DA0">
            <w:pPr>
              <w:pStyle w:val="TableBody"/>
            </w:pPr>
            <w:r>
              <w:t>Date of Service (Delivery or Return)</w:t>
            </w:r>
          </w:p>
        </w:tc>
      </w:tr>
      <w:tr w:rsidR="00916881" w14:paraId="5780DD77" w14:textId="77777777" w:rsidTr="0009567D">
        <w:trPr>
          <w:cantSplit/>
          <w:trHeight w:val="135"/>
        </w:trPr>
        <w:tc>
          <w:tcPr>
            <w:tcW w:w="2570" w:type="dxa"/>
            <w:tcBorders>
              <w:top w:val="single" w:sz="4" w:space="0" w:color="000000"/>
              <w:left w:val="single" w:sz="4" w:space="0" w:color="000000"/>
              <w:bottom w:val="single" w:sz="4" w:space="0" w:color="000000"/>
            </w:tcBorders>
          </w:tcPr>
          <w:p w14:paraId="2C4AE7F9" w14:textId="77777777" w:rsidR="00916881" w:rsidRPr="00C61DA0" w:rsidRDefault="00916881" w:rsidP="00C61DA0">
            <w:pPr>
              <w:pStyle w:val="TableBody"/>
              <w:rPr>
                <w:b/>
                <w:bCs/>
              </w:rPr>
            </w:pPr>
            <w:r w:rsidRPr="00C61DA0">
              <w:rPr>
                <w:b/>
                <w:bCs/>
              </w:rPr>
              <w:t>Delivery</w:t>
            </w:r>
          </w:p>
        </w:tc>
        <w:tc>
          <w:tcPr>
            <w:tcW w:w="5500" w:type="dxa"/>
            <w:tcBorders>
              <w:top w:val="single" w:sz="4" w:space="0" w:color="000000"/>
              <w:left w:val="single" w:sz="4" w:space="0" w:color="000000"/>
              <w:bottom w:val="single" w:sz="4" w:space="0" w:color="000000"/>
              <w:right w:val="single" w:sz="4" w:space="0" w:color="000000"/>
            </w:tcBorders>
          </w:tcPr>
          <w:p w14:paraId="50B1FE98" w14:textId="77777777" w:rsidR="00916881" w:rsidRDefault="00916881" w:rsidP="00C61DA0">
            <w:pPr>
              <w:pStyle w:val="TableBody"/>
            </w:pPr>
            <w:r>
              <w:t>Indicates if the date is a valid delivery date and what type of date it is such as Required Replace, Required Add, Optional Replace, or Optional Add</w:t>
            </w:r>
          </w:p>
        </w:tc>
      </w:tr>
      <w:tr w:rsidR="00916881" w14:paraId="3F6A5CF0" w14:textId="77777777" w:rsidTr="0009567D">
        <w:trPr>
          <w:cantSplit/>
          <w:trHeight w:val="135"/>
        </w:trPr>
        <w:tc>
          <w:tcPr>
            <w:tcW w:w="2570" w:type="dxa"/>
            <w:tcBorders>
              <w:top w:val="single" w:sz="4" w:space="0" w:color="000000"/>
              <w:left w:val="single" w:sz="4" w:space="0" w:color="000000"/>
              <w:bottom w:val="single" w:sz="4" w:space="0" w:color="000000"/>
            </w:tcBorders>
          </w:tcPr>
          <w:p w14:paraId="05BD0CAE" w14:textId="77777777" w:rsidR="00916881" w:rsidRPr="00C61DA0" w:rsidRDefault="00916881" w:rsidP="00C61DA0">
            <w:pPr>
              <w:pStyle w:val="TableBody"/>
              <w:rPr>
                <w:b/>
                <w:bCs/>
              </w:rPr>
            </w:pPr>
            <w:r w:rsidRPr="00C61DA0">
              <w:rPr>
                <w:b/>
                <w:bCs/>
              </w:rPr>
              <w:t>Return</w:t>
            </w:r>
          </w:p>
        </w:tc>
        <w:tc>
          <w:tcPr>
            <w:tcW w:w="5500" w:type="dxa"/>
            <w:tcBorders>
              <w:top w:val="single" w:sz="4" w:space="0" w:color="000000"/>
              <w:left w:val="single" w:sz="4" w:space="0" w:color="000000"/>
              <w:bottom w:val="single" w:sz="4" w:space="0" w:color="000000"/>
              <w:right w:val="single" w:sz="4" w:space="0" w:color="000000"/>
            </w:tcBorders>
          </w:tcPr>
          <w:p w14:paraId="409C18A6" w14:textId="77777777" w:rsidR="00916881" w:rsidRDefault="00916881" w:rsidP="00C61DA0">
            <w:pPr>
              <w:pStyle w:val="TableBody"/>
            </w:pPr>
            <w:r>
              <w:t>Indicates if the date is a valid return date and what type of date it is such as Required Return or Optional Return</w:t>
            </w:r>
          </w:p>
        </w:tc>
      </w:tr>
      <w:tr w:rsidR="00916881" w14:paraId="6790B516" w14:textId="77777777" w:rsidTr="0009567D">
        <w:trPr>
          <w:cantSplit/>
          <w:trHeight w:val="135"/>
        </w:trPr>
        <w:tc>
          <w:tcPr>
            <w:tcW w:w="2570" w:type="dxa"/>
            <w:tcBorders>
              <w:top w:val="single" w:sz="4" w:space="0" w:color="000000"/>
              <w:left w:val="single" w:sz="4" w:space="0" w:color="000000"/>
              <w:bottom w:val="single" w:sz="4" w:space="0" w:color="000000"/>
            </w:tcBorders>
          </w:tcPr>
          <w:p w14:paraId="6E7C4BB6"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31716DDE" w14:textId="77777777" w:rsidR="00916881" w:rsidRDefault="00916881" w:rsidP="00C61DA0">
            <w:pPr>
              <w:pStyle w:val="TableBody"/>
            </w:pPr>
            <w:r>
              <w:t>Yes or No field showing whether the date in question is available for Unplanned Services</w:t>
            </w:r>
          </w:p>
        </w:tc>
      </w:tr>
      <w:tr w:rsidR="00916881" w14:paraId="19D7728E" w14:textId="77777777" w:rsidTr="0009567D">
        <w:trPr>
          <w:cantSplit/>
          <w:trHeight w:val="135"/>
        </w:trPr>
        <w:tc>
          <w:tcPr>
            <w:tcW w:w="2570" w:type="dxa"/>
            <w:tcBorders>
              <w:top w:val="single" w:sz="4" w:space="0" w:color="000000"/>
              <w:left w:val="single" w:sz="4" w:space="0" w:color="000000"/>
              <w:bottom w:val="single" w:sz="4" w:space="0" w:color="000000"/>
            </w:tcBorders>
          </w:tcPr>
          <w:p w14:paraId="35800C39" w14:textId="77777777" w:rsidR="00916881" w:rsidRPr="00C61DA0" w:rsidRDefault="00916881" w:rsidP="00C61DA0">
            <w:pPr>
              <w:pStyle w:val="TableBody"/>
              <w:rPr>
                <w:b/>
                <w:bCs/>
              </w:rPr>
            </w:pPr>
            <w:r w:rsidRPr="00C61DA0">
              <w:rPr>
                <w:b/>
                <w:bCs/>
              </w:rPr>
              <w:t>Valid Business Day</w:t>
            </w:r>
          </w:p>
        </w:tc>
        <w:tc>
          <w:tcPr>
            <w:tcW w:w="5500" w:type="dxa"/>
            <w:tcBorders>
              <w:top w:val="single" w:sz="4" w:space="0" w:color="000000"/>
              <w:left w:val="single" w:sz="4" w:space="0" w:color="000000"/>
              <w:bottom w:val="single" w:sz="4" w:space="0" w:color="000000"/>
              <w:right w:val="single" w:sz="4" w:space="0" w:color="000000"/>
            </w:tcBorders>
          </w:tcPr>
          <w:p w14:paraId="0C61AA85" w14:textId="77777777" w:rsidR="00916881" w:rsidRDefault="00916881" w:rsidP="00C61DA0">
            <w:pPr>
              <w:pStyle w:val="TableBody"/>
            </w:pPr>
            <w:r>
              <w:t>Yes or No field reflecting whether or not based upon Model settings the day is a day where the cashpoint is expected to be available to dispense or receive cash</w:t>
            </w:r>
          </w:p>
        </w:tc>
      </w:tr>
      <w:tr w:rsidR="00916881" w14:paraId="6B637EA8" w14:textId="77777777" w:rsidTr="0009567D">
        <w:trPr>
          <w:cantSplit/>
          <w:trHeight w:val="135"/>
        </w:trPr>
        <w:tc>
          <w:tcPr>
            <w:tcW w:w="2570" w:type="dxa"/>
            <w:tcBorders>
              <w:top w:val="single" w:sz="4" w:space="0" w:color="000000"/>
              <w:left w:val="single" w:sz="4" w:space="0" w:color="000000"/>
              <w:bottom w:val="single" w:sz="4" w:space="0" w:color="000000"/>
            </w:tcBorders>
          </w:tcPr>
          <w:p w14:paraId="79527AF0" w14:textId="77777777" w:rsidR="00916881" w:rsidRPr="00C61DA0" w:rsidRDefault="00916881" w:rsidP="00C61DA0">
            <w:pPr>
              <w:pStyle w:val="TableBody"/>
              <w:rPr>
                <w:b/>
                <w:bCs/>
              </w:rPr>
            </w:pPr>
            <w:r w:rsidRPr="00C61DA0">
              <w:rPr>
                <w:b/>
                <w:bCs/>
              </w:rPr>
              <w:t>Holiday</w:t>
            </w:r>
          </w:p>
        </w:tc>
        <w:tc>
          <w:tcPr>
            <w:tcW w:w="5500" w:type="dxa"/>
            <w:tcBorders>
              <w:top w:val="single" w:sz="4" w:space="0" w:color="000000"/>
              <w:left w:val="single" w:sz="4" w:space="0" w:color="000000"/>
              <w:bottom w:val="single" w:sz="4" w:space="0" w:color="000000"/>
              <w:right w:val="single" w:sz="4" w:space="0" w:color="000000"/>
            </w:tcBorders>
          </w:tcPr>
          <w:p w14:paraId="6C4342B8" w14:textId="77777777" w:rsidR="00916881" w:rsidRDefault="00916881" w:rsidP="00C61DA0">
            <w:pPr>
              <w:pStyle w:val="TableBody"/>
            </w:pPr>
            <w:r>
              <w:t>Yes or No field reflecting whether the day is set as a Holiday in OptiCash</w:t>
            </w:r>
          </w:p>
        </w:tc>
      </w:tr>
      <w:tr w:rsidR="00916881" w14:paraId="7B417FA9" w14:textId="77777777" w:rsidTr="0009567D">
        <w:trPr>
          <w:cantSplit/>
          <w:trHeight w:val="135"/>
        </w:trPr>
        <w:tc>
          <w:tcPr>
            <w:tcW w:w="2570" w:type="dxa"/>
            <w:tcBorders>
              <w:top w:val="single" w:sz="4" w:space="0" w:color="000000"/>
              <w:left w:val="single" w:sz="4" w:space="0" w:color="000000"/>
              <w:bottom w:val="single" w:sz="4" w:space="0" w:color="000000"/>
            </w:tcBorders>
          </w:tcPr>
          <w:p w14:paraId="62FEEFEF" w14:textId="77777777" w:rsidR="00916881" w:rsidRPr="00C61DA0" w:rsidRDefault="00916881" w:rsidP="00C61DA0">
            <w:pPr>
              <w:pStyle w:val="TableBody"/>
              <w:rPr>
                <w:b/>
                <w:bCs/>
              </w:rPr>
            </w:pPr>
            <w:r w:rsidRPr="00C61DA0">
              <w:rPr>
                <w:b/>
                <w:bCs/>
              </w:rPr>
              <w:t>Exception</w:t>
            </w:r>
          </w:p>
        </w:tc>
        <w:tc>
          <w:tcPr>
            <w:tcW w:w="5500" w:type="dxa"/>
            <w:tcBorders>
              <w:top w:val="single" w:sz="4" w:space="0" w:color="000000"/>
              <w:left w:val="single" w:sz="4" w:space="0" w:color="000000"/>
              <w:bottom w:val="single" w:sz="4" w:space="0" w:color="000000"/>
              <w:right w:val="single" w:sz="4" w:space="0" w:color="000000"/>
            </w:tcBorders>
          </w:tcPr>
          <w:p w14:paraId="69479C3B" w14:textId="77777777" w:rsidR="00916881" w:rsidRDefault="00916881" w:rsidP="00C61DA0">
            <w:pPr>
              <w:pStyle w:val="TableBody"/>
            </w:pPr>
            <w:r>
              <w:t>Yes or No field reflecting whether the day has a Service Exception set for it</w:t>
            </w:r>
          </w:p>
        </w:tc>
      </w:tr>
      <w:tr w:rsidR="00916881" w14:paraId="61DB6AE8" w14:textId="77777777" w:rsidTr="0009567D">
        <w:trPr>
          <w:cantSplit/>
          <w:trHeight w:val="135"/>
        </w:trPr>
        <w:tc>
          <w:tcPr>
            <w:tcW w:w="2570" w:type="dxa"/>
            <w:tcBorders>
              <w:top w:val="single" w:sz="4" w:space="0" w:color="000000"/>
              <w:left w:val="single" w:sz="4" w:space="0" w:color="000000"/>
              <w:bottom w:val="single" w:sz="4" w:space="0" w:color="000000"/>
            </w:tcBorders>
          </w:tcPr>
          <w:p w14:paraId="1ACB7CBE" w14:textId="77777777" w:rsidR="00916881" w:rsidRPr="00C61DA0" w:rsidRDefault="00916881" w:rsidP="00C61DA0">
            <w:pPr>
              <w:pStyle w:val="TableBody"/>
              <w:rPr>
                <w:b/>
                <w:bCs/>
              </w:rPr>
            </w:pPr>
            <w:r w:rsidRPr="00C61DA0">
              <w:rPr>
                <w:b/>
                <w:bCs/>
              </w:rPr>
              <w:t>Delivery Order Date</w:t>
            </w:r>
          </w:p>
        </w:tc>
        <w:tc>
          <w:tcPr>
            <w:tcW w:w="5500" w:type="dxa"/>
            <w:tcBorders>
              <w:top w:val="single" w:sz="4" w:space="0" w:color="000000"/>
              <w:left w:val="single" w:sz="4" w:space="0" w:color="000000"/>
              <w:bottom w:val="single" w:sz="4" w:space="0" w:color="000000"/>
              <w:right w:val="single" w:sz="4" w:space="0" w:color="000000"/>
            </w:tcBorders>
          </w:tcPr>
          <w:p w14:paraId="0B7D52BA" w14:textId="77777777" w:rsidR="00916881" w:rsidRDefault="00916881" w:rsidP="00C61DA0">
            <w:pPr>
              <w:pStyle w:val="TableBody"/>
            </w:pPr>
            <w:r>
              <w:t>Reflects the date when the Normal Delivery was ordered. Should be equal to the Service Date minus Normal Delivery Lead Time.</w:t>
            </w:r>
          </w:p>
        </w:tc>
      </w:tr>
      <w:tr w:rsidR="00916881" w14:paraId="43316259" w14:textId="77777777" w:rsidTr="0009567D">
        <w:trPr>
          <w:cantSplit/>
          <w:trHeight w:val="135"/>
        </w:trPr>
        <w:tc>
          <w:tcPr>
            <w:tcW w:w="2570" w:type="dxa"/>
            <w:tcBorders>
              <w:top w:val="single" w:sz="4" w:space="0" w:color="000000"/>
              <w:left w:val="single" w:sz="4" w:space="0" w:color="000000"/>
              <w:bottom w:val="single" w:sz="4" w:space="0" w:color="000000"/>
            </w:tcBorders>
          </w:tcPr>
          <w:p w14:paraId="39A12F1B" w14:textId="77777777" w:rsidR="00916881" w:rsidRPr="00C61DA0" w:rsidRDefault="00916881" w:rsidP="00C61DA0">
            <w:pPr>
              <w:pStyle w:val="TableBody"/>
              <w:rPr>
                <w:b/>
                <w:bCs/>
              </w:rPr>
            </w:pPr>
            <w:r w:rsidRPr="00C61DA0">
              <w:rPr>
                <w:b/>
                <w:bCs/>
              </w:rPr>
              <w:t>Return Order Date</w:t>
            </w:r>
          </w:p>
        </w:tc>
        <w:tc>
          <w:tcPr>
            <w:tcW w:w="5500" w:type="dxa"/>
            <w:tcBorders>
              <w:top w:val="single" w:sz="4" w:space="0" w:color="000000"/>
              <w:left w:val="single" w:sz="4" w:space="0" w:color="000000"/>
              <w:bottom w:val="single" w:sz="4" w:space="0" w:color="000000"/>
              <w:right w:val="single" w:sz="4" w:space="0" w:color="000000"/>
            </w:tcBorders>
          </w:tcPr>
          <w:p w14:paraId="7798FD11" w14:textId="77777777" w:rsidR="00916881" w:rsidRDefault="00916881" w:rsidP="00C61DA0">
            <w:pPr>
              <w:pStyle w:val="TableBody"/>
            </w:pPr>
            <w:r>
              <w:t>Reflects the date when the Normal Return was ordered. Should be equal to the Service Date minus Normal Return Lead Time.</w:t>
            </w:r>
          </w:p>
        </w:tc>
      </w:tr>
      <w:tr w:rsidR="00916881" w14:paraId="3D5A24E2" w14:textId="77777777" w:rsidTr="0009567D">
        <w:trPr>
          <w:cantSplit/>
          <w:trHeight w:val="135"/>
        </w:trPr>
        <w:tc>
          <w:tcPr>
            <w:tcW w:w="2570" w:type="dxa"/>
            <w:tcBorders>
              <w:top w:val="single" w:sz="4" w:space="0" w:color="000000"/>
              <w:left w:val="single" w:sz="4" w:space="0" w:color="000000"/>
              <w:bottom w:val="single" w:sz="4" w:space="0" w:color="000000"/>
            </w:tcBorders>
          </w:tcPr>
          <w:p w14:paraId="5896BCD5" w14:textId="77777777" w:rsidR="00916881" w:rsidRPr="00C61DA0" w:rsidRDefault="00916881" w:rsidP="00C61DA0">
            <w:pPr>
              <w:pStyle w:val="TableBody"/>
              <w:rPr>
                <w:b/>
                <w:bCs/>
              </w:rPr>
            </w:pPr>
            <w:r w:rsidRPr="00C61DA0">
              <w:rPr>
                <w:b/>
                <w:bCs/>
              </w:rPr>
              <w:t>Unplanned Order Date</w:t>
            </w:r>
          </w:p>
        </w:tc>
        <w:tc>
          <w:tcPr>
            <w:tcW w:w="5500" w:type="dxa"/>
            <w:tcBorders>
              <w:top w:val="single" w:sz="4" w:space="0" w:color="000000"/>
              <w:left w:val="single" w:sz="4" w:space="0" w:color="000000"/>
              <w:bottom w:val="single" w:sz="4" w:space="0" w:color="000000"/>
              <w:right w:val="single" w:sz="4" w:space="0" w:color="000000"/>
            </w:tcBorders>
          </w:tcPr>
          <w:p w14:paraId="29D722AE" w14:textId="77777777" w:rsidR="00916881" w:rsidRDefault="00916881" w:rsidP="00C61DA0">
            <w:pPr>
              <w:pStyle w:val="TableBody"/>
            </w:pPr>
            <w:r>
              <w:t>Reflects the date when the Unplanned Delivery was ordered. Should be equal to the Service Date minus Unplanned Delivery Lead Time.</w:t>
            </w:r>
          </w:p>
        </w:tc>
      </w:tr>
    </w:tbl>
    <w:p w14:paraId="4645CA5E" w14:textId="71D92F30" w:rsidR="00916881" w:rsidRDefault="00916881" w:rsidP="00AE38AE">
      <w:pPr>
        <w:pStyle w:val="TOCHeading"/>
      </w:pPr>
      <w:bookmarkStart w:id="4580" w:name="_Toc128718859"/>
      <w:r>
        <w:lastRenderedPageBreak/>
        <w:t>Glossary</w:t>
      </w:r>
      <w:bookmarkEnd w:id="4580"/>
    </w:p>
    <w:p w14:paraId="7E7150EF" w14:textId="77777777" w:rsidR="00916881" w:rsidRDefault="00916881" w:rsidP="00C61DA0">
      <w:pPr>
        <w:pStyle w:val="BodyText"/>
      </w:pPr>
      <w:r>
        <w:t xml:space="preserve">The following table summarizes the most widely used definitions in this help document. </w:t>
      </w:r>
    </w:p>
    <w:tbl>
      <w:tblPr>
        <w:tblW w:w="0" w:type="auto"/>
        <w:tblInd w:w="467" w:type="dxa"/>
        <w:tblLayout w:type="fixed"/>
        <w:tblCellMar>
          <w:left w:w="79" w:type="dxa"/>
          <w:right w:w="79" w:type="dxa"/>
        </w:tblCellMar>
        <w:tblLook w:val="0000" w:firstRow="0" w:lastRow="0" w:firstColumn="0" w:lastColumn="0" w:noHBand="0" w:noVBand="0"/>
      </w:tblPr>
      <w:tblGrid>
        <w:gridCol w:w="2592"/>
        <w:gridCol w:w="5483"/>
      </w:tblGrid>
      <w:tr w:rsidR="00916881" w14:paraId="17CC1AB5" w14:textId="77777777" w:rsidTr="008672E2">
        <w:trPr>
          <w:cantSplit/>
          <w:tblHeader/>
        </w:trPr>
        <w:tc>
          <w:tcPr>
            <w:tcW w:w="2592" w:type="dxa"/>
            <w:tcBorders>
              <w:top w:val="single" w:sz="4" w:space="0" w:color="000000"/>
              <w:left w:val="single" w:sz="4" w:space="0" w:color="000000"/>
              <w:bottom w:val="double" w:sz="1" w:space="0" w:color="000000"/>
            </w:tcBorders>
            <w:shd w:val="clear" w:color="auto" w:fill="60C03A"/>
            <w:vAlign w:val="center"/>
          </w:tcPr>
          <w:p w14:paraId="5C3AEA64" w14:textId="77777777" w:rsidR="00916881" w:rsidRDefault="00916881" w:rsidP="00C61DA0">
            <w:pPr>
              <w:pStyle w:val="TableHeading"/>
            </w:pPr>
            <w:r>
              <w:t>Term</w:t>
            </w:r>
          </w:p>
        </w:tc>
        <w:tc>
          <w:tcPr>
            <w:tcW w:w="5483" w:type="dxa"/>
            <w:tcBorders>
              <w:top w:val="single" w:sz="4" w:space="0" w:color="000000"/>
              <w:left w:val="single" w:sz="4" w:space="0" w:color="000000"/>
              <w:bottom w:val="double" w:sz="1" w:space="0" w:color="000000"/>
              <w:right w:val="single" w:sz="4" w:space="0" w:color="000000"/>
            </w:tcBorders>
            <w:shd w:val="clear" w:color="auto" w:fill="60C03A"/>
            <w:vAlign w:val="center"/>
          </w:tcPr>
          <w:p w14:paraId="5B3EEB0C" w14:textId="77777777" w:rsidR="00916881" w:rsidRDefault="00916881" w:rsidP="00C61DA0">
            <w:pPr>
              <w:pStyle w:val="TableHeading"/>
            </w:pPr>
            <w:r>
              <w:t>Description</w:t>
            </w:r>
          </w:p>
        </w:tc>
      </w:tr>
      <w:tr w:rsidR="00916881" w14:paraId="10D017CB" w14:textId="77777777" w:rsidTr="0009567D">
        <w:trPr>
          <w:cantSplit/>
        </w:trPr>
        <w:tc>
          <w:tcPr>
            <w:tcW w:w="2592" w:type="dxa"/>
            <w:tcBorders>
              <w:left w:val="single" w:sz="4" w:space="0" w:color="000000"/>
              <w:bottom w:val="single" w:sz="4" w:space="0" w:color="000000"/>
            </w:tcBorders>
          </w:tcPr>
          <w:p w14:paraId="0C294216" w14:textId="77777777" w:rsidR="00916881" w:rsidRPr="00C61DA0" w:rsidRDefault="00916881" w:rsidP="00C61DA0">
            <w:pPr>
              <w:pStyle w:val="TableBody"/>
              <w:rPr>
                <w:b/>
                <w:bCs/>
              </w:rPr>
            </w:pPr>
            <w:r w:rsidRPr="00C61DA0">
              <w:rPr>
                <w:b/>
                <w:bCs/>
              </w:rPr>
              <w:t>Accepted Recommendation Status</w:t>
            </w:r>
          </w:p>
        </w:tc>
        <w:tc>
          <w:tcPr>
            <w:tcW w:w="5483" w:type="dxa"/>
            <w:tcBorders>
              <w:left w:val="single" w:sz="4" w:space="0" w:color="000000"/>
              <w:bottom w:val="single" w:sz="4" w:space="0" w:color="000000"/>
              <w:right w:val="single" w:sz="4" w:space="0" w:color="000000"/>
            </w:tcBorders>
          </w:tcPr>
          <w:p w14:paraId="25D8FF8A" w14:textId="77777777" w:rsidR="00916881" w:rsidRDefault="00916881" w:rsidP="00C61DA0">
            <w:pPr>
              <w:pStyle w:val="TableBody"/>
            </w:pPr>
            <w:r>
              <w:t xml:space="preserve">Accepted Recommendation status appears on an order when the Branch/ATM staff accepts a recommendation generated by OptiCash. In this case, the total recommended amount is equal to the total ordered amount. </w:t>
            </w:r>
          </w:p>
        </w:tc>
      </w:tr>
      <w:tr w:rsidR="00916881" w14:paraId="16BB668F" w14:textId="77777777" w:rsidTr="0009567D">
        <w:trPr>
          <w:cantSplit/>
        </w:trPr>
        <w:tc>
          <w:tcPr>
            <w:tcW w:w="2592" w:type="dxa"/>
            <w:tcBorders>
              <w:top w:val="single" w:sz="4" w:space="0" w:color="000000"/>
              <w:left w:val="single" w:sz="4" w:space="0" w:color="000000"/>
              <w:bottom w:val="single" w:sz="4" w:space="0" w:color="000000"/>
            </w:tcBorders>
          </w:tcPr>
          <w:p w14:paraId="1A2D853D" w14:textId="77777777" w:rsidR="00916881" w:rsidRPr="00C61DA0" w:rsidRDefault="00916881" w:rsidP="00C61DA0">
            <w:pPr>
              <w:pStyle w:val="TableBody"/>
              <w:rPr>
                <w:b/>
                <w:bCs/>
              </w:rPr>
            </w:pPr>
            <w:r w:rsidRPr="00C61DA0">
              <w:rPr>
                <w:b/>
                <w:bCs/>
              </w:rPr>
              <w:t>Add Cash ATMs</w:t>
            </w:r>
          </w:p>
        </w:tc>
        <w:tc>
          <w:tcPr>
            <w:tcW w:w="5483" w:type="dxa"/>
            <w:tcBorders>
              <w:top w:val="single" w:sz="4" w:space="0" w:color="000000"/>
              <w:left w:val="single" w:sz="4" w:space="0" w:color="000000"/>
              <w:bottom w:val="single" w:sz="4" w:space="0" w:color="000000"/>
              <w:right w:val="single" w:sz="4" w:space="0" w:color="000000"/>
            </w:tcBorders>
          </w:tcPr>
          <w:p w14:paraId="5F5D3B5E" w14:textId="77777777" w:rsidR="00916881" w:rsidRDefault="00916881" w:rsidP="00C61DA0">
            <w:pPr>
              <w:pStyle w:val="TableBody"/>
            </w:pPr>
            <w:r>
              <w:t xml:space="preserve">In this type of ATM, the cash is added without withdrawing the amount of cash left in the cassette. </w:t>
            </w:r>
          </w:p>
        </w:tc>
      </w:tr>
      <w:tr w:rsidR="00916881" w14:paraId="1DAE6306" w14:textId="77777777" w:rsidTr="0009567D">
        <w:trPr>
          <w:cantSplit/>
        </w:trPr>
        <w:tc>
          <w:tcPr>
            <w:tcW w:w="2592" w:type="dxa"/>
            <w:tcBorders>
              <w:top w:val="single" w:sz="4" w:space="0" w:color="000000"/>
              <w:left w:val="single" w:sz="4" w:space="0" w:color="000000"/>
              <w:bottom w:val="single" w:sz="4" w:space="0" w:color="000000"/>
            </w:tcBorders>
          </w:tcPr>
          <w:p w14:paraId="2E5A3486" w14:textId="77777777" w:rsidR="00916881" w:rsidRPr="00C61DA0" w:rsidRDefault="00916881" w:rsidP="00C61DA0">
            <w:pPr>
              <w:pStyle w:val="TableBody"/>
              <w:rPr>
                <w:b/>
                <w:bCs/>
              </w:rPr>
            </w:pPr>
            <w:r w:rsidRPr="00C61DA0">
              <w:rPr>
                <w:b/>
                <w:bCs/>
              </w:rPr>
              <w:t>Add/Delivery</w:t>
            </w:r>
          </w:p>
        </w:tc>
        <w:tc>
          <w:tcPr>
            <w:tcW w:w="5483" w:type="dxa"/>
            <w:tcBorders>
              <w:top w:val="single" w:sz="4" w:space="0" w:color="000000"/>
              <w:left w:val="single" w:sz="4" w:space="0" w:color="000000"/>
              <w:bottom w:val="single" w:sz="4" w:space="0" w:color="000000"/>
              <w:right w:val="single" w:sz="4" w:space="0" w:color="000000"/>
            </w:tcBorders>
          </w:tcPr>
          <w:p w14:paraId="559DB179" w14:textId="77777777" w:rsidR="00916881" w:rsidRDefault="00916881" w:rsidP="00C61DA0">
            <w:pPr>
              <w:pStyle w:val="TableBody"/>
            </w:pPr>
            <w:r>
              <w:t xml:space="preserve">This refers to a grouping of delivery types. When an item is referred to as Add/Delivery it means that it includes Add Cash Replenishment for ATMs as well as Branch Cash Deliveries. </w:t>
            </w:r>
          </w:p>
        </w:tc>
      </w:tr>
      <w:tr w:rsidR="00916881" w14:paraId="25EDAE8E" w14:textId="77777777" w:rsidTr="0009567D">
        <w:trPr>
          <w:cantSplit/>
        </w:trPr>
        <w:tc>
          <w:tcPr>
            <w:tcW w:w="2592" w:type="dxa"/>
            <w:tcBorders>
              <w:top w:val="single" w:sz="4" w:space="0" w:color="000000"/>
              <w:left w:val="single" w:sz="4" w:space="0" w:color="000000"/>
              <w:bottom w:val="single" w:sz="4" w:space="0" w:color="000000"/>
            </w:tcBorders>
          </w:tcPr>
          <w:p w14:paraId="46199E84" w14:textId="77777777" w:rsidR="00916881" w:rsidRPr="00C61DA0" w:rsidRDefault="00916881" w:rsidP="00C61DA0">
            <w:pPr>
              <w:pStyle w:val="TableBody"/>
              <w:rPr>
                <w:b/>
                <w:bCs/>
              </w:rPr>
            </w:pPr>
            <w:r w:rsidRPr="00C61DA0">
              <w:rPr>
                <w:b/>
                <w:bCs/>
              </w:rPr>
              <w:t>Add Cash Service Costs</w:t>
            </w:r>
          </w:p>
        </w:tc>
        <w:tc>
          <w:tcPr>
            <w:tcW w:w="5483" w:type="dxa"/>
            <w:tcBorders>
              <w:top w:val="single" w:sz="4" w:space="0" w:color="000000"/>
              <w:left w:val="single" w:sz="4" w:space="0" w:color="000000"/>
              <w:bottom w:val="single" w:sz="4" w:space="0" w:color="000000"/>
              <w:right w:val="single" w:sz="4" w:space="0" w:color="000000"/>
            </w:tcBorders>
          </w:tcPr>
          <w:p w14:paraId="5FE316C7" w14:textId="77777777" w:rsidR="00916881" w:rsidRDefault="00916881" w:rsidP="00C61DA0">
            <w:pPr>
              <w:pStyle w:val="TableBody"/>
            </w:pPr>
            <w:r>
              <w:t>The costs associated with each add cash service to the Cashpoint or cost per trip.</w:t>
            </w:r>
          </w:p>
        </w:tc>
      </w:tr>
      <w:tr w:rsidR="00916881" w14:paraId="55589A3A" w14:textId="77777777" w:rsidTr="0009567D">
        <w:trPr>
          <w:cantSplit/>
          <w:trHeight w:val="795"/>
        </w:trPr>
        <w:tc>
          <w:tcPr>
            <w:tcW w:w="2592" w:type="dxa"/>
            <w:tcBorders>
              <w:top w:val="single" w:sz="4" w:space="0" w:color="000000"/>
              <w:left w:val="single" w:sz="4" w:space="0" w:color="000000"/>
              <w:bottom w:val="single" w:sz="4" w:space="0" w:color="000000"/>
            </w:tcBorders>
          </w:tcPr>
          <w:p w14:paraId="2A4E4465" w14:textId="77777777" w:rsidR="00916881" w:rsidRPr="00C61DA0" w:rsidRDefault="00916881" w:rsidP="00C61DA0">
            <w:pPr>
              <w:pStyle w:val="TableBody"/>
              <w:rPr>
                <w:b/>
                <w:bCs/>
              </w:rPr>
            </w:pPr>
            <w:r w:rsidRPr="00C61DA0">
              <w:rPr>
                <w:b/>
                <w:bCs/>
              </w:rPr>
              <w:t>Administrator</w:t>
            </w:r>
          </w:p>
        </w:tc>
        <w:tc>
          <w:tcPr>
            <w:tcW w:w="5483" w:type="dxa"/>
            <w:tcBorders>
              <w:top w:val="single" w:sz="4" w:space="0" w:color="000000"/>
              <w:left w:val="single" w:sz="4" w:space="0" w:color="000000"/>
              <w:bottom w:val="single" w:sz="4" w:space="0" w:color="000000"/>
              <w:right w:val="single" w:sz="4" w:space="0" w:color="000000"/>
            </w:tcBorders>
          </w:tcPr>
          <w:p w14:paraId="17A2A31F" w14:textId="26980146" w:rsidR="00916881" w:rsidRDefault="00916881" w:rsidP="00C61DA0">
            <w:pPr>
              <w:pStyle w:val="TableBody"/>
            </w:pPr>
            <w:r>
              <w:t xml:space="preserve">The OptiCash user has administrative rights to the system, which means full control over the settings and actions such as assigning the rights to the users, editing settings, etc. </w:t>
            </w:r>
          </w:p>
        </w:tc>
      </w:tr>
      <w:tr w:rsidR="00916881" w14:paraId="53B68EAE" w14:textId="77777777" w:rsidTr="0009567D">
        <w:trPr>
          <w:cantSplit/>
          <w:trHeight w:val="795"/>
        </w:trPr>
        <w:tc>
          <w:tcPr>
            <w:tcW w:w="2592" w:type="dxa"/>
            <w:tcBorders>
              <w:top w:val="single" w:sz="4" w:space="0" w:color="000000"/>
              <w:left w:val="single" w:sz="4" w:space="0" w:color="000000"/>
              <w:bottom w:val="single" w:sz="4" w:space="0" w:color="000000"/>
            </w:tcBorders>
          </w:tcPr>
          <w:p w14:paraId="4321853A" w14:textId="77777777" w:rsidR="00916881" w:rsidRPr="00C61DA0" w:rsidRDefault="00916881" w:rsidP="00C61DA0">
            <w:pPr>
              <w:pStyle w:val="TableBody"/>
              <w:rPr>
                <w:b/>
                <w:bCs/>
              </w:rPr>
            </w:pPr>
            <w:r w:rsidRPr="00C61DA0">
              <w:rPr>
                <w:b/>
                <w:bCs/>
              </w:rPr>
              <w:t>Advanced Device</w:t>
            </w:r>
          </w:p>
        </w:tc>
        <w:tc>
          <w:tcPr>
            <w:tcW w:w="5483" w:type="dxa"/>
            <w:tcBorders>
              <w:top w:val="single" w:sz="4" w:space="0" w:color="000000"/>
              <w:left w:val="single" w:sz="4" w:space="0" w:color="000000"/>
              <w:bottom w:val="single" w:sz="4" w:space="0" w:color="000000"/>
              <w:right w:val="single" w:sz="4" w:space="0" w:color="000000"/>
            </w:tcBorders>
          </w:tcPr>
          <w:p w14:paraId="7800D9F5" w14:textId="30759F4A" w:rsidR="00916881" w:rsidRDefault="00916881" w:rsidP="00C61DA0">
            <w:pPr>
              <w:pStyle w:val="TableBody"/>
            </w:pPr>
            <w:r>
              <w:t>A group of ATM types including Recycling ATM, Deposit Machine, Teller Cash Machine, Self Checkout Machine, Smart Safe, and Other Recycle Capable Device</w:t>
            </w:r>
            <w:r w:rsidR="00BC73D8">
              <w:t>s</w:t>
            </w:r>
            <w:r>
              <w:t>. Generally</w:t>
            </w:r>
            <w:r w:rsidR="00BC73D8">
              <w:t>,</w:t>
            </w:r>
            <w:r>
              <w:t xml:space="preserve"> those ATMs which accept deposits (may or may not include some form of withdrawal also).</w:t>
            </w:r>
          </w:p>
        </w:tc>
      </w:tr>
      <w:tr w:rsidR="00916881" w14:paraId="0ECCB754" w14:textId="77777777" w:rsidTr="0009567D">
        <w:trPr>
          <w:cantSplit/>
        </w:trPr>
        <w:tc>
          <w:tcPr>
            <w:tcW w:w="2592" w:type="dxa"/>
            <w:tcBorders>
              <w:left w:val="single" w:sz="4" w:space="0" w:color="000000"/>
              <w:bottom w:val="single" w:sz="4" w:space="0" w:color="000000"/>
            </w:tcBorders>
          </w:tcPr>
          <w:p w14:paraId="1D8C7AA9" w14:textId="77777777" w:rsidR="00916881" w:rsidRPr="00C61DA0" w:rsidRDefault="00916881" w:rsidP="00C61DA0">
            <w:pPr>
              <w:pStyle w:val="TableBody"/>
              <w:rPr>
                <w:b/>
                <w:bCs/>
              </w:rPr>
            </w:pPr>
            <w:r w:rsidRPr="00C61DA0">
              <w:rPr>
                <w:b/>
                <w:bCs/>
              </w:rPr>
              <w:t>ATM</w:t>
            </w:r>
          </w:p>
        </w:tc>
        <w:tc>
          <w:tcPr>
            <w:tcW w:w="5483" w:type="dxa"/>
            <w:tcBorders>
              <w:left w:val="single" w:sz="4" w:space="0" w:color="000000"/>
              <w:bottom w:val="single" w:sz="4" w:space="0" w:color="000000"/>
              <w:right w:val="single" w:sz="4" w:space="0" w:color="000000"/>
            </w:tcBorders>
          </w:tcPr>
          <w:p w14:paraId="314A69E1" w14:textId="77777777" w:rsidR="00916881" w:rsidRDefault="00916881" w:rsidP="00C61DA0">
            <w:pPr>
              <w:pStyle w:val="TableBody"/>
            </w:pPr>
            <w:r>
              <w:t xml:space="preserve">ATM stands for Automatic Teller Machine. It is an entity often defined by the way it is serviced: Add Cash ATM, Replace Cash ATM. And by the type of business in which it deals: Dispensing ATM, Recycling ATM, Deposit Machine, Teller Cash Machine, Self Checkout Machine, Smart Safe, or Other Recycle Capable Device. </w:t>
            </w:r>
          </w:p>
        </w:tc>
      </w:tr>
      <w:tr w:rsidR="00916881" w14:paraId="1BC78E85" w14:textId="77777777" w:rsidTr="0009567D">
        <w:trPr>
          <w:cantSplit/>
        </w:trPr>
        <w:tc>
          <w:tcPr>
            <w:tcW w:w="2592" w:type="dxa"/>
            <w:tcBorders>
              <w:top w:val="single" w:sz="4" w:space="0" w:color="000000"/>
              <w:left w:val="single" w:sz="4" w:space="0" w:color="000000"/>
              <w:bottom w:val="single" w:sz="4" w:space="0" w:color="000000"/>
            </w:tcBorders>
          </w:tcPr>
          <w:p w14:paraId="5EA1DC25" w14:textId="77777777" w:rsidR="00916881" w:rsidRPr="00C61DA0" w:rsidRDefault="00916881" w:rsidP="00C61DA0">
            <w:pPr>
              <w:pStyle w:val="TableBody"/>
              <w:rPr>
                <w:b/>
                <w:bCs/>
              </w:rPr>
            </w:pPr>
            <w:r w:rsidRPr="00C61DA0">
              <w:rPr>
                <w:b/>
                <w:bCs/>
              </w:rPr>
              <w:t>Auto Committed Status</w:t>
            </w:r>
          </w:p>
        </w:tc>
        <w:tc>
          <w:tcPr>
            <w:tcW w:w="5483" w:type="dxa"/>
            <w:tcBorders>
              <w:top w:val="single" w:sz="4" w:space="0" w:color="000000"/>
              <w:left w:val="single" w:sz="4" w:space="0" w:color="000000"/>
              <w:bottom w:val="single" w:sz="4" w:space="0" w:color="000000"/>
              <w:right w:val="single" w:sz="4" w:space="0" w:color="000000"/>
            </w:tcBorders>
          </w:tcPr>
          <w:p w14:paraId="02874DFD" w14:textId="2D8F10DB" w:rsidR="00916881" w:rsidRDefault="00916881" w:rsidP="00C61DA0">
            <w:pPr>
              <w:pStyle w:val="TableBody"/>
            </w:pPr>
            <w:r>
              <w:t xml:space="preserve">Auto Committed status appears on an order when the OptiCash recommendations process is run with the “Commit Created Recommendations” option turned on. This status means that the order will be included in </w:t>
            </w:r>
            <w:r w:rsidR="00BC73D8">
              <w:t xml:space="preserve">the </w:t>
            </w:r>
            <w:r>
              <w:t>order output along with user-committed orders (those having any status other than Auto Committed). However, unlike user-committed orders, the recommendations process may alter these orders up until the actual order date.</w:t>
            </w:r>
          </w:p>
        </w:tc>
      </w:tr>
      <w:tr w:rsidR="00916881" w14:paraId="0F4F168B" w14:textId="77777777" w:rsidTr="0009567D">
        <w:trPr>
          <w:cantSplit/>
        </w:trPr>
        <w:tc>
          <w:tcPr>
            <w:tcW w:w="2592" w:type="dxa"/>
            <w:tcBorders>
              <w:top w:val="single" w:sz="4" w:space="0" w:color="000000"/>
              <w:left w:val="single" w:sz="4" w:space="0" w:color="000000"/>
              <w:bottom w:val="single" w:sz="4" w:space="0" w:color="000000"/>
            </w:tcBorders>
          </w:tcPr>
          <w:p w14:paraId="51B35338" w14:textId="77777777" w:rsidR="00916881" w:rsidRPr="00C61DA0" w:rsidRDefault="00916881" w:rsidP="00C61DA0">
            <w:pPr>
              <w:pStyle w:val="TableBody"/>
              <w:rPr>
                <w:b/>
                <w:bCs/>
              </w:rPr>
            </w:pPr>
            <w:r w:rsidRPr="00C61DA0">
              <w:rPr>
                <w:b/>
                <w:bCs/>
              </w:rPr>
              <w:lastRenderedPageBreak/>
              <w:t>BOD</w:t>
            </w:r>
          </w:p>
        </w:tc>
        <w:tc>
          <w:tcPr>
            <w:tcW w:w="5483" w:type="dxa"/>
            <w:tcBorders>
              <w:top w:val="single" w:sz="4" w:space="0" w:color="000000"/>
              <w:left w:val="single" w:sz="4" w:space="0" w:color="000000"/>
              <w:bottom w:val="single" w:sz="4" w:space="0" w:color="000000"/>
              <w:right w:val="single" w:sz="4" w:space="0" w:color="000000"/>
            </w:tcBorders>
          </w:tcPr>
          <w:p w14:paraId="678C6016" w14:textId="64866D62" w:rsidR="00916881" w:rsidRDefault="00916881" w:rsidP="00C61DA0">
            <w:pPr>
              <w:pStyle w:val="TableBody"/>
            </w:pPr>
            <w:r>
              <w:t xml:space="preserve">Beginning of </w:t>
            </w:r>
            <w:r w:rsidR="00BC73D8">
              <w:t xml:space="preserve">the </w:t>
            </w:r>
            <w:r>
              <w:t>day.</w:t>
            </w:r>
          </w:p>
        </w:tc>
      </w:tr>
      <w:tr w:rsidR="00916881" w14:paraId="094F9DFB" w14:textId="77777777" w:rsidTr="0009567D">
        <w:trPr>
          <w:cantSplit/>
        </w:trPr>
        <w:tc>
          <w:tcPr>
            <w:tcW w:w="2592" w:type="dxa"/>
            <w:tcBorders>
              <w:top w:val="single" w:sz="4" w:space="0" w:color="000000"/>
              <w:left w:val="single" w:sz="4" w:space="0" w:color="000000"/>
              <w:bottom w:val="single" w:sz="4" w:space="0" w:color="000000"/>
            </w:tcBorders>
          </w:tcPr>
          <w:p w14:paraId="68209135" w14:textId="77777777" w:rsidR="00916881" w:rsidRPr="00C61DA0" w:rsidRDefault="00916881" w:rsidP="00C61DA0">
            <w:pPr>
              <w:pStyle w:val="TableBody"/>
              <w:rPr>
                <w:b/>
                <w:bCs/>
              </w:rPr>
            </w:pPr>
            <w:r w:rsidRPr="00C61DA0">
              <w:rPr>
                <w:b/>
                <w:bCs/>
              </w:rPr>
              <w:t>Browser</w:t>
            </w:r>
          </w:p>
        </w:tc>
        <w:tc>
          <w:tcPr>
            <w:tcW w:w="5483" w:type="dxa"/>
            <w:tcBorders>
              <w:top w:val="single" w:sz="4" w:space="0" w:color="000000"/>
              <w:left w:val="single" w:sz="4" w:space="0" w:color="000000"/>
              <w:bottom w:val="single" w:sz="4" w:space="0" w:color="000000"/>
              <w:right w:val="single" w:sz="4" w:space="0" w:color="000000"/>
            </w:tcBorders>
          </w:tcPr>
          <w:p w14:paraId="446F9FBB" w14:textId="77777777" w:rsidR="00916881" w:rsidRDefault="00916881" w:rsidP="00C61DA0">
            <w:pPr>
              <w:pStyle w:val="TableBody"/>
            </w:pPr>
            <w:r>
              <w:t>A computer application used to access the internet or in this case to access the OptiSuite applications</w:t>
            </w:r>
          </w:p>
        </w:tc>
      </w:tr>
      <w:tr w:rsidR="00916881" w14:paraId="5A040C7D" w14:textId="77777777" w:rsidTr="0009567D">
        <w:trPr>
          <w:cantSplit/>
        </w:trPr>
        <w:tc>
          <w:tcPr>
            <w:tcW w:w="2592" w:type="dxa"/>
            <w:tcBorders>
              <w:left w:val="single" w:sz="4" w:space="0" w:color="000000"/>
              <w:bottom w:val="single" w:sz="4" w:space="0" w:color="000000"/>
            </w:tcBorders>
          </w:tcPr>
          <w:p w14:paraId="4E6C5FE1" w14:textId="77777777" w:rsidR="00916881" w:rsidRPr="00C61DA0" w:rsidRDefault="00916881" w:rsidP="00C61DA0">
            <w:pPr>
              <w:pStyle w:val="TableBody"/>
              <w:rPr>
                <w:b/>
                <w:bCs/>
              </w:rPr>
            </w:pPr>
            <w:r w:rsidRPr="00C61DA0">
              <w:rPr>
                <w:b/>
                <w:bCs/>
              </w:rPr>
              <w:t>Carrier</w:t>
            </w:r>
          </w:p>
        </w:tc>
        <w:tc>
          <w:tcPr>
            <w:tcW w:w="5483" w:type="dxa"/>
            <w:tcBorders>
              <w:left w:val="single" w:sz="4" w:space="0" w:color="000000"/>
              <w:bottom w:val="single" w:sz="4" w:space="0" w:color="000000"/>
              <w:right w:val="single" w:sz="4" w:space="0" w:color="000000"/>
            </w:tcBorders>
          </w:tcPr>
          <w:p w14:paraId="2EA70F55" w14:textId="77777777" w:rsidR="00916881" w:rsidRDefault="00916881" w:rsidP="00C61DA0">
            <w:pPr>
              <w:pStyle w:val="TableBody"/>
            </w:pPr>
            <w:r>
              <w:t>The organization carrying the cash.</w:t>
            </w:r>
          </w:p>
        </w:tc>
      </w:tr>
      <w:tr w:rsidR="00916881" w14:paraId="5C88C3B2" w14:textId="77777777" w:rsidTr="0009567D">
        <w:trPr>
          <w:cantSplit/>
        </w:trPr>
        <w:tc>
          <w:tcPr>
            <w:tcW w:w="2592" w:type="dxa"/>
            <w:tcBorders>
              <w:left w:val="single" w:sz="4" w:space="0" w:color="000000"/>
              <w:bottom w:val="single" w:sz="4" w:space="0" w:color="000000"/>
            </w:tcBorders>
          </w:tcPr>
          <w:p w14:paraId="686004BA" w14:textId="77777777" w:rsidR="00916881" w:rsidRPr="00C61DA0" w:rsidRDefault="00916881" w:rsidP="00C61DA0">
            <w:pPr>
              <w:pStyle w:val="TableBody"/>
              <w:rPr>
                <w:b/>
                <w:bCs/>
              </w:rPr>
            </w:pPr>
            <w:r w:rsidRPr="00C61DA0">
              <w:rPr>
                <w:b/>
                <w:bCs/>
              </w:rPr>
              <w:t>Carrier Cost</w:t>
            </w:r>
          </w:p>
        </w:tc>
        <w:tc>
          <w:tcPr>
            <w:tcW w:w="5483" w:type="dxa"/>
            <w:tcBorders>
              <w:left w:val="single" w:sz="4" w:space="0" w:color="000000"/>
              <w:bottom w:val="single" w:sz="4" w:space="0" w:color="000000"/>
              <w:right w:val="single" w:sz="4" w:space="0" w:color="000000"/>
            </w:tcBorders>
          </w:tcPr>
          <w:p w14:paraId="46A2544C" w14:textId="77777777" w:rsidR="00916881" w:rsidRDefault="00916881" w:rsidP="00C61DA0">
            <w:pPr>
              <w:pStyle w:val="TableBody"/>
            </w:pPr>
            <w:r>
              <w:t>The charges that are to be paid to the Carrier. Carrier costs consist of two components: fixed costs (minimum charge for a trip) and variable costs (value per delivered/cleared amount).</w:t>
            </w:r>
          </w:p>
        </w:tc>
      </w:tr>
      <w:tr w:rsidR="00916881" w14:paraId="34B540EE" w14:textId="77777777" w:rsidTr="0009567D">
        <w:trPr>
          <w:cantSplit/>
        </w:trPr>
        <w:tc>
          <w:tcPr>
            <w:tcW w:w="2592" w:type="dxa"/>
            <w:tcBorders>
              <w:left w:val="single" w:sz="4" w:space="0" w:color="000000"/>
              <w:bottom w:val="single" w:sz="4" w:space="0" w:color="000000"/>
            </w:tcBorders>
          </w:tcPr>
          <w:p w14:paraId="05C86693" w14:textId="77777777" w:rsidR="00916881" w:rsidRPr="00C61DA0" w:rsidRDefault="00916881" w:rsidP="00C61DA0">
            <w:pPr>
              <w:pStyle w:val="TableBody"/>
              <w:rPr>
                <w:b/>
                <w:bCs/>
              </w:rPr>
            </w:pPr>
            <w:r w:rsidRPr="00C61DA0">
              <w:rPr>
                <w:b/>
                <w:bCs/>
              </w:rPr>
              <w:t>Cash</w:t>
            </w:r>
          </w:p>
        </w:tc>
        <w:tc>
          <w:tcPr>
            <w:tcW w:w="5483" w:type="dxa"/>
            <w:tcBorders>
              <w:left w:val="single" w:sz="4" w:space="0" w:color="000000"/>
              <w:bottom w:val="single" w:sz="4" w:space="0" w:color="000000"/>
              <w:right w:val="single" w:sz="4" w:space="0" w:color="000000"/>
            </w:tcBorders>
          </w:tcPr>
          <w:p w14:paraId="7413BFE2" w14:textId="77777777" w:rsidR="00916881" w:rsidRDefault="00916881" w:rsidP="00C61DA0">
            <w:pPr>
              <w:pStyle w:val="TableBody"/>
            </w:pPr>
            <w:r>
              <w:t>Notes and coins.</w:t>
            </w:r>
          </w:p>
        </w:tc>
      </w:tr>
      <w:tr w:rsidR="00916881" w14:paraId="4015B4E4" w14:textId="77777777" w:rsidTr="0009567D">
        <w:trPr>
          <w:cantSplit/>
        </w:trPr>
        <w:tc>
          <w:tcPr>
            <w:tcW w:w="2592" w:type="dxa"/>
            <w:tcBorders>
              <w:left w:val="single" w:sz="4" w:space="0" w:color="000000"/>
              <w:bottom w:val="single" w:sz="4" w:space="0" w:color="000000"/>
            </w:tcBorders>
          </w:tcPr>
          <w:p w14:paraId="2888BFCE" w14:textId="77777777" w:rsidR="00916881" w:rsidRPr="00C61DA0" w:rsidRDefault="00916881" w:rsidP="00C61DA0">
            <w:pPr>
              <w:pStyle w:val="TableBody"/>
              <w:rPr>
                <w:b/>
                <w:bCs/>
              </w:rPr>
            </w:pPr>
            <w:r w:rsidRPr="00C61DA0">
              <w:rPr>
                <w:b/>
                <w:bCs/>
              </w:rPr>
              <w:t>Cash Management</w:t>
            </w:r>
          </w:p>
        </w:tc>
        <w:tc>
          <w:tcPr>
            <w:tcW w:w="5483" w:type="dxa"/>
            <w:tcBorders>
              <w:left w:val="single" w:sz="4" w:space="0" w:color="000000"/>
              <w:bottom w:val="single" w:sz="4" w:space="0" w:color="000000"/>
              <w:right w:val="single" w:sz="4" w:space="0" w:color="000000"/>
            </w:tcBorders>
          </w:tcPr>
          <w:p w14:paraId="21331768" w14:textId="19C07FD4" w:rsidR="00916881" w:rsidRDefault="00916881" w:rsidP="00C61DA0">
            <w:pPr>
              <w:pStyle w:val="TableBody"/>
            </w:pPr>
            <w:r>
              <w:t xml:space="preserve">Cash management involves </w:t>
            </w:r>
            <w:r w:rsidR="006A05A6">
              <w:t xml:space="preserve">the </w:t>
            </w:r>
            <w:r>
              <w:t xml:space="preserve">management of competing costs involved in handling cash, which includes cash holding, </w:t>
            </w:r>
            <w:del w:id="4581" w:author="Moses, Robbie" w:date="2023-02-22T04:04:00Z">
              <w:r w:rsidDel="00B57D33">
                <w:delText>transportation</w:delText>
              </w:r>
            </w:del>
            <w:ins w:id="4582" w:author="Moses, Robbie" w:date="2023-02-22T04:04:00Z">
              <w:r w:rsidR="00B57D33">
                <w:t>transportation,</w:t>
              </w:r>
            </w:ins>
            <w:r>
              <w:t xml:space="preserve"> and other handling costs.  </w:t>
            </w:r>
          </w:p>
        </w:tc>
      </w:tr>
      <w:tr w:rsidR="00916881" w14:paraId="55808DE7" w14:textId="77777777" w:rsidTr="0009567D">
        <w:trPr>
          <w:cantSplit/>
        </w:trPr>
        <w:tc>
          <w:tcPr>
            <w:tcW w:w="2592" w:type="dxa"/>
            <w:tcBorders>
              <w:top w:val="single" w:sz="4" w:space="0" w:color="000000"/>
              <w:left w:val="single" w:sz="4" w:space="0" w:color="000000"/>
              <w:bottom w:val="single" w:sz="4" w:space="0" w:color="000000"/>
            </w:tcBorders>
          </w:tcPr>
          <w:p w14:paraId="1BC96CF1" w14:textId="77777777" w:rsidR="00916881" w:rsidRPr="00C61DA0" w:rsidRDefault="00916881" w:rsidP="00C61DA0">
            <w:pPr>
              <w:pStyle w:val="TableBody"/>
              <w:rPr>
                <w:b/>
                <w:bCs/>
              </w:rPr>
            </w:pPr>
            <w:r w:rsidRPr="00C61DA0">
              <w:rPr>
                <w:b/>
                <w:bCs/>
              </w:rPr>
              <w:t>Cashpoint</w:t>
            </w:r>
          </w:p>
        </w:tc>
        <w:tc>
          <w:tcPr>
            <w:tcW w:w="5483" w:type="dxa"/>
            <w:tcBorders>
              <w:top w:val="single" w:sz="4" w:space="0" w:color="000000"/>
              <w:left w:val="single" w:sz="4" w:space="0" w:color="000000"/>
              <w:bottom w:val="single" w:sz="4" w:space="0" w:color="000000"/>
              <w:right w:val="single" w:sz="4" w:space="0" w:color="000000"/>
            </w:tcBorders>
          </w:tcPr>
          <w:p w14:paraId="1965126D" w14:textId="77777777" w:rsidR="00916881" w:rsidRDefault="00916881" w:rsidP="00C61DA0">
            <w:pPr>
              <w:pStyle w:val="TableBody"/>
            </w:pPr>
            <w:r>
              <w:t>A Cashpoint is defined as a branch or an ATM.  In this application, a Cashpoint can mean either or both.</w:t>
            </w:r>
          </w:p>
        </w:tc>
      </w:tr>
      <w:tr w:rsidR="00916881" w14:paraId="2DAE54FB" w14:textId="77777777" w:rsidTr="0009567D">
        <w:trPr>
          <w:cantSplit/>
        </w:trPr>
        <w:tc>
          <w:tcPr>
            <w:tcW w:w="2592" w:type="dxa"/>
            <w:tcBorders>
              <w:top w:val="single" w:sz="4" w:space="0" w:color="000000"/>
              <w:left w:val="single" w:sz="4" w:space="0" w:color="000000"/>
              <w:bottom w:val="single" w:sz="4" w:space="0" w:color="000000"/>
            </w:tcBorders>
          </w:tcPr>
          <w:p w14:paraId="3FD0BA7F" w14:textId="77777777" w:rsidR="00916881" w:rsidRPr="00C61DA0" w:rsidRDefault="00916881" w:rsidP="00C61DA0">
            <w:pPr>
              <w:pStyle w:val="TableBody"/>
              <w:rPr>
                <w:b/>
                <w:bCs/>
              </w:rPr>
            </w:pPr>
            <w:r w:rsidRPr="00C61DA0">
              <w:rPr>
                <w:b/>
                <w:bCs/>
              </w:rPr>
              <w:t>Cassette</w:t>
            </w:r>
          </w:p>
        </w:tc>
        <w:tc>
          <w:tcPr>
            <w:tcW w:w="5483" w:type="dxa"/>
            <w:tcBorders>
              <w:top w:val="single" w:sz="4" w:space="0" w:color="000000"/>
              <w:left w:val="single" w:sz="4" w:space="0" w:color="000000"/>
              <w:bottom w:val="single" w:sz="4" w:space="0" w:color="000000"/>
              <w:right w:val="single" w:sz="4" w:space="0" w:color="000000"/>
            </w:tcBorders>
          </w:tcPr>
          <w:p w14:paraId="458F8356" w14:textId="2B6CB0F3" w:rsidR="00916881" w:rsidRDefault="00916881" w:rsidP="00C61DA0">
            <w:pPr>
              <w:pStyle w:val="TableBody"/>
            </w:pPr>
            <w:r>
              <w:t>A device holding cash, which is used in ATM machines.</w:t>
            </w:r>
          </w:p>
        </w:tc>
      </w:tr>
      <w:tr w:rsidR="00916881" w14:paraId="5D280A71" w14:textId="77777777" w:rsidTr="0009567D">
        <w:trPr>
          <w:cantSplit/>
        </w:trPr>
        <w:tc>
          <w:tcPr>
            <w:tcW w:w="2592" w:type="dxa"/>
            <w:tcBorders>
              <w:top w:val="single" w:sz="4" w:space="0" w:color="000000"/>
              <w:left w:val="single" w:sz="4" w:space="0" w:color="000000"/>
              <w:bottom w:val="single" w:sz="4" w:space="0" w:color="000000"/>
            </w:tcBorders>
          </w:tcPr>
          <w:p w14:paraId="13FEF9C0" w14:textId="77777777" w:rsidR="00916881" w:rsidRPr="00C61DA0" w:rsidRDefault="00916881" w:rsidP="00C61DA0">
            <w:pPr>
              <w:pStyle w:val="TableBody"/>
              <w:rPr>
                <w:b/>
                <w:bCs/>
              </w:rPr>
            </w:pPr>
            <w:r w:rsidRPr="00C61DA0">
              <w:rPr>
                <w:b/>
                <w:bCs/>
              </w:rPr>
              <w:t>Centrally Overridden</w:t>
            </w:r>
          </w:p>
        </w:tc>
        <w:tc>
          <w:tcPr>
            <w:tcW w:w="5483" w:type="dxa"/>
            <w:tcBorders>
              <w:top w:val="single" w:sz="4" w:space="0" w:color="000000"/>
              <w:left w:val="single" w:sz="4" w:space="0" w:color="000000"/>
              <w:bottom w:val="single" w:sz="4" w:space="0" w:color="000000"/>
              <w:right w:val="single" w:sz="4" w:space="0" w:color="000000"/>
            </w:tcBorders>
          </w:tcPr>
          <w:p w14:paraId="37C0090D" w14:textId="77777777" w:rsidR="00916881" w:rsidRDefault="00916881" w:rsidP="00C61DA0">
            <w:pPr>
              <w:pStyle w:val="TableBody"/>
            </w:pPr>
            <w:r>
              <w:t xml:space="preserve">Centrally overridden order means that the order has been edited by the OptiCash analyst, who has the right to change orders previously placed by other Branch/ ATM staff or place new orders. </w:t>
            </w:r>
          </w:p>
        </w:tc>
      </w:tr>
      <w:tr w:rsidR="00916881" w14:paraId="760C5026" w14:textId="77777777" w:rsidTr="0009567D">
        <w:trPr>
          <w:cantSplit/>
        </w:trPr>
        <w:tc>
          <w:tcPr>
            <w:tcW w:w="2592" w:type="dxa"/>
            <w:tcBorders>
              <w:top w:val="single" w:sz="4" w:space="0" w:color="000000"/>
              <w:left w:val="single" w:sz="4" w:space="0" w:color="000000"/>
              <w:bottom w:val="single" w:sz="4" w:space="0" w:color="000000"/>
            </w:tcBorders>
          </w:tcPr>
          <w:p w14:paraId="64257F45" w14:textId="77777777" w:rsidR="00916881" w:rsidRPr="00C61DA0" w:rsidRDefault="00916881" w:rsidP="00C61DA0">
            <w:pPr>
              <w:pStyle w:val="TableBody"/>
              <w:rPr>
                <w:b/>
                <w:bCs/>
              </w:rPr>
            </w:pPr>
            <w:r w:rsidRPr="00C61DA0">
              <w:rPr>
                <w:b/>
                <w:bCs/>
              </w:rPr>
              <w:t>Currency Insurance Rate</w:t>
            </w:r>
          </w:p>
        </w:tc>
        <w:tc>
          <w:tcPr>
            <w:tcW w:w="5483" w:type="dxa"/>
            <w:tcBorders>
              <w:top w:val="single" w:sz="4" w:space="0" w:color="000000"/>
              <w:left w:val="single" w:sz="4" w:space="0" w:color="000000"/>
              <w:bottom w:val="single" w:sz="4" w:space="0" w:color="000000"/>
              <w:right w:val="single" w:sz="4" w:space="0" w:color="000000"/>
            </w:tcBorders>
          </w:tcPr>
          <w:p w14:paraId="0D905B54" w14:textId="03CD36AB" w:rsidR="00916881" w:rsidRDefault="00916881" w:rsidP="00C61DA0">
            <w:pPr>
              <w:pStyle w:val="TableBody"/>
            </w:pPr>
            <w:r>
              <w:t xml:space="preserve">The rate charged to insure funds </w:t>
            </w:r>
            <w:r w:rsidR="006A05A6">
              <w:t xml:space="preserve">are </w:t>
            </w:r>
            <w:r>
              <w:t>kept in Cashpoints. This is an annual rate and is typically generated by the governing</w:t>
            </w:r>
            <w:r w:rsidR="006A05A6">
              <w:t>/</w:t>
            </w:r>
            <w:r>
              <w:t xml:space="preserve">central bank, </w:t>
            </w:r>
            <w:r w:rsidR="002C6FB6">
              <w:t>e.g.,</w:t>
            </w:r>
            <w:r>
              <w:t xml:space="preserve"> the European Central Bank rate, or FDIC rate in the U.S. market.</w:t>
            </w:r>
          </w:p>
        </w:tc>
      </w:tr>
      <w:tr w:rsidR="00916881" w14:paraId="061E70A3" w14:textId="77777777" w:rsidTr="0009567D">
        <w:trPr>
          <w:cantSplit/>
        </w:trPr>
        <w:tc>
          <w:tcPr>
            <w:tcW w:w="2592" w:type="dxa"/>
            <w:tcBorders>
              <w:top w:val="single" w:sz="4" w:space="0" w:color="000000"/>
              <w:left w:val="single" w:sz="4" w:space="0" w:color="000000"/>
              <w:bottom w:val="single" w:sz="4" w:space="0" w:color="000000"/>
            </w:tcBorders>
          </w:tcPr>
          <w:p w14:paraId="516BA934" w14:textId="77777777" w:rsidR="00916881" w:rsidRPr="00C61DA0" w:rsidRDefault="00916881" w:rsidP="00C61DA0">
            <w:pPr>
              <w:pStyle w:val="TableBody"/>
              <w:rPr>
                <w:b/>
                <w:bCs/>
              </w:rPr>
            </w:pPr>
            <w:r w:rsidRPr="00C61DA0">
              <w:rPr>
                <w:b/>
                <w:bCs/>
              </w:rPr>
              <w:t>Cycle</w:t>
            </w:r>
          </w:p>
        </w:tc>
        <w:tc>
          <w:tcPr>
            <w:tcW w:w="5483" w:type="dxa"/>
            <w:tcBorders>
              <w:top w:val="single" w:sz="4" w:space="0" w:color="000000"/>
              <w:left w:val="single" w:sz="4" w:space="0" w:color="000000"/>
              <w:bottom w:val="single" w:sz="4" w:space="0" w:color="000000"/>
              <w:right w:val="single" w:sz="4" w:space="0" w:color="000000"/>
            </w:tcBorders>
          </w:tcPr>
          <w:p w14:paraId="2A472335" w14:textId="77777777" w:rsidR="00916881" w:rsidRDefault="00916881" w:rsidP="00C61DA0">
            <w:pPr>
              <w:pStyle w:val="TableBody"/>
            </w:pPr>
            <w:r>
              <w:t>The frequency of when the Cashpoint is serviced.  The options could be weekly, bi-weekly, tri-weekly and every fourth week.</w:t>
            </w:r>
          </w:p>
        </w:tc>
      </w:tr>
      <w:tr w:rsidR="00916881" w14:paraId="23BB86D4" w14:textId="77777777" w:rsidTr="0009567D">
        <w:trPr>
          <w:cantSplit/>
        </w:trPr>
        <w:tc>
          <w:tcPr>
            <w:tcW w:w="2592" w:type="dxa"/>
            <w:tcBorders>
              <w:top w:val="single" w:sz="4" w:space="0" w:color="000000"/>
              <w:left w:val="single" w:sz="4" w:space="0" w:color="000000"/>
              <w:bottom w:val="single" w:sz="4" w:space="0" w:color="000000"/>
            </w:tcBorders>
          </w:tcPr>
          <w:p w14:paraId="58D3E286" w14:textId="77777777" w:rsidR="00916881" w:rsidRPr="00C61DA0" w:rsidRDefault="00916881" w:rsidP="00C61DA0">
            <w:pPr>
              <w:pStyle w:val="TableBody"/>
              <w:rPr>
                <w:b/>
                <w:bCs/>
              </w:rPr>
            </w:pPr>
            <w:r w:rsidRPr="00C61DA0">
              <w:rPr>
                <w:b/>
                <w:bCs/>
              </w:rPr>
              <w:t>Data Health Indicator</w:t>
            </w:r>
          </w:p>
        </w:tc>
        <w:tc>
          <w:tcPr>
            <w:tcW w:w="5483" w:type="dxa"/>
            <w:tcBorders>
              <w:top w:val="single" w:sz="4" w:space="0" w:color="000000"/>
              <w:left w:val="single" w:sz="4" w:space="0" w:color="000000"/>
              <w:bottom w:val="single" w:sz="4" w:space="0" w:color="000000"/>
              <w:right w:val="single" w:sz="4" w:space="0" w:color="000000"/>
            </w:tcBorders>
          </w:tcPr>
          <w:p w14:paraId="53A60931" w14:textId="77777777" w:rsidR="00916881" w:rsidRDefault="00916881" w:rsidP="00C61DA0">
            <w:pPr>
              <w:pStyle w:val="TableBody"/>
            </w:pPr>
            <w:r>
              <w:t>The data health indicator is a rolling average denoting the general health of the daily balance loads. A higher percentage denotes consistent balances, ordering, etc., while a lower percentage is indicative of balance problems, order discrepancies, etc.</w:t>
            </w:r>
          </w:p>
        </w:tc>
      </w:tr>
      <w:tr w:rsidR="00916881" w14:paraId="3F1658AD" w14:textId="77777777" w:rsidTr="0009567D">
        <w:trPr>
          <w:cantSplit/>
        </w:trPr>
        <w:tc>
          <w:tcPr>
            <w:tcW w:w="2592" w:type="dxa"/>
            <w:tcBorders>
              <w:top w:val="single" w:sz="4" w:space="0" w:color="000000"/>
              <w:left w:val="single" w:sz="4" w:space="0" w:color="000000"/>
              <w:bottom w:val="single" w:sz="4" w:space="0" w:color="000000"/>
            </w:tcBorders>
          </w:tcPr>
          <w:p w14:paraId="6C302750" w14:textId="77777777" w:rsidR="00916881" w:rsidRPr="00C61DA0" w:rsidRDefault="00916881" w:rsidP="00C61DA0">
            <w:pPr>
              <w:pStyle w:val="TableBody"/>
              <w:rPr>
                <w:b/>
                <w:bCs/>
              </w:rPr>
            </w:pPr>
            <w:r w:rsidRPr="00C61DA0">
              <w:rPr>
                <w:b/>
                <w:bCs/>
              </w:rPr>
              <w:t>Delivery</w:t>
            </w:r>
          </w:p>
        </w:tc>
        <w:tc>
          <w:tcPr>
            <w:tcW w:w="5483" w:type="dxa"/>
            <w:tcBorders>
              <w:top w:val="single" w:sz="4" w:space="0" w:color="000000"/>
              <w:left w:val="single" w:sz="4" w:space="0" w:color="000000"/>
              <w:bottom w:val="single" w:sz="4" w:space="0" w:color="000000"/>
              <w:right w:val="single" w:sz="4" w:space="0" w:color="000000"/>
            </w:tcBorders>
          </w:tcPr>
          <w:p w14:paraId="0E612007" w14:textId="23104F93" w:rsidR="00916881" w:rsidRDefault="00916881" w:rsidP="00C61DA0">
            <w:pPr>
              <w:pStyle w:val="TableBody"/>
            </w:pPr>
            <w:r>
              <w:t xml:space="preserve">Cash </w:t>
            </w:r>
            <w:r w:rsidR="006A05A6">
              <w:t xml:space="preserve">is </w:t>
            </w:r>
            <w:r>
              <w:t>delivered by a carrier.</w:t>
            </w:r>
          </w:p>
        </w:tc>
      </w:tr>
      <w:tr w:rsidR="00916881" w14:paraId="29894FD4" w14:textId="77777777" w:rsidTr="0009567D">
        <w:trPr>
          <w:cantSplit/>
        </w:trPr>
        <w:tc>
          <w:tcPr>
            <w:tcW w:w="2592" w:type="dxa"/>
            <w:tcBorders>
              <w:top w:val="single" w:sz="4" w:space="0" w:color="000000"/>
              <w:left w:val="single" w:sz="4" w:space="0" w:color="000000"/>
              <w:bottom w:val="single" w:sz="4" w:space="0" w:color="000000"/>
            </w:tcBorders>
          </w:tcPr>
          <w:p w14:paraId="5754BE29" w14:textId="77777777" w:rsidR="00916881" w:rsidRPr="00C61DA0" w:rsidRDefault="00916881" w:rsidP="00C61DA0">
            <w:pPr>
              <w:pStyle w:val="TableBody"/>
              <w:rPr>
                <w:b/>
                <w:bCs/>
              </w:rPr>
            </w:pPr>
            <w:r w:rsidRPr="00C61DA0">
              <w:rPr>
                <w:b/>
                <w:bCs/>
              </w:rPr>
              <w:t>Demand</w:t>
            </w:r>
          </w:p>
        </w:tc>
        <w:tc>
          <w:tcPr>
            <w:tcW w:w="5483" w:type="dxa"/>
            <w:tcBorders>
              <w:top w:val="single" w:sz="4" w:space="0" w:color="000000"/>
              <w:left w:val="single" w:sz="4" w:space="0" w:color="000000"/>
              <w:bottom w:val="single" w:sz="4" w:space="0" w:color="000000"/>
              <w:right w:val="single" w:sz="4" w:space="0" w:color="000000"/>
            </w:tcBorders>
          </w:tcPr>
          <w:p w14:paraId="69101883" w14:textId="77777777" w:rsidR="00916881" w:rsidRDefault="00916881" w:rsidP="00C61DA0">
            <w:pPr>
              <w:pStyle w:val="TableBody"/>
            </w:pPr>
            <w:r>
              <w:t xml:space="preserve">Cash demand is reflected by the total actual withdrawals during the day. </w:t>
            </w:r>
          </w:p>
        </w:tc>
      </w:tr>
      <w:tr w:rsidR="00916881" w14:paraId="43ADE999" w14:textId="77777777" w:rsidTr="0009567D">
        <w:trPr>
          <w:cantSplit/>
        </w:trPr>
        <w:tc>
          <w:tcPr>
            <w:tcW w:w="2592" w:type="dxa"/>
            <w:tcBorders>
              <w:top w:val="single" w:sz="4" w:space="0" w:color="000000"/>
              <w:left w:val="single" w:sz="4" w:space="0" w:color="000000"/>
              <w:bottom w:val="single" w:sz="4" w:space="0" w:color="000000"/>
            </w:tcBorders>
          </w:tcPr>
          <w:p w14:paraId="13C8439F" w14:textId="77777777" w:rsidR="00916881" w:rsidRPr="00C61DA0" w:rsidRDefault="00916881" w:rsidP="00C61DA0">
            <w:pPr>
              <w:pStyle w:val="TableBody"/>
              <w:rPr>
                <w:b/>
                <w:bCs/>
              </w:rPr>
            </w:pPr>
            <w:r w:rsidRPr="00C61DA0">
              <w:rPr>
                <w:b/>
                <w:bCs/>
              </w:rPr>
              <w:t>Denomination</w:t>
            </w:r>
          </w:p>
        </w:tc>
        <w:tc>
          <w:tcPr>
            <w:tcW w:w="5483" w:type="dxa"/>
            <w:tcBorders>
              <w:top w:val="single" w:sz="4" w:space="0" w:color="000000"/>
              <w:left w:val="single" w:sz="4" w:space="0" w:color="000000"/>
              <w:bottom w:val="single" w:sz="4" w:space="0" w:color="000000"/>
              <w:right w:val="single" w:sz="4" w:space="0" w:color="000000"/>
            </w:tcBorders>
          </w:tcPr>
          <w:p w14:paraId="04D6E8CE" w14:textId="77777777" w:rsidR="00916881" w:rsidRDefault="00916881" w:rsidP="00C61DA0">
            <w:pPr>
              <w:pStyle w:val="TableBody"/>
            </w:pPr>
            <w:r>
              <w:t>Value of a note or a coin.</w:t>
            </w:r>
          </w:p>
        </w:tc>
      </w:tr>
      <w:tr w:rsidR="00916881" w14:paraId="4BE0E887" w14:textId="77777777" w:rsidTr="0009567D">
        <w:trPr>
          <w:cantSplit/>
        </w:trPr>
        <w:tc>
          <w:tcPr>
            <w:tcW w:w="2592" w:type="dxa"/>
            <w:tcBorders>
              <w:top w:val="single" w:sz="4" w:space="0" w:color="000000"/>
              <w:left w:val="single" w:sz="4" w:space="0" w:color="000000"/>
              <w:bottom w:val="single" w:sz="4" w:space="0" w:color="000000"/>
            </w:tcBorders>
          </w:tcPr>
          <w:p w14:paraId="01E7665B" w14:textId="77777777" w:rsidR="00916881" w:rsidRPr="00C61DA0" w:rsidRDefault="00916881" w:rsidP="00C61DA0">
            <w:pPr>
              <w:pStyle w:val="TableBody"/>
              <w:rPr>
                <w:b/>
                <w:bCs/>
              </w:rPr>
            </w:pPr>
            <w:r w:rsidRPr="00C61DA0">
              <w:rPr>
                <w:b/>
                <w:bCs/>
              </w:rPr>
              <w:t>Depot</w:t>
            </w:r>
          </w:p>
        </w:tc>
        <w:tc>
          <w:tcPr>
            <w:tcW w:w="5483" w:type="dxa"/>
            <w:tcBorders>
              <w:top w:val="single" w:sz="4" w:space="0" w:color="000000"/>
              <w:left w:val="single" w:sz="4" w:space="0" w:color="000000"/>
              <w:bottom w:val="single" w:sz="4" w:space="0" w:color="000000"/>
              <w:right w:val="single" w:sz="4" w:space="0" w:color="000000"/>
            </w:tcBorders>
          </w:tcPr>
          <w:p w14:paraId="254E6762" w14:textId="77777777" w:rsidR="00916881" w:rsidRDefault="00916881" w:rsidP="00C61DA0">
            <w:pPr>
              <w:pStyle w:val="TableBody"/>
            </w:pPr>
            <w:r>
              <w:t xml:space="preserve">Depot is a servicer’s equivalent of a money center. </w:t>
            </w:r>
          </w:p>
        </w:tc>
      </w:tr>
      <w:tr w:rsidR="00916881" w14:paraId="07B87601" w14:textId="77777777" w:rsidTr="0009567D">
        <w:trPr>
          <w:cantSplit/>
        </w:trPr>
        <w:tc>
          <w:tcPr>
            <w:tcW w:w="2592" w:type="dxa"/>
            <w:tcBorders>
              <w:top w:val="single" w:sz="4" w:space="0" w:color="000000"/>
              <w:left w:val="single" w:sz="4" w:space="0" w:color="000000"/>
              <w:bottom w:val="single" w:sz="4" w:space="0" w:color="000000"/>
            </w:tcBorders>
          </w:tcPr>
          <w:p w14:paraId="0E45704B" w14:textId="77777777" w:rsidR="00916881" w:rsidRPr="00C61DA0" w:rsidRDefault="00916881" w:rsidP="00C61DA0">
            <w:pPr>
              <w:pStyle w:val="TableBody"/>
              <w:rPr>
                <w:b/>
                <w:bCs/>
              </w:rPr>
            </w:pPr>
            <w:r w:rsidRPr="00C61DA0">
              <w:rPr>
                <w:b/>
                <w:bCs/>
              </w:rPr>
              <w:lastRenderedPageBreak/>
              <w:t>Drop-down List</w:t>
            </w:r>
          </w:p>
        </w:tc>
        <w:tc>
          <w:tcPr>
            <w:tcW w:w="5483" w:type="dxa"/>
            <w:tcBorders>
              <w:top w:val="single" w:sz="4" w:space="0" w:color="000000"/>
              <w:left w:val="single" w:sz="4" w:space="0" w:color="000000"/>
              <w:bottom w:val="single" w:sz="4" w:space="0" w:color="000000"/>
              <w:right w:val="single" w:sz="4" w:space="0" w:color="000000"/>
            </w:tcBorders>
          </w:tcPr>
          <w:p w14:paraId="18F19A48" w14:textId="72B6F02C" w:rsidR="00916881" w:rsidRDefault="00916881" w:rsidP="00C61DA0">
            <w:pPr>
              <w:pStyle w:val="TableBody"/>
            </w:pPr>
            <w:r>
              <w:t xml:space="preserve">The </w:t>
            </w:r>
            <w:r w:rsidR="006A05A6">
              <w:t>drop-</w:t>
            </w:r>
            <w:r>
              <w:t>down list provides a list of alternatives, any of which can be selected. The selected item will be inserted into the field.</w:t>
            </w:r>
          </w:p>
        </w:tc>
      </w:tr>
      <w:tr w:rsidR="00916881" w14:paraId="46DA9B00" w14:textId="77777777" w:rsidTr="0009567D">
        <w:trPr>
          <w:cantSplit/>
        </w:trPr>
        <w:tc>
          <w:tcPr>
            <w:tcW w:w="2592" w:type="dxa"/>
            <w:tcBorders>
              <w:top w:val="single" w:sz="4" w:space="0" w:color="000000"/>
              <w:left w:val="single" w:sz="4" w:space="0" w:color="000000"/>
              <w:bottom w:val="single" w:sz="4" w:space="0" w:color="000000"/>
            </w:tcBorders>
          </w:tcPr>
          <w:p w14:paraId="4A93C088" w14:textId="77777777" w:rsidR="00916881" w:rsidRPr="00C61DA0" w:rsidRDefault="00916881" w:rsidP="00C61DA0">
            <w:pPr>
              <w:pStyle w:val="TableBody"/>
              <w:rPr>
                <w:b/>
                <w:bCs/>
              </w:rPr>
            </w:pPr>
            <w:r w:rsidRPr="00C61DA0">
              <w:rPr>
                <w:b/>
                <w:bCs/>
              </w:rPr>
              <w:t>EOD Delivery/Return Time</w:t>
            </w:r>
          </w:p>
        </w:tc>
        <w:tc>
          <w:tcPr>
            <w:tcW w:w="5483" w:type="dxa"/>
            <w:tcBorders>
              <w:top w:val="single" w:sz="4" w:space="0" w:color="000000"/>
              <w:left w:val="single" w:sz="4" w:space="0" w:color="000000"/>
              <w:bottom w:val="single" w:sz="4" w:space="0" w:color="000000"/>
              <w:right w:val="single" w:sz="4" w:space="0" w:color="000000"/>
            </w:tcBorders>
          </w:tcPr>
          <w:p w14:paraId="214DF5C7" w14:textId="77777777" w:rsidR="00916881" w:rsidRDefault="00916881" w:rsidP="00C61DA0">
            <w:pPr>
              <w:pStyle w:val="TableBody"/>
            </w:pPr>
            <w:r>
              <w:t xml:space="preserve">EOD stands for End Of Day and indicates that the branch generally receives its deliveries (or returns cash) at the end of the business day. Therefore, the demand on the day of delivery must be included in the calculation of the delivery/return recommendation. </w:t>
            </w:r>
          </w:p>
        </w:tc>
      </w:tr>
      <w:tr w:rsidR="00916881" w14:paraId="3C975C32" w14:textId="77777777" w:rsidTr="0009567D">
        <w:trPr>
          <w:cantSplit/>
        </w:trPr>
        <w:tc>
          <w:tcPr>
            <w:tcW w:w="2592" w:type="dxa"/>
            <w:tcBorders>
              <w:top w:val="single" w:sz="4" w:space="0" w:color="000000"/>
              <w:left w:val="single" w:sz="4" w:space="0" w:color="000000"/>
              <w:bottom w:val="single" w:sz="4" w:space="0" w:color="000000"/>
            </w:tcBorders>
          </w:tcPr>
          <w:p w14:paraId="4B792252" w14:textId="77777777" w:rsidR="00916881" w:rsidRPr="00C61DA0" w:rsidRDefault="00916881" w:rsidP="00C61DA0">
            <w:pPr>
              <w:pStyle w:val="TableBody"/>
              <w:rPr>
                <w:b/>
                <w:bCs/>
              </w:rPr>
            </w:pPr>
            <w:r w:rsidRPr="00C61DA0">
              <w:rPr>
                <w:b/>
                <w:bCs/>
              </w:rPr>
              <w:t>Event</w:t>
            </w:r>
          </w:p>
        </w:tc>
        <w:tc>
          <w:tcPr>
            <w:tcW w:w="5483" w:type="dxa"/>
            <w:tcBorders>
              <w:top w:val="single" w:sz="4" w:space="0" w:color="000000"/>
              <w:left w:val="single" w:sz="4" w:space="0" w:color="000000"/>
              <w:bottom w:val="single" w:sz="4" w:space="0" w:color="000000"/>
              <w:right w:val="single" w:sz="4" w:space="0" w:color="000000"/>
            </w:tcBorders>
          </w:tcPr>
          <w:p w14:paraId="01267D08" w14:textId="4B4B08C9" w:rsidR="00916881" w:rsidRDefault="00916881" w:rsidP="00C61DA0">
            <w:pPr>
              <w:pStyle w:val="TableBody"/>
            </w:pPr>
            <w:r>
              <w:t xml:space="preserve">Certain day(s) during which there is going to be an unusually high or low demand. Instances of an event in the past are used to forecast cash demand for instances of that event in the future. Also, by defining historical day(s) with high or low demand as an event, that high or low demand will not sway </w:t>
            </w:r>
            <w:r w:rsidR="006A05A6">
              <w:t xml:space="preserve">the </w:t>
            </w:r>
            <w:r>
              <w:t>prediction of cash demand for normal days in the future.</w:t>
            </w:r>
          </w:p>
        </w:tc>
      </w:tr>
      <w:tr w:rsidR="00916881" w14:paraId="769DB766" w14:textId="77777777" w:rsidTr="0009567D">
        <w:trPr>
          <w:cantSplit/>
        </w:trPr>
        <w:tc>
          <w:tcPr>
            <w:tcW w:w="2592" w:type="dxa"/>
            <w:tcBorders>
              <w:top w:val="single" w:sz="4" w:space="0" w:color="000000"/>
              <w:left w:val="single" w:sz="4" w:space="0" w:color="000000"/>
              <w:bottom w:val="single" w:sz="4" w:space="0" w:color="000000"/>
            </w:tcBorders>
          </w:tcPr>
          <w:p w14:paraId="15B8BE2A" w14:textId="77777777" w:rsidR="00916881" w:rsidRPr="00C61DA0" w:rsidRDefault="00916881" w:rsidP="00C61DA0">
            <w:pPr>
              <w:pStyle w:val="TableBody"/>
              <w:rPr>
                <w:b/>
                <w:bCs/>
              </w:rPr>
            </w:pPr>
            <w:r w:rsidRPr="00C61DA0">
              <w:rPr>
                <w:b/>
                <w:bCs/>
              </w:rPr>
              <w:t>Exception Amount</w:t>
            </w:r>
          </w:p>
        </w:tc>
        <w:tc>
          <w:tcPr>
            <w:tcW w:w="5483" w:type="dxa"/>
            <w:tcBorders>
              <w:top w:val="single" w:sz="4" w:space="0" w:color="000000"/>
              <w:left w:val="single" w:sz="4" w:space="0" w:color="000000"/>
              <w:bottom w:val="single" w:sz="4" w:space="0" w:color="000000"/>
              <w:right w:val="single" w:sz="4" w:space="0" w:color="000000"/>
            </w:tcBorders>
          </w:tcPr>
          <w:p w14:paraId="6B640196" w14:textId="6F28AEB5" w:rsidR="00916881" w:rsidRDefault="00916881" w:rsidP="00C61DA0">
            <w:pPr>
              <w:pStyle w:val="TableBody"/>
            </w:pPr>
            <w:r>
              <w:t xml:space="preserve">Exception amount is a setting used to define the level that the Cashpoint can be below the required balance without triggering an emergency recommendation. If 10,000 is input, the Cashpoint must be forecast to fall short of its cash requirements by at least 10,000 to satisfy one of the conditions to trigger an unplanned delivery recommendation. Only one </w:t>
            </w:r>
            <w:r w:rsidR="006A05A6">
              <w:t xml:space="preserve">of the </w:t>
            </w:r>
            <w:r>
              <w:t>Exception Amount</w:t>
            </w:r>
            <w:r w:rsidR="006A05A6">
              <w:t>s</w:t>
            </w:r>
            <w:r>
              <w:t xml:space="preserve"> or Exception Percentage of Holdings can be defined for a Cashpoint at the same time.</w:t>
            </w:r>
          </w:p>
        </w:tc>
      </w:tr>
      <w:tr w:rsidR="00916881" w14:paraId="0A035A8F" w14:textId="77777777" w:rsidTr="0009567D">
        <w:trPr>
          <w:cantSplit/>
        </w:trPr>
        <w:tc>
          <w:tcPr>
            <w:tcW w:w="2592" w:type="dxa"/>
            <w:tcBorders>
              <w:top w:val="single" w:sz="4" w:space="0" w:color="000000"/>
              <w:left w:val="single" w:sz="4" w:space="0" w:color="000000"/>
              <w:bottom w:val="single" w:sz="4" w:space="0" w:color="000000"/>
            </w:tcBorders>
          </w:tcPr>
          <w:p w14:paraId="1B91B114" w14:textId="77777777" w:rsidR="00916881" w:rsidRPr="00C61DA0" w:rsidRDefault="00916881" w:rsidP="00C61DA0">
            <w:pPr>
              <w:pStyle w:val="TableBody"/>
              <w:rPr>
                <w:b/>
                <w:bCs/>
              </w:rPr>
            </w:pPr>
            <w:r w:rsidRPr="00C61DA0">
              <w:rPr>
                <w:b/>
                <w:bCs/>
              </w:rPr>
              <w:t>Exception Percentage of Holdings</w:t>
            </w:r>
          </w:p>
        </w:tc>
        <w:tc>
          <w:tcPr>
            <w:tcW w:w="5483" w:type="dxa"/>
            <w:tcBorders>
              <w:top w:val="single" w:sz="4" w:space="0" w:color="000000"/>
              <w:left w:val="single" w:sz="4" w:space="0" w:color="000000"/>
              <w:bottom w:val="single" w:sz="4" w:space="0" w:color="000000"/>
              <w:right w:val="single" w:sz="4" w:space="0" w:color="000000"/>
            </w:tcBorders>
          </w:tcPr>
          <w:p w14:paraId="3F430AD5" w14:textId="06C35729" w:rsidR="00916881" w:rsidRDefault="00916881" w:rsidP="00C61DA0">
            <w:pPr>
              <w:pStyle w:val="TableBody"/>
            </w:pPr>
            <w:r>
              <w:t xml:space="preserve">Exception percentage of holdings is a setting used to define the level that the Cashpoint can be below the required balance without triggering an emergency recommendation. If 15% is input, the Cashpoint must be forecast to fall short of its cash requirements by at least 15% of the required cash balance to trigger an unplanned delivery recommendation. Only one Exception Amount or Exception Percentage of Holdings can be defined for a Cashpoint at the same time. </w:t>
            </w:r>
          </w:p>
        </w:tc>
      </w:tr>
      <w:tr w:rsidR="00916881" w14:paraId="36A90D6D" w14:textId="77777777" w:rsidTr="0009567D">
        <w:trPr>
          <w:cantSplit/>
        </w:trPr>
        <w:tc>
          <w:tcPr>
            <w:tcW w:w="2592" w:type="dxa"/>
            <w:tcBorders>
              <w:top w:val="single" w:sz="4" w:space="0" w:color="000000"/>
              <w:left w:val="single" w:sz="4" w:space="0" w:color="000000"/>
              <w:bottom w:val="single" w:sz="4" w:space="0" w:color="000000"/>
            </w:tcBorders>
          </w:tcPr>
          <w:p w14:paraId="3DB5D6DF" w14:textId="77777777" w:rsidR="00916881" w:rsidRPr="00C61DA0" w:rsidRDefault="00916881" w:rsidP="00C61DA0">
            <w:pPr>
              <w:pStyle w:val="TableBody"/>
              <w:rPr>
                <w:b/>
                <w:bCs/>
              </w:rPr>
            </w:pPr>
            <w:r w:rsidRPr="00C61DA0">
              <w:rPr>
                <w:b/>
                <w:bCs/>
              </w:rPr>
              <w:t>Fixed Schedule</w:t>
            </w:r>
          </w:p>
        </w:tc>
        <w:tc>
          <w:tcPr>
            <w:tcW w:w="5483" w:type="dxa"/>
            <w:tcBorders>
              <w:top w:val="single" w:sz="4" w:space="0" w:color="000000"/>
              <w:left w:val="single" w:sz="4" w:space="0" w:color="000000"/>
              <w:bottom w:val="single" w:sz="4" w:space="0" w:color="000000"/>
              <w:right w:val="single" w:sz="4" w:space="0" w:color="000000"/>
            </w:tcBorders>
          </w:tcPr>
          <w:p w14:paraId="04010853" w14:textId="0EF367AF" w:rsidR="00916881" w:rsidRDefault="00916881" w:rsidP="00C61DA0">
            <w:pPr>
              <w:pStyle w:val="TableBody"/>
            </w:pPr>
            <w:r>
              <w:t xml:space="preserve">The Cashpoint service days are set on fixed days during the week when the service is available. In this scenario, the service days are defined as Required Service Days. </w:t>
            </w:r>
          </w:p>
        </w:tc>
      </w:tr>
      <w:tr w:rsidR="00916881" w14:paraId="696AC29C" w14:textId="77777777" w:rsidTr="0009567D">
        <w:trPr>
          <w:cantSplit/>
        </w:trPr>
        <w:tc>
          <w:tcPr>
            <w:tcW w:w="2592" w:type="dxa"/>
            <w:tcBorders>
              <w:top w:val="single" w:sz="4" w:space="0" w:color="000000"/>
              <w:left w:val="single" w:sz="4" w:space="0" w:color="000000"/>
              <w:bottom w:val="single" w:sz="4" w:space="0" w:color="000000"/>
            </w:tcBorders>
          </w:tcPr>
          <w:p w14:paraId="0E74EE0F" w14:textId="77777777" w:rsidR="00916881" w:rsidRPr="00C61DA0" w:rsidRDefault="00916881" w:rsidP="00C61DA0">
            <w:pPr>
              <w:pStyle w:val="TableBody"/>
              <w:rPr>
                <w:b/>
                <w:bCs/>
              </w:rPr>
            </w:pPr>
            <w:r w:rsidRPr="00C61DA0">
              <w:rPr>
                <w:b/>
                <w:bCs/>
              </w:rPr>
              <w:t>Forecast</w:t>
            </w:r>
          </w:p>
        </w:tc>
        <w:tc>
          <w:tcPr>
            <w:tcW w:w="5483" w:type="dxa"/>
            <w:tcBorders>
              <w:top w:val="single" w:sz="4" w:space="0" w:color="000000"/>
              <w:left w:val="single" w:sz="4" w:space="0" w:color="000000"/>
              <w:bottom w:val="single" w:sz="4" w:space="0" w:color="000000"/>
              <w:right w:val="single" w:sz="4" w:space="0" w:color="000000"/>
            </w:tcBorders>
          </w:tcPr>
          <w:p w14:paraId="36DD78A9" w14:textId="77777777" w:rsidR="00916881" w:rsidRDefault="00916881" w:rsidP="00C61DA0">
            <w:pPr>
              <w:pStyle w:val="TableBody"/>
            </w:pPr>
            <w:r>
              <w:t>A process in OptiCash that uses historical data and events to predict cash demands for different Cashpoints in the network.</w:t>
            </w:r>
          </w:p>
        </w:tc>
      </w:tr>
      <w:tr w:rsidR="00916881" w14:paraId="3C5EFEAD" w14:textId="77777777" w:rsidTr="0009567D">
        <w:trPr>
          <w:cantSplit/>
        </w:trPr>
        <w:tc>
          <w:tcPr>
            <w:tcW w:w="2592" w:type="dxa"/>
            <w:tcBorders>
              <w:top w:val="single" w:sz="4" w:space="0" w:color="000000"/>
              <w:left w:val="single" w:sz="4" w:space="0" w:color="000000"/>
              <w:bottom w:val="single" w:sz="4" w:space="0" w:color="000000"/>
            </w:tcBorders>
          </w:tcPr>
          <w:p w14:paraId="3FB8C4FF" w14:textId="77777777" w:rsidR="00916881" w:rsidRPr="00C61DA0" w:rsidRDefault="00916881" w:rsidP="00C61DA0">
            <w:pPr>
              <w:pStyle w:val="TableBody"/>
              <w:rPr>
                <w:b/>
                <w:bCs/>
              </w:rPr>
            </w:pPr>
            <w:r w:rsidRPr="00C61DA0">
              <w:rPr>
                <w:b/>
                <w:bCs/>
              </w:rPr>
              <w:t>History</w:t>
            </w:r>
          </w:p>
        </w:tc>
        <w:tc>
          <w:tcPr>
            <w:tcW w:w="5483" w:type="dxa"/>
            <w:tcBorders>
              <w:top w:val="single" w:sz="4" w:space="0" w:color="000000"/>
              <w:left w:val="single" w:sz="4" w:space="0" w:color="000000"/>
              <w:bottom w:val="single" w:sz="4" w:space="0" w:color="000000"/>
              <w:right w:val="single" w:sz="4" w:space="0" w:color="000000"/>
            </w:tcBorders>
          </w:tcPr>
          <w:p w14:paraId="2E6A3AD0" w14:textId="77777777" w:rsidR="00916881" w:rsidRDefault="00916881" w:rsidP="00C61DA0">
            <w:pPr>
              <w:pStyle w:val="TableBody"/>
            </w:pPr>
            <w:r>
              <w:t>A time series of historical data, which is used as a basis for forecasting.</w:t>
            </w:r>
          </w:p>
        </w:tc>
      </w:tr>
      <w:tr w:rsidR="00916881" w14:paraId="2BD6C5B3" w14:textId="77777777" w:rsidTr="0009567D">
        <w:trPr>
          <w:cantSplit/>
        </w:trPr>
        <w:tc>
          <w:tcPr>
            <w:tcW w:w="2592" w:type="dxa"/>
            <w:tcBorders>
              <w:top w:val="single" w:sz="4" w:space="0" w:color="000000"/>
              <w:left w:val="single" w:sz="4" w:space="0" w:color="000000"/>
              <w:bottom w:val="single" w:sz="4" w:space="0" w:color="000000"/>
            </w:tcBorders>
          </w:tcPr>
          <w:p w14:paraId="235D06C5" w14:textId="77777777" w:rsidR="00916881" w:rsidRPr="00C61DA0" w:rsidRDefault="00916881" w:rsidP="00C61DA0">
            <w:pPr>
              <w:pStyle w:val="TableBody"/>
              <w:rPr>
                <w:b/>
                <w:bCs/>
              </w:rPr>
            </w:pPr>
            <w:r w:rsidRPr="00C61DA0">
              <w:rPr>
                <w:b/>
                <w:bCs/>
              </w:rPr>
              <w:lastRenderedPageBreak/>
              <w:t xml:space="preserve">Holding </w:t>
            </w:r>
          </w:p>
        </w:tc>
        <w:tc>
          <w:tcPr>
            <w:tcW w:w="5483" w:type="dxa"/>
            <w:tcBorders>
              <w:top w:val="single" w:sz="4" w:space="0" w:color="000000"/>
              <w:left w:val="single" w:sz="4" w:space="0" w:color="000000"/>
              <w:bottom w:val="single" w:sz="4" w:space="0" w:color="000000"/>
              <w:right w:val="single" w:sz="4" w:space="0" w:color="000000"/>
            </w:tcBorders>
          </w:tcPr>
          <w:p w14:paraId="42D977D4" w14:textId="77777777" w:rsidR="00916881" w:rsidRDefault="00916881" w:rsidP="00C61DA0">
            <w:pPr>
              <w:pStyle w:val="TableBody"/>
            </w:pPr>
            <w:r>
              <w:t>The cash held in a Cashpoint.</w:t>
            </w:r>
          </w:p>
        </w:tc>
      </w:tr>
      <w:tr w:rsidR="00916881" w14:paraId="67E34E55" w14:textId="77777777" w:rsidTr="0009567D">
        <w:trPr>
          <w:cantSplit/>
        </w:trPr>
        <w:tc>
          <w:tcPr>
            <w:tcW w:w="2592" w:type="dxa"/>
            <w:tcBorders>
              <w:top w:val="single" w:sz="4" w:space="0" w:color="000000"/>
              <w:left w:val="single" w:sz="4" w:space="0" w:color="000000"/>
              <w:bottom w:val="single" w:sz="4" w:space="0" w:color="000000"/>
            </w:tcBorders>
          </w:tcPr>
          <w:p w14:paraId="696B3B04" w14:textId="77777777" w:rsidR="00916881" w:rsidRPr="00C61DA0" w:rsidRDefault="00916881" w:rsidP="00C61DA0">
            <w:pPr>
              <w:pStyle w:val="TableBody"/>
              <w:rPr>
                <w:b/>
                <w:bCs/>
              </w:rPr>
            </w:pPr>
            <w:r w:rsidRPr="00C61DA0">
              <w:rPr>
                <w:b/>
                <w:bCs/>
              </w:rPr>
              <w:t>Horizon</w:t>
            </w:r>
          </w:p>
        </w:tc>
        <w:tc>
          <w:tcPr>
            <w:tcW w:w="5483" w:type="dxa"/>
            <w:tcBorders>
              <w:top w:val="single" w:sz="4" w:space="0" w:color="000000"/>
              <w:left w:val="single" w:sz="4" w:space="0" w:color="000000"/>
              <w:bottom w:val="single" w:sz="4" w:space="0" w:color="000000"/>
              <w:right w:val="single" w:sz="4" w:space="0" w:color="000000"/>
            </w:tcBorders>
          </w:tcPr>
          <w:p w14:paraId="51C4043C" w14:textId="77777777" w:rsidR="00916881" w:rsidRDefault="00916881" w:rsidP="00C61DA0">
            <w:pPr>
              <w:pStyle w:val="TableBody"/>
            </w:pPr>
            <w:r>
              <w:t>Horizon reflects particular details for a Cashpoint with forecasted values such as balance details, withdrawals, deposits, deliveries, returns, etc.</w:t>
            </w:r>
          </w:p>
        </w:tc>
      </w:tr>
      <w:tr w:rsidR="00916881" w14:paraId="62C95515" w14:textId="77777777" w:rsidTr="0009567D">
        <w:trPr>
          <w:cantSplit/>
        </w:trPr>
        <w:tc>
          <w:tcPr>
            <w:tcW w:w="2592" w:type="dxa"/>
            <w:tcBorders>
              <w:top w:val="single" w:sz="4" w:space="0" w:color="000000"/>
              <w:left w:val="single" w:sz="4" w:space="0" w:color="000000"/>
              <w:bottom w:val="single" w:sz="4" w:space="0" w:color="000000"/>
            </w:tcBorders>
          </w:tcPr>
          <w:p w14:paraId="1640F93C" w14:textId="77777777" w:rsidR="00916881" w:rsidRPr="00C61DA0" w:rsidRDefault="00916881" w:rsidP="00C61DA0">
            <w:pPr>
              <w:pStyle w:val="TableBody"/>
              <w:rPr>
                <w:b/>
                <w:bCs/>
              </w:rPr>
            </w:pPr>
            <w:r w:rsidRPr="00C61DA0">
              <w:rPr>
                <w:b/>
                <w:bCs/>
              </w:rPr>
              <w:t>Large Order Unit Size</w:t>
            </w:r>
          </w:p>
        </w:tc>
        <w:tc>
          <w:tcPr>
            <w:tcW w:w="5483" w:type="dxa"/>
            <w:tcBorders>
              <w:top w:val="single" w:sz="4" w:space="0" w:color="000000"/>
              <w:left w:val="single" w:sz="4" w:space="0" w:color="000000"/>
              <w:bottom w:val="single" w:sz="4" w:space="0" w:color="000000"/>
              <w:right w:val="single" w:sz="4" w:space="0" w:color="000000"/>
            </w:tcBorders>
          </w:tcPr>
          <w:p w14:paraId="696A507D" w14:textId="77777777" w:rsidR="00624EA3" w:rsidRDefault="00916881" w:rsidP="00C61DA0">
            <w:pPr>
              <w:pStyle w:val="TableBody"/>
              <w:rPr>
                <w:ins w:id="4583" w:author="Robbie Moses" w:date="2023-03-02T06:16:00Z"/>
              </w:rPr>
            </w:pPr>
            <w:r>
              <w:t xml:space="preserve">A large order unit size is typically the larger of the two potential ordering increments for a denomination.  It will usually be bundle size for notes and box size for coins. </w:t>
            </w:r>
          </w:p>
          <w:p w14:paraId="55A62AEB" w14:textId="1F422432" w:rsidR="00916881" w:rsidRDefault="00916881" w:rsidP="00624EA3">
            <w:pPr>
              <w:pStyle w:val="TableNote"/>
              <w:pPrChange w:id="4584" w:author="Robbie Moses" w:date="2023-03-02T06:16:00Z">
                <w:pPr>
                  <w:pStyle w:val="TableBody"/>
                </w:pPr>
              </w:pPrChange>
            </w:pPr>
            <w:r w:rsidRPr="00624EA3">
              <w:rPr>
                <w:b/>
                <w:bCs/>
                <w:rPrChange w:id="4585" w:author="Robbie Moses" w:date="2023-03-02T06:16:00Z">
                  <w:rPr/>
                </w:rPrChange>
              </w:rPr>
              <w:t>Note</w:t>
            </w:r>
            <w:ins w:id="4586" w:author="Robbie Moses" w:date="2023-03-02T06:16:00Z">
              <w:r w:rsidR="00624EA3" w:rsidRPr="00624EA3">
                <w:rPr>
                  <w:b/>
                  <w:bCs/>
                  <w:rPrChange w:id="4587" w:author="Robbie Moses" w:date="2023-03-02T06:16:00Z">
                    <w:rPr/>
                  </w:rPrChange>
                </w:rPr>
                <w:t>:</w:t>
              </w:r>
              <w:r w:rsidR="00624EA3">
                <w:t xml:space="preserve"> </w:t>
              </w:r>
            </w:ins>
            <w:del w:id="4588" w:author="Robbie Moses" w:date="2023-03-02T06:16:00Z">
              <w:r w:rsidDel="00624EA3">
                <w:delText xml:space="preserve"> that t</w:delText>
              </w:r>
            </w:del>
            <w:ins w:id="4589" w:author="Robbie Moses" w:date="2023-03-02T06:16:00Z">
              <w:r w:rsidR="00624EA3">
                <w:t>T</w:t>
              </w:r>
            </w:ins>
            <w:r>
              <w:t>his should be defined in OptiCash by value, not by note/coin count.</w:t>
            </w:r>
          </w:p>
        </w:tc>
      </w:tr>
      <w:tr w:rsidR="00916881" w14:paraId="7D13E0B8" w14:textId="77777777" w:rsidTr="0009567D">
        <w:trPr>
          <w:cantSplit/>
        </w:trPr>
        <w:tc>
          <w:tcPr>
            <w:tcW w:w="2592" w:type="dxa"/>
            <w:tcBorders>
              <w:top w:val="single" w:sz="4" w:space="0" w:color="000000"/>
              <w:left w:val="single" w:sz="4" w:space="0" w:color="000000"/>
              <w:bottom w:val="single" w:sz="4" w:space="0" w:color="000000"/>
            </w:tcBorders>
          </w:tcPr>
          <w:p w14:paraId="60D1ED0E" w14:textId="77777777" w:rsidR="00916881" w:rsidRPr="00C61DA0" w:rsidRDefault="00916881" w:rsidP="00C61DA0">
            <w:pPr>
              <w:pStyle w:val="TableBody"/>
              <w:rPr>
                <w:b/>
                <w:bCs/>
              </w:rPr>
            </w:pPr>
            <w:r w:rsidRPr="00C61DA0">
              <w:rPr>
                <w:b/>
                <w:bCs/>
              </w:rPr>
              <w:t>Lead-time</w:t>
            </w:r>
          </w:p>
        </w:tc>
        <w:tc>
          <w:tcPr>
            <w:tcW w:w="5483" w:type="dxa"/>
            <w:tcBorders>
              <w:top w:val="single" w:sz="4" w:space="0" w:color="000000"/>
              <w:left w:val="single" w:sz="4" w:space="0" w:color="000000"/>
              <w:bottom w:val="single" w:sz="4" w:space="0" w:color="000000"/>
              <w:right w:val="single" w:sz="4" w:space="0" w:color="000000"/>
            </w:tcBorders>
          </w:tcPr>
          <w:p w14:paraId="70801789" w14:textId="77777777" w:rsidR="00916881" w:rsidRDefault="00916881" w:rsidP="00C61DA0">
            <w:pPr>
              <w:pStyle w:val="TableBody"/>
            </w:pPr>
            <w:r>
              <w:t>The number of days required to service a Cashpoint (counted from the day an order is placed until it arrives).</w:t>
            </w:r>
          </w:p>
        </w:tc>
      </w:tr>
      <w:tr w:rsidR="00916881" w14:paraId="1B761638" w14:textId="77777777" w:rsidTr="0009567D">
        <w:trPr>
          <w:cantSplit/>
        </w:trPr>
        <w:tc>
          <w:tcPr>
            <w:tcW w:w="2592" w:type="dxa"/>
            <w:tcBorders>
              <w:top w:val="single" w:sz="4" w:space="0" w:color="000000"/>
              <w:left w:val="single" w:sz="4" w:space="0" w:color="000000"/>
              <w:bottom w:val="single" w:sz="4" w:space="0" w:color="000000"/>
            </w:tcBorders>
          </w:tcPr>
          <w:p w14:paraId="7EA10015" w14:textId="77777777" w:rsidR="00916881" w:rsidRPr="00C61DA0" w:rsidRDefault="00916881" w:rsidP="00C61DA0">
            <w:pPr>
              <w:pStyle w:val="TableBody"/>
              <w:rPr>
                <w:b/>
                <w:bCs/>
              </w:rPr>
            </w:pPr>
            <w:r w:rsidRPr="00C61DA0">
              <w:rPr>
                <w:b/>
                <w:bCs/>
              </w:rPr>
              <w:t>Manual Order</w:t>
            </w:r>
          </w:p>
        </w:tc>
        <w:tc>
          <w:tcPr>
            <w:tcW w:w="5483" w:type="dxa"/>
            <w:tcBorders>
              <w:top w:val="single" w:sz="4" w:space="0" w:color="000000"/>
              <w:left w:val="single" w:sz="4" w:space="0" w:color="000000"/>
              <w:bottom w:val="single" w:sz="4" w:space="0" w:color="000000"/>
              <w:right w:val="single" w:sz="4" w:space="0" w:color="000000"/>
            </w:tcBorders>
          </w:tcPr>
          <w:p w14:paraId="018D0E9C" w14:textId="77777777" w:rsidR="00916881" w:rsidRDefault="00916881" w:rsidP="00C61DA0">
            <w:pPr>
              <w:pStyle w:val="TableBody"/>
            </w:pPr>
            <w:r>
              <w:t xml:space="preserve">Manual order allows the user to enter/place an order manually rather than loading orders from the recommendation process. </w:t>
            </w:r>
          </w:p>
        </w:tc>
      </w:tr>
      <w:tr w:rsidR="00916881" w14:paraId="4A29A48E" w14:textId="77777777" w:rsidTr="0009567D">
        <w:trPr>
          <w:cantSplit/>
        </w:trPr>
        <w:tc>
          <w:tcPr>
            <w:tcW w:w="2592" w:type="dxa"/>
            <w:tcBorders>
              <w:top w:val="single" w:sz="4" w:space="0" w:color="000000"/>
              <w:left w:val="single" w:sz="4" w:space="0" w:color="000000"/>
              <w:bottom w:val="single" w:sz="4" w:space="0" w:color="000000"/>
            </w:tcBorders>
          </w:tcPr>
          <w:p w14:paraId="1C3F27E2" w14:textId="77777777" w:rsidR="00916881" w:rsidRPr="00C61DA0" w:rsidRDefault="00916881" w:rsidP="00C61DA0">
            <w:pPr>
              <w:pStyle w:val="TableBody"/>
              <w:rPr>
                <w:b/>
                <w:bCs/>
              </w:rPr>
            </w:pPr>
            <w:r w:rsidRPr="00C61DA0">
              <w:rPr>
                <w:b/>
                <w:bCs/>
              </w:rPr>
              <w:t>Maximum Capacity</w:t>
            </w:r>
          </w:p>
        </w:tc>
        <w:tc>
          <w:tcPr>
            <w:tcW w:w="5483" w:type="dxa"/>
            <w:tcBorders>
              <w:top w:val="single" w:sz="4" w:space="0" w:color="000000"/>
              <w:left w:val="single" w:sz="4" w:space="0" w:color="000000"/>
              <w:bottom w:val="single" w:sz="4" w:space="0" w:color="000000"/>
              <w:right w:val="single" w:sz="4" w:space="0" w:color="000000"/>
            </w:tcBorders>
          </w:tcPr>
          <w:p w14:paraId="3DE9B74C" w14:textId="1FA875BF" w:rsidR="00916881" w:rsidRDefault="00916881" w:rsidP="00C61DA0">
            <w:pPr>
              <w:pStyle w:val="TableBody"/>
            </w:pPr>
            <w:r>
              <w:t xml:space="preserve">The maximum amount of cash that a Cashpoint may hold.  For ATMs, this is often measured in terms of </w:t>
            </w:r>
            <w:r w:rsidR="006A05A6">
              <w:t xml:space="preserve">the </w:t>
            </w:r>
            <w:r>
              <w:t xml:space="preserve">maximum capacity of the cassettes servicing the denominations.  For branches, this amount may be due to physical limitations, </w:t>
            </w:r>
            <w:r w:rsidR="002C6FB6">
              <w:t>security,</w:t>
            </w:r>
            <w:r>
              <w:t xml:space="preserve"> or corporate policy.</w:t>
            </w:r>
          </w:p>
        </w:tc>
      </w:tr>
      <w:tr w:rsidR="00916881" w14:paraId="69184B10" w14:textId="77777777" w:rsidTr="0009567D">
        <w:trPr>
          <w:cantSplit/>
        </w:trPr>
        <w:tc>
          <w:tcPr>
            <w:tcW w:w="2592" w:type="dxa"/>
            <w:tcBorders>
              <w:top w:val="single" w:sz="4" w:space="0" w:color="000000"/>
              <w:left w:val="single" w:sz="4" w:space="0" w:color="000000"/>
              <w:bottom w:val="single" w:sz="4" w:space="0" w:color="000000"/>
            </w:tcBorders>
          </w:tcPr>
          <w:p w14:paraId="3A9AB7C0" w14:textId="77777777" w:rsidR="00916881" w:rsidRPr="00C61DA0" w:rsidRDefault="00916881" w:rsidP="00C61DA0">
            <w:pPr>
              <w:pStyle w:val="TableBody"/>
              <w:rPr>
                <w:b/>
                <w:bCs/>
              </w:rPr>
            </w:pPr>
            <w:r w:rsidRPr="00C61DA0">
              <w:rPr>
                <w:b/>
                <w:bCs/>
              </w:rPr>
              <w:t>Maximum Holding Type</w:t>
            </w:r>
          </w:p>
        </w:tc>
        <w:tc>
          <w:tcPr>
            <w:tcW w:w="5483" w:type="dxa"/>
            <w:tcBorders>
              <w:top w:val="single" w:sz="4" w:space="0" w:color="000000"/>
              <w:left w:val="single" w:sz="4" w:space="0" w:color="000000"/>
              <w:bottom w:val="single" w:sz="4" w:space="0" w:color="000000"/>
              <w:right w:val="single" w:sz="4" w:space="0" w:color="000000"/>
            </w:tcBorders>
          </w:tcPr>
          <w:p w14:paraId="5C880442" w14:textId="2ADD695C" w:rsidR="00916881" w:rsidRDefault="00916881" w:rsidP="00C61DA0">
            <w:pPr>
              <w:pStyle w:val="TableBody"/>
            </w:pPr>
            <w:r>
              <w:t>The maximum holding type determines the maximum holding optimization method to be used by OptiCash in emergenc</w:t>
            </w:r>
            <w:r w:rsidR="006A05A6">
              <w:t>ie</w:t>
            </w:r>
            <w:r>
              <w:t>s.</w:t>
            </w:r>
          </w:p>
        </w:tc>
      </w:tr>
      <w:tr w:rsidR="00916881" w14:paraId="7D4A1103" w14:textId="77777777" w:rsidTr="0009567D">
        <w:trPr>
          <w:cantSplit/>
        </w:trPr>
        <w:tc>
          <w:tcPr>
            <w:tcW w:w="2592" w:type="dxa"/>
            <w:tcBorders>
              <w:top w:val="single" w:sz="4" w:space="0" w:color="000000"/>
              <w:left w:val="single" w:sz="4" w:space="0" w:color="000000"/>
              <w:bottom w:val="single" w:sz="4" w:space="0" w:color="000000"/>
            </w:tcBorders>
          </w:tcPr>
          <w:p w14:paraId="6404A503" w14:textId="77777777" w:rsidR="00916881" w:rsidRPr="00C61DA0" w:rsidRDefault="00916881" w:rsidP="00C61DA0">
            <w:pPr>
              <w:pStyle w:val="TableBody"/>
              <w:rPr>
                <w:b/>
                <w:bCs/>
              </w:rPr>
            </w:pPr>
            <w:r w:rsidRPr="00C61DA0">
              <w:rPr>
                <w:b/>
                <w:bCs/>
              </w:rPr>
              <w:t>Minimum Delivery</w:t>
            </w:r>
          </w:p>
        </w:tc>
        <w:tc>
          <w:tcPr>
            <w:tcW w:w="5483" w:type="dxa"/>
            <w:tcBorders>
              <w:top w:val="single" w:sz="4" w:space="0" w:color="000000"/>
              <w:left w:val="single" w:sz="4" w:space="0" w:color="000000"/>
              <w:bottom w:val="single" w:sz="4" w:space="0" w:color="000000"/>
              <w:right w:val="single" w:sz="4" w:space="0" w:color="000000"/>
            </w:tcBorders>
          </w:tcPr>
          <w:p w14:paraId="213B5C21" w14:textId="5BDCD4D3" w:rsidR="00916881" w:rsidRDefault="006A05A6" w:rsidP="00C61DA0">
            <w:pPr>
              <w:pStyle w:val="TableBody"/>
            </w:pPr>
            <w:r>
              <w:t xml:space="preserve">The minimum </w:t>
            </w:r>
            <w:r w:rsidR="00916881">
              <w:t>amount of cash, as set by the bank will be delivered to a Cashpoint.</w:t>
            </w:r>
          </w:p>
        </w:tc>
      </w:tr>
      <w:tr w:rsidR="00916881" w14:paraId="0B8FA9B6" w14:textId="77777777" w:rsidTr="0009567D">
        <w:trPr>
          <w:cantSplit/>
        </w:trPr>
        <w:tc>
          <w:tcPr>
            <w:tcW w:w="2592" w:type="dxa"/>
            <w:tcBorders>
              <w:top w:val="single" w:sz="4" w:space="0" w:color="000000"/>
              <w:left w:val="single" w:sz="4" w:space="0" w:color="000000"/>
              <w:bottom w:val="single" w:sz="4" w:space="0" w:color="000000"/>
            </w:tcBorders>
          </w:tcPr>
          <w:p w14:paraId="1D7B94AE" w14:textId="77777777" w:rsidR="00916881" w:rsidRPr="00C61DA0" w:rsidRDefault="00916881" w:rsidP="00C61DA0">
            <w:pPr>
              <w:pStyle w:val="TableBody"/>
              <w:rPr>
                <w:b/>
                <w:bCs/>
              </w:rPr>
            </w:pPr>
            <w:r w:rsidRPr="00C61DA0">
              <w:rPr>
                <w:b/>
                <w:bCs/>
              </w:rPr>
              <w:t>Mix Cassette</w:t>
            </w:r>
          </w:p>
        </w:tc>
        <w:tc>
          <w:tcPr>
            <w:tcW w:w="5483" w:type="dxa"/>
            <w:tcBorders>
              <w:top w:val="single" w:sz="4" w:space="0" w:color="000000"/>
              <w:left w:val="single" w:sz="4" w:space="0" w:color="000000"/>
              <w:bottom w:val="single" w:sz="4" w:space="0" w:color="000000"/>
              <w:right w:val="single" w:sz="4" w:space="0" w:color="000000"/>
            </w:tcBorders>
          </w:tcPr>
          <w:p w14:paraId="2903A2F7" w14:textId="77777777" w:rsidR="00916881" w:rsidRDefault="00916881" w:rsidP="00C61DA0">
            <w:pPr>
              <w:pStyle w:val="TableBody"/>
            </w:pPr>
            <w:r>
              <w:t>Mix cassette contains notes of different denominations and/or different currencies.</w:t>
            </w:r>
          </w:p>
        </w:tc>
      </w:tr>
      <w:tr w:rsidR="00916881" w14:paraId="1A95EBF1" w14:textId="77777777" w:rsidTr="0009567D">
        <w:trPr>
          <w:cantSplit/>
        </w:trPr>
        <w:tc>
          <w:tcPr>
            <w:tcW w:w="2592" w:type="dxa"/>
            <w:tcBorders>
              <w:top w:val="single" w:sz="4" w:space="0" w:color="000000"/>
              <w:left w:val="single" w:sz="4" w:space="0" w:color="000000"/>
              <w:bottom w:val="single" w:sz="4" w:space="0" w:color="000000"/>
            </w:tcBorders>
          </w:tcPr>
          <w:p w14:paraId="216E65A3" w14:textId="77777777" w:rsidR="00916881" w:rsidRPr="00C61DA0" w:rsidRDefault="00916881" w:rsidP="00C61DA0">
            <w:pPr>
              <w:pStyle w:val="TableBody"/>
              <w:rPr>
                <w:b/>
                <w:bCs/>
              </w:rPr>
            </w:pPr>
            <w:r w:rsidRPr="00C61DA0">
              <w:rPr>
                <w:b/>
                <w:bCs/>
              </w:rPr>
              <w:t>On Demand Schedule</w:t>
            </w:r>
          </w:p>
        </w:tc>
        <w:tc>
          <w:tcPr>
            <w:tcW w:w="5483" w:type="dxa"/>
            <w:tcBorders>
              <w:top w:val="single" w:sz="4" w:space="0" w:color="000000"/>
              <w:left w:val="single" w:sz="4" w:space="0" w:color="000000"/>
              <w:bottom w:val="single" w:sz="4" w:space="0" w:color="000000"/>
              <w:right w:val="single" w:sz="4" w:space="0" w:color="000000"/>
            </w:tcBorders>
          </w:tcPr>
          <w:p w14:paraId="233DF2BC" w14:textId="41DD7AB1" w:rsidR="00916881" w:rsidRDefault="006A05A6" w:rsidP="00C61DA0">
            <w:pPr>
              <w:pStyle w:val="TableBody"/>
            </w:pPr>
            <w:r>
              <w:t>The on-</w:t>
            </w:r>
            <w:r w:rsidR="00916881">
              <w:t xml:space="preserve">demand schedule refers to the situation where deliveries are made on the days recommended by OptiCash, </w:t>
            </w:r>
            <w:r w:rsidR="002C6FB6">
              <w:t>considering</w:t>
            </w:r>
            <w:r w:rsidR="00916881">
              <w:t xml:space="preserve"> customer demand and cost optimization. In this scenario, the service days are set as optional.</w:t>
            </w:r>
          </w:p>
        </w:tc>
      </w:tr>
      <w:tr w:rsidR="00916881" w14:paraId="56DDB8EE" w14:textId="77777777" w:rsidTr="0009567D">
        <w:trPr>
          <w:cantSplit/>
        </w:trPr>
        <w:tc>
          <w:tcPr>
            <w:tcW w:w="2592" w:type="dxa"/>
            <w:tcBorders>
              <w:top w:val="single" w:sz="4" w:space="0" w:color="000000"/>
              <w:left w:val="single" w:sz="4" w:space="0" w:color="000000"/>
              <w:bottom w:val="single" w:sz="4" w:space="0" w:color="000000"/>
            </w:tcBorders>
          </w:tcPr>
          <w:p w14:paraId="048947A2" w14:textId="77777777" w:rsidR="00916881" w:rsidRPr="00C61DA0" w:rsidRDefault="00916881" w:rsidP="00C61DA0">
            <w:pPr>
              <w:pStyle w:val="TableBody"/>
              <w:rPr>
                <w:b/>
                <w:bCs/>
              </w:rPr>
            </w:pPr>
            <w:r w:rsidRPr="00C61DA0">
              <w:rPr>
                <w:b/>
                <w:bCs/>
              </w:rPr>
              <w:t>Order Percent</w:t>
            </w:r>
          </w:p>
        </w:tc>
        <w:tc>
          <w:tcPr>
            <w:tcW w:w="5483" w:type="dxa"/>
            <w:tcBorders>
              <w:top w:val="single" w:sz="4" w:space="0" w:color="000000"/>
              <w:left w:val="single" w:sz="4" w:space="0" w:color="000000"/>
              <w:bottom w:val="single" w:sz="4" w:space="0" w:color="000000"/>
              <w:right w:val="single" w:sz="4" w:space="0" w:color="000000"/>
            </w:tcBorders>
          </w:tcPr>
          <w:p w14:paraId="218DC57B" w14:textId="130C646E" w:rsidR="00916881" w:rsidRDefault="00916881" w:rsidP="00C61DA0">
            <w:pPr>
              <w:pStyle w:val="TableBody"/>
            </w:pPr>
            <w:r>
              <w:t xml:space="preserve">The default percentage for each denomination </w:t>
            </w:r>
            <w:r w:rsidR="006A05A6">
              <w:t xml:space="preserve">represents </w:t>
            </w:r>
            <w:r>
              <w:t>the percent (</w:t>
            </w:r>
            <w:r w:rsidR="002C6FB6">
              <w:t>e.g.,</w:t>
            </w:r>
            <w:r>
              <w:t xml:space="preserve"> 20, 30, etc) of a total order that is typically made up </w:t>
            </w:r>
            <w:r w:rsidR="006A05A6">
              <w:t xml:space="preserve">of </w:t>
            </w:r>
            <w:r>
              <w:t xml:space="preserve">a given denomination.  </w:t>
            </w:r>
          </w:p>
        </w:tc>
      </w:tr>
      <w:tr w:rsidR="00916881" w14:paraId="0DCD0DC3" w14:textId="77777777" w:rsidTr="0009567D">
        <w:trPr>
          <w:cantSplit/>
        </w:trPr>
        <w:tc>
          <w:tcPr>
            <w:tcW w:w="2592" w:type="dxa"/>
            <w:tcBorders>
              <w:left w:val="single" w:sz="4" w:space="0" w:color="000000"/>
              <w:bottom w:val="single" w:sz="4" w:space="0" w:color="000000"/>
            </w:tcBorders>
          </w:tcPr>
          <w:p w14:paraId="130C539D" w14:textId="77777777" w:rsidR="00916881" w:rsidRPr="00C61DA0" w:rsidRDefault="00916881" w:rsidP="00C61DA0">
            <w:pPr>
              <w:pStyle w:val="TableBody"/>
              <w:rPr>
                <w:b/>
                <w:bCs/>
              </w:rPr>
            </w:pPr>
            <w:r w:rsidRPr="00C61DA0">
              <w:rPr>
                <w:b/>
                <w:bCs/>
              </w:rPr>
              <w:lastRenderedPageBreak/>
              <w:t>Order Unit</w:t>
            </w:r>
          </w:p>
        </w:tc>
        <w:tc>
          <w:tcPr>
            <w:tcW w:w="5483" w:type="dxa"/>
            <w:tcBorders>
              <w:left w:val="single" w:sz="4" w:space="0" w:color="000000"/>
              <w:bottom w:val="single" w:sz="4" w:space="0" w:color="000000"/>
              <w:right w:val="single" w:sz="4" w:space="0" w:color="000000"/>
            </w:tcBorders>
          </w:tcPr>
          <w:p w14:paraId="5AF056A5" w14:textId="77777777" w:rsidR="00916881" w:rsidRDefault="00916881" w:rsidP="00C61DA0">
            <w:pPr>
              <w:pStyle w:val="TableBody"/>
            </w:pPr>
            <w:r>
              <w:t xml:space="preserve">Denomination package size: Large, Small or Any. </w:t>
            </w:r>
          </w:p>
          <w:p w14:paraId="5138E303" w14:textId="5D759531" w:rsidR="00916881" w:rsidRDefault="00916881" w:rsidP="00C61DA0">
            <w:pPr>
              <w:pStyle w:val="TableBody"/>
            </w:pPr>
            <w:r>
              <w:t xml:space="preserve">Order Unit defines the increments of a particular denomination which can be used in deliveries and returns. For example, if </w:t>
            </w:r>
            <w:r w:rsidR="006A05A6">
              <w:t xml:space="preserve">a </w:t>
            </w:r>
            <w:r>
              <w:t xml:space="preserve">Large Order Unit for $10 notes is defined as 5,000 and the Cashpoint is set to use only Large order units, then deliveries/returns for $10 notes will only be allowed in multiples of 5,000, </w:t>
            </w:r>
            <w:r w:rsidR="002C6FB6">
              <w:t>i.e.,</w:t>
            </w:r>
            <w:r>
              <w:t xml:space="preserve"> 5,000, 10,000, 15,000, etc. This applies both to recommended orders and manual orders entered into OptiCash.</w:t>
            </w:r>
          </w:p>
          <w:p w14:paraId="0E69D996" w14:textId="3FD67D36" w:rsidR="00916881" w:rsidRDefault="00916881" w:rsidP="00624EA3">
            <w:pPr>
              <w:pStyle w:val="TableNote"/>
              <w:pPrChange w:id="4590" w:author="Robbie Moses" w:date="2023-03-02T06:19:00Z">
                <w:pPr>
                  <w:pStyle w:val="TableBody"/>
                </w:pPr>
              </w:pPrChange>
            </w:pPr>
            <w:r w:rsidRPr="00624EA3">
              <w:rPr>
                <w:b/>
                <w:bCs/>
                <w:rPrChange w:id="4591" w:author="Robbie Moses" w:date="2023-03-02T06:19:00Z">
                  <w:rPr/>
                </w:rPrChange>
              </w:rPr>
              <w:t>Note</w:t>
            </w:r>
            <w:ins w:id="4592" w:author="Robbie Moses" w:date="2023-03-02T06:19:00Z">
              <w:r w:rsidR="00624EA3">
                <w:rPr>
                  <w:b/>
                  <w:bCs/>
                </w:rPr>
                <w:t>:</w:t>
              </w:r>
            </w:ins>
            <w:r>
              <w:t xml:space="preserve"> </w:t>
            </w:r>
            <w:del w:id="4593" w:author="Robbie Moses" w:date="2023-03-02T06:19:00Z">
              <w:r w:rsidDel="00624EA3">
                <w:delText xml:space="preserve">that with </w:delText>
              </w:r>
              <w:r w:rsidR="006A05A6" w:rsidDel="00624EA3">
                <w:delText xml:space="preserve">the </w:delText>
              </w:r>
            </w:del>
            <w:r>
              <w:t xml:space="preserve">Any Order Unit option, </w:t>
            </w:r>
            <w:r w:rsidR="00CF1BB8">
              <w:t xml:space="preserve">the </w:t>
            </w:r>
            <w:r>
              <w:t>recommendation process and order entry screens will use the denomination value as the increment unit.</w:t>
            </w:r>
          </w:p>
        </w:tc>
      </w:tr>
      <w:tr w:rsidR="00916881" w14:paraId="32D527A5" w14:textId="77777777" w:rsidTr="0009567D">
        <w:trPr>
          <w:cantSplit/>
        </w:trPr>
        <w:tc>
          <w:tcPr>
            <w:tcW w:w="2592" w:type="dxa"/>
            <w:tcBorders>
              <w:top w:val="single" w:sz="4" w:space="0" w:color="000000"/>
              <w:left w:val="single" w:sz="4" w:space="0" w:color="000000"/>
              <w:bottom w:val="single" w:sz="4" w:space="0" w:color="000000"/>
            </w:tcBorders>
          </w:tcPr>
          <w:p w14:paraId="0E95A325" w14:textId="77777777" w:rsidR="00916881" w:rsidRPr="00C61DA0" w:rsidRDefault="00916881" w:rsidP="00C61DA0">
            <w:pPr>
              <w:pStyle w:val="TableBody"/>
              <w:rPr>
                <w:b/>
                <w:bCs/>
              </w:rPr>
            </w:pPr>
            <w:r w:rsidRPr="00C61DA0">
              <w:rPr>
                <w:b/>
                <w:bCs/>
              </w:rPr>
              <w:t>Overridden Recommendation</w:t>
            </w:r>
          </w:p>
        </w:tc>
        <w:tc>
          <w:tcPr>
            <w:tcW w:w="5483" w:type="dxa"/>
            <w:tcBorders>
              <w:top w:val="single" w:sz="4" w:space="0" w:color="000000"/>
              <w:left w:val="single" w:sz="4" w:space="0" w:color="000000"/>
              <w:bottom w:val="single" w:sz="4" w:space="0" w:color="000000"/>
              <w:right w:val="single" w:sz="4" w:space="0" w:color="000000"/>
            </w:tcBorders>
          </w:tcPr>
          <w:p w14:paraId="1DA089DA" w14:textId="77777777" w:rsidR="00916881" w:rsidRDefault="00916881" w:rsidP="00C61DA0">
            <w:pPr>
              <w:pStyle w:val="TableBody"/>
            </w:pPr>
            <w:r>
              <w:t xml:space="preserve">An overridden recommendation occurs when the branch/ATM staff considers the recommendation not viable for a given circumstance.  OptiCash considers a recommendation overridden when the total amount recommended differs from the total amount ordered even when most of the denominations stay intact. </w:t>
            </w:r>
          </w:p>
        </w:tc>
      </w:tr>
      <w:tr w:rsidR="00916881" w14:paraId="7DC5E8B4" w14:textId="77777777" w:rsidTr="0009567D">
        <w:trPr>
          <w:cantSplit/>
        </w:trPr>
        <w:tc>
          <w:tcPr>
            <w:tcW w:w="2592" w:type="dxa"/>
            <w:tcBorders>
              <w:top w:val="single" w:sz="4" w:space="0" w:color="000000"/>
              <w:left w:val="single" w:sz="4" w:space="0" w:color="000000"/>
              <w:bottom w:val="single" w:sz="4" w:space="0" w:color="000000"/>
            </w:tcBorders>
          </w:tcPr>
          <w:p w14:paraId="365EA84E" w14:textId="77777777" w:rsidR="00916881" w:rsidRPr="00C61DA0" w:rsidRDefault="00916881" w:rsidP="00C61DA0">
            <w:pPr>
              <w:pStyle w:val="TableBody"/>
              <w:rPr>
                <w:b/>
                <w:bCs/>
              </w:rPr>
            </w:pPr>
            <w:r w:rsidRPr="00C61DA0">
              <w:rPr>
                <w:b/>
                <w:bCs/>
              </w:rPr>
              <w:t>Percent Adjustment to Recommendations</w:t>
            </w:r>
          </w:p>
        </w:tc>
        <w:tc>
          <w:tcPr>
            <w:tcW w:w="5483" w:type="dxa"/>
            <w:tcBorders>
              <w:top w:val="single" w:sz="4" w:space="0" w:color="000000"/>
              <w:left w:val="single" w:sz="4" w:space="0" w:color="000000"/>
              <w:bottom w:val="single" w:sz="4" w:space="0" w:color="000000"/>
              <w:right w:val="single" w:sz="4" w:space="0" w:color="000000"/>
            </w:tcBorders>
          </w:tcPr>
          <w:p w14:paraId="686B7720" w14:textId="1B1E8CD9" w:rsidR="00916881" w:rsidRDefault="00916881" w:rsidP="00C61DA0">
            <w:pPr>
              <w:pStyle w:val="TableBody"/>
            </w:pPr>
            <w:r>
              <w:t xml:space="preserve">This is a percentage used to increase the recommendation amount.  This can be a buffer in the event of running too low on cash for some unexpected reason. Any % entered will affect savings opportunities.  The purpose of the software is to provide accurate recommendations for the cash needs of all Cashpoints, based on history, and it should not need this adjustment.  Therefore, it is recommended to avoid, minimize the amount of, or use only </w:t>
            </w:r>
            <w:r w:rsidR="00086DA5">
              <w:t>temporarily</w:t>
            </w:r>
            <w:r>
              <w:t xml:space="preserve"> </w:t>
            </w:r>
            <w:r w:rsidR="00086DA5">
              <w:t>.</w:t>
            </w:r>
          </w:p>
        </w:tc>
      </w:tr>
      <w:tr w:rsidR="00916881" w14:paraId="63470C3A" w14:textId="77777777" w:rsidTr="0009567D">
        <w:trPr>
          <w:cantSplit/>
        </w:trPr>
        <w:tc>
          <w:tcPr>
            <w:tcW w:w="2592" w:type="dxa"/>
            <w:tcBorders>
              <w:top w:val="single" w:sz="4" w:space="0" w:color="000000"/>
              <w:left w:val="single" w:sz="4" w:space="0" w:color="000000"/>
              <w:bottom w:val="single" w:sz="4" w:space="0" w:color="000000"/>
            </w:tcBorders>
          </w:tcPr>
          <w:p w14:paraId="2C7D38AE" w14:textId="77777777" w:rsidR="00916881" w:rsidRPr="00C61DA0" w:rsidRDefault="00916881" w:rsidP="00C61DA0">
            <w:pPr>
              <w:pStyle w:val="TableBody"/>
              <w:rPr>
                <w:b/>
                <w:bCs/>
              </w:rPr>
            </w:pPr>
            <w:r w:rsidRPr="00C61DA0">
              <w:rPr>
                <w:b/>
                <w:bCs/>
              </w:rPr>
              <w:t>Percentage of Deposits Available for Withdrawal</w:t>
            </w:r>
          </w:p>
        </w:tc>
        <w:tc>
          <w:tcPr>
            <w:tcW w:w="5483" w:type="dxa"/>
            <w:tcBorders>
              <w:top w:val="single" w:sz="4" w:space="0" w:color="000000"/>
              <w:left w:val="single" w:sz="4" w:space="0" w:color="000000"/>
              <w:bottom w:val="single" w:sz="4" w:space="0" w:color="000000"/>
              <w:right w:val="single" w:sz="4" w:space="0" w:color="000000"/>
            </w:tcBorders>
          </w:tcPr>
          <w:p w14:paraId="5AF42547" w14:textId="77777777" w:rsidR="00916881" w:rsidRDefault="00916881" w:rsidP="00C61DA0">
            <w:pPr>
              <w:pStyle w:val="TableBody"/>
            </w:pPr>
            <w:r>
              <w:t>The percentage of daily cash deposits used or recycled to cover cash withdrawals.</w:t>
            </w:r>
          </w:p>
        </w:tc>
      </w:tr>
      <w:tr w:rsidR="00916881" w14:paraId="0F4434DC" w14:textId="77777777" w:rsidTr="0009567D">
        <w:trPr>
          <w:cantSplit/>
        </w:trPr>
        <w:tc>
          <w:tcPr>
            <w:tcW w:w="2592" w:type="dxa"/>
            <w:tcBorders>
              <w:top w:val="single" w:sz="4" w:space="0" w:color="000000"/>
              <w:left w:val="single" w:sz="4" w:space="0" w:color="000000"/>
              <w:bottom w:val="single" w:sz="4" w:space="0" w:color="000000"/>
            </w:tcBorders>
          </w:tcPr>
          <w:p w14:paraId="37ACFB71" w14:textId="77777777" w:rsidR="00916881" w:rsidRPr="00C61DA0" w:rsidRDefault="00916881" w:rsidP="00C61DA0">
            <w:pPr>
              <w:pStyle w:val="TableBody"/>
              <w:rPr>
                <w:b/>
                <w:bCs/>
              </w:rPr>
            </w:pPr>
            <w:r w:rsidRPr="00C61DA0">
              <w:rPr>
                <w:b/>
                <w:bCs/>
              </w:rPr>
              <w:t>Pick up/Return</w:t>
            </w:r>
          </w:p>
        </w:tc>
        <w:tc>
          <w:tcPr>
            <w:tcW w:w="5483" w:type="dxa"/>
            <w:tcBorders>
              <w:top w:val="single" w:sz="4" w:space="0" w:color="000000"/>
              <w:left w:val="single" w:sz="4" w:space="0" w:color="000000"/>
              <w:bottom w:val="single" w:sz="4" w:space="0" w:color="000000"/>
              <w:right w:val="single" w:sz="4" w:space="0" w:color="000000"/>
            </w:tcBorders>
          </w:tcPr>
          <w:p w14:paraId="0236E6E3" w14:textId="77777777" w:rsidR="00916881" w:rsidRDefault="00916881" w:rsidP="00C61DA0">
            <w:pPr>
              <w:pStyle w:val="TableBody"/>
            </w:pPr>
            <w:r>
              <w:t>Pickup of cash by a carrier from a Cashpoint.</w:t>
            </w:r>
          </w:p>
        </w:tc>
      </w:tr>
      <w:tr w:rsidR="00916881" w14:paraId="7E44EB5F" w14:textId="77777777" w:rsidTr="0009567D">
        <w:trPr>
          <w:cantSplit/>
        </w:trPr>
        <w:tc>
          <w:tcPr>
            <w:tcW w:w="2592" w:type="dxa"/>
            <w:tcBorders>
              <w:top w:val="single" w:sz="4" w:space="0" w:color="000000"/>
              <w:left w:val="single" w:sz="4" w:space="0" w:color="000000"/>
              <w:bottom w:val="single" w:sz="4" w:space="0" w:color="000000"/>
            </w:tcBorders>
          </w:tcPr>
          <w:p w14:paraId="46AC9DB6" w14:textId="77777777" w:rsidR="00916881" w:rsidRPr="00C61DA0" w:rsidRDefault="00916881" w:rsidP="00C61DA0">
            <w:pPr>
              <w:pStyle w:val="TableBody"/>
              <w:rPr>
                <w:b/>
                <w:bCs/>
              </w:rPr>
            </w:pPr>
            <w:r w:rsidRPr="00C61DA0">
              <w:rPr>
                <w:b/>
                <w:bCs/>
              </w:rPr>
              <w:t>Post-effects</w:t>
            </w:r>
          </w:p>
        </w:tc>
        <w:tc>
          <w:tcPr>
            <w:tcW w:w="5483" w:type="dxa"/>
            <w:tcBorders>
              <w:top w:val="single" w:sz="4" w:space="0" w:color="000000"/>
              <w:left w:val="single" w:sz="4" w:space="0" w:color="000000"/>
              <w:bottom w:val="single" w:sz="4" w:space="0" w:color="000000"/>
              <w:right w:val="single" w:sz="4" w:space="0" w:color="000000"/>
            </w:tcBorders>
          </w:tcPr>
          <w:p w14:paraId="672B2C07" w14:textId="7965A6B5" w:rsidR="00916881" w:rsidRDefault="00916881" w:rsidP="00C61DA0">
            <w:pPr>
              <w:pStyle w:val="TableBody"/>
            </w:pPr>
            <w:r>
              <w:t>Deviation from the typical demand after an event (</w:t>
            </w:r>
            <w:r w:rsidR="002C6FB6">
              <w:t>e.g.,</w:t>
            </w:r>
            <w:r>
              <w:t xml:space="preserve"> holiday).</w:t>
            </w:r>
          </w:p>
        </w:tc>
      </w:tr>
      <w:tr w:rsidR="00916881" w14:paraId="58F38F96" w14:textId="77777777" w:rsidTr="0009567D">
        <w:trPr>
          <w:cantSplit/>
        </w:trPr>
        <w:tc>
          <w:tcPr>
            <w:tcW w:w="2592" w:type="dxa"/>
            <w:tcBorders>
              <w:top w:val="single" w:sz="4" w:space="0" w:color="000000"/>
              <w:left w:val="single" w:sz="4" w:space="0" w:color="000000"/>
              <w:bottom w:val="single" w:sz="4" w:space="0" w:color="000000"/>
            </w:tcBorders>
          </w:tcPr>
          <w:p w14:paraId="35068BC1" w14:textId="77777777" w:rsidR="00916881" w:rsidRPr="00C61DA0" w:rsidRDefault="00916881" w:rsidP="00C61DA0">
            <w:pPr>
              <w:pStyle w:val="TableBody"/>
              <w:rPr>
                <w:b/>
                <w:bCs/>
              </w:rPr>
            </w:pPr>
            <w:r w:rsidRPr="00C61DA0">
              <w:rPr>
                <w:b/>
                <w:bCs/>
              </w:rPr>
              <w:t>Pre-effects</w:t>
            </w:r>
          </w:p>
        </w:tc>
        <w:tc>
          <w:tcPr>
            <w:tcW w:w="5483" w:type="dxa"/>
            <w:tcBorders>
              <w:top w:val="single" w:sz="4" w:space="0" w:color="000000"/>
              <w:left w:val="single" w:sz="4" w:space="0" w:color="000000"/>
              <w:bottom w:val="single" w:sz="4" w:space="0" w:color="000000"/>
              <w:right w:val="single" w:sz="4" w:space="0" w:color="000000"/>
            </w:tcBorders>
          </w:tcPr>
          <w:p w14:paraId="572C48D9" w14:textId="2F310E3A" w:rsidR="00916881" w:rsidRDefault="00916881" w:rsidP="00C61DA0">
            <w:pPr>
              <w:pStyle w:val="TableBody"/>
            </w:pPr>
            <w:r>
              <w:t>Deviation from the typical demand before an event (</w:t>
            </w:r>
            <w:r w:rsidR="002C6FB6">
              <w:t>e.g.,</w:t>
            </w:r>
            <w:r>
              <w:t xml:space="preserve"> holiday).</w:t>
            </w:r>
          </w:p>
        </w:tc>
      </w:tr>
      <w:tr w:rsidR="00916881" w14:paraId="6C628516" w14:textId="77777777" w:rsidTr="0009567D">
        <w:trPr>
          <w:cantSplit/>
        </w:trPr>
        <w:tc>
          <w:tcPr>
            <w:tcW w:w="2592" w:type="dxa"/>
            <w:tcBorders>
              <w:top w:val="single" w:sz="4" w:space="0" w:color="000000"/>
              <w:left w:val="single" w:sz="4" w:space="0" w:color="000000"/>
              <w:bottom w:val="single" w:sz="4" w:space="0" w:color="000000"/>
            </w:tcBorders>
          </w:tcPr>
          <w:p w14:paraId="12D856C5" w14:textId="77777777" w:rsidR="00916881" w:rsidRPr="00C61DA0" w:rsidRDefault="00916881" w:rsidP="00C61DA0">
            <w:pPr>
              <w:pStyle w:val="TableBody"/>
              <w:rPr>
                <w:b/>
                <w:bCs/>
              </w:rPr>
            </w:pPr>
            <w:r w:rsidRPr="00C61DA0">
              <w:rPr>
                <w:b/>
                <w:bCs/>
              </w:rPr>
              <w:lastRenderedPageBreak/>
              <w:t>Pre-Emptive Alerts</w:t>
            </w:r>
          </w:p>
        </w:tc>
        <w:tc>
          <w:tcPr>
            <w:tcW w:w="5483" w:type="dxa"/>
            <w:tcBorders>
              <w:top w:val="single" w:sz="4" w:space="0" w:color="000000"/>
              <w:left w:val="single" w:sz="4" w:space="0" w:color="000000"/>
              <w:bottom w:val="single" w:sz="4" w:space="0" w:color="000000"/>
              <w:right w:val="single" w:sz="4" w:space="0" w:color="000000"/>
            </w:tcBorders>
          </w:tcPr>
          <w:p w14:paraId="10857EEA" w14:textId="7E0E2696" w:rsidR="00916881" w:rsidRDefault="00916881" w:rsidP="00C61DA0">
            <w:pPr>
              <w:pStyle w:val="TableBody"/>
            </w:pPr>
            <w:r>
              <w:t xml:space="preserve">Pre-Emptive alerts are alerts generated by the system to make the user aware of any potential discrepancies with Cashpoint(s).  These alerts are generated using the history, </w:t>
            </w:r>
            <w:r w:rsidR="002C6FB6">
              <w:t>activity,</w:t>
            </w:r>
            <w:r>
              <w:t xml:space="preserve"> and demand of Cashpoint(s).  The system will generate a pre-emptive alert because it detects a possible out</w:t>
            </w:r>
            <w:r w:rsidR="00086DA5">
              <w:t>-of-</w:t>
            </w:r>
            <w:r>
              <w:t>cash situation.  These alerts may require action in the next 24 hours or it could allow 7 days, depending on the cash situation of the Cashpoint.</w:t>
            </w:r>
          </w:p>
        </w:tc>
      </w:tr>
      <w:tr w:rsidR="00916881" w14:paraId="770E0129" w14:textId="77777777" w:rsidTr="0009567D">
        <w:trPr>
          <w:cantSplit/>
        </w:trPr>
        <w:tc>
          <w:tcPr>
            <w:tcW w:w="2592" w:type="dxa"/>
            <w:tcBorders>
              <w:top w:val="single" w:sz="4" w:space="0" w:color="000000"/>
              <w:left w:val="single" w:sz="4" w:space="0" w:color="000000"/>
              <w:bottom w:val="single" w:sz="4" w:space="0" w:color="000000"/>
            </w:tcBorders>
          </w:tcPr>
          <w:p w14:paraId="1A989208" w14:textId="77777777" w:rsidR="00916881" w:rsidRPr="00C61DA0" w:rsidRDefault="00916881" w:rsidP="00C61DA0">
            <w:pPr>
              <w:pStyle w:val="TableBody"/>
              <w:rPr>
                <w:b/>
                <w:bCs/>
              </w:rPr>
            </w:pPr>
            <w:r w:rsidRPr="00C61DA0">
              <w:rPr>
                <w:b/>
                <w:bCs/>
              </w:rPr>
              <w:t>Pre-Replenishment Percentage</w:t>
            </w:r>
          </w:p>
        </w:tc>
        <w:tc>
          <w:tcPr>
            <w:tcW w:w="5483" w:type="dxa"/>
            <w:tcBorders>
              <w:top w:val="single" w:sz="4" w:space="0" w:color="000000"/>
              <w:left w:val="single" w:sz="4" w:space="0" w:color="000000"/>
              <w:bottom w:val="single" w:sz="4" w:space="0" w:color="000000"/>
              <w:right w:val="single" w:sz="4" w:space="0" w:color="000000"/>
            </w:tcBorders>
          </w:tcPr>
          <w:p w14:paraId="6A270C41" w14:textId="00EEBF61" w:rsidR="00916881" w:rsidRDefault="00916881" w:rsidP="00C61DA0">
            <w:pPr>
              <w:pStyle w:val="TableBody"/>
            </w:pPr>
            <w:r>
              <w:t xml:space="preserve">Funds withdrawn from Cashpoint </w:t>
            </w:r>
            <w:r w:rsidR="00086DA5">
              <w:t>before</w:t>
            </w:r>
            <w:r>
              <w:t xml:space="preserve"> delivery </w:t>
            </w:r>
            <w:r w:rsidR="00086DA5">
              <w:t xml:space="preserve">are </w:t>
            </w:r>
            <w:r>
              <w:t xml:space="preserve">expressed as a percentage of total daily demand. </w:t>
            </w:r>
          </w:p>
        </w:tc>
      </w:tr>
      <w:tr w:rsidR="00916881" w14:paraId="03D1D1EC" w14:textId="77777777" w:rsidTr="0009567D">
        <w:trPr>
          <w:cantSplit/>
        </w:trPr>
        <w:tc>
          <w:tcPr>
            <w:tcW w:w="2592" w:type="dxa"/>
            <w:tcBorders>
              <w:top w:val="single" w:sz="4" w:space="0" w:color="000000"/>
              <w:left w:val="single" w:sz="4" w:space="0" w:color="000000"/>
              <w:bottom w:val="single" w:sz="4" w:space="0" w:color="000000"/>
            </w:tcBorders>
          </w:tcPr>
          <w:p w14:paraId="6F4F8325" w14:textId="77777777" w:rsidR="00916881" w:rsidRPr="00C61DA0" w:rsidRDefault="00916881" w:rsidP="00C61DA0">
            <w:pPr>
              <w:pStyle w:val="TableBody"/>
              <w:rPr>
                <w:b/>
                <w:bCs/>
              </w:rPr>
            </w:pPr>
            <w:r w:rsidRPr="00C61DA0">
              <w:rPr>
                <w:b/>
                <w:bCs/>
              </w:rPr>
              <w:t>Pre-Withdrawals</w:t>
            </w:r>
          </w:p>
        </w:tc>
        <w:tc>
          <w:tcPr>
            <w:tcW w:w="5483" w:type="dxa"/>
            <w:tcBorders>
              <w:top w:val="single" w:sz="4" w:space="0" w:color="000000"/>
              <w:left w:val="single" w:sz="4" w:space="0" w:color="000000"/>
              <w:bottom w:val="single" w:sz="4" w:space="0" w:color="000000"/>
              <w:right w:val="single" w:sz="4" w:space="0" w:color="000000"/>
            </w:tcBorders>
          </w:tcPr>
          <w:p w14:paraId="58670904" w14:textId="0E13898A" w:rsidR="00916881" w:rsidRDefault="00916881" w:rsidP="00C61DA0">
            <w:pPr>
              <w:pStyle w:val="TableBody"/>
            </w:pPr>
            <w:r>
              <w:t>The withdrawal amount during the service day, before the delivery</w:t>
            </w:r>
            <w:r w:rsidR="00086DA5">
              <w:t>,</w:t>
            </w:r>
            <w:r>
              <w:t xml:space="preserve"> occurs.</w:t>
            </w:r>
          </w:p>
        </w:tc>
      </w:tr>
      <w:tr w:rsidR="00916881" w14:paraId="1304926A" w14:textId="77777777" w:rsidTr="0009567D">
        <w:trPr>
          <w:cantSplit/>
        </w:trPr>
        <w:tc>
          <w:tcPr>
            <w:tcW w:w="2592" w:type="dxa"/>
            <w:tcBorders>
              <w:top w:val="single" w:sz="4" w:space="0" w:color="000000"/>
              <w:left w:val="single" w:sz="4" w:space="0" w:color="000000"/>
              <w:bottom w:val="single" w:sz="4" w:space="0" w:color="000000"/>
            </w:tcBorders>
          </w:tcPr>
          <w:p w14:paraId="236EFAB1" w14:textId="77777777" w:rsidR="00916881" w:rsidRPr="00C61DA0" w:rsidRDefault="00916881" w:rsidP="00C61DA0">
            <w:pPr>
              <w:pStyle w:val="TableBody"/>
              <w:rPr>
                <w:b/>
                <w:bCs/>
              </w:rPr>
            </w:pPr>
            <w:r w:rsidRPr="00C61DA0">
              <w:rPr>
                <w:b/>
                <w:bCs/>
              </w:rPr>
              <w:t>Forecast Health Indicator</w:t>
            </w:r>
          </w:p>
        </w:tc>
        <w:tc>
          <w:tcPr>
            <w:tcW w:w="5483" w:type="dxa"/>
            <w:tcBorders>
              <w:top w:val="single" w:sz="4" w:space="0" w:color="000000"/>
              <w:left w:val="single" w:sz="4" w:space="0" w:color="000000"/>
              <w:bottom w:val="single" w:sz="4" w:space="0" w:color="000000"/>
              <w:right w:val="single" w:sz="4" w:space="0" w:color="000000"/>
            </w:tcBorders>
          </w:tcPr>
          <w:p w14:paraId="7394155D" w14:textId="77777777" w:rsidR="00916881" w:rsidRDefault="00916881" w:rsidP="00C61DA0">
            <w:pPr>
              <w:pStyle w:val="TableBody"/>
            </w:pPr>
            <w:r>
              <w:t>A measure of accuracy between forecasted and actual value.</w:t>
            </w:r>
          </w:p>
        </w:tc>
      </w:tr>
      <w:tr w:rsidR="00916881" w14:paraId="3E47802D" w14:textId="77777777" w:rsidTr="0009567D">
        <w:trPr>
          <w:cantSplit/>
        </w:trPr>
        <w:tc>
          <w:tcPr>
            <w:tcW w:w="2592" w:type="dxa"/>
            <w:tcBorders>
              <w:top w:val="single" w:sz="4" w:space="0" w:color="000000"/>
              <w:left w:val="single" w:sz="4" w:space="0" w:color="000000"/>
              <w:bottom w:val="single" w:sz="4" w:space="0" w:color="000000"/>
            </w:tcBorders>
          </w:tcPr>
          <w:p w14:paraId="3171A947" w14:textId="77777777" w:rsidR="00916881" w:rsidRPr="00C61DA0" w:rsidRDefault="00916881" w:rsidP="00C61DA0">
            <w:pPr>
              <w:pStyle w:val="TableBody"/>
              <w:rPr>
                <w:b/>
                <w:bCs/>
              </w:rPr>
            </w:pPr>
            <w:r w:rsidRPr="00C61DA0">
              <w:rPr>
                <w:b/>
                <w:bCs/>
              </w:rPr>
              <w:t xml:space="preserve">Recommendation </w:t>
            </w:r>
          </w:p>
        </w:tc>
        <w:tc>
          <w:tcPr>
            <w:tcW w:w="5483" w:type="dxa"/>
            <w:tcBorders>
              <w:top w:val="single" w:sz="4" w:space="0" w:color="000000"/>
              <w:left w:val="single" w:sz="4" w:space="0" w:color="000000"/>
              <w:bottom w:val="single" w:sz="4" w:space="0" w:color="000000"/>
              <w:right w:val="single" w:sz="4" w:space="0" w:color="000000"/>
            </w:tcBorders>
          </w:tcPr>
          <w:p w14:paraId="7077C82E" w14:textId="77777777" w:rsidR="00916881" w:rsidRDefault="00916881" w:rsidP="00C61DA0">
            <w:pPr>
              <w:pStyle w:val="TableBody"/>
            </w:pPr>
            <w:r>
              <w:t>The value and timing of a cash order or clearance that is recommended by OptiCash. A recommendation is calculated by considering the Cashpoint definition(s), last load balance, forecasted cash demand and the service days and costs.  The OptiCash application optimizes the costs based on the variables provided.</w:t>
            </w:r>
          </w:p>
        </w:tc>
      </w:tr>
      <w:tr w:rsidR="00916881" w14:paraId="4E20F397" w14:textId="77777777" w:rsidTr="0009567D">
        <w:trPr>
          <w:cantSplit/>
        </w:trPr>
        <w:tc>
          <w:tcPr>
            <w:tcW w:w="2592" w:type="dxa"/>
            <w:tcBorders>
              <w:top w:val="single" w:sz="4" w:space="0" w:color="000000"/>
              <w:left w:val="single" w:sz="4" w:space="0" w:color="000000"/>
              <w:bottom w:val="single" w:sz="4" w:space="0" w:color="000000"/>
            </w:tcBorders>
          </w:tcPr>
          <w:p w14:paraId="580D14BD" w14:textId="77777777" w:rsidR="00916881" w:rsidRPr="00C61DA0" w:rsidRDefault="00916881" w:rsidP="00C61DA0">
            <w:pPr>
              <w:pStyle w:val="TableBody"/>
              <w:rPr>
                <w:b/>
                <w:bCs/>
              </w:rPr>
            </w:pPr>
            <w:r w:rsidRPr="00C61DA0">
              <w:rPr>
                <w:b/>
                <w:bCs/>
              </w:rPr>
              <w:t>Recycle ATM</w:t>
            </w:r>
          </w:p>
        </w:tc>
        <w:tc>
          <w:tcPr>
            <w:tcW w:w="5483" w:type="dxa"/>
            <w:tcBorders>
              <w:top w:val="single" w:sz="4" w:space="0" w:color="000000"/>
              <w:left w:val="single" w:sz="4" w:space="0" w:color="000000"/>
              <w:bottom w:val="single" w:sz="4" w:space="0" w:color="000000"/>
              <w:right w:val="single" w:sz="4" w:space="0" w:color="000000"/>
            </w:tcBorders>
          </w:tcPr>
          <w:p w14:paraId="08E18110" w14:textId="77777777" w:rsidR="00916881" w:rsidRDefault="00916881" w:rsidP="00C61DA0">
            <w:pPr>
              <w:pStyle w:val="TableBody"/>
            </w:pPr>
            <w:r>
              <w:t xml:space="preserve">In this type of ATM, the deposited cash is also used for withdrawals. </w:t>
            </w:r>
          </w:p>
        </w:tc>
      </w:tr>
      <w:tr w:rsidR="00916881" w14:paraId="1D7E93C0" w14:textId="77777777" w:rsidTr="0009567D">
        <w:trPr>
          <w:cantSplit/>
        </w:trPr>
        <w:tc>
          <w:tcPr>
            <w:tcW w:w="2592" w:type="dxa"/>
            <w:tcBorders>
              <w:top w:val="single" w:sz="4" w:space="0" w:color="000000"/>
              <w:left w:val="single" w:sz="4" w:space="0" w:color="000000"/>
              <w:bottom w:val="single" w:sz="4" w:space="0" w:color="000000"/>
            </w:tcBorders>
          </w:tcPr>
          <w:p w14:paraId="612DCB35" w14:textId="77777777" w:rsidR="00916881" w:rsidRPr="00C61DA0" w:rsidRDefault="00916881" w:rsidP="00C61DA0">
            <w:pPr>
              <w:pStyle w:val="TableBody"/>
              <w:rPr>
                <w:b/>
                <w:bCs/>
              </w:rPr>
            </w:pPr>
            <w:r w:rsidRPr="00C61DA0">
              <w:rPr>
                <w:b/>
                <w:bCs/>
              </w:rPr>
              <w:t>Region</w:t>
            </w:r>
          </w:p>
        </w:tc>
        <w:tc>
          <w:tcPr>
            <w:tcW w:w="5483" w:type="dxa"/>
            <w:tcBorders>
              <w:top w:val="single" w:sz="4" w:space="0" w:color="000000"/>
              <w:left w:val="single" w:sz="4" w:space="0" w:color="000000"/>
              <w:bottom w:val="single" w:sz="4" w:space="0" w:color="000000"/>
              <w:right w:val="single" w:sz="4" w:space="0" w:color="000000"/>
            </w:tcBorders>
          </w:tcPr>
          <w:p w14:paraId="34D9AAEA" w14:textId="77777777" w:rsidR="00916881" w:rsidRDefault="00916881" w:rsidP="00C61DA0">
            <w:pPr>
              <w:pStyle w:val="TableBody"/>
            </w:pPr>
            <w:r>
              <w:t xml:space="preserve">Regions are defined by nationwide geographic boundaries, administrative zones, or another regional structure defined internally. </w:t>
            </w:r>
          </w:p>
        </w:tc>
      </w:tr>
      <w:tr w:rsidR="00916881" w14:paraId="32AE2FEA" w14:textId="77777777" w:rsidTr="0009567D">
        <w:trPr>
          <w:cantSplit/>
        </w:trPr>
        <w:tc>
          <w:tcPr>
            <w:tcW w:w="2592" w:type="dxa"/>
            <w:tcBorders>
              <w:top w:val="single" w:sz="4" w:space="0" w:color="000000"/>
              <w:left w:val="single" w:sz="4" w:space="0" w:color="000000"/>
              <w:bottom w:val="single" w:sz="4" w:space="0" w:color="000000"/>
            </w:tcBorders>
          </w:tcPr>
          <w:p w14:paraId="1BF6DDD5" w14:textId="77777777" w:rsidR="00916881" w:rsidRPr="00C61DA0" w:rsidRDefault="00916881" w:rsidP="00C61DA0">
            <w:pPr>
              <w:pStyle w:val="TableBody"/>
              <w:rPr>
                <w:b/>
                <w:bCs/>
              </w:rPr>
            </w:pPr>
            <w:r w:rsidRPr="00C61DA0">
              <w:rPr>
                <w:b/>
                <w:bCs/>
              </w:rPr>
              <w:t>Replace ATM</w:t>
            </w:r>
          </w:p>
        </w:tc>
        <w:tc>
          <w:tcPr>
            <w:tcW w:w="5483" w:type="dxa"/>
            <w:tcBorders>
              <w:top w:val="single" w:sz="4" w:space="0" w:color="000000"/>
              <w:left w:val="single" w:sz="4" w:space="0" w:color="000000"/>
              <w:bottom w:val="single" w:sz="4" w:space="0" w:color="000000"/>
              <w:right w:val="single" w:sz="4" w:space="0" w:color="000000"/>
            </w:tcBorders>
          </w:tcPr>
          <w:p w14:paraId="68A8E6E1" w14:textId="62308A6F" w:rsidR="00916881" w:rsidRDefault="00916881" w:rsidP="00C61DA0">
            <w:pPr>
              <w:pStyle w:val="TableBody"/>
            </w:pPr>
            <w:r>
              <w:t>Cassettes in the ATM are replaced by new cassettes of cash without opening them.</w:t>
            </w:r>
          </w:p>
        </w:tc>
      </w:tr>
      <w:tr w:rsidR="00916881" w14:paraId="2237C5B2" w14:textId="77777777" w:rsidTr="0009567D">
        <w:trPr>
          <w:cantSplit/>
        </w:trPr>
        <w:tc>
          <w:tcPr>
            <w:tcW w:w="2592" w:type="dxa"/>
            <w:tcBorders>
              <w:top w:val="single" w:sz="4" w:space="0" w:color="000000"/>
              <w:left w:val="single" w:sz="4" w:space="0" w:color="000000"/>
              <w:bottom w:val="single" w:sz="4" w:space="0" w:color="000000"/>
            </w:tcBorders>
          </w:tcPr>
          <w:p w14:paraId="5F70E63E" w14:textId="77777777" w:rsidR="00916881" w:rsidRPr="00C61DA0" w:rsidRDefault="00916881" w:rsidP="00C61DA0">
            <w:pPr>
              <w:pStyle w:val="TableBody"/>
              <w:rPr>
                <w:b/>
                <w:bCs/>
              </w:rPr>
            </w:pPr>
            <w:r w:rsidRPr="00C61DA0">
              <w:rPr>
                <w:b/>
                <w:bCs/>
              </w:rPr>
              <w:t>Replace/Return</w:t>
            </w:r>
          </w:p>
        </w:tc>
        <w:tc>
          <w:tcPr>
            <w:tcW w:w="5483" w:type="dxa"/>
            <w:tcBorders>
              <w:top w:val="single" w:sz="4" w:space="0" w:color="000000"/>
              <w:left w:val="single" w:sz="4" w:space="0" w:color="000000"/>
              <w:bottom w:val="single" w:sz="4" w:space="0" w:color="000000"/>
              <w:right w:val="single" w:sz="4" w:space="0" w:color="000000"/>
            </w:tcBorders>
          </w:tcPr>
          <w:p w14:paraId="093DC83F" w14:textId="3A57A113" w:rsidR="00916881" w:rsidRDefault="00916881" w:rsidP="00C61DA0">
            <w:pPr>
              <w:pStyle w:val="TableBody"/>
            </w:pPr>
            <w:r>
              <w:t>This refers to a grouping of delivery types. When an item is referred to as Replace/Return it means that it includes Replace Cash Replenishment for ATMs</w:t>
            </w:r>
            <w:r w:rsidR="008A352F">
              <w:t>, as well as Branch Cash,</w:t>
            </w:r>
            <w:r>
              <w:t xml:space="preserve"> Returns.</w:t>
            </w:r>
          </w:p>
        </w:tc>
      </w:tr>
      <w:tr w:rsidR="00916881" w14:paraId="400BFF5F" w14:textId="77777777" w:rsidTr="0009567D">
        <w:trPr>
          <w:cantSplit/>
        </w:trPr>
        <w:tc>
          <w:tcPr>
            <w:tcW w:w="2592" w:type="dxa"/>
            <w:tcBorders>
              <w:top w:val="single" w:sz="4" w:space="0" w:color="000000"/>
              <w:left w:val="single" w:sz="4" w:space="0" w:color="000000"/>
              <w:bottom w:val="single" w:sz="4" w:space="0" w:color="000000"/>
            </w:tcBorders>
          </w:tcPr>
          <w:p w14:paraId="50A808F7" w14:textId="77777777" w:rsidR="00916881" w:rsidRPr="00C61DA0" w:rsidRDefault="00916881" w:rsidP="00C61DA0">
            <w:pPr>
              <w:pStyle w:val="TableBody"/>
              <w:rPr>
                <w:b/>
                <w:bCs/>
              </w:rPr>
            </w:pPr>
            <w:r w:rsidRPr="00C61DA0">
              <w:rPr>
                <w:b/>
                <w:bCs/>
              </w:rPr>
              <w:t>Replacement Handling Costs</w:t>
            </w:r>
          </w:p>
        </w:tc>
        <w:tc>
          <w:tcPr>
            <w:tcW w:w="5483" w:type="dxa"/>
            <w:tcBorders>
              <w:top w:val="single" w:sz="4" w:space="0" w:color="000000"/>
              <w:left w:val="single" w:sz="4" w:space="0" w:color="000000"/>
              <w:bottom w:val="single" w:sz="4" w:space="0" w:color="000000"/>
              <w:right w:val="single" w:sz="4" w:space="0" w:color="000000"/>
            </w:tcBorders>
          </w:tcPr>
          <w:p w14:paraId="596CDAA0" w14:textId="4ECB24F3" w:rsidR="00916881" w:rsidRDefault="00916881" w:rsidP="00C61DA0">
            <w:pPr>
              <w:pStyle w:val="TableBody"/>
            </w:pPr>
            <w:r>
              <w:t xml:space="preserve">These costs are the total internal costs associated with the processing/handling of a cassette replacement delivery for an ATM. </w:t>
            </w:r>
            <w:r w:rsidR="008A352F">
              <w:t xml:space="preserve">This may </w:t>
            </w:r>
            <w:r>
              <w:t xml:space="preserve">include </w:t>
            </w:r>
            <w:r w:rsidR="008A352F">
              <w:t xml:space="preserve">the </w:t>
            </w:r>
            <w:r>
              <w:t xml:space="preserve">value of employees’ time required during the replacement, and any other overhead or administrative costs. This is not the cost associated with the service depot. </w:t>
            </w:r>
          </w:p>
        </w:tc>
      </w:tr>
      <w:tr w:rsidR="00916881" w14:paraId="576BBF94" w14:textId="77777777" w:rsidTr="0009567D">
        <w:trPr>
          <w:cantSplit/>
        </w:trPr>
        <w:tc>
          <w:tcPr>
            <w:tcW w:w="2592" w:type="dxa"/>
            <w:tcBorders>
              <w:top w:val="single" w:sz="4" w:space="0" w:color="000000"/>
              <w:left w:val="single" w:sz="4" w:space="0" w:color="000000"/>
              <w:bottom w:val="single" w:sz="4" w:space="0" w:color="000000"/>
            </w:tcBorders>
          </w:tcPr>
          <w:p w14:paraId="2750B1C9" w14:textId="77777777" w:rsidR="00916881" w:rsidRPr="00C61DA0" w:rsidRDefault="00916881" w:rsidP="00C61DA0">
            <w:pPr>
              <w:pStyle w:val="TableBody"/>
              <w:rPr>
                <w:b/>
                <w:bCs/>
              </w:rPr>
            </w:pPr>
            <w:r w:rsidRPr="00C61DA0">
              <w:rPr>
                <w:b/>
                <w:bCs/>
              </w:rPr>
              <w:lastRenderedPageBreak/>
              <w:t>Replenishment Handling Costs</w:t>
            </w:r>
          </w:p>
        </w:tc>
        <w:tc>
          <w:tcPr>
            <w:tcW w:w="5483" w:type="dxa"/>
            <w:tcBorders>
              <w:top w:val="single" w:sz="4" w:space="0" w:color="000000"/>
              <w:left w:val="single" w:sz="4" w:space="0" w:color="000000"/>
              <w:bottom w:val="single" w:sz="4" w:space="0" w:color="000000"/>
              <w:right w:val="single" w:sz="4" w:space="0" w:color="000000"/>
            </w:tcBorders>
          </w:tcPr>
          <w:p w14:paraId="5DC1306D" w14:textId="39D0FFFF" w:rsidR="00916881" w:rsidRDefault="00916881" w:rsidP="00C61DA0">
            <w:pPr>
              <w:pStyle w:val="TableBody"/>
            </w:pPr>
            <w:r>
              <w:t xml:space="preserve">The total internal costs associated with the processing/handling of cash add delivery for an ATM. They may include </w:t>
            </w:r>
            <w:r w:rsidR="008A352F">
              <w:t xml:space="preserve">the </w:t>
            </w:r>
            <w:r>
              <w:t>value of employees’ time required during the delivery, and any other overhead or administrative costs. This is not the cost associated with the service depot.</w:t>
            </w:r>
          </w:p>
        </w:tc>
      </w:tr>
      <w:tr w:rsidR="00916881" w14:paraId="50093FC6" w14:textId="77777777" w:rsidTr="0009567D">
        <w:trPr>
          <w:cantSplit/>
        </w:trPr>
        <w:tc>
          <w:tcPr>
            <w:tcW w:w="2592" w:type="dxa"/>
            <w:tcBorders>
              <w:top w:val="single" w:sz="4" w:space="0" w:color="000000"/>
              <w:left w:val="single" w:sz="4" w:space="0" w:color="000000"/>
              <w:bottom w:val="single" w:sz="4" w:space="0" w:color="000000"/>
            </w:tcBorders>
          </w:tcPr>
          <w:p w14:paraId="5BA185E1" w14:textId="77777777" w:rsidR="00916881" w:rsidRPr="00C61DA0" w:rsidRDefault="00916881" w:rsidP="00C61DA0">
            <w:pPr>
              <w:pStyle w:val="TableBody"/>
              <w:rPr>
                <w:b/>
                <w:bCs/>
              </w:rPr>
            </w:pPr>
            <w:r w:rsidRPr="00C61DA0">
              <w:rPr>
                <w:b/>
                <w:bCs/>
              </w:rPr>
              <w:t>Reporting</w:t>
            </w:r>
          </w:p>
        </w:tc>
        <w:tc>
          <w:tcPr>
            <w:tcW w:w="5483" w:type="dxa"/>
            <w:tcBorders>
              <w:top w:val="single" w:sz="4" w:space="0" w:color="000000"/>
              <w:left w:val="single" w:sz="4" w:space="0" w:color="000000"/>
              <w:bottom w:val="single" w:sz="4" w:space="0" w:color="000000"/>
              <w:right w:val="single" w:sz="4" w:space="0" w:color="000000"/>
            </w:tcBorders>
          </w:tcPr>
          <w:p w14:paraId="5E99DEE7" w14:textId="02C2BECD" w:rsidR="00916881" w:rsidRDefault="00916881" w:rsidP="00C61DA0">
            <w:pPr>
              <w:pStyle w:val="TableBody"/>
            </w:pPr>
            <w:r>
              <w:t xml:space="preserve">Reporting function in OptiCash gives predictions for future balances, displays all the details on operational tasks performed by the users, analyze costs and reviews the settings of the system.  </w:t>
            </w:r>
          </w:p>
        </w:tc>
      </w:tr>
      <w:tr w:rsidR="00916881" w14:paraId="7DD69C71" w14:textId="77777777" w:rsidTr="0009567D">
        <w:trPr>
          <w:cantSplit/>
        </w:trPr>
        <w:tc>
          <w:tcPr>
            <w:tcW w:w="2592" w:type="dxa"/>
            <w:tcBorders>
              <w:top w:val="single" w:sz="4" w:space="0" w:color="000000"/>
              <w:left w:val="single" w:sz="4" w:space="0" w:color="000000"/>
              <w:bottom w:val="single" w:sz="4" w:space="0" w:color="000000"/>
            </w:tcBorders>
          </w:tcPr>
          <w:p w14:paraId="0DE07270" w14:textId="77777777" w:rsidR="00916881" w:rsidRPr="00C61DA0" w:rsidRDefault="00916881" w:rsidP="00C61DA0">
            <w:pPr>
              <w:pStyle w:val="TableBody"/>
              <w:rPr>
                <w:b/>
                <w:bCs/>
              </w:rPr>
            </w:pPr>
            <w:r w:rsidRPr="00C61DA0">
              <w:rPr>
                <w:b/>
                <w:bCs/>
              </w:rPr>
              <w:t>Required Balance</w:t>
            </w:r>
          </w:p>
        </w:tc>
        <w:tc>
          <w:tcPr>
            <w:tcW w:w="5483" w:type="dxa"/>
            <w:tcBorders>
              <w:top w:val="single" w:sz="4" w:space="0" w:color="000000"/>
              <w:left w:val="single" w:sz="4" w:space="0" w:color="000000"/>
              <w:bottom w:val="single" w:sz="4" w:space="0" w:color="000000"/>
              <w:right w:val="single" w:sz="4" w:space="0" w:color="000000"/>
            </w:tcBorders>
          </w:tcPr>
          <w:p w14:paraId="7692EE8D" w14:textId="77777777" w:rsidR="00916881" w:rsidRDefault="00916881" w:rsidP="00C61DA0">
            <w:pPr>
              <w:pStyle w:val="TableBody"/>
            </w:pPr>
            <w:r>
              <w:t>Calculated cash inventory required at the beginning of the day.</w:t>
            </w:r>
          </w:p>
        </w:tc>
      </w:tr>
      <w:tr w:rsidR="00916881" w14:paraId="160B09F8" w14:textId="77777777" w:rsidTr="0009567D">
        <w:trPr>
          <w:cantSplit/>
        </w:trPr>
        <w:tc>
          <w:tcPr>
            <w:tcW w:w="2592" w:type="dxa"/>
            <w:tcBorders>
              <w:top w:val="single" w:sz="4" w:space="0" w:color="000000"/>
              <w:left w:val="single" w:sz="4" w:space="0" w:color="000000"/>
              <w:bottom w:val="single" w:sz="4" w:space="0" w:color="000000"/>
            </w:tcBorders>
          </w:tcPr>
          <w:p w14:paraId="2D3C99C2" w14:textId="77777777" w:rsidR="00916881" w:rsidRPr="00C61DA0" w:rsidRDefault="00916881" w:rsidP="00C61DA0">
            <w:pPr>
              <w:pStyle w:val="TableBody"/>
              <w:rPr>
                <w:b/>
                <w:bCs/>
              </w:rPr>
            </w:pPr>
            <w:r w:rsidRPr="00C61DA0">
              <w:rPr>
                <w:b/>
                <w:bCs/>
              </w:rPr>
              <w:t>Required Service Days</w:t>
            </w:r>
          </w:p>
        </w:tc>
        <w:tc>
          <w:tcPr>
            <w:tcW w:w="5483" w:type="dxa"/>
            <w:tcBorders>
              <w:top w:val="single" w:sz="4" w:space="0" w:color="000000"/>
              <w:left w:val="single" w:sz="4" w:space="0" w:color="000000"/>
              <w:bottom w:val="single" w:sz="4" w:space="0" w:color="000000"/>
              <w:right w:val="single" w:sz="4" w:space="0" w:color="000000"/>
            </w:tcBorders>
          </w:tcPr>
          <w:p w14:paraId="08E360F3" w14:textId="77777777" w:rsidR="00916881" w:rsidRDefault="00916881" w:rsidP="00C61DA0">
            <w:pPr>
              <w:pStyle w:val="TableBody"/>
            </w:pPr>
            <w:r>
              <w:t>The days of the week when a Cashpoint should be serviced.</w:t>
            </w:r>
          </w:p>
        </w:tc>
      </w:tr>
      <w:tr w:rsidR="00916881" w14:paraId="264D096C" w14:textId="77777777" w:rsidTr="0009567D">
        <w:trPr>
          <w:cantSplit/>
        </w:trPr>
        <w:tc>
          <w:tcPr>
            <w:tcW w:w="2592" w:type="dxa"/>
            <w:tcBorders>
              <w:top w:val="single" w:sz="4" w:space="0" w:color="000000"/>
              <w:left w:val="single" w:sz="4" w:space="0" w:color="000000"/>
              <w:bottom w:val="single" w:sz="4" w:space="0" w:color="000000"/>
            </w:tcBorders>
          </w:tcPr>
          <w:p w14:paraId="408A31B5" w14:textId="77777777" w:rsidR="00916881" w:rsidRPr="00C61DA0" w:rsidRDefault="00916881" w:rsidP="00C61DA0">
            <w:pPr>
              <w:pStyle w:val="TableBody"/>
              <w:rPr>
                <w:b/>
                <w:bCs/>
              </w:rPr>
            </w:pPr>
            <w:r w:rsidRPr="00C61DA0">
              <w:rPr>
                <w:b/>
                <w:bCs/>
              </w:rPr>
              <w:t>Requirements</w:t>
            </w:r>
          </w:p>
        </w:tc>
        <w:tc>
          <w:tcPr>
            <w:tcW w:w="5483" w:type="dxa"/>
            <w:tcBorders>
              <w:top w:val="single" w:sz="4" w:space="0" w:color="000000"/>
              <w:left w:val="single" w:sz="4" w:space="0" w:color="000000"/>
              <w:bottom w:val="single" w:sz="4" w:space="0" w:color="000000"/>
              <w:right w:val="single" w:sz="4" w:space="0" w:color="000000"/>
            </w:tcBorders>
          </w:tcPr>
          <w:p w14:paraId="10A1B297" w14:textId="77777777" w:rsidR="00916881" w:rsidRDefault="00916881" w:rsidP="00C61DA0">
            <w:pPr>
              <w:pStyle w:val="TableBody"/>
            </w:pPr>
            <w:r>
              <w:t>Settings for calculation of required balances.</w:t>
            </w:r>
          </w:p>
        </w:tc>
      </w:tr>
      <w:tr w:rsidR="00916881" w14:paraId="408DF958" w14:textId="77777777" w:rsidTr="0009567D">
        <w:trPr>
          <w:cantSplit/>
        </w:trPr>
        <w:tc>
          <w:tcPr>
            <w:tcW w:w="2592" w:type="dxa"/>
            <w:tcBorders>
              <w:top w:val="single" w:sz="4" w:space="0" w:color="000000"/>
              <w:left w:val="single" w:sz="4" w:space="0" w:color="000000"/>
              <w:bottom w:val="single" w:sz="4" w:space="0" w:color="000000"/>
            </w:tcBorders>
          </w:tcPr>
          <w:p w14:paraId="746F4168" w14:textId="77777777" w:rsidR="00916881" w:rsidRPr="00C61DA0" w:rsidRDefault="00916881" w:rsidP="00C61DA0">
            <w:pPr>
              <w:pStyle w:val="TableBody"/>
              <w:rPr>
                <w:b/>
                <w:bCs/>
              </w:rPr>
            </w:pPr>
            <w:r w:rsidRPr="00C61DA0">
              <w:rPr>
                <w:b/>
                <w:bCs/>
              </w:rPr>
              <w:t>Return</w:t>
            </w:r>
          </w:p>
        </w:tc>
        <w:tc>
          <w:tcPr>
            <w:tcW w:w="5483" w:type="dxa"/>
            <w:tcBorders>
              <w:top w:val="single" w:sz="4" w:space="0" w:color="000000"/>
              <w:left w:val="single" w:sz="4" w:space="0" w:color="000000"/>
              <w:bottom w:val="single" w:sz="4" w:space="0" w:color="000000"/>
              <w:right w:val="single" w:sz="4" w:space="0" w:color="000000"/>
            </w:tcBorders>
          </w:tcPr>
          <w:p w14:paraId="6B2D366E" w14:textId="77777777" w:rsidR="00916881" w:rsidRDefault="00916881" w:rsidP="00C61DA0">
            <w:pPr>
              <w:pStyle w:val="TableBody"/>
            </w:pPr>
            <w:r>
              <w:t>Pickup of cash by a carrier.</w:t>
            </w:r>
          </w:p>
        </w:tc>
      </w:tr>
      <w:tr w:rsidR="00916881" w14:paraId="6FB7BF7F" w14:textId="77777777" w:rsidTr="0009567D">
        <w:trPr>
          <w:cantSplit/>
        </w:trPr>
        <w:tc>
          <w:tcPr>
            <w:tcW w:w="2592" w:type="dxa"/>
            <w:tcBorders>
              <w:top w:val="single" w:sz="4" w:space="0" w:color="000000"/>
              <w:left w:val="single" w:sz="4" w:space="0" w:color="000000"/>
              <w:bottom w:val="single" w:sz="4" w:space="0" w:color="000000"/>
            </w:tcBorders>
          </w:tcPr>
          <w:p w14:paraId="21A387A7" w14:textId="77777777" w:rsidR="00916881" w:rsidRPr="00C61DA0" w:rsidRDefault="00916881" w:rsidP="00C61DA0">
            <w:pPr>
              <w:pStyle w:val="TableBody"/>
              <w:rPr>
                <w:b/>
                <w:bCs/>
              </w:rPr>
            </w:pPr>
            <w:r w:rsidRPr="00C61DA0">
              <w:rPr>
                <w:b/>
                <w:bCs/>
              </w:rPr>
              <w:t>Safety Stock</w:t>
            </w:r>
          </w:p>
        </w:tc>
        <w:tc>
          <w:tcPr>
            <w:tcW w:w="5483" w:type="dxa"/>
            <w:tcBorders>
              <w:top w:val="single" w:sz="4" w:space="0" w:color="000000"/>
              <w:left w:val="single" w:sz="4" w:space="0" w:color="000000"/>
              <w:bottom w:val="single" w:sz="4" w:space="0" w:color="000000"/>
              <w:right w:val="single" w:sz="4" w:space="0" w:color="000000"/>
            </w:tcBorders>
          </w:tcPr>
          <w:p w14:paraId="1997CD9D" w14:textId="77777777" w:rsidR="00916881" w:rsidRDefault="00916881" w:rsidP="00C61DA0">
            <w:pPr>
              <w:pStyle w:val="TableBody"/>
            </w:pPr>
            <w:r>
              <w:t xml:space="preserve">This amount represents the minimum level of cash held at a given Cashpoint, below which a system alert would be generated to inform that a given Cashpoint is running too low on cash. </w:t>
            </w:r>
          </w:p>
        </w:tc>
      </w:tr>
      <w:tr w:rsidR="00916881" w14:paraId="31B2F56B" w14:textId="77777777" w:rsidTr="0009567D">
        <w:trPr>
          <w:cantSplit/>
        </w:trPr>
        <w:tc>
          <w:tcPr>
            <w:tcW w:w="2592" w:type="dxa"/>
            <w:tcBorders>
              <w:top w:val="single" w:sz="4" w:space="0" w:color="000000"/>
              <w:left w:val="single" w:sz="4" w:space="0" w:color="000000"/>
              <w:bottom w:val="single" w:sz="4" w:space="0" w:color="000000"/>
            </w:tcBorders>
          </w:tcPr>
          <w:p w14:paraId="773A6591" w14:textId="77777777" w:rsidR="00916881" w:rsidRPr="00C61DA0" w:rsidRDefault="00916881" w:rsidP="00C61DA0">
            <w:pPr>
              <w:pStyle w:val="TableBody"/>
              <w:rPr>
                <w:b/>
                <w:bCs/>
              </w:rPr>
            </w:pPr>
            <w:r w:rsidRPr="00C61DA0">
              <w:rPr>
                <w:b/>
                <w:bCs/>
              </w:rPr>
              <w:t>Season</w:t>
            </w:r>
          </w:p>
        </w:tc>
        <w:tc>
          <w:tcPr>
            <w:tcW w:w="5483" w:type="dxa"/>
            <w:tcBorders>
              <w:top w:val="single" w:sz="4" w:space="0" w:color="000000"/>
              <w:left w:val="single" w:sz="4" w:space="0" w:color="000000"/>
              <w:bottom w:val="single" w:sz="4" w:space="0" w:color="000000"/>
              <w:right w:val="single" w:sz="4" w:space="0" w:color="000000"/>
            </w:tcBorders>
          </w:tcPr>
          <w:p w14:paraId="16576463" w14:textId="77777777" w:rsidR="00916881" w:rsidRDefault="00916881" w:rsidP="00C61DA0">
            <w:pPr>
              <w:pStyle w:val="TableBody"/>
            </w:pPr>
            <w:r>
              <w:t>A period of time when the cash demand is higher/lower than the average.</w:t>
            </w:r>
          </w:p>
        </w:tc>
      </w:tr>
      <w:tr w:rsidR="00916881" w14:paraId="7B3317B0" w14:textId="77777777" w:rsidTr="0009567D">
        <w:trPr>
          <w:cantSplit/>
        </w:trPr>
        <w:tc>
          <w:tcPr>
            <w:tcW w:w="2592" w:type="dxa"/>
            <w:tcBorders>
              <w:top w:val="single" w:sz="4" w:space="0" w:color="000000"/>
              <w:left w:val="single" w:sz="4" w:space="0" w:color="000000"/>
              <w:bottom w:val="single" w:sz="4" w:space="0" w:color="000000"/>
            </w:tcBorders>
          </w:tcPr>
          <w:p w14:paraId="397DE057" w14:textId="77777777" w:rsidR="00916881" w:rsidRPr="00C61DA0" w:rsidRDefault="00916881" w:rsidP="00C61DA0">
            <w:pPr>
              <w:pStyle w:val="TableBody"/>
              <w:rPr>
                <w:b/>
                <w:bCs/>
              </w:rPr>
            </w:pPr>
            <w:r w:rsidRPr="00C61DA0">
              <w:rPr>
                <w:b/>
                <w:bCs/>
              </w:rPr>
              <w:t>Shortfall</w:t>
            </w:r>
          </w:p>
        </w:tc>
        <w:tc>
          <w:tcPr>
            <w:tcW w:w="5483" w:type="dxa"/>
            <w:tcBorders>
              <w:top w:val="single" w:sz="4" w:space="0" w:color="000000"/>
              <w:left w:val="single" w:sz="4" w:space="0" w:color="000000"/>
              <w:bottom w:val="single" w:sz="4" w:space="0" w:color="000000"/>
              <w:right w:val="single" w:sz="4" w:space="0" w:color="000000"/>
            </w:tcBorders>
          </w:tcPr>
          <w:p w14:paraId="2D14349C" w14:textId="041E7D1E" w:rsidR="00916881" w:rsidRDefault="008A352F" w:rsidP="00C61DA0">
            <w:pPr>
              <w:pStyle w:val="TableBody"/>
            </w:pPr>
            <w:r>
              <w:t xml:space="preserve">The amount </w:t>
            </w:r>
            <w:r w:rsidR="00916881">
              <w:t>below the minimum required amount.</w:t>
            </w:r>
          </w:p>
        </w:tc>
      </w:tr>
      <w:tr w:rsidR="00916881" w14:paraId="4BDE89A7" w14:textId="77777777" w:rsidTr="0009567D">
        <w:trPr>
          <w:cantSplit/>
        </w:trPr>
        <w:tc>
          <w:tcPr>
            <w:tcW w:w="2592" w:type="dxa"/>
            <w:tcBorders>
              <w:top w:val="single" w:sz="4" w:space="0" w:color="000000"/>
              <w:left w:val="single" w:sz="4" w:space="0" w:color="000000"/>
              <w:bottom w:val="single" w:sz="4" w:space="0" w:color="000000"/>
            </w:tcBorders>
          </w:tcPr>
          <w:p w14:paraId="7220C507" w14:textId="77777777" w:rsidR="00916881" w:rsidRPr="00C61DA0" w:rsidRDefault="00916881" w:rsidP="00C61DA0">
            <w:pPr>
              <w:pStyle w:val="TableBody"/>
              <w:rPr>
                <w:b/>
                <w:bCs/>
              </w:rPr>
            </w:pPr>
            <w:r w:rsidRPr="00C61DA0">
              <w:rPr>
                <w:b/>
                <w:bCs/>
              </w:rPr>
              <w:t>Small Order Unit Size</w:t>
            </w:r>
          </w:p>
        </w:tc>
        <w:tc>
          <w:tcPr>
            <w:tcW w:w="5483" w:type="dxa"/>
            <w:tcBorders>
              <w:top w:val="single" w:sz="4" w:space="0" w:color="000000"/>
              <w:left w:val="single" w:sz="4" w:space="0" w:color="000000"/>
              <w:bottom w:val="single" w:sz="4" w:space="0" w:color="000000"/>
              <w:right w:val="single" w:sz="4" w:space="0" w:color="000000"/>
            </w:tcBorders>
          </w:tcPr>
          <w:p w14:paraId="13C02917" w14:textId="77777777" w:rsidR="00B57D33" w:rsidRDefault="00916881" w:rsidP="00C61DA0">
            <w:pPr>
              <w:pStyle w:val="TableBody"/>
              <w:rPr>
                <w:ins w:id="4594" w:author="Moses, Robbie" w:date="2023-02-22T04:05:00Z"/>
              </w:rPr>
            </w:pPr>
            <w:r>
              <w:t xml:space="preserve">Small order unit sizes are typically the smaller of the two potential ordering increments for a denomination.  It will usually be strap size for notes and roll size for coins. </w:t>
            </w:r>
          </w:p>
          <w:p w14:paraId="6E3394C0" w14:textId="6D3B372A" w:rsidR="00916881" w:rsidRDefault="00916881">
            <w:pPr>
              <w:pStyle w:val="TableNote"/>
              <w:pPrChange w:id="4595" w:author="Moses, Robbie" w:date="2023-02-22T04:05:00Z">
                <w:pPr>
                  <w:pStyle w:val="TableBody"/>
                </w:pPr>
              </w:pPrChange>
            </w:pPr>
            <w:r w:rsidRPr="00B57D33">
              <w:rPr>
                <w:b/>
                <w:bCs/>
                <w:rPrChange w:id="4596" w:author="Moses, Robbie" w:date="2023-02-22T04:05:00Z">
                  <w:rPr/>
                </w:rPrChange>
              </w:rPr>
              <w:t>Note</w:t>
            </w:r>
            <w:r>
              <w:t xml:space="preserve"> that this should be defined in OptiCash by value, not by note/coin count.</w:t>
            </w:r>
          </w:p>
        </w:tc>
      </w:tr>
      <w:tr w:rsidR="00916881" w14:paraId="327DB672" w14:textId="77777777" w:rsidTr="0009567D">
        <w:trPr>
          <w:cantSplit/>
        </w:trPr>
        <w:tc>
          <w:tcPr>
            <w:tcW w:w="2592" w:type="dxa"/>
            <w:tcBorders>
              <w:top w:val="single" w:sz="4" w:space="0" w:color="000000"/>
              <w:left w:val="single" w:sz="4" w:space="0" w:color="000000"/>
              <w:bottom w:val="single" w:sz="4" w:space="0" w:color="000000"/>
            </w:tcBorders>
          </w:tcPr>
          <w:p w14:paraId="3353A7E8" w14:textId="77777777" w:rsidR="00916881" w:rsidRPr="00C61DA0" w:rsidRDefault="00916881" w:rsidP="00C61DA0">
            <w:pPr>
              <w:pStyle w:val="TableBody"/>
              <w:rPr>
                <w:b/>
                <w:bCs/>
              </w:rPr>
            </w:pPr>
            <w:r w:rsidRPr="00C61DA0">
              <w:rPr>
                <w:b/>
                <w:bCs/>
              </w:rPr>
              <w:t>Standard Order Amount</w:t>
            </w:r>
          </w:p>
        </w:tc>
        <w:tc>
          <w:tcPr>
            <w:tcW w:w="5483" w:type="dxa"/>
            <w:tcBorders>
              <w:top w:val="single" w:sz="4" w:space="0" w:color="000000"/>
              <w:left w:val="single" w:sz="4" w:space="0" w:color="000000"/>
              <w:bottom w:val="single" w:sz="4" w:space="0" w:color="000000"/>
              <w:right w:val="single" w:sz="4" w:space="0" w:color="000000"/>
            </w:tcBorders>
          </w:tcPr>
          <w:p w14:paraId="2B5D39C3" w14:textId="20B295AF" w:rsidR="00916881" w:rsidRDefault="00916881" w:rsidP="00C61DA0">
            <w:pPr>
              <w:pStyle w:val="TableBody"/>
            </w:pPr>
            <w:r>
              <w:t xml:space="preserve">Fixed order amount overriding any </w:t>
            </w:r>
            <w:r w:rsidR="008A352F">
              <w:t>system-</w:t>
            </w:r>
            <w:r>
              <w:t xml:space="preserve">generated recommendation. Not recommended, except in special circumstances such as extremely low volume or extremely </w:t>
            </w:r>
            <w:r w:rsidR="002C6FB6">
              <w:t>high-volume</w:t>
            </w:r>
            <w:r>
              <w:t xml:space="preserve"> Cashpoints that are difficult to forecast because of inconsistent customer demand.</w:t>
            </w:r>
          </w:p>
        </w:tc>
      </w:tr>
      <w:tr w:rsidR="00916881" w14:paraId="5C7C035C" w14:textId="77777777" w:rsidTr="0009567D">
        <w:trPr>
          <w:cantSplit/>
        </w:trPr>
        <w:tc>
          <w:tcPr>
            <w:tcW w:w="2592" w:type="dxa"/>
            <w:tcBorders>
              <w:top w:val="single" w:sz="4" w:space="0" w:color="000000"/>
              <w:left w:val="single" w:sz="4" w:space="0" w:color="000000"/>
              <w:bottom w:val="single" w:sz="4" w:space="0" w:color="000000"/>
            </w:tcBorders>
          </w:tcPr>
          <w:p w14:paraId="1BCD0DA1" w14:textId="77777777" w:rsidR="00916881" w:rsidRPr="00C61DA0" w:rsidRDefault="00916881" w:rsidP="00C61DA0">
            <w:pPr>
              <w:pStyle w:val="TableBody"/>
              <w:rPr>
                <w:b/>
                <w:bCs/>
              </w:rPr>
            </w:pPr>
            <w:r w:rsidRPr="00C61DA0">
              <w:rPr>
                <w:b/>
                <w:bCs/>
              </w:rPr>
              <w:t>URL</w:t>
            </w:r>
          </w:p>
        </w:tc>
        <w:tc>
          <w:tcPr>
            <w:tcW w:w="5483" w:type="dxa"/>
            <w:tcBorders>
              <w:top w:val="single" w:sz="4" w:space="0" w:color="000000"/>
              <w:left w:val="single" w:sz="4" w:space="0" w:color="000000"/>
              <w:bottom w:val="single" w:sz="4" w:space="0" w:color="000000"/>
              <w:right w:val="single" w:sz="4" w:space="0" w:color="000000"/>
            </w:tcBorders>
          </w:tcPr>
          <w:p w14:paraId="2490A7A4" w14:textId="77777777" w:rsidR="00916881" w:rsidRDefault="00916881" w:rsidP="00C61DA0">
            <w:pPr>
              <w:pStyle w:val="TableBody"/>
            </w:pPr>
            <w:r w:rsidRPr="00624EA3">
              <w:rPr>
                <w:b/>
                <w:bCs/>
                <w:rPrChange w:id="4597" w:author="Robbie Moses" w:date="2023-03-02T06:24:00Z">
                  <w:rPr/>
                </w:rPrChange>
              </w:rPr>
              <w:t>Universal Resource Locator</w:t>
            </w:r>
            <w:r>
              <w:t xml:space="preserve"> – the address used to access a website or the OptiSuite Applications.</w:t>
            </w:r>
          </w:p>
        </w:tc>
      </w:tr>
      <w:tr w:rsidR="00916881" w14:paraId="1D1A44B7" w14:textId="77777777" w:rsidTr="0009567D">
        <w:trPr>
          <w:cantSplit/>
        </w:trPr>
        <w:tc>
          <w:tcPr>
            <w:tcW w:w="2592" w:type="dxa"/>
            <w:tcBorders>
              <w:top w:val="single" w:sz="4" w:space="0" w:color="000000"/>
              <w:left w:val="single" w:sz="4" w:space="0" w:color="000000"/>
              <w:bottom w:val="single" w:sz="4" w:space="0" w:color="000000"/>
            </w:tcBorders>
          </w:tcPr>
          <w:p w14:paraId="1C99D6E3" w14:textId="77777777" w:rsidR="00916881" w:rsidRPr="00C61DA0" w:rsidRDefault="00916881" w:rsidP="00C61DA0">
            <w:pPr>
              <w:pStyle w:val="TableBody"/>
              <w:rPr>
                <w:b/>
                <w:bCs/>
              </w:rPr>
            </w:pPr>
            <w:r w:rsidRPr="00C61DA0">
              <w:rPr>
                <w:b/>
                <w:bCs/>
              </w:rPr>
              <w:t>Unplanned Delivery (Emergency Order)</w:t>
            </w:r>
          </w:p>
        </w:tc>
        <w:tc>
          <w:tcPr>
            <w:tcW w:w="5483" w:type="dxa"/>
            <w:tcBorders>
              <w:top w:val="single" w:sz="4" w:space="0" w:color="000000"/>
              <w:left w:val="single" w:sz="4" w:space="0" w:color="000000"/>
              <w:bottom w:val="single" w:sz="4" w:space="0" w:color="000000"/>
              <w:right w:val="single" w:sz="4" w:space="0" w:color="000000"/>
            </w:tcBorders>
          </w:tcPr>
          <w:p w14:paraId="54D57C9C" w14:textId="77777777" w:rsidR="00916881" w:rsidRDefault="00916881" w:rsidP="00C61DA0">
            <w:pPr>
              <w:pStyle w:val="TableBody"/>
            </w:pPr>
            <w:r>
              <w:t xml:space="preserve">An emergency order may be generated by OptiCash due to unusually high cash demand or other unusual circumstances. </w:t>
            </w:r>
          </w:p>
        </w:tc>
      </w:tr>
      <w:tr w:rsidR="00916881" w14:paraId="61986F4A" w14:textId="77777777" w:rsidTr="0009567D">
        <w:trPr>
          <w:cantSplit/>
        </w:trPr>
        <w:tc>
          <w:tcPr>
            <w:tcW w:w="2592" w:type="dxa"/>
            <w:tcBorders>
              <w:top w:val="single" w:sz="4" w:space="0" w:color="000000"/>
              <w:left w:val="single" w:sz="4" w:space="0" w:color="000000"/>
              <w:bottom w:val="single" w:sz="4" w:space="0" w:color="000000"/>
            </w:tcBorders>
          </w:tcPr>
          <w:p w14:paraId="13CAE45E" w14:textId="77777777" w:rsidR="00916881" w:rsidRPr="00C61DA0" w:rsidRDefault="00916881" w:rsidP="00C61DA0">
            <w:pPr>
              <w:pStyle w:val="TableBody"/>
              <w:rPr>
                <w:b/>
                <w:bCs/>
              </w:rPr>
            </w:pPr>
            <w:r w:rsidRPr="00C61DA0">
              <w:rPr>
                <w:b/>
                <w:bCs/>
              </w:rPr>
              <w:t>Variance</w:t>
            </w:r>
          </w:p>
        </w:tc>
        <w:tc>
          <w:tcPr>
            <w:tcW w:w="5483" w:type="dxa"/>
            <w:tcBorders>
              <w:top w:val="single" w:sz="4" w:space="0" w:color="000000"/>
              <w:left w:val="single" w:sz="4" w:space="0" w:color="000000"/>
              <w:bottom w:val="single" w:sz="4" w:space="0" w:color="000000"/>
              <w:right w:val="single" w:sz="4" w:space="0" w:color="000000"/>
            </w:tcBorders>
          </w:tcPr>
          <w:p w14:paraId="69A7B35A" w14:textId="77777777" w:rsidR="00916881" w:rsidRDefault="00916881" w:rsidP="00C61DA0">
            <w:pPr>
              <w:pStyle w:val="TableBody"/>
            </w:pPr>
            <w:r>
              <w:t>The difference between actual and forecast data.</w:t>
            </w:r>
          </w:p>
        </w:tc>
      </w:tr>
    </w:tbl>
    <w:p w14:paraId="00028B00" w14:textId="77777777" w:rsidR="00916881" w:rsidRDefault="00916881" w:rsidP="00662B06">
      <w:pPr>
        <w:pStyle w:val="TOCHeading"/>
      </w:pPr>
      <w:bookmarkStart w:id="4598" w:name="_Toc128718860"/>
      <w:r>
        <w:lastRenderedPageBreak/>
        <w:t>Table of Figures</w:t>
      </w:r>
      <w:bookmarkEnd w:id="4598"/>
    </w:p>
    <w:p w14:paraId="68AD06D6" w14:textId="77777777" w:rsidR="001B394F" w:rsidRDefault="001B394F" w:rsidP="001B394F">
      <w:pPr>
        <w:rPr>
          <w:lang w:val="en-GB"/>
        </w:rPr>
      </w:pPr>
    </w:p>
    <w:p w14:paraId="00EB2A88" w14:textId="7C9B30D3" w:rsidR="001B394F" w:rsidRPr="001B394F" w:rsidRDefault="001B394F" w:rsidP="001B394F">
      <w:pPr>
        <w:rPr>
          <w:lang w:val="en-GB"/>
        </w:rPr>
        <w:sectPr w:rsidR="001B394F" w:rsidRPr="001B394F" w:rsidSect="00624EA3">
          <w:headerReference w:type="default" r:id="rId270"/>
          <w:footerReference w:type="default" r:id="rId271"/>
          <w:footnotePr>
            <w:pos w:val="beneathText"/>
          </w:footnotePr>
          <w:pgSz w:w="12240" w:h="15840"/>
          <w:pgMar w:top="1440" w:right="1440" w:bottom="1440" w:left="1440" w:header="720" w:footer="515" w:gutter="0"/>
          <w:pgNumType w:start="12"/>
          <w:cols w:space="720"/>
          <w:docGrid w:linePitch="360"/>
        </w:sectPr>
      </w:pPr>
    </w:p>
    <w:p w14:paraId="607E8717" w14:textId="48F53C4B" w:rsidR="00624EA3" w:rsidRDefault="00027408">
      <w:pPr>
        <w:pStyle w:val="TableofFigures"/>
        <w:rPr>
          <w:rFonts w:asciiTheme="minorHAnsi" w:eastAsiaTheme="minorEastAsia" w:hAnsiTheme="minorHAnsi" w:cstheme="minorBidi"/>
          <w:noProof/>
          <w:sz w:val="22"/>
          <w:szCs w:val="22"/>
          <w:lang w:val="en-US"/>
        </w:rPr>
      </w:pPr>
      <w:r w:rsidRPr="00E846C7">
        <w:rPr>
          <w:rFonts w:cs="Calibri"/>
          <w:smallCaps/>
          <w:sz w:val="28"/>
          <w:szCs w:val="28"/>
        </w:rPr>
        <w:fldChar w:fldCharType="begin"/>
      </w:r>
      <w:r w:rsidR="00916881" w:rsidRPr="00E846C7">
        <w:rPr>
          <w:rFonts w:cs="Calibri"/>
          <w:sz w:val="28"/>
          <w:szCs w:val="28"/>
        </w:rPr>
        <w:instrText xml:space="preserve"> TOC \c "FIGURE" </w:instrText>
      </w:r>
      <w:r w:rsidRPr="00E846C7">
        <w:rPr>
          <w:rFonts w:cs="Calibri"/>
          <w:smallCaps/>
          <w:sz w:val="28"/>
          <w:szCs w:val="28"/>
        </w:rPr>
        <w:fldChar w:fldCharType="separate"/>
      </w:r>
      <w:r w:rsidR="00624EA3">
        <w:rPr>
          <w:noProof/>
          <w:lang w:bidi="en-US"/>
        </w:rPr>
        <w:t>Figure 1: OptiCash Login Screen</w:t>
      </w:r>
      <w:r w:rsidR="00624EA3">
        <w:rPr>
          <w:noProof/>
        </w:rPr>
        <w:tab/>
      </w:r>
      <w:r w:rsidR="00624EA3">
        <w:rPr>
          <w:noProof/>
        </w:rPr>
        <w:fldChar w:fldCharType="begin"/>
      </w:r>
      <w:r w:rsidR="00624EA3">
        <w:rPr>
          <w:noProof/>
        </w:rPr>
        <w:instrText xml:space="preserve"> PAGEREF _Toc128632321 \h </w:instrText>
      </w:r>
      <w:r w:rsidR="00624EA3">
        <w:rPr>
          <w:noProof/>
        </w:rPr>
      </w:r>
      <w:r w:rsidR="00624EA3">
        <w:rPr>
          <w:noProof/>
        </w:rPr>
        <w:fldChar w:fldCharType="separate"/>
      </w:r>
      <w:r w:rsidR="00624EA3">
        <w:rPr>
          <w:noProof/>
        </w:rPr>
        <w:t>13</w:t>
      </w:r>
      <w:r w:rsidR="00624EA3">
        <w:rPr>
          <w:noProof/>
        </w:rPr>
        <w:fldChar w:fldCharType="end"/>
      </w:r>
    </w:p>
    <w:p w14:paraId="71115937" w14:textId="13EF0369" w:rsidR="00624EA3" w:rsidRDefault="00624EA3">
      <w:pPr>
        <w:pStyle w:val="TableofFigures"/>
        <w:rPr>
          <w:rFonts w:asciiTheme="minorHAnsi" w:eastAsiaTheme="minorEastAsia" w:hAnsiTheme="minorHAnsi" w:cstheme="minorBidi"/>
          <w:noProof/>
          <w:sz w:val="22"/>
          <w:szCs w:val="22"/>
          <w:lang w:val="en-US"/>
        </w:rPr>
      </w:pPr>
      <w:r>
        <w:rPr>
          <w:noProof/>
        </w:rPr>
        <w:t>Figure 3: Navigation Tabs</w:t>
      </w:r>
      <w:r>
        <w:rPr>
          <w:noProof/>
        </w:rPr>
        <w:tab/>
      </w:r>
      <w:r>
        <w:rPr>
          <w:noProof/>
        </w:rPr>
        <w:fldChar w:fldCharType="begin"/>
      </w:r>
      <w:r>
        <w:rPr>
          <w:noProof/>
        </w:rPr>
        <w:instrText xml:space="preserve"> PAGEREF _Toc128632322 \h </w:instrText>
      </w:r>
      <w:r>
        <w:rPr>
          <w:noProof/>
        </w:rPr>
      </w:r>
      <w:r>
        <w:rPr>
          <w:noProof/>
        </w:rPr>
        <w:fldChar w:fldCharType="separate"/>
      </w:r>
      <w:r>
        <w:rPr>
          <w:noProof/>
        </w:rPr>
        <w:t>16</w:t>
      </w:r>
      <w:r>
        <w:rPr>
          <w:noProof/>
        </w:rPr>
        <w:fldChar w:fldCharType="end"/>
      </w:r>
    </w:p>
    <w:p w14:paraId="41988758" w14:textId="7AFFAF6D" w:rsidR="00624EA3" w:rsidRDefault="00624EA3">
      <w:pPr>
        <w:pStyle w:val="TableofFigures"/>
        <w:rPr>
          <w:rFonts w:asciiTheme="minorHAnsi" w:eastAsiaTheme="minorEastAsia" w:hAnsiTheme="minorHAnsi" w:cstheme="minorBidi"/>
          <w:noProof/>
          <w:sz w:val="22"/>
          <w:szCs w:val="22"/>
          <w:lang w:val="en-US"/>
        </w:rPr>
      </w:pPr>
      <w:r>
        <w:rPr>
          <w:noProof/>
          <w:lang w:bidi="en-US"/>
        </w:rPr>
        <w:t>Figure 4: Date Selector</w:t>
      </w:r>
      <w:r>
        <w:rPr>
          <w:noProof/>
        </w:rPr>
        <w:tab/>
      </w:r>
      <w:r>
        <w:rPr>
          <w:noProof/>
        </w:rPr>
        <w:fldChar w:fldCharType="begin"/>
      </w:r>
      <w:r>
        <w:rPr>
          <w:noProof/>
        </w:rPr>
        <w:instrText xml:space="preserve"> PAGEREF _Toc128632323 \h </w:instrText>
      </w:r>
      <w:r>
        <w:rPr>
          <w:noProof/>
        </w:rPr>
      </w:r>
      <w:r>
        <w:rPr>
          <w:noProof/>
        </w:rPr>
        <w:fldChar w:fldCharType="separate"/>
      </w:r>
      <w:r>
        <w:rPr>
          <w:noProof/>
        </w:rPr>
        <w:t>19</w:t>
      </w:r>
      <w:r>
        <w:rPr>
          <w:noProof/>
        </w:rPr>
        <w:fldChar w:fldCharType="end"/>
      </w:r>
    </w:p>
    <w:p w14:paraId="138D1842" w14:textId="39BB592C" w:rsidR="00624EA3" w:rsidRDefault="00624EA3">
      <w:pPr>
        <w:pStyle w:val="TableofFigures"/>
        <w:rPr>
          <w:rFonts w:asciiTheme="minorHAnsi" w:eastAsiaTheme="minorEastAsia" w:hAnsiTheme="minorHAnsi" w:cstheme="minorBidi"/>
          <w:noProof/>
          <w:sz w:val="22"/>
          <w:szCs w:val="22"/>
          <w:lang w:val="en-US"/>
        </w:rPr>
      </w:pPr>
      <w:r>
        <w:rPr>
          <w:noProof/>
          <w:lang w:bidi="en-US"/>
        </w:rPr>
        <w:t>Figure 5: Cashpoint Search Page</w:t>
      </w:r>
      <w:r>
        <w:rPr>
          <w:noProof/>
        </w:rPr>
        <w:tab/>
      </w:r>
      <w:r>
        <w:rPr>
          <w:noProof/>
        </w:rPr>
        <w:fldChar w:fldCharType="begin"/>
      </w:r>
      <w:r>
        <w:rPr>
          <w:noProof/>
        </w:rPr>
        <w:instrText xml:space="preserve"> PAGEREF _Toc128632324 \h </w:instrText>
      </w:r>
      <w:r>
        <w:rPr>
          <w:noProof/>
        </w:rPr>
      </w:r>
      <w:r>
        <w:rPr>
          <w:noProof/>
        </w:rPr>
        <w:fldChar w:fldCharType="separate"/>
      </w:r>
      <w:r>
        <w:rPr>
          <w:noProof/>
        </w:rPr>
        <w:t>20</w:t>
      </w:r>
      <w:r>
        <w:rPr>
          <w:noProof/>
        </w:rPr>
        <w:fldChar w:fldCharType="end"/>
      </w:r>
    </w:p>
    <w:p w14:paraId="26E854ED" w14:textId="093D86DA" w:rsidR="00624EA3" w:rsidRDefault="00624EA3">
      <w:pPr>
        <w:pStyle w:val="TableofFigures"/>
        <w:rPr>
          <w:rFonts w:asciiTheme="minorHAnsi" w:eastAsiaTheme="minorEastAsia" w:hAnsiTheme="minorHAnsi" w:cstheme="minorBidi"/>
          <w:noProof/>
          <w:sz w:val="22"/>
          <w:szCs w:val="22"/>
          <w:lang w:val="en-US"/>
        </w:rPr>
      </w:pPr>
      <w:r>
        <w:rPr>
          <w:noProof/>
          <w:lang w:bidi="en-US"/>
        </w:rPr>
        <w:t>Figure 6: Cashpoint Selector Window</w:t>
      </w:r>
      <w:r>
        <w:rPr>
          <w:noProof/>
        </w:rPr>
        <w:tab/>
      </w:r>
      <w:r>
        <w:rPr>
          <w:noProof/>
        </w:rPr>
        <w:fldChar w:fldCharType="begin"/>
      </w:r>
      <w:r>
        <w:rPr>
          <w:noProof/>
        </w:rPr>
        <w:instrText xml:space="preserve"> PAGEREF _Toc128632325 \h </w:instrText>
      </w:r>
      <w:r>
        <w:rPr>
          <w:noProof/>
        </w:rPr>
      </w:r>
      <w:r>
        <w:rPr>
          <w:noProof/>
        </w:rPr>
        <w:fldChar w:fldCharType="separate"/>
      </w:r>
      <w:r>
        <w:rPr>
          <w:noProof/>
        </w:rPr>
        <w:t>22</w:t>
      </w:r>
      <w:r>
        <w:rPr>
          <w:noProof/>
        </w:rPr>
        <w:fldChar w:fldCharType="end"/>
      </w:r>
    </w:p>
    <w:p w14:paraId="3A0EBD5F" w14:textId="270C6372" w:rsidR="00624EA3" w:rsidRDefault="00624EA3">
      <w:pPr>
        <w:pStyle w:val="TableofFigures"/>
        <w:rPr>
          <w:rFonts w:asciiTheme="minorHAnsi" w:eastAsiaTheme="minorEastAsia" w:hAnsiTheme="minorHAnsi" w:cstheme="minorBidi"/>
          <w:noProof/>
          <w:sz w:val="22"/>
          <w:szCs w:val="22"/>
          <w:lang w:val="en-US"/>
        </w:rPr>
      </w:pPr>
      <w:r>
        <w:rPr>
          <w:noProof/>
          <w:lang w:bidi="en-US"/>
        </w:rPr>
        <w:t>Figure 7: Language selector</w:t>
      </w:r>
      <w:r>
        <w:rPr>
          <w:noProof/>
        </w:rPr>
        <w:tab/>
      </w:r>
      <w:r>
        <w:rPr>
          <w:noProof/>
        </w:rPr>
        <w:fldChar w:fldCharType="begin"/>
      </w:r>
      <w:r>
        <w:rPr>
          <w:noProof/>
        </w:rPr>
        <w:instrText xml:space="preserve"> PAGEREF _Toc128632326 \h </w:instrText>
      </w:r>
      <w:r>
        <w:rPr>
          <w:noProof/>
        </w:rPr>
      </w:r>
      <w:r>
        <w:rPr>
          <w:noProof/>
        </w:rPr>
        <w:fldChar w:fldCharType="separate"/>
      </w:r>
      <w:r>
        <w:rPr>
          <w:noProof/>
        </w:rPr>
        <w:t>25</w:t>
      </w:r>
      <w:r>
        <w:rPr>
          <w:noProof/>
        </w:rPr>
        <w:fldChar w:fldCharType="end"/>
      </w:r>
    </w:p>
    <w:p w14:paraId="6283C4F8" w14:textId="2A2F2B6E" w:rsidR="00624EA3" w:rsidRDefault="00624EA3">
      <w:pPr>
        <w:pStyle w:val="TableofFigures"/>
        <w:rPr>
          <w:rFonts w:asciiTheme="minorHAnsi" w:eastAsiaTheme="minorEastAsia" w:hAnsiTheme="minorHAnsi" w:cstheme="minorBidi"/>
          <w:noProof/>
          <w:sz w:val="22"/>
          <w:szCs w:val="22"/>
          <w:lang w:val="en-US"/>
        </w:rPr>
      </w:pPr>
      <w:r>
        <w:rPr>
          <w:noProof/>
          <w:lang w:bidi="en-US"/>
        </w:rPr>
        <w:t>Figure 8: Cashpoint Elements</w:t>
      </w:r>
      <w:r>
        <w:rPr>
          <w:noProof/>
        </w:rPr>
        <w:tab/>
      </w:r>
      <w:r>
        <w:rPr>
          <w:noProof/>
        </w:rPr>
        <w:fldChar w:fldCharType="begin"/>
      </w:r>
      <w:r>
        <w:rPr>
          <w:noProof/>
        </w:rPr>
        <w:instrText xml:space="preserve"> PAGEREF _Toc128632327 \h </w:instrText>
      </w:r>
      <w:r>
        <w:rPr>
          <w:noProof/>
        </w:rPr>
      </w:r>
      <w:r>
        <w:rPr>
          <w:noProof/>
        </w:rPr>
        <w:fldChar w:fldCharType="separate"/>
      </w:r>
      <w:r>
        <w:rPr>
          <w:noProof/>
        </w:rPr>
        <w:t>27</w:t>
      </w:r>
      <w:r>
        <w:rPr>
          <w:noProof/>
        </w:rPr>
        <w:fldChar w:fldCharType="end"/>
      </w:r>
    </w:p>
    <w:p w14:paraId="742847AA" w14:textId="6D2E9080" w:rsidR="00624EA3" w:rsidRDefault="00624EA3">
      <w:pPr>
        <w:pStyle w:val="TableofFigures"/>
        <w:rPr>
          <w:rFonts w:asciiTheme="minorHAnsi" w:eastAsiaTheme="minorEastAsia" w:hAnsiTheme="minorHAnsi" w:cstheme="minorBidi"/>
          <w:noProof/>
          <w:sz w:val="22"/>
          <w:szCs w:val="22"/>
          <w:lang w:val="en-US"/>
        </w:rPr>
      </w:pPr>
      <w:r>
        <w:rPr>
          <w:noProof/>
          <w:lang w:bidi="en-US"/>
        </w:rPr>
        <w:t>Figure 9: Cost Range Page</w:t>
      </w:r>
      <w:r>
        <w:rPr>
          <w:noProof/>
        </w:rPr>
        <w:tab/>
      </w:r>
      <w:r>
        <w:rPr>
          <w:noProof/>
        </w:rPr>
        <w:fldChar w:fldCharType="begin"/>
      </w:r>
      <w:r>
        <w:rPr>
          <w:noProof/>
        </w:rPr>
        <w:instrText xml:space="preserve"> PAGEREF _Toc128632328 \h </w:instrText>
      </w:r>
      <w:r>
        <w:rPr>
          <w:noProof/>
        </w:rPr>
      </w:r>
      <w:r>
        <w:rPr>
          <w:noProof/>
        </w:rPr>
        <w:fldChar w:fldCharType="separate"/>
      </w:r>
      <w:r>
        <w:rPr>
          <w:noProof/>
        </w:rPr>
        <w:t>49</w:t>
      </w:r>
      <w:r>
        <w:rPr>
          <w:noProof/>
        </w:rPr>
        <w:fldChar w:fldCharType="end"/>
      </w:r>
    </w:p>
    <w:p w14:paraId="48524256" w14:textId="7142EB0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 Cashpoint Overview Page</w:t>
      </w:r>
      <w:r>
        <w:rPr>
          <w:noProof/>
        </w:rPr>
        <w:tab/>
      </w:r>
      <w:r>
        <w:rPr>
          <w:noProof/>
        </w:rPr>
        <w:fldChar w:fldCharType="begin"/>
      </w:r>
      <w:r>
        <w:rPr>
          <w:noProof/>
        </w:rPr>
        <w:instrText xml:space="preserve"> PAGEREF _Toc128632329 \h </w:instrText>
      </w:r>
      <w:r>
        <w:rPr>
          <w:noProof/>
        </w:rPr>
      </w:r>
      <w:r>
        <w:rPr>
          <w:noProof/>
        </w:rPr>
        <w:fldChar w:fldCharType="separate"/>
      </w:r>
      <w:r>
        <w:rPr>
          <w:noProof/>
        </w:rPr>
        <w:t>51</w:t>
      </w:r>
      <w:r>
        <w:rPr>
          <w:noProof/>
        </w:rPr>
        <w:fldChar w:fldCharType="end"/>
      </w:r>
    </w:p>
    <w:p w14:paraId="16C7C791" w14:textId="10EFE5C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 Currency Balance Entry Page</w:t>
      </w:r>
      <w:r>
        <w:rPr>
          <w:noProof/>
        </w:rPr>
        <w:tab/>
      </w:r>
      <w:r>
        <w:rPr>
          <w:noProof/>
        </w:rPr>
        <w:fldChar w:fldCharType="begin"/>
      </w:r>
      <w:r>
        <w:rPr>
          <w:noProof/>
        </w:rPr>
        <w:instrText xml:space="preserve"> PAGEREF _Toc128632330 \h </w:instrText>
      </w:r>
      <w:r>
        <w:rPr>
          <w:noProof/>
        </w:rPr>
      </w:r>
      <w:r>
        <w:rPr>
          <w:noProof/>
        </w:rPr>
        <w:fldChar w:fldCharType="separate"/>
      </w:r>
      <w:r>
        <w:rPr>
          <w:noProof/>
        </w:rPr>
        <w:t>59</w:t>
      </w:r>
      <w:r>
        <w:rPr>
          <w:noProof/>
        </w:rPr>
        <w:fldChar w:fldCharType="end"/>
      </w:r>
    </w:p>
    <w:p w14:paraId="093FD5DA" w14:textId="1BA7332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 Denomination Balance Entry Page</w:t>
      </w:r>
      <w:r>
        <w:rPr>
          <w:noProof/>
        </w:rPr>
        <w:tab/>
      </w:r>
      <w:r>
        <w:rPr>
          <w:noProof/>
        </w:rPr>
        <w:fldChar w:fldCharType="begin"/>
      </w:r>
      <w:r>
        <w:rPr>
          <w:noProof/>
        </w:rPr>
        <w:instrText xml:space="preserve"> PAGEREF _Toc128632331 \h </w:instrText>
      </w:r>
      <w:r>
        <w:rPr>
          <w:noProof/>
        </w:rPr>
      </w:r>
      <w:r>
        <w:rPr>
          <w:noProof/>
        </w:rPr>
        <w:fldChar w:fldCharType="separate"/>
      </w:r>
      <w:r>
        <w:rPr>
          <w:noProof/>
        </w:rPr>
        <w:t>59</w:t>
      </w:r>
      <w:r>
        <w:rPr>
          <w:noProof/>
        </w:rPr>
        <w:fldChar w:fldCharType="end"/>
      </w:r>
    </w:p>
    <w:p w14:paraId="70FBCD4E" w14:textId="15AC629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 ATM Current Cash Levels Page</w:t>
      </w:r>
      <w:r>
        <w:rPr>
          <w:noProof/>
        </w:rPr>
        <w:tab/>
      </w:r>
      <w:r>
        <w:rPr>
          <w:noProof/>
        </w:rPr>
        <w:fldChar w:fldCharType="begin"/>
      </w:r>
      <w:r>
        <w:rPr>
          <w:noProof/>
        </w:rPr>
        <w:instrText xml:space="preserve"> PAGEREF _Toc128632332 \h </w:instrText>
      </w:r>
      <w:r>
        <w:rPr>
          <w:noProof/>
        </w:rPr>
      </w:r>
      <w:r>
        <w:rPr>
          <w:noProof/>
        </w:rPr>
        <w:fldChar w:fldCharType="separate"/>
      </w:r>
      <w:r>
        <w:rPr>
          <w:noProof/>
        </w:rPr>
        <w:t>62</w:t>
      </w:r>
      <w:r>
        <w:rPr>
          <w:noProof/>
        </w:rPr>
        <w:fldChar w:fldCharType="end"/>
      </w:r>
    </w:p>
    <w:p w14:paraId="0700239F" w14:textId="208E9EF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 Branch Current Cash Levels Page</w:t>
      </w:r>
      <w:r>
        <w:rPr>
          <w:noProof/>
        </w:rPr>
        <w:tab/>
      </w:r>
      <w:r>
        <w:rPr>
          <w:noProof/>
        </w:rPr>
        <w:fldChar w:fldCharType="begin"/>
      </w:r>
      <w:r>
        <w:rPr>
          <w:noProof/>
        </w:rPr>
        <w:instrText xml:space="preserve"> PAGEREF _Toc128632333 \h </w:instrText>
      </w:r>
      <w:r>
        <w:rPr>
          <w:noProof/>
        </w:rPr>
      </w:r>
      <w:r>
        <w:rPr>
          <w:noProof/>
        </w:rPr>
        <w:fldChar w:fldCharType="separate"/>
      </w:r>
      <w:r>
        <w:rPr>
          <w:noProof/>
        </w:rPr>
        <w:t>63</w:t>
      </w:r>
      <w:r>
        <w:rPr>
          <w:noProof/>
        </w:rPr>
        <w:fldChar w:fldCharType="end"/>
      </w:r>
    </w:p>
    <w:p w14:paraId="2B634F06" w14:textId="231BCA0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 Cashpoint Definition Page</w:t>
      </w:r>
      <w:r>
        <w:rPr>
          <w:noProof/>
        </w:rPr>
        <w:tab/>
      </w:r>
      <w:r>
        <w:rPr>
          <w:noProof/>
        </w:rPr>
        <w:fldChar w:fldCharType="begin"/>
      </w:r>
      <w:r>
        <w:rPr>
          <w:noProof/>
        </w:rPr>
        <w:instrText xml:space="preserve"> PAGEREF _Toc128632334 \h </w:instrText>
      </w:r>
      <w:r>
        <w:rPr>
          <w:noProof/>
        </w:rPr>
      </w:r>
      <w:r>
        <w:rPr>
          <w:noProof/>
        </w:rPr>
        <w:fldChar w:fldCharType="separate"/>
      </w:r>
      <w:r>
        <w:rPr>
          <w:noProof/>
        </w:rPr>
        <w:t>63</w:t>
      </w:r>
      <w:r>
        <w:rPr>
          <w:noProof/>
        </w:rPr>
        <w:fldChar w:fldCharType="end"/>
      </w:r>
    </w:p>
    <w:p w14:paraId="1BDB5EDE" w14:textId="5A05B1A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 Branch Parameters Page</w:t>
      </w:r>
      <w:r>
        <w:rPr>
          <w:noProof/>
        </w:rPr>
        <w:tab/>
      </w:r>
      <w:r>
        <w:rPr>
          <w:noProof/>
        </w:rPr>
        <w:fldChar w:fldCharType="begin"/>
      </w:r>
      <w:r>
        <w:rPr>
          <w:noProof/>
        </w:rPr>
        <w:instrText xml:space="preserve"> PAGEREF _Toc128632335 \h </w:instrText>
      </w:r>
      <w:r>
        <w:rPr>
          <w:noProof/>
        </w:rPr>
      </w:r>
      <w:r>
        <w:rPr>
          <w:noProof/>
        </w:rPr>
        <w:fldChar w:fldCharType="separate"/>
      </w:r>
      <w:r>
        <w:rPr>
          <w:noProof/>
        </w:rPr>
        <w:t>64</w:t>
      </w:r>
      <w:r>
        <w:rPr>
          <w:noProof/>
        </w:rPr>
        <w:fldChar w:fldCharType="end"/>
      </w:r>
    </w:p>
    <w:p w14:paraId="49D31B47" w14:textId="0F227A0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 ATM Parameters Page</w:t>
      </w:r>
      <w:r>
        <w:rPr>
          <w:noProof/>
        </w:rPr>
        <w:tab/>
      </w:r>
      <w:r>
        <w:rPr>
          <w:noProof/>
        </w:rPr>
        <w:fldChar w:fldCharType="begin"/>
      </w:r>
      <w:r>
        <w:rPr>
          <w:noProof/>
        </w:rPr>
        <w:instrText xml:space="preserve"> PAGEREF _Toc128632336 \h </w:instrText>
      </w:r>
      <w:r>
        <w:rPr>
          <w:noProof/>
        </w:rPr>
      </w:r>
      <w:r>
        <w:rPr>
          <w:noProof/>
        </w:rPr>
        <w:fldChar w:fldCharType="separate"/>
      </w:r>
      <w:r>
        <w:rPr>
          <w:noProof/>
        </w:rPr>
        <w:t>65</w:t>
      </w:r>
      <w:r>
        <w:rPr>
          <w:noProof/>
        </w:rPr>
        <w:fldChar w:fldCharType="end"/>
      </w:r>
    </w:p>
    <w:p w14:paraId="42CA4836" w14:textId="27891E50"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18: Advanced Device Parameters Page</w:t>
      </w:r>
      <w:r>
        <w:rPr>
          <w:noProof/>
        </w:rPr>
        <w:tab/>
      </w:r>
      <w:r>
        <w:rPr>
          <w:noProof/>
        </w:rPr>
        <w:fldChar w:fldCharType="begin"/>
      </w:r>
      <w:r>
        <w:rPr>
          <w:noProof/>
        </w:rPr>
        <w:instrText xml:space="preserve"> PAGEREF _Toc128632337 \h </w:instrText>
      </w:r>
      <w:r>
        <w:rPr>
          <w:noProof/>
        </w:rPr>
      </w:r>
      <w:r>
        <w:rPr>
          <w:noProof/>
        </w:rPr>
        <w:fldChar w:fldCharType="separate"/>
      </w:r>
      <w:r>
        <w:rPr>
          <w:noProof/>
        </w:rPr>
        <w:t>65</w:t>
      </w:r>
      <w:r>
        <w:rPr>
          <w:noProof/>
        </w:rPr>
        <w:fldChar w:fldCharType="end"/>
      </w:r>
    </w:p>
    <w:p w14:paraId="65411C27" w14:textId="32B8190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19: Branch Service Days Page</w:t>
      </w:r>
      <w:r>
        <w:rPr>
          <w:noProof/>
        </w:rPr>
        <w:tab/>
      </w:r>
      <w:r>
        <w:rPr>
          <w:noProof/>
        </w:rPr>
        <w:fldChar w:fldCharType="begin"/>
      </w:r>
      <w:r>
        <w:rPr>
          <w:noProof/>
        </w:rPr>
        <w:instrText xml:space="preserve"> PAGEREF _Toc128632338 \h </w:instrText>
      </w:r>
      <w:r>
        <w:rPr>
          <w:noProof/>
        </w:rPr>
      </w:r>
      <w:r>
        <w:rPr>
          <w:noProof/>
        </w:rPr>
        <w:fldChar w:fldCharType="separate"/>
      </w:r>
      <w:r>
        <w:rPr>
          <w:noProof/>
        </w:rPr>
        <w:t>66</w:t>
      </w:r>
      <w:r>
        <w:rPr>
          <w:noProof/>
        </w:rPr>
        <w:fldChar w:fldCharType="end"/>
      </w:r>
    </w:p>
    <w:p w14:paraId="0DE1EA86" w14:textId="7C74787A" w:rsidR="00624EA3" w:rsidRDefault="00624EA3">
      <w:pPr>
        <w:pStyle w:val="TableofFigures"/>
        <w:rPr>
          <w:rFonts w:asciiTheme="minorHAnsi" w:eastAsiaTheme="minorEastAsia" w:hAnsiTheme="minorHAnsi" w:cstheme="minorBidi"/>
          <w:noProof/>
          <w:sz w:val="22"/>
          <w:szCs w:val="22"/>
          <w:lang w:val="en-US"/>
        </w:rPr>
      </w:pPr>
      <w:r>
        <w:rPr>
          <w:noProof/>
          <w:lang w:bidi="en-US"/>
        </w:rPr>
        <w:t>Figure 20: ATM Service Days Page</w:t>
      </w:r>
      <w:r>
        <w:rPr>
          <w:noProof/>
        </w:rPr>
        <w:tab/>
      </w:r>
      <w:r>
        <w:rPr>
          <w:noProof/>
        </w:rPr>
        <w:fldChar w:fldCharType="begin"/>
      </w:r>
      <w:r>
        <w:rPr>
          <w:noProof/>
        </w:rPr>
        <w:instrText xml:space="preserve"> PAGEREF _Toc128632339 \h </w:instrText>
      </w:r>
      <w:r>
        <w:rPr>
          <w:noProof/>
        </w:rPr>
      </w:r>
      <w:r>
        <w:rPr>
          <w:noProof/>
        </w:rPr>
        <w:fldChar w:fldCharType="separate"/>
      </w:r>
      <w:r>
        <w:rPr>
          <w:noProof/>
        </w:rPr>
        <w:t>67</w:t>
      </w:r>
      <w:r>
        <w:rPr>
          <w:noProof/>
        </w:rPr>
        <w:fldChar w:fldCharType="end"/>
      </w:r>
    </w:p>
    <w:p w14:paraId="2EEECECD" w14:textId="2EDE97A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21: Advanced Device Service Days Page</w:t>
      </w:r>
      <w:r>
        <w:rPr>
          <w:noProof/>
        </w:rPr>
        <w:tab/>
      </w:r>
      <w:r>
        <w:rPr>
          <w:noProof/>
        </w:rPr>
        <w:fldChar w:fldCharType="begin"/>
      </w:r>
      <w:r>
        <w:rPr>
          <w:noProof/>
        </w:rPr>
        <w:instrText xml:space="preserve"> PAGEREF _Toc128632340 \h </w:instrText>
      </w:r>
      <w:r>
        <w:rPr>
          <w:noProof/>
        </w:rPr>
      </w:r>
      <w:r>
        <w:rPr>
          <w:noProof/>
        </w:rPr>
        <w:fldChar w:fldCharType="separate"/>
      </w:r>
      <w:r>
        <w:rPr>
          <w:noProof/>
        </w:rPr>
        <w:t>68</w:t>
      </w:r>
      <w:r>
        <w:rPr>
          <w:noProof/>
        </w:rPr>
        <w:fldChar w:fldCharType="end"/>
      </w:r>
    </w:p>
    <w:p w14:paraId="1A806A30" w14:textId="3CBC8E57" w:rsidR="00624EA3" w:rsidRDefault="00624EA3">
      <w:pPr>
        <w:pStyle w:val="TableofFigures"/>
        <w:rPr>
          <w:rFonts w:asciiTheme="minorHAnsi" w:eastAsiaTheme="minorEastAsia" w:hAnsiTheme="minorHAnsi" w:cstheme="minorBidi"/>
          <w:noProof/>
          <w:sz w:val="22"/>
          <w:szCs w:val="22"/>
          <w:lang w:val="en-US"/>
        </w:rPr>
      </w:pPr>
      <w:r>
        <w:rPr>
          <w:noProof/>
          <w:lang w:bidi="en-US"/>
        </w:rPr>
        <w:t>Figure 22: Service Exceptions</w:t>
      </w:r>
      <w:r>
        <w:rPr>
          <w:noProof/>
        </w:rPr>
        <w:tab/>
      </w:r>
      <w:r>
        <w:rPr>
          <w:noProof/>
        </w:rPr>
        <w:fldChar w:fldCharType="begin"/>
      </w:r>
      <w:r>
        <w:rPr>
          <w:noProof/>
        </w:rPr>
        <w:instrText xml:space="preserve"> PAGEREF _Toc128632341 \h </w:instrText>
      </w:r>
      <w:r>
        <w:rPr>
          <w:noProof/>
        </w:rPr>
      </w:r>
      <w:r>
        <w:rPr>
          <w:noProof/>
        </w:rPr>
        <w:fldChar w:fldCharType="separate"/>
      </w:r>
      <w:r>
        <w:rPr>
          <w:noProof/>
        </w:rPr>
        <w:t>68</w:t>
      </w:r>
      <w:r>
        <w:rPr>
          <w:noProof/>
        </w:rPr>
        <w:fldChar w:fldCharType="end"/>
      </w:r>
    </w:p>
    <w:p w14:paraId="4B767380" w14:textId="01AB53B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23: View Service Days</w:t>
      </w:r>
      <w:r>
        <w:rPr>
          <w:noProof/>
        </w:rPr>
        <w:tab/>
      </w:r>
      <w:r>
        <w:rPr>
          <w:noProof/>
        </w:rPr>
        <w:fldChar w:fldCharType="begin"/>
      </w:r>
      <w:r>
        <w:rPr>
          <w:noProof/>
        </w:rPr>
        <w:instrText xml:space="preserve"> PAGEREF _Toc128632342 \h </w:instrText>
      </w:r>
      <w:r>
        <w:rPr>
          <w:noProof/>
        </w:rPr>
      </w:r>
      <w:r>
        <w:rPr>
          <w:noProof/>
        </w:rPr>
        <w:fldChar w:fldCharType="separate"/>
      </w:r>
      <w:r>
        <w:rPr>
          <w:noProof/>
        </w:rPr>
        <w:t>69</w:t>
      </w:r>
      <w:r>
        <w:rPr>
          <w:noProof/>
        </w:rPr>
        <w:fldChar w:fldCharType="end"/>
      </w:r>
    </w:p>
    <w:p w14:paraId="1A39DAF5" w14:textId="737DAA1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24: ATM Denomination Page</w:t>
      </w:r>
      <w:r>
        <w:rPr>
          <w:noProof/>
        </w:rPr>
        <w:tab/>
      </w:r>
      <w:r>
        <w:rPr>
          <w:noProof/>
        </w:rPr>
        <w:fldChar w:fldCharType="begin"/>
      </w:r>
      <w:r>
        <w:rPr>
          <w:noProof/>
        </w:rPr>
        <w:instrText xml:space="preserve"> PAGEREF _Toc128632343 \h </w:instrText>
      </w:r>
      <w:r>
        <w:rPr>
          <w:noProof/>
        </w:rPr>
      </w:r>
      <w:r>
        <w:rPr>
          <w:noProof/>
        </w:rPr>
        <w:fldChar w:fldCharType="separate"/>
      </w:r>
      <w:r>
        <w:rPr>
          <w:noProof/>
        </w:rPr>
        <w:t>69</w:t>
      </w:r>
      <w:r>
        <w:rPr>
          <w:noProof/>
        </w:rPr>
        <w:fldChar w:fldCharType="end"/>
      </w:r>
    </w:p>
    <w:p w14:paraId="38919A3C" w14:textId="1BC3F416" w:rsidR="00624EA3" w:rsidRDefault="00624EA3">
      <w:pPr>
        <w:pStyle w:val="TableofFigures"/>
        <w:rPr>
          <w:rFonts w:asciiTheme="minorHAnsi" w:eastAsiaTheme="minorEastAsia" w:hAnsiTheme="minorHAnsi" w:cstheme="minorBidi"/>
          <w:noProof/>
          <w:sz w:val="22"/>
          <w:szCs w:val="22"/>
          <w:lang w:val="en-US"/>
        </w:rPr>
      </w:pPr>
      <w:r>
        <w:rPr>
          <w:noProof/>
          <w:lang w:bidi="en-US"/>
        </w:rPr>
        <w:t>Figure 25: Branch Denomination Page</w:t>
      </w:r>
      <w:r>
        <w:rPr>
          <w:noProof/>
        </w:rPr>
        <w:tab/>
      </w:r>
      <w:r>
        <w:rPr>
          <w:noProof/>
        </w:rPr>
        <w:fldChar w:fldCharType="begin"/>
      </w:r>
      <w:r>
        <w:rPr>
          <w:noProof/>
        </w:rPr>
        <w:instrText xml:space="preserve"> PAGEREF _Toc128632344 \h </w:instrText>
      </w:r>
      <w:r>
        <w:rPr>
          <w:noProof/>
        </w:rPr>
      </w:r>
      <w:r>
        <w:rPr>
          <w:noProof/>
        </w:rPr>
        <w:fldChar w:fldCharType="separate"/>
      </w:r>
      <w:r>
        <w:rPr>
          <w:noProof/>
        </w:rPr>
        <w:t>70</w:t>
      </w:r>
      <w:r>
        <w:rPr>
          <w:noProof/>
        </w:rPr>
        <w:fldChar w:fldCharType="end"/>
      </w:r>
    </w:p>
    <w:p w14:paraId="44D6B03C" w14:textId="68F3D8C3"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26: Advanced Device Denomination Page</w:t>
      </w:r>
      <w:r>
        <w:rPr>
          <w:noProof/>
        </w:rPr>
        <w:tab/>
      </w:r>
      <w:r>
        <w:rPr>
          <w:noProof/>
        </w:rPr>
        <w:fldChar w:fldCharType="begin"/>
      </w:r>
      <w:r>
        <w:rPr>
          <w:noProof/>
        </w:rPr>
        <w:instrText xml:space="preserve"> PAGEREF _Toc128632345 \h </w:instrText>
      </w:r>
      <w:r>
        <w:rPr>
          <w:noProof/>
        </w:rPr>
      </w:r>
      <w:r>
        <w:rPr>
          <w:noProof/>
        </w:rPr>
        <w:fldChar w:fldCharType="separate"/>
      </w:r>
      <w:r>
        <w:rPr>
          <w:noProof/>
        </w:rPr>
        <w:t>70</w:t>
      </w:r>
      <w:r>
        <w:rPr>
          <w:noProof/>
        </w:rPr>
        <w:fldChar w:fldCharType="end"/>
      </w:r>
    </w:p>
    <w:p w14:paraId="7B33CFBA" w14:textId="5DB935CE" w:rsidR="00624EA3" w:rsidRDefault="00624EA3">
      <w:pPr>
        <w:pStyle w:val="TableofFigures"/>
        <w:rPr>
          <w:rFonts w:asciiTheme="minorHAnsi" w:eastAsiaTheme="minorEastAsia" w:hAnsiTheme="minorHAnsi" w:cstheme="minorBidi"/>
          <w:noProof/>
          <w:sz w:val="22"/>
          <w:szCs w:val="22"/>
          <w:lang w:val="en-US"/>
        </w:rPr>
      </w:pPr>
      <w:r>
        <w:rPr>
          <w:noProof/>
          <w:lang w:bidi="en-US"/>
        </w:rPr>
        <w:t>Figure 27: Advanced Device CompoNent Definition Page</w:t>
      </w:r>
      <w:r>
        <w:rPr>
          <w:noProof/>
        </w:rPr>
        <w:tab/>
      </w:r>
      <w:r>
        <w:rPr>
          <w:noProof/>
        </w:rPr>
        <w:fldChar w:fldCharType="begin"/>
      </w:r>
      <w:r>
        <w:rPr>
          <w:noProof/>
        </w:rPr>
        <w:instrText xml:space="preserve"> PAGEREF _Toc128632346 \h </w:instrText>
      </w:r>
      <w:r>
        <w:rPr>
          <w:noProof/>
        </w:rPr>
      </w:r>
      <w:r>
        <w:rPr>
          <w:noProof/>
        </w:rPr>
        <w:fldChar w:fldCharType="separate"/>
      </w:r>
      <w:r>
        <w:rPr>
          <w:noProof/>
        </w:rPr>
        <w:t>73</w:t>
      </w:r>
      <w:r>
        <w:rPr>
          <w:noProof/>
        </w:rPr>
        <w:fldChar w:fldCharType="end"/>
      </w:r>
    </w:p>
    <w:p w14:paraId="0DB4FBEC" w14:textId="2B6572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28: Non-Cash Media Page</w:t>
      </w:r>
      <w:r>
        <w:rPr>
          <w:noProof/>
        </w:rPr>
        <w:tab/>
      </w:r>
      <w:r>
        <w:rPr>
          <w:noProof/>
        </w:rPr>
        <w:fldChar w:fldCharType="begin"/>
      </w:r>
      <w:r>
        <w:rPr>
          <w:noProof/>
        </w:rPr>
        <w:instrText xml:space="preserve"> PAGEREF _Toc128632347 \h </w:instrText>
      </w:r>
      <w:r>
        <w:rPr>
          <w:noProof/>
        </w:rPr>
      </w:r>
      <w:r>
        <w:rPr>
          <w:noProof/>
        </w:rPr>
        <w:fldChar w:fldCharType="separate"/>
      </w:r>
      <w:r>
        <w:rPr>
          <w:noProof/>
        </w:rPr>
        <w:t>73</w:t>
      </w:r>
      <w:r>
        <w:rPr>
          <w:noProof/>
        </w:rPr>
        <w:fldChar w:fldCharType="end"/>
      </w:r>
    </w:p>
    <w:p w14:paraId="73314F31" w14:textId="4E5D2DC7" w:rsidR="00624EA3" w:rsidRDefault="00624EA3">
      <w:pPr>
        <w:pStyle w:val="TableofFigures"/>
        <w:rPr>
          <w:rFonts w:asciiTheme="minorHAnsi" w:eastAsiaTheme="minorEastAsia" w:hAnsiTheme="minorHAnsi" w:cstheme="minorBidi"/>
          <w:noProof/>
          <w:sz w:val="22"/>
          <w:szCs w:val="22"/>
          <w:lang w:val="en-US"/>
        </w:rPr>
      </w:pPr>
      <w:r>
        <w:rPr>
          <w:noProof/>
          <w:lang w:bidi="en-US"/>
        </w:rPr>
        <w:t>Figure 29: Cashpoint Linkage Page</w:t>
      </w:r>
      <w:r>
        <w:rPr>
          <w:noProof/>
        </w:rPr>
        <w:tab/>
      </w:r>
      <w:r>
        <w:rPr>
          <w:noProof/>
        </w:rPr>
        <w:fldChar w:fldCharType="begin"/>
      </w:r>
      <w:r>
        <w:rPr>
          <w:noProof/>
        </w:rPr>
        <w:instrText xml:space="preserve"> PAGEREF _Toc128632348 \h </w:instrText>
      </w:r>
      <w:r>
        <w:rPr>
          <w:noProof/>
        </w:rPr>
      </w:r>
      <w:r>
        <w:rPr>
          <w:noProof/>
        </w:rPr>
        <w:fldChar w:fldCharType="separate"/>
      </w:r>
      <w:r>
        <w:rPr>
          <w:noProof/>
        </w:rPr>
        <w:t>75</w:t>
      </w:r>
      <w:r>
        <w:rPr>
          <w:noProof/>
        </w:rPr>
        <w:fldChar w:fldCharType="end"/>
      </w:r>
    </w:p>
    <w:p w14:paraId="45B80F6D" w14:textId="622DAB1C" w:rsidR="00624EA3" w:rsidRDefault="00624EA3">
      <w:pPr>
        <w:pStyle w:val="TableofFigures"/>
        <w:rPr>
          <w:rFonts w:asciiTheme="minorHAnsi" w:eastAsiaTheme="minorEastAsia" w:hAnsiTheme="minorHAnsi" w:cstheme="minorBidi"/>
          <w:noProof/>
          <w:sz w:val="22"/>
          <w:szCs w:val="22"/>
          <w:lang w:val="en-US"/>
        </w:rPr>
      </w:pPr>
      <w:r>
        <w:rPr>
          <w:noProof/>
          <w:lang w:bidi="en-US"/>
        </w:rPr>
        <w:t>Figure 30: ATM Costs Page</w:t>
      </w:r>
      <w:r>
        <w:rPr>
          <w:noProof/>
        </w:rPr>
        <w:tab/>
      </w:r>
      <w:r>
        <w:rPr>
          <w:noProof/>
        </w:rPr>
        <w:fldChar w:fldCharType="begin"/>
      </w:r>
      <w:r>
        <w:rPr>
          <w:noProof/>
        </w:rPr>
        <w:instrText xml:space="preserve"> PAGEREF _Toc128632349 \h </w:instrText>
      </w:r>
      <w:r>
        <w:rPr>
          <w:noProof/>
        </w:rPr>
      </w:r>
      <w:r>
        <w:rPr>
          <w:noProof/>
        </w:rPr>
        <w:fldChar w:fldCharType="separate"/>
      </w:r>
      <w:r>
        <w:rPr>
          <w:noProof/>
        </w:rPr>
        <w:t>78</w:t>
      </w:r>
      <w:r>
        <w:rPr>
          <w:noProof/>
        </w:rPr>
        <w:fldChar w:fldCharType="end"/>
      </w:r>
    </w:p>
    <w:p w14:paraId="41348F8E" w14:textId="1AEAEAED" w:rsidR="00624EA3" w:rsidRDefault="00624EA3">
      <w:pPr>
        <w:pStyle w:val="TableofFigures"/>
        <w:rPr>
          <w:rFonts w:asciiTheme="minorHAnsi" w:eastAsiaTheme="minorEastAsia" w:hAnsiTheme="minorHAnsi" w:cstheme="minorBidi"/>
          <w:noProof/>
          <w:sz w:val="22"/>
          <w:szCs w:val="22"/>
          <w:lang w:val="en-US"/>
        </w:rPr>
      </w:pPr>
      <w:r>
        <w:rPr>
          <w:noProof/>
          <w:lang w:bidi="en-US"/>
        </w:rPr>
        <w:t>Figure 31: Recycler ATM Costs Page</w:t>
      </w:r>
      <w:r>
        <w:rPr>
          <w:noProof/>
        </w:rPr>
        <w:tab/>
      </w:r>
      <w:r>
        <w:rPr>
          <w:noProof/>
        </w:rPr>
        <w:fldChar w:fldCharType="begin"/>
      </w:r>
      <w:r>
        <w:rPr>
          <w:noProof/>
        </w:rPr>
        <w:instrText xml:space="preserve"> PAGEREF _Toc128632350 \h </w:instrText>
      </w:r>
      <w:r>
        <w:rPr>
          <w:noProof/>
        </w:rPr>
      </w:r>
      <w:r>
        <w:rPr>
          <w:noProof/>
        </w:rPr>
        <w:fldChar w:fldCharType="separate"/>
      </w:r>
      <w:r>
        <w:rPr>
          <w:noProof/>
        </w:rPr>
        <w:t>78</w:t>
      </w:r>
      <w:r>
        <w:rPr>
          <w:noProof/>
        </w:rPr>
        <w:fldChar w:fldCharType="end"/>
      </w:r>
    </w:p>
    <w:p w14:paraId="187414F4" w14:textId="17E34BB3" w:rsidR="00624EA3" w:rsidRDefault="00624EA3">
      <w:pPr>
        <w:pStyle w:val="TableofFigures"/>
        <w:rPr>
          <w:rFonts w:asciiTheme="minorHAnsi" w:eastAsiaTheme="minorEastAsia" w:hAnsiTheme="minorHAnsi" w:cstheme="minorBidi"/>
          <w:noProof/>
          <w:sz w:val="22"/>
          <w:szCs w:val="22"/>
          <w:lang w:val="en-US"/>
        </w:rPr>
      </w:pPr>
      <w:r>
        <w:rPr>
          <w:noProof/>
          <w:lang w:bidi="en-US"/>
        </w:rPr>
        <w:t>Figure 32: Branch Costs Page</w:t>
      </w:r>
      <w:r>
        <w:rPr>
          <w:noProof/>
        </w:rPr>
        <w:tab/>
      </w:r>
      <w:r>
        <w:rPr>
          <w:noProof/>
        </w:rPr>
        <w:fldChar w:fldCharType="begin"/>
      </w:r>
      <w:r>
        <w:rPr>
          <w:noProof/>
        </w:rPr>
        <w:instrText xml:space="preserve"> PAGEREF _Toc128632351 \h </w:instrText>
      </w:r>
      <w:r>
        <w:rPr>
          <w:noProof/>
        </w:rPr>
      </w:r>
      <w:r>
        <w:rPr>
          <w:noProof/>
        </w:rPr>
        <w:fldChar w:fldCharType="separate"/>
      </w:r>
      <w:r>
        <w:rPr>
          <w:noProof/>
        </w:rPr>
        <w:t>79</w:t>
      </w:r>
      <w:r>
        <w:rPr>
          <w:noProof/>
        </w:rPr>
        <w:fldChar w:fldCharType="end"/>
      </w:r>
    </w:p>
    <w:p w14:paraId="38548A5D" w14:textId="70CC7811" w:rsidR="00624EA3" w:rsidRDefault="00624EA3">
      <w:pPr>
        <w:pStyle w:val="TableofFigures"/>
        <w:rPr>
          <w:rFonts w:asciiTheme="minorHAnsi" w:eastAsiaTheme="minorEastAsia" w:hAnsiTheme="minorHAnsi" w:cstheme="minorBidi"/>
          <w:noProof/>
          <w:sz w:val="22"/>
          <w:szCs w:val="22"/>
          <w:lang w:val="en-US"/>
        </w:rPr>
      </w:pPr>
      <w:r>
        <w:rPr>
          <w:noProof/>
          <w:lang w:bidi="en-US"/>
        </w:rPr>
        <w:t>Figure 33: ATM Advanced Parameters Page</w:t>
      </w:r>
      <w:r>
        <w:rPr>
          <w:noProof/>
        </w:rPr>
        <w:tab/>
      </w:r>
      <w:r>
        <w:rPr>
          <w:noProof/>
        </w:rPr>
        <w:fldChar w:fldCharType="begin"/>
      </w:r>
      <w:r>
        <w:rPr>
          <w:noProof/>
        </w:rPr>
        <w:instrText xml:space="preserve"> PAGEREF _Toc128632352 \h </w:instrText>
      </w:r>
      <w:r>
        <w:rPr>
          <w:noProof/>
        </w:rPr>
      </w:r>
      <w:r>
        <w:rPr>
          <w:noProof/>
        </w:rPr>
        <w:fldChar w:fldCharType="separate"/>
      </w:r>
      <w:r>
        <w:rPr>
          <w:noProof/>
        </w:rPr>
        <w:t>80</w:t>
      </w:r>
      <w:r>
        <w:rPr>
          <w:noProof/>
        </w:rPr>
        <w:fldChar w:fldCharType="end"/>
      </w:r>
    </w:p>
    <w:p w14:paraId="1E4CF4B1" w14:textId="1B1FA053" w:rsidR="00624EA3" w:rsidRDefault="00624EA3">
      <w:pPr>
        <w:pStyle w:val="TableofFigures"/>
        <w:rPr>
          <w:rFonts w:asciiTheme="minorHAnsi" w:eastAsiaTheme="minorEastAsia" w:hAnsiTheme="minorHAnsi" w:cstheme="minorBidi"/>
          <w:noProof/>
          <w:sz w:val="22"/>
          <w:szCs w:val="22"/>
          <w:lang w:val="en-US"/>
        </w:rPr>
      </w:pPr>
      <w:r>
        <w:rPr>
          <w:noProof/>
          <w:lang w:bidi="en-US"/>
        </w:rPr>
        <w:t>Figure 34: Branch Advanced Parameters Page</w:t>
      </w:r>
      <w:r>
        <w:rPr>
          <w:noProof/>
        </w:rPr>
        <w:tab/>
      </w:r>
      <w:r>
        <w:rPr>
          <w:noProof/>
        </w:rPr>
        <w:fldChar w:fldCharType="begin"/>
      </w:r>
      <w:r>
        <w:rPr>
          <w:noProof/>
        </w:rPr>
        <w:instrText xml:space="preserve"> PAGEREF _Toc128632353 \h </w:instrText>
      </w:r>
      <w:r>
        <w:rPr>
          <w:noProof/>
        </w:rPr>
      </w:r>
      <w:r>
        <w:rPr>
          <w:noProof/>
        </w:rPr>
        <w:fldChar w:fldCharType="separate"/>
      </w:r>
      <w:r>
        <w:rPr>
          <w:noProof/>
        </w:rPr>
        <w:t>80</w:t>
      </w:r>
      <w:r>
        <w:rPr>
          <w:noProof/>
        </w:rPr>
        <w:fldChar w:fldCharType="end"/>
      </w:r>
    </w:p>
    <w:p w14:paraId="0953FB27" w14:textId="70283E8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35: Advanced Device Advanced Parameters Page</w:t>
      </w:r>
      <w:r>
        <w:rPr>
          <w:noProof/>
        </w:rPr>
        <w:tab/>
      </w:r>
      <w:r>
        <w:rPr>
          <w:noProof/>
        </w:rPr>
        <w:fldChar w:fldCharType="begin"/>
      </w:r>
      <w:r>
        <w:rPr>
          <w:noProof/>
        </w:rPr>
        <w:instrText xml:space="preserve"> PAGEREF _Toc128632354 \h </w:instrText>
      </w:r>
      <w:r>
        <w:rPr>
          <w:noProof/>
        </w:rPr>
      </w:r>
      <w:r>
        <w:rPr>
          <w:noProof/>
        </w:rPr>
        <w:fldChar w:fldCharType="separate"/>
      </w:r>
      <w:r>
        <w:rPr>
          <w:noProof/>
        </w:rPr>
        <w:t>81</w:t>
      </w:r>
      <w:r>
        <w:rPr>
          <w:noProof/>
        </w:rPr>
        <w:fldChar w:fldCharType="end"/>
      </w:r>
    </w:p>
    <w:p w14:paraId="75D6BA44" w14:textId="0E83DD5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36: Foreign Currency Service Days Page</w:t>
      </w:r>
      <w:r>
        <w:rPr>
          <w:noProof/>
        </w:rPr>
        <w:tab/>
      </w:r>
      <w:r>
        <w:rPr>
          <w:noProof/>
        </w:rPr>
        <w:fldChar w:fldCharType="begin"/>
      </w:r>
      <w:r>
        <w:rPr>
          <w:noProof/>
        </w:rPr>
        <w:instrText xml:space="preserve"> PAGEREF _Toc128632355 \h </w:instrText>
      </w:r>
      <w:r>
        <w:rPr>
          <w:noProof/>
        </w:rPr>
      </w:r>
      <w:r>
        <w:rPr>
          <w:noProof/>
        </w:rPr>
        <w:fldChar w:fldCharType="separate"/>
      </w:r>
      <w:r>
        <w:rPr>
          <w:noProof/>
        </w:rPr>
        <w:t>82</w:t>
      </w:r>
      <w:r>
        <w:rPr>
          <w:noProof/>
        </w:rPr>
        <w:fldChar w:fldCharType="end"/>
      </w:r>
    </w:p>
    <w:p w14:paraId="49B4BE42" w14:textId="0F64CA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37: Custom Linkage Add New Screen</w:t>
      </w:r>
      <w:r>
        <w:rPr>
          <w:noProof/>
        </w:rPr>
        <w:tab/>
      </w:r>
      <w:r>
        <w:rPr>
          <w:noProof/>
        </w:rPr>
        <w:fldChar w:fldCharType="begin"/>
      </w:r>
      <w:r>
        <w:rPr>
          <w:noProof/>
        </w:rPr>
        <w:instrText xml:space="preserve"> PAGEREF _Toc128632356 \h </w:instrText>
      </w:r>
      <w:r>
        <w:rPr>
          <w:noProof/>
        </w:rPr>
      </w:r>
      <w:r>
        <w:rPr>
          <w:noProof/>
        </w:rPr>
        <w:fldChar w:fldCharType="separate"/>
      </w:r>
      <w:r>
        <w:rPr>
          <w:noProof/>
        </w:rPr>
        <w:t>84</w:t>
      </w:r>
      <w:r>
        <w:rPr>
          <w:noProof/>
        </w:rPr>
        <w:fldChar w:fldCharType="end"/>
      </w:r>
    </w:p>
    <w:p w14:paraId="35F3D80C" w14:textId="04D3ACB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lastRenderedPageBreak/>
        <w:t>Figure 38: Funding Partner Linkage Screen</w:t>
      </w:r>
      <w:r>
        <w:rPr>
          <w:noProof/>
        </w:rPr>
        <w:tab/>
      </w:r>
      <w:r>
        <w:rPr>
          <w:noProof/>
        </w:rPr>
        <w:fldChar w:fldCharType="begin"/>
      </w:r>
      <w:r>
        <w:rPr>
          <w:noProof/>
        </w:rPr>
        <w:instrText xml:space="preserve"> PAGEREF _Toc128632357 \h </w:instrText>
      </w:r>
      <w:r>
        <w:rPr>
          <w:noProof/>
        </w:rPr>
      </w:r>
      <w:r>
        <w:rPr>
          <w:noProof/>
        </w:rPr>
        <w:fldChar w:fldCharType="separate"/>
      </w:r>
      <w:r>
        <w:rPr>
          <w:noProof/>
        </w:rPr>
        <w:t>84</w:t>
      </w:r>
      <w:r>
        <w:rPr>
          <w:noProof/>
        </w:rPr>
        <w:fldChar w:fldCharType="end"/>
      </w:r>
    </w:p>
    <w:p w14:paraId="66B417AD" w14:textId="2AC2420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39: Order Overview Page</w:t>
      </w:r>
      <w:r>
        <w:rPr>
          <w:noProof/>
        </w:rPr>
        <w:tab/>
      </w:r>
      <w:r>
        <w:rPr>
          <w:noProof/>
        </w:rPr>
        <w:fldChar w:fldCharType="begin"/>
      </w:r>
      <w:r>
        <w:rPr>
          <w:noProof/>
        </w:rPr>
        <w:instrText xml:space="preserve"> PAGEREF _Toc128632358 \h </w:instrText>
      </w:r>
      <w:r>
        <w:rPr>
          <w:noProof/>
        </w:rPr>
      </w:r>
      <w:r>
        <w:rPr>
          <w:noProof/>
        </w:rPr>
        <w:fldChar w:fldCharType="separate"/>
      </w:r>
      <w:r>
        <w:rPr>
          <w:noProof/>
        </w:rPr>
        <w:t>85</w:t>
      </w:r>
      <w:r>
        <w:rPr>
          <w:noProof/>
        </w:rPr>
        <w:fldChar w:fldCharType="end"/>
      </w:r>
    </w:p>
    <w:p w14:paraId="25FD4774" w14:textId="0496AAF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40: Order Detail Page</w:t>
      </w:r>
      <w:r>
        <w:rPr>
          <w:noProof/>
        </w:rPr>
        <w:tab/>
      </w:r>
      <w:r>
        <w:rPr>
          <w:noProof/>
        </w:rPr>
        <w:fldChar w:fldCharType="begin"/>
      </w:r>
      <w:r>
        <w:rPr>
          <w:noProof/>
        </w:rPr>
        <w:instrText xml:space="preserve"> PAGEREF _Toc128632359 \h </w:instrText>
      </w:r>
      <w:r>
        <w:rPr>
          <w:noProof/>
        </w:rPr>
      </w:r>
      <w:r>
        <w:rPr>
          <w:noProof/>
        </w:rPr>
        <w:fldChar w:fldCharType="separate"/>
      </w:r>
      <w:r>
        <w:rPr>
          <w:noProof/>
        </w:rPr>
        <w:t>87</w:t>
      </w:r>
      <w:r>
        <w:rPr>
          <w:noProof/>
        </w:rPr>
        <w:fldChar w:fldCharType="end"/>
      </w:r>
    </w:p>
    <w:p w14:paraId="00AAED6F" w14:textId="0F474EC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41: Create A New Order Page</w:t>
      </w:r>
      <w:r>
        <w:rPr>
          <w:noProof/>
        </w:rPr>
        <w:tab/>
      </w:r>
      <w:r>
        <w:rPr>
          <w:noProof/>
        </w:rPr>
        <w:fldChar w:fldCharType="begin"/>
      </w:r>
      <w:r>
        <w:rPr>
          <w:noProof/>
        </w:rPr>
        <w:instrText xml:space="preserve"> PAGEREF _Toc128632360 \h </w:instrText>
      </w:r>
      <w:r>
        <w:rPr>
          <w:noProof/>
        </w:rPr>
      </w:r>
      <w:r>
        <w:rPr>
          <w:noProof/>
        </w:rPr>
        <w:fldChar w:fldCharType="separate"/>
      </w:r>
      <w:r>
        <w:rPr>
          <w:noProof/>
        </w:rPr>
        <w:t>90</w:t>
      </w:r>
      <w:r>
        <w:rPr>
          <w:noProof/>
        </w:rPr>
        <w:fldChar w:fldCharType="end"/>
      </w:r>
    </w:p>
    <w:p w14:paraId="386368F5" w14:textId="24E516B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42: Manual Order Page</w:t>
      </w:r>
      <w:r>
        <w:rPr>
          <w:noProof/>
        </w:rPr>
        <w:tab/>
      </w:r>
      <w:r>
        <w:rPr>
          <w:noProof/>
        </w:rPr>
        <w:fldChar w:fldCharType="begin"/>
      </w:r>
      <w:r>
        <w:rPr>
          <w:noProof/>
        </w:rPr>
        <w:instrText xml:space="preserve"> PAGEREF _Toc128632361 \h </w:instrText>
      </w:r>
      <w:r>
        <w:rPr>
          <w:noProof/>
        </w:rPr>
      </w:r>
      <w:r>
        <w:rPr>
          <w:noProof/>
        </w:rPr>
        <w:fldChar w:fldCharType="separate"/>
      </w:r>
      <w:r>
        <w:rPr>
          <w:noProof/>
        </w:rPr>
        <w:t>91</w:t>
      </w:r>
      <w:r>
        <w:rPr>
          <w:noProof/>
        </w:rPr>
        <w:fldChar w:fldCharType="end"/>
      </w:r>
    </w:p>
    <w:p w14:paraId="58BE4A3B" w14:textId="691B056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43: Advanced Device Manual Order Page</w:t>
      </w:r>
      <w:r>
        <w:rPr>
          <w:noProof/>
        </w:rPr>
        <w:tab/>
      </w:r>
      <w:r>
        <w:rPr>
          <w:noProof/>
        </w:rPr>
        <w:fldChar w:fldCharType="begin"/>
      </w:r>
      <w:r>
        <w:rPr>
          <w:noProof/>
        </w:rPr>
        <w:instrText xml:space="preserve"> PAGEREF _Toc128632362 \h </w:instrText>
      </w:r>
      <w:r>
        <w:rPr>
          <w:noProof/>
        </w:rPr>
      </w:r>
      <w:r>
        <w:rPr>
          <w:noProof/>
        </w:rPr>
        <w:fldChar w:fldCharType="separate"/>
      </w:r>
      <w:r>
        <w:rPr>
          <w:noProof/>
        </w:rPr>
        <w:t>93</w:t>
      </w:r>
      <w:r>
        <w:rPr>
          <w:noProof/>
        </w:rPr>
        <w:fldChar w:fldCharType="end"/>
      </w:r>
    </w:p>
    <w:p w14:paraId="1732ACD3" w14:textId="244A72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44: Branch Return Create A New Order Page</w:t>
      </w:r>
      <w:r>
        <w:rPr>
          <w:noProof/>
        </w:rPr>
        <w:tab/>
      </w:r>
      <w:r>
        <w:rPr>
          <w:noProof/>
        </w:rPr>
        <w:fldChar w:fldCharType="begin"/>
      </w:r>
      <w:r>
        <w:rPr>
          <w:noProof/>
        </w:rPr>
        <w:instrText xml:space="preserve"> PAGEREF _Toc128632363 \h </w:instrText>
      </w:r>
      <w:r>
        <w:rPr>
          <w:noProof/>
        </w:rPr>
      </w:r>
      <w:r>
        <w:rPr>
          <w:noProof/>
        </w:rPr>
        <w:fldChar w:fldCharType="separate"/>
      </w:r>
      <w:r>
        <w:rPr>
          <w:noProof/>
        </w:rPr>
        <w:t>95</w:t>
      </w:r>
      <w:r>
        <w:rPr>
          <w:noProof/>
        </w:rPr>
        <w:fldChar w:fldCharType="end"/>
      </w:r>
    </w:p>
    <w:p w14:paraId="0E1CEA01" w14:textId="6B4F8AB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45: Branch Return Recommendation Review Page</w:t>
      </w:r>
      <w:r>
        <w:rPr>
          <w:noProof/>
        </w:rPr>
        <w:tab/>
      </w:r>
      <w:r>
        <w:rPr>
          <w:noProof/>
        </w:rPr>
        <w:fldChar w:fldCharType="begin"/>
      </w:r>
      <w:r>
        <w:rPr>
          <w:noProof/>
        </w:rPr>
        <w:instrText xml:space="preserve"> PAGEREF _Toc128632364 \h </w:instrText>
      </w:r>
      <w:r>
        <w:rPr>
          <w:noProof/>
        </w:rPr>
      </w:r>
      <w:r>
        <w:rPr>
          <w:noProof/>
        </w:rPr>
        <w:fldChar w:fldCharType="separate"/>
      </w:r>
      <w:r>
        <w:rPr>
          <w:noProof/>
        </w:rPr>
        <w:t>95</w:t>
      </w:r>
      <w:r>
        <w:rPr>
          <w:noProof/>
        </w:rPr>
        <w:fldChar w:fldCharType="end"/>
      </w:r>
    </w:p>
    <w:p w14:paraId="0649E98E" w14:textId="3D0F45D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46: Order Confirmation Page</w:t>
      </w:r>
      <w:r>
        <w:rPr>
          <w:noProof/>
        </w:rPr>
        <w:tab/>
      </w:r>
      <w:r>
        <w:rPr>
          <w:noProof/>
        </w:rPr>
        <w:fldChar w:fldCharType="begin"/>
      </w:r>
      <w:r>
        <w:rPr>
          <w:noProof/>
        </w:rPr>
        <w:instrText xml:space="preserve"> PAGEREF _Toc128632365 \h </w:instrText>
      </w:r>
      <w:r>
        <w:rPr>
          <w:noProof/>
        </w:rPr>
      </w:r>
      <w:r>
        <w:rPr>
          <w:noProof/>
        </w:rPr>
        <w:fldChar w:fldCharType="separate"/>
      </w:r>
      <w:r>
        <w:rPr>
          <w:noProof/>
        </w:rPr>
        <w:t>96</w:t>
      </w:r>
      <w:r>
        <w:rPr>
          <w:noProof/>
        </w:rPr>
        <w:fldChar w:fldCharType="end"/>
      </w:r>
    </w:p>
    <w:p w14:paraId="5C91A11C" w14:textId="1A689B8E"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47: Create A New Transfer Page</w:t>
      </w:r>
      <w:r>
        <w:rPr>
          <w:noProof/>
        </w:rPr>
        <w:tab/>
      </w:r>
      <w:r>
        <w:rPr>
          <w:noProof/>
        </w:rPr>
        <w:fldChar w:fldCharType="begin"/>
      </w:r>
      <w:r>
        <w:rPr>
          <w:noProof/>
        </w:rPr>
        <w:instrText xml:space="preserve"> PAGEREF _Toc128632366 \h </w:instrText>
      </w:r>
      <w:r>
        <w:rPr>
          <w:noProof/>
        </w:rPr>
      </w:r>
      <w:r>
        <w:rPr>
          <w:noProof/>
        </w:rPr>
        <w:fldChar w:fldCharType="separate"/>
      </w:r>
      <w:r>
        <w:rPr>
          <w:noProof/>
        </w:rPr>
        <w:t>98</w:t>
      </w:r>
      <w:r>
        <w:rPr>
          <w:noProof/>
        </w:rPr>
        <w:fldChar w:fldCharType="end"/>
      </w:r>
    </w:p>
    <w:p w14:paraId="59DE95AC" w14:textId="77FA55F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48: Create A New Foreign Currency order Page</w:t>
      </w:r>
      <w:r>
        <w:rPr>
          <w:noProof/>
        </w:rPr>
        <w:tab/>
      </w:r>
      <w:r>
        <w:rPr>
          <w:noProof/>
        </w:rPr>
        <w:fldChar w:fldCharType="begin"/>
      </w:r>
      <w:r>
        <w:rPr>
          <w:noProof/>
        </w:rPr>
        <w:instrText xml:space="preserve"> PAGEREF _Toc128632367 \h </w:instrText>
      </w:r>
      <w:r>
        <w:rPr>
          <w:noProof/>
        </w:rPr>
      </w:r>
      <w:r>
        <w:rPr>
          <w:noProof/>
        </w:rPr>
        <w:fldChar w:fldCharType="separate"/>
      </w:r>
      <w:r>
        <w:rPr>
          <w:noProof/>
        </w:rPr>
        <w:t>100</w:t>
      </w:r>
      <w:r>
        <w:rPr>
          <w:noProof/>
        </w:rPr>
        <w:fldChar w:fldCharType="end"/>
      </w:r>
    </w:p>
    <w:p w14:paraId="4B20D3E8" w14:textId="3A7EBF3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49: Order Foreign Currency Page</w:t>
      </w:r>
      <w:r>
        <w:rPr>
          <w:noProof/>
        </w:rPr>
        <w:tab/>
      </w:r>
      <w:r>
        <w:rPr>
          <w:noProof/>
        </w:rPr>
        <w:fldChar w:fldCharType="begin"/>
      </w:r>
      <w:r>
        <w:rPr>
          <w:noProof/>
        </w:rPr>
        <w:instrText xml:space="preserve"> PAGEREF _Toc128632368 \h </w:instrText>
      </w:r>
      <w:r>
        <w:rPr>
          <w:noProof/>
        </w:rPr>
      </w:r>
      <w:r>
        <w:rPr>
          <w:noProof/>
        </w:rPr>
        <w:fldChar w:fldCharType="separate"/>
      </w:r>
      <w:r>
        <w:rPr>
          <w:noProof/>
        </w:rPr>
        <w:t>101</w:t>
      </w:r>
      <w:r>
        <w:rPr>
          <w:noProof/>
        </w:rPr>
        <w:fldChar w:fldCharType="end"/>
      </w:r>
    </w:p>
    <w:p w14:paraId="456E3EC0" w14:textId="132DD2E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50: Order Custom Fields on THE Orders Overview Page</w:t>
      </w:r>
      <w:r>
        <w:rPr>
          <w:noProof/>
        </w:rPr>
        <w:tab/>
      </w:r>
      <w:r>
        <w:rPr>
          <w:noProof/>
        </w:rPr>
        <w:fldChar w:fldCharType="begin"/>
      </w:r>
      <w:r>
        <w:rPr>
          <w:noProof/>
        </w:rPr>
        <w:instrText xml:space="preserve"> PAGEREF _Toc128632369 \h </w:instrText>
      </w:r>
      <w:r>
        <w:rPr>
          <w:noProof/>
        </w:rPr>
      </w:r>
      <w:r>
        <w:rPr>
          <w:noProof/>
        </w:rPr>
        <w:fldChar w:fldCharType="separate"/>
      </w:r>
      <w:r>
        <w:rPr>
          <w:noProof/>
        </w:rPr>
        <w:t>103</w:t>
      </w:r>
      <w:r>
        <w:rPr>
          <w:noProof/>
        </w:rPr>
        <w:fldChar w:fldCharType="end"/>
      </w:r>
    </w:p>
    <w:p w14:paraId="316A32ED" w14:textId="1BD16509" w:rsidR="00624EA3" w:rsidRDefault="00624EA3">
      <w:pPr>
        <w:pStyle w:val="TableofFigures"/>
        <w:rPr>
          <w:rFonts w:asciiTheme="minorHAnsi" w:eastAsiaTheme="minorEastAsia" w:hAnsiTheme="minorHAnsi" w:cstheme="minorBidi"/>
          <w:noProof/>
          <w:sz w:val="22"/>
          <w:szCs w:val="22"/>
          <w:lang w:val="en-US"/>
        </w:rPr>
      </w:pPr>
      <w:r>
        <w:rPr>
          <w:noProof/>
          <w:lang w:bidi="en-US"/>
        </w:rPr>
        <w:t>Figure 51: Order Page with Workflow</w:t>
      </w:r>
      <w:r>
        <w:rPr>
          <w:noProof/>
        </w:rPr>
        <w:tab/>
      </w:r>
      <w:r>
        <w:rPr>
          <w:noProof/>
        </w:rPr>
        <w:fldChar w:fldCharType="begin"/>
      </w:r>
      <w:r>
        <w:rPr>
          <w:noProof/>
        </w:rPr>
        <w:instrText xml:space="preserve"> PAGEREF _Toc128632370 \h </w:instrText>
      </w:r>
      <w:r>
        <w:rPr>
          <w:noProof/>
        </w:rPr>
      </w:r>
      <w:r>
        <w:rPr>
          <w:noProof/>
        </w:rPr>
        <w:fldChar w:fldCharType="separate"/>
      </w:r>
      <w:r>
        <w:rPr>
          <w:noProof/>
        </w:rPr>
        <w:t>104</w:t>
      </w:r>
      <w:r>
        <w:rPr>
          <w:noProof/>
        </w:rPr>
        <w:fldChar w:fldCharType="end"/>
      </w:r>
    </w:p>
    <w:p w14:paraId="52308C82" w14:textId="6FBCCE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52: Order Page with Workflow and Blog HIstory</w:t>
      </w:r>
      <w:r>
        <w:rPr>
          <w:noProof/>
        </w:rPr>
        <w:tab/>
      </w:r>
      <w:r>
        <w:rPr>
          <w:noProof/>
        </w:rPr>
        <w:fldChar w:fldCharType="begin"/>
      </w:r>
      <w:r>
        <w:rPr>
          <w:noProof/>
        </w:rPr>
        <w:instrText xml:space="preserve"> PAGEREF _Toc128632371 \h </w:instrText>
      </w:r>
      <w:r>
        <w:rPr>
          <w:noProof/>
        </w:rPr>
      </w:r>
      <w:r>
        <w:rPr>
          <w:noProof/>
        </w:rPr>
        <w:fldChar w:fldCharType="separate"/>
      </w:r>
      <w:r>
        <w:rPr>
          <w:noProof/>
        </w:rPr>
        <w:t>107</w:t>
      </w:r>
      <w:r>
        <w:rPr>
          <w:noProof/>
        </w:rPr>
        <w:fldChar w:fldCharType="end"/>
      </w:r>
    </w:p>
    <w:p w14:paraId="2B8B2BF9" w14:textId="7D1E84B0" w:rsidR="00624EA3" w:rsidRDefault="00624EA3">
      <w:pPr>
        <w:pStyle w:val="TableofFigures"/>
        <w:rPr>
          <w:rFonts w:asciiTheme="minorHAnsi" w:eastAsiaTheme="minorEastAsia" w:hAnsiTheme="minorHAnsi" w:cstheme="minorBidi"/>
          <w:noProof/>
          <w:sz w:val="22"/>
          <w:szCs w:val="22"/>
          <w:lang w:val="en-US"/>
        </w:rPr>
      </w:pPr>
      <w:r>
        <w:rPr>
          <w:noProof/>
          <w:lang w:bidi="en-US"/>
        </w:rPr>
        <w:t>Figure 53: Edit Tracking ID Page</w:t>
      </w:r>
      <w:r>
        <w:rPr>
          <w:noProof/>
        </w:rPr>
        <w:tab/>
      </w:r>
      <w:r>
        <w:rPr>
          <w:noProof/>
        </w:rPr>
        <w:fldChar w:fldCharType="begin"/>
      </w:r>
      <w:r>
        <w:rPr>
          <w:noProof/>
        </w:rPr>
        <w:instrText xml:space="preserve"> PAGEREF _Toc128632372 \h </w:instrText>
      </w:r>
      <w:r>
        <w:rPr>
          <w:noProof/>
        </w:rPr>
      </w:r>
      <w:r>
        <w:rPr>
          <w:noProof/>
        </w:rPr>
        <w:fldChar w:fldCharType="separate"/>
      </w:r>
      <w:r>
        <w:rPr>
          <w:noProof/>
        </w:rPr>
        <w:t>108</w:t>
      </w:r>
      <w:r>
        <w:rPr>
          <w:noProof/>
        </w:rPr>
        <w:fldChar w:fldCharType="end"/>
      </w:r>
    </w:p>
    <w:p w14:paraId="1522B3A5" w14:textId="45A74FE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54: View Forecast Page</w:t>
      </w:r>
      <w:r>
        <w:rPr>
          <w:noProof/>
        </w:rPr>
        <w:tab/>
      </w:r>
      <w:r>
        <w:rPr>
          <w:noProof/>
        </w:rPr>
        <w:fldChar w:fldCharType="begin"/>
      </w:r>
      <w:r>
        <w:rPr>
          <w:noProof/>
        </w:rPr>
        <w:instrText xml:space="preserve"> PAGEREF _Toc128632373 \h </w:instrText>
      </w:r>
      <w:r>
        <w:rPr>
          <w:noProof/>
        </w:rPr>
      </w:r>
      <w:r>
        <w:rPr>
          <w:noProof/>
        </w:rPr>
        <w:fldChar w:fldCharType="separate"/>
      </w:r>
      <w:r>
        <w:rPr>
          <w:noProof/>
        </w:rPr>
        <w:t>110</w:t>
      </w:r>
      <w:r>
        <w:rPr>
          <w:noProof/>
        </w:rPr>
        <w:fldChar w:fldCharType="end"/>
      </w:r>
    </w:p>
    <w:p w14:paraId="6F527FA7" w14:textId="7379D6B7"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55: Forecast Generation Page</w:t>
      </w:r>
      <w:r>
        <w:rPr>
          <w:noProof/>
        </w:rPr>
        <w:tab/>
      </w:r>
      <w:r>
        <w:rPr>
          <w:noProof/>
        </w:rPr>
        <w:fldChar w:fldCharType="begin"/>
      </w:r>
      <w:r>
        <w:rPr>
          <w:noProof/>
        </w:rPr>
        <w:instrText xml:space="preserve"> PAGEREF _Toc128632374 \h </w:instrText>
      </w:r>
      <w:r>
        <w:rPr>
          <w:noProof/>
        </w:rPr>
      </w:r>
      <w:r>
        <w:rPr>
          <w:noProof/>
        </w:rPr>
        <w:fldChar w:fldCharType="separate"/>
      </w:r>
      <w:r>
        <w:rPr>
          <w:noProof/>
        </w:rPr>
        <w:t>114</w:t>
      </w:r>
      <w:r>
        <w:rPr>
          <w:noProof/>
        </w:rPr>
        <w:fldChar w:fldCharType="end"/>
      </w:r>
    </w:p>
    <w:p w14:paraId="4AF82B25" w14:textId="4781E9B9" w:rsidR="00624EA3" w:rsidRDefault="00624EA3">
      <w:pPr>
        <w:pStyle w:val="TableofFigures"/>
        <w:rPr>
          <w:rFonts w:asciiTheme="minorHAnsi" w:eastAsiaTheme="minorEastAsia" w:hAnsiTheme="minorHAnsi" w:cstheme="minorBidi"/>
          <w:noProof/>
          <w:sz w:val="22"/>
          <w:szCs w:val="22"/>
          <w:lang w:val="en-US"/>
        </w:rPr>
      </w:pPr>
      <w:r>
        <w:rPr>
          <w:noProof/>
          <w:lang w:bidi="en-US"/>
        </w:rPr>
        <w:t>Figure 56: Forecast Analysis Page</w:t>
      </w:r>
      <w:r>
        <w:rPr>
          <w:noProof/>
        </w:rPr>
        <w:tab/>
      </w:r>
      <w:r>
        <w:rPr>
          <w:noProof/>
        </w:rPr>
        <w:fldChar w:fldCharType="begin"/>
      </w:r>
      <w:r>
        <w:rPr>
          <w:noProof/>
        </w:rPr>
        <w:instrText xml:space="preserve"> PAGEREF _Toc128632375 \h </w:instrText>
      </w:r>
      <w:r>
        <w:rPr>
          <w:noProof/>
        </w:rPr>
      </w:r>
      <w:r>
        <w:rPr>
          <w:noProof/>
        </w:rPr>
        <w:fldChar w:fldCharType="separate"/>
      </w:r>
      <w:r>
        <w:rPr>
          <w:noProof/>
        </w:rPr>
        <w:t>114</w:t>
      </w:r>
      <w:r>
        <w:rPr>
          <w:noProof/>
        </w:rPr>
        <w:fldChar w:fldCharType="end"/>
      </w:r>
    </w:p>
    <w:p w14:paraId="2D9BFF7D" w14:textId="0F9E1D84" w:rsidR="00624EA3" w:rsidRDefault="00624EA3">
      <w:pPr>
        <w:pStyle w:val="TableofFigures"/>
        <w:rPr>
          <w:rFonts w:asciiTheme="minorHAnsi" w:eastAsiaTheme="minorEastAsia" w:hAnsiTheme="minorHAnsi" w:cstheme="minorBidi"/>
          <w:noProof/>
          <w:sz w:val="22"/>
          <w:szCs w:val="22"/>
          <w:lang w:val="en-US"/>
        </w:rPr>
      </w:pPr>
      <w:r>
        <w:rPr>
          <w:noProof/>
          <w:lang w:bidi="en-US"/>
        </w:rPr>
        <w:t>Figure 57: Today -&gt; Dashboard Page</w:t>
      </w:r>
      <w:r>
        <w:rPr>
          <w:noProof/>
        </w:rPr>
        <w:tab/>
      </w:r>
      <w:r>
        <w:rPr>
          <w:noProof/>
        </w:rPr>
        <w:fldChar w:fldCharType="begin"/>
      </w:r>
      <w:r>
        <w:rPr>
          <w:noProof/>
        </w:rPr>
        <w:instrText xml:space="preserve"> PAGEREF _Toc128632376 \h </w:instrText>
      </w:r>
      <w:r>
        <w:rPr>
          <w:noProof/>
        </w:rPr>
      </w:r>
      <w:r>
        <w:rPr>
          <w:noProof/>
        </w:rPr>
        <w:fldChar w:fldCharType="separate"/>
      </w:r>
      <w:r>
        <w:rPr>
          <w:noProof/>
        </w:rPr>
        <w:t>117</w:t>
      </w:r>
      <w:r>
        <w:rPr>
          <w:noProof/>
        </w:rPr>
        <w:fldChar w:fldCharType="end"/>
      </w:r>
    </w:p>
    <w:p w14:paraId="54A5181B" w14:textId="37B3684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58: Current Balance Levels Dashboard Page</w:t>
      </w:r>
      <w:r>
        <w:rPr>
          <w:noProof/>
        </w:rPr>
        <w:tab/>
      </w:r>
      <w:r>
        <w:rPr>
          <w:noProof/>
        </w:rPr>
        <w:fldChar w:fldCharType="begin"/>
      </w:r>
      <w:r>
        <w:rPr>
          <w:noProof/>
        </w:rPr>
        <w:instrText xml:space="preserve"> PAGEREF _Toc128632377 \h </w:instrText>
      </w:r>
      <w:r>
        <w:rPr>
          <w:noProof/>
        </w:rPr>
      </w:r>
      <w:r>
        <w:rPr>
          <w:noProof/>
        </w:rPr>
        <w:fldChar w:fldCharType="separate"/>
      </w:r>
      <w:r>
        <w:rPr>
          <w:noProof/>
        </w:rPr>
        <w:t>120</w:t>
      </w:r>
      <w:r>
        <w:rPr>
          <w:noProof/>
        </w:rPr>
        <w:fldChar w:fldCharType="end"/>
      </w:r>
    </w:p>
    <w:p w14:paraId="5C9A9867" w14:textId="59A0E577" w:rsidR="00624EA3" w:rsidRDefault="00624EA3">
      <w:pPr>
        <w:pStyle w:val="TableofFigures"/>
        <w:rPr>
          <w:rFonts w:asciiTheme="minorHAnsi" w:eastAsiaTheme="minorEastAsia" w:hAnsiTheme="minorHAnsi" w:cstheme="minorBidi"/>
          <w:noProof/>
          <w:sz w:val="22"/>
          <w:szCs w:val="22"/>
          <w:lang w:val="en-US"/>
        </w:rPr>
      </w:pPr>
      <w:r>
        <w:rPr>
          <w:noProof/>
          <w:lang w:bidi="en-US"/>
        </w:rPr>
        <w:t>Figure 59: Last Load Snapshot Page</w:t>
      </w:r>
      <w:r>
        <w:rPr>
          <w:noProof/>
        </w:rPr>
        <w:tab/>
      </w:r>
      <w:r>
        <w:rPr>
          <w:noProof/>
        </w:rPr>
        <w:fldChar w:fldCharType="begin"/>
      </w:r>
      <w:r>
        <w:rPr>
          <w:noProof/>
        </w:rPr>
        <w:instrText xml:space="preserve"> PAGEREF _Toc128632378 \h </w:instrText>
      </w:r>
      <w:r>
        <w:rPr>
          <w:noProof/>
        </w:rPr>
      </w:r>
      <w:r>
        <w:rPr>
          <w:noProof/>
        </w:rPr>
        <w:fldChar w:fldCharType="separate"/>
      </w:r>
      <w:r>
        <w:rPr>
          <w:noProof/>
        </w:rPr>
        <w:t>122</w:t>
      </w:r>
      <w:r>
        <w:rPr>
          <w:noProof/>
        </w:rPr>
        <w:fldChar w:fldCharType="end"/>
      </w:r>
    </w:p>
    <w:p w14:paraId="31D58408" w14:textId="39AC3A8D" w:rsidR="00624EA3" w:rsidRDefault="00624EA3">
      <w:pPr>
        <w:pStyle w:val="TableofFigures"/>
        <w:rPr>
          <w:rFonts w:asciiTheme="minorHAnsi" w:eastAsiaTheme="minorEastAsia" w:hAnsiTheme="minorHAnsi" w:cstheme="minorBidi"/>
          <w:noProof/>
          <w:sz w:val="22"/>
          <w:szCs w:val="22"/>
          <w:lang w:val="en-US"/>
        </w:rPr>
      </w:pPr>
      <w:r>
        <w:rPr>
          <w:noProof/>
          <w:lang w:bidi="en-US"/>
        </w:rPr>
        <w:t>Figure 60: To-Do List</w:t>
      </w:r>
      <w:r>
        <w:rPr>
          <w:noProof/>
        </w:rPr>
        <w:tab/>
      </w:r>
      <w:r>
        <w:rPr>
          <w:noProof/>
        </w:rPr>
        <w:fldChar w:fldCharType="begin"/>
      </w:r>
      <w:r>
        <w:rPr>
          <w:noProof/>
        </w:rPr>
        <w:instrText xml:space="preserve"> PAGEREF _Toc128632379 \h </w:instrText>
      </w:r>
      <w:r>
        <w:rPr>
          <w:noProof/>
        </w:rPr>
      </w:r>
      <w:r>
        <w:rPr>
          <w:noProof/>
        </w:rPr>
        <w:fldChar w:fldCharType="separate"/>
      </w:r>
      <w:r>
        <w:rPr>
          <w:noProof/>
        </w:rPr>
        <w:t>123</w:t>
      </w:r>
      <w:r>
        <w:rPr>
          <w:noProof/>
        </w:rPr>
        <w:fldChar w:fldCharType="end"/>
      </w:r>
    </w:p>
    <w:p w14:paraId="6736EDDC" w14:textId="01C79521" w:rsidR="00624EA3" w:rsidRDefault="00624EA3">
      <w:pPr>
        <w:pStyle w:val="TableofFigures"/>
        <w:rPr>
          <w:rFonts w:asciiTheme="minorHAnsi" w:eastAsiaTheme="minorEastAsia" w:hAnsiTheme="minorHAnsi" w:cstheme="minorBidi"/>
          <w:noProof/>
          <w:sz w:val="22"/>
          <w:szCs w:val="22"/>
          <w:lang w:val="en-US"/>
        </w:rPr>
      </w:pPr>
      <w:r>
        <w:rPr>
          <w:noProof/>
          <w:lang w:bidi="en-US"/>
        </w:rPr>
        <w:t>Figure 61: Data Alerts Page</w:t>
      </w:r>
      <w:r>
        <w:rPr>
          <w:noProof/>
        </w:rPr>
        <w:tab/>
      </w:r>
      <w:r>
        <w:rPr>
          <w:noProof/>
        </w:rPr>
        <w:fldChar w:fldCharType="begin"/>
      </w:r>
      <w:r>
        <w:rPr>
          <w:noProof/>
        </w:rPr>
        <w:instrText xml:space="preserve"> PAGEREF _Toc128632380 \h </w:instrText>
      </w:r>
      <w:r>
        <w:rPr>
          <w:noProof/>
        </w:rPr>
      </w:r>
      <w:r>
        <w:rPr>
          <w:noProof/>
        </w:rPr>
        <w:fldChar w:fldCharType="separate"/>
      </w:r>
      <w:r>
        <w:rPr>
          <w:noProof/>
        </w:rPr>
        <w:t>127</w:t>
      </w:r>
      <w:r>
        <w:rPr>
          <w:noProof/>
        </w:rPr>
        <w:fldChar w:fldCharType="end"/>
      </w:r>
    </w:p>
    <w:p w14:paraId="415011A6" w14:textId="3CCE06B3"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62: Forecast Health Summary Report</w:t>
      </w:r>
      <w:r>
        <w:rPr>
          <w:noProof/>
        </w:rPr>
        <w:tab/>
      </w:r>
      <w:r>
        <w:rPr>
          <w:noProof/>
        </w:rPr>
        <w:fldChar w:fldCharType="begin"/>
      </w:r>
      <w:r>
        <w:rPr>
          <w:noProof/>
        </w:rPr>
        <w:instrText xml:space="preserve"> PAGEREF _Toc128632381 \h </w:instrText>
      </w:r>
      <w:r>
        <w:rPr>
          <w:noProof/>
        </w:rPr>
      </w:r>
      <w:r>
        <w:rPr>
          <w:noProof/>
        </w:rPr>
        <w:fldChar w:fldCharType="separate"/>
      </w:r>
      <w:r>
        <w:rPr>
          <w:noProof/>
        </w:rPr>
        <w:t>128</w:t>
      </w:r>
      <w:r>
        <w:rPr>
          <w:noProof/>
        </w:rPr>
        <w:fldChar w:fldCharType="end"/>
      </w:r>
    </w:p>
    <w:p w14:paraId="37C1E964" w14:textId="537CD933" w:rsidR="00624EA3" w:rsidRDefault="00624EA3">
      <w:pPr>
        <w:pStyle w:val="TableofFigures"/>
        <w:rPr>
          <w:rFonts w:asciiTheme="minorHAnsi" w:eastAsiaTheme="minorEastAsia" w:hAnsiTheme="minorHAnsi" w:cstheme="minorBidi"/>
          <w:noProof/>
          <w:sz w:val="22"/>
          <w:szCs w:val="22"/>
          <w:lang w:val="en-US"/>
        </w:rPr>
      </w:pPr>
      <w:r>
        <w:rPr>
          <w:noProof/>
        </w:rPr>
        <w:t>Figure 63: Dynamic Forecast Results Report Page</w:t>
      </w:r>
      <w:r>
        <w:rPr>
          <w:noProof/>
        </w:rPr>
        <w:tab/>
      </w:r>
      <w:r>
        <w:rPr>
          <w:noProof/>
        </w:rPr>
        <w:fldChar w:fldCharType="begin"/>
      </w:r>
      <w:r>
        <w:rPr>
          <w:noProof/>
        </w:rPr>
        <w:instrText xml:space="preserve"> PAGEREF _Toc128632382 \h </w:instrText>
      </w:r>
      <w:r>
        <w:rPr>
          <w:noProof/>
        </w:rPr>
      </w:r>
      <w:r>
        <w:rPr>
          <w:noProof/>
        </w:rPr>
        <w:fldChar w:fldCharType="separate"/>
      </w:r>
      <w:r>
        <w:rPr>
          <w:noProof/>
        </w:rPr>
        <w:t>129</w:t>
      </w:r>
      <w:r>
        <w:rPr>
          <w:noProof/>
        </w:rPr>
        <w:fldChar w:fldCharType="end"/>
      </w:r>
    </w:p>
    <w:p w14:paraId="2523843C" w14:textId="24DA68DF" w:rsidR="00624EA3" w:rsidRDefault="00624EA3">
      <w:pPr>
        <w:pStyle w:val="TableofFigures"/>
        <w:rPr>
          <w:rFonts w:asciiTheme="minorHAnsi" w:eastAsiaTheme="minorEastAsia" w:hAnsiTheme="minorHAnsi" w:cstheme="minorBidi"/>
          <w:noProof/>
          <w:sz w:val="22"/>
          <w:szCs w:val="22"/>
          <w:lang w:val="en-US"/>
        </w:rPr>
      </w:pPr>
      <w:r>
        <w:rPr>
          <w:noProof/>
          <w:lang w:bidi="en-US"/>
        </w:rPr>
        <w:t>Figure 64: Today --&gt; Orders Page</w:t>
      </w:r>
      <w:r>
        <w:rPr>
          <w:noProof/>
        </w:rPr>
        <w:tab/>
      </w:r>
      <w:r>
        <w:rPr>
          <w:noProof/>
        </w:rPr>
        <w:fldChar w:fldCharType="begin"/>
      </w:r>
      <w:r>
        <w:rPr>
          <w:noProof/>
        </w:rPr>
        <w:instrText xml:space="preserve"> PAGEREF _Toc128632383 \h </w:instrText>
      </w:r>
      <w:r>
        <w:rPr>
          <w:noProof/>
        </w:rPr>
      </w:r>
      <w:r>
        <w:rPr>
          <w:noProof/>
        </w:rPr>
        <w:fldChar w:fldCharType="separate"/>
      </w:r>
      <w:r>
        <w:rPr>
          <w:noProof/>
        </w:rPr>
        <w:t>131</w:t>
      </w:r>
      <w:r>
        <w:rPr>
          <w:noProof/>
        </w:rPr>
        <w:fldChar w:fldCharType="end"/>
      </w:r>
    </w:p>
    <w:p w14:paraId="5E94C2A5" w14:textId="1A1F665D" w:rsidR="00624EA3" w:rsidRDefault="00624EA3">
      <w:pPr>
        <w:pStyle w:val="TableofFigures"/>
        <w:rPr>
          <w:rFonts w:asciiTheme="minorHAnsi" w:eastAsiaTheme="minorEastAsia" w:hAnsiTheme="minorHAnsi" w:cstheme="minorBidi"/>
          <w:noProof/>
          <w:sz w:val="22"/>
          <w:szCs w:val="22"/>
          <w:lang w:val="en-US"/>
        </w:rPr>
      </w:pPr>
      <w:r>
        <w:rPr>
          <w:noProof/>
          <w:lang w:bidi="en-US"/>
        </w:rPr>
        <w:t>Figure 65: Today --&gt; Orders workflow Page</w:t>
      </w:r>
      <w:r>
        <w:rPr>
          <w:noProof/>
        </w:rPr>
        <w:tab/>
      </w:r>
      <w:r>
        <w:rPr>
          <w:noProof/>
        </w:rPr>
        <w:fldChar w:fldCharType="begin"/>
      </w:r>
      <w:r>
        <w:rPr>
          <w:noProof/>
        </w:rPr>
        <w:instrText xml:space="preserve"> PAGEREF _Toc128632384 \h </w:instrText>
      </w:r>
      <w:r>
        <w:rPr>
          <w:noProof/>
        </w:rPr>
      </w:r>
      <w:r>
        <w:rPr>
          <w:noProof/>
        </w:rPr>
        <w:fldChar w:fldCharType="separate"/>
      </w:r>
      <w:r>
        <w:rPr>
          <w:noProof/>
        </w:rPr>
        <w:t>135</w:t>
      </w:r>
      <w:r>
        <w:rPr>
          <w:noProof/>
        </w:rPr>
        <w:fldChar w:fldCharType="end"/>
      </w:r>
    </w:p>
    <w:p w14:paraId="0BFC0D69" w14:textId="316DB61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66: Pre-Emptive Alerts Overview Page</w:t>
      </w:r>
      <w:r>
        <w:rPr>
          <w:noProof/>
        </w:rPr>
        <w:tab/>
      </w:r>
      <w:r>
        <w:rPr>
          <w:noProof/>
        </w:rPr>
        <w:fldChar w:fldCharType="begin"/>
      </w:r>
      <w:r>
        <w:rPr>
          <w:noProof/>
        </w:rPr>
        <w:instrText xml:space="preserve"> PAGEREF _Toc128632385 \h </w:instrText>
      </w:r>
      <w:r>
        <w:rPr>
          <w:noProof/>
        </w:rPr>
      </w:r>
      <w:r>
        <w:rPr>
          <w:noProof/>
        </w:rPr>
        <w:fldChar w:fldCharType="separate"/>
      </w:r>
      <w:r>
        <w:rPr>
          <w:noProof/>
        </w:rPr>
        <w:t>137</w:t>
      </w:r>
      <w:r>
        <w:rPr>
          <w:noProof/>
        </w:rPr>
        <w:fldChar w:fldCharType="end"/>
      </w:r>
    </w:p>
    <w:p w14:paraId="5F9B23F9" w14:textId="12E13203" w:rsidR="00624EA3" w:rsidRDefault="00624EA3">
      <w:pPr>
        <w:pStyle w:val="TableofFigures"/>
        <w:rPr>
          <w:rFonts w:asciiTheme="minorHAnsi" w:eastAsiaTheme="minorEastAsia" w:hAnsiTheme="minorHAnsi" w:cstheme="minorBidi"/>
          <w:noProof/>
          <w:sz w:val="22"/>
          <w:szCs w:val="22"/>
          <w:lang w:val="en-US"/>
        </w:rPr>
      </w:pPr>
      <w:r>
        <w:rPr>
          <w:noProof/>
          <w:lang w:bidi="en-US"/>
        </w:rPr>
        <w:t>Figure 67: Pre-Emptive Alert Report Page</w:t>
      </w:r>
      <w:r>
        <w:rPr>
          <w:noProof/>
        </w:rPr>
        <w:tab/>
      </w:r>
      <w:r>
        <w:rPr>
          <w:noProof/>
        </w:rPr>
        <w:fldChar w:fldCharType="begin"/>
      </w:r>
      <w:r>
        <w:rPr>
          <w:noProof/>
        </w:rPr>
        <w:instrText xml:space="preserve"> PAGEREF _Toc128632386 \h </w:instrText>
      </w:r>
      <w:r>
        <w:rPr>
          <w:noProof/>
        </w:rPr>
      </w:r>
      <w:r>
        <w:rPr>
          <w:noProof/>
        </w:rPr>
        <w:fldChar w:fldCharType="separate"/>
      </w:r>
      <w:r>
        <w:rPr>
          <w:noProof/>
        </w:rPr>
        <w:t>138</w:t>
      </w:r>
      <w:r>
        <w:rPr>
          <w:noProof/>
        </w:rPr>
        <w:fldChar w:fldCharType="end"/>
      </w:r>
    </w:p>
    <w:p w14:paraId="5DBFF573" w14:textId="7863E04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68: Data Health Summary Page</w:t>
      </w:r>
      <w:r>
        <w:rPr>
          <w:noProof/>
        </w:rPr>
        <w:tab/>
      </w:r>
      <w:r>
        <w:rPr>
          <w:noProof/>
        </w:rPr>
        <w:fldChar w:fldCharType="begin"/>
      </w:r>
      <w:r>
        <w:rPr>
          <w:noProof/>
        </w:rPr>
        <w:instrText xml:space="preserve"> PAGEREF _Toc128632387 \h </w:instrText>
      </w:r>
      <w:r>
        <w:rPr>
          <w:noProof/>
        </w:rPr>
      </w:r>
      <w:r>
        <w:rPr>
          <w:noProof/>
        </w:rPr>
        <w:fldChar w:fldCharType="separate"/>
      </w:r>
      <w:r>
        <w:rPr>
          <w:noProof/>
        </w:rPr>
        <w:t>141</w:t>
      </w:r>
      <w:r>
        <w:rPr>
          <w:noProof/>
        </w:rPr>
        <w:fldChar w:fldCharType="end"/>
      </w:r>
    </w:p>
    <w:p w14:paraId="28382F7F" w14:textId="0473B4E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69: Run Data Health Check Page</w:t>
      </w:r>
      <w:r>
        <w:rPr>
          <w:noProof/>
        </w:rPr>
        <w:tab/>
      </w:r>
      <w:r>
        <w:rPr>
          <w:noProof/>
        </w:rPr>
        <w:fldChar w:fldCharType="begin"/>
      </w:r>
      <w:r>
        <w:rPr>
          <w:noProof/>
        </w:rPr>
        <w:instrText xml:space="preserve"> PAGEREF _Toc128632388 \h </w:instrText>
      </w:r>
      <w:r>
        <w:rPr>
          <w:noProof/>
        </w:rPr>
      </w:r>
      <w:r>
        <w:rPr>
          <w:noProof/>
        </w:rPr>
        <w:fldChar w:fldCharType="separate"/>
      </w:r>
      <w:r>
        <w:rPr>
          <w:noProof/>
        </w:rPr>
        <w:t>143</w:t>
      </w:r>
      <w:r>
        <w:rPr>
          <w:noProof/>
        </w:rPr>
        <w:fldChar w:fldCharType="end"/>
      </w:r>
    </w:p>
    <w:p w14:paraId="0E82D223" w14:textId="470871E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70: Data Health Indicator Status Report</w:t>
      </w:r>
      <w:r>
        <w:rPr>
          <w:noProof/>
        </w:rPr>
        <w:tab/>
      </w:r>
      <w:r>
        <w:rPr>
          <w:noProof/>
        </w:rPr>
        <w:fldChar w:fldCharType="begin"/>
      </w:r>
      <w:r>
        <w:rPr>
          <w:noProof/>
        </w:rPr>
        <w:instrText xml:space="preserve"> PAGEREF _Toc128632389 \h </w:instrText>
      </w:r>
      <w:r>
        <w:rPr>
          <w:noProof/>
        </w:rPr>
      </w:r>
      <w:r>
        <w:rPr>
          <w:noProof/>
        </w:rPr>
        <w:fldChar w:fldCharType="separate"/>
      </w:r>
      <w:r>
        <w:rPr>
          <w:noProof/>
        </w:rPr>
        <w:t>144</w:t>
      </w:r>
      <w:r>
        <w:rPr>
          <w:noProof/>
        </w:rPr>
        <w:fldChar w:fldCharType="end"/>
      </w:r>
    </w:p>
    <w:p w14:paraId="4BC448A1" w14:textId="3AEA9BE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71: Process Status Page</w:t>
      </w:r>
      <w:r>
        <w:rPr>
          <w:noProof/>
        </w:rPr>
        <w:tab/>
      </w:r>
      <w:r>
        <w:rPr>
          <w:noProof/>
        </w:rPr>
        <w:fldChar w:fldCharType="begin"/>
      </w:r>
      <w:r>
        <w:rPr>
          <w:noProof/>
        </w:rPr>
        <w:instrText xml:space="preserve"> PAGEREF _Toc128632390 \h </w:instrText>
      </w:r>
      <w:r>
        <w:rPr>
          <w:noProof/>
        </w:rPr>
      </w:r>
      <w:r>
        <w:rPr>
          <w:noProof/>
        </w:rPr>
        <w:fldChar w:fldCharType="separate"/>
      </w:r>
      <w:r>
        <w:rPr>
          <w:noProof/>
        </w:rPr>
        <w:t>146</w:t>
      </w:r>
      <w:r>
        <w:rPr>
          <w:noProof/>
        </w:rPr>
        <w:fldChar w:fldCharType="end"/>
      </w:r>
    </w:p>
    <w:p w14:paraId="44232001" w14:textId="45C66C0B" w:rsidR="00624EA3" w:rsidRDefault="00624EA3">
      <w:pPr>
        <w:pStyle w:val="TableofFigures"/>
        <w:rPr>
          <w:rFonts w:asciiTheme="minorHAnsi" w:eastAsiaTheme="minorEastAsia" w:hAnsiTheme="minorHAnsi" w:cstheme="minorBidi"/>
          <w:noProof/>
          <w:sz w:val="22"/>
          <w:szCs w:val="22"/>
          <w:lang w:val="en-US"/>
        </w:rPr>
      </w:pPr>
      <w:r>
        <w:rPr>
          <w:noProof/>
          <w:lang w:bidi="en-US"/>
        </w:rPr>
        <w:t>Figure 72: Results Page</w:t>
      </w:r>
      <w:r>
        <w:rPr>
          <w:noProof/>
        </w:rPr>
        <w:tab/>
      </w:r>
      <w:r>
        <w:rPr>
          <w:noProof/>
        </w:rPr>
        <w:fldChar w:fldCharType="begin"/>
      </w:r>
      <w:r>
        <w:rPr>
          <w:noProof/>
        </w:rPr>
        <w:instrText xml:space="preserve"> PAGEREF _Toc128632391 \h </w:instrText>
      </w:r>
      <w:r>
        <w:rPr>
          <w:noProof/>
        </w:rPr>
      </w:r>
      <w:r>
        <w:rPr>
          <w:noProof/>
        </w:rPr>
        <w:fldChar w:fldCharType="separate"/>
      </w:r>
      <w:r>
        <w:rPr>
          <w:noProof/>
        </w:rPr>
        <w:t>148</w:t>
      </w:r>
      <w:r>
        <w:rPr>
          <w:noProof/>
        </w:rPr>
        <w:fldChar w:fldCharType="end"/>
      </w:r>
    </w:p>
    <w:p w14:paraId="128FA633" w14:textId="350592C0"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73: Forecast Snapshot Report</w:t>
      </w:r>
      <w:r>
        <w:rPr>
          <w:noProof/>
        </w:rPr>
        <w:tab/>
      </w:r>
      <w:r>
        <w:rPr>
          <w:noProof/>
        </w:rPr>
        <w:fldChar w:fldCharType="begin"/>
      </w:r>
      <w:r>
        <w:rPr>
          <w:noProof/>
        </w:rPr>
        <w:instrText xml:space="preserve"> PAGEREF _Toc128632392 \h </w:instrText>
      </w:r>
      <w:r>
        <w:rPr>
          <w:noProof/>
        </w:rPr>
      </w:r>
      <w:r>
        <w:rPr>
          <w:noProof/>
        </w:rPr>
        <w:fldChar w:fldCharType="separate"/>
      </w:r>
      <w:r>
        <w:rPr>
          <w:noProof/>
        </w:rPr>
        <w:t>150</w:t>
      </w:r>
      <w:r>
        <w:rPr>
          <w:noProof/>
        </w:rPr>
        <w:fldChar w:fldCharType="end"/>
      </w:r>
    </w:p>
    <w:p w14:paraId="2BE7B238" w14:textId="51C162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74: Recommendation Snapshot Report</w:t>
      </w:r>
      <w:r>
        <w:rPr>
          <w:noProof/>
        </w:rPr>
        <w:tab/>
      </w:r>
      <w:r>
        <w:rPr>
          <w:noProof/>
        </w:rPr>
        <w:fldChar w:fldCharType="begin"/>
      </w:r>
      <w:r>
        <w:rPr>
          <w:noProof/>
        </w:rPr>
        <w:instrText xml:space="preserve"> PAGEREF _Toc128632393 \h </w:instrText>
      </w:r>
      <w:r>
        <w:rPr>
          <w:noProof/>
        </w:rPr>
      </w:r>
      <w:r>
        <w:rPr>
          <w:noProof/>
        </w:rPr>
        <w:fldChar w:fldCharType="separate"/>
      </w:r>
      <w:r>
        <w:rPr>
          <w:noProof/>
        </w:rPr>
        <w:t>151</w:t>
      </w:r>
      <w:r>
        <w:rPr>
          <w:noProof/>
        </w:rPr>
        <w:fldChar w:fldCharType="end"/>
      </w:r>
    </w:p>
    <w:p w14:paraId="72ACD0F4" w14:textId="2B96DA45" w:rsidR="00624EA3" w:rsidRDefault="00624EA3">
      <w:pPr>
        <w:pStyle w:val="TableofFigures"/>
        <w:rPr>
          <w:rFonts w:asciiTheme="minorHAnsi" w:eastAsiaTheme="minorEastAsia" w:hAnsiTheme="minorHAnsi" w:cstheme="minorBidi"/>
          <w:noProof/>
          <w:sz w:val="22"/>
          <w:szCs w:val="22"/>
          <w:lang w:val="en-US"/>
        </w:rPr>
      </w:pPr>
      <w:r>
        <w:rPr>
          <w:noProof/>
          <w:lang w:bidi="en-US"/>
        </w:rPr>
        <w:t>Figure 75: Load Balances Page</w:t>
      </w:r>
      <w:r>
        <w:rPr>
          <w:noProof/>
        </w:rPr>
        <w:tab/>
      </w:r>
      <w:r>
        <w:rPr>
          <w:noProof/>
        </w:rPr>
        <w:fldChar w:fldCharType="begin"/>
      </w:r>
      <w:r>
        <w:rPr>
          <w:noProof/>
        </w:rPr>
        <w:instrText xml:space="preserve"> PAGEREF _Toc128632394 \h </w:instrText>
      </w:r>
      <w:r>
        <w:rPr>
          <w:noProof/>
        </w:rPr>
      </w:r>
      <w:r>
        <w:rPr>
          <w:noProof/>
        </w:rPr>
        <w:fldChar w:fldCharType="separate"/>
      </w:r>
      <w:r>
        <w:rPr>
          <w:noProof/>
        </w:rPr>
        <w:t>152</w:t>
      </w:r>
      <w:r>
        <w:rPr>
          <w:noProof/>
        </w:rPr>
        <w:fldChar w:fldCharType="end"/>
      </w:r>
    </w:p>
    <w:p w14:paraId="6AD90CD6" w14:textId="5D59D467"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76: Load Orders Page</w:t>
      </w:r>
      <w:r>
        <w:rPr>
          <w:noProof/>
        </w:rPr>
        <w:tab/>
      </w:r>
      <w:r>
        <w:rPr>
          <w:noProof/>
        </w:rPr>
        <w:fldChar w:fldCharType="begin"/>
      </w:r>
      <w:r>
        <w:rPr>
          <w:noProof/>
        </w:rPr>
        <w:instrText xml:space="preserve"> PAGEREF _Toc128632395 \h </w:instrText>
      </w:r>
      <w:r>
        <w:rPr>
          <w:noProof/>
        </w:rPr>
      </w:r>
      <w:r>
        <w:rPr>
          <w:noProof/>
        </w:rPr>
        <w:fldChar w:fldCharType="separate"/>
      </w:r>
      <w:r>
        <w:rPr>
          <w:noProof/>
        </w:rPr>
        <w:t>155</w:t>
      </w:r>
      <w:r>
        <w:rPr>
          <w:noProof/>
        </w:rPr>
        <w:fldChar w:fldCharType="end"/>
      </w:r>
    </w:p>
    <w:p w14:paraId="23CE52AC" w14:textId="56836F9D"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77: Load Downtime Page</w:t>
      </w:r>
      <w:r>
        <w:rPr>
          <w:noProof/>
        </w:rPr>
        <w:tab/>
      </w:r>
      <w:r>
        <w:rPr>
          <w:noProof/>
        </w:rPr>
        <w:fldChar w:fldCharType="begin"/>
      </w:r>
      <w:r>
        <w:rPr>
          <w:noProof/>
        </w:rPr>
        <w:instrText xml:space="preserve"> PAGEREF _Toc128632396 \h </w:instrText>
      </w:r>
      <w:r>
        <w:rPr>
          <w:noProof/>
        </w:rPr>
      </w:r>
      <w:r>
        <w:rPr>
          <w:noProof/>
        </w:rPr>
        <w:fldChar w:fldCharType="separate"/>
      </w:r>
      <w:r>
        <w:rPr>
          <w:noProof/>
        </w:rPr>
        <w:t>157</w:t>
      </w:r>
      <w:r>
        <w:rPr>
          <w:noProof/>
        </w:rPr>
        <w:fldChar w:fldCharType="end"/>
      </w:r>
    </w:p>
    <w:p w14:paraId="3D465DBC" w14:textId="49529C1F" w:rsidR="00624EA3" w:rsidRDefault="00624EA3">
      <w:pPr>
        <w:pStyle w:val="TableofFigures"/>
        <w:rPr>
          <w:rFonts w:asciiTheme="minorHAnsi" w:eastAsiaTheme="minorEastAsia" w:hAnsiTheme="minorHAnsi" w:cstheme="minorBidi"/>
          <w:noProof/>
          <w:sz w:val="22"/>
          <w:szCs w:val="22"/>
          <w:lang w:val="en-US"/>
        </w:rPr>
      </w:pPr>
      <w:r>
        <w:rPr>
          <w:noProof/>
          <w:lang w:bidi="en-US"/>
        </w:rPr>
        <w:t>Figure 78: Validation Settings Page</w:t>
      </w:r>
      <w:r>
        <w:rPr>
          <w:noProof/>
        </w:rPr>
        <w:tab/>
      </w:r>
      <w:r>
        <w:rPr>
          <w:noProof/>
        </w:rPr>
        <w:fldChar w:fldCharType="begin"/>
      </w:r>
      <w:r>
        <w:rPr>
          <w:noProof/>
        </w:rPr>
        <w:instrText xml:space="preserve"> PAGEREF _Toc128632397 \h </w:instrText>
      </w:r>
      <w:r>
        <w:rPr>
          <w:noProof/>
        </w:rPr>
      </w:r>
      <w:r>
        <w:rPr>
          <w:noProof/>
        </w:rPr>
        <w:fldChar w:fldCharType="separate"/>
      </w:r>
      <w:r>
        <w:rPr>
          <w:noProof/>
        </w:rPr>
        <w:t>158</w:t>
      </w:r>
      <w:r>
        <w:rPr>
          <w:noProof/>
        </w:rPr>
        <w:fldChar w:fldCharType="end"/>
      </w:r>
    </w:p>
    <w:p w14:paraId="4F86D98D" w14:textId="05798721" w:rsidR="00624EA3" w:rsidRDefault="00624EA3">
      <w:pPr>
        <w:pStyle w:val="TableofFigures"/>
        <w:rPr>
          <w:rFonts w:asciiTheme="minorHAnsi" w:eastAsiaTheme="minorEastAsia" w:hAnsiTheme="minorHAnsi" w:cstheme="minorBidi"/>
          <w:noProof/>
          <w:sz w:val="22"/>
          <w:szCs w:val="22"/>
          <w:lang w:val="en-US"/>
        </w:rPr>
      </w:pPr>
      <w:r>
        <w:rPr>
          <w:noProof/>
          <w:lang w:bidi="en-US"/>
        </w:rPr>
        <w:t xml:space="preserve">Figure 79:Run Recommendation </w:t>
      </w:r>
      <w:r w:rsidRPr="002A726E">
        <w:rPr>
          <w:noProof/>
          <w:lang w:val="en-US" w:bidi="en-US"/>
        </w:rPr>
        <w:t>Page</w:t>
      </w:r>
      <w:r>
        <w:rPr>
          <w:noProof/>
        </w:rPr>
        <w:tab/>
      </w:r>
      <w:r>
        <w:rPr>
          <w:noProof/>
        </w:rPr>
        <w:fldChar w:fldCharType="begin"/>
      </w:r>
      <w:r>
        <w:rPr>
          <w:noProof/>
        </w:rPr>
        <w:instrText xml:space="preserve"> PAGEREF _Toc128632398 \h </w:instrText>
      </w:r>
      <w:r>
        <w:rPr>
          <w:noProof/>
        </w:rPr>
      </w:r>
      <w:r>
        <w:rPr>
          <w:noProof/>
        </w:rPr>
        <w:fldChar w:fldCharType="separate"/>
      </w:r>
      <w:r>
        <w:rPr>
          <w:noProof/>
        </w:rPr>
        <w:t>162</w:t>
      </w:r>
      <w:r>
        <w:rPr>
          <w:noProof/>
        </w:rPr>
        <w:fldChar w:fldCharType="end"/>
      </w:r>
    </w:p>
    <w:p w14:paraId="0354D16A" w14:textId="5475AF8C" w:rsidR="00624EA3" w:rsidRDefault="00624EA3">
      <w:pPr>
        <w:pStyle w:val="TableofFigures"/>
        <w:rPr>
          <w:rFonts w:asciiTheme="minorHAnsi" w:eastAsiaTheme="minorEastAsia" w:hAnsiTheme="minorHAnsi" w:cstheme="minorBidi"/>
          <w:noProof/>
          <w:sz w:val="22"/>
          <w:szCs w:val="22"/>
          <w:lang w:val="en-US"/>
        </w:rPr>
      </w:pPr>
      <w:r>
        <w:rPr>
          <w:noProof/>
          <w:lang w:bidi="en-US"/>
        </w:rPr>
        <w:t>Figure 80: Recommendation Validation Report</w:t>
      </w:r>
      <w:r>
        <w:rPr>
          <w:noProof/>
        </w:rPr>
        <w:tab/>
      </w:r>
      <w:r>
        <w:rPr>
          <w:noProof/>
        </w:rPr>
        <w:fldChar w:fldCharType="begin"/>
      </w:r>
      <w:r>
        <w:rPr>
          <w:noProof/>
        </w:rPr>
        <w:instrText xml:space="preserve"> PAGEREF _Toc128632399 \h </w:instrText>
      </w:r>
      <w:r>
        <w:rPr>
          <w:noProof/>
        </w:rPr>
      </w:r>
      <w:r>
        <w:rPr>
          <w:noProof/>
        </w:rPr>
        <w:fldChar w:fldCharType="separate"/>
      </w:r>
      <w:r>
        <w:rPr>
          <w:noProof/>
        </w:rPr>
        <w:t>164</w:t>
      </w:r>
      <w:r>
        <w:rPr>
          <w:noProof/>
        </w:rPr>
        <w:fldChar w:fldCharType="end"/>
      </w:r>
    </w:p>
    <w:p w14:paraId="67F28528" w14:textId="19C6FDA1" w:rsidR="00624EA3" w:rsidRDefault="00624EA3">
      <w:pPr>
        <w:pStyle w:val="TableofFigures"/>
        <w:rPr>
          <w:rFonts w:asciiTheme="minorHAnsi" w:eastAsiaTheme="minorEastAsia" w:hAnsiTheme="minorHAnsi" w:cstheme="minorBidi"/>
          <w:noProof/>
          <w:sz w:val="22"/>
          <w:szCs w:val="22"/>
          <w:lang w:val="en-US"/>
        </w:rPr>
      </w:pPr>
      <w:r>
        <w:rPr>
          <w:noProof/>
          <w:lang w:bidi="en-US"/>
        </w:rPr>
        <w:t>Figure 81: Recommendation Settings Page</w:t>
      </w:r>
      <w:r>
        <w:rPr>
          <w:noProof/>
        </w:rPr>
        <w:tab/>
      </w:r>
      <w:r>
        <w:rPr>
          <w:noProof/>
        </w:rPr>
        <w:fldChar w:fldCharType="begin"/>
      </w:r>
      <w:r>
        <w:rPr>
          <w:noProof/>
        </w:rPr>
        <w:instrText xml:space="preserve"> PAGEREF _Toc128632400 \h </w:instrText>
      </w:r>
      <w:r>
        <w:rPr>
          <w:noProof/>
        </w:rPr>
      </w:r>
      <w:r>
        <w:rPr>
          <w:noProof/>
        </w:rPr>
        <w:fldChar w:fldCharType="separate"/>
      </w:r>
      <w:r>
        <w:rPr>
          <w:noProof/>
        </w:rPr>
        <w:t>169</w:t>
      </w:r>
      <w:r>
        <w:rPr>
          <w:noProof/>
        </w:rPr>
        <w:fldChar w:fldCharType="end"/>
      </w:r>
    </w:p>
    <w:p w14:paraId="5DEB2B78" w14:textId="5186B7C9" w:rsidR="00624EA3" w:rsidRDefault="00624EA3">
      <w:pPr>
        <w:pStyle w:val="TableofFigures"/>
        <w:rPr>
          <w:rFonts w:asciiTheme="minorHAnsi" w:eastAsiaTheme="minorEastAsia" w:hAnsiTheme="minorHAnsi" w:cstheme="minorBidi"/>
          <w:noProof/>
          <w:sz w:val="22"/>
          <w:szCs w:val="22"/>
          <w:lang w:val="en-US"/>
        </w:rPr>
      </w:pPr>
      <w:r>
        <w:rPr>
          <w:noProof/>
          <w:lang w:bidi="en-US"/>
        </w:rPr>
        <w:t>Figure 82: Institution Settings Page</w:t>
      </w:r>
      <w:r>
        <w:rPr>
          <w:noProof/>
        </w:rPr>
        <w:tab/>
      </w:r>
      <w:r>
        <w:rPr>
          <w:noProof/>
        </w:rPr>
        <w:fldChar w:fldCharType="begin"/>
      </w:r>
      <w:r>
        <w:rPr>
          <w:noProof/>
        </w:rPr>
        <w:instrText xml:space="preserve"> PAGEREF _Toc128632401 \h </w:instrText>
      </w:r>
      <w:r>
        <w:rPr>
          <w:noProof/>
        </w:rPr>
      </w:r>
      <w:r>
        <w:rPr>
          <w:noProof/>
        </w:rPr>
        <w:fldChar w:fldCharType="separate"/>
      </w:r>
      <w:r>
        <w:rPr>
          <w:noProof/>
        </w:rPr>
        <w:t>173</w:t>
      </w:r>
      <w:r>
        <w:rPr>
          <w:noProof/>
        </w:rPr>
        <w:fldChar w:fldCharType="end"/>
      </w:r>
    </w:p>
    <w:p w14:paraId="21EF8691" w14:textId="038179D8" w:rsidR="00624EA3" w:rsidRDefault="00624EA3">
      <w:pPr>
        <w:pStyle w:val="TableofFigures"/>
        <w:rPr>
          <w:rFonts w:asciiTheme="minorHAnsi" w:eastAsiaTheme="minorEastAsia" w:hAnsiTheme="minorHAnsi" w:cstheme="minorBidi"/>
          <w:noProof/>
          <w:sz w:val="22"/>
          <w:szCs w:val="22"/>
          <w:lang w:val="en-US"/>
        </w:rPr>
      </w:pPr>
      <w:r>
        <w:rPr>
          <w:noProof/>
          <w:lang w:bidi="en-US"/>
        </w:rPr>
        <w:t>Figure 83: Recommendation Output Page</w:t>
      </w:r>
      <w:r>
        <w:rPr>
          <w:noProof/>
        </w:rPr>
        <w:tab/>
      </w:r>
      <w:r>
        <w:rPr>
          <w:noProof/>
        </w:rPr>
        <w:fldChar w:fldCharType="begin"/>
      </w:r>
      <w:r>
        <w:rPr>
          <w:noProof/>
        </w:rPr>
        <w:instrText xml:space="preserve"> PAGEREF _Toc128632402 \h </w:instrText>
      </w:r>
      <w:r>
        <w:rPr>
          <w:noProof/>
        </w:rPr>
      </w:r>
      <w:r>
        <w:rPr>
          <w:noProof/>
        </w:rPr>
        <w:fldChar w:fldCharType="separate"/>
      </w:r>
      <w:r>
        <w:rPr>
          <w:noProof/>
        </w:rPr>
        <w:t>174</w:t>
      </w:r>
      <w:r>
        <w:rPr>
          <w:noProof/>
        </w:rPr>
        <w:fldChar w:fldCharType="end"/>
      </w:r>
    </w:p>
    <w:p w14:paraId="7D0A38B2" w14:textId="014CE3EE" w:rsidR="00624EA3" w:rsidRDefault="00624EA3">
      <w:pPr>
        <w:pStyle w:val="TableofFigures"/>
        <w:rPr>
          <w:rFonts w:asciiTheme="minorHAnsi" w:eastAsiaTheme="minorEastAsia" w:hAnsiTheme="minorHAnsi" w:cstheme="minorBidi"/>
          <w:noProof/>
          <w:sz w:val="22"/>
          <w:szCs w:val="22"/>
          <w:lang w:val="en-US"/>
        </w:rPr>
      </w:pPr>
      <w:r>
        <w:rPr>
          <w:noProof/>
          <w:lang w:bidi="en-US"/>
        </w:rPr>
        <w:t>Figure 84: Network Optimization page</w:t>
      </w:r>
      <w:r>
        <w:rPr>
          <w:noProof/>
        </w:rPr>
        <w:tab/>
      </w:r>
      <w:r>
        <w:rPr>
          <w:noProof/>
        </w:rPr>
        <w:fldChar w:fldCharType="begin"/>
      </w:r>
      <w:r>
        <w:rPr>
          <w:noProof/>
        </w:rPr>
        <w:instrText xml:space="preserve"> PAGEREF _Toc128632403 \h </w:instrText>
      </w:r>
      <w:r>
        <w:rPr>
          <w:noProof/>
        </w:rPr>
      </w:r>
      <w:r>
        <w:rPr>
          <w:noProof/>
        </w:rPr>
        <w:fldChar w:fldCharType="separate"/>
      </w:r>
      <w:r>
        <w:rPr>
          <w:noProof/>
        </w:rPr>
        <w:t>176</w:t>
      </w:r>
      <w:r>
        <w:rPr>
          <w:noProof/>
        </w:rPr>
        <w:fldChar w:fldCharType="end"/>
      </w:r>
    </w:p>
    <w:p w14:paraId="0C2E0492" w14:textId="1A5BC10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85: Forecast Page</w:t>
      </w:r>
      <w:r>
        <w:rPr>
          <w:noProof/>
        </w:rPr>
        <w:tab/>
      </w:r>
      <w:r>
        <w:rPr>
          <w:noProof/>
        </w:rPr>
        <w:fldChar w:fldCharType="begin"/>
      </w:r>
      <w:r>
        <w:rPr>
          <w:noProof/>
        </w:rPr>
        <w:instrText xml:space="preserve"> PAGEREF _Toc128632404 \h </w:instrText>
      </w:r>
      <w:r>
        <w:rPr>
          <w:noProof/>
        </w:rPr>
      </w:r>
      <w:r>
        <w:rPr>
          <w:noProof/>
        </w:rPr>
        <w:fldChar w:fldCharType="separate"/>
      </w:r>
      <w:r>
        <w:rPr>
          <w:noProof/>
        </w:rPr>
        <w:t>177</w:t>
      </w:r>
      <w:r>
        <w:rPr>
          <w:noProof/>
        </w:rPr>
        <w:fldChar w:fldCharType="end"/>
      </w:r>
    </w:p>
    <w:p w14:paraId="5C720AE9" w14:textId="7FFAE843" w:rsidR="00624EA3" w:rsidRDefault="00624EA3">
      <w:pPr>
        <w:pStyle w:val="TableofFigures"/>
        <w:rPr>
          <w:rFonts w:asciiTheme="minorHAnsi" w:eastAsiaTheme="minorEastAsia" w:hAnsiTheme="minorHAnsi" w:cstheme="minorBidi"/>
          <w:noProof/>
          <w:sz w:val="22"/>
          <w:szCs w:val="22"/>
          <w:lang w:val="en-US"/>
        </w:rPr>
      </w:pPr>
      <w:r>
        <w:rPr>
          <w:noProof/>
          <w:lang w:bidi="en-US"/>
        </w:rPr>
        <w:t>Figure 86: Forecast Institutional Settings Page</w:t>
      </w:r>
      <w:r>
        <w:rPr>
          <w:noProof/>
        </w:rPr>
        <w:tab/>
      </w:r>
      <w:r>
        <w:rPr>
          <w:noProof/>
        </w:rPr>
        <w:fldChar w:fldCharType="begin"/>
      </w:r>
      <w:r>
        <w:rPr>
          <w:noProof/>
        </w:rPr>
        <w:instrText xml:space="preserve"> PAGEREF _Toc128632405 \h </w:instrText>
      </w:r>
      <w:r>
        <w:rPr>
          <w:noProof/>
        </w:rPr>
      </w:r>
      <w:r>
        <w:rPr>
          <w:noProof/>
        </w:rPr>
        <w:fldChar w:fldCharType="separate"/>
      </w:r>
      <w:r>
        <w:rPr>
          <w:noProof/>
        </w:rPr>
        <w:t>179</w:t>
      </w:r>
      <w:r>
        <w:rPr>
          <w:noProof/>
        </w:rPr>
        <w:fldChar w:fldCharType="end"/>
      </w:r>
    </w:p>
    <w:p w14:paraId="1E197D7D" w14:textId="4E44CCF1" w:rsidR="00624EA3" w:rsidRDefault="00624EA3">
      <w:pPr>
        <w:pStyle w:val="TableofFigures"/>
        <w:rPr>
          <w:rFonts w:asciiTheme="minorHAnsi" w:eastAsiaTheme="minorEastAsia" w:hAnsiTheme="minorHAnsi" w:cstheme="minorBidi"/>
          <w:noProof/>
          <w:sz w:val="22"/>
          <w:szCs w:val="22"/>
          <w:lang w:val="en-US"/>
        </w:rPr>
      </w:pPr>
      <w:r>
        <w:rPr>
          <w:noProof/>
          <w:lang w:bidi="en-US"/>
        </w:rPr>
        <w:t>Figure 87: Output Orders Page</w:t>
      </w:r>
      <w:r>
        <w:rPr>
          <w:noProof/>
        </w:rPr>
        <w:tab/>
      </w:r>
      <w:r>
        <w:rPr>
          <w:noProof/>
        </w:rPr>
        <w:fldChar w:fldCharType="begin"/>
      </w:r>
      <w:r>
        <w:rPr>
          <w:noProof/>
        </w:rPr>
        <w:instrText xml:space="preserve"> PAGEREF _Toc128632406 \h </w:instrText>
      </w:r>
      <w:r>
        <w:rPr>
          <w:noProof/>
        </w:rPr>
      </w:r>
      <w:r>
        <w:rPr>
          <w:noProof/>
        </w:rPr>
        <w:fldChar w:fldCharType="separate"/>
      </w:r>
      <w:r>
        <w:rPr>
          <w:noProof/>
        </w:rPr>
        <w:t>181</w:t>
      </w:r>
      <w:r>
        <w:rPr>
          <w:noProof/>
        </w:rPr>
        <w:fldChar w:fldCharType="end"/>
      </w:r>
    </w:p>
    <w:p w14:paraId="52EFED04" w14:textId="38CA3FAA" w:rsidR="00624EA3" w:rsidRDefault="00624EA3">
      <w:pPr>
        <w:pStyle w:val="TableofFigures"/>
        <w:rPr>
          <w:rFonts w:asciiTheme="minorHAnsi" w:eastAsiaTheme="minorEastAsia" w:hAnsiTheme="minorHAnsi" w:cstheme="minorBidi"/>
          <w:noProof/>
          <w:sz w:val="22"/>
          <w:szCs w:val="22"/>
          <w:lang w:val="en-US"/>
        </w:rPr>
      </w:pPr>
      <w:r>
        <w:rPr>
          <w:noProof/>
          <w:lang w:bidi="en-US"/>
        </w:rPr>
        <w:t>Figure 88: Orders Output Settings Page</w:t>
      </w:r>
      <w:r>
        <w:rPr>
          <w:noProof/>
        </w:rPr>
        <w:tab/>
      </w:r>
      <w:r>
        <w:rPr>
          <w:noProof/>
        </w:rPr>
        <w:fldChar w:fldCharType="begin"/>
      </w:r>
      <w:r>
        <w:rPr>
          <w:noProof/>
        </w:rPr>
        <w:instrText xml:space="preserve"> PAGEREF _Toc128632407 \h </w:instrText>
      </w:r>
      <w:r>
        <w:rPr>
          <w:noProof/>
        </w:rPr>
      </w:r>
      <w:r>
        <w:rPr>
          <w:noProof/>
        </w:rPr>
        <w:fldChar w:fldCharType="separate"/>
      </w:r>
      <w:r>
        <w:rPr>
          <w:noProof/>
        </w:rPr>
        <w:t>182</w:t>
      </w:r>
      <w:r>
        <w:rPr>
          <w:noProof/>
        </w:rPr>
        <w:fldChar w:fldCharType="end"/>
      </w:r>
    </w:p>
    <w:p w14:paraId="59648CAA" w14:textId="60B10D5D" w:rsidR="00624EA3" w:rsidRDefault="00624EA3">
      <w:pPr>
        <w:pStyle w:val="TableofFigures"/>
        <w:rPr>
          <w:rFonts w:asciiTheme="minorHAnsi" w:eastAsiaTheme="minorEastAsia" w:hAnsiTheme="minorHAnsi" w:cstheme="minorBidi"/>
          <w:noProof/>
          <w:sz w:val="22"/>
          <w:szCs w:val="22"/>
          <w:lang w:val="en-US"/>
        </w:rPr>
      </w:pPr>
      <w:r>
        <w:rPr>
          <w:noProof/>
          <w:lang w:bidi="en-US"/>
        </w:rPr>
        <w:t>Figure 89: Actual Cost Calculation Page</w:t>
      </w:r>
      <w:r>
        <w:rPr>
          <w:noProof/>
        </w:rPr>
        <w:tab/>
      </w:r>
      <w:r>
        <w:rPr>
          <w:noProof/>
        </w:rPr>
        <w:fldChar w:fldCharType="begin"/>
      </w:r>
      <w:r>
        <w:rPr>
          <w:noProof/>
        </w:rPr>
        <w:instrText xml:space="preserve"> PAGEREF _Toc128632408 \h </w:instrText>
      </w:r>
      <w:r>
        <w:rPr>
          <w:noProof/>
        </w:rPr>
      </w:r>
      <w:r>
        <w:rPr>
          <w:noProof/>
        </w:rPr>
        <w:fldChar w:fldCharType="separate"/>
      </w:r>
      <w:r>
        <w:rPr>
          <w:noProof/>
        </w:rPr>
        <w:t>186</w:t>
      </w:r>
      <w:r>
        <w:rPr>
          <w:noProof/>
        </w:rPr>
        <w:fldChar w:fldCharType="end"/>
      </w:r>
    </w:p>
    <w:p w14:paraId="01754A47" w14:textId="41B88242"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90: Projected Cost Calculation Page</w:t>
      </w:r>
      <w:r>
        <w:rPr>
          <w:noProof/>
        </w:rPr>
        <w:tab/>
      </w:r>
      <w:r>
        <w:rPr>
          <w:noProof/>
        </w:rPr>
        <w:fldChar w:fldCharType="begin"/>
      </w:r>
      <w:r>
        <w:rPr>
          <w:noProof/>
        </w:rPr>
        <w:instrText xml:space="preserve"> PAGEREF _Toc128632409 \h </w:instrText>
      </w:r>
      <w:r>
        <w:rPr>
          <w:noProof/>
        </w:rPr>
      </w:r>
      <w:r>
        <w:rPr>
          <w:noProof/>
        </w:rPr>
        <w:fldChar w:fldCharType="separate"/>
      </w:r>
      <w:r>
        <w:rPr>
          <w:noProof/>
        </w:rPr>
        <w:t>186</w:t>
      </w:r>
      <w:r>
        <w:rPr>
          <w:noProof/>
        </w:rPr>
        <w:fldChar w:fldCharType="end"/>
      </w:r>
    </w:p>
    <w:p w14:paraId="0BAF2438" w14:textId="38B31C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91: Model Cost Calculation Page</w:t>
      </w:r>
      <w:r>
        <w:rPr>
          <w:noProof/>
        </w:rPr>
        <w:tab/>
      </w:r>
      <w:r>
        <w:rPr>
          <w:noProof/>
        </w:rPr>
        <w:fldChar w:fldCharType="begin"/>
      </w:r>
      <w:r>
        <w:rPr>
          <w:noProof/>
        </w:rPr>
        <w:instrText xml:space="preserve"> PAGEREF _Toc128632410 \h </w:instrText>
      </w:r>
      <w:r>
        <w:rPr>
          <w:noProof/>
        </w:rPr>
      </w:r>
      <w:r>
        <w:rPr>
          <w:noProof/>
        </w:rPr>
        <w:fldChar w:fldCharType="separate"/>
      </w:r>
      <w:r>
        <w:rPr>
          <w:noProof/>
        </w:rPr>
        <w:t>187</w:t>
      </w:r>
      <w:r>
        <w:rPr>
          <w:noProof/>
        </w:rPr>
        <w:fldChar w:fldCharType="end"/>
      </w:r>
    </w:p>
    <w:p w14:paraId="590D2214" w14:textId="08E55A88"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92: Cost Option Page</w:t>
      </w:r>
      <w:r>
        <w:rPr>
          <w:noProof/>
        </w:rPr>
        <w:tab/>
      </w:r>
      <w:r>
        <w:rPr>
          <w:noProof/>
        </w:rPr>
        <w:fldChar w:fldCharType="begin"/>
      </w:r>
      <w:r>
        <w:rPr>
          <w:noProof/>
        </w:rPr>
        <w:instrText xml:space="preserve"> PAGEREF _Toc128632411 \h </w:instrText>
      </w:r>
      <w:r>
        <w:rPr>
          <w:noProof/>
        </w:rPr>
      </w:r>
      <w:r>
        <w:rPr>
          <w:noProof/>
        </w:rPr>
        <w:fldChar w:fldCharType="separate"/>
      </w:r>
      <w:r>
        <w:rPr>
          <w:noProof/>
        </w:rPr>
        <w:t>188</w:t>
      </w:r>
      <w:r>
        <w:rPr>
          <w:noProof/>
        </w:rPr>
        <w:fldChar w:fldCharType="end"/>
      </w:r>
    </w:p>
    <w:p w14:paraId="67E14546" w14:textId="2E0FD09F" w:rsidR="00624EA3" w:rsidRDefault="00624EA3">
      <w:pPr>
        <w:pStyle w:val="TableofFigures"/>
        <w:rPr>
          <w:rFonts w:asciiTheme="minorHAnsi" w:eastAsiaTheme="minorEastAsia" w:hAnsiTheme="minorHAnsi" w:cstheme="minorBidi"/>
          <w:noProof/>
          <w:sz w:val="22"/>
          <w:szCs w:val="22"/>
          <w:lang w:val="en-US"/>
        </w:rPr>
      </w:pPr>
      <w:r>
        <w:rPr>
          <w:noProof/>
          <w:lang w:bidi="en-US"/>
        </w:rPr>
        <w:t>Figure 93: Cost Calculation Details Report</w:t>
      </w:r>
      <w:r>
        <w:rPr>
          <w:noProof/>
        </w:rPr>
        <w:tab/>
      </w:r>
      <w:r>
        <w:rPr>
          <w:noProof/>
        </w:rPr>
        <w:fldChar w:fldCharType="begin"/>
      </w:r>
      <w:r>
        <w:rPr>
          <w:noProof/>
        </w:rPr>
        <w:instrText xml:space="preserve"> PAGEREF _Toc128632412 \h </w:instrText>
      </w:r>
      <w:r>
        <w:rPr>
          <w:noProof/>
        </w:rPr>
      </w:r>
      <w:r>
        <w:rPr>
          <w:noProof/>
        </w:rPr>
        <w:fldChar w:fldCharType="separate"/>
      </w:r>
      <w:r>
        <w:rPr>
          <w:noProof/>
        </w:rPr>
        <w:t>190</w:t>
      </w:r>
      <w:r>
        <w:rPr>
          <w:noProof/>
        </w:rPr>
        <w:fldChar w:fldCharType="end"/>
      </w:r>
    </w:p>
    <w:p w14:paraId="482B7515" w14:textId="16320339" w:rsidR="00624EA3" w:rsidRDefault="00624EA3">
      <w:pPr>
        <w:pStyle w:val="TableofFigures"/>
        <w:rPr>
          <w:rFonts w:asciiTheme="minorHAnsi" w:eastAsiaTheme="minorEastAsia" w:hAnsiTheme="minorHAnsi" w:cstheme="minorBidi"/>
          <w:noProof/>
          <w:sz w:val="22"/>
          <w:szCs w:val="22"/>
          <w:lang w:val="en-US"/>
        </w:rPr>
      </w:pPr>
      <w:r>
        <w:rPr>
          <w:noProof/>
          <w:lang w:bidi="en-US"/>
        </w:rPr>
        <w:t>Figure 94: Network Cashpoints Page</w:t>
      </w:r>
      <w:r>
        <w:rPr>
          <w:noProof/>
        </w:rPr>
        <w:tab/>
      </w:r>
      <w:r>
        <w:rPr>
          <w:noProof/>
        </w:rPr>
        <w:fldChar w:fldCharType="begin"/>
      </w:r>
      <w:r>
        <w:rPr>
          <w:noProof/>
        </w:rPr>
        <w:instrText xml:space="preserve"> PAGEREF _Toc128632413 \h </w:instrText>
      </w:r>
      <w:r>
        <w:rPr>
          <w:noProof/>
        </w:rPr>
      </w:r>
      <w:r>
        <w:rPr>
          <w:noProof/>
        </w:rPr>
        <w:fldChar w:fldCharType="separate"/>
      </w:r>
      <w:r>
        <w:rPr>
          <w:noProof/>
        </w:rPr>
        <w:t>193</w:t>
      </w:r>
      <w:r>
        <w:rPr>
          <w:noProof/>
        </w:rPr>
        <w:fldChar w:fldCharType="end"/>
      </w:r>
    </w:p>
    <w:p w14:paraId="46377AA0" w14:textId="0890FED2" w:rsidR="00624EA3" w:rsidRDefault="00624EA3">
      <w:pPr>
        <w:pStyle w:val="TableofFigures"/>
        <w:rPr>
          <w:rFonts w:asciiTheme="minorHAnsi" w:eastAsiaTheme="minorEastAsia" w:hAnsiTheme="minorHAnsi" w:cstheme="minorBidi"/>
          <w:noProof/>
          <w:sz w:val="22"/>
          <w:szCs w:val="22"/>
          <w:lang w:val="en-US"/>
        </w:rPr>
      </w:pPr>
      <w:r>
        <w:rPr>
          <w:noProof/>
          <w:lang w:bidi="en-US"/>
        </w:rPr>
        <w:t>Figure 95: Administer Default Settings</w:t>
      </w:r>
      <w:r>
        <w:rPr>
          <w:noProof/>
        </w:rPr>
        <w:tab/>
      </w:r>
      <w:r>
        <w:rPr>
          <w:noProof/>
        </w:rPr>
        <w:fldChar w:fldCharType="begin"/>
      </w:r>
      <w:r>
        <w:rPr>
          <w:noProof/>
        </w:rPr>
        <w:instrText xml:space="preserve"> PAGEREF _Toc128632414 \h </w:instrText>
      </w:r>
      <w:r>
        <w:rPr>
          <w:noProof/>
        </w:rPr>
      </w:r>
      <w:r>
        <w:rPr>
          <w:noProof/>
        </w:rPr>
        <w:fldChar w:fldCharType="separate"/>
      </w:r>
      <w:r>
        <w:rPr>
          <w:noProof/>
        </w:rPr>
        <w:t>196</w:t>
      </w:r>
      <w:r>
        <w:rPr>
          <w:noProof/>
        </w:rPr>
        <w:fldChar w:fldCharType="end"/>
      </w:r>
    </w:p>
    <w:p w14:paraId="5968175A" w14:textId="7CD837DE" w:rsidR="00624EA3" w:rsidRDefault="00624EA3">
      <w:pPr>
        <w:pStyle w:val="TableofFigures"/>
        <w:rPr>
          <w:rFonts w:asciiTheme="minorHAnsi" w:eastAsiaTheme="minorEastAsia" w:hAnsiTheme="minorHAnsi" w:cstheme="minorBidi"/>
          <w:noProof/>
          <w:sz w:val="22"/>
          <w:szCs w:val="22"/>
          <w:lang w:val="en-US"/>
        </w:rPr>
      </w:pPr>
      <w:r>
        <w:rPr>
          <w:noProof/>
          <w:lang w:bidi="en-US"/>
        </w:rPr>
        <w:t>Figure 96: Parameters</w:t>
      </w:r>
      <w:r>
        <w:rPr>
          <w:noProof/>
        </w:rPr>
        <w:tab/>
      </w:r>
      <w:r>
        <w:rPr>
          <w:noProof/>
        </w:rPr>
        <w:fldChar w:fldCharType="begin"/>
      </w:r>
      <w:r>
        <w:rPr>
          <w:noProof/>
        </w:rPr>
        <w:instrText xml:space="preserve"> PAGEREF _Toc128632415 \h </w:instrText>
      </w:r>
      <w:r>
        <w:rPr>
          <w:noProof/>
        </w:rPr>
      </w:r>
      <w:r>
        <w:rPr>
          <w:noProof/>
        </w:rPr>
        <w:fldChar w:fldCharType="separate"/>
      </w:r>
      <w:r>
        <w:rPr>
          <w:noProof/>
        </w:rPr>
        <w:t>197</w:t>
      </w:r>
      <w:r>
        <w:rPr>
          <w:noProof/>
        </w:rPr>
        <w:fldChar w:fldCharType="end"/>
      </w:r>
    </w:p>
    <w:p w14:paraId="0954BFA0" w14:textId="17A06066" w:rsidR="00624EA3" w:rsidRDefault="00624EA3">
      <w:pPr>
        <w:pStyle w:val="TableofFigures"/>
        <w:rPr>
          <w:rFonts w:asciiTheme="minorHAnsi" w:eastAsiaTheme="minorEastAsia" w:hAnsiTheme="minorHAnsi" w:cstheme="minorBidi"/>
          <w:noProof/>
          <w:sz w:val="22"/>
          <w:szCs w:val="22"/>
          <w:lang w:val="en-US"/>
        </w:rPr>
      </w:pPr>
      <w:r>
        <w:rPr>
          <w:noProof/>
          <w:lang w:bidi="en-US"/>
        </w:rPr>
        <w:t>Figure 97: Costs</w:t>
      </w:r>
      <w:r>
        <w:rPr>
          <w:noProof/>
        </w:rPr>
        <w:tab/>
      </w:r>
      <w:r>
        <w:rPr>
          <w:noProof/>
        </w:rPr>
        <w:fldChar w:fldCharType="begin"/>
      </w:r>
      <w:r>
        <w:rPr>
          <w:noProof/>
        </w:rPr>
        <w:instrText xml:space="preserve"> PAGEREF _Toc128632416 \h </w:instrText>
      </w:r>
      <w:r>
        <w:rPr>
          <w:noProof/>
        </w:rPr>
      </w:r>
      <w:r>
        <w:rPr>
          <w:noProof/>
        </w:rPr>
        <w:fldChar w:fldCharType="separate"/>
      </w:r>
      <w:r>
        <w:rPr>
          <w:noProof/>
        </w:rPr>
        <w:t>197</w:t>
      </w:r>
      <w:r>
        <w:rPr>
          <w:noProof/>
        </w:rPr>
        <w:fldChar w:fldCharType="end"/>
      </w:r>
    </w:p>
    <w:p w14:paraId="13480E22" w14:textId="2C50BC24" w:rsidR="00624EA3" w:rsidRDefault="00624EA3">
      <w:pPr>
        <w:pStyle w:val="TableofFigures"/>
        <w:rPr>
          <w:rFonts w:asciiTheme="minorHAnsi" w:eastAsiaTheme="minorEastAsia" w:hAnsiTheme="minorHAnsi" w:cstheme="minorBidi"/>
          <w:noProof/>
          <w:sz w:val="22"/>
          <w:szCs w:val="22"/>
          <w:lang w:val="en-US"/>
        </w:rPr>
      </w:pPr>
      <w:r>
        <w:rPr>
          <w:noProof/>
          <w:lang w:bidi="en-US"/>
        </w:rPr>
        <w:t>Figure 98: Denominations</w:t>
      </w:r>
      <w:r>
        <w:rPr>
          <w:noProof/>
        </w:rPr>
        <w:tab/>
      </w:r>
      <w:r>
        <w:rPr>
          <w:noProof/>
        </w:rPr>
        <w:fldChar w:fldCharType="begin"/>
      </w:r>
      <w:r>
        <w:rPr>
          <w:noProof/>
        </w:rPr>
        <w:instrText xml:space="preserve"> PAGEREF _Toc128632417 \h </w:instrText>
      </w:r>
      <w:r>
        <w:rPr>
          <w:noProof/>
        </w:rPr>
      </w:r>
      <w:r>
        <w:rPr>
          <w:noProof/>
        </w:rPr>
        <w:fldChar w:fldCharType="separate"/>
      </w:r>
      <w:r>
        <w:rPr>
          <w:noProof/>
        </w:rPr>
        <w:t>198</w:t>
      </w:r>
      <w:r>
        <w:rPr>
          <w:noProof/>
        </w:rPr>
        <w:fldChar w:fldCharType="end"/>
      </w:r>
    </w:p>
    <w:p w14:paraId="4E52D9E2" w14:textId="3BCE03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99: Advanced Parameters</w:t>
      </w:r>
      <w:r>
        <w:rPr>
          <w:noProof/>
        </w:rPr>
        <w:tab/>
      </w:r>
      <w:r>
        <w:rPr>
          <w:noProof/>
        </w:rPr>
        <w:fldChar w:fldCharType="begin"/>
      </w:r>
      <w:r>
        <w:rPr>
          <w:noProof/>
        </w:rPr>
        <w:instrText xml:space="preserve"> PAGEREF _Toc128632418 \h </w:instrText>
      </w:r>
      <w:r>
        <w:rPr>
          <w:noProof/>
        </w:rPr>
      </w:r>
      <w:r>
        <w:rPr>
          <w:noProof/>
        </w:rPr>
        <w:fldChar w:fldCharType="separate"/>
      </w:r>
      <w:r>
        <w:rPr>
          <w:noProof/>
        </w:rPr>
        <w:t>199</w:t>
      </w:r>
      <w:r>
        <w:rPr>
          <w:noProof/>
        </w:rPr>
        <w:fldChar w:fldCharType="end"/>
      </w:r>
    </w:p>
    <w:p w14:paraId="5B7DA165" w14:textId="1DBB797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100: Service Exceptions</w:t>
      </w:r>
      <w:r>
        <w:rPr>
          <w:noProof/>
        </w:rPr>
        <w:tab/>
      </w:r>
      <w:r>
        <w:rPr>
          <w:noProof/>
        </w:rPr>
        <w:fldChar w:fldCharType="begin"/>
      </w:r>
      <w:r>
        <w:rPr>
          <w:noProof/>
        </w:rPr>
        <w:instrText xml:space="preserve"> PAGEREF _Toc128632419 \h </w:instrText>
      </w:r>
      <w:r>
        <w:rPr>
          <w:noProof/>
        </w:rPr>
      </w:r>
      <w:r>
        <w:rPr>
          <w:noProof/>
        </w:rPr>
        <w:fldChar w:fldCharType="separate"/>
      </w:r>
      <w:r>
        <w:rPr>
          <w:noProof/>
        </w:rPr>
        <w:t>200</w:t>
      </w:r>
      <w:r>
        <w:rPr>
          <w:noProof/>
        </w:rPr>
        <w:fldChar w:fldCharType="end"/>
      </w:r>
    </w:p>
    <w:p w14:paraId="7DA587EA" w14:textId="11C7737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101: Forecast Adjustments</w:t>
      </w:r>
      <w:r>
        <w:rPr>
          <w:noProof/>
        </w:rPr>
        <w:tab/>
      </w:r>
      <w:r>
        <w:rPr>
          <w:noProof/>
        </w:rPr>
        <w:fldChar w:fldCharType="begin"/>
      </w:r>
      <w:r>
        <w:rPr>
          <w:noProof/>
        </w:rPr>
        <w:instrText xml:space="preserve"> PAGEREF _Toc128632420 \h </w:instrText>
      </w:r>
      <w:r>
        <w:rPr>
          <w:noProof/>
        </w:rPr>
      </w:r>
      <w:r>
        <w:rPr>
          <w:noProof/>
        </w:rPr>
        <w:fldChar w:fldCharType="separate"/>
      </w:r>
      <w:r>
        <w:rPr>
          <w:noProof/>
        </w:rPr>
        <w:t>201</w:t>
      </w:r>
      <w:r>
        <w:rPr>
          <w:noProof/>
        </w:rPr>
        <w:fldChar w:fldCharType="end"/>
      </w:r>
    </w:p>
    <w:p w14:paraId="525C0F3F" w14:textId="16990AFC"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102: Assign Foreign Currency Settings Page</w:t>
      </w:r>
      <w:r>
        <w:rPr>
          <w:noProof/>
        </w:rPr>
        <w:tab/>
      </w:r>
      <w:r>
        <w:rPr>
          <w:noProof/>
        </w:rPr>
        <w:fldChar w:fldCharType="begin"/>
      </w:r>
      <w:r>
        <w:rPr>
          <w:noProof/>
        </w:rPr>
        <w:instrText xml:space="preserve"> PAGEREF _Toc128632421 \h </w:instrText>
      </w:r>
      <w:r>
        <w:rPr>
          <w:noProof/>
        </w:rPr>
      </w:r>
      <w:r>
        <w:rPr>
          <w:noProof/>
        </w:rPr>
        <w:fldChar w:fldCharType="separate"/>
      </w:r>
      <w:r>
        <w:rPr>
          <w:noProof/>
        </w:rPr>
        <w:t>202</w:t>
      </w:r>
      <w:r>
        <w:rPr>
          <w:noProof/>
        </w:rPr>
        <w:fldChar w:fldCharType="end"/>
      </w:r>
    </w:p>
    <w:p w14:paraId="30C1CBD0" w14:textId="366C3B6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103: Centers Page</w:t>
      </w:r>
      <w:r>
        <w:rPr>
          <w:noProof/>
        </w:rPr>
        <w:tab/>
      </w:r>
      <w:r>
        <w:rPr>
          <w:noProof/>
        </w:rPr>
        <w:fldChar w:fldCharType="begin"/>
      </w:r>
      <w:r>
        <w:rPr>
          <w:noProof/>
        </w:rPr>
        <w:instrText xml:space="preserve"> PAGEREF _Toc128632422 \h </w:instrText>
      </w:r>
      <w:r>
        <w:rPr>
          <w:noProof/>
        </w:rPr>
      </w:r>
      <w:r>
        <w:rPr>
          <w:noProof/>
        </w:rPr>
        <w:fldChar w:fldCharType="separate"/>
      </w:r>
      <w:r>
        <w:rPr>
          <w:noProof/>
        </w:rPr>
        <w:t>206</w:t>
      </w:r>
      <w:r>
        <w:rPr>
          <w:noProof/>
        </w:rPr>
        <w:fldChar w:fldCharType="end"/>
      </w:r>
    </w:p>
    <w:p w14:paraId="15B4C1EF" w14:textId="2EE5F3A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104: Servicers Page</w:t>
      </w:r>
      <w:r>
        <w:rPr>
          <w:noProof/>
        </w:rPr>
        <w:tab/>
      </w:r>
      <w:r>
        <w:rPr>
          <w:noProof/>
        </w:rPr>
        <w:fldChar w:fldCharType="begin"/>
      </w:r>
      <w:r>
        <w:rPr>
          <w:noProof/>
        </w:rPr>
        <w:instrText xml:space="preserve"> PAGEREF _Toc128632423 \h </w:instrText>
      </w:r>
      <w:r>
        <w:rPr>
          <w:noProof/>
        </w:rPr>
      </w:r>
      <w:r>
        <w:rPr>
          <w:noProof/>
        </w:rPr>
        <w:fldChar w:fldCharType="separate"/>
      </w:r>
      <w:r>
        <w:rPr>
          <w:noProof/>
        </w:rPr>
        <w:t>207</w:t>
      </w:r>
      <w:r>
        <w:rPr>
          <w:noProof/>
        </w:rPr>
        <w:fldChar w:fldCharType="end"/>
      </w:r>
    </w:p>
    <w:p w14:paraId="5280995B" w14:textId="71182B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105: Depots Page</w:t>
      </w:r>
      <w:r>
        <w:rPr>
          <w:noProof/>
        </w:rPr>
        <w:tab/>
      </w:r>
      <w:r>
        <w:rPr>
          <w:noProof/>
        </w:rPr>
        <w:fldChar w:fldCharType="begin"/>
      </w:r>
      <w:r>
        <w:rPr>
          <w:noProof/>
        </w:rPr>
        <w:instrText xml:space="preserve"> PAGEREF _Toc128632424 \h </w:instrText>
      </w:r>
      <w:r>
        <w:rPr>
          <w:noProof/>
        </w:rPr>
      </w:r>
      <w:r>
        <w:rPr>
          <w:noProof/>
        </w:rPr>
        <w:fldChar w:fldCharType="separate"/>
      </w:r>
      <w:r>
        <w:rPr>
          <w:noProof/>
        </w:rPr>
        <w:t>209</w:t>
      </w:r>
      <w:r>
        <w:rPr>
          <w:noProof/>
        </w:rPr>
        <w:fldChar w:fldCharType="end"/>
      </w:r>
    </w:p>
    <w:p w14:paraId="2A88265B" w14:textId="5621794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106: Depot Add/Edit Page</w:t>
      </w:r>
      <w:r>
        <w:rPr>
          <w:noProof/>
        </w:rPr>
        <w:tab/>
      </w:r>
      <w:r>
        <w:rPr>
          <w:noProof/>
        </w:rPr>
        <w:fldChar w:fldCharType="begin"/>
      </w:r>
      <w:r>
        <w:rPr>
          <w:noProof/>
        </w:rPr>
        <w:instrText xml:space="preserve"> PAGEREF _Toc128632425 \h </w:instrText>
      </w:r>
      <w:r>
        <w:rPr>
          <w:noProof/>
        </w:rPr>
      </w:r>
      <w:r>
        <w:rPr>
          <w:noProof/>
        </w:rPr>
        <w:fldChar w:fldCharType="separate"/>
      </w:r>
      <w:r>
        <w:rPr>
          <w:noProof/>
        </w:rPr>
        <w:t>210</w:t>
      </w:r>
      <w:r>
        <w:rPr>
          <w:noProof/>
        </w:rPr>
        <w:fldChar w:fldCharType="end"/>
      </w:r>
    </w:p>
    <w:p w14:paraId="443432EC" w14:textId="0AA0703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107: Assign Costs Page</w:t>
      </w:r>
      <w:r>
        <w:rPr>
          <w:noProof/>
        </w:rPr>
        <w:tab/>
      </w:r>
      <w:r>
        <w:rPr>
          <w:noProof/>
        </w:rPr>
        <w:fldChar w:fldCharType="begin"/>
      </w:r>
      <w:r>
        <w:rPr>
          <w:noProof/>
        </w:rPr>
        <w:instrText xml:space="preserve"> PAGEREF _Toc128632426 \h </w:instrText>
      </w:r>
      <w:r>
        <w:rPr>
          <w:noProof/>
        </w:rPr>
      </w:r>
      <w:r>
        <w:rPr>
          <w:noProof/>
        </w:rPr>
        <w:fldChar w:fldCharType="separate"/>
      </w:r>
      <w:r>
        <w:rPr>
          <w:noProof/>
        </w:rPr>
        <w:t>212</w:t>
      </w:r>
      <w:r>
        <w:rPr>
          <w:noProof/>
        </w:rPr>
        <w:fldChar w:fldCharType="end"/>
      </w:r>
    </w:p>
    <w:p w14:paraId="2192549D" w14:textId="71E11E8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108: Assign Service Days Page</w:t>
      </w:r>
      <w:r>
        <w:rPr>
          <w:noProof/>
        </w:rPr>
        <w:tab/>
      </w:r>
      <w:r>
        <w:rPr>
          <w:noProof/>
        </w:rPr>
        <w:fldChar w:fldCharType="begin"/>
      </w:r>
      <w:r>
        <w:rPr>
          <w:noProof/>
        </w:rPr>
        <w:instrText xml:space="preserve"> PAGEREF _Toc128632427 \h </w:instrText>
      </w:r>
      <w:r>
        <w:rPr>
          <w:noProof/>
        </w:rPr>
      </w:r>
      <w:r>
        <w:rPr>
          <w:noProof/>
        </w:rPr>
        <w:fldChar w:fldCharType="separate"/>
      </w:r>
      <w:r>
        <w:rPr>
          <w:noProof/>
        </w:rPr>
        <w:t>213</w:t>
      </w:r>
      <w:r>
        <w:rPr>
          <w:noProof/>
        </w:rPr>
        <w:fldChar w:fldCharType="end"/>
      </w:r>
    </w:p>
    <w:p w14:paraId="05C4CC74" w14:textId="588C4FD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109: Assign Cashpoints Page</w:t>
      </w:r>
      <w:r>
        <w:rPr>
          <w:noProof/>
        </w:rPr>
        <w:tab/>
      </w:r>
      <w:r>
        <w:rPr>
          <w:noProof/>
        </w:rPr>
        <w:fldChar w:fldCharType="begin"/>
      </w:r>
      <w:r>
        <w:rPr>
          <w:noProof/>
        </w:rPr>
        <w:instrText xml:space="preserve"> PAGEREF _Toc128632428 \h </w:instrText>
      </w:r>
      <w:r>
        <w:rPr>
          <w:noProof/>
        </w:rPr>
      </w:r>
      <w:r>
        <w:rPr>
          <w:noProof/>
        </w:rPr>
        <w:fldChar w:fldCharType="separate"/>
      </w:r>
      <w:r>
        <w:rPr>
          <w:noProof/>
        </w:rPr>
        <w:t>215</w:t>
      </w:r>
      <w:r>
        <w:rPr>
          <w:noProof/>
        </w:rPr>
        <w:fldChar w:fldCharType="end"/>
      </w:r>
    </w:p>
    <w:p w14:paraId="69E42134" w14:textId="769F63D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110: Assign Secondary Depot Page</w:t>
      </w:r>
      <w:r>
        <w:rPr>
          <w:noProof/>
        </w:rPr>
        <w:tab/>
      </w:r>
      <w:r>
        <w:rPr>
          <w:noProof/>
        </w:rPr>
        <w:fldChar w:fldCharType="begin"/>
      </w:r>
      <w:r>
        <w:rPr>
          <w:noProof/>
        </w:rPr>
        <w:instrText xml:space="preserve"> PAGEREF _Toc128632429 \h </w:instrText>
      </w:r>
      <w:r>
        <w:rPr>
          <w:noProof/>
        </w:rPr>
      </w:r>
      <w:r>
        <w:rPr>
          <w:noProof/>
        </w:rPr>
        <w:fldChar w:fldCharType="separate"/>
      </w:r>
      <w:r>
        <w:rPr>
          <w:noProof/>
        </w:rPr>
        <w:t>216</w:t>
      </w:r>
      <w:r>
        <w:rPr>
          <w:noProof/>
        </w:rPr>
        <w:fldChar w:fldCharType="end"/>
      </w:r>
    </w:p>
    <w:p w14:paraId="6FDAC864" w14:textId="632F6E4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111: SLA Profile Page</w:t>
      </w:r>
      <w:r>
        <w:rPr>
          <w:noProof/>
        </w:rPr>
        <w:tab/>
      </w:r>
      <w:r>
        <w:rPr>
          <w:noProof/>
        </w:rPr>
        <w:fldChar w:fldCharType="begin"/>
      </w:r>
      <w:r>
        <w:rPr>
          <w:noProof/>
        </w:rPr>
        <w:instrText xml:space="preserve"> PAGEREF _Toc128632430 \h </w:instrText>
      </w:r>
      <w:r>
        <w:rPr>
          <w:noProof/>
        </w:rPr>
      </w:r>
      <w:r>
        <w:rPr>
          <w:noProof/>
        </w:rPr>
        <w:fldChar w:fldCharType="separate"/>
      </w:r>
      <w:r>
        <w:rPr>
          <w:noProof/>
        </w:rPr>
        <w:t>217</w:t>
      </w:r>
      <w:r>
        <w:rPr>
          <w:noProof/>
        </w:rPr>
        <w:fldChar w:fldCharType="end"/>
      </w:r>
    </w:p>
    <w:p w14:paraId="374691E0" w14:textId="3126569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112: Regions Page</w:t>
      </w:r>
      <w:r>
        <w:rPr>
          <w:noProof/>
        </w:rPr>
        <w:tab/>
      </w:r>
      <w:r>
        <w:rPr>
          <w:noProof/>
        </w:rPr>
        <w:fldChar w:fldCharType="begin"/>
      </w:r>
      <w:r>
        <w:rPr>
          <w:noProof/>
        </w:rPr>
        <w:instrText xml:space="preserve"> PAGEREF _Toc128632431 \h </w:instrText>
      </w:r>
      <w:r>
        <w:rPr>
          <w:noProof/>
        </w:rPr>
      </w:r>
      <w:r>
        <w:rPr>
          <w:noProof/>
        </w:rPr>
        <w:fldChar w:fldCharType="separate"/>
      </w:r>
      <w:r>
        <w:rPr>
          <w:noProof/>
        </w:rPr>
        <w:t>220</w:t>
      </w:r>
      <w:r>
        <w:rPr>
          <w:noProof/>
        </w:rPr>
        <w:fldChar w:fldCharType="end"/>
      </w:r>
    </w:p>
    <w:p w14:paraId="2957076F" w14:textId="78BAF06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113: Groups Page</w:t>
      </w:r>
      <w:r>
        <w:rPr>
          <w:noProof/>
        </w:rPr>
        <w:tab/>
      </w:r>
      <w:r>
        <w:rPr>
          <w:noProof/>
        </w:rPr>
        <w:fldChar w:fldCharType="begin"/>
      </w:r>
      <w:r>
        <w:rPr>
          <w:noProof/>
        </w:rPr>
        <w:instrText xml:space="preserve"> PAGEREF _Toc128632432 \h </w:instrText>
      </w:r>
      <w:r>
        <w:rPr>
          <w:noProof/>
        </w:rPr>
      </w:r>
      <w:r>
        <w:rPr>
          <w:noProof/>
        </w:rPr>
        <w:fldChar w:fldCharType="separate"/>
      </w:r>
      <w:r>
        <w:rPr>
          <w:noProof/>
        </w:rPr>
        <w:t>222</w:t>
      </w:r>
      <w:r>
        <w:rPr>
          <w:noProof/>
        </w:rPr>
        <w:fldChar w:fldCharType="end"/>
      </w:r>
    </w:p>
    <w:p w14:paraId="0AC4E4A0" w14:textId="43E5C3B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114: Clusters List Page</w:t>
      </w:r>
      <w:r>
        <w:rPr>
          <w:noProof/>
        </w:rPr>
        <w:tab/>
      </w:r>
      <w:r>
        <w:rPr>
          <w:noProof/>
        </w:rPr>
        <w:fldChar w:fldCharType="begin"/>
      </w:r>
      <w:r>
        <w:rPr>
          <w:noProof/>
        </w:rPr>
        <w:instrText xml:space="preserve"> PAGEREF _Toc128632433 \h </w:instrText>
      </w:r>
      <w:r>
        <w:rPr>
          <w:noProof/>
        </w:rPr>
      </w:r>
      <w:r>
        <w:rPr>
          <w:noProof/>
        </w:rPr>
        <w:fldChar w:fldCharType="separate"/>
      </w:r>
      <w:r>
        <w:rPr>
          <w:noProof/>
        </w:rPr>
        <w:t>223</w:t>
      </w:r>
      <w:r>
        <w:rPr>
          <w:noProof/>
        </w:rPr>
        <w:fldChar w:fldCharType="end"/>
      </w:r>
    </w:p>
    <w:p w14:paraId="3E83838D" w14:textId="57E157D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115: Cluster Add/Edit Page</w:t>
      </w:r>
      <w:r>
        <w:rPr>
          <w:noProof/>
        </w:rPr>
        <w:tab/>
      </w:r>
      <w:r>
        <w:rPr>
          <w:noProof/>
        </w:rPr>
        <w:fldChar w:fldCharType="begin"/>
      </w:r>
      <w:r>
        <w:rPr>
          <w:noProof/>
        </w:rPr>
        <w:instrText xml:space="preserve"> PAGEREF _Toc128632434 \h </w:instrText>
      </w:r>
      <w:r>
        <w:rPr>
          <w:noProof/>
        </w:rPr>
      </w:r>
      <w:r>
        <w:rPr>
          <w:noProof/>
        </w:rPr>
        <w:fldChar w:fldCharType="separate"/>
      </w:r>
      <w:r>
        <w:rPr>
          <w:noProof/>
        </w:rPr>
        <w:t>224</w:t>
      </w:r>
      <w:r>
        <w:rPr>
          <w:noProof/>
        </w:rPr>
        <w:fldChar w:fldCharType="end"/>
      </w:r>
    </w:p>
    <w:p w14:paraId="565A7F41" w14:textId="14A72517"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116: Corporate Page</w:t>
      </w:r>
      <w:r>
        <w:rPr>
          <w:noProof/>
        </w:rPr>
        <w:tab/>
      </w:r>
      <w:r>
        <w:rPr>
          <w:noProof/>
        </w:rPr>
        <w:fldChar w:fldCharType="begin"/>
      </w:r>
      <w:r>
        <w:rPr>
          <w:noProof/>
        </w:rPr>
        <w:instrText xml:space="preserve"> PAGEREF _Toc128632435 \h </w:instrText>
      </w:r>
      <w:r>
        <w:rPr>
          <w:noProof/>
        </w:rPr>
      </w:r>
      <w:r>
        <w:rPr>
          <w:noProof/>
        </w:rPr>
        <w:fldChar w:fldCharType="separate"/>
      </w:r>
      <w:r>
        <w:rPr>
          <w:noProof/>
        </w:rPr>
        <w:t>227</w:t>
      </w:r>
      <w:r>
        <w:rPr>
          <w:noProof/>
        </w:rPr>
        <w:fldChar w:fldCharType="end"/>
      </w:r>
    </w:p>
    <w:p w14:paraId="68D0C1F1" w14:textId="7C8B0CA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117: CLient Page</w:t>
      </w:r>
      <w:r>
        <w:rPr>
          <w:noProof/>
        </w:rPr>
        <w:tab/>
      </w:r>
      <w:r>
        <w:rPr>
          <w:noProof/>
        </w:rPr>
        <w:fldChar w:fldCharType="begin"/>
      </w:r>
      <w:r>
        <w:rPr>
          <w:noProof/>
        </w:rPr>
        <w:instrText xml:space="preserve"> PAGEREF _Toc128632436 \h </w:instrText>
      </w:r>
      <w:r>
        <w:rPr>
          <w:noProof/>
        </w:rPr>
      </w:r>
      <w:r>
        <w:rPr>
          <w:noProof/>
        </w:rPr>
        <w:fldChar w:fldCharType="separate"/>
      </w:r>
      <w:r>
        <w:rPr>
          <w:noProof/>
        </w:rPr>
        <w:t>229</w:t>
      </w:r>
      <w:r>
        <w:rPr>
          <w:noProof/>
        </w:rPr>
        <w:fldChar w:fldCharType="end"/>
      </w:r>
    </w:p>
    <w:p w14:paraId="2BAD38E2" w14:textId="54B7923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118: CLient Definition Page</w:t>
      </w:r>
      <w:r>
        <w:rPr>
          <w:noProof/>
        </w:rPr>
        <w:tab/>
      </w:r>
      <w:r>
        <w:rPr>
          <w:noProof/>
        </w:rPr>
        <w:fldChar w:fldCharType="begin"/>
      </w:r>
      <w:r>
        <w:rPr>
          <w:noProof/>
        </w:rPr>
        <w:instrText xml:space="preserve"> PAGEREF _Toc128632437 \h </w:instrText>
      </w:r>
      <w:r>
        <w:rPr>
          <w:noProof/>
        </w:rPr>
      </w:r>
      <w:r>
        <w:rPr>
          <w:noProof/>
        </w:rPr>
        <w:fldChar w:fldCharType="separate"/>
      </w:r>
      <w:r>
        <w:rPr>
          <w:noProof/>
        </w:rPr>
        <w:t>230</w:t>
      </w:r>
      <w:r>
        <w:rPr>
          <w:noProof/>
        </w:rPr>
        <w:fldChar w:fldCharType="end"/>
      </w:r>
    </w:p>
    <w:p w14:paraId="2F6BF305" w14:textId="4A5998E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119: CLient Parameters Page</w:t>
      </w:r>
      <w:r>
        <w:rPr>
          <w:noProof/>
        </w:rPr>
        <w:tab/>
      </w:r>
      <w:r>
        <w:rPr>
          <w:noProof/>
        </w:rPr>
        <w:fldChar w:fldCharType="begin"/>
      </w:r>
      <w:r>
        <w:rPr>
          <w:noProof/>
        </w:rPr>
        <w:instrText xml:space="preserve"> PAGEREF _Toc128632438 \h </w:instrText>
      </w:r>
      <w:r>
        <w:rPr>
          <w:noProof/>
        </w:rPr>
      </w:r>
      <w:r>
        <w:rPr>
          <w:noProof/>
        </w:rPr>
        <w:fldChar w:fldCharType="separate"/>
      </w:r>
      <w:r>
        <w:rPr>
          <w:noProof/>
        </w:rPr>
        <w:t>233</w:t>
      </w:r>
      <w:r>
        <w:rPr>
          <w:noProof/>
        </w:rPr>
        <w:fldChar w:fldCharType="end"/>
      </w:r>
    </w:p>
    <w:p w14:paraId="5B56D424" w14:textId="463605D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120: Assign Clients To THE Branch Page</w:t>
      </w:r>
      <w:r>
        <w:rPr>
          <w:noProof/>
        </w:rPr>
        <w:tab/>
      </w:r>
      <w:r>
        <w:rPr>
          <w:noProof/>
        </w:rPr>
        <w:fldChar w:fldCharType="begin"/>
      </w:r>
      <w:r>
        <w:rPr>
          <w:noProof/>
        </w:rPr>
        <w:instrText xml:space="preserve"> PAGEREF _Toc128632439 \h </w:instrText>
      </w:r>
      <w:r>
        <w:rPr>
          <w:noProof/>
        </w:rPr>
      </w:r>
      <w:r>
        <w:rPr>
          <w:noProof/>
        </w:rPr>
        <w:fldChar w:fldCharType="separate"/>
      </w:r>
      <w:r>
        <w:rPr>
          <w:noProof/>
        </w:rPr>
        <w:t>234</w:t>
      </w:r>
      <w:r>
        <w:rPr>
          <w:noProof/>
        </w:rPr>
        <w:fldChar w:fldCharType="end"/>
      </w:r>
    </w:p>
    <w:p w14:paraId="2D15544D" w14:textId="0B8E3FA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121: Network Monitoring Page</w:t>
      </w:r>
      <w:r>
        <w:rPr>
          <w:noProof/>
        </w:rPr>
        <w:tab/>
      </w:r>
      <w:r>
        <w:rPr>
          <w:noProof/>
        </w:rPr>
        <w:fldChar w:fldCharType="begin"/>
      </w:r>
      <w:r>
        <w:rPr>
          <w:noProof/>
        </w:rPr>
        <w:instrText xml:space="preserve"> PAGEREF _Toc128632440 \h </w:instrText>
      </w:r>
      <w:r>
        <w:rPr>
          <w:noProof/>
        </w:rPr>
      </w:r>
      <w:r>
        <w:rPr>
          <w:noProof/>
        </w:rPr>
        <w:fldChar w:fldCharType="separate"/>
      </w:r>
      <w:r>
        <w:rPr>
          <w:noProof/>
        </w:rPr>
        <w:t>236</w:t>
      </w:r>
      <w:r>
        <w:rPr>
          <w:noProof/>
        </w:rPr>
        <w:fldChar w:fldCharType="end"/>
      </w:r>
    </w:p>
    <w:p w14:paraId="264FE50B" w14:textId="0F42FF4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122: New/Edit Rule Page</w:t>
      </w:r>
      <w:r>
        <w:rPr>
          <w:noProof/>
        </w:rPr>
        <w:tab/>
      </w:r>
      <w:r>
        <w:rPr>
          <w:noProof/>
        </w:rPr>
        <w:fldChar w:fldCharType="begin"/>
      </w:r>
      <w:r>
        <w:rPr>
          <w:noProof/>
        </w:rPr>
        <w:instrText xml:space="preserve"> PAGEREF _Toc128632441 \h </w:instrText>
      </w:r>
      <w:r>
        <w:rPr>
          <w:noProof/>
        </w:rPr>
      </w:r>
      <w:r>
        <w:rPr>
          <w:noProof/>
        </w:rPr>
        <w:fldChar w:fldCharType="separate"/>
      </w:r>
      <w:r>
        <w:rPr>
          <w:noProof/>
        </w:rPr>
        <w:t>237</w:t>
      </w:r>
      <w:r>
        <w:rPr>
          <w:noProof/>
        </w:rPr>
        <w:fldChar w:fldCharType="end"/>
      </w:r>
    </w:p>
    <w:p w14:paraId="62128D05" w14:textId="74EEC4B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123: Calendar Page</w:t>
      </w:r>
      <w:r>
        <w:rPr>
          <w:noProof/>
        </w:rPr>
        <w:tab/>
      </w:r>
      <w:r>
        <w:rPr>
          <w:noProof/>
        </w:rPr>
        <w:fldChar w:fldCharType="begin"/>
      </w:r>
      <w:r>
        <w:rPr>
          <w:noProof/>
        </w:rPr>
        <w:instrText xml:space="preserve"> PAGEREF _Toc128632442 \h </w:instrText>
      </w:r>
      <w:r>
        <w:rPr>
          <w:noProof/>
        </w:rPr>
      </w:r>
      <w:r>
        <w:rPr>
          <w:noProof/>
        </w:rPr>
        <w:fldChar w:fldCharType="separate"/>
      </w:r>
      <w:r>
        <w:rPr>
          <w:noProof/>
        </w:rPr>
        <w:t>241</w:t>
      </w:r>
      <w:r>
        <w:rPr>
          <w:noProof/>
        </w:rPr>
        <w:fldChar w:fldCharType="end"/>
      </w:r>
    </w:p>
    <w:p w14:paraId="7CB8D13A" w14:textId="7B72156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124: Calendar Cashpoints Page</w:t>
      </w:r>
      <w:r>
        <w:rPr>
          <w:noProof/>
        </w:rPr>
        <w:tab/>
      </w:r>
      <w:r>
        <w:rPr>
          <w:noProof/>
        </w:rPr>
        <w:fldChar w:fldCharType="begin"/>
      </w:r>
      <w:r>
        <w:rPr>
          <w:noProof/>
        </w:rPr>
        <w:instrText xml:space="preserve"> PAGEREF _Toc128632443 \h </w:instrText>
      </w:r>
      <w:r>
        <w:rPr>
          <w:noProof/>
        </w:rPr>
      </w:r>
      <w:r>
        <w:rPr>
          <w:noProof/>
        </w:rPr>
        <w:fldChar w:fldCharType="separate"/>
      </w:r>
      <w:r>
        <w:rPr>
          <w:noProof/>
        </w:rPr>
        <w:t>242</w:t>
      </w:r>
      <w:r>
        <w:rPr>
          <w:noProof/>
        </w:rPr>
        <w:fldChar w:fldCharType="end"/>
      </w:r>
    </w:p>
    <w:p w14:paraId="593FAB29" w14:textId="1DEC2C4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125: Events Page</w:t>
      </w:r>
      <w:r>
        <w:rPr>
          <w:noProof/>
        </w:rPr>
        <w:tab/>
      </w:r>
      <w:r>
        <w:rPr>
          <w:noProof/>
        </w:rPr>
        <w:fldChar w:fldCharType="begin"/>
      </w:r>
      <w:r>
        <w:rPr>
          <w:noProof/>
        </w:rPr>
        <w:instrText xml:space="preserve"> PAGEREF _Toc128632444 \h </w:instrText>
      </w:r>
      <w:r>
        <w:rPr>
          <w:noProof/>
        </w:rPr>
      </w:r>
      <w:r>
        <w:rPr>
          <w:noProof/>
        </w:rPr>
        <w:fldChar w:fldCharType="separate"/>
      </w:r>
      <w:r>
        <w:rPr>
          <w:noProof/>
        </w:rPr>
        <w:t>244</w:t>
      </w:r>
      <w:r>
        <w:rPr>
          <w:noProof/>
        </w:rPr>
        <w:fldChar w:fldCharType="end"/>
      </w:r>
    </w:p>
    <w:p w14:paraId="7A961EEE" w14:textId="58F210A7" w:rsidR="00624EA3" w:rsidRDefault="00624EA3">
      <w:pPr>
        <w:pStyle w:val="TableofFigures"/>
        <w:rPr>
          <w:rFonts w:asciiTheme="minorHAnsi" w:eastAsiaTheme="minorEastAsia" w:hAnsiTheme="minorHAnsi" w:cstheme="minorBidi"/>
          <w:noProof/>
          <w:sz w:val="22"/>
          <w:szCs w:val="22"/>
          <w:lang w:val="en-US"/>
        </w:rPr>
      </w:pPr>
      <w:r>
        <w:rPr>
          <w:noProof/>
          <w:lang w:bidi="en-US"/>
        </w:rPr>
        <w:t xml:space="preserve">Figure 126: Add/Edit </w:t>
      </w:r>
      <w:r w:rsidRPr="002A726E">
        <w:rPr>
          <w:noProof/>
          <w:lang w:val="en-US" w:bidi="en-US"/>
        </w:rPr>
        <w:t>Event Page</w:t>
      </w:r>
      <w:r>
        <w:rPr>
          <w:noProof/>
        </w:rPr>
        <w:tab/>
      </w:r>
      <w:r>
        <w:rPr>
          <w:noProof/>
        </w:rPr>
        <w:fldChar w:fldCharType="begin"/>
      </w:r>
      <w:r>
        <w:rPr>
          <w:noProof/>
        </w:rPr>
        <w:instrText xml:space="preserve"> PAGEREF _Toc128632445 \h </w:instrText>
      </w:r>
      <w:r>
        <w:rPr>
          <w:noProof/>
        </w:rPr>
      </w:r>
      <w:r>
        <w:rPr>
          <w:noProof/>
        </w:rPr>
        <w:fldChar w:fldCharType="separate"/>
      </w:r>
      <w:r>
        <w:rPr>
          <w:noProof/>
        </w:rPr>
        <w:t>245</w:t>
      </w:r>
      <w:r>
        <w:rPr>
          <w:noProof/>
        </w:rPr>
        <w:fldChar w:fldCharType="end"/>
      </w:r>
    </w:p>
    <w:p w14:paraId="6C2D84E6" w14:textId="5074D26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127: Year-Type Page</w:t>
      </w:r>
      <w:r>
        <w:rPr>
          <w:noProof/>
        </w:rPr>
        <w:tab/>
      </w:r>
      <w:r>
        <w:rPr>
          <w:noProof/>
        </w:rPr>
        <w:fldChar w:fldCharType="begin"/>
      </w:r>
      <w:r>
        <w:rPr>
          <w:noProof/>
        </w:rPr>
        <w:instrText xml:space="preserve"> PAGEREF _Toc128632446 \h </w:instrText>
      </w:r>
      <w:r>
        <w:rPr>
          <w:noProof/>
        </w:rPr>
      </w:r>
      <w:r>
        <w:rPr>
          <w:noProof/>
        </w:rPr>
        <w:fldChar w:fldCharType="separate"/>
      </w:r>
      <w:r>
        <w:rPr>
          <w:noProof/>
        </w:rPr>
        <w:t>247</w:t>
      </w:r>
      <w:r>
        <w:rPr>
          <w:noProof/>
        </w:rPr>
        <w:fldChar w:fldCharType="end"/>
      </w:r>
    </w:p>
    <w:p w14:paraId="29504FE3" w14:textId="75866BC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128: Institution Page</w:t>
      </w:r>
      <w:r>
        <w:rPr>
          <w:noProof/>
        </w:rPr>
        <w:tab/>
      </w:r>
      <w:r>
        <w:rPr>
          <w:noProof/>
        </w:rPr>
        <w:fldChar w:fldCharType="begin"/>
      </w:r>
      <w:r>
        <w:rPr>
          <w:noProof/>
        </w:rPr>
        <w:instrText xml:space="preserve"> PAGEREF _Toc128632447 \h </w:instrText>
      </w:r>
      <w:r>
        <w:rPr>
          <w:noProof/>
        </w:rPr>
      </w:r>
      <w:r>
        <w:rPr>
          <w:noProof/>
        </w:rPr>
        <w:fldChar w:fldCharType="separate"/>
      </w:r>
      <w:r>
        <w:rPr>
          <w:noProof/>
        </w:rPr>
        <w:t>249</w:t>
      </w:r>
      <w:r>
        <w:rPr>
          <w:noProof/>
        </w:rPr>
        <w:fldChar w:fldCharType="end"/>
      </w:r>
    </w:p>
    <w:p w14:paraId="09157356" w14:textId="2BDCFE2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129: Privileges Page</w:t>
      </w:r>
      <w:r>
        <w:rPr>
          <w:noProof/>
        </w:rPr>
        <w:tab/>
      </w:r>
      <w:r>
        <w:rPr>
          <w:noProof/>
        </w:rPr>
        <w:fldChar w:fldCharType="begin"/>
      </w:r>
      <w:r>
        <w:rPr>
          <w:noProof/>
        </w:rPr>
        <w:instrText xml:space="preserve"> PAGEREF _Toc128632448 \h </w:instrText>
      </w:r>
      <w:r>
        <w:rPr>
          <w:noProof/>
        </w:rPr>
      </w:r>
      <w:r>
        <w:rPr>
          <w:noProof/>
        </w:rPr>
        <w:fldChar w:fldCharType="separate"/>
      </w:r>
      <w:r>
        <w:rPr>
          <w:noProof/>
        </w:rPr>
        <w:t>251</w:t>
      </w:r>
      <w:r>
        <w:rPr>
          <w:noProof/>
        </w:rPr>
        <w:fldChar w:fldCharType="end"/>
      </w:r>
    </w:p>
    <w:p w14:paraId="16F662BE" w14:textId="7D1313C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130: User Information Page</w:t>
      </w:r>
      <w:r>
        <w:rPr>
          <w:noProof/>
        </w:rPr>
        <w:tab/>
      </w:r>
      <w:r>
        <w:rPr>
          <w:noProof/>
        </w:rPr>
        <w:fldChar w:fldCharType="begin"/>
      </w:r>
      <w:r>
        <w:rPr>
          <w:noProof/>
        </w:rPr>
        <w:instrText xml:space="preserve"> PAGEREF _Toc128632449 \h </w:instrText>
      </w:r>
      <w:r>
        <w:rPr>
          <w:noProof/>
        </w:rPr>
      </w:r>
      <w:r>
        <w:rPr>
          <w:noProof/>
        </w:rPr>
        <w:fldChar w:fldCharType="separate"/>
      </w:r>
      <w:r>
        <w:rPr>
          <w:noProof/>
        </w:rPr>
        <w:t>251</w:t>
      </w:r>
      <w:r>
        <w:rPr>
          <w:noProof/>
        </w:rPr>
        <w:fldChar w:fldCharType="end"/>
      </w:r>
    </w:p>
    <w:p w14:paraId="0536C4DB" w14:textId="607E47B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131: user Information Page (OptiNet Branch Users)</w:t>
      </w:r>
      <w:r>
        <w:rPr>
          <w:noProof/>
        </w:rPr>
        <w:tab/>
      </w:r>
      <w:r>
        <w:rPr>
          <w:noProof/>
        </w:rPr>
        <w:fldChar w:fldCharType="begin"/>
      </w:r>
      <w:r>
        <w:rPr>
          <w:noProof/>
        </w:rPr>
        <w:instrText xml:space="preserve"> PAGEREF _Toc128632450 \h </w:instrText>
      </w:r>
      <w:r>
        <w:rPr>
          <w:noProof/>
        </w:rPr>
      </w:r>
      <w:r>
        <w:rPr>
          <w:noProof/>
        </w:rPr>
        <w:fldChar w:fldCharType="separate"/>
      </w:r>
      <w:r>
        <w:rPr>
          <w:noProof/>
        </w:rPr>
        <w:t>252</w:t>
      </w:r>
      <w:r>
        <w:rPr>
          <w:noProof/>
        </w:rPr>
        <w:fldChar w:fldCharType="end"/>
      </w:r>
    </w:p>
    <w:p w14:paraId="212AB105" w14:textId="0EB8D33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132: Business Unit Editing Page</w:t>
      </w:r>
      <w:r>
        <w:rPr>
          <w:noProof/>
        </w:rPr>
        <w:tab/>
      </w:r>
      <w:r>
        <w:rPr>
          <w:noProof/>
        </w:rPr>
        <w:fldChar w:fldCharType="begin"/>
      </w:r>
      <w:r>
        <w:rPr>
          <w:noProof/>
        </w:rPr>
        <w:instrText xml:space="preserve"> PAGEREF _Toc128632451 \h </w:instrText>
      </w:r>
      <w:r>
        <w:rPr>
          <w:noProof/>
        </w:rPr>
      </w:r>
      <w:r>
        <w:rPr>
          <w:noProof/>
        </w:rPr>
        <w:fldChar w:fldCharType="separate"/>
      </w:r>
      <w:r>
        <w:rPr>
          <w:noProof/>
        </w:rPr>
        <w:t>259</w:t>
      </w:r>
      <w:r>
        <w:rPr>
          <w:noProof/>
        </w:rPr>
        <w:fldChar w:fldCharType="end"/>
      </w:r>
    </w:p>
    <w:p w14:paraId="7DD5CDC7" w14:textId="38275391"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133: Edit OptiNet Workflow Profiles Page</w:t>
      </w:r>
      <w:r>
        <w:rPr>
          <w:noProof/>
        </w:rPr>
        <w:tab/>
      </w:r>
      <w:r>
        <w:rPr>
          <w:noProof/>
        </w:rPr>
        <w:fldChar w:fldCharType="begin"/>
      </w:r>
      <w:r>
        <w:rPr>
          <w:noProof/>
        </w:rPr>
        <w:instrText xml:space="preserve"> PAGEREF _Toc128632452 \h </w:instrText>
      </w:r>
      <w:r>
        <w:rPr>
          <w:noProof/>
        </w:rPr>
      </w:r>
      <w:r>
        <w:rPr>
          <w:noProof/>
        </w:rPr>
        <w:fldChar w:fldCharType="separate"/>
      </w:r>
      <w:r>
        <w:rPr>
          <w:noProof/>
        </w:rPr>
        <w:t>260</w:t>
      </w:r>
      <w:r>
        <w:rPr>
          <w:noProof/>
        </w:rPr>
        <w:fldChar w:fldCharType="end"/>
      </w:r>
    </w:p>
    <w:p w14:paraId="0E4437A5" w14:textId="46D2577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134: Currencies Page</w:t>
      </w:r>
      <w:r>
        <w:rPr>
          <w:noProof/>
        </w:rPr>
        <w:tab/>
      </w:r>
      <w:r>
        <w:rPr>
          <w:noProof/>
        </w:rPr>
        <w:fldChar w:fldCharType="begin"/>
      </w:r>
      <w:r>
        <w:rPr>
          <w:noProof/>
        </w:rPr>
        <w:instrText xml:space="preserve"> PAGEREF _Toc128632453 \h </w:instrText>
      </w:r>
      <w:r>
        <w:rPr>
          <w:noProof/>
        </w:rPr>
      </w:r>
      <w:r>
        <w:rPr>
          <w:noProof/>
        </w:rPr>
        <w:fldChar w:fldCharType="separate"/>
      </w:r>
      <w:r>
        <w:rPr>
          <w:noProof/>
        </w:rPr>
        <w:t>262</w:t>
      </w:r>
      <w:r>
        <w:rPr>
          <w:noProof/>
        </w:rPr>
        <w:fldChar w:fldCharType="end"/>
      </w:r>
    </w:p>
    <w:p w14:paraId="6A175B3A" w14:textId="370E159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135: Denominations Page</w:t>
      </w:r>
      <w:r>
        <w:rPr>
          <w:noProof/>
        </w:rPr>
        <w:tab/>
      </w:r>
      <w:r>
        <w:rPr>
          <w:noProof/>
        </w:rPr>
        <w:fldChar w:fldCharType="begin"/>
      </w:r>
      <w:r>
        <w:rPr>
          <w:noProof/>
        </w:rPr>
        <w:instrText xml:space="preserve"> PAGEREF _Toc128632454 \h </w:instrText>
      </w:r>
      <w:r>
        <w:rPr>
          <w:noProof/>
        </w:rPr>
      </w:r>
      <w:r>
        <w:rPr>
          <w:noProof/>
        </w:rPr>
        <w:fldChar w:fldCharType="separate"/>
      </w:r>
      <w:r>
        <w:rPr>
          <w:noProof/>
        </w:rPr>
        <w:t>264</w:t>
      </w:r>
      <w:r>
        <w:rPr>
          <w:noProof/>
        </w:rPr>
        <w:fldChar w:fldCharType="end"/>
      </w:r>
    </w:p>
    <w:p w14:paraId="1D13B94F" w14:textId="7268C1B7"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136: Cash Quality Page</w:t>
      </w:r>
      <w:r>
        <w:rPr>
          <w:noProof/>
        </w:rPr>
        <w:tab/>
      </w:r>
      <w:r>
        <w:rPr>
          <w:noProof/>
        </w:rPr>
        <w:fldChar w:fldCharType="begin"/>
      </w:r>
      <w:r>
        <w:rPr>
          <w:noProof/>
        </w:rPr>
        <w:instrText xml:space="preserve"> PAGEREF _Toc128632455 \h </w:instrText>
      </w:r>
      <w:r>
        <w:rPr>
          <w:noProof/>
        </w:rPr>
      </w:r>
      <w:r>
        <w:rPr>
          <w:noProof/>
        </w:rPr>
        <w:fldChar w:fldCharType="separate"/>
      </w:r>
      <w:r>
        <w:rPr>
          <w:noProof/>
        </w:rPr>
        <w:t>266</w:t>
      </w:r>
      <w:r>
        <w:rPr>
          <w:noProof/>
        </w:rPr>
        <w:fldChar w:fldCharType="end"/>
      </w:r>
    </w:p>
    <w:p w14:paraId="18B8BB22" w14:textId="400253C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137: Cash Quality Add/Edit Page</w:t>
      </w:r>
      <w:r>
        <w:rPr>
          <w:noProof/>
        </w:rPr>
        <w:tab/>
      </w:r>
      <w:r>
        <w:rPr>
          <w:noProof/>
        </w:rPr>
        <w:fldChar w:fldCharType="begin"/>
      </w:r>
      <w:r>
        <w:rPr>
          <w:noProof/>
        </w:rPr>
        <w:instrText xml:space="preserve"> PAGEREF _Toc128632456 \h </w:instrText>
      </w:r>
      <w:r>
        <w:rPr>
          <w:noProof/>
        </w:rPr>
      </w:r>
      <w:r>
        <w:rPr>
          <w:noProof/>
        </w:rPr>
        <w:fldChar w:fldCharType="separate"/>
      </w:r>
      <w:r>
        <w:rPr>
          <w:noProof/>
        </w:rPr>
        <w:t>267</w:t>
      </w:r>
      <w:r>
        <w:rPr>
          <w:noProof/>
        </w:rPr>
        <w:fldChar w:fldCharType="end"/>
      </w:r>
    </w:p>
    <w:p w14:paraId="01EFBA02" w14:textId="310FC79F"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138: Foreign Currency Description</w:t>
      </w:r>
      <w:r>
        <w:rPr>
          <w:noProof/>
        </w:rPr>
        <w:tab/>
      </w:r>
      <w:r>
        <w:rPr>
          <w:noProof/>
        </w:rPr>
        <w:fldChar w:fldCharType="begin"/>
      </w:r>
      <w:r>
        <w:rPr>
          <w:noProof/>
        </w:rPr>
        <w:instrText xml:space="preserve"> PAGEREF _Toc128632457 \h </w:instrText>
      </w:r>
      <w:r>
        <w:rPr>
          <w:noProof/>
        </w:rPr>
      </w:r>
      <w:r>
        <w:rPr>
          <w:noProof/>
        </w:rPr>
        <w:fldChar w:fldCharType="separate"/>
      </w:r>
      <w:r>
        <w:rPr>
          <w:noProof/>
        </w:rPr>
        <w:t>268</w:t>
      </w:r>
      <w:r>
        <w:rPr>
          <w:noProof/>
        </w:rPr>
        <w:fldChar w:fldCharType="end"/>
      </w:r>
    </w:p>
    <w:p w14:paraId="64BF8A1C" w14:textId="1DE0B23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139: Non-Cash Media Page</w:t>
      </w:r>
      <w:r>
        <w:rPr>
          <w:noProof/>
        </w:rPr>
        <w:tab/>
      </w:r>
      <w:r>
        <w:rPr>
          <w:noProof/>
        </w:rPr>
        <w:fldChar w:fldCharType="begin"/>
      </w:r>
      <w:r>
        <w:rPr>
          <w:noProof/>
        </w:rPr>
        <w:instrText xml:space="preserve"> PAGEREF _Toc128632458 \h </w:instrText>
      </w:r>
      <w:r>
        <w:rPr>
          <w:noProof/>
        </w:rPr>
      </w:r>
      <w:r>
        <w:rPr>
          <w:noProof/>
        </w:rPr>
        <w:fldChar w:fldCharType="separate"/>
      </w:r>
      <w:r>
        <w:rPr>
          <w:noProof/>
        </w:rPr>
        <w:t>270</w:t>
      </w:r>
      <w:r>
        <w:rPr>
          <w:noProof/>
        </w:rPr>
        <w:fldChar w:fldCharType="end"/>
      </w:r>
    </w:p>
    <w:p w14:paraId="23223489" w14:textId="58AF2BB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140: Exchange Rate Page</w:t>
      </w:r>
      <w:r>
        <w:rPr>
          <w:noProof/>
        </w:rPr>
        <w:tab/>
      </w:r>
      <w:r>
        <w:rPr>
          <w:noProof/>
        </w:rPr>
        <w:fldChar w:fldCharType="begin"/>
      </w:r>
      <w:r>
        <w:rPr>
          <w:noProof/>
        </w:rPr>
        <w:instrText xml:space="preserve"> PAGEREF _Toc128632459 \h </w:instrText>
      </w:r>
      <w:r>
        <w:rPr>
          <w:noProof/>
        </w:rPr>
      </w:r>
      <w:r>
        <w:rPr>
          <w:noProof/>
        </w:rPr>
        <w:fldChar w:fldCharType="separate"/>
      </w:r>
      <w:r>
        <w:rPr>
          <w:noProof/>
        </w:rPr>
        <w:t>271</w:t>
      </w:r>
      <w:r>
        <w:rPr>
          <w:noProof/>
        </w:rPr>
        <w:fldChar w:fldCharType="end"/>
      </w:r>
    </w:p>
    <w:p w14:paraId="72462683" w14:textId="62252299"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141: Interest Rate Page</w:t>
      </w:r>
      <w:r>
        <w:rPr>
          <w:noProof/>
        </w:rPr>
        <w:tab/>
      </w:r>
      <w:r>
        <w:rPr>
          <w:noProof/>
        </w:rPr>
        <w:fldChar w:fldCharType="begin"/>
      </w:r>
      <w:r>
        <w:rPr>
          <w:noProof/>
        </w:rPr>
        <w:instrText xml:space="preserve"> PAGEREF _Toc128632460 \h </w:instrText>
      </w:r>
      <w:r>
        <w:rPr>
          <w:noProof/>
        </w:rPr>
      </w:r>
      <w:r>
        <w:rPr>
          <w:noProof/>
        </w:rPr>
        <w:fldChar w:fldCharType="separate"/>
      </w:r>
      <w:r>
        <w:rPr>
          <w:noProof/>
        </w:rPr>
        <w:t>272</w:t>
      </w:r>
      <w:r>
        <w:rPr>
          <w:noProof/>
        </w:rPr>
        <w:fldChar w:fldCharType="end"/>
      </w:r>
    </w:p>
    <w:p w14:paraId="08405905" w14:textId="309388F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142: Inner Wallet Type Page</w:t>
      </w:r>
      <w:r>
        <w:rPr>
          <w:noProof/>
        </w:rPr>
        <w:tab/>
      </w:r>
      <w:r>
        <w:rPr>
          <w:noProof/>
        </w:rPr>
        <w:fldChar w:fldCharType="begin"/>
      </w:r>
      <w:r>
        <w:rPr>
          <w:noProof/>
        </w:rPr>
        <w:instrText xml:space="preserve"> PAGEREF _Toc128632461 \h </w:instrText>
      </w:r>
      <w:r>
        <w:rPr>
          <w:noProof/>
        </w:rPr>
      </w:r>
      <w:r>
        <w:rPr>
          <w:noProof/>
        </w:rPr>
        <w:fldChar w:fldCharType="separate"/>
      </w:r>
      <w:r>
        <w:rPr>
          <w:noProof/>
        </w:rPr>
        <w:t>273</w:t>
      </w:r>
      <w:r>
        <w:rPr>
          <w:noProof/>
        </w:rPr>
        <w:fldChar w:fldCharType="end"/>
      </w:r>
    </w:p>
    <w:p w14:paraId="27A3B7CF" w14:textId="774D8CD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143: Instituion Page</w:t>
      </w:r>
      <w:r>
        <w:rPr>
          <w:noProof/>
        </w:rPr>
        <w:tab/>
      </w:r>
      <w:r>
        <w:rPr>
          <w:noProof/>
        </w:rPr>
        <w:fldChar w:fldCharType="begin"/>
      </w:r>
      <w:r>
        <w:rPr>
          <w:noProof/>
        </w:rPr>
        <w:instrText xml:space="preserve"> PAGEREF _Toc128632462 \h </w:instrText>
      </w:r>
      <w:r>
        <w:rPr>
          <w:noProof/>
        </w:rPr>
      </w:r>
      <w:r>
        <w:rPr>
          <w:noProof/>
        </w:rPr>
        <w:fldChar w:fldCharType="separate"/>
      </w:r>
      <w:r>
        <w:rPr>
          <w:noProof/>
        </w:rPr>
        <w:t>276</w:t>
      </w:r>
      <w:r>
        <w:rPr>
          <w:noProof/>
        </w:rPr>
        <w:fldChar w:fldCharType="end"/>
      </w:r>
    </w:p>
    <w:p w14:paraId="4ECF535E" w14:textId="7178348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144: Example of an Order Workflow</w:t>
      </w:r>
      <w:r>
        <w:rPr>
          <w:noProof/>
        </w:rPr>
        <w:tab/>
      </w:r>
      <w:r>
        <w:rPr>
          <w:noProof/>
        </w:rPr>
        <w:fldChar w:fldCharType="begin"/>
      </w:r>
      <w:r>
        <w:rPr>
          <w:noProof/>
        </w:rPr>
        <w:instrText xml:space="preserve"> PAGEREF _Toc128632463 \h </w:instrText>
      </w:r>
      <w:r>
        <w:rPr>
          <w:noProof/>
        </w:rPr>
      </w:r>
      <w:r>
        <w:rPr>
          <w:noProof/>
        </w:rPr>
        <w:fldChar w:fldCharType="separate"/>
      </w:r>
      <w:r>
        <w:rPr>
          <w:noProof/>
        </w:rPr>
        <w:t>277</w:t>
      </w:r>
      <w:r>
        <w:rPr>
          <w:noProof/>
        </w:rPr>
        <w:fldChar w:fldCharType="end"/>
      </w:r>
    </w:p>
    <w:p w14:paraId="02BE2ED2" w14:textId="2E47F01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145: Order Workflow Page</w:t>
      </w:r>
      <w:r>
        <w:rPr>
          <w:noProof/>
        </w:rPr>
        <w:tab/>
      </w:r>
      <w:r>
        <w:rPr>
          <w:noProof/>
        </w:rPr>
        <w:fldChar w:fldCharType="begin"/>
      </w:r>
      <w:r>
        <w:rPr>
          <w:noProof/>
        </w:rPr>
        <w:instrText xml:space="preserve"> PAGEREF _Toc128632464 \h </w:instrText>
      </w:r>
      <w:r>
        <w:rPr>
          <w:noProof/>
        </w:rPr>
      </w:r>
      <w:r>
        <w:rPr>
          <w:noProof/>
        </w:rPr>
        <w:fldChar w:fldCharType="separate"/>
      </w:r>
      <w:r>
        <w:rPr>
          <w:noProof/>
        </w:rPr>
        <w:t>278</w:t>
      </w:r>
      <w:r>
        <w:rPr>
          <w:noProof/>
        </w:rPr>
        <w:fldChar w:fldCharType="end"/>
      </w:r>
    </w:p>
    <w:p w14:paraId="5516D075" w14:textId="444072D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146: Order Workflow Editing Page</w:t>
      </w:r>
      <w:r>
        <w:rPr>
          <w:noProof/>
        </w:rPr>
        <w:tab/>
      </w:r>
      <w:r>
        <w:rPr>
          <w:noProof/>
        </w:rPr>
        <w:fldChar w:fldCharType="begin"/>
      </w:r>
      <w:r>
        <w:rPr>
          <w:noProof/>
        </w:rPr>
        <w:instrText xml:space="preserve"> PAGEREF _Toc128632465 \h </w:instrText>
      </w:r>
      <w:r>
        <w:rPr>
          <w:noProof/>
        </w:rPr>
      </w:r>
      <w:r>
        <w:rPr>
          <w:noProof/>
        </w:rPr>
        <w:fldChar w:fldCharType="separate"/>
      </w:r>
      <w:r>
        <w:rPr>
          <w:noProof/>
        </w:rPr>
        <w:t>279</w:t>
      </w:r>
      <w:r>
        <w:rPr>
          <w:noProof/>
        </w:rPr>
        <w:fldChar w:fldCharType="end"/>
      </w:r>
    </w:p>
    <w:p w14:paraId="6747EBC0" w14:textId="26A84849"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147: Order Custom Field Definitions Page</w:t>
      </w:r>
      <w:r>
        <w:rPr>
          <w:noProof/>
        </w:rPr>
        <w:tab/>
      </w:r>
      <w:r>
        <w:rPr>
          <w:noProof/>
        </w:rPr>
        <w:fldChar w:fldCharType="begin"/>
      </w:r>
      <w:r>
        <w:rPr>
          <w:noProof/>
        </w:rPr>
        <w:instrText xml:space="preserve"> PAGEREF _Toc128632466 \h </w:instrText>
      </w:r>
      <w:r>
        <w:rPr>
          <w:noProof/>
        </w:rPr>
      </w:r>
      <w:r>
        <w:rPr>
          <w:noProof/>
        </w:rPr>
        <w:fldChar w:fldCharType="separate"/>
      </w:r>
      <w:r>
        <w:rPr>
          <w:noProof/>
        </w:rPr>
        <w:t>283</w:t>
      </w:r>
      <w:r>
        <w:rPr>
          <w:noProof/>
        </w:rPr>
        <w:fldChar w:fldCharType="end"/>
      </w:r>
    </w:p>
    <w:p w14:paraId="4D2C0E06" w14:textId="6D622F72"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148: Custom Field to Order Linkage Page</w:t>
      </w:r>
      <w:r>
        <w:rPr>
          <w:noProof/>
        </w:rPr>
        <w:tab/>
      </w:r>
      <w:r>
        <w:rPr>
          <w:noProof/>
        </w:rPr>
        <w:fldChar w:fldCharType="begin"/>
      </w:r>
      <w:r>
        <w:rPr>
          <w:noProof/>
        </w:rPr>
        <w:instrText xml:space="preserve"> PAGEREF _Toc128632467 \h </w:instrText>
      </w:r>
      <w:r>
        <w:rPr>
          <w:noProof/>
        </w:rPr>
      </w:r>
      <w:r>
        <w:rPr>
          <w:noProof/>
        </w:rPr>
        <w:fldChar w:fldCharType="separate"/>
      </w:r>
      <w:r>
        <w:rPr>
          <w:noProof/>
        </w:rPr>
        <w:t>284</w:t>
      </w:r>
      <w:r>
        <w:rPr>
          <w:noProof/>
        </w:rPr>
        <w:fldChar w:fldCharType="end"/>
      </w:r>
    </w:p>
    <w:p w14:paraId="2E22DDE3" w14:textId="2BEFDF8C"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149: Cashpoint Copy Page</w:t>
      </w:r>
      <w:r>
        <w:rPr>
          <w:noProof/>
        </w:rPr>
        <w:tab/>
      </w:r>
      <w:r>
        <w:rPr>
          <w:noProof/>
        </w:rPr>
        <w:fldChar w:fldCharType="begin"/>
      </w:r>
      <w:r>
        <w:rPr>
          <w:noProof/>
        </w:rPr>
        <w:instrText xml:space="preserve"> PAGEREF _Toc128632468 \h </w:instrText>
      </w:r>
      <w:r>
        <w:rPr>
          <w:noProof/>
        </w:rPr>
      </w:r>
      <w:r>
        <w:rPr>
          <w:noProof/>
        </w:rPr>
        <w:fldChar w:fldCharType="separate"/>
      </w:r>
      <w:r>
        <w:rPr>
          <w:noProof/>
        </w:rPr>
        <w:t>287</w:t>
      </w:r>
      <w:r>
        <w:rPr>
          <w:noProof/>
        </w:rPr>
        <w:fldChar w:fldCharType="end"/>
      </w:r>
    </w:p>
    <w:p w14:paraId="0AA721EA" w14:textId="25EC8622"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150: Rename Cashpoint Page</w:t>
      </w:r>
      <w:r>
        <w:rPr>
          <w:noProof/>
        </w:rPr>
        <w:tab/>
      </w:r>
      <w:r>
        <w:rPr>
          <w:noProof/>
        </w:rPr>
        <w:fldChar w:fldCharType="begin"/>
      </w:r>
      <w:r>
        <w:rPr>
          <w:noProof/>
        </w:rPr>
        <w:instrText xml:space="preserve"> PAGEREF _Toc128632469 \h </w:instrText>
      </w:r>
      <w:r>
        <w:rPr>
          <w:noProof/>
        </w:rPr>
      </w:r>
      <w:r>
        <w:rPr>
          <w:noProof/>
        </w:rPr>
        <w:fldChar w:fldCharType="separate"/>
      </w:r>
      <w:r>
        <w:rPr>
          <w:noProof/>
        </w:rPr>
        <w:t>288</w:t>
      </w:r>
      <w:r>
        <w:rPr>
          <w:noProof/>
        </w:rPr>
        <w:fldChar w:fldCharType="end"/>
      </w:r>
    </w:p>
    <w:p w14:paraId="48CCB652" w14:textId="1A48E6E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151: Delete Cashpoint Page</w:t>
      </w:r>
      <w:r>
        <w:rPr>
          <w:noProof/>
        </w:rPr>
        <w:tab/>
      </w:r>
      <w:r>
        <w:rPr>
          <w:noProof/>
        </w:rPr>
        <w:fldChar w:fldCharType="begin"/>
      </w:r>
      <w:r>
        <w:rPr>
          <w:noProof/>
        </w:rPr>
        <w:instrText xml:space="preserve"> PAGEREF _Toc128632470 \h </w:instrText>
      </w:r>
      <w:r>
        <w:rPr>
          <w:noProof/>
        </w:rPr>
      </w:r>
      <w:r>
        <w:rPr>
          <w:noProof/>
        </w:rPr>
        <w:fldChar w:fldCharType="separate"/>
      </w:r>
      <w:r>
        <w:rPr>
          <w:noProof/>
        </w:rPr>
        <w:t>288</w:t>
      </w:r>
      <w:r>
        <w:rPr>
          <w:noProof/>
        </w:rPr>
        <w:fldChar w:fldCharType="end"/>
      </w:r>
    </w:p>
    <w:p w14:paraId="707B36FC" w14:textId="4840C92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152: Activate/Deactivate THE Cashpoint Page</w:t>
      </w:r>
      <w:r>
        <w:rPr>
          <w:noProof/>
        </w:rPr>
        <w:tab/>
      </w:r>
      <w:r>
        <w:rPr>
          <w:noProof/>
        </w:rPr>
        <w:fldChar w:fldCharType="begin"/>
      </w:r>
      <w:r>
        <w:rPr>
          <w:noProof/>
        </w:rPr>
        <w:instrText xml:space="preserve"> PAGEREF _Toc128632471 \h </w:instrText>
      </w:r>
      <w:r>
        <w:rPr>
          <w:noProof/>
        </w:rPr>
      </w:r>
      <w:r>
        <w:rPr>
          <w:noProof/>
        </w:rPr>
        <w:fldChar w:fldCharType="separate"/>
      </w:r>
      <w:r>
        <w:rPr>
          <w:noProof/>
        </w:rPr>
        <w:t>289</w:t>
      </w:r>
      <w:r>
        <w:rPr>
          <w:noProof/>
        </w:rPr>
        <w:fldChar w:fldCharType="end"/>
      </w:r>
    </w:p>
    <w:p w14:paraId="41F96186" w14:textId="2605C1A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153: Copy THE History Page</w:t>
      </w:r>
      <w:r>
        <w:rPr>
          <w:noProof/>
        </w:rPr>
        <w:tab/>
      </w:r>
      <w:r>
        <w:rPr>
          <w:noProof/>
        </w:rPr>
        <w:fldChar w:fldCharType="begin"/>
      </w:r>
      <w:r>
        <w:rPr>
          <w:noProof/>
        </w:rPr>
        <w:instrText xml:space="preserve"> PAGEREF _Toc128632472 \h </w:instrText>
      </w:r>
      <w:r>
        <w:rPr>
          <w:noProof/>
        </w:rPr>
      </w:r>
      <w:r>
        <w:rPr>
          <w:noProof/>
        </w:rPr>
        <w:fldChar w:fldCharType="separate"/>
      </w:r>
      <w:r>
        <w:rPr>
          <w:noProof/>
        </w:rPr>
        <w:t>290</w:t>
      </w:r>
      <w:r>
        <w:rPr>
          <w:noProof/>
        </w:rPr>
        <w:fldChar w:fldCharType="end"/>
      </w:r>
    </w:p>
    <w:p w14:paraId="171F34D0" w14:textId="3879EED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154: Purge Data Page</w:t>
      </w:r>
      <w:r>
        <w:rPr>
          <w:noProof/>
        </w:rPr>
        <w:tab/>
      </w:r>
      <w:r>
        <w:rPr>
          <w:noProof/>
        </w:rPr>
        <w:fldChar w:fldCharType="begin"/>
      </w:r>
      <w:r>
        <w:rPr>
          <w:noProof/>
        </w:rPr>
        <w:instrText xml:space="preserve"> PAGEREF _Toc128632473 \h </w:instrText>
      </w:r>
      <w:r>
        <w:rPr>
          <w:noProof/>
        </w:rPr>
      </w:r>
      <w:r>
        <w:rPr>
          <w:noProof/>
        </w:rPr>
        <w:fldChar w:fldCharType="separate"/>
      </w:r>
      <w:r>
        <w:rPr>
          <w:noProof/>
        </w:rPr>
        <w:t>292</w:t>
      </w:r>
      <w:r>
        <w:rPr>
          <w:noProof/>
        </w:rPr>
        <w:fldChar w:fldCharType="end"/>
      </w:r>
    </w:p>
    <w:p w14:paraId="2339CEF4" w14:textId="20B4DFC9"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Figure 155: Include/Exclude THE History Page</w:t>
      </w:r>
      <w:r>
        <w:rPr>
          <w:noProof/>
        </w:rPr>
        <w:tab/>
      </w:r>
      <w:r>
        <w:rPr>
          <w:noProof/>
        </w:rPr>
        <w:fldChar w:fldCharType="begin"/>
      </w:r>
      <w:r>
        <w:rPr>
          <w:noProof/>
        </w:rPr>
        <w:instrText xml:space="preserve"> PAGEREF _Toc128632474 \h </w:instrText>
      </w:r>
      <w:r>
        <w:rPr>
          <w:noProof/>
        </w:rPr>
      </w:r>
      <w:r>
        <w:rPr>
          <w:noProof/>
        </w:rPr>
        <w:fldChar w:fldCharType="separate"/>
      </w:r>
      <w:r>
        <w:rPr>
          <w:noProof/>
        </w:rPr>
        <w:t>296</w:t>
      </w:r>
      <w:r>
        <w:rPr>
          <w:noProof/>
        </w:rPr>
        <w:fldChar w:fldCharType="end"/>
      </w:r>
    </w:p>
    <w:p w14:paraId="7BC533BD" w14:textId="1FF7699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156: View Logs Page</w:t>
      </w:r>
      <w:r>
        <w:rPr>
          <w:noProof/>
        </w:rPr>
        <w:tab/>
      </w:r>
      <w:r>
        <w:rPr>
          <w:noProof/>
        </w:rPr>
        <w:fldChar w:fldCharType="begin"/>
      </w:r>
      <w:r>
        <w:rPr>
          <w:noProof/>
        </w:rPr>
        <w:instrText xml:space="preserve"> PAGEREF _Toc128632475 \h </w:instrText>
      </w:r>
      <w:r>
        <w:rPr>
          <w:noProof/>
        </w:rPr>
      </w:r>
      <w:r>
        <w:rPr>
          <w:noProof/>
        </w:rPr>
        <w:fldChar w:fldCharType="separate"/>
      </w:r>
      <w:r>
        <w:rPr>
          <w:noProof/>
        </w:rPr>
        <w:t>298</w:t>
      </w:r>
      <w:r>
        <w:rPr>
          <w:noProof/>
        </w:rPr>
        <w:fldChar w:fldCharType="end"/>
      </w:r>
    </w:p>
    <w:p w14:paraId="575ED657" w14:textId="5199037B"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157: Audit Log Browser Search Page</w:t>
      </w:r>
      <w:r>
        <w:rPr>
          <w:noProof/>
        </w:rPr>
        <w:tab/>
      </w:r>
      <w:r>
        <w:rPr>
          <w:noProof/>
        </w:rPr>
        <w:fldChar w:fldCharType="begin"/>
      </w:r>
      <w:r>
        <w:rPr>
          <w:noProof/>
        </w:rPr>
        <w:instrText xml:space="preserve"> PAGEREF _Toc128632476 \h </w:instrText>
      </w:r>
      <w:r>
        <w:rPr>
          <w:noProof/>
        </w:rPr>
      </w:r>
      <w:r>
        <w:rPr>
          <w:noProof/>
        </w:rPr>
        <w:fldChar w:fldCharType="separate"/>
      </w:r>
      <w:r>
        <w:rPr>
          <w:noProof/>
        </w:rPr>
        <w:t>300</w:t>
      </w:r>
      <w:r>
        <w:rPr>
          <w:noProof/>
        </w:rPr>
        <w:fldChar w:fldCharType="end"/>
      </w:r>
    </w:p>
    <w:p w14:paraId="6C51AB08" w14:textId="4613E756"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158: Audit Log Browser Search Results Page</w:t>
      </w:r>
      <w:r>
        <w:rPr>
          <w:noProof/>
        </w:rPr>
        <w:tab/>
      </w:r>
      <w:r>
        <w:rPr>
          <w:noProof/>
        </w:rPr>
        <w:fldChar w:fldCharType="begin"/>
      </w:r>
      <w:r>
        <w:rPr>
          <w:noProof/>
        </w:rPr>
        <w:instrText xml:space="preserve"> PAGEREF _Toc128632477 \h </w:instrText>
      </w:r>
      <w:r>
        <w:rPr>
          <w:noProof/>
        </w:rPr>
      </w:r>
      <w:r>
        <w:rPr>
          <w:noProof/>
        </w:rPr>
        <w:fldChar w:fldCharType="separate"/>
      </w:r>
      <w:r>
        <w:rPr>
          <w:noProof/>
        </w:rPr>
        <w:t>301</w:t>
      </w:r>
      <w:r>
        <w:rPr>
          <w:noProof/>
        </w:rPr>
        <w:fldChar w:fldCharType="end"/>
      </w:r>
    </w:p>
    <w:p w14:paraId="141B5389" w14:textId="3972B603" w:rsidR="00624EA3" w:rsidRDefault="00624EA3">
      <w:pPr>
        <w:pStyle w:val="TableofFigures"/>
        <w:rPr>
          <w:rFonts w:asciiTheme="minorHAnsi" w:eastAsiaTheme="minorEastAsia" w:hAnsiTheme="minorHAnsi" w:cstheme="minorBidi"/>
          <w:noProof/>
          <w:sz w:val="22"/>
          <w:szCs w:val="22"/>
          <w:lang w:val="en-US"/>
        </w:rPr>
      </w:pPr>
      <w:r>
        <w:rPr>
          <w:noProof/>
          <w:lang w:bidi="en-US"/>
        </w:rPr>
        <w:t>Figure 159: Audit Log Browser Transaction Detail Page</w:t>
      </w:r>
      <w:r>
        <w:rPr>
          <w:noProof/>
        </w:rPr>
        <w:tab/>
      </w:r>
      <w:r>
        <w:rPr>
          <w:noProof/>
        </w:rPr>
        <w:fldChar w:fldCharType="begin"/>
      </w:r>
      <w:r>
        <w:rPr>
          <w:noProof/>
        </w:rPr>
        <w:instrText xml:space="preserve"> PAGEREF _Toc128632478 \h </w:instrText>
      </w:r>
      <w:r>
        <w:rPr>
          <w:noProof/>
        </w:rPr>
      </w:r>
      <w:r>
        <w:rPr>
          <w:noProof/>
        </w:rPr>
        <w:fldChar w:fldCharType="separate"/>
      </w:r>
      <w:r>
        <w:rPr>
          <w:noProof/>
        </w:rPr>
        <w:t>302</w:t>
      </w:r>
      <w:r>
        <w:rPr>
          <w:noProof/>
        </w:rPr>
        <w:fldChar w:fldCharType="end"/>
      </w:r>
    </w:p>
    <w:p w14:paraId="77606B89" w14:textId="6337F8E6"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160: Virtual Analyst Page</w:t>
      </w:r>
      <w:r>
        <w:rPr>
          <w:noProof/>
        </w:rPr>
        <w:tab/>
      </w:r>
      <w:r>
        <w:rPr>
          <w:noProof/>
        </w:rPr>
        <w:fldChar w:fldCharType="begin"/>
      </w:r>
      <w:r>
        <w:rPr>
          <w:noProof/>
        </w:rPr>
        <w:instrText xml:space="preserve"> PAGEREF _Toc128632479 \h </w:instrText>
      </w:r>
      <w:r>
        <w:rPr>
          <w:noProof/>
        </w:rPr>
      </w:r>
      <w:r>
        <w:rPr>
          <w:noProof/>
        </w:rPr>
        <w:fldChar w:fldCharType="separate"/>
      </w:r>
      <w:r>
        <w:rPr>
          <w:noProof/>
        </w:rPr>
        <w:t>304</w:t>
      </w:r>
      <w:r>
        <w:rPr>
          <w:noProof/>
        </w:rPr>
        <w:fldChar w:fldCharType="end"/>
      </w:r>
    </w:p>
    <w:p w14:paraId="490A4C86" w14:textId="6207A3F6"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161: History Selection Page</w:t>
      </w:r>
      <w:r>
        <w:rPr>
          <w:noProof/>
        </w:rPr>
        <w:tab/>
      </w:r>
      <w:r>
        <w:rPr>
          <w:noProof/>
        </w:rPr>
        <w:fldChar w:fldCharType="begin"/>
      </w:r>
      <w:r>
        <w:rPr>
          <w:noProof/>
        </w:rPr>
        <w:instrText xml:space="preserve"> PAGEREF _Toc128632480 \h </w:instrText>
      </w:r>
      <w:r>
        <w:rPr>
          <w:noProof/>
        </w:rPr>
      </w:r>
      <w:r>
        <w:rPr>
          <w:noProof/>
        </w:rPr>
        <w:fldChar w:fldCharType="separate"/>
      </w:r>
      <w:r>
        <w:rPr>
          <w:noProof/>
        </w:rPr>
        <w:t>307</w:t>
      </w:r>
      <w:r>
        <w:rPr>
          <w:noProof/>
        </w:rPr>
        <w:fldChar w:fldCharType="end"/>
      </w:r>
    </w:p>
    <w:p w14:paraId="2B267DEF" w14:textId="057BAD5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162: Report Generation Page</w:t>
      </w:r>
      <w:r>
        <w:rPr>
          <w:noProof/>
        </w:rPr>
        <w:tab/>
      </w:r>
      <w:r>
        <w:rPr>
          <w:noProof/>
        </w:rPr>
        <w:fldChar w:fldCharType="begin"/>
      </w:r>
      <w:r>
        <w:rPr>
          <w:noProof/>
        </w:rPr>
        <w:instrText xml:space="preserve"> PAGEREF _Toc128632481 \h </w:instrText>
      </w:r>
      <w:r>
        <w:rPr>
          <w:noProof/>
        </w:rPr>
      </w:r>
      <w:r>
        <w:rPr>
          <w:noProof/>
        </w:rPr>
        <w:fldChar w:fldCharType="separate"/>
      </w:r>
      <w:r>
        <w:rPr>
          <w:noProof/>
        </w:rPr>
        <w:t>314</w:t>
      </w:r>
      <w:r>
        <w:rPr>
          <w:noProof/>
        </w:rPr>
        <w:fldChar w:fldCharType="end"/>
      </w:r>
    </w:p>
    <w:p w14:paraId="7EB9F7B6" w14:textId="2F57F6D0"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163 CHECKS</w:t>
      </w:r>
      <w:r>
        <w:rPr>
          <w:noProof/>
        </w:rPr>
        <w:tab/>
      </w:r>
      <w:r>
        <w:rPr>
          <w:noProof/>
        </w:rPr>
        <w:fldChar w:fldCharType="begin"/>
      </w:r>
      <w:r>
        <w:rPr>
          <w:noProof/>
        </w:rPr>
        <w:instrText xml:space="preserve"> PAGEREF _Toc128632482 \h </w:instrText>
      </w:r>
      <w:r>
        <w:rPr>
          <w:noProof/>
        </w:rPr>
      </w:r>
      <w:r>
        <w:rPr>
          <w:noProof/>
        </w:rPr>
        <w:fldChar w:fldCharType="separate"/>
      </w:r>
      <w:r>
        <w:rPr>
          <w:noProof/>
        </w:rPr>
        <w:t>322</w:t>
      </w:r>
      <w:r>
        <w:rPr>
          <w:noProof/>
        </w:rPr>
        <w:fldChar w:fldCharType="end"/>
      </w:r>
    </w:p>
    <w:p w14:paraId="3F6102AB" w14:textId="2740A99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164: Model Page</w:t>
      </w:r>
      <w:r>
        <w:rPr>
          <w:noProof/>
        </w:rPr>
        <w:tab/>
      </w:r>
      <w:r>
        <w:rPr>
          <w:noProof/>
        </w:rPr>
        <w:fldChar w:fldCharType="begin"/>
      </w:r>
      <w:r>
        <w:rPr>
          <w:noProof/>
        </w:rPr>
        <w:instrText xml:space="preserve"> PAGEREF _Toc128632483 \h </w:instrText>
      </w:r>
      <w:r>
        <w:rPr>
          <w:noProof/>
        </w:rPr>
      </w:r>
      <w:r>
        <w:rPr>
          <w:noProof/>
        </w:rPr>
        <w:fldChar w:fldCharType="separate"/>
      </w:r>
      <w:r>
        <w:rPr>
          <w:noProof/>
        </w:rPr>
        <w:t>402</w:t>
      </w:r>
      <w:r>
        <w:rPr>
          <w:noProof/>
        </w:rPr>
        <w:fldChar w:fldCharType="end"/>
      </w:r>
    </w:p>
    <w:p w14:paraId="07B03636" w14:textId="0FA1BA14"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165: Model Creation Page</w:t>
      </w:r>
      <w:r>
        <w:rPr>
          <w:noProof/>
        </w:rPr>
        <w:tab/>
      </w:r>
      <w:r>
        <w:rPr>
          <w:noProof/>
        </w:rPr>
        <w:fldChar w:fldCharType="begin"/>
      </w:r>
      <w:r>
        <w:rPr>
          <w:noProof/>
        </w:rPr>
        <w:instrText xml:space="preserve"> PAGEREF _Toc128632484 \h </w:instrText>
      </w:r>
      <w:r>
        <w:rPr>
          <w:noProof/>
        </w:rPr>
      </w:r>
      <w:r>
        <w:rPr>
          <w:noProof/>
        </w:rPr>
        <w:fldChar w:fldCharType="separate"/>
      </w:r>
      <w:r>
        <w:rPr>
          <w:noProof/>
        </w:rPr>
        <w:t>403</w:t>
      </w:r>
      <w:r>
        <w:rPr>
          <w:noProof/>
        </w:rPr>
        <w:fldChar w:fldCharType="end"/>
      </w:r>
    </w:p>
    <w:p w14:paraId="0E1C722A" w14:textId="155C11D1"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166: Model Overview Page</w:t>
      </w:r>
      <w:r>
        <w:rPr>
          <w:noProof/>
        </w:rPr>
        <w:tab/>
      </w:r>
      <w:r>
        <w:rPr>
          <w:noProof/>
        </w:rPr>
        <w:fldChar w:fldCharType="begin"/>
      </w:r>
      <w:r>
        <w:rPr>
          <w:noProof/>
        </w:rPr>
        <w:instrText xml:space="preserve"> PAGEREF _Toc128632485 \h </w:instrText>
      </w:r>
      <w:r>
        <w:rPr>
          <w:noProof/>
        </w:rPr>
      </w:r>
      <w:r>
        <w:rPr>
          <w:noProof/>
        </w:rPr>
        <w:fldChar w:fldCharType="separate"/>
      </w:r>
      <w:r>
        <w:rPr>
          <w:noProof/>
        </w:rPr>
        <w:t>404</w:t>
      </w:r>
      <w:r>
        <w:rPr>
          <w:noProof/>
        </w:rPr>
        <w:fldChar w:fldCharType="end"/>
      </w:r>
    </w:p>
    <w:p w14:paraId="74545FBD" w14:textId="1D15DA74"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167: Model Process Status Page</w:t>
      </w:r>
      <w:r>
        <w:rPr>
          <w:noProof/>
        </w:rPr>
        <w:tab/>
      </w:r>
      <w:r>
        <w:rPr>
          <w:noProof/>
        </w:rPr>
        <w:fldChar w:fldCharType="begin"/>
      </w:r>
      <w:r>
        <w:rPr>
          <w:noProof/>
        </w:rPr>
        <w:instrText xml:space="preserve"> PAGEREF _Toc128632486 \h </w:instrText>
      </w:r>
      <w:r>
        <w:rPr>
          <w:noProof/>
        </w:rPr>
      </w:r>
      <w:r>
        <w:rPr>
          <w:noProof/>
        </w:rPr>
        <w:fldChar w:fldCharType="separate"/>
      </w:r>
      <w:r>
        <w:rPr>
          <w:noProof/>
        </w:rPr>
        <w:t>408</w:t>
      </w:r>
      <w:r>
        <w:rPr>
          <w:noProof/>
        </w:rPr>
        <w:fldChar w:fldCharType="end"/>
      </w:r>
    </w:p>
    <w:p w14:paraId="63E9D57C" w14:textId="31D4932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168: Model Results Page</w:t>
      </w:r>
      <w:r>
        <w:rPr>
          <w:noProof/>
        </w:rPr>
        <w:tab/>
      </w:r>
      <w:r>
        <w:rPr>
          <w:noProof/>
        </w:rPr>
        <w:fldChar w:fldCharType="begin"/>
      </w:r>
      <w:r>
        <w:rPr>
          <w:noProof/>
        </w:rPr>
        <w:instrText xml:space="preserve"> PAGEREF _Toc128632487 \h </w:instrText>
      </w:r>
      <w:r>
        <w:rPr>
          <w:noProof/>
        </w:rPr>
      </w:r>
      <w:r>
        <w:rPr>
          <w:noProof/>
        </w:rPr>
        <w:fldChar w:fldCharType="separate"/>
      </w:r>
      <w:r>
        <w:rPr>
          <w:noProof/>
        </w:rPr>
        <w:t>409</w:t>
      </w:r>
      <w:r>
        <w:rPr>
          <w:noProof/>
        </w:rPr>
        <w:fldChar w:fldCharType="end"/>
      </w:r>
    </w:p>
    <w:p w14:paraId="1CAFF1C2" w14:textId="268FBEC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169: Simulations Page</w:t>
      </w:r>
      <w:r>
        <w:rPr>
          <w:noProof/>
        </w:rPr>
        <w:tab/>
      </w:r>
      <w:r>
        <w:rPr>
          <w:noProof/>
        </w:rPr>
        <w:fldChar w:fldCharType="begin"/>
      </w:r>
      <w:r>
        <w:rPr>
          <w:noProof/>
        </w:rPr>
        <w:instrText xml:space="preserve"> PAGEREF _Toc128632488 \h </w:instrText>
      </w:r>
      <w:r>
        <w:rPr>
          <w:noProof/>
        </w:rPr>
      </w:r>
      <w:r>
        <w:rPr>
          <w:noProof/>
        </w:rPr>
        <w:fldChar w:fldCharType="separate"/>
      </w:r>
      <w:r>
        <w:rPr>
          <w:noProof/>
        </w:rPr>
        <w:t>410</w:t>
      </w:r>
      <w:r>
        <w:rPr>
          <w:noProof/>
        </w:rPr>
        <w:fldChar w:fldCharType="end"/>
      </w:r>
    </w:p>
    <w:p w14:paraId="24DA4EAF" w14:textId="7DD2087E"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170 : Simulation Settings Page</w:t>
      </w:r>
      <w:r>
        <w:rPr>
          <w:noProof/>
        </w:rPr>
        <w:tab/>
      </w:r>
      <w:r>
        <w:rPr>
          <w:noProof/>
        </w:rPr>
        <w:fldChar w:fldCharType="begin"/>
      </w:r>
      <w:r>
        <w:rPr>
          <w:noProof/>
        </w:rPr>
        <w:instrText xml:space="preserve"> PAGEREF _Toc128632489 \h </w:instrText>
      </w:r>
      <w:r>
        <w:rPr>
          <w:noProof/>
        </w:rPr>
      </w:r>
      <w:r>
        <w:rPr>
          <w:noProof/>
        </w:rPr>
        <w:fldChar w:fldCharType="separate"/>
      </w:r>
      <w:r>
        <w:rPr>
          <w:noProof/>
        </w:rPr>
        <w:t>410</w:t>
      </w:r>
      <w:r>
        <w:rPr>
          <w:noProof/>
        </w:rPr>
        <w:fldChar w:fldCharType="end"/>
      </w:r>
    </w:p>
    <w:p w14:paraId="660953AF" w14:textId="644811CB"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171: Model Cost Calculations</w:t>
      </w:r>
      <w:r>
        <w:rPr>
          <w:noProof/>
        </w:rPr>
        <w:tab/>
      </w:r>
      <w:r>
        <w:rPr>
          <w:noProof/>
        </w:rPr>
        <w:fldChar w:fldCharType="begin"/>
      </w:r>
      <w:r>
        <w:rPr>
          <w:noProof/>
        </w:rPr>
        <w:instrText xml:space="preserve"> PAGEREF _Toc128632490 \h </w:instrText>
      </w:r>
      <w:r>
        <w:rPr>
          <w:noProof/>
        </w:rPr>
      </w:r>
      <w:r>
        <w:rPr>
          <w:noProof/>
        </w:rPr>
        <w:fldChar w:fldCharType="separate"/>
      </w:r>
      <w:r>
        <w:rPr>
          <w:noProof/>
        </w:rPr>
        <w:t>412</w:t>
      </w:r>
      <w:r>
        <w:rPr>
          <w:noProof/>
        </w:rPr>
        <w:fldChar w:fldCharType="end"/>
      </w:r>
    </w:p>
    <w:p w14:paraId="0EDC3EB0" w14:textId="665C922F"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172: Model Network Settings Page</w:t>
      </w:r>
      <w:r>
        <w:rPr>
          <w:noProof/>
        </w:rPr>
        <w:tab/>
      </w:r>
      <w:r>
        <w:rPr>
          <w:noProof/>
        </w:rPr>
        <w:fldChar w:fldCharType="begin"/>
      </w:r>
      <w:r>
        <w:rPr>
          <w:noProof/>
        </w:rPr>
        <w:instrText xml:space="preserve"> PAGEREF _Toc128632491 \h </w:instrText>
      </w:r>
      <w:r>
        <w:rPr>
          <w:noProof/>
        </w:rPr>
      </w:r>
      <w:r>
        <w:rPr>
          <w:noProof/>
        </w:rPr>
        <w:fldChar w:fldCharType="separate"/>
      </w:r>
      <w:r>
        <w:rPr>
          <w:noProof/>
        </w:rPr>
        <w:t>413</w:t>
      </w:r>
      <w:r>
        <w:rPr>
          <w:noProof/>
        </w:rPr>
        <w:fldChar w:fldCharType="end"/>
      </w:r>
    </w:p>
    <w:p w14:paraId="325D9ECF" w14:textId="7C22C085"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173: Model ATM Settings Page</w:t>
      </w:r>
      <w:r>
        <w:rPr>
          <w:noProof/>
        </w:rPr>
        <w:tab/>
      </w:r>
      <w:r>
        <w:rPr>
          <w:noProof/>
        </w:rPr>
        <w:fldChar w:fldCharType="begin"/>
      </w:r>
      <w:r>
        <w:rPr>
          <w:noProof/>
        </w:rPr>
        <w:instrText xml:space="preserve"> PAGEREF _Toc128632492 \h </w:instrText>
      </w:r>
      <w:r>
        <w:rPr>
          <w:noProof/>
        </w:rPr>
      </w:r>
      <w:r>
        <w:rPr>
          <w:noProof/>
        </w:rPr>
        <w:fldChar w:fldCharType="separate"/>
      </w:r>
      <w:r>
        <w:rPr>
          <w:noProof/>
        </w:rPr>
        <w:t>413</w:t>
      </w:r>
      <w:r>
        <w:rPr>
          <w:noProof/>
        </w:rPr>
        <w:fldChar w:fldCharType="end"/>
      </w:r>
    </w:p>
    <w:p w14:paraId="4CA23FDE" w14:textId="7B32D2BA"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174: Model Branch Settings Page</w:t>
      </w:r>
      <w:r>
        <w:rPr>
          <w:noProof/>
        </w:rPr>
        <w:tab/>
      </w:r>
      <w:r>
        <w:rPr>
          <w:noProof/>
        </w:rPr>
        <w:fldChar w:fldCharType="begin"/>
      </w:r>
      <w:r>
        <w:rPr>
          <w:noProof/>
        </w:rPr>
        <w:instrText xml:space="preserve"> PAGEREF _Toc128632493 \h </w:instrText>
      </w:r>
      <w:r>
        <w:rPr>
          <w:noProof/>
        </w:rPr>
      </w:r>
      <w:r>
        <w:rPr>
          <w:noProof/>
        </w:rPr>
        <w:fldChar w:fldCharType="separate"/>
      </w:r>
      <w:r>
        <w:rPr>
          <w:noProof/>
        </w:rPr>
        <w:t>414</w:t>
      </w:r>
      <w:r>
        <w:rPr>
          <w:noProof/>
        </w:rPr>
        <w:fldChar w:fldCharType="end"/>
      </w:r>
    </w:p>
    <w:p w14:paraId="07790B3B" w14:textId="37793AFD"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175: Model Cost Assignment Page</w:t>
      </w:r>
      <w:r>
        <w:rPr>
          <w:noProof/>
        </w:rPr>
        <w:tab/>
      </w:r>
      <w:r>
        <w:rPr>
          <w:noProof/>
        </w:rPr>
        <w:fldChar w:fldCharType="begin"/>
      </w:r>
      <w:r>
        <w:rPr>
          <w:noProof/>
        </w:rPr>
        <w:instrText xml:space="preserve"> PAGEREF _Toc128632494 \h </w:instrText>
      </w:r>
      <w:r>
        <w:rPr>
          <w:noProof/>
        </w:rPr>
      </w:r>
      <w:r>
        <w:rPr>
          <w:noProof/>
        </w:rPr>
        <w:fldChar w:fldCharType="separate"/>
      </w:r>
      <w:r>
        <w:rPr>
          <w:noProof/>
        </w:rPr>
        <w:t>414</w:t>
      </w:r>
      <w:r>
        <w:rPr>
          <w:noProof/>
        </w:rPr>
        <w:fldChar w:fldCharType="end"/>
      </w:r>
    </w:p>
    <w:p w14:paraId="49B09945" w14:textId="6920667D"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176: Model Advanced Settings Assignment Page</w:t>
      </w:r>
      <w:r>
        <w:rPr>
          <w:noProof/>
        </w:rPr>
        <w:tab/>
      </w:r>
      <w:r>
        <w:rPr>
          <w:noProof/>
        </w:rPr>
        <w:fldChar w:fldCharType="begin"/>
      </w:r>
      <w:r>
        <w:rPr>
          <w:noProof/>
        </w:rPr>
        <w:instrText xml:space="preserve"> PAGEREF _Toc128632495 \h </w:instrText>
      </w:r>
      <w:r>
        <w:rPr>
          <w:noProof/>
        </w:rPr>
      </w:r>
      <w:r>
        <w:rPr>
          <w:noProof/>
        </w:rPr>
        <w:fldChar w:fldCharType="separate"/>
      </w:r>
      <w:r>
        <w:rPr>
          <w:noProof/>
        </w:rPr>
        <w:t>415</w:t>
      </w:r>
      <w:r>
        <w:rPr>
          <w:noProof/>
        </w:rPr>
        <w:fldChar w:fldCharType="end"/>
      </w:r>
    </w:p>
    <w:p w14:paraId="16F4C6CF" w14:textId="1BAE9278"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177: Model Assign Service Costs Page</w:t>
      </w:r>
      <w:r>
        <w:rPr>
          <w:noProof/>
        </w:rPr>
        <w:tab/>
      </w:r>
      <w:r>
        <w:rPr>
          <w:noProof/>
        </w:rPr>
        <w:fldChar w:fldCharType="begin"/>
      </w:r>
      <w:r>
        <w:rPr>
          <w:noProof/>
        </w:rPr>
        <w:instrText xml:space="preserve"> PAGEREF _Toc128632496 \h </w:instrText>
      </w:r>
      <w:r>
        <w:rPr>
          <w:noProof/>
        </w:rPr>
      </w:r>
      <w:r>
        <w:rPr>
          <w:noProof/>
        </w:rPr>
        <w:fldChar w:fldCharType="separate"/>
      </w:r>
      <w:r>
        <w:rPr>
          <w:noProof/>
        </w:rPr>
        <w:t>416</w:t>
      </w:r>
      <w:r>
        <w:rPr>
          <w:noProof/>
        </w:rPr>
        <w:fldChar w:fldCharType="end"/>
      </w:r>
    </w:p>
    <w:p w14:paraId="477BA567" w14:textId="31EFAA9C" w:rsidR="00624EA3" w:rsidRDefault="00624EA3">
      <w:pPr>
        <w:pStyle w:val="TableofFigures"/>
        <w:rPr>
          <w:rFonts w:asciiTheme="minorHAnsi" w:eastAsiaTheme="minorEastAsia" w:hAnsiTheme="minorHAnsi" w:cstheme="minorBidi"/>
          <w:noProof/>
          <w:sz w:val="22"/>
          <w:szCs w:val="22"/>
          <w:lang w:val="en-US"/>
        </w:rPr>
      </w:pPr>
      <w:r>
        <w:rPr>
          <w:noProof/>
          <w:lang w:bidi="en-US"/>
        </w:rPr>
        <w:t>Figure 178: Model Currencies Assignment Page</w:t>
      </w:r>
      <w:r>
        <w:rPr>
          <w:noProof/>
        </w:rPr>
        <w:tab/>
      </w:r>
      <w:r>
        <w:rPr>
          <w:noProof/>
        </w:rPr>
        <w:fldChar w:fldCharType="begin"/>
      </w:r>
      <w:r>
        <w:rPr>
          <w:noProof/>
        </w:rPr>
        <w:instrText xml:space="preserve"> PAGEREF _Toc128632497 \h </w:instrText>
      </w:r>
      <w:r>
        <w:rPr>
          <w:noProof/>
        </w:rPr>
      </w:r>
      <w:r>
        <w:rPr>
          <w:noProof/>
        </w:rPr>
        <w:fldChar w:fldCharType="separate"/>
      </w:r>
      <w:r>
        <w:rPr>
          <w:noProof/>
        </w:rPr>
        <w:t>416</w:t>
      </w:r>
      <w:r>
        <w:rPr>
          <w:noProof/>
        </w:rPr>
        <w:fldChar w:fldCharType="end"/>
      </w:r>
    </w:p>
    <w:p w14:paraId="6D852EB7" w14:textId="7BB970A5"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179: Model Reports Page</w:t>
      </w:r>
      <w:r>
        <w:rPr>
          <w:noProof/>
        </w:rPr>
        <w:tab/>
      </w:r>
      <w:r>
        <w:rPr>
          <w:noProof/>
        </w:rPr>
        <w:fldChar w:fldCharType="begin"/>
      </w:r>
      <w:r>
        <w:rPr>
          <w:noProof/>
        </w:rPr>
        <w:instrText xml:space="preserve"> PAGEREF _Toc128632498 \h </w:instrText>
      </w:r>
      <w:r>
        <w:rPr>
          <w:noProof/>
        </w:rPr>
      </w:r>
      <w:r>
        <w:rPr>
          <w:noProof/>
        </w:rPr>
        <w:fldChar w:fldCharType="separate"/>
      </w:r>
      <w:r>
        <w:rPr>
          <w:noProof/>
        </w:rPr>
        <w:t>417</w:t>
      </w:r>
      <w:r>
        <w:rPr>
          <w:noProof/>
        </w:rPr>
        <w:fldChar w:fldCharType="end"/>
      </w:r>
    </w:p>
    <w:p w14:paraId="295E1B91" w14:textId="39E8515A" w:rsidR="00624EA3" w:rsidRDefault="00624EA3">
      <w:pPr>
        <w:pStyle w:val="TableofFigures"/>
        <w:rPr>
          <w:rFonts w:asciiTheme="minorHAnsi" w:eastAsiaTheme="minorEastAsia" w:hAnsiTheme="minorHAnsi" w:cstheme="minorBidi"/>
          <w:noProof/>
          <w:sz w:val="22"/>
          <w:szCs w:val="22"/>
          <w:lang w:val="en-US"/>
        </w:rPr>
      </w:pPr>
      <w:r w:rsidRPr="002A726E">
        <w:rPr>
          <w:noProof/>
          <w:lang w:val="en-US" w:bidi="en-US"/>
        </w:rPr>
        <w:t>Figure 180: Charted Model Costs Report</w:t>
      </w:r>
      <w:r>
        <w:rPr>
          <w:noProof/>
        </w:rPr>
        <w:tab/>
      </w:r>
      <w:r>
        <w:rPr>
          <w:noProof/>
        </w:rPr>
        <w:fldChar w:fldCharType="begin"/>
      </w:r>
      <w:r>
        <w:rPr>
          <w:noProof/>
        </w:rPr>
        <w:instrText xml:space="preserve"> PAGEREF _Toc128632499 \h </w:instrText>
      </w:r>
      <w:r>
        <w:rPr>
          <w:noProof/>
        </w:rPr>
      </w:r>
      <w:r>
        <w:rPr>
          <w:noProof/>
        </w:rPr>
        <w:fldChar w:fldCharType="separate"/>
      </w:r>
      <w:r>
        <w:rPr>
          <w:noProof/>
        </w:rPr>
        <w:t>418</w:t>
      </w:r>
      <w:r>
        <w:rPr>
          <w:noProof/>
        </w:rPr>
        <w:fldChar w:fldCharType="end"/>
      </w:r>
    </w:p>
    <w:p w14:paraId="1A90351F" w14:textId="1A545189" w:rsidR="00916881" w:rsidRPr="00E846C7" w:rsidRDefault="00027408" w:rsidP="0062660E">
      <w:pPr>
        <w:pStyle w:val="BodyText"/>
        <w:sectPr w:rsidR="00916881" w:rsidRPr="00E846C7" w:rsidSect="00AC6C33">
          <w:headerReference w:type="even" r:id="rId272"/>
          <w:headerReference w:type="default" r:id="rId273"/>
          <w:footerReference w:type="even" r:id="rId274"/>
          <w:footerReference w:type="default" r:id="rId275"/>
          <w:headerReference w:type="first" r:id="rId276"/>
          <w:footerReference w:type="first" r:id="rId277"/>
          <w:footnotePr>
            <w:pos w:val="beneathText"/>
          </w:footnotePr>
          <w:type w:val="continuous"/>
          <w:pgSz w:w="12240" w:h="15840"/>
          <w:pgMar w:top="1440" w:right="1440" w:bottom="1440" w:left="1440" w:header="720" w:footer="515" w:gutter="0"/>
          <w:cols w:space="720"/>
          <w:docGrid w:linePitch="360"/>
        </w:sectPr>
      </w:pPr>
      <w:r w:rsidRPr="00E846C7">
        <w:fldChar w:fldCharType="end"/>
      </w:r>
    </w:p>
    <w:p w14:paraId="2952B35D" w14:textId="77777777" w:rsidR="00916881" w:rsidRDefault="00916881" w:rsidP="00F63174">
      <w:pPr>
        <w:tabs>
          <w:tab w:val="right" w:leader="dot" w:pos="8190"/>
        </w:tabs>
        <w:spacing w:after="120"/>
        <w:ind w:left="187" w:hanging="187"/>
        <w:outlineLvl w:val="0"/>
        <w:sectPr w:rsidR="00916881" w:rsidSect="00AC6C33">
          <w:headerReference w:type="even" r:id="rId278"/>
          <w:headerReference w:type="default" r:id="rId279"/>
          <w:footerReference w:type="even" r:id="rId280"/>
          <w:footerReference w:type="default" r:id="rId281"/>
          <w:headerReference w:type="first" r:id="rId282"/>
          <w:footerReference w:type="first" r:id="rId283"/>
          <w:footnotePr>
            <w:pos w:val="beneathText"/>
          </w:footnotePr>
          <w:type w:val="continuous"/>
          <w:pgSz w:w="12240" w:h="15840"/>
          <w:pgMar w:top="1440" w:right="1440" w:bottom="1440" w:left="1440" w:header="720" w:footer="515" w:gutter="0"/>
          <w:cols w:space="720"/>
          <w:docGrid w:linePitch="360"/>
        </w:sectPr>
      </w:pPr>
    </w:p>
    <w:p w14:paraId="64B7CD1A" w14:textId="6DA2F8A6" w:rsidR="00916881" w:rsidRDefault="00916881" w:rsidP="00662B06">
      <w:pPr>
        <w:pStyle w:val="TOCHeading"/>
        <w:sectPr w:rsidR="00916881" w:rsidSect="00AC6C33">
          <w:headerReference w:type="even" r:id="rId284"/>
          <w:headerReference w:type="default" r:id="rId285"/>
          <w:footerReference w:type="even" r:id="rId286"/>
          <w:footerReference w:type="default" r:id="rId287"/>
          <w:headerReference w:type="first" r:id="rId288"/>
          <w:footerReference w:type="first" r:id="rId289"/>
          <w:footnotePr>
            <w:pos w:val="beneathText"/>
          </w:footnotePr>
          <w:pgSz w:w="12240" w:h="15840"/>
          <w:pgMar w:top="1440" w:right="1440" w:bottom="1440" w:left="1440" w:header="720" w:footer="515" w:gutter="0"/>
          <w:cols w:space="720"/>
          <w:docGrid w:linePitch="360"/>
        </w:sectPr>
      </w:pPr>
      <w:bookmarkStart w:id="4602" w:name="_Toc128718861"/>
      <w:r>
        <w:lastRenderedPageBreak/>
        <w:t>Table of Descriptions</w:t>
      </w:r>
      <w:bookmarkEnd w:id="4602"/>
    </w:p>
    <w:p w14:paraId="4F7A185E" w14:textId="212A2B49" w:rsidR="00624EA3" w:rsidRDefault="00027408">
      <w:pPr>
        <w:pStyle w:val="TableofFigures"/>
        <w:rPr>
          <w:rFonts w:asciiTheme="minorHAnsi" w:eastAsiaTheme="minorEastAsia" w:hAnsiTheme="minorHAnsi" w:cstheme="minorBidi"/>
          <w:noProof/>
          <w:sz w:val="22"/>
          <w:szCs w:val="22"/>
          <w:lang w:val="en-US"/>
        </w:rPr>
      </w:pPr>
      <w:r>
        <w:rPr>
          <w:rFonts w:cs="Cambria"/>
          <w:smallCaps/>
        </w:rPr>
        <w:fldChar w:fldCharType="begin"/>
      </w:r>
      <w:r w:rsidR="00916881" w:rsidRPr="00CB5D7D">
        <w:instrText xml:space="preserve"> TOC \c "TABLE" </w:instrText>
      </w:r>
      <w:r>
        <w:rPr>
          <w:rFonts w:cs="Cambria"/>
          <w:smallCaps/>
        </w:rPr>
        <w:fldChar w:fldCharType="separate"/>
      </w:r>
      <w:r w:rsidR="00624EA3">
        <w:rPr>
          <w:noProof/>
          <w:lang w:bidi="en-US"/>
        </w:rPr>
        <w:t>Table 2: Main Menu Tabs</w:t>
      </w:r>
      <w:r w:rsidR="00624EA3">
        <w:rPr>
          <w:noProof/>
        </w:rPr>
        <w:tab/>
      </w:r>
      <w:r w:rsidR="00624EA3">
        <w:rPr>
          <w:noProof/>
        </w:rPr>
        <w:fldChar w:fldCharType="begin"/>
      </w:r>
      <w:r w:rsidR="00624EA3">
        <w:rPr>
          <w:noProof/>
        </w:rPr>
        <w:instrText xml:space="preserve"> PAGEREF _Toc128630956 \h </w:instrText>
      </w:r>
      <w:r w:rsidR="00624EA3">
        <w:rPr>
          <w:noProof/>
        </w:rPr>
      </w:r>
      <w:r w:rsidR="00624EA3">
        <w:rPr>
          <w:noProof/>
        </w:rPr>
        <w:fldChar w:fldCharType="separate"/>
      </w:r>
      <w:r w:rsidR="00624EA3">
        <w:rPr>
          <w:noProof/>
        </w:rPr>
        <w:t>18</w:t>
      </w:r>
      <w:r w:rsidR="00624EA3">
        <w:rPr>
          <w:noProof/>
        </w:rPr>
        <w:fldChar w:fldCharType="end"/>
      </w:r>
    </w:p>
    <w:p w14:paraId="1A059AE1" w14:textId="3A22DD2F" w:rsidR="00624EA3" w:rsidRDefault="00624EA3">
      <w:pPr>
        <w:pStyle w:val="TableofFigures"/>
        <w:rPr>
          <w:rFonts w:asciiTheme="minorHAnsi" w:eastAsiaTheme="minorEastAsia" w:hAnsiTheme="minorHAnsi" w:cstheme="minorBidi"/>
          <w:noProof/>
          <w:sz w:val="22"/>
          <w:szCs w:val="22"/>
          <w:lang w:val="en-US"/>
        </w:rPr>
      </w:pPr>
      <w:r>
        <w:rPr>
          <w:noProof/>
          <w:lang w:bidi="en-US"/>
        </w:rPr>
        <w:t>Table 3: OptiCash Icons</w:t>
      </w:r>
      <w:r>
        <w:rPr>
          <w:noProof/>
        </w:rPr>
        <w:tab/>
      </w:r>
      <w:r>
        <w:rPr>
          <w:noProof/>
        </w:rPr>
        <w:fldChar w:fldCharType="begin"/>
      </w:r>
      <w:r>
        <w:rPr>
          <w:noProof/>
        </w:rPr>
        <w:instrText xml:space="preserve"> PAGEREF _Toc128630957 \h </w:instrText>
      </w:r>
      <w:r>
        <w:rPr>
          <w:noProof/>
        </w:rPr>
      </w:r>
      <w:r>
        <w:rPr>
          <w:noProof/>
        </w:rPr>
        <w:fldChar w:fldCharType="separate"/>
      </w:r>
      <w:r>
        <w:rPr>
          <w:noProof/>
        </w:rPr>
        <w:t>18</w:t>
      </w:r>
      <w:r>
        <w:rPr>
          <w:noProof/>
        </w:rPr>
        <w:fldChar w:fldCharType="end"/>
      </w:r>
    </w:p>
    <w:p w14:paraId="64135D36" w14:textId="2F6C5DF1" w:rsidR="00624EA3" w:rsidRDefault="00624EA3">
      <w:pPr>
        <w:pStyle w:val="TableofFigures"/>
        <w:rPr>
          <w:rFonts w:asciiTheme="minorHAnsi" w:eastAsiaTheme="minorEastAsia" w:hAnsiTheme="minorHAnsi" w:cstheme="minorBidi"/>
          <w:noProof/>
          <w:sz w:val="22"/>
          <w:szCs w:val="22"/>
          <w:lang w:val="en-US"/>
        </w:rPr>
      </w:pPr>
      <w:r>
        <w:rPr>
          <w:noProof/>
          <w:lang w:bidi="en-US"/>
        </w:rPr>
        <w:t>Table 4:  OptiCash Buttons</w:t>
      </w:r>
      <w:r>
        <w:rPr>
          <w:noProof/>
        </w:rPr>
        <w:tab/>
      </w:r>
      <w:r>
        <w:rPr>
          <w:noProof/>
        </w:rPr>
        <w:fldChar w:fldCharType="begin"/>
      </w:r>
      <w:r>
        <w:rPr>
          <w:noProof/>
        </w:rPr>
        <w:instrText xml:space="preserve"> PAGEREF _Toc128630958 \h </w:instrText>
      </w:r>
      <w:r>
        <w:rPr>
          <w:noProof/>
        </w:rPr>
      </w:r>
      <w:r>
        <w:rPr>
          <w:noProof/>
        </w:rPr>
        <w:fldChar w:fldCharType="separate"/>
      </w:r>
      <w:r>
        <w:rPr>
          <w:noProof/>
        </w:rPr>
        <w:t>19</w:t>
      </w:r>
      <w:r>
        <w:rPr>
          <w:noProof/>
        </w:rPr>
        <w:fldChar w:fldCharType="end"/>
      </w:r>
    </w:p>
    <w:p w14:paraId="55EBD8A7" w14:textId="76BB2623" w:rsidR="00624EA3" w:rsidRDefault="00624EA3">
      <w:pPr>
        <w:pStyle w:val="TableofFigures"/>
        <w:rPr>
          <w:rFonts w:asciiTheme="minorHAnsi" w:eastAsiaTheme="minorEastAsia" w:hAnsiTheme="minorHAnsi" w:cstheme="minorBidi"/>
          <w:noProof/>
          <w:sz w:val="22"/>
          <w:szCs w:val="22"/>
          <w:lang w:val="en-US"/>
        </w:rPr>
      </w:pPr>
      <w:r>
        <w:rPr>
          <w:noProof/>
          <w:lang w:bidi="en-US"/>
        </w:rPr>
        <w:t>Table 5: Date Selector Description</w:t>
      </w:r>
      <w:r>
        <w:rPr>
          <w:noProof/>
        </w:rPr>
        <w:tab/>
      </w:r>
      <w:r>
        <w:rPr>
          <w:noProof/>
        </w:rPr>
        <w:fldChar w:fldCharType="begin"/>
      </w:r>
      <w:r>
        <w:rPr>
          <w:noProof/>
        </w:rPr>
        <w:instrText xml:space="preserve"> PAGEREF _Toc128630959 \h </w:instrText>
      </w:r>
      <w:r>
        <w:rPr>
          <w:noProof/>
        </w:rPr>
      </w:r>
      <w:r>
        <w:rPr>
          <w:noProof/>
        </w:rPr>
        <w:fldChar w:fldCharType="separate"/>
      </w:r>
      <w:r>
        <w:rPr>
          <w:noProof/>
        </w:rPr>
        <w:t>20</w:t>
      </w:r>
      <w:r>
        <w:rPr>
          <w:noProof/>
        </w:rPr>
        <w:fldChar w:fldCharType="end"/>
      </w:r>
    </w:p>
    <w:p w14:paraId="53E3580E" w14:textId="7D8B5483" w:rsidR="00624EA3" w:rsidRDefault="00624EA3">
      <w:pPr>
        <w:pStyle w:val="TableofFigures"/>
        <w:rPr>
          <w:rFonts w:asciiTheme="minorHAnsi" w:eastAsiaTheme="minorEastAsia" w:hAnsiTheme="minorHAnsi" w:cstheme="minorBidi"/>
          <w:noProof/>
          <w:sz w:val="22"/>
          <w:szCs w:val="22"/>
          <w:lang w:val="en-US"/>
        </w:rPr>
      </w:pPr>
      <w:r>
        <w:rPr>
          <w:noProof/>
          <w:lang w:bidi="en-US"/>
        </w:rPr>
        <w:t>Table 6: Cashpoint Search Description</w:t>
      </w:r>
      <w:r>
        <w:rPr>
          <w:noProof/>
        </w:rPr>
        <w:tab/>
      </w:r>
      <w:r>
        <w:rPr>
          <w:noProof/>
        </w:rPr>
        <w:fldChar w:fldCharType="begin"/>
      </w:r>
      <w:r>
        <w:rPr>
          <w:noProof/>
        </w:rPr>
        <w:instrText xml:space="preserve"> PAGEREF _Toc128630960 \h </w:instrText>
      </w:r>
      <w:r>
        <w:rPr>
          <w:noProof/>
        </w:rPr>
      </w:r>
      <w:r>
        <w:rPr>
          <w:noProof/>
        </w:rPr>
        <w:fldChar w:fldCharType="separate"/>
      </w:r>
      <w:r>
        <w:rPr>
          <w:noProof/>
        </w:rPr>
        <w:t>22</w:t>
      </w:r>
      <w:r>
        <w:rPr>
          <w:noProof/>
        </w:rPr>
        <w:fldChar w:fldCharType="end"/>
      </w:r>
    </w:p>
    <w:p w14:paraId="53B605AC" w14:textId="0FDFE7CC" w:rsidR="00624EA3" w:rsidRDefault="00624EA3">
      <w:pPr>
        <w:pStyle w:val="TableofFigures"/>
        <w:rPr>
          <w:rFonts w:asciiTheme="minorHAnsi" w:eastAsiaTheme="minorEastAsia" w:hAnsiTheme="minorHAnsi" w:cstheme="minorBidi"/>
          <w:noProof/>
          <w:sz w:val="22"/>
          <w:szCs w:val="22"/>
          <w:lang w:val="en-US"/>
        </w:rPr>
      </w:pPr>
      <w:r>
        <w:rPr>
          <w:noProof/>
          <w:lang w:bidi="en-US"/>
        </w:rPr>
        <w:t>Table 7: Cashpoint Selector Description</w:t>
      </w:r>
      <w:r>
        <w:rPr>
          <w:noProof/>
        </w:rPr>
        <w:tab/>
      </w:r>
      <w:r>
        <w:rPr>
          <w:noProof/>
        </w:rPr>
        <w:fldChar w:fldCharType="begin"/>
      </w:r>
      <w:r>
        <w:rPr>
          <w:noProof/>
        </w:rPr>
        <w:instrText xml:space="preserve"> PAGEREF _Toc128630961 \h </w:instrText>
      </w:r>
      <w:r>
        <w:rPr>
          <w:noProof/>
        </w:rPr>
      </w:r>
      <w:r>
        <w:rPr>
          <w:noProof/>
        </w:rPr>
        <w:fldChar w:fldCharType="separate"/>
      </w:r>
      <w:r>
        <w:rPr>
          <w:noProof/>
        </w:rPr>
        <w:t>23</w:t>
      </w:r>
      <w:r>
        <w:rPr>
          <w:noProof/>
        </w:rPr>
        <w:fldChar w:fldCharType="end"/>
      </w:r>
    </w:p>
    <w:p w14:paraId="0904899B" w14:textId="302579E8" w:rsidR="00624EA3" w:rsidRDefault="00624EA3">
      <w:pPr>
        <w:pStyle w:val="TableofFigures"/>
        <w:rPr>
          <w:rFonts w:asciiTheme="minorHAnsi" w:eastAsiaTheme="minorEastAsia" w:hAnsiTheme="minorHAnsi" w:cstheme="minorBidi"/>
          <w:noProof/>
          <w:sz w:val="22"/>
          <w:szCs w:val="22"/>
          <w:lang w:val="en-US"/>
        </w:rPr>
      </w:pPr>
      <w:r>
        <w:rPr>
          <w:noProof/>
          <w:lang w:bidi="en-US"/>
        </w:rPr>
        <w:t>Table 8: Cashpoint General Definitions</w:t>
      </w:r>
      <w:r>
        <w:rPr>
          <w:noProof/>
        </w:rPr>
        <w:tab/>
      </w:r>
      <w:r>
        <w:rPr>
          <w:noProof/>
        </w:rPr>
        <w:fldChar w:fldCharType="begin"/>
      </w:r>
      <w:r>
        <w:rPr>
          <w:noProof/>
        </w:rPr>
        <w:instrText xml:space="preserve"> PAGEREF _Toc128630962 \h </w:instrText>
      </w:r>
      <w:r>
        <w:rPr>
          <w:noProof/>
        </w:rPr>
      </w:r>
      <w:r>
        <w:rPr>
          <w:noProof/>
        </w:rPr>
        <w:fldChar w:fldCharType="separate"/>
      </w:r>
      <w:r>
        <w:rPr>
          <w:noProof/>
        </w:rPr>
        <w:t>29</w:t>
      </w:r>
      <w:r>
        <w:rPr>
          <w:noProof/>
        </w:rPr>
        <w:fldChar w:fldCharType="end"/>
      </w:r>
    </w:p>
    <w:p w14:paraId="0E1FA4ED" w14:textId="7C1D7468"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9: Branch and Dispensing ATM Denomination Fields</w:t>
      </w:r>
      <w:r>
        <w:rPr>
          <w:noProof/>
        </w:rPr>
        <w:tab/>
      </w:r>
      <w:r>
        <w:rPr>
          <w:noProof/>
        </w:rPr>
        <w:fldChar w:fldCharType="begin"/>
      </w:r>
      <w:r>
        <w:rPr>
          <w:noProof/>
        </w:rPr>
        <w:instrText xml:space="preserve"> PAGEREF _Toc128630963 \h </w:instrText>
      </w:r>
      <w:r>
        <w:rPr>
          <w:noProof/>
        </w:rPr>
      </w:r>
      <w:r>
        <w:rPr>
          <w:noProof/>
        </w:rPr>
        <w:fldChar w:fldCharType="separate"/>
      </w:r>
      <w:r>
        <w:rPr>
          <w:noProof/>
        </w:rPr>
        <w:t>33</w:t>
      </w:r>
      <w:r>
        <w:rPr>
          <w:noProof/>
        </w:rPr>
        <w:fldChar w:fldCharType="end"/>
      </w:r>
    </w:p>
    <w:p w14:paraId="6F06D29D" w14:textId="0C177895" w:rsidR="00624EA3" w:rsidRDefault="00624EA3">
      <w:pPr>
        <w:pStyle w:val="TableofFigures"/>
        <w:rPr>
          <w:rFonts w:asciiTheme="minorHAnsi" w:eastAsiaTheme="minorEastAsia" w:hAnsiTheme="minorHAnsi" w:cstheme="minorBidi"/>
          <w:noProof/>
          <w:sz w:val="22"/>
          <w:szCs w:val="22"/>
          <w:lang w:val="en-US"/>
        </w:rPr>
      </w:pPr>
      <w:r>
        <w:rPr>
          <w:noProof/>
          <w:lang w:bidi="en-US"/>
        </w:rPr>
        <w:t>Table 10: Advanced Device Components</w:t>
      </w:r>
      <w:r>
        <w:rPr>
          <w:noProof/>
        </w:rPr>
        <w:tab/>
      </w:r>
      <w:r>
        <w:rPr>
          <w:noProof/>
        </w:rPr>
        <w:fldChar w:fldCharType="begin"/>
      </w:r>
      <w:r>
        <w:rPr>
          <w:noProof/>
        </w:rPr>
        <w:instrText xml:space="preserve"> PAGEREF _Toc128630964 \h </w:instrText>
      </w:r>
      <w:r>
        <w:rPr>
          <w:noProof/>
        </w:rPr>
      </w:r>
      <w:r>
        <w:rPr>
          <w:noProof/>
        </w:rPr>
        <w:fldChar w:fldCharType="separate"/>
      </w:r>
      <w:r>
        <w:rPr>
          <w:noProof/>
        </w:rPr>
        <w:t>35</w:t>
      </w:r>
      <w:r>
        <w:rPr>
          <w:noProof/>
        </w:rPr>
        <w:fldChar w:fldCharType="end"/>
      </w:r>
    </w:p>
    <w:p w14:paraId="73CACBEA" w14:textId="6F82848A"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11: General Cashpoint Parameters</w:t>
      </w:r>
      <w:r>
        <w:rPr>
          <w:noProof/>
        </w:rPr>
        <w:tab/>
      </w:r>
      <w:r>
        <w:rPr>
          <w:noProof/>
        </w:rPr>
        <w:fldChar w:fldCharType="begin"/>
      </w:r>
      <w:r>
        <w:rPr>
          <w:noProof/>
        </w:rPr>
        <w:instrText xml:space="preserve"> PAGEREF _Toc128630965 \h </w:instrText>
      </w:r>
      <w:r>
        <w:rPr>
          <w:noProof/>
        </w:rPr>
      </w:r>
      <w:r>
        <w:rPr>
          <w:noProof/>
        </w:rPr>
        <w:fldChar w:fldCharType="separate"/>
      </w:r>
      <w:r>
        <w:rPr>
          <w:noProof/>
        </w:rPr>
        <w:t>36</w:t>
      </w:r>
      <w:r>
        <w:rPr>
          <w:noProof/>
        </w:rPr>
        <w:fldChar w:fldCharType="end"/>
      </w:r>
    </w:p>
    <w:p w14:paraId="45FDCC04" w14:textId="364199E0" w:rsidR="00624EA3" w:rsidRDefault="00624EA3">
      <w:pPr>
        <w:pStyle w:val="TableofFigures"/>
        <w:rPr>
          <w:rFonts w:asciiTheme="minorHAnsi" w:eastAsiaTheme="minorEastAsia" w:hAnsiTheme="minorHAnsi" w:cstheme="minorBidi"/>
          <w:noProof/>
          <w:sz w:val="22"/>
          <w:szCs w:val="22"/>
          <w:lang w:val="en-US"/>
        </w:rPr>
      </w:pPr>
      <w:r>
        <w:rPr>
          <w:noProof/>
          <w:lang w:bidi="en-US"/>
        </w:rPr>
        <w:t>Table 12: ATM-Specific Parameters</w:t>
      </w:r>
      <w:r>
        <w:rPr>
          <w:noProof/>
        </w:rPr>
        <w:tab/>
      </w:r>
      <w:r>
        <w:rPr>
          <w:noProof/>
        </w:rPr>
        <w:fldChar w:fldCharType="begin"/>
      </w:r>
      <w:r>
        <w:rPr>
          <w:noProof/>
        </w:rPr>
        <w:instrText xml:space="preserve"> PAGEREF _Toc128630966 \h </w:instrText>
      </w:r>
      <w:r>
        <w:rPr>
          <w:noProof/>
        </w:rPr>
      </w:r>
      <w:r>
        <w:rPr>
          <w:noProof/>
        </w:rPr>
        <w:fldChar w:fldCharType="separate"/>
      </w:r>
      <w:r>
        <w:rPr>
          <w:noProof/>
        </w:rPr>
        <w:t>38</w:t>
      </w:r>
      <w:r>
        <w:rPr>
          <w:noProof/>
        </w:rPr>
        <w:fldChar w:fldCharType="end"/>
      </w:r>
    </w:p>
    <w:p w14:paraId="3488809B" w14:textId="1282463C" w:rsidR="00624EA3" w:rsidRDefault="00624EA3">
      <w:pPr>
        <w:pStyle w:val="TableofFigures"/>
        <w:rPr>
          <w:rFonts w:asciiTheme="minorHAnsi" w:eastAsiaTheme="minorEastAsia" w:hAnsiTheme="minorHAnsi" w:cstheme="minorBidi"/>
          <w:noProof/>
          <w:sz w:val="22"/>
          <w:szCs w:val="22"/>
          <w:lang w:val="en-US"/>
        </w:rPr>
      </w:pPr>
      <w:r>
        <w:rPr>
          <w:noProof/>
          <w:lang w:bidi="en-US"/>
        </w:rPr>
        <w:t>Table 13: Branch-Specific Parameters</w:t>
      </w:r>
      <w:r>
        <w:rPr>
          <w:noProof/>
        </w:rPr>
        <w:tab/>
      </w:r>
      <w:r>
        <w:rPr>
          <w:noProof/>
        </w:rPr>
        <w:fldChar w:fldCharType="begin"/>
      </w:r>
      <w:r>
        <w:rPr>
          <w:noProof/>
        </w:rPr>
        <w:instrText xml:space="preserve"> PAGEREF _Toc128630967 \h </w:instrText>
      </w:r>
      <w:r>
        <w:rPr>
          <w:noProof/>
        </w:rPr>
      </w:r>
      <w:r>
        <w:rPr>
          <w:noProof/>
        </w:rPr>
        <w:fldChar w:fldCharType="separate"/>
      </w:r>
      <w:r>
        <w:rPr>
          <w:noProof/>
        </w:rPr>
        <w:t>40</w:t>
      </w:r>
      <w:r>
        <w:rPr>
          <w:noProof/>
        </w:rPr>
        <w:fldChar w:fldCharType="end"/>
      </w:r>
    </w:p>
    <w:p w14:paraId="73BA9B43" w14:textId="09B76BAA"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14: Business and Service Days Description</w:t>
      </w:r>
      <w:r>
        <w:rPr>
          <w:noProof/>
        </w:rPr>
        <w:tab/>
      </w:r>
      <w:r>
        <w:rPr>
          <w:noProof/>
        </w:rPr>
        <w:fldChar w:fldCharType="begin"/>
      </w:r>
      <w:r>
        <w:rPr>
          <w:noProof/>
        </w:rPr>
        <w:instrText xml:space="preserve"> PAGEREF _Toc128630968 \h </w:instrText>
      </w:r>
      <w:r>
        <w:rPr>
          <w:noProof/>
        </w:rPr>
      </w:r>
      <w:r>
        <w:rPr>
          <w:noProof/>
        </w:rPr>
        <w:fldChar w:fldCharType="separate"/>
      </w:r>
      <w:r>
        <w:rPr>
          <w:noProof/>
        </w:rPr>
        <w:t>43</w:t>
      </w:r>
      <w:r>
        <w:rPr>
          <w:noProof/>
        </w:rPr>
        <w:fldChar w:fldCharType="end"/>
      </w:r>
    </w:p>
    <w:p w14:paraId="58E35B30" w14:textId="4F9E2D00" w:rsidR="00624EA3" w:rsidRDefault="00624EA3">
      <w:pPr>
        <w:pStyle w:val="TableofFigures"/>
        <w:rPr>
          <w:rFonts w:asciiTheme="minorHAnsi" w:eastAsiaTheme="minorEastAsia" w:hAnsiTheme="minorHAnsi" w:cstheme="minorBidi"/>
          <w:noProof/>
          <w:sz w:val="22"/>
          <w:szCs w:val="22"/>
          <w:lang w:val="en-US"/>
        </w:rPr>
      </w:pPr>
      <w:r>
        <w:rPr>
          <w:noProof/>
          <w:lang w:bidi="en-US"/>
        </w:rPr>
        <w:t>Table 15: Service Costs Description</w:t>
      </w:r>
      <w:r>
        <w:rPr>
          <w:noProof/>
        </w:rPr>
        <w:tab/>
      </w:r>
      <w:r>
        <w:rPr>
          <w:noProof/>
        </w:rPr>
        <w:fldChar w:fldCharType="begin"/>
      </w:r>
      <w:r>
        <w:rPr>
          <w:noProof/>
        </w:rPr>
        <w:instrText xml:space="preserve"> PAGEREF _Toc128630969 \h </w:instrText>
      </w:r>
      <w:r>
        <w:rPr>
          <w:noProof/>
        </w:rPr>
      </w:r>
      <w:r>
        <w:rPr>
          <w:noProof/>
        </w:rPr>
        <w:fldChar w:fldCharType="separate"/>
      </w:r>
      <w:r>
        <w:rPr>
          <w:noProof/>
        </w:rPr>
        <w:t>48</w:t>
      </w:r>
      <w:r>
        <w:rPr>
          <w:noProof/>
        </w:rPr>
        <w:fldChar w:fldCharType="end"/>
      </w:r>
    </w:p>
    <w:p w14:paraId="252E3866" w14:textId="23982B03" w:rsidR="00624EA3" w:rsidRDefault="00624EA3">
      <w:pPr>
        <w:pStyle w:val="TableofFigures"/>
        <w:rPr>
          <w:rFonts w:asciiTheme="minorHAnsi" w:eastAsiaTheme="minorEastAsia" w:hAnsiTheme="minorHAnsi" w:cstheme="minorBidi"/>
          <w:noProof/>
          <w:sz w:val="22"/>
          <w:szCs w:val="22"/>
          <w:lang w:val="en-US"/>
        </w:rPr>
      </w:pPr>
      <w:r>
        <w:rPr>
          <w:noProof/>
          <w:lang w:bidi="en-US"/>
        </w:rPr>
        <w:t>Table 16: Cashpoint Overview Description</w:t>
      </w:r>
      <w:r>
        <w:rPr>
          <w:noProof/>
        </w:rPr>
        <w:tab/>
      </w:r>
      <w:r>
        <w:rPr>
          <w:noProof/>
        </w:rPr>
        <w:fldChar w:fldCharType="begin"/>
      </w:r>
      <w:r>
        <w:rPr>
          <w:noProof/>
        </w:rPr>
        <w:instrText xml:space="preserve"> PAGEREF _Toc128630970 \h </w:instrText>
      </w:r>
      <w:r>
        <w:rPr>
          <w:noProof/>
        </w:rPr>
      </w:r>
      <w:r>
        <w:rPr>
          <w:noProof/>
        </w:rPr>
        <w:fldChar w:fldCharType="separate"/>
      </w:r>
      <w:r>
        <w:rPr>
          <w:noProof/>
        </w:rPr>
        <w:t>52</w:t>
      </w:r>
      <w:r>
        <w:rPr>
          <w:noProof/>
        </w:rPr>
        <w:fldChar w:fldCharType="end"/>
      </w:r>
    </w:p>
    <w:p w14:paraId="79367379" w14:textId="40C26D0E" w:rsidR="00624EA3" w:rsidRDefault="00624EA3">
      <w:pPr>
        <w:pStyle w:val="TableofFigures"/>
        <w:rPr>
          <w:rFonts w:asciiTheme="minorHAnsi" w:eastAsiaTheme="minorEastAsia" w:hAnsiTheme="minorHAnsi" w:cstheme="minorBidi"/>
          <w:noProof/>
          <w:sz w:val="22"/>
          <w:szCs w:val="22"/>
          <w:lang w:val="en-US"/>
        </w:rPr>
      </w:pPr>
      <w:r>
        <w:rPr>
          <w:noProof/>
          <w:lang w:bidi="en-US"/>
        </w:rPr>
        <w:t>Table 17: Balance Entry Description</w:t>
      </w:r>
      <w:r>
        <w:rPr>
          <w:noProof/>
        </w:rPr>
        <w:tab/>
      </w:r>
      <w:r>
        <w:rPr>
          <w:noProof/>
        </w:rPr>
        <w:fldChar w:fldCharType="begin"/>
      </w:r>
      <w:r>
        <w:rPr>
          <w:noProof/>
        </w:rPr>
        <w:instrText xml:space="preserve"> PAGEREF _Toc128630971 \h </w:instrText>
      </w:r>
      <w:r>
        <w:rPr>
          <w:noProof/>
        </w:rPr>
      </w:r>
      <w:r>
        <w:rPr>
          <w:noProof/>
        </w:rPr>
        <w:fldChar w:fldCharType="separate"/>
      </w:r>
      <w:r>
        <w:rPr>
          <w:noProof/>
        </w:rPr>
        <w:t>61</w:t>
      </w:r>
      <w:r>
        <w:rPr>
          <w:noProof/>
        </w:rPr>
        <w:fldChar w:fldCharType="end"/>
      </w:r>
    </w:p>
    <w:p w14:paraId="38F8E1AB" w14:textId="6624038C" w:rsidR="00624EA3" w:rsidRDefault="00624EA3">
      <w:pPr>
        <w:pStyle w:val="TableofFigures"/>
        <w:rPr>
          <w:rFonts w:asciiTheme="minorHAnsi" w:eastAsiaTheme="minorEastAsia" w:hAnsiTheme="minorHAnsi" w:cstheme="minorBidi"/>
          <w:noProof/>
          <w:sz w:val="22"/>
          <w:szCs w:val="22"/>
          <w:lang w:val="en-US"/>
        </w:rPr>
      </w:pPr>
      <w:r>
        <w:rPr>
          <w:noProof/>
          <w:lang w:bidi="en-US"/>
        </w:rPr>
        <w:t>Table 18: Advanced Device Components and Denominations Fields</w:t>
      </w:r>
      <w:r>
        <w:rPr>
          <w:noProof/>
        </w:rPr>
        <w:tab/>
      </w:r>
      <w:r>
        <w:rPr>
          <w:noProof/>
        </w:rPr>
        <w:fldChar w:fldCharType="begin"/>
      </w:r>
      <w:r>
        <w:rPr>
          <w:noProof/>
        </w:rPr>
        <w:instrText xml:space="preserve"> PAGEREF _Toc128630972 \h </w:instrText>
      </w:r>
      <w:r>
        <w:rPr>
          <w:noProof/>
        </w:rPr>
      </w:r>
      <w:r>
        <w:rPr>
          <w:noProof/>
        </w:rPr>
        <w:fldChar w:fldCharType="separate"/>
      </w:r>
      <w:r>
        <w:rPr>
          <w:noProof/>
        </w:rPr>
        <w:t>72</w:t>
      </w:r>
      <w:r>
        <w:rPr>
          <w:noProof/>
        </w:rPr>
        <w:fldChar w:fldCharType="end"/>
      </w:r>
    </w:p>
    <w:p w14:paraId="3EF62893" w14:textId="3A749158" w:rsidR="00624EA3" w:rsidRDefault="00624EA3">
      <w:pPr>
        <w:pStyle w:val="TableofFigures"/>
        <w:rPr>
          <w:rFonts w:asciiTheme="minorHAnsi" w:eastAsiaTheme="minorEastAsia" w:hAnsiTheme="minorHAnsi" w:cstheme="minorBidi"/>
          <w:noProof/>
          <w:sz w:val="22"/>
          <w:szCs w:val="22"/>
          <w:lang w:val="en-US"/>
        </w:rPr>
      </w:pPr>
      <w:r>
        <w:rPr>
          <w:noProof/>
          <w:lang w:bidi="en-US"/>
        </w:rPr>
        <w:t>Table 19: Non-Cash Media Description</w:t>
      </w:r>
      <w:r>
        <w:rPr>
          <w:noProof/>
        </w:rPr>
        <w:tab/>
      </w:r>
      <w:r>
        <w:rPr>
          <w:noProof/>
        </w:rPr>
        <w:fldChar w:fldCharType="begin"/>
      </w:r>
      <w:r>
        <w:rPr>
          <w:noProof/>
        </w:rPr>
        <w:instrText xml:space="preserve"> PAGEREF _Toc128630973 \h </w:instrText>
      </w:r>
      <w:r>
        <w:rPr>
          <w:noProof/>
        </w:rPr>
      </w:r>
      <w:r>
        <w:rPr>
          <w:noProof/>
        </w:rPr>
        <w:fldChar w:fldCharType="separate"/>
      </w:r>
      <w:r>
        <w:rPr>
          <w:noProof/>
        </w:rPr>
        <w:t>75</w:t>
      </w:r>
      <w:r>
        <w:rPr>
          <w:noProof/>
        </w:rPr>
        <w:fldChar w:fldCharType="end"/>
      </w:r>
    </w:p>
    <w:p w14:paraId="047F65E0" w14:textId="39AA8144" w:rsidR="00624EA3" w:rsidRDefault="00624EA3">
      <w:pPr>
        <w:pStyle w:val="TableofFigures"/>
        <w:rPr>
          <w:rFonts w:asciiTheme="minorHAnsi" w:eastAsiaTheme="minorEastAsia" w:hAnsiTheme="minorHAnsi" w:cstheme="minorBidi"/>
          <w:noProof/>
          <w:sz w:val="22"/>
          <w:szCs w:val="22"/>
          <w:lang w:val="en-US"/>
        </w:rPr>
      </w:pPr>
      <w:r>
        <w:rPr>
          <w:noProof/>
          <w:lang w:bidi="en-US"/>
        </w:rPr>
        <w:t>Table 20: Cashpoint Linkage Description</w:t>
      </w:r>
      <w:r>
        <w:rPr>
          <w:noProof/>
        </w:rPr>
        <w:tab/>
      </w:r>
      <w:r>
        <w:rPr>
          <w:noProof/>
        </w:rPr>
        <w:fldChar w:fldCharType="begin"/>
      </w:r>
      <w:r>
        <w:rPr>
          <w:noProof/>
        </w:rPr>
        <w:instrText xml:space="preserve"> PAGEREF _Toc128630974 \h </w:instrText>
      </w:r>
      <w:r>
        <w:rPr>
          <w:noProof/>
        </w:rPr>
      </w:r>
      <w:r>
        <w:rPr>
          <w:noProof/>
        </w:rPr>
        <w:fldChar w:fldCharType="separate"/>
      </w:r>
      <w:r>
        <w:rPr>
          <w:noProof/>
        </w:rPr>
        <w:t>76</w:t>
      </w:r>
      <w:r>
        <w:rPr>
          <w:noProof/>
        </w:rPr>
        <w:fldChar w:fldCharType="end"/>
      </w:r>
    </w:p>
    <w:p w14:paraId="2673E704" w14:textId="3B9B4290"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21: Foreign Currency Service Days Description</w:t>
      </w:r>
      <w:r>
        <w:rPr>
          <w:noProof/>
        </w:rPr>
        <w:tab/>
      </w:r>
      <w:r>
        <w:rPr>
          <w:noProof/>
        </w:rPr>
        <w:fldChar w:fldCharType="begin"/>
      </w:r>
      <w:r>
        <w:rPr>
          <w:noProof/>
        </w:rPr>
        <w:instrText xml:space="preserve"> PAGEREF _Toc128630975 \h </w:instrText>
      </w:r>
      <w:r>
        <w:rPr>
          <w:noProof/>
        </w:rPr>
      </w:r>
      <w:r>
        <w:rPr>
          <w:noProof/>
        </w:rPr>
        <w:fldChar w:fldCharType="separate"/>
      </w:r>
      <w:r>
        <w:rPr>
          <w:noProof/>
        </w:rPr>
        <w:t>83</w:t>
      </w:r>
      <w:r>
        <w:rPr>
          <w:noProof/>
        </w:rPr>
        <w:fldChar w:fldCharType="end"/>
      </w:r>
    </w:p>
    <w:p w14:paraId="47725779" w14:textId="2424CE41"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 xml:space="preserve">Table </w:t>
      </w:r>
      <w:r>
        <w:rPr>
          <w:noProof/>
          <w:lang w:bidi="en-US"/>
        </w:rPr>
        <w:t>22</w:t>
      </w:r>
      <w:r w:rsidRPr="007C4579">
        <w:rPr>
          <w:noProof/>
          <w:lang w:val="en-US" w:bidi="en-US"/>
        </w:rPr>
        <w:t>: Advanced LInkage Field Descriptions</w:t>
      </w:r>
      <w:r>
        <w:rPr>
          <w:noProof/>
        </w:rPr>
        <w:tab/>
      </w:r>
      <w:r>
        <w:rPr>
          <w:noProof/>
        </w:rPr>
        <w:fldChar w:fldCharType="begin"/>
      </w:r>
      <w:r>
        <w:rPr>
          <w:noProof/>
        </w:rPr>
        <w:instrText xml:space="preserve"> PAGEREF _Toc128630976 \h </w:instrText>
      </w:r>
      <w:r>
        <w:rPr>
          <w:noProof/>
        </w:rPr>
      </w:r>
      <w:r>
        <w:rPr>
          <w:noProof/>
        </w:rPr>
        <w:fldChar w:fldCharType="separate"/>
      </w:r>
      <w:r>
        <w:rPr>
          <w:noProof/>
        </w:rPr>
        <w:t>84</w:t>
      </w:r>
      <w:r>
        <w:rPr>
          <w:noProof/>
        </w:rPr>
        <w:fldChar w:fldCharType="end"/>
      </w:r>
    </w:p>
    <w:p w14:paraId="0892A0B1" w14:textId="04EE02BB"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 xml:space="preserve">Table </w:t>
      </w:r>
      <w:r>
        <w:rPr>
          <w:noProof/>
          <w:lang w:bidi="en-US"/>
        </w:rPr>
        <w:t>23</w:t>
      </w:r>
      <w:r w:rsidRPr="007C4579">
        <w:rPr>
          <w:noProof/>
          <w:lang w:val="en-US" w:bidi="en-US"/>
        </w:rPr>
        <w:t>: Advanced Linkage Field Descriptions</w:t>
      </w:r>
      <w:r>
        <w:rPr>
          <w:noProof/>
        </w:rPr>
        <w:tab/>
      </w:r>
      <w:r>
        <w:rPr>
          <w:noProof/>
        </w:rPr>
        <w:fldChar w:fldCharType="begin"/>
      </w:r>
      <w:r>
        <w:rPr>
          <w:noProof/>
        </w:rPr>
        <w:instrText xml:space="preserve"> PAGEREF _Toc128630977 \h </w:instrText>
      </w:r>
      <w:r>
        <w:rPr>
          <w:noProof/>
        </w:rPr>
      </w:r>
      <w:r>
        <w:rPr>
          <w:noProof/>
        </w:rPr>
        <w:fldChar w:fldCharType="separate"/>
      </w:r>
      <w:r>
        <w:rPr>
          <w:noProof/>
        </w:rPr>
        <w:t>85</w:t>
      </w:r>
      <w:r>
        <w:rPr>
          <w:noProof/>
        </w:rPr>
        <w:fldChar w:fldCharType="end"/>
      </w:r>
    </w:p>
    <w:p w14:paraId="7C2B50B5" w14:textId="3FFA8B2F" w:rsidR="00624EA3" w:rsidRDefault="00624EA3">
      <w:pPr>
        <w:pStyle w:val="TableofFigures"/>
        <w:rPr>
          <w:rFonts w:asciiTheme="minorHAnsi" w:eastAsiaTheme="minorEastAsia" w:hAnsiTheme="minorHAnsi" w:cstheme="minorBidi"/>
          <w:noProof/>
          <w:sz w:val="22"/>
          <w:szCs w:val="22"/>
          <w:lang w:val="en-US"/>
        </w:rPr>
      </w:pPr>
      <w:r>
        <w:rPr>
          <w:noProof/>
          <w:lang w:bidi="en-US"/>
        </w:rPr>
        <w:t>Table 24: Order Overview Description</w:t>
      </w:r>
      <w:r>
        <w:rPr>
          <w:noProof/>
        </w:rPr>
        <w:tab/>
      </w:r>
      <w:r>
        <w:rPr>
          <w:noProof/>
        </w:rPr>
        <w:fldChar w:fldCharType="begin"/>
      </w:r>
      <w:r>
        <w:rPr>
          <w:noProof/>
        </w:rPr>
        <w:instrText xml:space="preserve"> PAGEREF _Toc128630978 \h </w:instrText>
      </w:r>
      <w:r>
        <w:rPr>
          <w:noProof/>
        </w:rPr>
      </w:r>
      <w:r>
        <w:rPr>
          <w:noProof/>
        </w:rPr>
        <w:fldChar w:fldCharType="separate"/>
      </w:r>
      <w:r>
        <w:rPr>
          <w:noProof/>
        </w:rPr>
        <w:t>87</w:t>
      </w:r>
      <w:r>
        <w:rPr>
          <w:noProof/>
        </w:rPr>
        <w:fldChar w:fldCharType="end"/>
      </w:r>
    </w:p>
    <w:p w14:paraId="24C4289D" w14:textId="16ED5FDB" w:rsidR="00624EA3" w:rsidRDefault="00624EA3">
      <w:pPr>
        <w:pStyle w:val="TableofFigures"/>
        <w:rPr>
          <w:rFonts w:asciiTheme="minorHAnsi" w:eastAsiaTheme="minorEastAsia" w:hAnsiTheme="minorHAnsi" w:cstheme="minorBidi"/>
          <w:noProof/>
          <w:sz w:val="22"/>
          <w:szCs w:val="22"/>
          <w:lang w:val="en-US"/>
        </w:rPr>
      </w:pPr>
      <w:r>
        <w:rPr>
          <w:noProof/>
          <w:lang w:bidi="en-US"/>
        </w:rPr>
        <w:t>Table 25: Order Detail Description</w:t>
      </w:r>
      <w:r>
        <w:rPr>
          <w:noProof/>
        </w:rPr>
        <w:tab/>
      </w:r>
      <w:r>
        <w:rPr>
          <w:noProof/>
        </w:rPr>
        <w:fldChar w:fldCharType="begin"/>
      </w:r>
      <w:r>
        <w:rPr>
          <w:noProof/>
        </w:rPr>
        <w:instrText xml:space="preserve"> PAGEREF _Toc128630979 \h </w:instrText>
      </w:r>
      <w:r>
        <w:rPr>
          <w:noProof/>
        </w:rPr>
      </w:r>
      <w:r>
        <w:rPr>
          <w:noProof/>
        </w:rPr>
        <w:fldChar w:fldCharType="separate"/>
      </w:r>
      <w:r>
        <w:rPr>
          <w:noProof/>
        </w:rPr>
        <w:t>89</w:t>
      </w:r>
      <w:r>
        <w:rPr>
          <w:noProof/>
        </w:rPr>
        <w:fldChar w:fldCharType="end"/>
      </w:r>
    </w:p>
    <w:p w14:paraId="1456E86D" w14:textId="19BA7B25" w:rsidR="00624EA3" w:rsidRDefault="00624EA3">
      <w:pPr>
        <w:pStyle w:val="TableofFigures"/>
        <w:rPr>
          <w:rFonts w:asciiTheme="minorHAnsi" w:eastAsiaTheme="minorEastAsia" w:hAnsiTheme="minorHAnsi" w:cstheme="minorBidi"/>
          <w:noProof/>
          <w:sz w:val="22"/>
          <w:szCs w:val="22"/>
          <w:lang w:val="en-US"/>
        </w:rPr>
      </w:pPr>
      <w:r>
        <w:rPr>
          <w:noProof/>
          <w:lang w:bidi="en-US"/>
        </w:rPr>
        <w:t>Table 26: Create A New Order Description</w:t>
      </w:r>
      <w:r>
        <w:rPr>
          <w:noProof/>
        </w:rPr>
        <w:tab/>
      </w:r>
      <w:r>
        <w:rPr>
          <w:noProof/>
        </w:rPr>
        <w:fldChar w:fldCharType="begin"/>
      </w:r>
      <w:r>
        <w:rPr>
          <w:noProof/>
        </w:rPr>
        <w:instrText xml:space="preserve"> PAGEREF _Toc128630980 \h </w:instrText>
      </w:r>
      <w:r>
        <w:rPr>
          <w:noProof/>
        </w:rPr>
      </w:r>
      <w:r>
        <w:rPr>
          <w:noProof/>
        </w:rPr>
        <w:fldChar w:fldCharType="separate"/>
      </w:r>
      <w:r>
        <w:rPr>
          <w:noProof/>
        </w:rPr>
        <w:t>91</w:t>
      </w:r>
      <w:r>
        <w:rPr>
          <w:noProof/>
        </w:rPr>
        <w:fldChar w:fldCharType="end"/>
      </w:r>
    </w:p>
    <w:p w14:paraId="651F6BD2" w14:textId="68B9675A"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27: Create New Order (Manual Entry) Description</w:t>
      </w:r>
      <w:r>
        <w:rPr>
          <w:noProof/>
        </w:rPr>
        <w:tab/>
      </w:r>
      <w:r>
        <w:rPr>
          <w:noProof/>
        </w:rPr>
        <w:fldChar w:fldCharType="begin"/>
      </w:r>
      <w:r>
        <w:rPr>
          <w:noProof/>
        </w:rPr>
        <w:instrText xml:space="preserve"> PAGEREF _Toc128630981 \h </w:instrText>
      </w:r>
      <w:r>
        <w:rPr>
          <w:noProof/>
        </w:rPr>
      </w:r>
      <w:r>
        <w:rPr>
          <w:noProof/>
        </w:rPr>
        <w:fldChar w:fldCharType="separate"/>
      </w:r>
      <w:r>
        <w:rPr>
          <w:noProof/>
        </w:rPr>
        <w:t>92</w:t>
      </w:r>
      <w:r>
        <w:rPr>
          <w:noProof/>
        </w:rPr>
        <w:fldChar w:fldCharType="end"/>
      </w:r>
    </w:p>
    <w:p w14:paraId="01784969" w14:textId="19241740"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28: Create A New Order Description (Advanced Device Return)</w:t>
      </w:r>
      <w:r>
        <w:rPr>
          <w:noProof/>
        </w:rPr>
        <w:tab/>
      </w:r>
      <w:r>
        <w:rPr>
          <w:noProof/>
        </w:rPr>
        <w:fldChar w:fldCharType="begin"/>
      </w:r>
      <w:r>
        <w:rPr>
          <w:noProof/>
        </w:rPr>
        <w:instrText xml:space="preserve"> PAGEREF _Toc128630982 \h </w:instrText>
      </w:r>
      <w:r>
        <w:rPr>
          <w:noProof/>
        </w:rPr>
      </w:r>
      <w:r>
        <w:rPr>
          <w:noProof/>
        </w:rPr>
        <w:fldChar w:fldCharType="separate"/>
      </w:r>
      <w:r>
        <w:rPr>
          <w:noProof/>
        </w:rPr>
        <w:t>95</w:t>
      </w:r>
      <w:r>
        <w:rPr>
          <w:noProof/>
        </w:rPr>
        <w:fldChar w:fldCharType="end"/>
      </w:r>
    </w:p>
    <w:p w14:paraId="7EA4E6C1" w14:textId="49DB84DB" w:rsidR="00624EA3" w:rsidRDefault="00624EA3">
      <w:pPr>
        <w:pStyle w:val="TableofFigures"/>
        <w:rPr>
          <w:rFonts w:asciiTheme="minorHAnsi" w:eastAsiaTheme="minorEastAsia" w:hAnsiTheme="minorHAnsi" w:cstheme="minorBidi"/>
          <w:noProof/>
          <w:sz w:val="22"/>
          <w:szCs w:val="22"/>
          <w:lang w:val="en-US"/>
        </w:rPr>
      </w:pPr>
      <w:r>
        <w:rPr>
          <w:noProof/>
          <w:lang w:bidi="en-US"/>
        </w:rPr>
        <w:t>Table 29: Order Confirmation Description</w:t>
      </w:r>
      <w:r>
        <w:rPr>
          <w:noProof/>
        </w:rPr>
        <w:tab/>
      </w:r>
      <w:r>
        <w:rPr>
          <w:noProof/>
        </w:rPr>
        <w:fldChar w:fldCharType="begin"/>
      </w:r>
      <w:r>
        <w:rPr>
          <w:noProof/>
        </w:rPr>
        <w:instrText xml:space="preserve"> PAGEREF _Toc128630983 \h </w:instrText>
      </w:r>
      <w:r>
        <w:rPr>
          <w:noProof/>
        </w:rPr>
      </w:r>
      <w:r>
        <w:rPr>
          <w:noProof/>
        </w:rPr>
        <w:fldChar w:fldCharType="separate"/>
      </w:r>
      <w:r>
        <w:rPr>
          <w:noProof/>
        </w:rPr>
        <w:t>97</w:t>
      </w:r>
      <w:r>
        <w:rPr>
          <w:noProof/>
        </w:rPr>
        <w:fldChar w:fldCharType="end"/>
      </w:r>
    </w:p>
    <w:p w14:paraId="1735815D" w14:textId="2CD2BF9B"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30: Create A New Order Description</w:t>
      </w:r>
      <w:r>
        <w:rPr>
          <w:noProof/>
        </w:rPr>
        <w:tab/>
      </w:r>
      <w:r>
        <w:rPr>
          <w:noProof/>
        </w:rPr>
        <w:fldChar w:fldCharType="begin"/>
      </w:r>
      <w:r>
        <w:rPr>
          <w:noProof/>
        </w:rPr>
        <w:instrText xml:space="preserve"> PAGEREF _Toc128630984 \h </w:instrText>
      </w:r>
      <w:r>
        <w:rPr>
          <w:noProof/>
        </w:rPr>
      </w:r>
      <w:r>
        <w:rPr>
          <w:noProof/>
        </w:rPr>
        <w:fldChar w:fldCharType="separate"/>
      </w:r>
      <w:r>
        <w:rPr>
          <w:noProof/>
        </w:rPr>
        <w:t>100</w:t>
      </w:r>
      <w:r>
        <w:rPr>
          <w:noProof/>
        </w:rPr>
        <w:fldChar w:fldCharType="end"/>
      </w:r>
    </w:p>
    <w:p w14:paraId="7AB0868D" w14:textId="10A9F6DE"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31: Foreign Currency Order Description</w:t>
      </w:r>
      <w:r>
        <w:rPr>
          <w:noProof/>
        </w:rPr>
        <w:tab/>
      </w:r>
      <w:r>
        <w:rPr>
          <w:noProof/>
        </w:rPr>
        <w:fldChar w:fldCharType="begin"/>
      </w:r>
      <w:r>
        <w:rPr>
          <w:noProof/>
        </w:rPr>
        <w:instrText xml:space="preserve"> PAGEREF _Toc128630985 \h </w:instrText>
      </w:r>
      <w:r>
        <w:rPr>
          <w:noProof/>
        </w:rPr>
      </w:r>
      <w:r>
        <w:rPr>
          <w:noProof/>
        </w:rPr>
        <w:fldChar w:fldCharType="separate"/>
      </w:r>
      <w:r>
        <w:rPr>
          <w:noProof/>
        </w:rPr>
        <w:t>101</w:t>
      </w:r>
      <w:r>
        <w:rPr>
          <w:noProof/>
        </w:rPr>
        <w:fldChar w:fldCharType="end"/>
      </w:r>
    </w:p>
    <w:p w14:paraId="6126D126" w14:textId="526882BA"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32: Foreign Currency Order Amount Entry Description</w:t>
      </w:r>
      <w:r>
        <w:rPr>
          <w:noProof/>
        </w:rPr>
        <w:tab/>
      </w:r>
      <w:r>
        <w:rPr>
          <w:noProof/>
        </w:rPr>
        <w:fldChar w:fldCharType="begin"/>
      </w:r>
      <w:r>
        <w:rPr>
          <w:noProof/>
        </w:rPr>
        <w:instrText xml:space="preserve"> PAGEREF _Toc128630986 \h </w:instrText>
      </w:r>
      <w:r>
        <w:rPr>
          <w:noProof/>
        </w:rPr>
      </w:r>
      <w:r>
        <w:rPr>
          <w:noProof/>
        </w:rPr>
        <w:fldChar w:fldCharType="separate"/>
      </w:r>
      <w:r>
        <w:rPr>
          <w:noProof/>
        </w:rPr>
        <w:t>102</w:t>
      </w:r>
      <w:r>
        <w:rPr>
          <w:noProof/>
        </w:rPr>
        <w:fldChar w:fldCharType="end"/>
      </w:r>
    </w:p>
    <w:p w14:paraId="29327772" w14:textId="503D33F2" w:rsidR="00624EA3" w:rsidRDefault="00624EA3">
      <w:pPr>
        <w:pStyle w:val="TableofFigures"/>
        <w:rPr>
          <w:rFonts w:asciiTheme="minorHAnsi" w:eastAsiaTheme="minorEastAsia" w:hAnsiTheme="minorHAnsi" w:cstheme="minorBidi"/>
          <w:noProof/>
          <w:sz w:val="22"/>
          <w:szCs w:val="22"/>
          <w:lang w:val="en-US"/>
        </w:rPr>
      </w:pPr>
      <w:r>
        <w:rPr>
          <w:noProof/>
          <w:lang w:bidi="en-US"/>
        </w:rPr>
        <w:t>Table 33: Order Custom FieLD Description</w:t>
      </w:r>
      <w:r>
        <w:rPr>
          <w:noProof/>
        </w:rPr>
        <w:tab/>
      </w:r>
      <w:r>
        <w:rPr>
          <w:noProof/>
        </w:rPr>
        <w:fldChar w:fldCharType="begin"/>
      </w:r>
      <w:r>
        <w:rPr>
          <w:noProof/>
        </w:rPr>
        <w:instrText xml:space="preserve"> PAGEREF _Toc128630987 \h </w:instrText>
      </w:r>
      <w:r>
        <w:rPr>
          <w:noProof/>
        </w:rPr>
      </w:r>
      <w:r>
        <w:rPr>
          <w:noProof/>
        </w:rPr>
        <w:fldChar w:fldCharType="separate"/>
      </w:r>
      <w:r>
        <w:rPr>
          <w:noProof/>
        </w:rPr>
        <w:t>104</w:t>
      </w:r>
      <w:r>
        <w:rPr>
          <w:noProof/>
        </w:rPr>
        <w:fldChar w:fldCharType="end"/>
      </w:r>
    </w:p>
    <w:p w14:paraId="101D25B0" w14:textId="01F6977C" w:rsidR="00624EA3" w:rsidRDefault="00624EA3">
      <w:pPr>
        <w:pStyle w:val="TableofFigures"/>
        <w:rPr>
          <w:rFonts w:asciiTheme="minorHAnsi" w:eastAsiaTheme="minorEastAsia" w:hAnsiTheme="minorHAnsi" w:cstheme="minorBidi"/>
          <w:noProof/>
          <w:sz w:val="22"/>
          <w:szCs w:val="22"/>
          <w:lang w:val="en-US"/>
        </w:rPr>
      </w:pPr>
      <w:r>
        <w:rPr>
          <w:noProof/>
          <w:lang w:bidi="en-US"/>
        </w:rPr>
        <w:t>Table 34: Order Page with Workflow</w:t>
      </w:r>
      <w:r>
        <w:rPr>
          <w:noProof/>
        </w:rPr>
        <w:tab/>
      </w:r>
      <w:r>
        <w:rPr>
          <w:noProof/>
        </w:rPr>
        <w:fldChar w:fldCharType="begin"/>
      </w:r>
      <w:r>
        <w:rPr>
          <w:noProof/>
        </w:rPr>
        <w:instrText xml:space="preserve"> PAGEREF _Toc128630988 \h </w:instrText>
      </w:r>
      <w:r>
        <w:rPr>
          <w:noProof/>
        </w:rPr>
      </w:r>
      <w:r>
        <w:rPr>
          <w:noProof/>
        </w:rPr>
        <w:fldChar w:fldCharType="separate"/>
      </w:r>
      <w:r>
        <w:rPr>
          <w:noProof/>
        </w:rPr>
        <w:t>105</w:t>
      </w:r>
      <w:r>
        <w:rPr>
          <w:noProof/>
        </w:rPr>
        <w:fldChar w:fldCharType="end"/>
      </w:r>
    </w:p>
    <w:p w14:paraId="493B792C" w14:textId="53B540AA" w:rsidR="00624EA3" w:rsidRDefault="00624EA3">
      <w:pPr>
        <w:pStyle w:val="TableofFigures"/>
        <w:rPr>
          <w:rFonts w:asciiTheme="minorHAnsi" w:eastAsiaTheme="minorEastAsia" w:hAnsiTheme="minorHAnsi" w:cstheme="minorBidi"/>
          <w:noProof/>
          <w:sz w:val="22"/>
          <w:szCs w:val="22"/>
          <w:lang w:val="en-US"/>
        </w:rPr>
      </w:pPr>
      <w:r>
        <w:rPr>
          <w:noProof/>
          <w:lang w:bidi="en-US"/>
        </w:rPr>
        <w:t>Table 35: Blog HIstory Field Descriptions</w:t>
      </w:r>
      <w:r>
        <w:rPr>
          <w:noProof/>
        </w:rPr>
        <w:tab/>
      </w:r>
      <w:r>
        <w:rPr>
          <w:noProof/>
        </w:rPr>
        <w:fldChar w:fldCharType="begin"/>
      </w:r>
      <w:r>
        <w:rPr>
          <w:noProof/>
        </w:rPr>
        <w:instrText xml:space="preserve"> PAGEREF _Toc128630989 \h </w:instrText>
      </w:r>
      <w:r>
        <w:rPr>
          <w:noProof/>
        </w:rPr>
      </w:r>
      <w:r>
        <w:rPr>
          <w:noProof/>
        </w:rPr>
        <w:fldChar w:fldCharType="separate"/>
      </w:r>
      <w:r>
        <w:rPr>
          <w:noProof/>
        </w:rPr>
        <w:t>108</w:t>
      </w:r>
      <w:r>
        <w:rPr>
          <w:noProof/>
        </w:rPr>
        <w:fldChar w:fldCharType="end"/>
      </w:r>
    </w:p>
    <w:p w14:paraId="09A47B95" w14:textId="5D4D3566" w:rsidR="00624EA3" w:rsidRDefault="00624EA3">
      <w:pPr>
        <w:pStyle w:val="TableofFigures"/>
        <w:rPr>
          <w:rFonts w:asciiTheme="minorHAnsi" w:eastAsiaTheme="minorEastAsia" w:hAnsiTheme="minorHAnsi" w:cstheme="minorBidi"/>
          <w:noProof/>
          <w:sz w:val="22"/>
          <w:szCs w:val="22"/>
          <w:lang w:val="en-US"/>
        </w:rPr>
      </w:pPr>
      <w:r>
        <w:rPr>
          <w:noProof/>
          <w:lang w:bidi="en-US"/>
        </w:rPr>
        <w:t>Table 36: Edit Tracking ID Description</w:t>
      </w:r>
      <w:r>
        <w:rPr>
          <w:noProof/>
        </w:rPr>
        <w:tab/>
      </w:r>
      <w:r>
        <w:rPr>
          <w:noProof/>
        </w:rPr>
        <w:fldChar w:fldCharType="begin"/>
      </w:r>
      <w:r>
        <w:rPr>
          <w:noProof/>
        </w:rPr>
        <w:instrText xml:space="preserve"> PAGEREF _Toc128630990 \h </w:instrText>
      </w:r>
      <w:r>
        <w:rPr>
          <w:noProof/>
        </w:rPr>
      </w:r>
      <w:r>
        <w:rPr>
          <w:noProof/>
        </w:rPr>
        <w:fldChar w:fldCharType="separate"/>
      </w:r>
      <w:r>
        <w:rPr>
          <w:noProof/>
        </w:rPr>
        <w:t>109</w:t>
      </w:r>
      <w:r>
        <w:rPr>
          <w:noProof/>
        </w:rPr>
        <w:fldChar w:fldCharType="end"/>
      </w:r>
    </w:p>
    <w:p w14:paraId="0625BA81" w14:textId="662B7326" w:rsidR="00624EA3" w:rsidRDefault="00624EA3">
      <w:pPr>
        <w:pStyle w:val="TableofFigures"/>
        <w:rPr>
          <w:rFonts w:asciiTheme="minorHAnsi" w:eastAsiaTheme="minorEastAsia" w:hAnsiTheme="minorHAnsi" w:cstheme="minorBidi"/>
          <w:noProof/>
          <w:sz w:val="22"/>
          <w:szCs w:val="22"/>
          <w:lang w:val="en-US"/>
        </w:rPr>
      </w:pPr>
      <w:r>
        <w:rPr>
          <w:noProof/>
        </w:rPr>
        <w:t>Table 37: View Forecast Description</w:t>
      </w:r>
      <w:r>
        <w:rPr>
          <w:noProof/>
        </w:rPr>
        <w:tab/>
      </w:r>
      <w:r>
        <w:rPr>
          <w:noProof/>
        </w:rPr>
        <w:fldChar w:fldCharType="begin"/>
      </w:r>
      <w:r>
        <w:rPr>
          <w:noProof/>
        </w:rPr>
        <w:instrText xml:space="preserve"> PAGEREF _Toc128630991 \h </w:instrText>
      </w:r>
      <w:r>
        <w:rPr>
          <w:noProof/>
        </w:rPr>
      </w:r>
      <w:r>
        <w:rPr>
          <w:noProof/>
        </w:rPr>
        <w:fldChar w:fldCharType="separate"/>
      </w:r>
      <w:r>
        <w:rPr>
          <w:noProof/>
        </w:rPr>
        <w:t>111</w:t>
      </w:r>
      <w:r>
        <w:rPr>
          <w:noProof/>
        </w:rPr>
        <w:fldChar w:fldCharType="end"/>
      </w:r>
    </w:p>
    <w:p w14:paraId="7070A341" w14:textId="6D30257C"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 xml:space="preserve">Table </w:t>
      </w:r>
      <w:r>
        <w:rPr>
          <w:noProof/>
          <w:lang w:bidi="en-US"/>
        </w:rPr>
        <w:t>38</w:t>
      </w:r>
      <w:r w:rsidRPr="007C4579">
        <w:rPr>
          <w:noProof/>
          <w:lang w:val="en-US" w:bidi="en-US"/>
        </w:rPr>
        <w:t>: Dashboard Page Descriptions</w:t>
      </w:r>
      <w:r>
        <w:rPr>
          <w:noProof/>
        </w:rPr>
        <w:tab/>
      </w:r>
      <w:r>
        <w:rPr>
          <w:noProof/>
        </w:rPr>
        <w:fldChar w:fldCharType="begin"/>
      </w:r>
      <w:r>
        <w:rPr>
          <w:noProof/>
        </w:rPr>
        <w:instrText xml:space="preserve"> PAGEREF _Toc128630992 \h </w:instrText>
      </w:r>
      <w:r>
        <w:rPr>
          <w:noProof/>
        </w:rPr>
      </w:r>
      <w:r>
        <w:rPr>
          <w:noProof/>
        </w:rPr>
        <w:fldChar w:fldCharType="separate"/>
      </w:r>
      <w:r>
        <w:rPr>
          <w:noProof/>
        </w:rPr>
        <w:t>118</w:t>
      </w:r>
      <w:r>
        <w:rPr>
          <w:noProof/>
        </w:rPr>
        <w:fldChar w:fldCharType="end"/>
      </w:r>
    </w:p>
    <w:p w14:paraId="2C33DDE4" w14:textId="104A0C78"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lastRenderedPageBreak/>
        <w:t>Table 39: Current Balance Level Dashboard Types</w:t>
      </w:r>
      <w:r>
        <w:rPr>
          <w:noProof/>
        </w:rPr>
        <w:tab/>
      </w:r>
      <w:r>
        <w:rPr>
          <w:noProof/>
        </w:rPr>
        <w:fldChar w:fldCharType="begin"/>
      </w:r>
      <w:r>
        <w:rPr>
          <w:noProof/>
        </w:rPr>
        <w:instrText xml:space="preserve"> PAGEREF _Toc128630993 \h </w:instrText>
      </w:r>
      <w:r>
        <w:rPr>
          <w:noProof/>
        </w:rPr>
      </w:r>
      <w:r>
        <w:rPr>
          <w:noProof/>
        </w:rPr>
        <w:fldChar w:fldCharType="separate"/>
      </w:r>
      <w:r>
        <w:rPr>
          <w:noProof/>
        </w:rPr>
        <w:t>120</w:t>
      </w:r>
      <w:r>
        <w:rPr>
          <w:noProof/>
        </w:rPr>
        <w:fldChar w:fldCharType="end"/>
      </w:r>
    </w:p>
    <w:p w14:paraId="5CD42F3F" w14:textId="72C0971E"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40: Current Balance Level Dashboard Graph Field Descriptions</w:t>
      </w:r>
      <w:r>
        <w:rPr>
          <w:noProof/>
        </w:rPr>
        <w:tab/>
      </w:r>
      <w:r>
        <w:rPr>
          <w:noProof/>
        </w:rPr>
        <w:fldChar w:fldCharType="begin"/>
      </w:r>
      <w:r>
        <w:rPr>
          <w:noProof/>
        </w:rPr>
        <w:instrText xml:space="preserve"> PAGEREF _Toc128630994 \h </w:instrText>
      </w:r>
      <w:r>
        <w:rPr>
          <w:noProof/>
        </w:rPr>
      </w:r>
      <w:r>
        <w:rPr>
          <w:noProof/>
        </w:rPr>
        <w:fldChar w:fldCharType="separate"/>
      </w:r>
      <w:r>
        <w:rPr>
          <w:noProof/>
        </w:rPr>
        <w:t>121</w:t>
      </w:r>
      <w:r>
        <w:rPr>
          <w:noProof/>
        </w:rPr>
        <w:fldChar w:fldCharType="end"/>
      </w:r>
    </w:p>
    <w:p w14:paraId="53255F4C" w14:textId="5FB9C3A5" w:rsidR="00624EA3" w:rsidRDefault="00624EA3">
      <w:pPr>
        <w:pStyle w:val="TableofFigures"/>
        <w:rPr>
          <w:rFonts w:asciiTheme="minorHAnsi" w:eastAsiaTheme="minorEastAsia" w:hAnsiTheme="minorHAnsi" w:cstheme="minorBidi"/>
          <w:noProof/>
          <w:sz w:val="22"/>
          <w:szCs w:val="22"/>
          <w:lang w:val="en-US"/>
        </w:rPr>
      </w:pPr>
      <w:r>
        <w:rPr>
          <w:noProof/>
          <w:lang w:bidi="en-US"/>
        </w:rPr>
        <w:t>Table 41: Last Load Snapshot Descriptions</w:t>
      </w:r>
      <w:r>
        <w:rPr>
          <w:noProof/>
        </w:rPr>
        <w:tab/>
      </w:r>
      <w:r>
        <w:rPr>
          <w:noProof/>
        </w:rPr>
        <w:fldChar w:fldCharType="begin"/>
      </w:r>
      <w:r>
        <w:rPr>
          <w:noProof/>
        </w:rPr>
        <w:instrText xml:space="preserve"> PAGEREF _Toc128630995 \h </w:instrText>
      </w:r>
      <w:r>
        <w:rPr>
          <w:noProof/>
        </w:rPr>
      </w:r>
      <w:r>
        <w:rPr>
          <w:noProof/>
        </w:rPr>
        <w:fldChar w:fldCharType="separate"/>
      </w:r>
      <w:r>
        <w:rPr>
          <w:noProof/>
        </w:rPr>
        <w:t>123</w:t>
      </w:r>
      <w:r>
        <w:rPr>
          <w:noProof/>
        </w:rPr>
        <w:fldChar w:fldCharType="end"/>
      </w:r>
    </w:p>
    <w:p w14:paraId="5BC5D786" w14:textId="3CA2234F" w:rsidR="00624EA3" w:rsidRDefault="00624EA3">
      <w:pPr>
        <w:pStyle w:val="TableofFigures"/>
        <w:rPr>
          <w:rFonts w:asciiTheme="minorHAnsi" w:eastAsiaTheme="minorEastAsia" w:hAnsiTheme="minorHAnsi" w:cstheme="minorBidi"/>
          <w:noProof/>
          <w:sz w:val="22"/>
          <w:szCs w:val="22"/>
          <w:lang w:val="en-US"/>
        </w:rPr>
      </w:pPr>
      <w:r>
        <w:rPr>
          <w:noProof/>
          <w:lang w:bidi="en-US"/>
        </w:rPr>
        <w:t>Table 42: To-Do List Description</w:t>
      </w:r>
      <w:r>
        <w:rPr>
          <w:noProof/>
        </w:rPr>
        <w:tab/>
      </w:r>
      <w:r>
        <w:rPr>
          <w:noProof/>
        </w:rPr>
        <w:fldChar w:fldCharType="begin"/>
      </w:r>
      <w:r>
        <w:rPr>
          <w:noProof/>
        </w:rPr>
        <w:instrText xml:space="preserve"> PAGEREF _Toc128630996 \h </w:instrText>
      </w:r>
      <w:r>
        <w:rPr>
          <w:noProof/>
        </w:rPr>
      </w:r>
      <w:r>
        <w:rPr>
          <w:noProof/>
        </w:rPr>
        <w:fldChar w:fldCharType="separate"/>
      </w:r>
      <w:r>
        <w:rPr>
          <w:noProof/>
        </w:rPr>
        <w:t>124</w:t>
      </w:r>
      <w:r>
        <w:rPr>
          <w:noProof/>
        </w:rPr>
        <w:fldChar w:fldCharType="end"/>
      </w:r>
    </w:p>
    <w:p w14:paraId="4FEA259E" w14:textId="0EBE3916" w:rsidR="00624EA3" w:rsidRDefault="00624EA3">
      <w:pPr>
        <w:pStyle w:val="TableofFigures"/>
        <w:rPr>
          <w:rFonts w:asciiTheme="minorHAnsi" w:eastAsiaTheme="minorEastAsia" w:hAnsiTheme="minorHAnsi" w:cstheme="minorBidi"/>
          <w:noProof/>
          <w:sz w:val="22"/>
          <w:szCs w:val="22"/>
          <w:lang w:val="en-US"/>
        </w:rPr>
      </w:pPr>
      <w:r>
        <w:rPr>
          <w:noProof/>
          <w:lang w:bidi="en-US"/>
        </w:rPr>
        <w:t>Table 43:  Data Alerts Fields</w:t>
      </w:r>
      <w:r>
        <w:rPr>
          <w:noProof/>
        </w:rPr>
        <w:tab/>
      </w:r>
      <w:r>
        <w:rPr>
          <w:noProof/>
        </w:rPr>
        <w:fldChar w:fldCharType="begin"/>
      </w:r>
      <w:r>
        <w:rPr>
          <w:noProof/>
        </w:rPr>
        <w:instrText xml:space="preserve"> PAGEREF _Toc128630997 \h </w:instrText>
      </w:r>
      <w:r>
        <w:rPr>
          <w:noProof/>
        </w:rPr>
      </w:r>
      <w:r>
        <w:rPr>
          <w:noProof/>
        </w:rPr>
        <w:fldChar w:fldCharType="separate"/>
      </w:r>
      <w:r>
        <w:rPr>
          <w:noProof/>
        </w:rPr>
        <w:t>128</w:t>
      </w:r>
      <w:r>
        <w:rPr>
          <w:noProof/>
        </w:rPr>
        <w:fldChar w:fldCharType="end"/>
      </w:r>
    </w:p>
    <w:p w14:paraId="64B1F47D" w14:textId="0B92FC58" w:rsidR="00624EA3" w:rsidRDefault="00624EA3">
      <w:pPr>
        <w:pStyle w:val="TableofFigures"/>
        <w:rPr>
          <w:rFonts w:asciiTheme="minorHAnsi" w:eastAsiaTheme="minorEastAsia" w:hAnsiTheme="minorHAnsi" w:cstheme="minorBidi"/>
          <w:noProof/>
          <w:sz w:val="22"/>
          <w:szCs w:val="22"/>
          <w:lang w:val="en-US"/>
        </w:rPr>
      </w:pPr>
      <w:r>
        <w:rPr>
          <w:noProof/>
          <w:lang w:bidi="en-US"/>
        </w:rPr>
        <w:t>Table 44: Forecast Health Summary Description</w:t>
      </w:r>
      <w:r>
        <w:rPr>
          <w:noProof/>
        </w:rPr>
        <w:tab/>
      </w:r>
      <w:r>
        <w:rPr>
          <w:noProof/>
        </w:rPr>
        <w:fldChar w:fldCharType="begin"/>
      </w:r>
      <w:r>
        <w:rPr>
          <w:noProof/>
        </w:rPr>
        <w:instrText xml:space="preserve"> PAGEREF _Toc128630998 \h </w:instrText>
      </w:r>
      <w:r>
        <w:rPr>
          <w:noProof/>
        </w:rPr>
      </w:r>
      <w:r>
        <w:rPr>
          <w:noProof/>
        </w:rPr>
        <w:fldChar w:fldCharType="separate"/>
      </w:r>
      <w:r>
        <w:rPr>
          <w:noProof/>
        </w:rPr>
        <w:t>129</w:t>
      </w:r>
      <w:r>
        <w:rPr>
          <w:noProof/>
        </w:rPr>
        <w:fldChar w:fldCharType="end"/>
      </w:r>
    </w:p>
    <w:p w14:paraId="19FD544D" w14:textId="4F0E9C97" w:rsidR="00624EA3" w:rsidRDefault="00624EA3">
      <w:pPr>
        <w:pStyle w:val="TableofFigures"/>
        <w:rPr>
          <w:rFonts w:asciiTheme="minorHAnsi" w:eastAsiaTheme="minorEastAsia" w:hAnsiTheme="minorHAnsi" w:cstheme="minorBidi"/>
          <w:noProof/>
          <w:sz w:val="22"/>
          <w:szCs w:val="22"/>
          <w:lang w:val="en-US"/>
        </w:rPr>
      </w:pPr>
      <w:r>
        <w:rPr>
          <w:noProof/>
          <w:lang w:bidi="en-US"/>
        </w:rPr>
        <w:t>Table 45: Dynamic Forecast Results Description</w:t>
      </w:r>
      <w:r>
        <w:rPr>
          <w:noProof/>
        </w:rPr>
        <w:tab/>
      </w:r>
      <w:r>
        <w:rPr>
          <w:noProof/>
        </w:rPr>
        <w:fldChar w:fldCharType="begin"/>
      </w:r>
      <w:r>
        <w:rPr>
          <w:noProof/>
        </w:rPr>
        <w:instrText xml:space="preserve"> PAGEREF _Toc128630999 \h </w:instrText>
      </w:r>
      <w:r>
        <w:rPr>
          <w:noProof/>
        </w:rPr>
      </w:r>
      <w:r>
        <w:rPr>
          <w:noProof/>
        </w:rPr>
        <w:fldChar w:fldCharType="separate"/>
      </w:r>
      <w:r>
        <w:rPr>
          <w:noProof/>
        </w:rPr>
        <w:t>131</w:t>
      </w:r>
      <w:r>
        <w:rPr>
          <w:noProof/>
        </w:rPr>
        <w:fldChar w:fldCharType="end"/>
      </w:r>
    </w:p>
    <w:p w14:paraId="2697CF3D" w14:textId="6E3B4187" w:rsidR="00624EA3" w:rsidRDefault="00624EA3">
      <w:pPr>
        <w:pStyle w:val="TableofFigures"/>
        <w:rPr>
          <w:rFonts w:asciiTheme="minorHAnsi" w:eastAsiaTheme="minorEastAsia" w:hAnsiTheme="minorHAnsi" w:cstheme="minorBidi"/>
          <w:noProof/>
          <w:sz w:val="22"/>
          <w:szCs w:val="22"/>
          <w:lang w:val="en-US"/>
        </w:rPr>
      </w:pPr>
      <w:r>
        <w:rPr>
          <w:noProof/>
          <w:lang w:bidi="en-US"/>
        </w:rPr>
        <w:t>Table 46: Order Page Descriptions</w:t>
      </w:r>
      <w:r>
        <w:rPr>
          <w:noProof/>
        </w:rPr>
        <w:tab/>
      </w:r>
      <w:r>
        <w:rPr>
          <w:noProof/>
        </w:rPr>
        <w:fldChar w:fldCharType="begin"/>
      </w:r>
      <w:r>
        <w:rPr>
          <w:noProof/>
        </w:rPr>
        <w:instrText xml:space="preserve"> PAGEREF _Toc128631000 \h </w:instrText>
      </w:r>
      <w:r>
        <w:rPr>
          <w:noProof/>
        </w:rPr>
      </w:r>
      <w:r>
        <w:rPr>
          <w:noProof/>
        </w:rPr>
        <w:fldChar w:fldCharType="separate"/>
      </w:r>
      <w:r>
        <w:rPr>
          <w:noProof/>
        </w:rPr>
        <w:t>132</w:t>
      </w:r>
      <w:r>
        <w:rPr>
          <w:noProof/>
        </w:rPr>
        <w:fldChar w:fldCharType="end"/>
      </w:r>
    </w:p>
    <w:p w14:paraId="28F612A8" w14:textId="1A658186" w:rsidR="00624EA3" w:rsidRDefault="00624EA3">
      <w:pPr>
        <w:pStyle w:val="TableofFigures"/>
        <w:rPr>
          <w:rFonts w:asciiTheme="minorHAnsi" w:eastAsiaTheme="minorEastAsia" w:hAnsiTheme="minorHAnsi" w:cstheme="minorBidi"/>
          <w:noProof/>
          <w:sz w:val="22"/>
          <w:szCs w:val="22"/>
          <w:lang w:val="en-US"/>
        </w:rPr>
      </w:pPr>
      <w:r>
        <w:rPr>
          <w:noProof/>
          <w:lang w:bidi="en-US"/>
        </w:rPr>
        <w:t>Table 47: Order Status Description</w:t>
      </w:r>
      <w:r>
        <w:rPr>
          <w:noProof/>
        </w:rPr>
        <w:tab/>
      </w:r>
      <w:r>
        <w:rPr>
          <w:noProof/>
        </w:rPr>
        <w:fldChar w:fldCharType="begin"/>
      </w:r>
      <w:r>
        <w:rPr>
          <w:noProof/>
        </w:rPr>
        <w:instrText xml:space="preserve"> PAGEREF _Toc128631001 \h </w:instrText>
      </w:r>
      <w:r>
        <w:rPr>
          <w:noProof/>
        </w:rPr>
      </w:r>
      <w:r>
        <w:rPr>
          <w:noProof/>
        </w:rPr>
        <w:fldChar w:fldCharType="separate"/>
      </w:r>
      <w:r>
        <w:rPr>
          <w:noProof/>
        </w:rPr>
        <w:t>134</w:t>
      </w:r>
      <w:r>
        <w:rPr>
          <w:noProof/>
        </w:rPr>
        <w:fldChar w:fldCharType="end"/>
      </w:r>
    </w:p>
    <w:p w14:paraId="0336730E" w14:textId="4AFA6555" w:rsidR="00624EA3" w:rsidRDefault="00624EA3">
      <w:pPr>
        <w:pStyle w:val="TableofFigures"/>
        <w:rPr>
          <w:rFonts w:asciiTheme="minorHAnsi" w:eastAsiaTheme="minorEastAsia" w:hAnsiTheme="minorHAnsi" w:cstheme="minorBidi"/>
          <w:noProof/>
          <w:sz w:val="22"/>
          <w:szCs w:val="22"/>
          <w:lang w:val="en-US"/>
        </w:rPr>
      </w:pPr>
      <w:r>
        <w:rPr>
          <w:noProof/>
          <w:lang w:bidi="en-US"/>
        </w:rPr>
        <w:t>Table 48: Orders workflow Page Descriptions</w:t>
      </w:r>
      <w:r>
        <w:rPr>
          <w:noProof/>
        </w:rPr>
        <w:tab/>
      </w:r>
      <w:r>
        <w:rPr>
          <w:noProof/>
        </w:rPr>
        <w:fldChar w:fldCharType="begin"/>
      </w:r>
      <w:r>
        <w:rPr>
          <w:noProof/>
        </w:rPr>
        <w:instrText xml:space="preserve"> PAGEREF _Toc128631002 \h </w:instrText>
      </w:r>
      <w:r>
        <w:rPr>
          <w:noProof/>
        </w:rPr>
      </w:r>
      <w:r>
        <w:rPr>
          <w:noProof/>
        </w:rPr>
        <w:fldChar w:fldCharType="separate"/>
      </w:r>
      <w:r>
        <w:rPr>
          <w:noProof/>
        </w:rPr>
        <w:t>136</w:t>
      </w:r>
      <w:r>
        <w:rPr>
          <w:noProof/>
        </w:rPr>
        <w:fldChar w:fldCharType="end"/>
      </w:r>
    </w:p>
    <w:p w14:paraId="5AE88027" w14:textId="0EF60387"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49: Pre-Emptive Alerts Overview Description</w:t>
      </w:r>
      <w:r>
        <w:rPr>
          <w:noProof/>
        </w:rPr>
        <w:tab/>
      </w:r>
      <w:r>
        <w:rPr>
          <w:noProof/>
        </w:rPr>
        <w:fldChar w:fldCharType="begin"/>
      </w:r>
      <w:r>
        <w:rPr>
          <w:noProof/>
        </w:rPr>
        <w:instrText xml:space="preserve"> PAGEREF _Toc128631003 \h </w:instrText>
      </w:r>
      <w:r>
        <w:rPr>
          <w:noProof/>
        </w:rPr>
      </w:r>
      <w:r>
        <w:rPr>
          <w:noProof/>
        </w:rPr>
        <w:fldChar w:fldCharType="separate"/>
      </w:r>
      <w:r>
        <w:rPr>
          <w:noProof/>
        </w:rPr>
        <w:t>138</w:t>
      </w:r>
      <w:r>
        <w:rPr>
          <w:noProof/>
        </w:rPr>
        <w:fldChar w:fldCharType="end"/>
      </w:r>
    </w:p>
    <w:p w14:paraId="24894E7C" w14:textId="6F110E9D" w:rsidR="00624EA3" w:rsidRDefault="00624EA3">
      <w:pPr>
        <w:pStyle w:val="TableofFigures"/>
        <w:rPr>
          <w:rFonts w:asciiTheme="minorHAnsi" w:eastAsiaTheme="minorEastAsia" w:hAnsiTheme="minorHAnsi" w:cstheme="minorBidi"/>
          <w:noProof/>
          <w:sz w:val="22"/>
          <w:szCs w:val="22"/>
          <w:lang w:val="en-US"/>
        </w:rPr>
      </w:pPr>
      <w:r>
        <w:rPr>
          <w:noProof/>
          <w:lang w:bidi="en-US"/>
        </w:rPr>
        <w:t>Table 50: Pre-Emptive Alert Report Description</w:t>
      </w:r>
      <w:r>
        <w:rPr>
          <w:noProof/>
        </w:rPr>
        <w:tab/>
      </w:r>
      <w:r>
        <w:rPr>
          <w:noProof/>
        </w:rPr>
        <w:fldChar w:fldCharType="begin"/>
      </w:r>
      <w:r>
        <w:rPr>
          <w:noProof/>
        </w:rPr>
        <w:instrText xml:space="preserve"> PAGEREF _Toc128631004 \h </w:instrText>
      </w:r>
      <w:r>
        <w:rPr>
          <w:noProof/>
        </w:rPr>
      </w:r>
      <w:r>
        <w:rPr>
          <w:noProof/>
        </w:rPr>
        <w:fldChar w:fldCharType="separate"/>
      </w:r>
      <w:r>
        <w:rPr>
          <w:noProof/>
        </w:rPr>
        <w:t>139</w:t>
      </w:r>
      <w:r>
        <w:rPr>
          <w:noProof/>
        </w:rPr>
        <w:fldChar w:fldCharType="end"/>
      </w:r>
    </w:p>
    <w:p w14:paraId="4294AE42" w14:textId="317E581E" w:rsidR="00624EA3" w:rsidRDefault="00624EA3">
      <w:pPr>
        <w:pStyle w:val="TableofFigures"/>
        <w:rPr>
          <w:rFonts w:asciiTheme="minorHAnsi" w:eastAsiaTheme="minorEastAsia" w:hAnsiTheme="minorHAnsi" w:cstheme="minorBidi"/>
          <w:noProof/>
          <w:sz w:val="22"/>
          <w:szCs w:val="22"/>
          <w:lang w:val="en-US"/>
        </w:rPr>
      </w:pPr>
      <w:r>
        <w:rPr>
          <w:noProof/>
          <w:lang w:bidi="en-US"/>
        </w:rPr>
        <w:t>Table 51: Data Health Summary Description</w:t>
      </w:r>
      <w:r>
        <w:rPr>
          <w:noProof/>
        </w:rPr>
        <w:tab/>
      </w:r>
      <w:r>
        <w:rPr>
          <w:noProof/>
        </w:rPr>
        <w:fldChar w:fldCharType="begin"/>
      </w:r>
      <w:r>
        <w:rPr>
          <w:noProof/>
        </w:rPr>
        <w:instrText xml:space="preserve"> PAGEREF _Toc128631005 \h </w:instrText>
      </w:r>
      <w:r>
        <w:rPr>
          <w:noProof/>
        </w:rPr>
      </w:r>
      <w:r>
        <w:rPr>
          <w:noProof/>
        </w:rPr>
        <w:fldChar w:fldCharType="separate"/>
      </w:r>
      <w:r>
        <w:rPr>
          <w:noProof/>
        </w:rPr>
        <w:t>142</w:t>
      </w:r>
      <w:r>
        <w:rPr>
          <w:noProof/>
        </w:rPr>
        <w:fldChar w:fldCharType="end"/>
      </w:r>
    </w:p>
    <w:p w14:paraId="5CEDF131" w14:textId="6B910018"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52: Run Data health Check Description</w:t>
      </w:r>
      <w:r>
        <w:rPr>
          <w:noProof/>
        </w:rPr>
        <w:tab/>
      </w:r>
      <w:r>
        <w:rPr>
          <w:noProof/>
        </w:rPr>
        <w:fldChar w:fldCharType="begin"/>
      </w:r>
      <w:r>
        <w:rPr>
          <w:noProof/>
        </w:rPr>
        <w:instrText xml:space="preserve"> PAGEREF _Toc128631006 \h </w:instrText>
      </w:r>
      <w:r>
        <w:rPr>
          <w:noProof/>
        </w:rPr>
      </w:r>
      <w:r>
        <w:rPr>
          <w:noProof/>
        </w:rPr>
        <w:fldChar w:fldCharType="separate"/>
      </w:r>
      <w:r>
        <w:rPr>
          <w:noProof/>
        </w:rPr>
        <w:t>144</w:t>
      </w:r>
      <w:r>
        <w:rPr>
          <w:noProof/>
        </w:rPr>
        <w:fldChar w:fldCharType="end"/>
      </w:r>
    </w:p>
    <w:p w14:paraId="2F4ACF20" w14:textId="45EA3A1F"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53: Data Health Indicator Status Description</w:t>
      </w:r>
      <w:r>
        <w:rPr>
          <w:noProof/>
        </w:rPr>
        <w:tab/>
      </w:r>
      <w:r>
        <w:rPr>
          <w:noProof/>
        </w:rPr>
        <w:fldChar w:fldCharType="begin"/>
      </w:r>
      <w:r>
        <w:rPr>
          <w:noProof/>
        </w:rPr>
        <w:instrText xml:space="preserve"> PAGEREF _Toc128631007 \h </w:instrText>
      </w:r>
      <w:r>
        <w:rPr>
          <w:noProof/>
        </w:rPr>
      </w:r>
      <w:r>
        <w:rPr>
          <w:noProof/>
        </w:rPr>
        <w:fldChar w:fldCharType="separate"/>
      </w:r>
      <w:r>
        <w:rPr>
          <w:noProof/>
        </w:rPr>
        <w:t>145</w:t>
      </w:r>
      <w:r>
        <w:rPr>
          <w:noProof/>
        </w:rPr>
        <w:fldChar w:fldCharType="end"/>
      </w:r>
    </w:p>
    <w:p w14:paraId="63F8CECC" w14:textId="7C666FBB" w:rsidR="00624EA3" w:rsidRDefault="00624EA3">
      <w:pPr>
        <w:pStyle w:val="TableofFigures"/>
        <w:rPr>
          <w:rFonts w:asciiTheme="minorHAnsi" w:eastAsiaTheme="minorEastAsia" w:hAnsiTheme="minorHAnsi" w:cstheme="minorBidi"/>
          <w:noProof/>
          <w:sz w:val="22"/>
          <w:szCs w:val="22"/>
          <w:lang w:val="en-US"/>
        </w:rPr>
      </w:pPr>
      <w:r>
        <w:rPr>
          <w:noProof/>
          <w:lang w:bidi="en-US"/>
        </w:rPr>
        <w:t>Table 54: Process Status Description</w:t>
      </w:r>
      <w:r>
        <w:rPr>
          <w:noProof/>
        </w:rPr>
        <w:tab/>
      </w:r>
      <w:r>
        <w:rPr>
          <w:noProof/>
        </w:rPr>
        <w:fldChar w:fldCharType="begin"/>
      </w:r>
      <w:r>
        <w:rPr>
          <w:noProof/>
        </w:rPr>
        <w:instrText xml:space="preserve"> PAGEREF _Toc128631008 \h </w:instrText>
      </w:r>
      <w:r>
        <w:rPr>
          <w:noProof/>
        </w:rPr>
      </w:r>
      <w:r>
        <w:rPr>
          <w:noProof/>
        </w:rPr>
        <w:fldChar w:fldCharType="separate"/>
      </w:r>
      <w:r>
        <w:rPr>
          <w:noProof/>
        </w:rPr>
        <w:t>147</w:t>
      </w:r>
      <w:r>
        <w:rPr>
          <w:noProof/>
        </w:rPr>
        <w:fldChar w:fldCharType="end"/>
      </w:r>
    </w:p>
    <w:p w14:paraId="5B224F96" w14:textId="33AA847D" w:rsidR="00624EA3" w:rsidRDefault="00624EA3">
      <w:pPr>
        <w:pStyle w:val="TableofFigures"/>
        <w:rPr>
          <w:rFonts w:asciiTheme="minorHAnsi" w:eastAsiaTheme="minorEastAsia" w:hAnsiTheme="minorHAnsi" w:cstheme="minorBidi"/>
          <w:noProof/>
          <w:sz w:val="22"/>
          <w:szCs w:val="22"/>
          <w:lang w:val="en-US"/>
        </w:rPr>
      </w:pPr>
      <w:r>
        <w:rPr>
          <w:noProof/>
          <w:lang w:bidi="en-US"/>
        </w:rPr>
        <w:t>Table 55: Results Description</w:t>
      </w:r>
      <w:r>
        <w:rPr>
          <w:noProof/>
        </w:rPr>
        <w:tab/>
      </w:r>
      <w:r>
        <w:rPr>
          <w:noProof/>
        </w:rPr>
        <w:fldChar w:fldCharType="begin"/>
      </w:r>
      <w:r>
        <w:rPr>
          <w:noProof/>
        </w:rPr>
        <w:instrText xml:space="preserve"> PAGEREF _Toc128631009 \h </w:instrText>
      </w:r>
      <w:r>
        <w:rPr>
          <w:noProof/>
        </w:rPr>
      </w:r>
      <w:r>
        <w:rPr>
          <w:noProof/>
        </w:rPr>
        <w:fldChar w:fldCharType="separate"/>
      </w:r>
      <w:r>
        <w:rPr>
          <w:noProof/>
        </w:rPr>
        <w:t>149</w:t>
      </w:r>
      <w:r>
        <w:rPr>
          <w:noProof/>
        </w:rPr>
        <w:fldChar w:fldCharType="end"/>
      </w:r>
    </w:p>
    <w:p w14:paraId="4E540169" w14:textId="449335FC" w:rsidR="00624EA3" w:rsidRDefault="00624EA3">
      <w:pPr>
        <w:pStyle w:val="TableofFigures"/>
        <w:rPr>
          <w:rFonts w:asciiTheme="minorHAnsi" w:eastAsiaTheme="minorEastAsia" w:hAnsiTheme="minorHAnsi" w:cstheme="minorBidi"/>
          <w:noProof/>
          <w:sz w:val="22"/>
          <w:szCs w:val="22"/>
          <w:lang w:val="en-US"/>
        </w:rPr>
      </w:pPr>
      <w:r>
        <w:rPr>
          <w:noProof/>
          <w:lang w:bidi="en-US"/>
        </w:rPr>
        <w:t>Table 56: Forecast Snapshot Description</w:t>
      </w:r>
      <w:r>
        <w:rPr>
          <w:noProof/>
        </w:rPr>
        <w:tab/>
      </w:r>
      <w:r>
        <w:rPr>
          <w:noProof/>
        </w:rPr>
        <w:fldChar w:fldCharType="begin"/>
      </w:r>
      <w:r>
        <w:rPr>
          <w:noProof/>
        </w:rPr>
        <w:instrText xml:space="preserve"> PAGEREF _Toc128631010 \h </w:instrText>
      </w:r>
      <w:r>
        <w:rPr>
          <w:noProof/>
        </w:rPr>
      </w:r>
      <w:r>
        <w:rPr>
          <w:noProof/>
        </w:rPr>
        <w:fldChar w:fldCharType="separate"/>
      </w:r>
      <w:r>
        <w:rPr>
          <w:noProof/>
        </w:rPr>
        <w:t>151</w:t>
      </w:r>
      <w:r>
        <w:rPr>
          <w:noProof/>
        </w:rPr>
        <w:fldChar w:fldCharType="end"/>
      </w:r>
    </w:p>
    <w:p w14:paraId="07C703C5" w14:textId="3EB17FF5" w:rsidR="00624EA3" w:rsidRDefault="00624EA3">
      <w:pPr>
        <w:pStyle w:val="TableofFigures"/>
        <w:rPr>
          <w:rFonts w:asciiTheme="minorHAnsi" w:eastAsiaTheme="minorEastAsia" w:hAnsiTheme="minorHAnsi" w:cstheme="minorBidi"/>
          <w:noProof/>
          <w:sz w:val="22"/>
          <w:szCs w:val="22"/>
          <w:lang w:val="en-US"/>
        </w:rPr>
      </w:pPr>
      <w:r>
        <w:rPr>
          <w:noProof/>
          <w:lang w:bidi="en-US"/>
        </w:rPr>
        <w:t>Table 57: Recommendation Snapshot Description</w:t>
      </w:r>
      <w:r>
        <w:rPr>
          <w:noProof/>
        </w:rPr>
        <w:tab/>
      </w:r>
      <w:r>
        <w:rPr>
          <w:noProof/>
        </w:rPr>
        <w:fldChar w:fldCharType="begin"/>
      </w:r>
      <w:r>
        <w:rPr>
          <w:noProof/>
        </w:rPr>
        <w:instrText xml:space="preserve"> PAGEREF _Toc128631011 \h </w:instrText>
      </w:r>
      <w:r>
        <w:rPr>
          <w:noProof/>
        </w:rPr>
      </w:r>
      <w:r>
        <w:rPr>
          <w:noProof/>
        </w:rPr>
        <w:fldChar w:fldCharType="separate"/>
      </w:r>
      <w:r>
        <w:rPr>
          <w:noProof/>
        </w:rPr>
        <w:t>153</w:t>
      </w:r>
      <w:r>
        <w:rPr>
          <w:noProof/>
        </w:rPr>
        <w:fldChar w:fldCharType="end"/>
      </w:r>
    </w:p>
    <w:p w14:paraId="78E8623F" w14:textId="7CCED1DC" w:rsidR="00624EA3" w:rsidRDefault="00624EA3">
      <w:pPr>
        <w:pStyle w:val="TableofFigures"/>
        <w:rPr>
          <w:rFonts w:asciiTheme="minorHAnsi" w:eastAsiaTheme="minorEastAsia" w:hAnsiTheme="minorHAnsi" w:cstheme="minorBidi"/>
          <w:noProof/>
          <w:sz w:val="22"/>
          <w:szCs w:val="22"/>
          <w:lang w:val="en-US"/>
        </w:rPr>
      </w:pPr>
      <w:r>
        <w:rPr>
          <w:noProof/>
          <w:lang w:bidi="en-US"/>
        </w:rPr>
        <w:t>Table 58: Load Balances Description</w:t>
      </w:r>
      <w:r>
        <w:rPr>
          <w:noProof/>
        </w:rPr>
        <w:tab/>
      </w:r>
      <w:r>
        <w:rPr>
          <w:noProof/>
        </w:rPr>
        <w:fldChar w:fldCharType="begin"/>
      </w:r>
      <w:r>
        <w:rPr>
          <w:noProof/>
        </w:rPr>
        <w:instrText xml:space="preserve"> PAGEREF _Toc128631012 \h </w:instrText>
      </w:r>
      <w:r>
        <w:rPr>
          <w:noProof/>
        </w:rPr>
      </w:r>
      <w:r>
        <w:rPr>
          <w:noProof/>
        </w:rPr>
        <w:fldChar w:fldCharType="separate"/>
      </w:r>
      <w:r>
        <w:rPr>
          <w:noProof/>
        </w:rPr>
        <w:t>154</w:t>
      </w:r>
      <w:r>
        <w:rPr>
          <w:noProof/>
        </w:rPr>
        <w:fldChar w:fldCharType="end"/>
      </w:r>
    </w:p>
    <w:p w14:paraId="060E083F" w14:textId="154607C9" w:rsidR="00624EA3" w:rsidRDefault="00624EA3">
      <w:pPr>
        <w:pStyle w:val="TableofFigures"/>
        <w:rPr>
          <w:rFonts w:asciiTheme="minorHAnsi" w:eastAsiaTheme="minorEastAsia" w:hAnsiTheme="minorHAnsi" w:cstheme="minorBidi"/>
          <w:noProof/>
          <w:sz w:val="22"/>
          <w:szCs w:val="22"/>
          <w:lang w:val="en-US"/>
        </w:rPr>
      </w:pPr>
      <w:r>
        <w:rPr>
          <w:noProof/>
          <w:lang w:bidi="en-US"/>
        </w:rPr>
        <w:t>Table 59: Load Orders Description</w:t>
      </w:r>
      <w:r>
        <w:rPr>
          <w:noProof/>
        </w:rPr>
        <w:tab/>
      </w:r>
      <w:r>
        <w:rPr>
          <w:noProof/>
        </w:rPr>
        <w:fldChar w:fldCharType="begin"/>
      </w:r>
      <w:r>
        <w:rPr>
          <w:noProof/>
        </w:rPr>
        <w:instrText xml:space="preserve"> PAGEREF _Toc128631013 \h </w:instrText>
      </w:r>
      <w:r>
        <w:rPr>
          <w:noProof/>
        </w:rPr>
      </w:r>
      <w:r>
        <w:rPr>
          <w:noProof/>
        </w:rPr>
        <w:fldChar w:fldCharType="separate"/>
      </w:r>
      <w:r>
        <w:rPr>
          <w:noProof/>
        </w:rPr>
        <w:t>156</w:t>
      </w:r>
      <w:r>
        <w:rPr>
          <w:noProof/>
        </w:rPr>
        <w:fldChar w:fldCharType="end"/>
      </w:r>
    </w:p>
    <w:p w14:paraId="635F0804" w14:textId="6BA57C16" w:rsidR="00624EA3" w:rsidRDefault="00624EA3">
      <w:pPr>
        <w:pStyle w:val="TableofFigures"/>
        <w:rPr>
          <w:rFonts w:asciiTheme="minorHAnsi" w:eastAsiaTheme="minorEastAsia" w:hAnsiTheme="minorHAnsi" w:cstheme="minorBidi"/>
          <w:noProof/>
          <w:sz w:val="22"/>
          <w:szCs w:val="22"/>
          <w:lang w:val="en-US"/>
        </w:rPr>
      </w:pPr>
      <w:r>
        <w:rPr>
          <w:noProof/>
          <w:lang w:bidi="en-US"/>
        </w:rPr>
        <w:t>Table 60: Load Downtime Description</w:t>
      </w:r>
      <w:r>
        <w:rPr>
          <w:noProof/>
        </w:rPr>
        <w:tab/>
      </w:r>
      <w:r>
        <w:rPr>
          <w:noProof/>
        </w:rPr>
        <w:fldChar w:fldCharType="begin"/>
      </w:r>
      <w:r>
        <w:rPr>
          <w:noProof/>
        </w:rPr>
        <w:instrText xml:space="preserve"> PAGEREF _Toc128631014 \h </w:instrText>
      </w:r>
      <w:r>
        <w:rPr>
          <w:noProof/>
        </w:rPr>
      </w:r>
      <w:r>
        <w:rPr>
          <w:noProof/>
        </w:rPr>
        <w:fldChar w:fldCharType="separate"/>
      </w:r>
      <w:r>
        <w:rPr>
          <w:noProof/>
        </w:rPr>
        <w:t>158</w:t>
      </w:r>
      <w:r>
        <w:rPr>
          <w:noProof/>
        </w:rPr>
        <w:fldChar w:fldCharType="end"/>
      </w:r>
    </w:p>
    <w:p w14:paraId="4FC364F5" w14:textId="45EFB456" w:rsidR="00624EA3" w:rsidRDefault="00624EA3">
      <w:pPr>
        <w:pStyle w:val="TableofFigures"/>
        <w:rPr>
          <w:rFonts w:asciiTheme="minorHAnsi" w:eastAsiaTheme="minorEastAsia" w:hAnsiTheme="minorHAnsi" w:cstheme="minorBidi"/>
          <w:noProof/>
          <w:sz w:val="22"/>
          <w:szCs w:val="22"/>
          <w:lang w:val="en-US"/>
        </w:rPr>
      </w:pPr>
      <w:r>
        <w:rPr>
          <w:noProof/>
          <w:lang w:bidi="en-US"/>
        </w:rPr>
        <w:t>Table 61: Validation Settings Description</w:t>
      </w:r>
      <w:r>
        <w:rPr>
          <w:noProof/>
        </w:rPr>
        <w:tab/>
      </w:r>
      <w:r>
        <w:rPr>
          <w:noProof/>
        </w:rPr>
        <w:fldChar w:fldCharType="begin"/>
      </w:r>
      <w:r>
        <w:rPr>
          <w:noProof/>
        </w:rPr>
        <w:instrText xml:space="preserve"> PAGEREF _Toc128631015 \h </w:instrText>
      </w:r>
      <w:r>
        <w:rPr>
          <w:noProof/>
        </w:rPr>
      </w:r>
      <w:r>
        <w:rPr>
          <w:noProof/>
        </w:rPr>
        <w:fldChar w:fldCharType="separate"/>
      </w:r>
      <w:r>
        <w:rPr>
          <w:noProof/>
        </w:rPr>
        <w:t>159</w:t>
      </w:r>
      <w:r>
        <w:rPr>
          <w:noProof/>
        </w:rPr>
        <w:fldChar w:fldCharType="end"/>
      </w:r>
    </w:p>
    <w:p w14:paraId="1604ED3D" w14:textId="7C7F1A09" w:rsidR="00624EA3" w:rsidRDefault="00624EA3">
      <w:pPr>
        <w:pStyle w:val="TableofFigures"/>
        <w:rPr>
          <w:rFonts w:asciiTheme="minorHAnsi" w:eastAsiaTheme="minorEastAsia" w:hAnsiTheme="minorHAnsi" w:cstheme="minorBidi"/>
          <w:noProof/>
          <w:sz w:val="22"/>
          <w:szCs w:val="22"/>
          <w:lang w:val="en-US"/>
        </w:rPr>
      </w:pPr>
      <w:r>
        <w:rPr>
          <w:noProof/>
          <w:lang w:bidi="en-US"/>
        </w:rPr>
        <w:t>Table 62: Run Recommendation Description</w:t>
      </w:r>
      <w:r>
        <w:rPr>
          <w:noProof/>
        </w:rPr>
        <w:tab/>
      </w:r>
      <w:r>
        <w:rPr>
          <w:noProof/>
        </w:rPr>
        <w:fldChar w:fldCharType="begin"/>
      </w:r>
      <w:r>
        <w:rPr>
          <w:noProof/>
        </w:rPr>
        <w:instrText xml:space="preserve"> PAGEREF _Toc128631016 \h </w:instrText>
      </w:r>
      <w:r>
        <w:rPr>
          <w:noProof/>
        </w:rPr>
      </w:r>
      <w:r>
        <w:rPr>
          <w:noProof/>
        </w:rPr>
        <w:fldChar w:fldCharType="separate"/>
      </w:r>
      <w:r>
        <w:rPr>
          <w:noProof/>
        </w:rPr>
        <w:t>164</w:t>
      </w:r>
      <w:r>
        <w:rPr>
          <w:noProof/>
        </w:rPr>
        <w:fldChar w:fldCharType="end"/>
      </w:r>
    </w:p>
    <w:p w14:paraId="560DF5A8" w14:textId="3BCB8609" w:rsidR="00624EA3" w:rsidRDefault="00624EA3">
      <w:pPr>
        <w:pStyle w:val="TableofFigures"/>
        <w:rPr>
          <w:rFonts w:asciiTheme="minorHAnsi" w:eastAsiaTheme="minorEastAsia" w:hAnsiTheme="minorHAnsi" w:cstheme="minorBidi"/>
          <w:noProof/>
          <w:sz w:val="22"/>
          <w:szCs w:val="22"/>
          <w:lang w:val="en-US"/>
        </w:rPr>
      </w:pPr>
      <w:r>
        <w:rPr>
          <w:noProof/>
          <w:lang w:bidi="en-US"/>
        </w:rPr>
        <w:t>Table 63: Recommendation Validation Description</w:t>
      </w:r>
      <w:r>
        <w:rPr>
          <w:noProof/>
        </w:rPr>
        <w:tab/>
      </w:r>
      <w:r>
        <w:rPr>
          <w:noProof/>
        </w:rPr>
        <w:fldChar w:fldCharType="begin"/>
      </w:r>
      <w:r>
        <w:rPr>
          <w:noProof/>
        </w:rPr>
        <w:instrText xml:space="preserve"> PAGEREF _Toc128631017 \h </w:instrText>
      </w:r>
      <w:r>
        <w:rPr>
          <w:noProof/>
        </w:rPr>
      </w:r>
      <w:r>
        <w:rPr>
          <w:noProof/>
        </w:rPr>
        <w:fldChar w:fldCharType="separate"/>
      </w:r>
      <w:r>
        <w:rPr>
          <w:noProof/>
        </w:rPr>
        <w:t>165</w:t>
      </w:r>
      <w:r>
        <w:rPr>
          <w:noProof/>
        </w:rPr>
        <w:fldChar w:fldCharType="end"/>
      </w:r>
    </w:p>
    <w:p w14:paraId="70960638" w14:textId="43785E3D" w:rsidR="00624EA3" w:rsidRDefault="00624EA3">
      <w:pPr>
        <w:pStyle w:val="TableofFigures"/>
        <w:rPr>
          <w:rFonts w:asciiTheme="minorHAnsi" w:eastAsiaTheme="minorEastAsia" w:hAnsiTheme="minorHAnsi" w:cstheme="minorBidi"/>
          <w:noProof/>
          <w:sz w:val="22"/>
          <w:szCs w:val="22"/>
          <w:lang w:val="en-US"/>
        </w:rPr>
      </w:pPr>
      <w:r>
        <w:rPr>
          <w:noProof/>
          <w:lang w:bidi="en-US"/>
        </w:rPr>
        <w:t>Table 64: Recommendation Validation Messages</w:t>
      </w:r>
      <w:r>
        <w:rPr>
          <w:noProof/>
        </w:rPr>
        <w:tab/>
      </w:r>
      <w:r>
        <w:rPr>
          <w:noProof/>
        </w:rPr>
        <w:fldChar w:fldCharType="begin"/>
      </w:r>
      <w:r>
        <w:rPr>
          <w:noProof/>
        </w:rPr>
        <w:instrText xml:space="preserve"> PAGEREF _Toc128631018 \h </w:instrText>
      </w:r>
      <w:r>
        <w:rPr>
          <w:noProof/>
        </w:rPr>
      </w:r>
      <w:r>
        <w:rPr>
          <w:noProof/>
        </w:rPr>
        <w:fldChar w:fldCharType="separate"/>
      </w:r>
      <w:r>
        <w:rPr>
          <w:noProof/>
        </w:rPr>
        <w:t>166</w:t>
      </w:r>
      <w:r>
        <w:rPr>
          <w:noProof/>
        </w:rPr>
        <w:fldChar w:fldCharType="end"/>
      </w:r>
    </w:p>
    <w:p w14:paraId="46798A87" w14:textId="64F8EBC4" w:rsidR="00624EA3" w:rsidRDefault="00624EA3">
      <w:pPr>
        <w:pStyle w:val="TableofFigures"/>
        <w:rPr>
          <w:rFonts w:asciiTheme="minorHAnsi" w:eastAsiaTheme="minorEastAsia" w:hAnsiTheme="minorHAnsi" w:cstheme="minorBidi"/>
          <w:noProof/>
          <w:sz w:val="22"/>
          <w:szCs w:val="22"/>
          <w:lang w:val="en-US"/>
        </w:rPr>
      </w:pPr>
      <w:r>
        <w:rPr>
          <w:noProof/>
          <w:lang w:bidi="en-US"/>
        </w:rPr>
        <w:t>Table 65: Recommendation Settings Description</w:t>
      </w:r>
      <w:r>
        <w:rPr>
          <w:noProof/>
        </w:rPr>
        <w:tab/>
      </w:r>
      <w:r>
        <w:rPr>
          <w:noProof/>
        </w:rPr>
        <w:fldChar w:fldCharType="begin"/>
      </w:r>
      <w:r>
        <w:rPr>
          <w:noProof/>
        </w:rPr>
        <w:instrText xml:space="preserve"> PAGEREF _Toc128631019 \h </w:instrText>
      </w:r>
      <w:r>
        <w:rPr>
          <w:noProof/>
        </w:rPr>
      </w:r>
      <w:r>
        <w:rPr>
          <w:noProof/>
        </w:rPr>
        <w:fldChar w:fldCharType="separate"/>
      </w:r>
      <w:r>
        <w:rPr>
          <w:noProof/>
        </w:rPr>
        <w:t>170</w:t>
      </w:r>
      <w:r>
        <w:rPr>
          <w:noProof/>
        </w:rPr>
        <w:fldChar w:fldCharType="end"/>
      </w:r>
    </w:p>
    <w:p w14:paraId="3FC4445F" w14:textId="45004572" w:rsidR="00624EA3" w:rsidRDefault="00624EA3">
      <w:pPr>
        <w:pStyle w:val="TableofFigures"/>
        <w:rPr>
          <w:rFonts w:asciiTheme="minorHAnsi" w:eastAsiaTheme="minorEastAsia" w:hAnsiTheme="minorHAnsi" w:cstheme="minorBidi"/>
          <w:noProof/>
          <w:sz w:val="22"/>
          <w:szCs w:val="22"/>
          <w:lang w:val="en-US"/>
        </w:rPr>
      </w:pPr>
      <w:r>
        <w:rPr>
          <w:noProof/>
          <w:lang w:bidi="en-US"/>
        </w:rPr>
        <w:t>Table 66: Institution Settings Description</w:t>
      </w:r>
      <w:r>
        <w:rPr>
          <w:noProof/>
        </w:rPr>
        <w:tab/>
      </w:r>
      <w:r>
        <w:rPr>
          <w:noProof/>
        </w:rPr>
        <w:fldChar w:fldCharType="begin"/>
      </w:r>
      <w:r>
        <w:rPr>
          <w:noProof/>
        </w:rPr>
        <w:instrText xml:space="preserve"> PAGEREF _Toc128631020 \h </w:instrText>
      </w:r>
      <w:r>
        <w:rPr>
          <w:noProof/>
        </w:rPr>
      </w:r>
      <w:r>
        <w:rPr>
          <w:noProof/>
        </w:rPr>
        <w:fldChar w:fldCharType="separate"/>
      </w:r>
      <w:r>
        <w:rPr>
          <w:noProof/>
        </w:rPr>
        <w:t>174</w:t>
      </w:r>
      <w:r>
        <w:rPr>
          <w:noProof/>
        </w:rPr>
        <w:fldChar w:fldCharType="end"/>
      </w:r>
    </w:p>
    <w:p w14:paraId="677FB67E" w14:textId="277A6479" w:rsidR="00624EA3" w:rsidRDefault="00624EA3">
      <w:pPr>
        <w:pStyle w:val="TableofFigures"/>
        <w:rPr>
          <w:rFonts w:asciiTheme="minorHAnsi" w:eastAsiaTheme="minorEastAsia" w:hAnsiTheme="minorHAnsi" w:cstheme="minorBidi"/>
          <w:noProof/>
          <w:sz w:val="22"/>
          <w:szCs w:val="22"/>
          <w:lang w:val="en-US"/>
        </w:rPr>
      </w:pPr>
      <w:r>
        <w:rPr>
          <w:noProof/>
          <w:lang w:bidi="en-US"/>
        </w:rPr>
        <w:t>Table 67: Recommendation Output Description</w:t>
      </w:r>
      <w:r>
        <w:rPr>
          <w:noProof/>
        </w:rPr>
        <w:tab/>
      </w:r>
      <w:r>
        <w:rPr>
          <w:noProof/>
        </w:rPr>
        <w:fldChar w:fldCharType="begin"/>
      </w:r>
      <w:r>
        <w:rPr>
          <w:noProof/>
        </w:rPr>
        <w:instrText xml:space="preserve"> PAGEREF _Toc128631021 \h </w:instrText>
      </w:r>
      <w:r>
        <w:rPr>
          <w:noProof/>
        </w:rPr>
      </w:r>
      <w:r>
        <w:rPr>
          <w:noProof/>
        </w:rPr>
        <w:fldChar w:fldCharType="separate"/>
      </w:r>
      <w:r>
        <w:rPr>
          <w:noProof/>
        </w:rPr>
        <w:t>176</w:t>
      </w:r>
      <w:r>
        <w:rPr>
          <w:noProof/>
        </w:rPr>
        <w:fldChar w:fldCharType="end"/>
      </w:r>
    </w:p>
    <w:p w14:paraId="2988F2A4" w14:textId="02A3F8CF" w:rsidR="00624EA3" w:rsidRDefault="00624EA3">
      <w:pPr>
        <w:pStyle w:val="TableofFigures"/>
        <w:rPr>
          <w:rFonts w:asciiTheme="minorHAnsi" w:eastAsiaTheme="minorEastAsia" w:hAnsiTheme="minorHAnsi" w:cstheme="minorBidi"/>
          <w:noProof/>
          <w:sz w:val="22"/>
          <w:szCs w:val="22"/>
          <w:lang w:val="en-US"/>
        </w:rPr>
      </w:pPr>
      <w:r>
        <w:rPr>
          <w:noProof/>
          <w:lang w:bidi="en-US"/>
        </w:rPr>
        <w:t>Table 68: Network Contraints Optimization Field Definitions</w:t>
      </w:r>
      <w:r>
        <w:rPr>
          <w:noProof/>
        </w:rPr>
        <w:tab/>
      </w:r>
      <w:r>
        <w:rPr>
          <w:noProof/>
        </w:rPr>
        <w:fldChar w:fldCharType="begin"/>
      </w:r>
      <w:r>
        <w:rPr>
          <w:noProof/>
        </w:rPr>
        <w:instrText xml:space="preserve"> PAGEREF _Toc128631022 \h </w:instrText>
      </w:r>
      <w:r>
        <w:rPr>
          <w:noProof/>
        </w:rPr>
      </w:r>
      <w:r>
        <w:rPr>
          <w:noProof/>
        </w:rPr>
        <w:fldChar w:fldCharType="separate"/>
      </w:r>
      <w:r>
        <w:rPr>
          <w:noProof/>
        </w:rPr>
        <w:t>177</w:t>
      </w:r>
      <w:r>
        <w:rPr>
          <w:noProof/>
        </w:rPr>
        <w:fldChar w:fldCharType="end"/>
      </w:r>
    </w:p>
    <w:p w14:paraId="05D14284" w14:textId="3CE3737F" w:rsidR="00624EA3" w:rsidRDefault="00624EA3">
      <w:pPr>
        <w:pStyle w:val="TableofFigures"/>
        <w:rPr>
          <w:rFonts w:asciiTheme="minorHAnsi" w:eastAsiaTheme="minorEastAsia" w:hAnsiTheme="minorHAnsi" w:cstheme="minorBidi"/>
          <w:noProof/>
          <w:sz w:val="22"/>
          <w:szCs w:val="22"/>
          <w:lang w:val="en-US"/>
        </w:rPr>
      </w:pPr>
      <w:r>
        <w:rPr>
          <w:noProof/>
          <w:lang w:bidi="en-US"/>
        </w:rPr>
        <w:t>Table 69: Forecast Description</w:t>
      </w:r>
      <w:r>
        <w:rPr>
          <w:noProof/>
        </w:rPr>
        <w:tab/>
      </w:r>
      <w:r>
        <w:rPr>
          <w:noProof/>
        </w:rPr>
        <w:fldChar w:fldCharType="begin"/>
      </w:r>
      <w:r>
        <w:rPr>
          <w:noProof/>
        </w:rPr>
        <w:instrText xml:space="preserve"> PAGEREF _Toc128631023 \h </w:instrText>
      </w:r>
      <w:r>
        <w:rPr>
          <w:noProof/>
        </w:rPr>
      </w:r>
      <w:r>
        <w:rPr>
          <w:noProof/>
        </w:rPr>
        <w:fldChar w:fldCharType="separate"/>
      </w:r>
      <w:r>
        <w:rPr>
          <w:noProof/>
        </w:rPr>
        <w:t>179</w:t>
      </w:r>
      <w:r>
        <w:rPr>
          <w:noProof/>
        </w:rPr>
        <w:fldChar w:fldCharType="end"/>
      </w:r>
    </w:p>
    <w:p w14:paraId="47F179A0" w14:textId="38911344" w:rsidR="00624EA3" w:rsidRDefault="00624EA3">
      <w:pPr>
        <w:pStyle w:val="TableofFigures"/>
        <w:rPr>
          <w:rFonts w:asciiTheme="minorHAnsi" w:eastAsiaTheme="minorEastAsia" w:hAnsiTheme="minorHAnsi" w:cstheme="minorBidi"/>
          <w:noProof/>
          <w:sz w:val="22"/>
          <w:szCs w:val="22"/>
          <w:lang w:val="en-US"/>
        </w:rPr>
      </w:pPr>
      <w:r>
        <w:rPr>
          <w:noProof/>
          <w:lang w:bidi="en-US"/>
        </w:rPr>
        <w:t>Table 70: Forecast Institutional Settings Description</w:t>
      </w:r>
      <w:r>
        <w:rPr>
          <w:noProof/>
        </w:rPr>
        <w:tab/>
      </w:r>
      <w:r>
        <w:rPr>
          <w:noProof/>
        </w:rPr>
        <w:fldChar w:fldCharType="begin"/>
      </w:r>
      <w:r>
        <w:rPr>
          <w:noProof/>
        </w:rPr>
        <w:instrText xml:space="preserve"> PAGEREF _Toc128631024 \h </w:instrText>
      </w:r>
      <w:r>
        <w:rPr>
          <w:noProof/>
        </w:rPr>
      </w:r>
      <w:r>
        <w:rPr>
          <w:noProof/>
        </w:rPr>
        <w:fldChar w:fldCharType="separate"/>
      </w:r>
      <w:r>
        <w:rPr>
          <w:noProof/>
        </w:rPr>
        <w:t>181</w:t>
      </w:r>
      <w:r>
        <w:rPr>
          <w:noProof/>
        </w:rPr>
        <w:fldChar w:fldCharType="end"/>
      </w:r>
    </w:p>
    <w:p w14:paraId="15D3C765" w14:textId="6D198D6B" w:rsidR="00624EA3" w:rsidRDefault="00624EA3">
      <w:pPr>
        <w:pStyle w:val="TableofFigures"/>
        <w:rPr>
          <w:rFonts w:asciiTheme="minorHAnsi" w:eastAsiaTheme="minorEastAsia" w:hAnsiTheme="minorHAnsi" w:cstheme="minorBidi"/>
          <w:noProof/>
          <w:sz w:val="22"/>
          <w:szCs w:val="22"/>
          <w:lang w:val="en-US"/>
        </w:rPr>
      </w:pPr>
      <w:r>
        <w:rPr>
          <w:noProof/>
          <w:lang w:bidi="en-US"/>
        </w:rPr>
        <w:t>Table 71: Output Orders Description</w:t>
      </w:r>
      <w:r>
        <w:rPr>
          <w:noProof/>
        </w:rPr>
        <w:tab/>
      </w:r>
      <w:r>
        <w:rPr>
          <w:noProof/>
        </w:rPr>
        <w:fldChar w:fldCharType="begin"/>
      </w:r>
      <w:r>
        <w:rPr>
          <w:noProof/>
        </w:rPr>
        <w:instrText xml:space="preserve"> PAGEREF _Toc128631025 \h </w:instrText>
      </w:r>
      <w:r>
        <w:rPr>
          <w:noProof/>
        </w:rPr>
      </w:r>
      <w:r>
        <w:rPr>
          <w:noProof/>
        </w:rPr>
        <w:fldChar w:fldCharType="separate"/>
      </w:r>
      <w:r>
        <w:rPr>
          <w:noProof/>
        </w:rPr>
        <w:t>182</w:t>
      </w:r>
      <w:r>
        <w:rPr>
          <w:noProof/>
        </w:rPr>
        <w:fldChar w:fldCharType="end"/>
      </w:r>
    </w:p>
    <w:p w14:paraId="7895201D" w14:textId="041238BB" w:rsidR="00624EA3" w:rsidRDefault="00624EA3">
      <w:pPr>
        <w:pStyle w:val="TableofFigures"/>
        <w:rPr>
          <w:rFonts w:asciiTheme="minorHAnsi" w:eastAsiaTheme="minorEastAsia" w:hAnsiTheme="minorHAnsi" w:cstheme="minorBidi"/>
          <w:noProof/>
          <w:sz w:val="22"/>
          <w:szCs w:val="22"/>
          <w:lang w:val="en-US"/>
        </w:rPr>
      </w:pPr>
      <w:r>
        <w:rPr>
          <w:noProof/>
          <w:lang w:bidi="en-US"/>
        </w:rPr>
        <w:t>Table 72: Orders Output Settings Description</w:t>
      </w:r>
      <w:r>
        <w:rPr>
          <w:noProof/>
        </w:rPr>
        <w:tab/>
      </w:r>
      <w:r>
        <w:rPr>
          <w:noProof/>
        </w:rPr>
        <w:fldChar w:fldCharType="begin"/>
      </w:r>
      <w:r>
        <w:rPr>
          <w:noProof/>
        </w:rPr>
        <w:instrText xml:space="preserve"> PAGEREF _Toc128631026 \h </w:instrText>
      </w:r>
      <w:r>
        <w:rPr>
          <w:noProof/>
        </w:rPr>
      </w:r>
      <w:r>
        <w:rPr>
          <w:noProof/>
        </w:rPr>
        <w:fldChar w:fldCharType="separate"/>
      </w:r>
      <w:r>
        <w:rPr>
          <w:noProof/>
        </w:rPr>
        <w:t>184</w:t>
      </w:r>
      <w:r>
        <w:rPr>
          <w:noProof/>
        </w:rPr>
        <w:fldChar w:fldCharType="end"/>
      </w:r>
    </w:p>
    <w:p w14:paraId="0BFE021B" w14:textId="046F2861" w:rsidR="00624EA3" w:rsidRDefault="00624EA3">
      <w:pPr>
        <w:pStyle w:val="TableofFigures"/>
        <w:rPr>
          <w:rFonts w:asciiTheme="minorHAnsi" w:eastAsiaTheme="minorEastAsia" w:hAnsiTheme="minorHAnsi" w:cstheme="minorBidi"/>
          <w:noProof/>
          <w:sz w:val="22"/>
          <w:szCs w:val="22"/>
          <w:lang w:val="en-US"/>
        </w:rPr>
      </w:pPr>
      <w:r>
        <w:rPr>
          <w:noProof/>
          <w:lang w:bidi="en-US"/>
        </w:rPr>
        <w:t>Table 73: Cost Calculation Description</w:t>
      </w:r>
      <w:r>
        <w:rPr>
          <w:noProof/>
        </w:rPr>
        <w:tab/>
      </w:r>
      <w:r>
        <w:rPr>
          <w:noProof/>
        </w:rPr>
        <w:fldChar w:fldCharType="begin"/>
      </w:r>
      <w:r>
        <w:rPr>
          <w:noProof/>
        </w:rPr>
        <w:instrText xml:space="preserve"> PAGEREF _Toc128631027 \h </w:instrText>
      </w:r>
      <w:r>
        <w:rPr>
          <w:noProof/>
        </w:rPr>
      </w:r>
      <w:r>
        <w:rPr>
          <w:noProof/>
        </w:rPr>
        <w:fldChar w:fldCharType="separate"/>
      </w:r>
      <w:r>
        <w:rPr>
          <w:noProof/>
        </w:rPr>
        <w:t>188</w:t>
      </w:r>
      <w:r>
        <w:rPr>
          <w:noProof/>
        </w:rPr>
        <w:fldChar w:fldCharType="end"/>
      </w:r>
    </w:p>
    <w:p w14:paraId="2AA38C2B" w14:textId="66F547B8" w:rsidR="00624EA3" w:rsidRDefault="00624EA3">
      <w:pPr>
        <w:pStyle w:val="TableofFigures"/>
        <w:rPr>
          <w:rFonts w:asciiTheme="minorHAnsi" w:eastAsiaTheme="minorEastAsia" w:hAnsiTheme="minorHAnsi" w:cstheme="minorBidi"/>
          <w:noProof/>
          <w:sz w:val="22"/>
          <w:szCs w:val="22"/>
          <w:lang w:val="en-US"/>
        </w:rPr>
      </w:pPr>
      <w:r>
        <w:rPr>
          <w:noProof/>
          <w:lang w:bidi="en-US"/>
        </w:rPr>
        <w:t>Table 74: Cost Option Description</w:t>
      </w:r>
      <w:r>
        <w:rPr>
          <w:noProof/>
        </w:rPr>
        <w:tab/>
      </w:r>
      <w:r>
        <w:rPr>
          <w:noProof/>
        </w:rPr>
        <w:fldChar w:fldCharType="begin"/>
      </w:r>
      <w:r>
        <w:rPr>
          <w:noProof/>
        </w:rPr>
        <w:instrText xml:space="preserve"> PAGEREF _Toc128631028 \h </w:instrText>
      </w:r>
      <w:r>
        <w:rPr>
          <w:noProof/>
        </w:rPr>
      </w:r>
      <w:r>
        <w:rPr>
          <w:noProof/>
        </w:rPr>
        <w:fldChar w:fldCharType="separate"/>
      </w:r>
      <w:r>
        <w:rPr>
          <w:noProof/>
        </w:rPr>
        <w:t>189</w:t>
      </w:r>
      <w:r>
        <w:rPr>
          <w:noProof/>
        </w:rPr>
        <w:fldChar w:fldCharType="end"/>
      </w:r>
    </w:p>
    <w:p w14:paraId="5F45169A" w14:textId="5FFB701A" w:rsidR="00624EA3" w:rsidRDefault="00624EA3">
      <w:pPr>
        <w:pStyle w:val="TableofFigures"/>
        <w:rPr>
          <w:rFonts w:asciiTheme="minorHAnsi" w:eastAsiaTheme="minorEastAsia" w:hAnsiTheme="minorHAnsi" w:cstheme="minorBidi"/>
          <w:noProof/>
          <w:sz w:val="22"/>
          <w:szCs w:val="22"/>
          <w:lang w:val="en-US"/>
        </w:rPr>
      </w:pPr>
      <w:r>
        <w:rPr>
          <w:noProof/>
          <w:lang w:bidi="en-US"/>
        </w:rPr>
        <w:t>Table 75: Cost Calculation Details Description</w:t>
      </w:r>
      <w:r>
        <w:rPr>
          <w:noProof/>
        </w:rPr>
        <w:tab/>
      </w:r>
      <w:r>
        <w:rPr>
          <w:noProof/>
        </w:rPr>
        <w:fldChar w:fldCharType="begin"/>
      </w:r>
      <w:r>
        <w:rPr>
          <w:noProof/>
        </w:rPr>
        <w:instrText xml:space="preserve"> PAGEREF _Toc128631029 \h </w:instrText>
      </w:r>
      <w:r>
        <w:rPr>
          <w:noProof/>
        </w:rPr>
      </w:r>
      <w:r>
        <w:rPr>
          <w:noProof/>
        </w:rPr>
        <w:fldChar w:fldCharType="separate"/>
      </w:r>
      <w:r>
        <w:rPr>
          <w:noProof/>
        </w:rPr>
        <w:t>191</w:t>
      </w:r>
      <w:r>
        <w:rPr>
          <w:noProof/>
        </w:rPr>
        <w:fldChar w:fldCharType="end"/>
      </w:r>
    </w:p>
    <w:p w14:paraId="7880E8A2" w14:textId="5E73E3A4" w:rsidR="00624EA3" w:rsidRDefault="00624EA3">
      <w:pPr>
        <w:pStyle w:val="TableofFigures"/>
        <w:rPr>
          <w:rFonts w:asciiTheme="minorHAnsi" w:eastAsiaTheme="minorEastAsia" w:hAnsiTheme="minorHAnsi" w:cstheme="minorBidi"/>
          <w:noProof/>
          <w:sz w:val="22"/>
          <w:szCs w:val="22"/>
          <w:lang w:val="en-US"/>
        </w:rPr>
      </w:pPr>
      <w:r>
        <w:rPr>
          <w:noProof/>
          <w:lang w:bidi="en-US"/>
        </w:rPr>
        <w:t>Table 76: Network Cashpoints Description</w:t>
      </w:r>
      <w:r>
        <w:rPr>
          <w:noProof/>
        </w:rPr>
        <w:tab/>
      </w:r>
      <w:r>
        <w:rPr>
          <w:noProof/>
        </w:rPr>
        <w:fldChar w:fldCharType="begin"/>
      </w:r>
      <w:r>
        <w:rPr>
          <w:noProof/>
        </w:rPr>
        <w:instrText xml:space="preserve"> PAGEREF _Toc128631030 \h </w:instrText>
      </w:r>
      <w:r>
        <w:rPr>
          <w:noProof/>
        </w:rPr>
      </w:r>
      <w:r>
        <w:rPr>
          <w:noProof/>
        </w:rPr>
        <w:fldChar w:fldCharType="separate"/>
      </w:r>
      <w:r>
        <w:rPr>
          <w:noProof/>
        </w:rPr>
        <w:t>194</w:t>
      </w:r>
      <w:r>
        <w:rPr>
          <w:noProof/>
        </w:rPr>
        <w:fldChar w:fldCharType="end"/>
      </w:r>
    </w:p>
    <w:p w14:paraId="04699521" w14:textId="660EB9E6"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77: Assign Foreign Currency Settings Description</w:t>
      </w:r>
      <w:r>
        <w:rPr>
          <w:noProof/>
        </w:rPr>
        <w:tab/>
      </w:r>
      <w:r>
        <w:rPr>
          <w:noProof/>
        </w:rPr>
        <w:fldChar w:fldCharType="begin"/>
      </w:r>
      <w:r>
        <w:rPr>
          <w:noProof/>
        </w:rPr>
        <w:instrText xml:space="preserve"> PAGEREF _Toc128631031 \h </w:instrText>
      </w:r>
      <w:r>
        <w:rPr>
          <w:noProof/>
        </w:rPr>
      </w:r>
      <w:r>
        <w:rPr>
          <w:noProof/>
        </w:rPr>
        <w:fldChar w:fldCharType="separate"/>
      </w:r>
      <w:r>
        <w:rPr>
          <w:noProof/>
        </w:rPr>
        <w:t>204</w:t>
      </w:r>
      <w:r>
        <w:rPr>
          <w:noProof/>
        </w:rPr>
        <w:fldChar w:fldCharType="end"/>
      </w:r>
    </w:p>
    <w:p w14:paraId="618AB348" w14:textId="6F3C5C22"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Table 78: Centers Description</w:t>
      </w:r>
      <w:r>
        <w:rPr>
          <w:noProof/>
        </w:rPr>
        <w:tab/>
      </w:r>
      <w:r>
        <w:rPr>
          <w:noProof/>
        </w:rPr>
        <w:fldChar w:fldCharType="begin"/>
      </w:r>
      <w:r>
        <w:rPr>
          <w:noProof/>
        </w:rPr>
        <w:instrText xml:space="preserve"> PAGEREF _Toc128631032 \h </w:instrText>
      </w:r>
      <w:r>
        <w:rPr>
          <w:noProof/>
        </w:rPr>
      </w:r>
      <w:r>
        <w:rPr>
          <w:noProof/>
        </w:rPr>
        <w:fldChar w:fldCharType="separate"/>
      </w:r>
      <w:r>
        <w:rPr>
          <w:noProof/>
        </w:rPr>
        <w:t>207</w:t>
      </w:r>
      <w:r>
        <w:rPr>
          <w:noProof/>
        </w:rPr>
        <w:fldChar w:fldCharType="end"/>
      </w:r>
    </w:p>
    <w:p w14:paraId="210CB603" w14:textId="0DD34608" w:rsidR="00624EA3" w:rsidRDefault="00624EA3">
      <w:pPr>
        <w:pStyle w:val="TableofFigures"/>
        <w:rPr>
          <w:rFonts w:asciiTheme="minorHAnsi" w:eastAsiaTheme="minorEastAsia" w:hAnsiTheme="minorHAnsi" w:cstheme="minorBidi"/>
          <w:noProof/>
          <w:sz w:val="22"/>
          <w:szCs w:val="22"/>
          <w:lang w:val="en-US"/>
        </w:rPr>
      </w:pPr>
      <w:r>
        <w:rPr>
          <w:noProof/>
          <w:lang w:bidi="en-US"/>
        </w:rPr>
        <w:t>Table 79: Servicers Description</w:t>
      </w:r>
      <w:r>
        <w:rPr>
          <w:noProof/>
        </w:rPr>
        <w:tab/>
      </w:r>
      <w:r>
        <w:rPr>
          <w:noProof/>
        </w:rPr>
        <w:fldChar w:fldCharType="begin"/>
      </w:r>
      <w:r>
        <w:rPr>
          <w:noProof/>
        </w:rPr>
        <w:instrText xml:space="preserve"> PAGEREF _Toc128631033 \h </w:instrText>
      </w:r>
      <w:r>
        <w:rPr>
          <w:noProof/>
        </w:rPr>
      </w:r>
      <w:r>
        <w:rPr>
          <w:noProof/>
        </w:rPr>
        <w:fldChar w:fldCharType="separate"/>
      </w:r>
      <w:r>
        <w:rPr>
          <w:noProof/>
        </w:rPr>
        <w:t>208</w:t>
      </w:r>
      <w:r>
        <w:rPr>
          <w:noProof/>
        </w:rPr>
        <w:fldChar w:fldCharType="end"/>
      </w:r>
    </w:p>
    <w:p w14:paraId="7FAF574B" w14:textId="15A6394C" w:rsidR="00624EA3" w:rsidRDefault="00624EA3">
      <w:pPr>
        <w:pStyle w:val="TableofFigures"/>
        <w:rPr>
          <w:rFonts w:asciiTheme="minorHAnsi" w:eastAsiaTheme="minorEastAsia" w:hAnsiTheme="minorHAnsi" w:cstheme="minorBidi"/>
          <w:noProof/>
          <w:sz w:val="22"/>
          <w:szCs w:val="22"/>
          <w:lang w:val="en-US"/>
        </w:rPr>
      </w:pPr>
      <w:r>
        <w:rPr>
          <w:noProof/>
          <w:lang w:bidi="en-US"/>
        </w:rPr>
        <w:t>Table 80: Depots Description</w:t>
      </w:r>
      <w:r>
        <w:rPr>
          <w:noProof/>
        </w:rPr>
        <w:tab/>
      </w:r>
      <w:r>
        <w:rPr>
          <w:noProof/>
        </w:rPr>
        <w:fldChar w:fldCharType="begin"/>
      </w:r>
      <w:r>
        <w:rPr>
          <w:noProof/>
        </w:rPr>
        <w:instrText xml:space="preserve"> PAGEREF _Toc128631034 \h </w:instrText>
      </w:r>
      <w:r>
        <w:rPr>
          <w:noProof/>
        </w:rPr>
      </w:r>
      <w:r>
        <w:rPr>
          <w:noProof/>
        </w:rPr>
        <w:fldChar w:fldCharType="separate"/>
      </w:r>
      <w:r>
        <w:rPr>
          <w:noProof/>
        </w:rPr>
        <w:t>210</w:t>
      </w:r>
      <w:r>
        <w:rPr>
          <w:noProof/>
        </w:rPr>
        <w:fldChar w:fldCharType="end"/>
      </w:r>
    </w:p>
    <w:p w14:paraId="04B4E005" w14:textId="1CB529E3" w:rsidR="00624EA3" w:rsidRDefault="00624EA3">
      <w:pPr>
        <w:pStyle w:val="TableofFigures"/>
        <w:rPr>
          <w:rFonts w:asciiTheme="minorHAnsi" w:eastAsiaTheme="minorEastAsia" w:hAnsiTheme="minorHAnsi" w:cstheme="minorBidi"/>
          <w:noProof/>
          <w:sz w:val="22"/>
          <w:szCs w:val="22"/>
          <w:lang w:val="en-US"/>
        </w:rPr>
      </w:pPr>
      <w:r>
        <w:rPr>
          <w:noProof/>
          <w:lang w:bidi="en-US"/>
        </w:rPr>
        <w:t>Table 81: Depot Add/Edit Description</w:t>
      </w:r>
      <w:r>
        <w:rPr>
          <w:noProof/>
        </w:rPr>
        <w:tab/>
      </w:r>
      <w:r>
        <w:rPr>
          <w:noProof/>
        </w:rPr>
        <w:fldChar w:fldCharType="begin"/>
      </w:r>
      <w:r>
        <w:rPr>
          <w:noProof/>
        </w:rPr>
        <w:instrText xml:space="preserve"> PAGEREF _Toc128631035 \h </w:instrText>
      </w:r>
      <w:r>
        <w:rPr>
          <w:noProof/>
        </w:rPr>
      </w:r>
      <w:r>
        <w:rPr>
          <w:noProof/>
        </w:rPr>
        <w:fldChar w:fldCharType="separate"/>
      </w:r>
      <w:r>
        <w:rPr>
          <w:noProof/>
        </w:rPr>
        <w:t>212</w:t>
      </w:r>
      <w:r>
        <w:rPr>
          <w:noProof/>
        </w:rPr>
        <w:fldChar w:fldCharType="end"/>
      </w:r>
    </w:p>
    <w:p w14:paraId="2A02D864" w14:textId="3AB13EE0" w:rsidR="00624EA3" w:rsidRDefault="00624EA3">
      <w:pPr>
        <w:pStyle w:val="TableofFigures"/>
        <w:rPr>
          <w:rFonts w:asciiTheme="minorHAnsi" w:eastAsiaTheme="minorEastAsia" w:hAnsiTheme="minorHAnsi" w:cstheme="minorBidi"/>
          <w:noProof/>
          <w:sz w:val="22"/>
          <w:szCs w:val="22"/>
          <w:lang w:val="en-US"/>
        </w:rPr>
      </w:pPr>
      <w:r>
        <w:rPr>
          <w:noProof/>
          <w:lang w:bidi="en-US"/>
        </w:rPr>
        <w:t>Table 82: Assign Costs Description</w:t>
      </w:r>
      <w:r>
        <w:rPr>
          <w:noProof/>
        </w:rPr>
        <w:tab/>
      </w:r>
      <w:r>
        <w:rPr>
          <w:noProof/>
        </w:rPr>
        <w:fldChar w:fldCharType="begin"/>
      </w:r>
      <w:r>
        <w:rPr>
          <w:noProof/>
        </w:rPr>
        <w:instrText xml:space="preserve"> PAGEREF _Toc128631036 \h </w:instrText>
      </w:r>
      <w:r>
        <w:rPr>
          <w:noProof/>
        </w:rPr>
      </w:r>
      <w:r>
        <w:rPr>
          <w:noProof/>
        </w:rPr>
        <w:fldChar w:fldCharType="separate"/>
      </w:r>
      <w:r>
        <w:rPr>
          <w:noProof/>
        </w:rPr>
        <w:t>213</w:t>
      </w:r>
      <w:r>
        <w:rPr>
          <w:noProof/>
        </w:rPr>
        <w:fldChar w:fldCharType="end"/>
      </w:r>
    </w:p>
    <w:p w14:paraId="4A342D20" w14:textId="301350C8" w:rsidR="00624EA3" w:rsidRDefault="00624EA3">
      <w:pPr>
        <w:pStyle w:val="TableofFigures"/>
        <w:rPr>
          <w:rFonts w:asciiTheme="minorHAnsi" w:eastAsiaTheme="minorEastAsia" w:hAnsiTheme="minorHAnsi" w:cstheme="minorBidi"/>
          <w:noProof/>
          <w:sz w:val="22"/>
          <w:szCs w:val="22"/>
          <w:lang w:val="en-US"/>
        </w:rPr>
      </w:pPr>
      <w:r>
        <w:rPr>
          <w:noProof/>
          <w:lang w:bidi="en-US"/>
        </w:rPr>
        <w:t>Table 83: Assign Service Days Description</w:t>
      </w:r>
      <w:r>
        <w:rPr>
          <w:noProof/>
        </w:rPr>
        <w:tab/>
      </w:r>
      <w:r>
        <w:rPr>
          <w:noProof/>
        </w:rPr>
        <w:fldChar w:fldCharType="begin"/>
      </w:r>
      <w:r>
        <w:rPr>
          <w:noProof/>
        </w:rPr>
        <w:instrText xml:space="preserve"> PAGEREF _Toc128631037 \h </w:instrText>
      </w:r>
      <w:r>
        <w:rPr>
          <w:noProof/>
        </w:rPr>
      </w:r>
      <w:r>
        <w:rPr>
          <w:noProof/>
        </w:rPr>
        <w:fldChar w:fldCharType="separate"/>
      </w:r>
      <w:r>
        <w:rPr>
          <w:noProof/>
        </w:rPr>
        <w:t>215</w:t>
      </w:r>
      <w:r>
        <w:rPr>
          <w:noProof/>
        </w:rPr>
        <w:fldChar w:fldCharType="end"/>
      </w:r>
    </w:p>
    <w:p w14:paraId="4EB3F253" w14:textId="6FE3385C" w:rsidR="00624EA3" w:rsidRDefault="00624EA3">
      <w:pPr>
        <w:pStyle w:val="TableofFigures"/>
        <w:rPr>
          <w:rFonts w:asciiTheme="minorHAnsi" w:eastAsiaTheme="minorEastAsia" w:hAnsiTheme="minorHAnsi" w:cstheme="minorBidi"/>
          <w:noProof/>
          <w:sz w:val="22"/>
          <w:szCs w:val="22"/>
          <w:lang w:val="en-US"/>
        </w:rPr>
      </w:pPr>
      <w:r>
        <w:rPr>
          <w:noProof/>
          <w:lang w:bidi="en-US"/>
        </w:rPr>
        <w:t>Table 84: Assign Cashpoints Description</w:t>
      </w:r>
      <w:r>
        <w:rPr>
          <w:noProof/>
        </w:rPr>
        <w:tab/>
      </w:r>
      <w:r>
        <w:rPr>
          <w:noProof/>
        </w:rPr>
        <w:fldChar w:fldCharType="begin"/>
      </w:r>
      <w:r>
        <w:rPr>
          <w:noProof/>
        </w:rPr>
        <w:instrText xml:space="preserve"> PAGEREF _Toc128631038 \h </w:instrText>
      </w:r>
      <w:r>
        <w:rPr>
          <w:noProof/>
        </w:rPr>
      </w:r>
      <w:r>
        <w:rPr>
          <w:noProof/>
        </w:rPr>
        <w:fldChar w:fldCharType="separate"/>
      </w:r>
      <w:r>
        <w:rPr>
          <w:noProof/>
        </w:rPr>
        <w:t>216</w:t>
      </w:r>
      <w:r>
        <w:rPr>
          <w:noProof/>
        </w:rPr>
        <w:fldChar w:fldCharType="end"/>
      </w:r>
    </w:p>
    <w:p w14:paraId="686441DA" w14:textId="77D3030B" w:rsidR="00624EA3" w:rsidRDefault="00624EA3">
      <w:pPr>
        <w:pStyle w:val="TableofFigures"/>
        <w:rPr>
          <w:rFonts w:asciiTheme="minorHAnsi" w:eastAsiaTheme="minorEastAsia" w:hAnsiTheme="minorHAnsi" w:cstheme="minorBidi"/>
          <w:noProof/>
          <w:sz w:val="22"/>
          <w:szCs w:val="22"/>
          <w:lang w:val="en-US"/>
        </w:rPr>
      </w:pPr>
      <w:r>
        <w:rPr>
          <w:noProof/>
          <w:lang w:bidi="en-US"/>
        </w:rPr>
        <w:t>Table 85: Assign Secondary Depot Description</w:t>
      </w:r>
      <w:r>
        <w:rPr>
          <w:noProof/>
        </w:rPr>
        <w:tab/>
      </w:r>
      <w:r>
        <w:rPr>
          <w:noProof/>
        </w:rPr>
        <w:fldChar w:fldCharType="begin"/>
      </w:r>
      <w:r>
        <w:rPr>
          <w:noProof/>
        </w:rPr>
        <w:instrText xml:space="preserve"> PAGEREF _Toc128631039 \h </w:instrText>
      </w:r>
      <w:r>
        <w:rPr>
          <w:noProof/>
        </w:rPr>
      </w:r>
      <w:r>
        <w:rPr>
          <w:noProof/>
        </w:rPr>
        <w:fldChar w:fldCharType="separate"/>
      </w:r>
      <w:r>
        <w:rPr>
          <w:noProof/>
        </w:rPr>
        <w:t>217</w:t>
      </w:r>
      <w:r>
        <w:rPr>
          <w:noProof/>
        </w:rPr>
        <w:fldChar w:fldCharType="end"/>
      </w:r>
    </w:p>
    <w:p w14:paraId="693F3105" w14:textId="53B11236" w:rsidR="00624EA3" w:rsidRDefault="00624EA3">
      <w:pPr>
        <w:pStyle w:val="TableofFigures"/>
        <w:rPr>
          <w:rFonts w:asciiTheme="minorHAnsi" w:eastAsiaTheme="minorEastAsia" w:hAnsiTheme="minorHAnsi" w:cstheme="minorBidi"/>
          <w:noProof/>
          <w:sz w:val="22"/>
          <w:szCs w:val="22"/>
          <w:lang w:val="en-US"/>
        </w:rPr>
      </w:pPr>
      <w:r>
        <w:rPr>
          <w:noProof/>
          <w:lang w:bidi="en-US"/>
        </w:rPr>
        <w:t>Table 86: SLA Profile Description</w:t>
      </w:r>
      <w:r>
        <w:rPr>
          <w:noProof/>
        </w:rPr>
        <w:tab/>
      </w:r>
      <w:r>
        <w:rPr>
          <w:noProof/>
        </w:rPr>
        <w:fldChar w:fldCharType="begin"/>
      </w:r>
      <w:r>
        <w:rPr>
          <w:noProof/>
        </w:rPr>
        <w:instrText xml:space="preserve"> PAGEREF _Toc128631040 \h </w:instrText>
      </w:r>
      <w:r>
        <w:rPr>
          <w:noProof/>
        </w:rPr>
      </w:r>
      <w:r>
        <w:rPr>
          <w:noProof/>
        </w:rPr>
        <w:fldChar w:fldCharType="separate"/>
      </w:r>
      <w:r>
        <w:rPr>
          <w:noProof/>
        </w:rPr>
        <w:t>218</w:t>
      </w:r>
      <w:r>
        <w:rPr>
          <w:noProof/>
        </w:rPr>
        <w:fldChar w:fldCharType="end"/>
      </w:r>
    </w:p>
    <w:p w14:paraId="38486B14" w14:textId="294B1EFC" w:rsidR="00624EA3" w:rsidRDefault="00624EA3">
      <w:pPr>
        <w:pStyle w:val="TableofFigures"/>
        <w:rPr>
          <w:rFonts w:asciiTheme="minorHAnsi" w:eastAsiaTheme="minorEastAsia" w:hAnsiTheme="minorHAnsi" w:cstheme="minorBidi"/>
          <w:noProof/>
          <w:sz w:val="22"/>
          <w:szCs w:val="22"/>
          <w:lang w:val="en-US"/>
        </w:rPr>
      </w:pPr>
      <w:r>
        <w:rPr>
          <w:noProof/>
          <w:lang w:bidi="en-US"/>
        </w:rPr>
        <w:t>Table 87: OptiTransport Route Definitions Page</w:t>
      </w:r>
      <w:r>
        <w:rPr>
          <w:noProof/>
        </w:rPr>
        <w:tab/>
      </w:r>
      <w:r>
        <w:rPr>
          <w:noProof/>
        </w:rPr>
        <w:fldChar w:fldCharType="begin"/>
      </w:r>
      <w:r>
        <w:rPr>
          <w:noProof/>
        </w:rPr>
        <w:instrText xml:space="preserve"> PAGEREF _Toc128631041 \h </w:instrText>
      </w:r>
      <w:r>
        <w:rPr>
          <w:noProof/>
        </w:rPr>
      </w:r>
      <w:r>
        <w:rPr>
          <w:noProof/>
        </w:rPr>
        <w:fldChar w:fldCharType="separate"/>
      </w:r>
      <w:r>
        <w:rPr>
          <w:noProof/>
        </w:rPr>
        <w:t>219</w:t>
      </w:r>
      <w:r>
        <w:rPr>
          <w:noProof/>
        </w:rPr>
        <w:fldChar w:fldCharType="end"/>
      </w:r>
    </w:p>
    <w:p w14:paraId="4D40A513" w14:textId="0321A2BB" w:rsidR="00624EA3" w:rsidRDefault="00624EA3">
      <w:pPr>
        <w:pStyle w:val="TableofFigures"/>
        <w:rPr>
          <w:rFonts w:asciiTheme="minorHAnsi" w:eastAsiaTheme="minorEastAsia" w:hAnsiTheme="minorHAnsi" w:cstheme="minorBidi"/>
          <w:noProof/>
          <w:sz w:val="22"/>
          <w:szCs w:val="22"/>
          <w:lang w:val="en-US"/>
        </w:rPr>
      </w:pPr>
      <w:r>
        <w:rPr>
          <w:noProof/>
          <w:lang w:bidi="en-US"/>
        </w:rPr>
        <w:t>Table 88: Route Definitions</w:t>
      </w:r>
      <w:r>
        <w:rPr>
          <w:noProof/>
        </w:rPr>
        <w:tab/>
      </w:r>
      <w:r>
        <w:rPr>
          <w:noProof/>
        </w:rPr>
        <w:fldChar w:fldCharType="begin"/>
      </w:r>
      <w:r>
        <w:rPr>
          <w:noProof/>
        </w:rPr>
        <w:instrText xml:space="preserve"> PAGEREF _Toc128631042 \h </w:instrText>
      </w:r>
      <w:r>
        <w:rPr>
          <w:noProof/>
        </w:rPr>
      </w:r>
      <w:r>
        <w:rPr>
          <w:noProof/>
        </w:rPr>
        <w:fldChar w:fldCharType="separate"/>
      </w:r>
      <w:r>
        <w:rPr>
          <w:noProof/>
        </w:rPr>
        <w:t>219</w:t>
      </w:r>
      <w:r>
        <w:rPr>
          <w:noProof/>
        </w:rPr>
        <w:fldChar w:fldCharType="end"/>
      </w:r>
    </w:p>
    <w:p w14:paraId="44099654" w14:textId="236DBFE7" w:rsidR="00624EA3" w:rsidRDefault="00624EA3">
      <w:pPr>
        <w:pStyle w:val="TableofFigures"/>
        <w:rPr>
          <w:rFonts w:asciiTheme="minorHAnsi" w:eastAsiaTheme="minorEastAsia" w:hAnsiTheme="minorHAnsi" w:cstheme="minorBidi"/>
          <w:noProof/>
          <w:sz w:val="22"/>
          <w:szCs w:val="22"/>
          <w:lang w:val="en-US"/>
        </w:rPr>
      </w:pPr>
      <w:r>
        <w:rPr>
          <w:noProof/>
          <w:lang w:bidi="en-US"/>
        </w:rPr>
        <w:t>Table 89: Add Route Definitions Page</w:t>
      </w:r>
      <w:r>
        <w:rPr>
          <w:noProof/>
        </w:rPr>
        <w:tab/>
      </w:r>
      <w:r>
        <w:rPr>
          <w:noProof/>
        </w:rPr>
        <w:fldChar w:fldCharType="begin"/>
      </w:r>
      <w:r>
        <w:rPr>
          <w:noProof/>
        </w:rPr>
        <w:instrText xml:space="preserve"> PAGEREF _Toc128631043 \h </w:instrText>
      </w:r>
      <w:r>
        <w:rPr>
          <w:noProof/>
        </w:rPr>
      </w:r>
      <w:r>
        <w:rPr>
          <w:noProof/>
        </w:rPr>
        <w:fldChar w:fldCharType="separate"/>
      </w:r>
      <w:r>
        <w:rPr>
          <w:noProof/>
        </w:rPr>
        <w:t>220</w:t>
      </w:r>
      <w:r>
        <w:rPr>
          <w:noProof/>
        </w:rPr>
        <w:fldChar w:fldCharType="end"/>
      </w:r>
    </w:p>
    <w:p w14:paraId="3ED8F8D8" w14:textId="1FC5D742" w:rsidR="00624EA3" w:rsidRDefault="00624EA3">
      <w:pPr>
        <w:pStyle w:val="TableofFigures"/>
        <w:rPr>
          <w:rFonts w:asciiTheme="minorHAnsi" w:eastAsiaTheme="minorEastAsia" w:hAnsiTheme="minorHAnsi" w:cstheme="minorBidi"/>
          <w:noProof/>
          <w:sz w:val="22"/>
          <w:szCs w:val="22"/>
          <w:lang w:val="en-US"/>
        </w:rPr>
      </w:pPr>
      <w:r>
        <w:rPr>
          <w:noProof/>
          <w:lang w:bidi="en-US"/>
        </w:rPr>
        <w:t>Table 90: route Definition Fields Description</w:t>
      </w:r>
      <w:r>
        <w:rPr>
          <w:noProof/>
        </w:rPr>
        <w:tab/>
      </w:r>
      <w:r>
        <w:rPr>
          <w:noProof/>
        </w:rPr>
        <w:fldChar w:fldCharType="begin"/>
      </w:r>
      <w:r>
        <w:rPr>
          <w:noProof/>
        </w:rPr>
        <w:instrText xml:space="preserve"> PAGEREF _Toc128631044 \h </w:instrText>
      </w:r>
      <w:r>
        <w:rPr>
          <w:noProof/>
        </w:rPr>
      </w:r>
      <w:r>
        <w:rPr>
          <w:noProof/>
        </w:rPr>
        <w:fldChar w:fldCharType="separate"/>
      </w:r>
      <w:r>
        <w:rPr>
          <w:noProof/>
        </w:rPr>
        <w:t>220</w:t>
      </w:r>
      <w:r>
        <w:rPr>
          <w:noProof/>
        </w:rPr>
        <w:fldChar w:fldCharType="end"/>
      </w:r>
    </w:p>
    <w:p w14:paraId="24CF58A0" w14:textId="6F089F4F" w:rsidR="00624EA3" w:rsidRDefault="00624EA3">
      <w:pPr>
        <w:pStyle w:val="TableofFigures"/>
        <w:rPr>
          <w:rFonts w:asciiTheme="minorHAnsi" w:eastAsiaTheme="minorEastAsia" w:hAnsiTheme="minorHAnsi" w:cstheme="minorBidi"/>
          <w:noProof/>
          <w:sz w:val="22"/>
          <w:szCs w:val="22"/>
          <w:lang w:val="en-US"/>
        </w:rPr>
      </w:pPr>
      <w:r>
        <w:rPr>
          <w:noProof/>
        </w:rPr>
        <w:t>Table 91: Regions Description</w:t>
      </w:r>
      <w:r>
        <w:rPr>
          <w:noProof/>
        </w:rPr>
        <w:tab/>
      </w:r>
      <w:r>
        <w:rPr>
          <w:noProof/>
        </w:rPr>
        <w:fldChar w:fldCharType="begin"/>
      </w:r>
      <w:r>
        <w:rPr>
          <w:noProof/>
        </w:rPr>
        <w:instrText xml:space="preserve"> PAGEREF _Toc128631045 \h </w:instrText>
      </w:r>
      <w:r>
        <w:rPr>
          <w:noProof/>
        </w:rPr>
      </w:r>
      <w:r>
        <w:rPr>
          <w:noProof/>
        </w:rPr>
        <w:fldChar w:fldCharType="separate"/>
      </w:r>
      <w:r>
        <w:rPr>
          <w:noProof/>
        </w:rPr>
        <w:t>222</w:t>
      </w:r>
      <w:r>
        <w:rPr>
          <w:noProof/>
        </w:rPr>
        <w:fldChar w:fldCharType="end"/>
      </w:r>
    </w:p>
    <w:p w14:paraId="4187CA04" w14:textId="452907A6" w:rsidR="00624EA3" w:rsidRDefault="00624EA3">
      <w:pPr>
        <w:pStyle w:val="TableofFigures"/>
        <w:rPr>
          <w:rFonts w:asciiTheme="minorHAnsi" w:eastAsiaTheme="minorEastAsia" w:hAnsiTheme="minorHAnsi" w:cstheme="minorBidi"/>
          <w:noProof/>
          <w:sz w:val="22"/>
          <w:szCs w:val="22"/>
          <w:lang w:val="en-US"/>
        </w:rPr>
      </w:pPr>
      <w:r>
        <w:rPr>
          <w:noProof/>
          <w:lang w:bidi="en-US"/>
        </w:rPr>
        <w:t>Table 92: Group Type Selection</w:t>
      </w:r>
      <w:r>
        <w:rPr>
          <w:noProof/>
        </w:rPr>
        <w:tab/>
      </w:r>
      <w:r>
        <w:rPr>
          <w:noProof/>
        </w:rPr>
        <w:fldChar w:fldCharType="begin"/>
      </w:r>
      <w:r>
        <w:rPr>
          <w:noProof/>
        </w:rPr>
        <w:instrText xml:space="preserve"> PAGEREF _Toc128631046 \h </w:instrText>
      </w:r>
      <w:r>
        <w:rPr>
          <w:noProof/>
        </w:rPr>
      </w:r>
      <w:r>
        <w:rPr>
          <w:noProof/>
        </w:rPr>
        <w:fldChar w:fldCharType="separate"/>
      </w:r>
      <w:r>
        <w:rPr>
          <w:noProof/>
        </w:rPr>
        <w:t>223</w:t>
      </w:r>
      <w:r>
        <w:rPr>
          <w:noProof/>
        </w:rPr>
        <w:fldChar w:fldCharType="end"/>
      </w:r>
    </w:p>
    <w:p w14:paraId="115DD7C5" w14:textId="5D67A344" w:rsidR="00624EA3" w:rsidRDefault="00624EA3">
      <w:pPr>
        <w:pStyle w:val="TableofFigures"/>
        <w:rPr>
          <w:rFonts w:asciiTheme="minorHAnsi" w:eastAsiaTheme="minorEastAsia" w:hAnsiTheme="minorHAnsi" w:cstheme="minorBidi"/>
          <w:noProof/>
          <w:sz w:val="22"/>
          <w:szCs w:val="22"/>
          <w:lang w:val="en-US"/>
        </w:rPr>
      </w:pPr>
      <w:r>
        <w:rPr>
          <w:noProof/>
          <w:lang w:bidi="en-US"/>
        </w:rPr>
        <w:t>Table 93: Groups Description</w:t>
      </w:r>
      <w:r>
        <w:rPr>
          <w:noProof/>
        </w:rPr>
        <w:tab/>
      </w:r>
      <w:r>
        <w:rPr>
          <w:noProof/>
        </w:rPr>
        <w:fldChar w:fldCharType="begin"/>
      </w:r>
      <w:r>
        <w:rPr>
          <w:noProof/>
        </w:rPr>
        <w:instrText xml:space="preserve"> PAGEREF _Toc128631047 \h </w:instrText>
      </w:r>
      <w:r>
        <w:rPr>
          <w:noProof/>
        </w:rPr>
      </w:r>
      <w:r>
        <w:rPr>
          <w:noProof/>
        </w:rPr>
        <w:fldChar w:fldCharType="separate"/>
      </w:r>
      <w:r>
        <w:rPr>
          <w:noProof/>
        </w:rPr>
        <w:t>223</w:t>
      </w:r>
      <w:r>
        <w:rPr>
          <w:noProof/>
        </w:rPr>
        <w:fldChar w:fldCharType="end"/>
      </w:r>
    </w:p>
    <w:p w14:paraId="582B4BA6" w14:textId="0A39B5C7" w:rsidR="00624EA3" w:rsidRDefault="00624EA3">
      <w:pPr>
        <w:pStyle w:val="TableofFigures"/>
        <w:rPr>
          <w:rFonts w:asciiTheme="minorHAnsi" w:eastAsiaTheme="minorEastAsia" w:hAnsiTheme="minorHAnsi" w:cstheme="minorBidi"/>
          <w:noProof/>
          <w:sz w:val="22"/>
          <w:szCs w:val="22"/>
          <w:lang w:val="en-US"/>
        </w:rPr>
      </w:pPr>
      <w:r>
        <w:rPr>
          <w:noProof/>
          <w:lang w:bidi="en-US"/>
        </w:rPr>
        <w:t>Table 94: Cluster Definition Fields</w:t>
      </w:r>
      <w:r>
        <w:rPr>
          <w:noProof/>
        </w:rPr>
        <w:tab/>
      </w:r>
      <w:r>
        <w:rPr>
          <w:noProof/>
        </w:rPr>
        <w:fldChar w:fldCharType="begin"/>
      </w:r>
      <w:r>
        <w:rPr>
          <w:noProof/>
        </w:rPr>
        <w:instrText xml:space="preserve"> PAGEREF _Toc128631048 \h </w:instrText>
      </w:r>
      <w:r>
        <w:rPr>
          <w:noProof/>
        </w:rPr>
      </w:r>
      <w:r>
        <w:rPr>
          <w:noProof/>
        </w:rPr>
        <w:fldChar w:fldCharType="separate"/>
      </w:r>
      <w:r>
        <w:rPr>
          <w:noProof/>
        </w:rPr>
        <w:t>225</w:t>
      </w:r>
      <w:r>
        <w:rPr>
          <w:noProof/>
        </w:rPr>
        <w:fldChar w:fldCharType="end"/>
      </w:r>
    </w:p>
    <w:p w14:paraId="10020A28" w14:textId="4B5B2BAF" w:rsidR="00624EA3" w:rsidRDefault="00624EA3">
      <w:pPr>
        <w:pStyle w:val="TableofFigures"/>
        <w:rPr>
          <w:rFonts w:asciiTheme="minorHAnsi" w:eastAsiaTheme="minorEastAsia" w:hAnsiTheme="minorHAnsi" w:cstheme="minorBidi"/>
          <w:noProof/>
          <w:sz w:val="22"/>
          <w:szCs w:val="22"/>
          <w:lang w:val="en-US"/>
        </w:rPr>
      </w:pPr>
      <w:r>
        <w:rPr>
          <w:noProof/>
          <w:lang w:bidi="en-US"/>
        </w:rPr>
        <w:t>Table 95: Corporate Description</w:t>
      </w:r>
      <w:r>
        <w:rPr>
          <w:noProof/>
        </w:rPr>
        <w:tab/>
      </w:r>
      <w:r>
        <w:rPr>
          <w:noProof/>
        </w:rPr>
        <w:fldChar w:fldCharType="begin"/>
      </w:r>
      <w:r>
        <w:rPr>
          <w:noProof/>
        </w:rPr>
        <w:instrText xml:space="preserve"> PAGEREF _Toc128631049 \h </w:instrText>
      </w:r>
      <w:r>
        <w:rPr>
          <w:noProof/>
        </w:rPr>
      </w:r>
      <w:r>
        <w:rPr>
          <w:noProof/>
        </w:rPr>
        <w:fldChar w:fldCharType="separate"/>
      </w:r>
      <w:r>
        <w:rPr>
          <w:noProof/>
        </w:rPr>
        <w:t>229</w:t>
      </w:r>
      <w:r>
        <w:rPr>
          <w:noProof/>
        </w:rPr>
        <w:fldChar w:fldCharType="end"/>
      </w:r>
    </w:p>
    <w:p w14:paraId="394C54C2" w14:textId="79343C89" w:rsidR="00624EA3" w:rsidRDefault="00624EA3">
      <w:pPr>
        <w:pStyle w:val="TableofFigures"/>
        <w:rPr>
          <w:rFonts w:asciiTheme="minorHAnsi" w:eastAsiaTheme="minorEastAsia" w:hAnsiTheme="minorHAnsi" w:cstheme="minorBidi"/>
          <w:noProof/>
          <w:sz w:val="22"/>
          <w:szCs w:val="22"/>
          <w:lang w:val="en-US"/>
        </w:rPr>
      </w:pPr>
      <w:r>
        <w:rPr>
          <w:noProof/>
          <w:lang w:bidi="en-US"/>
        </w:rPr>
        <w:t>Table 96: CLient Description</w:t>
      </w:r>
      <w:r>
        <w:rPr>
          <w:noProof/>
        </w:rPr>
        <w:tab/>
      </w:r>
      <w:r>
        <w:rPr>
          <w:noProof/>
        </w:rPr>
        <w:fldChar w:fldCharType="begin"/>
      </w:r>
      <w:r>
        <w:rPr>
          <w:noProof/>
        </w:rPr>
        <w:instrText xml:space="preserve"> PAGEREF _Toc128631050 \h </w:instrText>
      </w:r>
      <w:r>
        <w:rPr>
          <w:noProof/>
        </w:rPr>
      </w:r>
      <w:r>
        <w:rPr>
          <w:noProof/>
        </w:rPr>
        <w:fldChar w:fldCharType="separate"/>
      </w:r>
      <w:r>
        <w:rPr>
          <w:noProof/>
        </w:rPr>
        <w:t>230</w:t>
      </w:r>
      <w:r>
        <w:rPr>
          <w:noProof/>
        </w:rPr>
        <w:fldChar w:fldCharType="end"/>
      </w:r>
    </w:p>
    <w:p w14:paraId="405C611B" w14:textId="7314ED82"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97: Client General Definitions</w:t>
      </w:r>
      <w:r>
        <w:rPr>
          <w:noProof/>
        </w:rPr>
        <w:tab/>
      </w:r>
      <w:r>
        <w:rPr>
          <w:noProof/>
        </w:rPr>
        <w:fldChar w:fldCharType="begin"/>
      </w:r>
      <w:r>
        <w:rPr>
          <w:noProof/>
        </w:rPr>
        <w:instrText xml:space="preserve"> PAGEREF _Toc128631051 \h </w:instrText>
      </w:r>
      <w:r>
        <w:rPr>
          <w:noProof/>
        </w:rPr>
      </w:r>
      <w:r>
        <w:rPr>
          <w:noProof/>
        </w:rPr>
        <w:fldChar w:fldCharType="separate"/>
      </w:r>
      <w:r>
        <w:rPr>
          <w:noProof/>
        </w:rPr>
        <w:t>232</w:t>
      </w:r>
      <w:r>
        <w:rPr>
          <w:noProof/>
        </w:rPr>
        <w:fldChar w:fldCharType="end"/>
      </w:r>
    </w:p>
    <w:p w14:paraId="33061F5A" w14:textId="1101858D"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98: Client Parameter Definitions</w:t>
      </w:r>
      <w:r>
        <w:rPr>
          <w:noProof/>
        </w:rPr>
        <w:tab/>
      </w:r>
      <w:r>
        <w:rPr>
          <w:noProof/>
        </w:rPr>
        <w:fldChar w:fldCharType="begin"/>
      </w:r>
      <w:r>
        <w:rPr>
          <w:noProof/>
        </w:rPr>
        <w:instrText xml:space="preserve"> PAGEREF _Toc128631052 \h </w:instrText>
      </w:r>
      <w:r>
        <w:rPr>
          <w:noProof/>
        </w:rPr>
      </w:r>
      <w:r>
        <w:rPr>
          <w:noProof/>
        </w:rPr>
        <w:fldChar w:fldCharType="separate"/>
      </w:r>
      <w:r>
        <w:rPr>
          <w:noProof/>
        </w:rPr>
        <w:t>234</w:t>
      </w:r>
      <w:r>
        <w:rPr>
          <w:noProof/>
        </w:rPr>
        <w:fldChar w:fldCharType="end"/>
      </w:r>
    </w:p>
    <w:p w14:paraId="0CED91AC" w14:textId="6B79F295"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99: Assign Clients to Branch Description</w:t>
      </w:r>
      <w:r>
        <w:rPr>
          <w:noProof/>
        </w:rPr>
        <w:tab/>
      </w:r>
      <w:r>
        <w:rPr>
          <w:noProof/>
        </w:rPr>
        <w:fldChar w:fldCharType="begin"/>
      </w:r>
      <w:r>
        <w:rPr>
          <w:noProof/>
        </w:rPr>
        <w:instrText xml:space="preserve"> PAGEREF _Toc128631053 \h </w:instrText>
      </w:r>
      <w:r>
        <w:rPr>
          <w:noProof/>
        </w:rPr>
      </w:r>
      <w:r>
        <w:rPr>
          <w:noProof/>
        </w:rPr>
        <w:fldChar w:fldCharType="separate"/>
      </w:r>
      <w:r>
        <w:rPr>
          <w:noProof/>
        </w:rPr>
        <w:t>236</w:t>
      </w:r>
      <w:r>
        <w:rPr>
          <w:noProof/>
        </w:rPr>
        <w:fldChar w:fldCharType="end"/>
      </w:r>
    </w:p>
    <w:p w14:paraId="10FA1C06" w14:textId="55DADFA4" w:rsidR="00624EA3" w:rsidRDefault="00624EA3">
      <w:pPr>
        <w:pStyle w:val="TableofFigures"/>
        <w:rPr>
          <w:rFonts w:asciiTheme="minorHAnsi" w:eastAsiaTheme="minorEastAsia" w:hAnsiTheme="minorHAnsi" w:cstheme="minorBidi"/>
          <w:noProof/>
          <w:sz w:val="22"/>
          <w:szCs w:val="22"/>
          <w:lang w:val="en-US"/>
        </w:rPr>
      </w:pPr>
      <w:r>
        <w:rPr>
          <w:noProof/>
          <w:lang w:bidi="en-US"/>
        </w:rPr>
        <w:t>Table 100: Network Monitoring Description</w:t>
      </w:r>
      <w:r>
        <w:rPr>
          <w:noProof/>
        </w:rPr>
        <w:tab/>
      </w:r>
      <w:r>
        <w:rPr>
          <w:noProof/>
        </w:rPr>
        <w:fldChar w:fldCharType="begin"/>
      </w:r>
      <w:r>
        <w:rPr>
          <w:noProof/>
        </w:rPr>
        <w:instrText xml:space="preserve"> PAGEREF _Toc128631054 \h </w:instrText>
      </w:r>
      <w:r>
        <w:rPr>
          <w:noProof/>
        </w:rPr>
      </w:r>
      <w:r>
        <w:rPr>
          <w:noProof/>
        </w:rPr>
        <w:fldChar w:fldCharType="separate"/>
      </w:r>
      <w:r>
        <w:rPr>
          <w:noProof/>
        </w:rPr>
        <w:t>237</w:t>
      </w:r>
      <w:r>
        <w:rPr>
          <w:noProof/>
        </w:rPr>
        <w:fldChar w:fldCharType="end"/>
      </w:r>
    </w:p>
    <w:p w14:paraId="6611CFEB" w14:textId="0451B8A3" w:rsidR="00624EA3" w:rsidRDefault="00624EA3">
      <w:pPr>
        <w:pStyle w:val="TableofFigures"/>
        <w:rPr>
          <w:rFonts w:asciiTheme="minorHAnsi" w:eastAsiaTheme="minorEastAsia" w:hAnsiTheme="minorHAnsi" w:cstheme="minorBidi"/>
          <w:noProof/>
          <w:sz w:val="22"/>
          <w:szCs w:val="22"/>
          <w:lang w:val="en-US"/>
        </w:rPr>
      </w:pPr>
      <w:r>
        <w:rPr>
          <w:noProof/>
          <w:lang w:bidi="en-US"/>
        </w:rPr>
        <w:t>Table 101: New/Edit Rule Description</w:t>
      </w:r>
      <w:r>
        <w:rPr>
          <w:noProof/>
        </w:rPr>
        <w:tab/>
      </w:r>
      <w:r>
        <w:rPr>
          <w:noProof/>
        </w:rPr>
        <w:fldChar w:fldCharType="begin"/>
      </w:r>
      <w:r>
        <w:rPr>
          <w:noProof/>
        </w:rPr>
        <w:instrText xml:space="preserve"> PAGEREF _Toc128631055 \h </w:instrText>
      </w:r>
      <w:r>
        <w:rPr>
          <w:noProof/>
        </w:rPr>
      </w:r>
      <w:r>
        <w:rPr>
          <w:noProof/>
        </w:rPr>
        <w:fldChar w:fldCharType="separate"/>
      </w:r>
      <w:r>
        <w:rPr>
          <w:noProof/>
        </w:rPr>
        <w:t>238</w:t>
      </w:r>
      <w:r>
        <w:rPr>
          <w:noProof/>
        </w:rPr>
        <w:fldChar w:fldCharType="end"/>
      </w:r>
    </w:p>
    <w:p w14:paraId="54625DFC" w14:textId="77B1B38B" w:rsidR="00624EA3" w:rsidRDefault="00624EA3">
      <w:pPr>
        <w:pStyle w:val="TableofFigures"/>
        <w:rPr>
          <w:rFonts w:asciiTheme="minorHAnsi" w:eastAsiaTheme="minorEastAsia" w:hAnsiTheme="minorHAnsi" w:cstheme="minorBidi"/>
          <w:noProof/>
          <w:sz w:val="22"/>
          <w:szCs w:val="22"/>
          <w:lang w:val="en-US"/>
        </w:rPr>
      </w:pPr>
      <w:r>
        <w:rPr>
          <w:noProof/>
          <w:lang w:bidi="en-US"/>
        </w:rPr>
        <w:t>Table 102: Calendar Description</w:t>
      </w:r>
      <w:r>
        <w:rPr>
          <w:noProof/>
        </w:rPr>
        <w:tab/>
      </w:r>
      <w:r>
        <w:rPr>
          <w:noProof/>
        </w:rPr>
        <w:fldChar w:fldCharType="begin"/>
      </w:r>
      <w:r>
        <w:rPr>
          <w:noProof/>
        </w:rPr>
        <w:instrText xml:space="preserve"> PAGEREF _Toc128631056 \h </w:instrText>
      </w:r>
      <w:r>
        <w:rPr>
          <w:noProof/>
        </w:rPr>
      </w:r>
      <w:r>
        <w:rPr>
          <w:noProof/>
        </w:rPr>
        <w:fldChar w:fldCharType="separate"/>
      </w:r>
      <w:r>
        <w:rPr>
          <w:noProof/>
        </w:rPr>
        <w:t>242</w:t>
      </w:r>
      <w:r>
        <w:rPr>
          <w:noProof/>
        </w:rPr>
        <w:fldChar w:fldCharType="end"/>
      </w:r>
    </w:p>
    <w:p w14:paraId="5CBC70CD" w14:textId="08E8A39F" w:rsidR="00624EA3" w:rsidRDefault="00624EA3">
      <w:pPr>
        <w:pStyle w:val="TableofFigures"/>
        <w:rPr>
          <w:rFonts w:asciiTheme="minorHAnsi" w:eastAsiaTheme="minorEastAsia" w:hAnsiTheme="minorHAnsi" w:cstheme="minorBidi"/>
          <w:noProof/>
          <w:sz w:val="22"/>
          <w:szCs w:val="22"/>
          <w:lang w:val="en-US"/>
        </w:rPr>
      </w:pPr>
      <w:r>
        <w:rPr>
          <w:noProof/>
          <w:lang w:bidi="en-US"/>
        </w:rPr>
        <w:t>Table 103: Calendar Cashpoints Page</w:t>
      </w:r>
      <w:r>
        <w:rPr>
          <w:noProof/>
        </w:rPr>
        <w:tab/>
      </w:r>
      <w:r>
        <w:rPr>
          <w:noProof/>
        </w:rPr>
        <w:fldChar w:fldCharType="begin"/>
      </w:r>
      <w:r>
        <w:rPr>
          <w:noProof/>
        </w:rPr>
        <w:instrText xml:space="preserve"> PAGEREF _Toc128631057 \h </w:instrText>
      </w:r>
      <w:r>
        <w:rPr>
          <w:noProof/>
        </w:rPr>
      </w:r>
      <w:r>
        <w:rPr>
          <w:noProof/>
        </w:rPr>
        <w:fldChar w:fldCharType="separate"/>
      </w:r>
      <w:r>
        <w:rPr>
          <w:noProof/>
        </w:rPr>
        <w:t>243</w:t>
      </w:r>
      <w:r>
        <w:rPr>
          <w:noProof/>
        </w:rPr>
        <w:fldChar w:fldCharType="end"/>
      </w:r>
    </w:p>
    <w:p w14:paraId="444043A9" w14:textId="2CC897D2" w:rsidR="00624EA3" w:rsidRDefault="00624EA3">
      <w:pPr>
        <w:pStyle w:val="TableofFigures"/>
        <w:rPr>
          <w:rFonts w:asciiTheme="minorHAnsi" w:eastAsiaTheme="minorEastAsia" w:hAnsiTheme="minorHAnsi" w:cstheme="minorBidi"/>
          <w:noProof/>
          <w:sz w:val="22"/>
          <w:szCs w:val="22"/>
          <w:lang w:val="en-US"/>
        </w:rPr>
      </w:pPr>
      <w:r>
        <w:rPr>
          <w:noProof/>
          <w:lang w:bidi="en-US"/>
        </w:rPr>
        <w:t>Table 104: Events Page Description</w:t>
      </w:r>
      <w:r>
        <w:rPr>
          <w:noProof/>
        </w:rPr>
        <w:tab/>
      </w:r>
      <w:r>
        <w:rPr>
          <w:noProof/>
        </w:rPr>
        <w:fldChar w:fldCharType="begin"/>
      </w:r>
      <w:r>
        <w:rPr>
          <w:noProof/>
        </w:rPr>
        <w:instrText xml:space="preserve"> PAGEREF _Toc128631058 \h </w:instrText>
      </w:r>
      <w:r>
        <w:rPr>
          <w:noProof/>
        </w:rPr>
      </w:r>
      <w:r>
        <w:rPr>
          <w:noProof/>
        </w:rPr>
        <w:fldChar w:fldCharType="separate"/>
      </w:r>
      <w:r>
        <w:rPr>
          <w:noProof/>
        </w:rPr>
        <w:t>245</w:t>
      </w:r>
      <w:r>
        <w:rPr>
          <w:noProof/>
        </w:rPr>
        <w:fldChar w:fldCharType="end"/>
      </w:r>
    </w:p>
    <w:p w14:paraId="70708667" w14:textId="0875A7F8" w:rsidR="00624EA3" w:rsidRDefault="00624EA3">
      <w:pPr>
        <w:pStyle w:val="TableofFigures"/>
        <w:rPr>
          <w:rFonts w:asciiTheme="minorHAnsi" w:eastAsiaTheme="minorEastAsia" w:hAnsiTheme="minorHAnsi" w:cstheme="minorBidi"/>
          <w:noProof/>
          <w:sz w:val="22"/>
          <w:szCs w:val="22"/>
          <w:lang w:val="en-US"/>
        </w:rPr>
      </w:pPr>
      <w:r>
        <w:rPr>
          <w:noProof/>
          <w:lang w:bidi="en-US"/>
        </w:rPr>
        <w:t>Table 105: Add/Edit Event Description</w:t>
      </w:r>
      <w:r>
        <w:rPr>
          <w:noProof/>
        </w:rPr>
        <w:tab/>
      </w:r>
      <w:r>
        <w:rPr>
          <w:noProof/>
        </w:rPr>
        <w:fldChar w:fldCharType="begin"/>
      </w:r>
      <w:r>
        <w:rPr>
          <w:noProof/>
        </w:rPr>
        <w:instrText xml:space="preserve"> PAGEREF _Toc128631059 \h </w:instrText>
      </w:r>
      <w:r>
        <w:rPr>
          <w:noProof/>
        </w:rPr>
      </w:r>
      <w:r>
        <w:rPr>
          <w:noProof/>
        </w:rPr>
        <w:fldChar w:fldCharType="separate"/>
      </w:r>
      <w:r>
        <w:rPr>
          <w:noProof/>
        </w:rPr>
        <w:t>246</w:t>
      </w:r>
      <w:r>
        <w:rPr>
          <w:noProof/>
        </w:rPr>
        <w:fldChar w:fldCharType="end"/>
      </w:r>
    </w:p>
    <w:p w14:paraId="27E11FB8" w14:textId="0BFFFA49" w:rsidR="00624EA3" w:rsidRDefault="00624EA3">
      <w:pPr>
        <w:pStyle w:val="TableofFigures"/>
        <w:rPr>
          <w:rFonts w:asciiTheme="minorHAnsi" w:eastAsiaTheme="minorEastAsia" w:hAnsiTheme="minorHAnsi" w:cstheme="minorBidi"/>
          <w:noProof/>
          <w:sz w:val="22"/>
          <w:szCs w:val="22"/>
          <w:lang w:val="en-US"/>
        </w:rPr>
      </w:pPr>
      <w:r>
        <w:rPr>
          <w:noProof/>
          <w:lang w:bidi="en-US"/>
        </w:rPr>
        <w:t>Table 106: Year-Type Description</w:t>
      </w:r>
      <w:r>
        <w:rPr>
          <w:noProof/>
        </w:rPr>
        <w:tab/>
      </w:r>
      <w:r>
        <w:rPr>
          <w:noProof/>
        </w:rPr>
        <w:fldChar w:fldCharType="begin"/>
      </w:r>
      <w:r>
        <w:rPr>
          <w:noProof/>
        </w:rPr>
        <w:instrText xml:space="preserve"> PAGEREF _Toc128631060 \h </w:instrText>
      </w:r>
      <w:r>
        <w:rPr>
          <w:noProof/>
        </w:rPr>
      </w:r>
      <w:r>
        <w:rPr>
          <w:noProof/>
        </w:rPr>
        <w:fldChar w:fldCharType="separate"/>
      </w:r>
      <w:r>
        <w:rPr>
          <w:noProof/>
        </w:rPr>
        <w:t>249</w:t>
      </w:r>
      <w:r>
        <w:rPr>
          <w:noProof/>
        </w:rPr>
        <w:fldChar w:fldCharType="end"/>
      </w:r>
    </w:p>
    <w:p w14:paraId="028AAAE4" w14:textId="35075DFD" w:rsidR="00624EA3" w:rsidRDefault="00624EA3">
      <w:pPr>
        <w:pStyle w:val="TableofFigures"/>
        <w:rPr>
          <w:rFonts w:asciiTheme="minorHAnsi" w:eastAsiaTheme="minorEastAsia" w:hAnsiTheme="minorHAnsi" w:cstheme="minorBidi"/>
          <w:noProof/>
          <w:sz w:val="22"/>
          <w:szCs w:val="22"/>
          <w:lang w:val="en-US"/>
        </w:rPr>
      </w:pPr>
      <w:r>
        <w:rPr>
          <w:noProof/>
          <w:lang w:bidi="en-US"/>
        </w:rPr>
        <w:t>Table 107: Institution Description</w:t>
      </w:r>
      <w:r>
        <w:rPr>
          <w:noProof/>
        </w:rPr>
        <w:tab/>
      </w:r>
      <w:r>
        <w:rPr>
          <w:noProof/>
        </w:rPr>
        <w:fldChar w:fldCharType="begin"/>
      </w:r>
      <w:r>
        <w:rPr>
          <w:noProof/>
        </w:rPr>
        <w:instrText xml:space="preserve"> PAGEREF _Toc128631061 \h </w:instrText>
      </w:r>
      <w:r>
        <w:rPr>
          <w:noProof/>
        </w:rPr>
      </w:r>
      <w:r>
        <w:rPr>
          <w:noProof/>
        </w:rPr>
        <w:fldChar w:fldCharType="separate"/>
      </w:r>
      <w:r>
        <w:rPr>
          <w:noProof/>
        </w:rPr>
        <w:t>251</w:t>
      </w:r>
      <w:r>
        <w:rPr>
          <w:noProof/>
        </w:rPr>
        <w:fldChar w:fldCharType="end"/>
      </w:r>
    </w:p>
    <w:p w14:paraId="1CCAA686" w14:textId="74C32E0B" w:rsidR="00624EA3" w:rsidRDefault="00624EA3">
      <w:pPr>
        <w:pStyle w:val="TableofFigures"/>
        <w:rPr>
          <w:rFonts w:asciiTheme="minorHAnsi" w:eastAsiaTheme="minorEastAsia" w:hAnsiTheme="minorHAnsi" w:cstheme="minorBidi"/>
          <w:noProof/>
          <w:sz w:val="22"/>
          <w:szCs w:val="22"/>
          <w:lang w:val="en-US"/>
        </w:rPr>
      </w:pPr>
      <w:r>
        <w:rPr>
          <w:noProof/>
          <w:lang w:bidi="en-US"/>
        </w:rPr>
        <w:t>Table 108: User Description</w:t>
      </w:r>
      <w:r>
        <w:rPr>
          <w:noProof/>
        </w:rPr>
        <w:tab/>
      </w:r>
      <w:r>
        <w:rPr>
          <w:noProof/>
        </w:rPr>
        <w:fldChar w:fldCharType="begin"/>
      </w:r>
      <w:r>
        <w:rPr>
          <w:noProof/>
        </w:rPr>
        <w:instrText xml:space="preserve"> PAGEREF _Toc128631062 \h </w:instrText>
      </w:r>
      <w:r>
        <w:rPr>
          <w:noProof/>
        </w:rPr>
      </w:r>
      <w:r>
        <w:rPr>
          <w:noProof/>
        </w:rPr>
        <w:fldChar w:fldCharType="separate"/>
      </w:r>
      <w:r>
        <w:rPr>
          <w:noProof/>
        </w:rPr>
        <w:t>253</w:t>
      </w:r>
      <w:r>
        <w:rPr>
          <w:noProof/>
        </w:rPr>
        <w:fldChar w:fldCharType="end"/>
      </w:r>
    </w:p>
    <w:p w14:paraId="25633747" w14:textId="30136C51" w:rsidR="00624EA3" w:rsidRDefault="00624EA3">
      <w:pPr>
        <w:pStyle w:val="TableofFigures"/>
        <w:rPr>
          <w:rFonts w:asciiTheme="minorHAnsi" w:eastAsiaTheme="minorEastAsia" w:hAnsiTheme="minorHAnsi" w:cstheme="minorBidi"/>
          <w:noProof/>
          <w:sz w:val="22"/>
          <w:szCs w:val="22"/>
          <w:lang w:val="en-US"/>
        </w:rPr>
      </w:pPr>
      <w:r>
        <w:rPr>
          <w:noProof/>
          <w:lang w:bidi="en-US"/>
        </w:rPr>
        <w:t>Table 109:  Group Details Window</w:t>
      </w:r>
      <w:r>
        <w:rPr>
          <w:noProof/>
        </w:rPr>
        <w:tab/>
      </w:r>
      <w:r>
        <w:rPr>
          <w:noProof/>
        </w:rPr>
        <w:fldChar w:fldCharType="begin"/>
      </w:r>
      <w:r>
        <w:rPr>
          <w:noProof/>
        </w:rPr>
        <w:instrText xml:space="preserve"> PAGEREF _Toc128631063 \h </w:instrText>
      </w:r>
      <w:r>
        <w:rPr>
          <w:noProof/>
        </w:rPr>
      </w:r>
      <w:r>
        <w:rPr>
          <w:noProof/>
        </w:rPr>
        <w:fldChar w:fldCharType="separate"/>
      </w:r>
      <w:r>
        <w:rPr>
          <w:noProof/>
        </w:rPr>
        <w:t>256</w:t>
      </w:r>
      <w:r>
        <w:rPr>
          <w:noProof/>
        </w:rPr>
        <w:fldChar w:fldCharType="end"/>
      </w:r>
    </w:p>
    <w:p w14:paraId="6A4C6C0B" w14:textId="5E33387B" w:rsidR="00624EA3" w:rsidRDefault="00624EA3">
      <w:pPr>
        <w:pStyle w:val="TableofFigures"/>
        <w:rPr>
          <w:rFonts w:asciiTheme="minorHAnsi" w:eastAsiaTheme="minorEastAsia" w:hAnsiTheme="minorHAnsi" w:cstheme="minorBidi"/>
          <w:noProof/>
          <w:sz w:val="22"/>
          <w:szCs w:val="22"/>
          <w:lang w:val="en-US"/>
        </w:rPr>
      </w:pPr>
      <w:r>
        <w:rPr>
          <w:noProof/>
          <w:lang w:bidi="en-US"/>
        </w:rPr>
        <w:t>Table 110:  Button Functions</w:t>
      </w:r>
      <w:r>
        <w:rPr>
          <w:noProof/>
        </w:rPr>
        <w:tab/>
      </w:r>
      <w:r>
        <w:rPr>
          <w:noProof/>
        </w:rPr>
        <w:fldChar w:fldCharType="begin"/>
      </w:r>
      <w:r>
        <w:rPr>
          <w:noProof/>
        </w:rPr>
        <w:instrText xml:space="preserve"> PAGEREF _Toc128631064 \h </w:instrText>
      </w:r>
      <w:r>
        <w:rPr>
          <w:noProof/>
        </w:rPr>
      </w:r>
      <w:r>
        <w:rPr>
          <w:noProof/>
        </w:rPr>
        <w:fldChar w:fldCharType="separate"/>
      </w:r>
      <w:r>
        <w:rPr>
          <w:noProof/>
        </w:rPr>
        <w:t>256</w:t>
      </w:r>
      <w:r>
        <w:rPr>
          <w:noProof/>
        </w:rPr>
        <w:fldChar w:fldCharType="end"/>
      </w:r>
    </w:p>
    <w:p w14:paraId="10D9C641" w14:textId="370164A8" w:rsidR="00624EA3" w:rsidRDefault="00624EA3">
      <w:pPr>
        <w:pStyle w:val="TableofFigures"/>
        <w:rPr>
          <w:rFonts w:asciiTheme="minorHAnsi" w:eastAsiaTheme="minorEastAsia" w:hAnsiTheme="minorHAnsi" w:cstheme="minorBidi"/>
          <w:noProof/>
          <w:sz w:val="22"/>
          <w:szCs w:val="22"/>
          <w:lang w:val="en-US"/>
        </w:rPr>
      </w:pPr>
      <w:r>
        <w:rPr>
          <w:noProof/>
          <w:lang w:bidi="en-US"/>
        </w:rPr>
        <w:t>Table 111:  Business Unit Rights</w:t>
      </w:r>
      <w:r>
        <w:rPr>
          <w:noProof/>
        </w:rPr>
        <w:tab/>
      </w:r>
      <w:r>
        <w:rPr>
          <w:noProof/>
        </w:rPr>
        <w:fldChar w:fldCharType="begin"/>
      </w:r>
      <w:r>
        <w:rPr>
          <w:noProof/>
        </w:rPr>
        <w:instrText xml:space="preserve"> PAGEREF _Toc128631065 \h </w:instrText>
      </w:r>
      <w:r>
        <w:rPr>
          <w:noProof/>
        </w:rPr>
      </w:r>
      <w:r>
        <w:rPr>
          <w:noProof/>
        </w:rPr>
        <w:fldChar w:fldCharType="separate"/>
      </w:r>
      <w:r>
        <w:rPr>
          <w:noProof/>
        </w:rPr>
        <w:t>257</w:t>
      </w:r>
      <w:r>
        <w:rPr>
          <w:noProof/>
        </w:rPr>
        <w:fldChar w:fldCharType="end"/>
      </w:r>
    </w:p>
    <w:p w14:paraId="0D976071" w14:textId="3078EE2C"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112:  Business Units Field Descriptions</w:t>
      </w:r>
      <w:r>
        <w:rPr>
          <w:noProof/>
        </w:rPr>
        <w:tab/>
      </w:r>
      <w:r>
        <w:rPr>
          <w:noProof/>
        </w:rPr>
        <w:fldChar w:fldCharType="begin"/>
      </w:r>
      <w:r>
        <w:rPr>
          <w:noProof/>
        </w:rPr>
        <w:instrText xml:space="preserve"> PAGEREF _Toc128631066 \h </w:instrText>
      </w:r>
      <w:r>
        <w:rPr>
          <w:noProof/>
        </w:rPr>
      </w:r>
      <w:r>
        <w:rPr>
          <w:noProof/>
        </w:rPr>
        <w:fldChar w:fldCharType="separate"/>
      </w:r>
      <w:r>
        <w:rPr>
          <w:noProof/>
        </w:rPr>
        <w:t>260</w:t>
      </w:r>
      <w:r>
        <w:rPr>
          <w:noProof/>
        </w:rPr>
        <w:fldChar w:fldCharType="end"/>
      </w:r>
    </w:p>
    <w:p w14:paraId="035B84B4" w14:textId="1EDA414B" w:rsidR="00624EA3" w:rsidRDefault="00624EA3">
      <w:pPr>
        <w:pStyle w:val="TableofFigures"/>
        <w:rPr>
          <w:rFonts w:asciiTheme="minorHAnsi" w:eastAsiaTheme="minorEastAsia" w:hAnsiTheme="minorHAnsi" w:cstheme="minorBidi"/>
          <w:noProof/>
          <w:sz w:val="22"/>
          <w:szCs w:val="22"/>
          <w:lang w:val="en-US"/>
        </w:rPr>
      </w:pPr>
      <w:r>
        <w:rPr>
          <w:noProof/>
          <w:lang w:bidi="en-US"/>
        </w:rPr>
        <w:t>Table 113: Currencies Description</w:t>
      </w:r>
      <w:r>
        <w:rPr>
          <w:noProof/>
        </w:rPr>
        <w:tab/>
      </w:r>
      <w:r>
        <w:rPr>
          <w:noProof/>
        </w:rPr>
        <w:fldChar w:fldCharType="begin"/>
      </w:r>
      <w:r>
        <w:rPr>
          <w:noProof/>
        </w:rPr>
        <w:instrText xml:space="preserve"> PAGEREF _Toc128631067 \h </w:instrText>
      </w:r>
      <w:r>
        <w:rPr>
          <w:noProof/>
        </w:rPr>
      </w:r>
      <w:r>
        <w:rPr>
          <w:noProof/>
        </w:rPr>
        <w:fldChar w:fldCharType="separate"/>
      </w:r>
      <w:r>
        <w:rPr>
          <w:noProof/>
        </w:rPr>
        <w:t>263</w:t>
      </w:r>
      <w:r>
        <w:rPr>
          <w:noProof/>
        </w:rPr>
        <w:fldChar w:fldCharType="end"/>
      </w:r>
    </w:p>
    <w:p w14:paraId="68FEA2F6" w14:textId="29979ED5" w:rsidR="00624EA3" w:rsidRDefault="00624EA3">
      <w:pPr>
        <w:pStyle w:val="TableofFigures"/>
        <w:rPr>
          <w:rFonts w:asciiTheme="minorHAnsi" w:eastAsiaTheme="minorEastAsia" w:hAnsiTheme="minorHAnsi" w:cstheme="minorBidi"/>
          <w:noProof/>
          <w:sz w:val="22"/>
          <w:szCs w:val="22"/>
          <w:lang w:val="en-US"/>
        </w:rPr>
      </w:pPr>
      <w:r>
        <w:rPr>
          <w:noProof/>
          <w:lang w:bidi="en-US"/>
        </w:rPr>
        <w:t>Table 114: Denominations Description</w:t>
      </w:r>
      <w:r>
        <w:rPr>
          <w:noProof/>
        </w:rPr>
        <w:tab/>
      </w:r>
      <w:r>
        <w:rPr>
          <w:noProof/>
        </w:rPr>
        <w:fldChar w:fldCharType="begin"/>
      </w:r>
      <w:r>
        <w:rPr>
          <w:noProof/>
        </w:rPr>
        <w:instrText xml:space="preserve"> PAGEREF _Toc128631068 \h </w:instrText>
      </w:r>
      <w:r>
        <w:rPr>
          <w:noProof/>
        </w:rPr>
      </w:r>
      <w:r>
        <w:rPr>
          <w:noProof/>
        </w:rPr>
        <w:fldChar w:fldCharType="separate"/>
      </w:r>
      <w:r>
        <w:rPr>
          <w:noProof/>
        </w:rPr>
        <w:t>265</w:t>
      </w:r>
      <w:r>
        <w:rPr>
          <w:noProof/>
        </w:rPr>
        <w:fldChar w:fldCharType="end"/>
      </w:r>
    </w:p>
    <w:p w14:paraId="0BBEB2B4" w14:textId="11FEC84D"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115: Cash Quality Definitions Field Descriptions</w:t>
      </w:r>
      <w:r>
        <w:rPr>
          <w:noProof/>
        </w:rPr>
        <w:tab/>
      </w:r>
      <w:r>
        <w:rPr>
          <w:noProof/>
        </w:rPr>
        <w:fldChar w:fldCharType="begin"/>
      </w:r>
      <w:r>
        <w:rPr>
          <w:noProof/>
        </w:rPr>
        <w:instrText xml:space="preserve"> PAGEREF _Toc128631069 \h </w:instrText>
      </w:r>
      <w:r>
        <w:rPr>
          <w:noProof/>
        </w:rPr>
      </w:r>
      <w:r>
        <w:rPr>
          <w:noProof/>
        </w:rPr>
        <w:fldChar w:fldCharType="separate"/>
      </w:r>
      <w:r>
        <w:rPr>
          <w:noProof/>
        </w:rPr>
        <w:t>267</w:t>
      </w:r>
      <w:r>
        <w:rPr>
          <w:noProof/>
        </w:rPr>
        <w:fldChar w:fldCharType="end"/>
      </w:r>
    </w:p>
    <w:p w14:paraId="2DDA561E" w14:textId="5D15648A" w:rsidR="00624EA3" w:rsidRDefault="00624EA3">
      <w:pPr>
        <w:pStyle w:val="TableofFigures"/>
        <w:rPr>
          <w:rFonts w:asciiTheme="minorHAnsi" w:eastAsiaTheme="minorEastAsia" w:hAnsiTheme="minorHAnsi" w:cstheme="minorBidi"/>
          <w:noProof/>
          <w:sz w:val="22"/>
          <w:szCs w:val="22"/>
          <w:lang w:val="en-US"/>
        </w:rPr>
      </w:pPr>
      <w:r>
        <w:rPr>
          <w:noProof/>
          <w:lang w:bidi="en-US"/>
        </w:rPr>
        <w:t>Table 116: Foreign Currency Description</w:t>
      </w:r>
      <w:r>
        <w:rPr>
          <w:noProof/>
        </w:rPr>
        <w:tab/>
      </w:r>
      <w:r>
        <w:rPr>
          <w:noProof/>
        </w:rPr>
        <w:fldChar w:fldCharType="begin"/>
      </w:r>
      <w:r>
        <w:rPr>
          <w:noProof/>
        </w:rPr>
        <w:instrText xml:space="preserve"> PAGEREF _Toc128631070 \h </w:instrText>
      </w:r>
      <w:r>
        <w:rPr>
          <w:noProof/>
        </w:rPr>
      </w:r>
      <w:r>
        <w:rPr>
          <w:noProof/>
        </w:rPr>
        <w:fldChar w:fldCharType="separate"/>
      </w:r>
      <w:r>
        <w:rPr>
          <w:noProof/>
        </w:rPr>
        <w:t>269</w:t>
      </w:r>
      <w:r>
        <w:rPr>
          <w:noProof/>
        </w:rPr>
        <w:fldChar w:fldCharType="end"/>
      </w:r>
    </w:p>
    <w:p w14:paraId="2C26959D" w14:textId="7E38CB89"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Table 117: Non-Cash Media Description</w:t>
      </w:r>
      <w:r>
        <w:rPr>
          <w:noProof/>
        </w:rPr>
        <w:tab/>
      </w:r>
      <w:r>
        <w:rPr>
          <w:noProof/>
        </w:rPr>
        <w:fldChar w:fldCharType="begin"/>
      </w:r>
      <w:r>
        <w:rPr>
          <w:noProof/>
        </w:rPr>
        <w:instrText xml:space="preserve"> PAGEREF _Toc128631071 \h </w:instrText>
      </w:r>
      <w:r>
        <w:rPr>
          <w:noProof/>
        </w:rPr>
      </w:r>
      <w:r>
        <w:rPr>
          <w:noProof/>
        </w:rPr>
        <w:fldChar w:fldCharType="separate"/>
      </w:r>
      <w:r>
        <w:rPr>
          <w:noProof/>
        </w:rPr>
        <w:t>271</w:t>
      </w:r>
      <w:r>
        <w:rPr>
          <w:noProof/>
        </w:rPr>
        <w:fldChar w:fldCharType="end"/>
      </w:r>
    </w:p>
    <w:p w14:paraId="5F468445" w14:textId="27A3FFE1" w:rsidR="00624EA3" w:rsidRDefault="00624EA3">
      <w:pPr>
        <w:pStyle w:val="TableofFigures"/>
        <w:rPr>
          <w:rFonts w:asciiTheme="minorHAnsi" w:eastAsiaTheme="minorEastAsia" w:hAnsiTheme="minorHAnsi" w:cstheme="minorBidi"/>
          <w:noProof/>
          <w:sz w:val="22"/>
          <w:szCs w:val="22"/>
          <w:lang w:val="en-US"/>
        </w:rPr>
      </w:pPr>
      <w:r>
        <w:rPr>
          <w:noProof/>
          <w:lang w:bidi="en-US"/>
        </w:rPr>
        <w:t>Table 118: Exchange Rate Description</w:t>
      </w:r>
      <w:r>
        <w:rPr>
          <w:noProof/>
        </w:rPr>
        <w:tab/>
      </w:r>
      <w:r>
        <w:rPr>
          <w:noProof/>
        </w:rPr>
        <w:fldChar w:fldCharType="begin"/>
      </w:r>
      <w:r>
        <w:rPr>
          <w:noProof/>
        </w:rPr>
        <w:instrText xml:space="preserve"> PAGEREF _Toc128631072 \h </w:instrText>
      </w:r>
      <w:r>
        <w:rPr>
          <w:noProof/>
        </w:rPr>
      </w:r>
      <w:r>
        <w:rPr>
          <w:noProof/>
        </w:rPr>
        <w:fldChar w:fldCharType="separate"/>
      </w:r>
      <w:r>
        <w:rPr>
          <w:noProof/>
        </w:rPr>
        <w:t>272</w:t>
      </w:r>
      <w:r>
        <w:rPr>
          <w:noProof/>
        </w:rPr>
        <w:fldChar w:fldCharType="end"/>
      </w:r>
    </w:p>
    <w:p w14:paraId="2F4D3BE9" w14:textId="7BB45EF1" w:rsidR="00624EA3" w:rsidRDefault="00624EA3">
      <w:pPr>
        <w:pStyle w:val="TableofFigures"/>
        <w:rPr>
          <w:rFonts w:asciiTheme="minorHAnsi" w:eastAsiaTheme="minorEastAsia" w:hAnsiTheme="minorHAnsi" w:cstheme="minorBidi"/>
          <w:noProof/>
          <w:sz w:val="22"/>
          <w:szCs w:val="22"/>
          <w:lang w:val="en-US"/>
        </w:rPr>
      </w:pPr>
      <w:r>
        <w:rPr>
          <w:noProof/>
          <w:lang w:bidi="en-US"/>
        </w:rPr>
        <w:t>Table 119: Interest Rate Description</w:t>
      </w:r>
      <w:r>
        <w:rPr>
          <w:noProof/>
        </w:rPr>
        <w:tab/>
      </w:r>
      <w:r>
        <w:rPr>
          <w:noProof/>
        </w:rPr>
        <w:fldChar w:fldCharType="begin"/>
      </w:r>
      <w:r>
        <w:rPr>
          <w:noProof/>
        </w:rPr>
        <w:instrText xml:space="preserve"> PAGEREF _Toc128631073 \h </w:instrText>
      </w:r>
      <w:r>
        <w:rPr>
          <w:noProof/>
        </w:rPr>
      </w:r>
      <w:r>
        <w:rPr>
          <w:noProof/>
        </w:rPr>
        <w:fldChar w:fldCharType="separate"/>
      </w:r>
      <w:r>
        <w:rPr>
          <w:noProof/>
        </w:rPr>
        <w:t>274</w:t>
      </w:r>
      <w:r>
        <w:rPr>
          <w:noProof/>
        </w:rPr>
        <w:fldChar w:fldCharType="end"/>
      </w:r>
    </w:p>
    <w:p w14:paraId="41002240" w14:textId="4A490CBB" w:rsidR="00624EA3" w:rsidRDefault="00624EA3">
      <w:pPr>
        <w:pStyle w:val="TableofFigures"/>
        <w:rPr>
          <w:rFonts w:asciiTheme="minorHAnsi" w:eastAsiaTheme="minorEastAsia" w:hAnsiTheme="minorHAnsi" w:cstheme="minorBidi"/>
          <w:noProof/>
          <w:sz w:val="22"/>
          <w:szCs w:val="22"/>
          <w:lang w:val="en-US"/>
        </w:rPr>
      </w:pPr>
      <w:r>
        <w:rPr>
          <w:noProof/>
          <w:lang w:bidi="en-US"/>
        </w:rPr>
        <w:t>Table 120: Inner Wallet Description</w:t>
      </w:r>
      <w:r>
        <w:rPr>
          <w:noProof/>
        </w:rPr>
        <w:tab/>
      </w:r>
      <w:r>
        <w:rPr>
          <w:noProof/>
        </w:rPr>
        <w:fldChar w:fldCharType="begin"/>
      </w:r>
      <w:r>
        <w:rPr>
          <w:noProof/>
        </w:rPr>
        <w:instrText xml:space="preserve"> PAGEREF _Toc128631074 \h </w:instrText>
      </w:r>
      <w:r>
        <w:rPr>
          <w:noProof/>
        </w:rPr>
      </w:r>
      <w:r>
        <w:rPr>
          <w:noProof/>
        </w:rPr>
        <w:fldChar w:fldCharType="separate"/>
      </w:r>
      <w:r>
        <w:rPr>
          <w:noProof/>
        </w:rPr>
        <w:t>275</w:t>
      </w:r>
      <w:r>
        <w:rPr>
          <w:noProof/>
        </w:rPr>
        <w:fldChar w:fldCharType="end"/>
      </w:r>
    </w:p>
    <w:p w14:paraId="3D2ECB77" w14:textId="40852DF0" w:rsidR="00624EA3" w:rsidRDefault="00624EA3">
      <w:pPr>
        <w:pStyle w:val="TableofFigures"/>
        <w:rPr>
          <w:rFonts w:asciiTheme="minorHAnsi" w:eastAsiaTheme="minorEastAsia" w:hAnsiTheme="minorHAnsi" w:cstheme="minorBidi"/>
          <w:noProof/>
          <w:sz w:val="22"/>
          <w:szCs w:val="22"/>
          <w:lang w:val="en-US"/>
        </w:rPr>
      </w:pPr>
      <w:r>
        <w:rPr>
          <w:noProof/>
          <w:lang w:bidi="en-US"/>
        </w:rPr>
        <w:t>Table 121: Institution Description</w:t>
      </w:r>
      <w:r>
        <w:rPr>
          <w:noProof/>
        </w:rPr>
        <w:tab/>
      </w:r>
      <w:r>
        <w:rPr>
          <w:noProof/>
        </w:rPr>
        <w:fldChar w:fldCharType="begin"/>
      </w:r>
      <w:r>
        <w:rPr>
          <w:noProof/>
        </w:rPr>
        <w:instrText xml:space="preserve"> PAGEREF _Toc128631075 \h </w:instrText>
      </w:r>
      <w:r>
        <w:rPr>
          <w:noProof/>
        </w:rPr>
      </w:r>
      <w:r>
        <w:rPr>
          <w:noProof/>
        </w:rPr>
        <w:fldChar w:fldCharType="separate"/>
      </w:r>
      <w:r>
        <w:rPr>
          <w:noProof/>
        </w:rPr>
        <w:t>277</w:t>
      </w:r>
      <w:r>
        <w:rPr>
          <w:noProof/>
        </w:rPr>
        <w:fldChar w:fldCharType="end"/>
      </w:r>
    </w:p>
    <w:p w14:paraId="47406261" w14:textId="417AA14A" w:rsidR="00624EA3" w:rsidRDefault="00624EA3">
      <w:pPr>
        <w:pStyle w:val="TableofFigures"/>
        <w:rPr>
          <w:rFonts w:asciiTheme="minorHAnsi" w:eastAsiaTheme="minorEastAsia" w:hAnsiTheme="minorHAnsi" w:cstheme="minorBidi"/>
          <w:noProof/>
          <w:sz w:val="22"/>
          <w:szCs w:val="22"/>
          <w:lang w:val="en-US"/>
        </w:rPr>
      </w:pPr>
      <w:r>
        <w:rPr>
          <w:noProof/>
          <w:lang w:bidi="en-US"/>
        </w:rPr>
        <w:t>Table 122: Order Workflow Description</w:t>
      </w:r>
      <w:r>
        <w:rPr>
          <w:noProof/>
        </w:rPr>
        <w:tab/>
      </w:r>
      <w:r>
        <w:rPr>
          <w:noProof/>
        </w:rPr>
        <w:fldChar w:fldCharType="begin"/>
      </w:r>
      <w:r>
        <w:rPr>
          <w:noProof/>
        </w:rPr>
        <w:instrText xml:space="preserve"> PAGEREF _Toc128631076 \h </w:instrText>
      </w:r>
      <w:r>
        <w:rPr>
          <w:noProof/>
        </w:rPr>
      </w:r>
      <w:r>
        <w:rPr>
          <w:noProof/>
        </w:rPr>
        <w:fldChar w:fldCharType="separate"/>
      </w:r>
      <w:r>
        <w:rPr>
          <w:noProof/>
        </w:rPr>
        <w:t>279</w:t>
      </w:r>
      <w:r>
        <w:rPr>
          <w:noProof/>
        </w:rPr>
        <w:fldChar w:fldCharType="end"/>
      </w:r>
    </w:p>
    <w:p w14:paraId="0C0B0E64" w14:textId="4BD784AF" w:rsidR="00624EA3" w:rsidRDefault="00624EA3">
      <w:pPr>
        <w:pStyle w:val="TableofFigures"/>
        <w:rPr>
          <w:rFonts w:asciiTheme="minorHAnsi" w:eastAsiaTheme="minorEastAsia" w:hAnsiTheme="minorHAnsi" w:cstheme="minorBidi"/>
          <w:noProof/>
          <w:sz w:val="22"/>
          <w:szCs w:val="22"/>
          <w:lang w:val="en-US"/>
        </w:rPr>
      </w:pPr>
      <w:r>
        <w:rPr>
          <w:noProof/>
          <w:lang w:bidi="en-US"/>
        </w:rPr>
        <w:t>Table 123: Order Workflow Editing Description</w:t>
      </w:r>
      <w:r>
        <w:rPr>
          <w:noProof/>
        </w:rPr>
        <w:tab/>
      </w:r>
      <w:r>
        <w:rPr>
          <w:noProof/>
        </w:rPr>
        <w:fldChar w:fldCharType="begin"/>
      </w:r>
      <w:r>
        <w:rPr>
          <w:noProof/>
        </w:rPr>
        <w:instrText xml:space="preserve"> PAGEREF _Toc128631077 \h </w:instrText>
      </w:r>
      <w:r>
        <w:rPr>
          <w:noProof/>
        </w:rPr>
      </w:r>
      <w:r>
        <w:rPr>
          <w:noProof/>
        </w:rPr>
        <w:fldChar w:fldCharType="separate"/>
      </w:r>
      <w:r>
        <w:rPr>
          <w:noProof/>
        </w:rPr>
        <w:t>280</w:t>
      </w:r>
      <w:r>
        <w:rPr>
          <w:noProof/>
        </w:rPr>
        <w:fldChar w:fldCharType="end"/>
      </w:r>
    </w:p>
    <w:p w14:paraId="1F33BC11" w14:textId="1FBC42DE"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124: Order Custom Field Definitions Description</w:t>
      </w:r>
      <w:r>
        <w:rPr>
          <w:noProof/>
        </w:rPr>
        <w:tab/>
      </w:r>
      <w:r>
        <w:rPr>
          <w:noProof/>
        </w:rPr>
        <w:fldChar w:fldCharType="begin"/>
      </w:r>
      <w:r>
        <w:rPr>
          <w:noProof/>
        </w:rPr>
        <w:instrText xml:space="preserve"> PAGEREF _Toc128631078 \h </w:instrText>
      </w:r>
      <w:r>
        <w:rPr>
          <w:noProof/>
        </w:rPr>
      </w:r>
      <w:r>
        <w:rPr>
          <w:noProof/>
        </w:rPr>
        <w:fldChar w:fldCharType="separate"/>
      </w:r>
      <w:r>
        <w:rPr>
          <w:noProof/>
        </w:rPr>
        <w:t>284</w:t>
      </w:r>
      <w:r>
        <w:rPr>
          <w:noProof/>
        </w:rPr>
        <w:fldChar w:fldCharType="end"/>
      </w:r>
    </w:p>
    <w:p w14:paraId="1EC29253" w14:textId="51C61BC8"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125: Custom Field To Order Description</w:t>
      </w:r>
      <w:r>
        <w:rPr>
          <w:noProof/>
        </w:rPr>
        <w:tab/>
      </w:r>
      <w:r>
        <w:rPr>
          <w:noProof/>
        </w:rPr>
        <w:fldChar w:fldCharType="begin"/>
      </w:r>
      <w:r>
        <w:rPr>
          <w:noProof/>
        </w:rPr>
        <w:instrText xml:space="preserve"> PAGEREF _Toc128631079 \h </w:instrText>
      </w:r>
      <w:r>
        <w:rPr>
          <w:noProof/>
        </w:rPr>
      </w:r>
      <w:r>
        <w:rPr>
          <w:noProof/>
        </w:rPr>
        <w:fldChar w:fldCharType="separate"/>
      </w:r>
      <w:r>
        <w:rPr>
          <w:noProof/>
        </w:rPr>
        <w:t>286</w:t>
      </w:r>
      <w:r>
        <w:rPr>
          <w:noProof/>
        </w:rPr>
        <w:fldChar w:fldCharType="end"/>
      </w:r>
    </w:p>
    <w:p w14:paraId="29742BD5" w14:textId="66F78C55" w:rsidR="00624EA3" w:rsidRDefault="00624EA3">
      <w:pPr>
        <w:pStyle w:val="TableofFigures"/>
        <w:rPr>
          <w:rFonts w:asciiTheme="minorHAnsi" w:eastAsiaTheme="minorEastAsia" w:hAnsiTheme="minorHAnsi" w:cstheme="minorBidi"/>
          <w:noProof/>
          <w:sz w:val="22"/>
          <w:szCs w:val="22"/>
          <w:lang w:val="en-US"/>
        </w:rPr>
      </w:pPr>
      <w:r>
        <w:rPr>
          <w:noProof/>
          <w:lang w:bidi="en-US"/>
        </w:rPr>
        <w:t>Table 126: Cashpoint Copy Description</w:t>
      </w:r>
      <w:r>
        <w:rPr>
          <w:noProof/>
        </w:rPr>
        <w:tab/>
      </w:r>
      <w:r>
        <w:rPr>
          <w:noProof/>
        </w:rPr>
        <w:fldChar w:fldCharType="begin"/>
      </w:r>
      <w:r>
        <w:rPr>
          <w:noProof/>
        </w:rPr>
        <w:instrText xml:space="preserve"> PAGEREF _Toc128631080 \h </w:instrText>
      </w:r>
      <w:r>
        <w:rPr>
          <w:noProof/>
        </w:rPr>
      </w:r>
      <w:r>
        <w:rPr>
          <w:noProof/>
        </w:rPr>
        <w:fldChar w:fldCharType="separate"/>
      </w:r>
      <w:r>
        <w:rPr>
          <w:noProof/>
        </w:rPr>
        <w:t>288</w:t>
      </w:r>
      <w:r>
        <w:rPr>
          <w:noProof/>
        </w:rPr>
        <w:fldChar w:fldCharType="end"/>
      </w:r>
    </w:p>
    <w:p w14:paraId="68C24E43" w14:textId="75F182F0" w:rsidR="00624EA3" w:rsidRDefault="00624EA3">
      <w:pPr>
        <w:pStyle w:val="TableofFigures"/>
        <w:rPr>
          <w:rFonts w:asciiTheme="minorHAnsi" w:eastAsiaTheme="minorEastAsia" w:hAnsiTheme="minorHAnsi" w:cstheme="minorBidi"/>
          <w:noProof/>
          <w:sz w:val="22"/>
          <w:szCs w:val="22"/>
          <w:lang w:val="en-US"/>
        </w:rPr>
      </w:pPr>
      <w:r>
        <w:rPr>
          <w:noProof/>
          <w:lang w:bidi="en-US"/>
        </w:rPr>
        <w:t>Table 127: Rename Cashpoint Description</w:t>
      </w:r>
      <w:r>
        <w:rPr>
          <w:noProof/>
        </w:rPr>
        <w:tab/>
      </w:r>
      <w:r>
        <w:rPr>
          <w:noProof/>
        </w:rPr>
        <w:fldChar w:fldCharType="begin"/>
      </w:r>
      <w:r>
        <w:rPr>
          <w:noProof/>
        </w:rPr>
        <w:instrText xml:space="preserve"> PAGEREF _Toc128631081 \h </w:instrText>
      </w:r>
      <w:r>
        <w:rPr>
          <w:noProof/>
        </w:rPr>
      </w:r>
      <w:r>
        <w:rPr>
          <w:noProof/>
        </w:rPr>
        <w:fldChar w:fldCharType="separate"/>
      </w:r>
      <w:r>
        <w:rPr>
          <w:noProof/>
        </w:rPr>
        <w:t>289</w:t>
      </w:r>
      <w:r>
        <w:rPr>
          <w:noProof/>
        </w:rPr>
        <w:fldChar w:fldCharType="end"/>
      </w:r>
    </w:p>
    <w:p w14:paraId="01414FEA" w14:textId="3FA93D0E" w:rsidR="00624EA3" w:rsidRDefault="00624EA3">
      <w:pPr>
        <w:pStyle w:val="TableofFigures"/>
        <w:rPr>
          <w:rFonts w:asciiTheme="minorHAnsi" w:eastAsiaTheme="minorEastAsia" w:hAnsiTheme="minorHAnsi" w:cstheme="minorBidi"/>
          <w:noProof/>
          <w:sz w:val="22"/>
          <w:szCs w:val="22"/>
          <w:lang w:val="en-US"/>
        </w:rPr>
      </w:pPr>
      <w:r>
        <w:rPr>
          <w:noProof/>
          <w:lang w:bidi="en-US"/>
        </w:rPr>
        <w:t>Table 128: Delete Cashpoint Description</w:t>
      </w:r>
      <w:r>
        <w:rPr>
          <w:noProof/>
        </w:rPr>
        <w:tab/>
      </w:r>
      <w:r>
        <w:rPr>
          <w:noProof/>
        </w:rPr>
        <w:fldChar w:fldCharType="begin"/>
      </w:r>
      <w:r>
        <w:rPr>
          <w:noProof/>
        </w:rPr>
        <w:instrText xml:space="preserve"> PAGEREF _Toc128631082 \h </w:instrText>
      </w:r>
      <w:r>
        <w:rPr>
          <w:noProof/>
        </w:rPr>
      </w:r>
      <w:r>
        <w:rPr>
          <w:noProof/>
        </w:rPr>
        <w:fldChar w:fldCharType="separate"/>
      </w:r>
      <w:r>
        <w:rPr>
          <w:noProof/>
        </w:rPr>
        <w:t>290</w:t>
      </w:r>
      <w:r>
        <w:rPr>
          <w:noProof/>
        </w:rPr>
        <w:fldChar w:fldCharType="end"/>
      </w:r>
    </w:p>
    <w:p w14:paraId="41A362E1" w14:textId="57F57E8E" w:rsidR="00624EA3" w:rsidRDefault="00624EA3">
      <w:pPr>
        <w:pStyle w:val="TableofFigures"/>
        <w:rPr>
          <w:rFonts w:asciiTheme="minorHAnsi" w:eastAsiaTheme="minorEastAsia" w:hAnsiTheme="minorHAnsi" w:cstheme="minorBidi"/>
          <w:noProof/>
          <w:sz w:val="22"/>
          <w:szCs w:val="22"/>
          <w:lang w:val="en-US"/>
        </w:rPr>
      </w:pPr>
      <w:r>
        <w:rPr>
          <w:noProof/>
          <w:lang w:bidi="en-US"/>
        </w:rPr>
        <w:t>Table 129: Activate/Deactivate Cashpoint Description</w:t>
      </w:r>
      <w:r>
        <w:rPr>
          <w:noProof/>
        </w:rPr>
        <w:tab/>
      </w:r>
      <w:r>
        <w:rPr>
          <w:noProof/>
        </w:rPr>
        <w:fldChar w:fldCharType="begin"/>
      </w:r>
      <w:r>
        <w:rPr>
          <w:noProof/>
        </w:rPr>
        <w:instrText xml:space="preserve"> PAGEREF _Toc128631083 \h </w:instrText>
      </w:r>
      <w:r>
        <w:rPr>
          <w:noProof/>
        </w:rPr>
      </w:r>
      <w:r>
        <w:rPr>
          <w:noProof/>
        </w:rPr>
        <w:fldChar w:fldCharType="separate"/>
      </w:r>
      <w:r>
        <w:rPr>
          <w:noProof/>
        </w:rPr>
        <w:t>291</w:t>
      </w:r>
      <w:r>
        <w:rPr>
          <w:noProof/>
        </w:rPr>
        <w:fldChar w:fldCharType="end"/>
      </w:r>
    </w:p>
    <w:p w14:paraId="34152549" w14:textId="04B10F63" w:rsidR="00624EA3" w:rsidRDefault="00624EA3">
      <w:pPr>
        <w:pStyle w:val="TableofFigures"/>
        <w:rPr>
          <w:rFonts w:asciiTheme="minorHAnsi" w:eastAsiaTheme="minorEastAsia" w:hAnsiTheme="minorHAnsi" w:cstheme="minorBidi"/>
          <w:noProof/>
          <w:sz w:val="22"/>
          <w:szCs w:val="22"/>
          <w:lang w:val="en-US"/>
        </w:rPr>
      </w:pPr>
      <w:r>
        <w:rPr>
          <w:noProof/>
          <w:lang w:bidi="en-US"/>
        </w:rPr>
        <w:t>Table 130: Copy History Description</w:t>
      </w:r>
      <w:r>
        <w:rPr>
          <w:noProof/>
        </w:rPr>
        <w:tab/>
      </w:r>
      <w:r>
        <w:rPr>
          <w:noProof/>
        </w:rPr>
        <w:fldChar w:fldCharType="begin"/>
      </w:r>
      <w:r>
        <w:rPr>
          <w:noProof/>
        </w:rPr>
        <w:instrText xml:space="preserve"> PAGEREF _Toc128631084 \h </w:instrText>
      </w:r>
      <w:r>
        <w:rPr>
          <w:noProof/>
        </w:rPr>
      </w:r>
      <w:r>
        <w:rPr>
          <w:noProof/>
        </w:rPr>
        <w:fldChar w:fldCharType="separate"/>
      </w:r>
      <w:r>
        <w:rPr>
          <w:noProof/>
        </w:rPr>
        <w:t>292</w:t>
      </w:r>
      <w:r>
        <w:rPr>
          <w:noProof/>
        </w:rPr>
        <w:fldChar w:fldCharType="end"/>
      </w:r>
    </w:p>
    <w:p w14:paraId="2A4434C4" w14:textId="1EFA77ED" w:rsidR="00624EA3" w:rsidRDefault="00624EA3">
      <w:pPr>
        <w:pStyle w:val="TableofFigures"/>
        <w:rPr>
          <w:rFonts w:asciiTheme="minorHAnsi" w:eastAsiaTheme="minorEastAsia" w:hAnsiTheme="minorHAnsi" w:cstheme="minorBidi"/>
          <w:noProof/>
          <w:sz w:val="22"/>
          <w:szCs w:val="22"/>
          <w:lang w:val="en-US"/>
        </w:rPr>
      </w:pPr>
      <w:r>
        <w:rPr>
          <w:noProof/>
          <w:lang w:bidi="en-US"/>
        </w:rPr>
        <w:t>Table 131: Purge Data Description</w:t>
      </w:r>
      <w:r>
        <w:rPr>
          <w:noProof/>
        </w:rPr>
        <w:tab/>
      </w:r>
      <w:r>
        <w:rPr>
          <w:noProof/>
        </w:rPr>
        <w:fldChar w:fldCharType="begin"/>
      </w:r>
      <w:r>
        <w:rPr>
          <w:noProof/>
        </w:rPr>
        <w:instrText xml:space="preserve"> PAGEREF _Toc128631085 \h </w:instrText>
      </w:r>
      <w:r>
        <w:rPr>
          <w:noProof/>
        </w:rPr>
      </w:r>
      <w:r>
        <w:rPr>
          <w:noProof/>
        </w:rPr>
        <w:fldChar w:fldCharType="separate"/>
      </w:r>
      <w:r>
        <w:rPr>
          <w:noProof/>
        </w:rPr>
        <w:t>293</w:t>
      </w:r>
      <w:r>
        <w:rPr>
          <w:noProof/>
        </w:rPr>
        <w:fldChar w:fldCharType="end"/>
      </w:r>
    </w:p>
    <w:p w14:paraId="15A9157A" w14:textId="744E22E2" w:rsidR="00624EA3" w:rsidRDefault="00624EA3">
      <w:pPr>
        <w:pStyle w:val="TableofFigures"/>
        <w:rPr>
          <w:rFonts w:asciiTheme="minorHAnsi" w:eastAsiaTheme="minorEastAsia" w:hAnsiTheme="minorHAnsi" w:cstheme="minorBidi"/>
          <w:noProof/>
          <w:sz w:val="22"/>
          <w:szCs w:val="22"/>
          <w:lang w:val="en-US"/>
        </w:rPr>
      </w:pPr>
      <w:r>
        <w:rPr>
          <w:noProof/>
          <w:lang w:bidi="en-US"/>
        </w:rPr>
        <w:t>Table 132</w:t>
      </w:r>
      <w:r w:rsidRPr="007C4579">
        <w:rPr>
          <w:noProof/>
          <w:lang w:val="en-US" w:bidi="en-US"/>
        </w:rPr>
        <w:t>: Include/Exclude History Description</w:t>
      </w:r>
      <w:r>
        <w:rPr>
          <w:noProof/>
        </w:rPr>
        <w:tab/>
      </w:r>
      <w:r>
        <w:rPr>
          <w:noProof/>
        </w:rPr>
        <w:fldChar w:fldCharType="begin"/>
      </w:r>
      <w:r>
        <w:rPr>
          <w:noProof/>
        </w:rPr>
        <w:instrText xml:space="preserve"> PAGEREF _Toc128631086 \h </w:instrText>
      </w:r>
      <w:r>
        <w:rPr>
          <w:noProof/>
        </w:rPr>
      </w:r>
      <w:r>
        <w:rPr>
          <w:noProof/>
        </w:rPr>
        <w:fldChar w:fldCharType="separate"/>
      </w:r>
      <w:r>
        <w:rPr>
          <w:noProof/>
        </w:rPr>
        <w:t>297</w:t>
      </w:r>
      <w:r>
        <w:rPr>
          <w:noProof/>
        </w:rPr>
        <w:fldChar w:fldCharType="end"/>
      </w:r>
    </w:p>
    <w:p w14:paraId="12A9ADBC" w14:textId="1DAE7ADB" w:rsidR="00624EA3" w:rsidRDefault="00624EA3">
      <w:pPr>
        <w:pStyle w:val="TableofFigures"/>
        <w:rPr>
          <w:rFonts w:asciiTheme="minorHAnsi" w:eastAsiaTheme="minorEastAsia" w:hAnsiTheme="minorHAnsi" w:cstheme="minorBidi"/>
          <w:noProof/>
          <w:sz w:val="22"/>
          <w:szCs w:val="22"/>
          <w:lang w:val="en-US"/>
        </w:rPr>
      </w:pPr>
      <w:r>
        <w:rPr>
          <w:noProof/>
          <w:lang w:bidi="en-US"/>
        </w:rPr>
        <w:t>Table 133: Log Viewer Description</w:t>
      </w:r>
      <w:r>
        <w:rPr>
          <w:noProof/>
        </w:rPr>
        <w:tab/>
      </w:r>
      <w:r>
        <w:rPr>
          <w:noProof/>
        </w:rPr>
        <w:fldChar w:fldCharType="begin"/>
      </w:r>
      <w:r>
        <w:rPr>
          <w:noProof/>
        </w:rPr>
        <w:instrText xml:space="preserve"> PAGEREF _Toc128631087 \h </w:instrText>
      </w:r>
      <w:r>
        <w:rPr>
          <w:noProof/>
        </w:rPr>
      </w:r>
      <w:r>
        <w:rPr>
          <w:noProof/>
        </w:rPr>
        <w:fldChar w:fldCharType="separate"/>
      </w:r>
      <w:r>
        <w:rPr>
          <w:noProof/>
        </w:rPr>
        <w:t>300</w:t>
      </w:r>
      <w:r>
        <w:rPr>
          <w:noProof/>
        </w:rPr>
        <w:fldChar w:fldCharType="end"/>
      </w:r>
    </w:p>
    <w:p w14:paraId="127AB28F" w14:textId="31DA995E"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134: Audit Log Browser Search Description</w:t>
      </w:r>
      <w:r>
        <w:rPr>
          <w:noProof/>
        </w:rPr>
        <w:tab/>
      </w:r>
      <w:r>
        <w:rPr>
          <w:noProof/>
        </w:rPr>
        <w:fldChar w:fldCharType="begin"/>
      </w:r>
      <w:r>
        <w:rPr>
          <w:noProof/>
        </w:rPr>
        <w:instrText xml:space="preserve"> PAGEREF _Toc128631088 \h </w:instrText>
      </w:r>
      <w:r>
        <w:rPr>
          <w:noProof/>
        </w:rPr>
      </w:r>
      <w:r>
        <w:rPr>
          <w:noProof/>
        </w:rPr>
        <w:fldChar w:fldCharType="separate"/>
      </w:r>
      <w:r>
        <w:rPr>
          <w:noProof/>
        </w:rPr>
        <w:t>301</w:t>
      </w:r>
      <w:r>
        <w:rPr>
          <w:noProof/>
        </w:rPr>
        <w:fldChar w:fldCharType="end"/>
      </w:r>
    </w:p>
    <w:p w14:paraId="0820C057" w14:textId="3A6AB294"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135: Audit Log Browser Search Results Description</w:t>
      </w:r>
      <w:r>
        <w:rPr>
          <w:noProof/>
        </w:rPr>
        <w:tab/>
      </w:r>
      <w:r>
        <w:rPr>
          <w:noProof/>
        </w:rPr>
        <w:fldChar w:fldCharType="begin"/>
      </w:r>
      <w:r>
        <w:rPr>
          <w:noProof/>
        </w:rPr>
        <w:instrText xml:space="preserve"> PAGEREF _Toc128631089 \h </w:instrText>
      </w:r>
      <w:r>
        <w:rPr>
          <w:noProof/>
        </w:rPr>
      </w:r>
      <w:r>
        <w:rPr>
          <w:noProof/>
        </w:rPr>
        <w:fldChar w:fldCharType="separate"/>
      </w:r>
      <w:r>
        <w:rPr>
          <w:noProof/>
        </w:rPr>
        <w:t>302</w:t>
      </w:r>
      <w:r>
        <w:rPr>
          <w:noProof/>
        </w:rPr>
        <w:fldChar w:fldCharType="end"/>
      </w:r>
    </w:p>
    <w:p w14:paraId="6B7F7968" w14:textId="0B68D3D7" w:rsidR="00624EA3" w:rsidRDefault="00624EA3">
      <w:pPr>
        <w:pStyle w:val="TableofFigures"/>
        <w:rPr>
          <w:rFonts w:asciiTheme="minorHAnsi" w:eastAsiaTheme="minorEastAsia" w:hAnsiTheme="minorHAnsi" w:cstheme="minorBidi"/>
          <w:noProof/>
          <w:sz w:val="22"/>
          <w:szCs w:val="22"/>
          <w:lang w:val="en-US"/>
        </w:rPr>
      </w:pPr>
      <w:r>
        <w:rPr>
          <w:noProof/>
          <w:lang w:bidi="en-US"/>
        </w:rPr>
        <w:t>Table 136: Audit Log Browser Transaction Detail Description</w:t>
      </w:r>
      <w:r>
        <w:rPr>
          <w:noProof/>
        </w:rPr>
        <w:tab/>
      </w:r>
      <w:r>
        <w:rPr>
          <w:noProof/>
        </w:rPr>
        <w:fldChar w:fldCharType="begin"/>
      </w:r>
      <w:r>
        <w:rPr>
          <w:noProof/>
        </w:rPr>
        <w:instrText xml:space="preserve"> PAGEREF _Toc128631090 \h </w:instrText>
      </w:r>
      <w:r>
        <w:rPr>
          <w:noProof/>
        </w:rPr>
      </w:r>
      <w:r>
        <w:rPr>
          <w:noProof/>
        </w:rPr>
        <w:fldChar w:fldCharType="separate"/>
      </w:r>
      <w:r>
        <w:rPr>
          <w:noProof/>
        </w:rPr>
        <w:t>303</w:t>
      </w:r>
      <w:r>
        <w:rPr>
          <w:noProof/>
        </w:rPr>
        <w:fldChar w:fldCharType="end"/>
      </w:r>
    </w:p>
    <w:p w14:paraId="146186A4" w14:textId="7AA04A22" w:rsidR="00624EA3" w:rsidRDefault="00624EA3">
      <w:pPr>
        <w:pStyle w:val="TableofFigures"/>
        <w:rPr>
          <w:rFonts w:asciiTheme="minorHAnsi" w:eastAsiaTheme="minorEastAsia" w:hAnsiTheme="minorHAnsi" w:cstheme="minorBidi"/>
          <w:noProof/>
          <w:sz w:val="22"/>
          <w:szCs w:val="22"/>
          <w:lang w:val="en-US"/>
        </w:rPr>
      </w:pPr>
      <w:r>
        <w:rPr>
          <w:noProof/>
          <w:lang w:bidi="en-US"/>
        </w:rPr>
        <w:t>Table 137: Virtual Analyst Description</w:t>
      </w:r>
      <w:r>
        <w:rPr>
          <w:noProof/>
        </w:rPr>
        <w:tab/>
      </w:r>
      <w:r>
        <w:rPr>
          <w:noProof/>
        </w:rPr>
        <w:fldChar w:fldCharType="begin"/>
      </w:r>
      <w:r>
        <w:rPr>
          <w:noProof/>
        </w:rPr>
        <w:instrText xml:space="preserve"> PAGEREF _Toc128631091 \h </w:instrText>
      </w:r>
      <w:r>
        <w:rPr>
          <w:noProof/>
        </w:rPr>
      </w:r>
      <w:r>
        <w:rPr>
          <w:noProof/>
        </w:rPr>
        <w:fldChar w:fldCharType="separate"/>
      </w:r>
      <w:r>
        <w:rPr>
          <w:noProof/>
        </w:rPr>
        <w:t>305</w:t>
      </w:r>
      <w:r>
        <w:rPr>
          <w:noProof/>
        </w:rPr>
        <w:fldChar w:fldCharType="end"/>
      </w:r>
    </w:p>
    <w:p w14:paraId="7C76FECB" w14:textId="2FCE898C" w:rsidR="00624EA3" w:rsidRDefault="00624EA3">
      <w:pPr>
        <w:pStyle w:val="TableofFigures"/>
        <w:rPr>
          <w:rFonts w:asciiTheme="minorHAnsi" w:eastAsiaTheme="minorEastAsia" w:hAnsiTheme="minorHAnsi" w:cstheme="minorBidi"/>
          <w:noProof/>
          <w:sz w:val="22"/>
          <w:szCs w:val="22"/>
          <w:lang w:val="en-US"/>
        </w:rPr>
      </w:pPr>
      <w:r>
        <w:rPr>
          <w:noProof/>
          <w:lang w:bidi="en-US"/>
        </w:rPr>
        <w:t>Table 138: History Selection Description</w:t>
      </w:r>
      <w:r>
        <w:rPr>
          <w:noProof/>
        </w:rPr>
        <w:tab/>
      </w:r>
      <w:r>
        <w:rPr>
          <w:noProof/>
        </w:rPr>
        <w:fldChar w:fldCharType="begin"/>
      </w:r>
      <w:r>
        <w:rPr>
          <w:noProof/>
        </w:rPr>
        <w:instrText xml:space="preserve"> PAGEREF _Toc128631092 \h </w:instrText>
      </w:r>
      <w:r>
        <w:rPr>
          <w:noProof/>
        </w:rPr>
      </w:r>
      <w:r>
        <w:rPr>
          <w:noProof/>
        </w:rPr>
        <w:fldChar w:fldCharType="separate"/>
      </w:r>
      <w:r>
        <w:rPr>
          <w:noProof/>
        </w:rPr>
        <w:t>308</w:t>
      </w:r>
      <w:r>
        <w:rPr>
          <w:noProof/>
        </w:rPr>
        <w:fldChar w:fldCharType="end"/>
      </w:r>
    </w:p>
    <w:p w14:paraId="7C199AF1" w14:textId="73D340E7" w:rsidR="00624EA3" w:rsidRDefault="00624EA3">
      <w:pPr>
        <w:pStyle w:val="TableofFigures"/>
        <w:rPr>
          <w:rFonts w:asciiTheme="minorHAnsi" w:eastAsiaTheme="minorEastAsia" w:hAnsiTheme="minorHAnsi" w:cstheme="minorBidi"/>
          <w:noProof/>
          <w:sz w:val="22"/>
          <w:szCs w:val="22"/>
          <w:lang w:val="en-US"/>
        </w:rPr>
      </w:pPr>
      <w:r>
        <w:rPr>
          <w:noProof/>
          <w:lang w:bidi="en-US"/>
        </w:rPr>
        <w:t>Table 139: Report Summary</w:t>
      </w:r>
      <w:r>
        <w:rPr>
          <w:noProof/>
        </w:rPr>
        <w:tab/>
      </w:r>
      <w:r>
        <w:rPr>
          <w:noProof/>
        </w:rPr>
        <w:fldChar w:fldCharType="begin"/>
      </w:r>
      <w:r>
        <w:rPr>
          <w:noProof/>
        </w:rPr>
        <w:instrText xml:space="preserve"> PAGEREF _Toc128631093 \h </w:instrText>
      </w:r>
      <w:r>
        <w:rPr>
          <w:noProof/>
        </w:rPr>
      </w:r>
      <w:r>
        <w:rPr>
          <w:noProof/>
        </w:rPr>
        <w:fldChar w:fldCharType="separate"/>
      </w:r>
      <w:r>
        <w:rPr>
          <w:noProof/>
        </w:rPr>
        <w:t>310</w:t>
      </w:r>
      <w:r>
        <w:rPr>
          <w:noProof/>
        </w:rPr>
        <w:fldChar w:fldCharType="end"/>
      </w:r>
    </w:p>
    <w:p w14:paraId="7D5A10A6" w14:textId="0CFB6EAB" w:rsidR="00624EA3" w:rsidRDefault="00624EA3">
      <w:pPr>
        <w:pStyle w:val="TableofFigures"/>
        <w:rPr>
          <w:rFonts w:asciiTheme="minorHAnsi" w:eastAsiaTheme="minorEastAsia" w:hAnsiTheme="minorHAnsi" w:cstheme="minorBidi"/>
          <w:noProof/>
          <w:sz w:val="22"/>
          <w:szCs w:val="22"/>
          <w:lang w:val="en-US"/>
        </w:rPr>
      </w:pPr>
      <w:r>
        <w:rPr>
          <w:noProof/>
          <w:lang w:bidi="en-US"/>
        </w:rPr>
        <w:t>Table 140: Report Description</w:t>
      </w:r>
      <w:r>
        <w:rPr>
          <w:noProof/>
        </w:rPr>
        <w:tab/>
      </w:r>
      <w:r>
        <w:rPr>
          <w:noProof/>
        </w:rPr>
        <w:fldChar w:fldCharType="begin"/>
      </w:r>
      <w:r>
        <w:rPr>
          <w:noProof/>
        </w:rPr>
        <w:instrText xml:space="preserve"> PAGEREF _Toc128631094 \h </w:instrText>
      </w:r>
      <w:r>
        <w:rPr>
          <w:noProof/>
        </w:rPr>
      </w:r>
      <w:r>
        <w:rPr>
          <w:noProof/>
        </w:rPr>
        <w:fldChar w:fldCharType="separate"/>
      </w:r>
      <w:r>
        <w:rPr>
          <w:noProof/>
        </w:rPr>
        <w:t>315</w:t>
      </w:r>
      <w:r>
        <w:rPr>
          <w:noProof/>
        </w:rPr>
        <w:fldChar w:fldCharType="end"/>
      </w:r>
    </w:p>
    <w:p w14:paraId="033DAF50" w14:textId="5CB1F039" w:rsidR="00624EA3" w:rsidRDefault="00624EA3">
      <w:pPr>
        <w:pStyle w:val="TableofFigures"/>
        <w:rPr>
          <w:rFonts w:asciiTheme="minorHAnsi" w:eastAsiaTheme="minorEastAsia" w:hAnsiTheme="minorHAnsi" w:cstheme="minorBidi"/>
          <w:noProof/>
          <w:sz w:val="22"/>
          <w:szCs w:val="22"/>
          <w:lang w:val="en-US"/>
        </w:rPr>
      </w:pPr>
      <w:r>
        <w:rPr>
          <w:noProof/>
          <w:lang w:bidi="en-US"/>
        </w:rPr>
        <w:t>Table 141: Cashpoint Contacts Description</w:t>
      </w:r>
      <w:r>
        <w:rPr>
          <w:noProof/>
        </w:rPr>
        <w:tab/>
      </w:r>
      <w:r>
        <w:rPr>
          <w:noProof/>
        </w:rPr>
        <w:fldChar w:fldCharType="begin"/>
      </w:r>
      <w:r>
        <w:rPr>
          <w:noProof/>
        </w:rPr>
        <w:instrText xml:space="preserve"> PAGEREF _Toc128631095 \h </w:instrText>
      </w:r>
      <w:r>
        <w:rPr>
          <w:noProof/>
        </w:rPr>
      </w:r>
      <w:r>
        <w:rPr>
          <w:noProof/>
        </w:rPr>
        <w:fldChar w:fldCharType="separate"/>
      </w:r>
      <w:r>
        <w:rPr>
          <w:noProof/>
        </w:rPr>
        <w:t>318</w:t>
      </w:r>
      <w:r>
        <w:rPr>
          <w:noProof/>
        </w:rPr>
        <w:fldChar w:fldCharType="end"/>
      </w:r>
    </w:p>
    <w:p w14:paraId="707B3F0A" w14:textId="0CEBA7DA" w:rsidR="00624EA3" w:rsidRDefault="00624EA3">
      <w:pPr>
        <w:pStyle w:val="TableofFigures"/>
        <w:rPr>
          <w:rFonts w:asciiTheme="minorHAnsi" w:eastAsiaTheme="minorEastAsia" w:hAnsiTheme="minorHAnsi" w:cstheme="minorBidi"/>
          <w:noProof/>
          <w:sz w:val="22"/>
          <w:szCs w:val="22"/>
          <w:lang w:val="en-US"/>
        </w:rPr>
      </w:pPr>
      <w:r>
        <w:rPr>
          <w:noProof/>
          <w:lang w:bidi="en-US"/>
        </w:rPr>
        <w:t>Table 142: Cashpoint Details Description</w:t>
      </w:r>
      <w:r>
        <w:rPr>
          <w:noProof/>
        </w:rPr>
        <w:tab/>
      </w:r>
      <w:r>
        <w:rPr>
          <w:noProof/>
        </w:rPr>
        <w:fldChar w:fldCharType="begin"/>
      </w:r>
      <w:r>
        <w:rPr>
          <w:noProof/>
        </w:rPr>
        <w:instrText xml:space="preserve"> PAGEREF _Toc128631096 \h </w:instrText>
      </w:r>
      <w:r>
        <w:rPr>
          <w:noProof/>
        </w:rPr>
      </w:r>
      <w:r>
        <w:rPr>
          <w:noProof/>
        </w:rPr>
        <w:fldChar w:fldCharType="separate"/>
      </w:r>
      <w:r>
        <w:rPr>
          <w:noProof/>
        </w:rPr>
        <w:t>318</w:t>
      </w:r>
      <w:r>
        <w:rPr>
          <w:noProof/>
        </w:rPr>
        <w:fldChar w:fldCharType="end"/>
      </w:r>
    </w:p>
    <w:p w14:paraId="432E5E91" w14:textId="2F73CD1D" w:rsidR="00624EA3" w:rsidRDefault="00624EA3">
      <w:pPr>
        <w:pStyle w:val="TableofFigures"/>
        <w:rPr>
          <w:rFonts w:asciiTheme="minorHAnsi" w:eastAsiaTheme="minorEastAsia" w:hAnsiTheme="minorHAnsi" w:cstheme="minorBidi"/>
          <w:noProof/>
          <w:sz w:val="22"/>
          <w:szCs w:val="22"/>
          <w:lang w:val="en-US"/>
        </w:rPr>
      </w:pPr>
      <w:r>
        <w:rPr>
          <w:noProof/>
          <w:lang w:bidi="en-US"/>
        </w:rPr>
        <w:t>Table 143: Cashpoint Parameters Description</w:t>
      </w:r>
      <w:r>
        <w:rPr>
          <w:noProof/>
        </w:rPr>
        <w:tab/>
      </w:r>
      <w:r>
        <w:rPr>
          <w:noProof/>
        </w:rPr>
        <w:fldChar w:fldCharType="begin"/>
      </w:r>
      <w:r>
        <w:rPr>
          <w:noProof/>
        </w:rPr>
        <w:instrText xml:space="preserve"> PAGEREF _Toc128631097 \h </w:instrText>
      </w:r>
      <w:r>
        <w:rPr>
          <w:noProof/>
        </w:rPr>
      </w:r>
      <w:r>
        <w:rPr>
          <w:noProof/>
        </w:rPr>
        <w:fldChar w:fldCharType="separate"/>
      </w:r>
      <w:r>
        <w:rPr>
          <w:noProof/>
        </w:rPr>
        <w:t>319</w:t>
      </w:r>
      <w:r>
        <w:rPr>
          <w:noProof/>
        </w:rPr>
        <w:fldChar w:fldCharType="end"/>
      </w:r>
    </w:p>
    <w:p w14:paraId="64EEBBDD" w14:textId="53E8DD06" w:rsidR="00624EA3" w:rsidRDefault="00624EA3">
      <w:pPr>
        <w:pStyle w:val="TableofFigures"/>
        <w:rPr>
          <w:rFonts w:asciiTheme="minorHAnsi" w:eastAsiaTheme="minorEastAsia" w:hAnsiTheme="minorHAnsi" w:cstheme="minorBidi"/>
          <w:noProof/>
          <w:sz w:val="22"/>
          <w:szCs w:val="22"/>
          <w:lang w:val="en-US"/>
        </w:rPr>
      </w:pPr>
      <w:r>
        <w:rPr>
          <w:noProof/>
          <w:lang w:bidi="en-US"/>
        </w:rPr>
        <w:t>Table 144: Cashpoint Denominations Description</w:t>
      </w:r>
      <w:r>
        <w:rPr>
          <w:noProof/>
        </w:rPr>
        <w:tab/>
      </w:r>
      <w:r>
        <w:rPr>
          <w:noProof/>
        </w:rPr>
        <w:fldChar w:fldCharType="begin"/>
      </w:r>
      <w:r>
        <w:rPr>
          <w:noProof/>
        </w:rPr>
        <w:instrText xml:space="preserve"> PAGEREF _Toc128631098 \h </w:instrText>
      </w:r>
      <w:r>
        <w:rPr>
          <w:noProof/>
        </w:rPr>
      </w:r>
      <w:r>
        <w:rPr>
          <w:noProof/>
        </w:rPr>
        <w:fldChar w:fldCharType="separate"/>
      </w:r>
      <w:r>
        <w:rPr>
          <w:noProof/>
        </w:rPr>
        <w:t>320</w:t>
      </w:r>
      <w:r>
        <w:rPr>
          <w:noProof/>
        </w:rPr>
        <w:fldChar w:fldCharType="end"/>
      </w:r>
    </w:p>
    <w:p w14:paraId="35A9E94C" w14:textId="42102EAB" w:rsidR="00624EA3" w:rsidRDefault="00624EA3">
      <w:pPr>
        <w:pStyle w:val="TableofFigures"/>
        <w:rPr>
          <w:rFonts w:asciiTheme="minorHAnsi" w:eastAsiaTheme="minorEastAsia" w:hAnsiTheme="minorHAnsi" w:cstheme="minorBidi"/>
          <w:noProof/>
          <w:sz w:val="22"/>
          <w:szCs w:val="22"/>
          <w:lang w:val="en-US"/>
        </w:rPr>
      </w:pPr>
      <w:r>
        <w:rPr>
          <w:noProof/>
          <w:lang w:bidi="en-US"/>
        </w:rPr>
        <w:t>Table 145: Advanced Device Components Description</w:t>
      </w:r>
      <w:r>
        <w:rPr>
          <w:noProof/>
        </w:rPr>
        <w:tab/>
      </w:r>
      <w:r>
        <w:rPr>
          <w:noProof/>
        </w:rPr>
        <w:fldChar w:fldCharType="begin"/>
      </w:r>
      <w:r>
        <w:rPr>
          <w:noProof/>
        </w:rPr>
        <w:instrText xml:space="preserve"> PAGEREF _Toc128631099 \h </w:instrText>
      </w:r>
      <w:r>
        <w:rPr>
          <w:noProof/>
        </w:rPr>
      </w:r>
      <w:r>
        <w:rPr>
          <w:noProof/>
        </w:rPr>
        <w:fldChar w:fldCharType="separate"/>
      </w:r>
      <w:r>
        <w:rPr>
          <w:noProof/>
        </w:rPr>
        <w:t>321</w:t>
      </w:r>
      <w:r>
        <w:rPr>
          <w:noProof/>
        </w:rPr>
        <w:fldChar w:fldCharType="end"/>
      </w:r>
    </w:p>
    <w:p w14:paraId="5267E48C" w14:textId="18467147" w:rsidR="00624EA3" w:rsidRDefault="00624EA3">
      <w:pPr>
        <w:pStyle w:val="TableofFigures"/>
        <w:rPr>
          <w:rFonts w:asciiTheme="minorHAnsi" w:eastAsiaTheme="minorEastAsia" w:hAnsiTheme="minorHAnsi" w:cstheme="minorBidi"/>
          <w:noProof/>
          <w:sz w:val="22"/>
          <w:szCs w:val="22"/>
          <w:lang w:val="en-US"/>
        </w:rPr>
      </w:pPr>
      <w:r>
        <w:rPr>
          <w:noProof/>
          <w:lang w:bidi="en-US"/>
        </w:rPr>
        <w:t>Table 146: Cashpoint Service Costs Description</w:t>
      </w:r>
      <w:r>
        <w:rPr>
          <w:noProof/>
        </w:rPr>
        <w:tab/>
      </w:r>
      <w:r>
        <w:rPr>
          <w:noProof/>
        </w:rPr>
        <w:fldChar w:fldCharType="begin"/>
      </w:r>
      <w:r>
        <w:rPr>
          <w:noProof/>
        </w:rPr>
        <w:instrText xml:space="preserve"> PAGEREF _Toc128631100 \h </w:instrText>
      </w:r>
      <w:r>
        <w:rPr>
          <w:noProof/>
        </w:rPr>
      </w:r>
      <w:r>
        <w:rPr>
          <w:noProof/>
        </w:rPr>
        <w:fldChar w:fldCharType="separate"/>
      </w:r>
      <w:r>
        <w:rPr>
          <w:noProof/>
        </w:rPr>
        <w:t>325</w:t>
      </w:r>
      <w:r>
        <w:rPr>
          <w:noProof/>
        </w:rPr>
        <w:fldChar w:fldCharType="end"/>
      </w:r>
    </w:p>
    <w:p w14:paraId="76B7A3D3" w14:textId="60892EAF" w:rsidR="00624EA3" w:rsidRDefault="00624EA3">
      <w:pPr>
        <w:pStyle w:val="TableofFigures"/>
        <w:rPr>
          <w:rFonts w:asciiTheme="minorHAnsi" w:eastAsiaTheme="minorEastAsia" w:hAnsiTheme="minorHAnsi" w:cstheme="minorBidi"/>
          <w:noProof/>
          <w:sz w:val="22"/>
          <w:szCs w:val="22"/>
          <w:lang w:val="en-US"/>
        </w:rPr>
      </w:pPr>
      <w:r>
        <w:rPr>
          <w:noProof/>
          <w:lang w:bidi="en-US"/>
        </w:rPr>
        <w:t>Table 147: Cashpoint Service Days Description</w:t>
      </w:r>
      <w:r>
        <w:rPr>
          <w:noProof/>
        </w:rPr>
        <w:tab/>
      </w:r>
      <w:r>
        <w:rPr>
          <w:noProof/>
        </w:rPr>
        <w:fldChar w:fldCharType="begin"/>
      </w:r>
      <w:r>
        <w:rPr>
          <w:noProof/>
        </w:rPr>
        <w:instrText xml:space="preserve"> PAGEREF _Toc128631101 \h </w:instrText>
      </w:r>
      <w:r>
        <w:rPr>
          <w:noProof/>
        </w:rPr>
      </w:r>
      <w:r>
        <w:rPr>
          <w:noProof/>
        </w:rPr>
        <w:fldChar w:fldCharType="separate"/>
      </w:r>
      <w:r>
        <w:rPr>
          <w:noProof/>
        </w:rPr>
        <w:t>326</w:t>
      </w:r>
      <w:r>
        <w:rPr>
          <w:noProof/>
        </w:rPr>
        <w:fldChar w:fldCharType="end"/>
      </w:r>
    </w:p>
    <w:p w14:paraId="7E14D51A" w14:textId="5852172D" w:rsidR="00624EA3" w:rsidRDefault="00624EA3">
      <w:pPr>
        <w:pStyle w:val="TableofFigures"/>
        <w:rPr>
          <w:rFonts w:asciiTheme="minorHAnsi" w:eastAsiaTheme="minorEastAsia" w:hAnsiTheme="minorHAnsi" w:cstheme="minorBidi"/>
          <w:noProof/>
          <w:sz w:val="22"/>
          <w:szCs w:val="22"/>
          <w:lang w:val="en-US"/>
        </w:rPr>
      </w:pPr>
      <w:r>
        <w:rPr>
          <w:noProof/>
          <w:lang w:bidi="en-US"/>
        </w:rPr>
        <w:t>Table 148: Cashpoint Service EXCEPTIONS DESCRIPTION</w:t>
      </w:r>
      <w:r>
        <w:rPr>
          <w:noProof/>
        </w:rPr>
        <w:tab/>
      </w:r>
      <w:r>
        <w:rPr>
          <w:noProof/>
        </w:rPr>
        <w:fldChar w:fldCharType="begin"/>
      </w:r>
      <w:r>
        <w:rPr>
          <w:noProof/>
        </w:rPr>
        <w:instrText xml:space="preserve"> PAGEREF _Toc128631102 \h </w:instrText>
      </w:r>
      <w:r>
        <w:rPr>
          <w:noProof/>
        </w:rPr>
      </w:r>
      <w:r>
        <w:rPr>
          <w:noProof/>
        </w:rPr>
        <w:fldChar w:fldCharType="separate"/>
      </w:r>
      <w:r>
        <w:rPr>
          <w:noProof/>
        </w:rPr>
        <w:t>327</w:t>
      </w:r>
      <w:r>
        <w:rPr>
          <w:noProof/>
        </w:rPr>
        <w:fldChar w:fldCharType="end"/>
      </w:r>
    </w:p>
    <w:p w14:paraId="0040459A" w14:textId="38054CEA" w:rsidR="00624EA3" w:rsidRDefault="00624EA3">
      <w:pPr>
        <w:pStyle w:val="TableofFigures"/>
        <w:rPr>
          <w:rFonts w:asciiTheme="minorHAnsi" w:eastAsiaTheme="minorEastAsia" w:hAnsiTheme="minorHAnsi" w:cstheme="minorBidi"/>
          <w:noProof/>
          <w:sz w:val="22"/>
          <w:szCs w:val="22"/>
          <w:lang w:val="en-US"/>
        </w:rPr>
      </w:pPr>
      <w:r>
        <w:rPr>
          <w:noProof/>
          <w:lang w:bidi="en-US"/>
        </w:rPr>
        <w:t>Table 149: Cashpoint Service SCHEDULE DESCRIPTION</w:t>
      </w:r>
      <w:r>
        <w:rPr>
          <w:noProof/>
        </w:rPr>
        <w:tab/>
      </w:r>
      <w:r>
        <w:rPr>
          <w:noProof/>
        </w:rPr>
        <w:fldChar w:fldCharType="begin"/>
      </w:r>
      <w:r>
        <w:rPr>
          <w:noProof/>
        </w:rPr>
        <w:instrText xml:space="preserve"> PAGEREF _Toc128631103 \h </w:instrText>
      </w:r>
      <w:r>
        <w:rPr>
          <w:noProof/>
        </w:rPr>
      </w:r>
      <w:r>
        <w:rPr>
          <w:noProof/>
        </w:rPr>
        <w:fldChar w:fldCharType="separate"/>
      </w:r>
      <w:r>
        <w:rPr>
          <w:noProof/>
        </w:rPr>
        <w:t>327</w:t>
      </w:r>
      <w:r>
        <w:rPr>
          <w:noProof/>
        </w:rPr>
        <w:fldChar w:fldCharType="end"/>
      </w:r>
    </w:p>
    <w:p w14:paraId="3CBAE1DD" w14:textId="3F863BD2" w:rsidR="00624EA3" w:rsidRDefault="00624EA3">
      <w:pPr>
        <w:pStyle w:val="TableofFigures"/>
        <w:rPr>
          <w:rFonts w:asciiTheme="minorHAnsi" w:eastAsiaTheme="minorEastAsia" w:hAnsiTheme="minorHAnsi" w:cstheme="minorBidi"/>
          <w:noProof/>
          <w:sz w:val="22"/>
          <w:szCs w:val="22"/>
          <w:lang w:val="en-US"/>
        </w:rPr>
      </w:pPr>
      <w:r>
        <w:rPr>
          <w:noProof/>
          <w:lang w:bidi="en-US"/>
        </w:rPr>
        <w:t>Table 150: Event Collisions Description</w:t>
      </w:r>
      <w:r>
        <w:rPr>
          <w:noProof/>
        </w:rPr>
        <w:tab/>
      </w:r>
      <w:r>
        <w:rPr>
          <w:noProof/>
        </w:rPr>
        <w:fldChar w:fldCharType="begin"/>
      </w:r>
      <w:r>
        <w:rPr>
          <w:noProof/>
        </w:rPr>
        <w:instrText xml:space="preserve"> PAGEREF _Toc128631104 \h </w:instrText>
      </w:r>
      <w:r>
        <w:rPr>
          <w:noProof/>
        </w:rPr>
      </w:r>
      <w:r>
        <w:rPr>
          <w:noProof/>
        </w:rPr>
        <w:fldChar w:fldCharType="separate"/>
      </w:r>
      <w:r>
        <w:rPr>
          <w:noProof/>
        </w:rPr>
        <w:t>329</w:t>
      </w:r>
      <w:r>
        <w:rPr>
          <w:noProof/>
        </w:rPr>
        <w:fldChar w:fldCharType="end"/>
      </w:r>
    </w:p>
    <w:p w14:paraId="6877A89C" w14:textId="08ACA78E"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151: Cashpoint Events Description</w:t>
      </w:r>
      <w:r>
        <w:rPr>
          <w:noProof/>
        </w:rPr>
        <w:tab/>
      </w:r>
      <w:r>
        <w:rPr>
          <w:noProof/>
        </w:rPr>
        <w:fldChar w:fldCharType="begin"/>
      </w:r>
      <w:r>
        <w:rPr>
          <w:noProof/>
        </w:rPr>
        <w:instrText xml:space="preserve"> PAGEREF _Toc128631105 \h </w:instrText>
      </w:r>
      <w:r>
        <w:rPr>
          <w:noProof/>
        </w:rPr>
      </w:r>
      <w:r>
        <w:rPr>
          <w:noProof/>
        </w:rPr>
        <w:fldChar w:fldCharType="separate"/>
      </w:r>
      <w:r>
        <w:rPr>
          <w:noProof/>
        </w:rPr>
        <w:t>330</w:t>
      </w:r>
      <w:r>
        <w:rPr>
          <w:noProof/>
        </w:rPr>
        <w:fldChar w:fldCharType="end"/>
      </w:r>
    </w:p>
    <w:p w14:paraId="518C6248" w14:textId="35622836" w:rsidR="00624EA3" w:rsidRDefault="00624EA3">
      <w:pPr>
        <w:pStyle w:val="TableofFigures"/>
        <w:rPr>
          <w:rFonts w:asciiTheme="minorHAnsi" w:eastAsiaTheme="minorEastAsia" w:hAnsiTheme="minorHAnsi" w:cstheme="minorBidi"/>
          <w:noProof/>
          <w:sz w:val="22"/>
          <w:szCs w:val="22"/>
          <w:lang w:val="en-US"/>
        </w:rPr>
      </w:pPr>
      <w:r>
        <w:rPr>
          <w:noProof/>
          <w:lang w:bidi="en-US"/>
        </w:rPr>
        <w:t>Table 152: Cashpoint CLUSTERS DESCRIPTION</w:t>
      </w:r>
      <w:r>
        <w:rPr>
          <w:noProof/>
        </w:rPr>
        <w:tab/>
      </w:r>
      <w:r>
        <w:rPr>
          <w:noProof/>
        </w:rPr>
        <w:fldChar w:fldCharType="begin"/>
      </w:r>
      <w:r>
        <w:rPr>
          <w:noProof/>
        </w:rPr>
        <w:instrText xml:space="preserve"> PAGEREF _Toc128631106 \h </w:instrText>
      </w:r>
      <w:r>
        <w:rPr>
          <w:noProof/>
        </w:rPr>
      </w:r>
      <w:r>
        <w:rPr>
          <w:noProof/>
        </w:rPr>
        <w:fldChar w:fldCharType="separate"/>
      </w:r>
      <w:r>
        <w:rPr>
          <w:noProof/>
        </w:rPr>
        <w:t>331</w:t>
      </w:r>
      <w:r>
        <w:rPr>
          <w:noProof/>
        </w:rPr>
        <w:fldChar w:fldCharType="end"/>
      </w:r>
    </w:p>
    <w:p w14:paraId="11A3366E" w14:textId="4CB7C998" w:rsidR="00624EA3" w:rsidRDefault="00624EA3">
      <w:pPr>
        <w:pStyle w:val="TableofFigures"/>
        <w:rPr>
          <w:rFonts w:asciiTheme="minorHAnsi" w:eastAsiaTheme="minorEastAsia" w:hAnsiTheme="minorHAnsi" w:cstheme="minorBidi"/>
          <w:noProof/>
          <w:sz w:val="22"/>
          <w:szCs w:val="22"/>
          <w:lang w:val="en-US"/>
        </w:rPr>
      </w:pPr>
      <w:r>
        <w:rPr>
          <w:noProof/>
          <w:lang w:bidi="en-US"/>
        </w:rPr>
        <w:t>Table 153: Cashpoint GROUPS DESCRIPTION</w:t>
      </w:r>
      <w:r>
        <w:rPr>
          <w:noProof/>
        </w:rPr>
        <w:tab/>
      </w:r>
      <w:r>
        <w:rPr>
          <w:noProof/>
        </w:rPr>
        <w:fldChar w:fldCharType="begin"/>
      </w:r>
      <w:r>
        <w:rPr>
          <w:noProof/>
        </w:rPr>
        <w:instrText xml:space="preserve"> PAGEREF _Toc128631107 \h </w:instrText>
      </w:r>
      <w:r>
        <w:rPr>
          <w:noProof/>
        </w:rPr>
      </w:r>
      <w:r>
        <w:rPr>
          <w:noProof/>
        </w:rPr>
        <w:fldChar w:fldCharType="separate"/>
      </w:r>
      <w:r>
        <w:rPr>
          <w:noProof/>
        </w:rPr>
        <w:t>332</w:t>
      </w:r>
      <w:r>
        <w:rPr>
          <w:noProof/>
        </w:rPr>
        <w:fldChar w:fldCharType="end"/>
      </w:r>
    </w:p>
    <w:p w14:paraId="3D6BDE5F" w14:textId="7A5226E5" w:rsidR="00624EA3" w:rsidRDefault="00624EA3">
      <w:pPr>
        <w:pStyle w:val="TableofFigures"/>
        <w:rPr>
          <w:rFonts w:asciiTheme="minorHAnsi" w:eastAsiaTheme="minorEastAsia" w:hAnsiTheme="minorHAnsi" w:cstheme="minorBidi"/>
          <w:noProof/>
          <w:sz w:val="22"/>
          <w:szCs w:val="22"/>
          <w:lang w:val="en-US"/>
        </w:rPr>
      </w:pPr>
      <w:r>
        <w:rPr>
          <w:noProof/>
          <w:lang w:bidi="en-US"/>
        </w:rPr>
        <w:t>Table 154: Commercial Cashpoint GROUPS DESCRIPTION</w:t>
      </w:r>
      <w:r>
        <w:rPr>
          <w:noProof/>
        </w:rPr>
        <w:tab/>
      </w:r>
      <w:r>
        <w:rPr>
          <w:noProof/>
        </w:rPr>
        <w:fldChar w:fldCharType="begin"/>
      </w:r>
      <w:r>
        <w:rPr>
          <w:noProof/>
        </w:rPr>
        <w:instrText xml:space="preserve"> PAGEREF _Toc128631108 \h </w:instrText>
      </w:r>
      <w:r>
        <w:rPr>
          <w:noProof/>
        </w:rPr>
      </w:r>
      <w:r>
        <w:rPr>
          <w:noProof/>
        </w:rPr>
        <w:fldChar w:fldCharType="separate"/>
      </w:r>
      <w:r>
        <w:rPr>
          <w:noProof/>
        </w:rPr>
        <w:t>333</w:t>
      </w:r>
      <w:r>
        <w:rPr>
          <w:noProof/>
        </w:rPr>
        <w:fldChar w:fldCharType="end"/>
      </w:r>
    </w:p>
    <w:p w14:paraId="6E3EB621" w14:textId="19E72963" w:rsidR="00624EA3" w:rsidRDefault="00624EA3">
      <w:pPr>
        <w:pStyle w:val="TableofFigures"/>
        <w:rPr>
          <w:rFonts w:asciiTheme="minorHAnsi" w:eastAsiaTheme="minorEastAsia" w:hAnsiTheme="minorHAnsi" w:cstheme="minorBidi"/>
          <w:noProof/>
          <w:sz w:val="22"/>
          <w:szCs w:val="22"/>
          <w:lang w:val="en-US"/>
        </w:rPr>
      </w:pPr>
      <w:r>
        <w:rPr>
          <w:noProof/>
          <w:lang w:bidi="en-US"/>
        </w:rPr>
        <w:t>Table 155: Cashpoint LINKAGE DESCRIPTION</w:t>
      </w:r>
      <w:r>
        <w:rPr>
          <w:noProof/>
        </w:rPr>
        <w:tab/>
      </w:r>
      <w:r>
        <w:rPr>
          <w:noProof/>
        </w:rPr>
        <w:fldChar w:fldCharType="begin"/>
      </w:r>
      <w:r>
        <w:rPr>
          <w:noProof/>
        </w:rPr>
        <w:instrText xml:space="preserve"> PAGEREF _Toc128631109 \h </w:instrText>
      </w:r>
      <w:r>
        <w:rPr>
          <w:noProof/>
        </w:rPr>
      </w:r>
      <w:r>
        <w:rPr>
          <w:noProof/>
        </w:rPr>
        <w:fldChar w:fldCharType="separate"/>
      </w:r>
      <w:r>
        <w:rPr>
          <w:noProof/>
        </w:rPr>
        <w:t>333</w:t>
      </w:r>
      <w:r>
        <w:rPr>
          <w:noProof/>
        </w:rPr>
        <w:fldChar w:fldCharType="end"/>
      </w:r>
    </w:p>
    <w:p w14:paraId="76DE0519" w14:textId="4538C590"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Table 156: Institution Details Description</w:t>
      </w:r>
      <w:r>
        <w:rPr>
          <w:noProof/>
        </w:rPr>
        <w:tab/>
      </w:r>
      <w:r>
        <w:rPr>
          <w:noProof/>
        </w:rPr>
        <w:fldChar w:fldCharType="begin"/>
      </w:r>
      <w:r>
        <w:rPr>
          <w:noProof/>
        </w:rPr>
        <w:instrText xml:space="preserve"> PAGEREF _Toc128631110 \h </w:instrText>
      </w:r>
      <w:r>
        <w:rPr>
          <w:noProof/>
        </w:rPr>
      </w:r>
      <w:r>
        <w:rPr>
          <w:noProof/>
        </w:rPr>
        <w:fldChar w:fldCharType="separate"/>
      </w:r>
      <w:r>
        <w:rPr>
          <w:noProof/>
        </w:rPr>
        <w:t>334</w:t>
      </w:r>
      <w:r>
        <w:rPr>
          <w:noProof/>
        </w:rPr>
        <w:fldChar w:fldCharType="end"/>
      </w:r>
    </w:p>
    <w:p w14:paraId="3E768CB0" w14:textId="3FB8C14A" w:rsidR="00624EA3" w:rsidRDefault="00624EA3">
      <w:pPr>
        <w:pStyle w:val="TableofFigures"/>
        <w:rPr>
          <w:rFonts w:asciiTheme="minorHAnsi" w:eastAsiaTheme="minorEastAsia" w:hAnsiTheme="minorHAnsi" w:cstheme="minorBidi"/>
          <w:noProof/>
          <w:sz w:val="22"/>
          <w:szCs w:val="22"/>
          <w:lang w:val="en-US"/>
        </w:rPr>
      </w:pPr>
      <w:r>
        <w:rPr>
          <w:noProof/>
          <w:lang w:bidi="en-US"/>
        </w:rPr>
        <w:t>Table 157: Network Contacts Description</w:t>
      </w:r>
      <w:r>
        <w:rPr>
          <w:noProof/>
        </w:rPr>
        <w:tab/>
      </w:r>
      <w:r>
        <w:rPr>
          <w:noProof/>
        </w:rPr>
        <w:fldChar w:fldCharType="begin"/>
      </w:r>
      <w:r>
        <w:rPr>
          <w:noProof/>
        </w:rPr>
        <w:instrText xml:space="preserve"> PAGEREF _Toc128631111 \h </w:instrText>
      </w:r>
      <w:r>
        <w:rPr>
          <w:noProof/>
        </w:rPr>
      </w:r>
      <w:r>
        <w:rPr>
          <w:noProof/>
        </w:rPr>
        <w:fldChar w:fldCharType="separate"/>
      </w:r>
      <w:r>
        <w:rPr>
          <w:noProof/>
        </w:rPr>
        <w:t>335</w:t>
      </w:r>
      <w:r>
        <w:rPr>
          <w:noProof/>
        </w:rPr>
        <w:fldChar w:fldCharType="end"/>
      </w:r>
    </w:p>
    <w:p w14:paraId="65001879" w14:textId="4911F612" w:rsidR="00624EA3" w:rsidRDefault="00624EA3">
      <w:pPr>
        <w:pStyle w:val="TableofFigures"/>
        <w:rPr>
          <w:rFonts w:asciiTheme="minorHAnsi" w:eastAsiaTheme="minorEastAsia" w:hAnsiTheme="minorHAnsi" w:cstheme="minorBidi"/>
          <w:noProof/>
          <w:sz w:val="22"/>
          <w:szCs w:val="22"/>
          <w:lang w:val="en-US"/>
        </w:rPr>
      </w:pPr>
      <w:r>
        <w:rPr>
          <w:noProof/>
          <w:lang w:bidi="en-US"/>
        </w:rPr>
        <w:t>Table 158: Business Units description</w:t>
      </w:r>
      <w:r>
        <w:rPr>
          <w:noProof/>
        </w:rPr>
        <w:tab/>
      </w:r>
      <w:r>
        <w:rPr>
          <w:noProof/>
        </w:rPr>
        <w:fldChar w:fldCharType="begin"/>
      </w:r>
      <w:r>
        <w:rPr>
          <w:noProof/>
        </w:rPr>
        <w:instrText xml:space="preserve"> PAGEREF _Toc128631112 \h </w:instrText>
      </w:r>
      <w:r>
        <w:rPr>
          <w:noProof/>
        </w:rPr>
      </w:r>
      <w:r>
        <w:rPr>
          <w:noProof/>
        </w:rPr>
        <w:fldChar w:fldCharType="separate"/>
      </w:r>
      <w:r>
        <w:rPr>
          <w:noProof/>
        </w:rPr>
        <w:t>335</w:t>
      </w:r>
      <w:r>
        <w:rPr>
          <w:noProof/>
        </w:rPr>
        <w:fldChar w:fldCharType="end"/>
      </w:r>
    </w:p>
    <w:p w14:paraId="4FB7C04F" w14:textId="2BECFA8F" w:rsidR="00624EA3" w:rsidRDefault="00624EA3">
      <w:pPr>
        <w:pStyle w:val="TableofFigures"/>
        <w:rPr>
          <w:rFonts w:asciiTheme="minorHAnsi" w:eastAsiaTheme="minorEastAsia" w:hAnsiTheme="minorHAnsi" w:cstheme="minorBidi"/>
          <w:noProof/>
          <w:sz w:val="22"/>
          <w:szCs w:val="22"/>
          <w:lang w:val="en-US"/>
        </w:rPr>
      </w:pPr>
      <w:r>
        <w:rPr>
          <w:noProof/>
          <w:lang w:bidi="en-US"/>
        </w:rPr>
        <w:t>Table 159: History Description</w:t>
      </w:r>
      <w:r>
        <w:rPr>
          <w:noProof/>
        </w:rPr>
        <w:tab/>
      </w:r>
      <w:r>
        <w:rPr>
          <w:noProof/>
        </w:rPr>
        <w:fldChar w:fldCharType="begin"/>
      </w:r>
      <w:r>
        <w:rPr>
          <w:noProof/>
        </w:rPr>
        <w:instrText xml:space="preserve"> PAGEREF _Toc128631113 \h </w:instrText>
      </w:r>
      <w:r>
        <w:rPr>
          <w:noProof/>
        </w:rPr>
      </w:r>
      <w:r>
        <w:rPr>
          <w:noProof/>
        </w:rPr>
        <w:fldChar w:fldCharType="separate"/>
      </w:r>
      <w:r>
        <w:rPr>
          <w:noProof/>
        </w:rPr>
        <w:t>337</w:t>
      </w:r>
      <w:r>
        <w:rPr>
          <w:noProof/>
        </w:rPr>
        <w:fldChar w:fldCharType="end"/>
      </w:r>
    </w:p>
    <w:p w14:paraId="5759752F" w14:textId="271D5615" w:rsidR="00624EA3" w:rsidRDefault="00624EA3">
      <w:pPr>
        <w:pStyle w:val="TableofFigures"/>
        <w:rPr>
          <w:rFonts w:asciiTheme="minorHAnsi" w:eastAsiaTheme="minorEastAsia" w:hAnsiTheme="minorHAnsi" w:cstheme="minorBidi"/>
          <w:noProof/>
          <w:sz w:val="22"/>
          <w:szCs w:val="22"/>
          <w:lang w:val="en-US"/>
        </w:rPr>
      </w:pPr>
      <w:r>
        <w:rPr>
          <w:noProof/>
          <w:lang w:bidi="en-US"/>
        </w:rPr>
        <w:t>Table 160: Linked History Description</w:t>
      </w:r>
      <w:r>
        <w:rPr>
          <w:noProof/>
        </w:rPr>
        <w:tab/>
      </w:r>
      <w:r>
        <w:rPr>
          <w:noProof/>
        </w:rPr>
        <w:fldChar w:fldCharType="begin"/>
      </w:r>
      <w:r>
        <w:rPr>
          <w:noProof/>
        </w:rPr>
        <w:instrText xml:space="preserve"> PAGEREF _Toc128631114 \h </w:instrText>
      </w:r>
      <w:r>
        <w:rPr>
          <w:noProof/>
        </w:rPr>
      </w:r>
      <w:r>
        <w:rPr>
          <w:noProof/>
        </w:rPr>
        <w:fldChar w:fldCharType="separate"/>
      </w:r>
      <w:r>
        <w:rPr>
          <w:noProof/>
        </w:rPr>
        <w:t>339</w:t>
      </w:r>
      <w:r>
        <w:rPr>
          <w:noProof/>
        </w:rPr>
        <w:fldChar w:fldCharType="end"/>
      </w:r>
    </w:p>
    <w:p w14:paraId="1DF167CA" w14:textId="7083915F" w:rsidR="00624EA3" w:rsidRDefault="00624EA3">
      <w:pPr>
        <w:pStyle w:val="TableofFigures"/>
        <w:rPr>
          <w:rFonts w:asciiTheme="minorHAnsi" w:eastAsiaTheme="minorEastAsia" w:hAnsiTheme="minorHAnsi" w:cstheme="minorBidi"/>
          <w:noProof/>
          <w:sz w:val="22"/>
          <w:szCs w:val="22"/>
          <w:lang w:val="en-US"/>
        </w:rPr>
      </w:pPr>
      <w:r>
        <w:rPr>
          <w:noProof/>
          <w:lang w:bidi="en-US"/>
        </w:rPr>
        <w:t>Table 161: History by DENOMINATION DESCRIPTION</w:t>
      </w:r>
      <w:r>
        <w:rPr>
          <w:noProof/>
        </w:rPr>
        <w:tab/>
      </w:r>
      <w:r>
        <w:rPr>
          <w:noProof/>
        </w:rPr>
        <w:fldChar w:fldCharType="begin"/>
      </w:r>
      <w:r>
        <w:rPr>
          <w:noProof/>
        </w:rPr>
        <w:instrText xml:space="preserve"> PAGEREF _Toc128631115 \h </w:instrText>
      </w:r>
      <w:r>
        <w:rPr>
          <w:noProof/>
        </w:rPr>
      </w:r>
      <w:r>
        <w:rPr>
          <w:noProof/>
        </w:rPr>
        <w:fldChar w:fldCharType="separate"/>
      </w:r>
      <w:r>
        <w:rPr>
          <w:noProof/>
        </w:rPr>
        <w:t>340</w:t>
      </w:r>
      <w:r>
        <w:rPr>
          <w:noProof/>
        </w:rPr>
        <w:fldChar w:fldCharType="end"/>
      </w:r>
    </w:p>
    <w:p w14:paraId="51277072" w14:textId="5C050D2B" w:rsidR="00624EA3" w:rsidRDefault="00624EA3">
      <w:pPr>
        <w:pStyle w:val="TableofFigures"/>
        <w:rPr>
          <w:rFonts w:asciiTheme="minorHAnsi" w:eastAsiaTheme="minorEastAsia" w:hAnsiTheme="minorHAnsi" w:cstheme="minorBidi"/>
          <w:noProof/>
          <w:sz w:val="22"/>
          <w:szCs w:val="22"/>
          <w:lang w:val="en-US"/>
        </w:rPr>
      </w:pPr>
      <w:r>
        <w:rPr>
          <w:noProof/>
          <w:lang w:bidi="en-US"/>
        </w:rPr>
        <w:t>Table 162: Enhanced ATM History Description</w:t>
      </w:r>
      <w:r>
        <w:rPr>
          <w:noProof/>
        </w:rPr>
        <w:tab/>
      </w:r>
      <w:r>
        <w:rPr>
          <w:noProof/>
        </w:rPr>
        <w:fldChar w:fldCharType="begin"/>
      </w:r>
      <w:r>
        <w:rPr>
          <w:noProof/>
        </w:rPr>
        <w:instrText xml:space="preserve"> PAGEREF _Toc128631116 \h </w:instrText>
      </w:r>
      <w:r>
        <w:rPr>
          <w:noProof/>
        </w:rPr>
      </w:r>
      <w:r>
        <w:rPr>
          <w:noProof/>
        </w:rPr>
        <w:fldChar w:fldCharType="separate"/>
      </w:r>
      <w:r>
        <w:rPr>
          <w:noProof/>
        </w:rPr>
        <w:t>342</w:t>
      </w:r>
      <w:r>
        <w:rPr>
          <w:noProof/>
        </w:rPr>
        <w:fldChar w:fldCharType="end"/>
      </w:r>
    </w:p>
    <w:p w14:paraId="7111AADD" w14:textId="280EBAAA" w:rsidR="00624EA3" w:rsidRDefault="00624EA3">
      <w:pPr>
        <w:pStyle w:val="TableofFigures"/>
        <w:rPr>
          <w:rFonts w:asciiTheme="minorHAnsi" w:eastAsiaTheme="minorEastAsia" w:hAnsiTheme="minorHAnsi" w:cstheme="minorBidi"/>
          <w:noProof/>
          <w:sz w:val="22"/>
          <w:szCs w:val="22"/>
          <w:lang w:val="en-US"/>
        </w:rPr>
      </w:pPr>
      <w:r>
        <w:rPr>
          <w:noProof/>
          <w:lang w:bidi="en-US"/>
        </w:rPr>
        <w:t>Table 163: Enhanced ATM History Description</w:t>
      </w:r>
      <w:r>
        <w:rPr>
          <w:noProof/>
        </w:rPr>
        <w:tab/>
      </w:r>
      <w:r>
        <w:rPr>
          <w:noProof/>
        </w:rPr>
        <w:fldChar w:fldCharType="begin"/>
      </w:r>
      <w:r>
        <w:rPr>
          <w:noProof/>
        </w:rPr>
        <w:instrText xml:space="preserve"> PAGEREF _Toc128631117 \h </w:instrText>
      </w:r>
      <w:r>
        <w:rPr>
          <w:noProof/>
        </w:rPr>
      </w:r>
      <w:r>
        <w:rPr>
          <w:noProof/>
        </w:rPr>
        <w:fldChar w:fldCharType="separate"/>
      </w:r>
      <w:r>
        <w:rPr>
          <w:noProof/>
        </w:rPr>
        <w:t>343</w:t>
      </w:r>
      <w:r>
        <w:rPr>
          <w:noProof/>
        </w:rPr>
        <w:fldChar w:fldCharType="end"/>
      </w:r>
    </w:p>
    <w:p w14:paraId="4DD4DE3D" w14:textId="43AC496D" w:rsidR="00624EA3" w:rsidRDefault="00624EA3">
      <w:pPr>
        <w:pStyle w:val="TableofFigures"/>
        <w:rPr>
          <w:rFonts w:asciiTheme="minorHAnsi" w:eastAsiaTheme="minorEastAsia" w:hAnsiTheme="minorHAnsi" w:cstheme="minorBidi"/>
          <w:noProof/>
          <w:sz w:val="22"/>
          <w:szCs w:val="22"/>
          <w:lang w:val="en-US"/>
        </w:rPr>
      </w:pPr>
      <w:r>
        <w:rPr>
          <w:noProof/>
          <w:lang w:bidi="en-US"/>
        </w:rPr>
        <w:t>Table 164: Downtime Description</w:t>
      </w:r>
      <w:r>
        <w:rPr>
          <w:noProof/>
        </w:rPr>
        <w:tab/>
      </w:r>
      <w:r>
        <w:rPr>
          <w:noProof/>
        </w:rPr>
        <w:fldChar w:fldCharType="begin"/>
      </w:r>
      <w:r>
        <w:rPr>
          <w:noProof/>
        </w:rPr>
        <w:instrText xml:space="preserve"> PAGEREF _Toc128631118 \h </w:instrText>
      </w:r>
      <w:r>
        <w:rPr>
          <w:noProof/>
        </w:rPr>
      </w:r>
      <w:r>
        <w:rPr>
          <w:noProof/>
        </w:rPr>
        <w:fldChar w:fldCharType="separate"/>
      </w:r>
      <w:r>
        <w:rPr>
          <w:noProof/>
        </w:rPr>
        <w:t>344</w:t>
      </w:r>
      <w:r>
        <w:rPr>
          <w:noProof/>
        </w:rPr>
        <w:fldChar w:fldCharType="end"/>
      </w:r>
    </w:p>
    <w:p w14:paraId="7A5EB109" w14:textId="17CC77F4" w:rsidR="00624EA3" w:rsidRDefault="00624EA3">
      <w:pPr>
        <w:pStyle w:val="TableofFigures"/>
        <w:rPr>
          <w:rFonts w:asciiTheme="minorHAnsi" w:eastAsiaTheme="minorEastAsia" w:hAnsiTheme="minorHAnsi" w:cstheme="minorBidi"/>
          <w:noProof/>
          <w:sz w:val="22"/>
          <w:szCs w:val="22"/>
          <w:lang w:val="en-US"/>
        </w:rPr>
      </w:pPr>
      <w:r>
        <w:rPr>
          <w:noProof/>
          <w:lang w:bidi="en-US"/>
        </w:rPr>
        <w:t>Table 165: Orders Description</w:t>
      </w:r>
      <w:r>
        <w:rPr>
          <w:noProof/>
        </w:rPr>
        <w:tab/>
      </w:r>
      <w:r>
        <w:rPr>
          <w:noProof/>
        </w:rPr>
        <w:fldChar w:fldCharType="begin"/>
      </w:r>
      <w:r>
        <w:rPr>
          <w:noProof/>
        </w:rPr>
        <w:instrText xml:space="preserve"> PAGEREF _Toc128631119 \h </w:instrText>
      </w:r>
      <w:r>
        <w:rPr>
          <w:noProof/>
        </w:rPr>
      </w:r>
      <w:r>
        <w:rPr>
          <w:noProof/>
        </w:rPr>
        <w:fldChar w:fldCharType="separate"/>
      </w:r>
      <w:r>
        <w:rPr>
          <w:noProof/>
        </w:rPr>
        <w:t>345</w:t>
      </w:r>
      <w:r>
        <w:rPr>
          <w:noProof/>
        </w:rPr>
        <w:fldChar w:fldCharType="end"/>
      </w:r>
    </w:p>
    <w:p w14:paraId="1DBA8F2C" w14:textId="4DB3F817" w:rsidR="00624EA3" w:rsidRDefault="00624EA3">
      <w:pPr>
        <w:pStyle w:val="TableofFigures"/>
        <w:rPr>
          <w:rFonts w:asciiTheme="minorHAnsi" w:eastAsiaTheme="minorEastAsia" w:hAnsiTheme="minorHAnsi" w:cstheme="minorBidi"/>
          <w:noProof/>
          <w:sz w:val="22"/>
          <w:szCs w:val="22"/>
          <w:lang w:val="en-US"/>
        </w:rPr>
      </w:pPr>
      <w:r>
        <w:rPr>
          <w:noProof/>
          <w:lang w:bidi="en-US"/>
        </w:rPr>
        <w:t>Table 166: Ordered Denominations Description</w:t>
      </w:r>
      <w:r>
        <w:rPr>
          <w:noProof/>
        </w:rPr>
        <w:tab/>
      </w:r>
      <w:r>
        <w:rPr>
          <w:noProof/>
        </w:rPr>
        <w:fldChar w:fldCharType="begin"/>
      </w:r>
      <w:r>
        <w:rPr>
          <w:noProof/>
        </w:rPr>
        <w:instrText xml:space="preserve"> PAGEREF _Toc128631120 \h </w:instrText>
      </w:r>
      <w:r>
        <w:rPr>
          <w:noProof/>
        </w:rPr>
      </w:r>
      <w:r>
        <w:rPr>
          <w:noProof/>
        </w:rPr>
        <w:fldChar w:fldCharType="separate"/>
      </w:r>
      <w:r>
        <w:rPr>
          <w:noProof/>
        </w:rPr>
        <w:t>346</w:t>
      </w:r>
      <w:r>
        <w:rPr>
          <w:noProof/>
        </w:rPr>
        <w:fldChar w:fldCharType="end"/>
      </w:r>
    </w:p>
    <w:p w14:paraId="191349DA" w14:textId="69C58E5D" w:rsidR="00624EA3" w:rsidRDefault="00624EA3">
      <w:pPr>
        <w:pStyle w:val="TableofFigures"/>
        <w:rPr>
          <w:rFonts w:asciiTheme="minorHAnsi" w:eastAsiaTheme="minorEastAsia" w:hAnsiTheme="minorHAnsi" w:cstheme="minorBidi"/>
          <w:noProof/>
          <w:sz w:val="22"/>
          <w:szCs w:val="22"/>
          <w:lang w:val="en-US"/>
        </w:rPr>
      </w:pPr>
      <w:r>
        <w:rPr>
          <w:noProof/>
          <w:lang w:bidi="en-US"/>
        </w:rPr>
        <w:t>Table 167: Commercial Orders Description</w:t>
      </w:r>
      <w:r>
        <w:rPr>
          <w:noProof/>
        </w:rPr>
        <w:tab/>
      </w:r>
      <w:r>
        <w:rPr>
          <w:noProof/>
        </w:rPr>
        <w:fldChar w:fldCharType="begin"/>
      </w:r>
      <w:r>
        <w:rPr>
          <w:noProof/>
        </w:rPr>
        <w:instrText xml:space="preserve"> PAGEREF _Toc128631121 \h </w:instrText>
      </w:r>
      <w:r>
        <w:rPr>
          <w:noProof/>
        </w:rPr>
      </w:r>
      <w:r>
        <w:rPr>
          <w:noProof/>
        </w:rPr>
        <w:fldChar w:fldCharType="separate"/>
      </w:r>
      <w:r>
        <w:rPr>
          <w:noProof/>
        </w:rPr>
        <w:t>347</w:t>
      </w:r>
      <w:r>
        <w:rPr>
          <w:noProof/>
        </w:rPr>
        <w:fldChar w:fldCharType="end"/>
      </w:r>
    </w:p>
    <w:p w14:paraId="1404F2E2" w14:textId="68B189A0" w:rsidR="00624EA3" w:rsidRDefault="00624EA3">
      <w:pPr>
        <w:pStyle w:val="TableofFigures"/>
        <w:rPr>
          <w:rFonts w:asciiTheme="minorHAnsi" w:eastAsiaTheme="minorEastAsia" w:hAnsiTheme="minorHAnsi" w:cstheme="minorBidi"/>
          <w:noProof/>
          <w:sz w:val="22"/>
          <w:szCs w:val="22"/>
          <w:lang w:val="en-US"/>
        </w:rPr>
      </w:pPr>
      <w:r>
        <w:rPr>
          <w:noProof/>
          <w:lang w:bidi="en-US"/>
        </w:rPr>
        <w:t>Table 168 : Order Custom Fields Description</w:t>
      </w:r>
      <w:r>
        <w:rPr>
          <w:noProof/>
        </w:rPr>
        <w:tab/>
      </w:r>
      <w:r>
        <w:rPr>
          <w:noProof/>
        </w:rPr>
        <w:fldChar w:fldCharType="begin"/>
      </w:r>
      <w:r>
        <w:rPr>
          <w:noProof/>
        </w:rPr>
        <w:instrText xml:space="preserve"> PAGEREF _Toc128631122 \h </w:instrText>
      </w:r>
      <w:r>
        <w:rPr>
          <w:noProof/>
        </w:rPr>
      </w:r>
      <w:r>
        <w:rPr>
          <w:noProof/>
        </w:rPr>
        <w:fldChar w:fldCharType="separate"/>
      </w:r>
      <w:r>
        <w:rPr>
          <w:noProof/>
        </w:rPr>
        <w:t>348</w:t>
      </w:r>
      <w:r>
        <w:rPr>
          <w:noProof/>
        </w:rPr>
        <w:fldChar w:fldCharType="end"/>
      </w:r>
    </w:p>
    <w:p w14:paraId="1CE694E8" w14:textId="4667CD78" w:rsidR="00624EA3" w:rsidRDefault="00624EA3">
      <w:pPr>
        <w:pStyle w:val="TableofFigures"/>
        <w:rPr>
          <w:rFonts w:asciiTheme="minorHAnsi" w:eastAsiaTheme="minorEastAsia" w:hAnsiTheme="minorHAnsi" w:cstheme="minorBidi"/>
          <w:noProof/>
          <w:sz w:val="22"/>
          <w:szCs w:val="22"/>
          <w:lang w:val="en-US"/>
        </w:rPr>
      </w:pPr>
      <w:r>
        <w:rPr>
          <w:noProof/>
          <w:lang w:bidi="en-US"/>
        </w:rPr>
        <w:t>Table 169: Bag Reference Description</w:t>
      </w:r>
      <w:r>
        <w:rPr>
          <w:noProof/>
        </w:rPr>
        <w:tab/>
      </w:r>
      <w:r>
        <w:rPr>
          <w:noProof/>
        </w:rPr>
        <w:fldChar w:fldCharType="begin"/>
      </w:r>
      <w:r>
        <w:rPr>
          <w:noProof/>
        </w:rPr>
        <w:instrText xml:space="preserve"> PAGEREF _Toc128631123 \h </w:instrText>
      </w:r>
      <w:r>
        <w:rPr>
          <w:noProof/>
        </w:rPr>
      </w:r>
      <w:r>
        <w:rPr>
          <w:noProof/>
        </w:rPr>
        <w:fldChar w:fldCharType="separate"/>
      </w:r>
      <w:r>
        <w:rPr>
          <w:noProof/>
        </w:rPr>
        <w:t>349</w:t>
      </w:r>
      <w:r>
        <w:rPr>
          <w:noProof/>
        </w:rPr>
        <w:fldChar w:fldCharType="end"/>
      </w:r>
    </w:p>
    <w:p w14:paraId="54EB42B9" w14:textId="641C4396" w:rsidR="00624EA3" w:rsidRDefault="00624EA3">
      <w:pPr>
        <w:pStyle w:val="TableofFigures"/>
        <w:rPr>
          <w:rFonts w:asciiTheme="minorHAnsi" w:eastAsiaTheme="minorEastAsia" w:hAnsiTheme="minorHAnsi" w:cstheme="minorBidi"/>
          <w:noProof/>
          <w:sz w:val="22"/>
          <w:szCs w:val="22"/>
          <w:lang w:val="en-US"/>
        </w:rPr>
      </w:pPr>
      <w:r>
        <w:rPr>
          <w:noProof/>
          <w:lang w:bidi="en-US"/>
        </w:rPr>
        <w:t>Table 170: Special Orders Description</w:t>
      </w:r>
      <w:r>
        <w:rPr>
          <w:noProof/>
        </w:rPr>
        <w:tab/>
      </w:r>
      <w:r>
        <w:rPr>
          <w:noProof/>
        </w:rPr>
        <w:fldChar w:fldCharType="begin"/>
      </w:r>
      <w:r>
        <w:rPr>
          <w:noProof/>
        </w:rPr>
        <w:instrText xml:space="preserve"> PAGEREF _Toc128631124 \h </w:instrText>
      </w:r>
      <w:r>
        <w:rPr>
          <w:noProof/>
        </w:rPr>
      </w:r>
      <w:r>
        <w:rPr>
          <w:noProof/>
        </w:rPr>
        <w:fldChar w:fldCharType="separate"/>
      </w:r>
      <w:r>
        <w:rPr>
          <w:noProof/>
        </w:rPr>
        <w:t>350</w:t>
      </w:r>
      <w:r>
        <w:rPr>
          <w:noProof/>
        </w:rPr>
        <w:fldChar w:fldCharType="end"/>
      </w:r>
    </w:p>
    <w:p w14:paraId="606BA71F" w14:textId="1DD26762" w:rsidR="00624EA3" w:rsidRDefault="00624EA3">
      <w:pPr>
        <w:pStyle w:val="TableofFigures"/>
        <w:rPr>
          <w:rFonts w:asciiTheme="minorHAnsi" w:eastAsiaTheme="minorEastAsia" w:hAnsiTheme="minorHAnsi" w:cstheme="minorBidi"/>
          <w:noProof/>
          <w:sz w:val="22"/>
          <w:szCs w:val="22"/>
          <w:lang w:val="en-US"/>
        </w:rPr>
      </w:pPr>
      <w:r>
        <w:rPr>
          <w:noProof/>
          <w:lang w:bidi="en-US"/>
        </w:rPr>
        <w:t>Table 171: Linked Orders Description</w:t>
      </w:r>
      <w:r>
        <w:rPr>
          <w:noProof/>
        </w:rPr>
        <w:tab/>
      </w:r>
      <w:r>
        <w:rPr>
          <w:noProof/>
        </w:rPr>
        <w:fldChar w:fldCharType="begin"/>
      </w:r>
      <w:r>
        <w:rPr>
          <w:noProof/>
        </w:rPr>
        <w:instrText xml:space="preserve"> PAGEREF _Toc128631125 \h </w:instrText>
      </w:r>
      <w:r>
        <w:rPr>
          <w:noProof/>
        </w:rPr>
      </w:r>
      <w:r>
        <w:rPr>
          <w:noProof/>
        </w:rPr>
        <w:fldChar w:fldCharType="separate"/>
      </w:r>
      <w:r>
        <w:rPr>
          <w:noProof/>
        </w:rPr>
        <w:t>351</w:t>
      </w:r>
      <w:r>
        <w:rPr>
          <w:noProof/>
        </w:rPr>
        <w:fldChar w:fldCharType="end"/>
      </w:r>
    </w:p>
    <w:p w14:paraId="1CF72A07" w14:textId="00BCE45E" w:rsidR="00624EA3" w:rsidRDefault="00624EA3">
      <w:pPr>
        <w:pStyle w:val="TableofFigures"/>
        <w:rPr>
          <w:rFonts w:asciiTheme="minorHAnsi" w:eastAsiaTheme="minorEastAsia" w:hAnsiTheme="minorHAnsi" w:cstheme="minorBidi"/>
          <w:noProof/>
          <w:sz w:val="22"/>
          <w:szCs w:val="22"/>
          <w:lang w:val="en-US"/>
        </w:rPr>
      </w:pPr>
      <w:r>
        <w:rPr>
          <w:noProof/>
          <w:lang w:bidi="en-US"/>
        </w:rPr>
        <w:t>Table 172: Linked Orders Description</w:t>
      </w:r>
      <w:r>
        <w:rPr>
          <w:noProof/>
        </w:rPr>
        <w:tab/>
      </w:r>
      <w:r>
        <w:rPr>
          <w:noProof/>
        </w:rPr>
        <w:fldChar w:fldCharType="begin"/>
      </w:r>
      <w:r>
        <w:rPr>
          <w:noProof/>
        </w:rPr>
        <w:instrText xml:space="preserve"> PAGEREF _Toc128631126 \h </w:instrText>
      </w:r>
      <w:r>
        <w:rPr>
          <w:noProof/>
        </w:rPr>
      </w:r>
      <w:r>
        <w:rPr>
          <w:noProof/>
        </w:rPr>
        <w:fldChar w:fldCharType="separate"/>
      </w:r>
      <w:r>
        <w:rPr>
          <w:noProof/>
        </w:rPr>
        <w:t>352</w:t>
      </w:r>
      <w:r>
        <w:rPr>
          <w:noProof/>
        </w:rPr>
        <w:fldChar w:fldCharType="end"/>
      </w:r>
    </w:p>
    <w:p w14:paraId="5114193F" w14:textId="223B72D3" w:rsidR="00624EA3" w:rsidRDefault="00624EA3">
      <w:pPr>
        <w:pStyle w:val="TableofFigures"/>
        <w:rPr>
          <w:rFonts w:asciiTheme="minorHAnsi" w:eastAsiaTheme="minorEastAsia" w:hAnsiTheme="minorHAnsi" w:cstheme="minorBidi"/>
          <w:noProof/>
          <w:sz w:val="22"/>
          <w:szCs w:val="22"/>
          <w:lang w:val="en-US"/>
        </w:rPr>
      </w:pPr>
      <w:r>
        <w:rPr>
          <w:noProof/>
          <w:lang w:bidi="en-US"/>
        </w:rPr>
        <w:t>Table 173: Recommendations Description</w:t>
      </w:r>
      <w:r>
        <w:rPr>
          <w:noProof/>
        </w:rPr>
        <w:tab/>
      </w:r>
      <w:r>
        <w:rPr>
          <w:noProof/>
        </w:rPr>
        <w:fldChar w:fldCharType="begin"/>
      </w:r>
      <w:r>
        <w:rPr>
          <w:noProof/>
        </w:rPr>
        <w:instrText xml:space="preserve"> PAGEREF _Toc128631127 \h </w:instrText>
      </w:r>
      <w:r>
        <w:rPr>
          <w:noProof/>
        </w:rPr>
      </w:r>
      <w:r>
        <w:rPr>
          <w:noProof/>
        </w:rPr>
        <w:fldChar w:fldCharType="separate"/>
      </w:r>
      <w:r>
        <w:rPr>
          <w:noProof/>
        </w:rPr>
        <w:t>353</w:t>
      </w:r>
      <w:r>
        <w:rPr>
          <w:noProof/>
        </w:rPr>
        <w:fldChar w:fldCharType="end"/>
      </w:r>
    </w:p>
    <w:p w14:paraId="0B196367" w14:textId="757DDFBE" w:rsidR="00624EA3" w:rsidRDefault="00624EA3">
      <w:pPr>
        <w:pStyle w:val="TableofFigures"/>
        <w:rPr>
          <w:rFonts w:asciiTheme="minorHAnsi" w:eastAsiaTheme="minorEastAsia" w:hAnsiTheme="minorHAnsi" w:cstheme="minorBidi"/>
          <w:noProof/>
          <w:sz w:val="22"/>
          <w:szCs w:val="22"/>
          <w:lang w:val="en-US"/>
        </w:rPr>
      </w:pPr>
      <w:r>
        <w:rPr>
          <w:noProof/>
          <w:lang w:bidi="en-US"/>
        </w:rPr>
        <w:t>Table 174: Special Requirements Description</w:t>
      </w:r>
      <w:r>
        <w:rPr>
          <w:noProof/>
        </w:rPr>
        <w:tab/>
      </w:r>
      <w:r>
        <w:rPr>
          <w:noProof/>
        </w:rPr>
        <w:fldChar w:fldCharType="begin"/>
      </w:r>
      <w:r>
        <w:rPr>
          <w:noProof/>
        </w:rPr>
        <w:instrText xml:space="preserve"> PAGEREF _Toc128631128 \h </w:instrText>
      </w:r>
      <w:r>
        <w:rPr>
          <w:noProof/>
        </w:rPr>
      </w:r>
      <w:r>
        <w:rPr>
          <w:noProof/>
        </w:rPr>
        <w:fldChar w:fldCharType="separate"/>
      </w:r>
      <w:r>
        <w:rPr>
          <w:noProof/>
        </w:rPr>
        <w:t>353</w:t>
      </w:r>
      <w:r>
        <w:rPr>
          <w:noProof/>
        </w:rPr>
        <w:fldChar w:fldCharType="end"/>
      </w:r>
    </w:p>
    <w:p w14:paraId="68070DE7" w14:textId="4D7C5B10" w:rsidR="00624EA3" w:rsidRDefault="00624EA3">
      <w:pPr>
        <w:pStyle w:val="TableofFigures"/>
        <w:rPr>
          <w:rFonts w:asciiTheme="minorHAnsi" w:eastAsiaTheme="minorEastAsia" w:hAnsiTheme="minorHAnsi" w:cstheme="minorBidi"/>
          <w:noProof/>
          <w:sz w:val="22"/>
          <w:szCs w:val="22"/>
          <w:lang w:val="en-US"/>
        </w:rPr>
      </w:pPr>
      <w:r>
        <w:rPr>
          <w:noProof/>
          <w:lang w:bidi="en-US"/>
        </w:rPr>
        <w:t>Table 175: Target vs. Historical Balance Description</w:t>
      </w:r>
      <w:r>
        <w:rPr>
          <w:noProof/>
        </w:rPr>
        <w:tab/>
      </w:r>
      <w:r>
        <w:rPr>
          <w:noProof/>
        </w:rPr>
        <w:fldChar w:fldCharType="begin"/>
      </w:r>
      <w:r>
        <w:rPr>
          <w:noProof/>
        </w:rPr>
        <w:instrText xml:space="preserve"> PAGEREF _Toc128631129 \h </w:instrText>
      </w:r>
      <w:r>
        <w:rPr>
          <w:noProof/>
        </w:rPr>
      </w:r>
      <w:r>
        <w:rPr>
          <w:noProof/>
        </w:rPr>
        <w:fldChar w:fldCharType="separate"/>
      </w:r>
      <w:r>
        <w:rPr>
          <w:noProof/>
        </w:rPr>
        <w:t>354</w:t>
      </w:r>
      <w:r>
        <w:rPr>
          <w:noProof/>
        </w:rPr>
        <w:fldChar w:fldCharType="end"/>
      </w:r>
    </w:p>
    <w:p w14:paraId="71AD4C8D" w14:textId="1D333165" w:rsidR="00624EA3" w:rsidRDefault="00624EA3">
      <w:pPr>
        <w:pStyle w:val="TableofFigures"/>
        <w:rPr>
          <w:rFonts w:asciiTheme="minorHAnsi" w:eastAsiaTheme="minorEastAsia" w:hAnsiTheme="minorHAnsi" w:cstheme="minorBidi"/>
          <w:noProof/>
          <w:sz w:val="22"/>
          <w:szCs w:val="22"/>
          <w:lang w:val="en-US"/>
        </w:rPr>
      </w:pPr>
      <w:r>
        <w:rPr>
          <w:noProof/>
          <w:lang w:bidi="en-US"/>
        </w:rPr>
        <w:t>Table 176: Target Balance Vs. Historical Recommendation Description</w:t>
      </w:r>
      <w:r>
        <w:rPr>
          <w:noProof/>
        </w:rPr>
        <w:tab/>
      </w:r>
      <w:r>
        <w:rPr>
          <w:noProof/>
        </w:rPr>
        <w:fldChar w:fldCharType="begin"/>
      </w:r>
      <w:r>
        <w:rPr>
          <w:noProof/>
        </w:rPr>
        <w:instrText xml:space="preserve"> PAGEREF _Toc128631130 \h </w:instrText>
      </w:r>
      <w:r>
        <w:rPr>
          <w:noProof/>
        </w:rPr>
      </w:r>
      <w:r>
        <w:rPr>
          <w:noProof/>
        </w:rPr>
        <w:fldChar w:fldCharType="separate"/>
      </w:r>
      <w:r>
        <w:rPr>
          <w:noProof/>
        </w:rPr>
        <w:t>355</w:t>
      </w:r>
      <w:r>
        <w:rPr>
          <w:noProof/>
        </w:rPr>
        <w:fldChar w:fldCharType="end"/>
      </w:r>
    </w:p>
    <w:p w14:paraId="205EC42C" w14:textId="321F7D8C"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177: Order Notification Report Field Descriptions</w:t>
      </w:r>
      <w:r>
        <w:rPr>
          <w:noProof/>
        </w:rPr>
        <w:tab/>
      </w:r>
      <w:r>
        <w:rPr>
          <w:noProof/>
        </w:rPr>
        <w:fldChar w:fldCharType="begin"/>
      </w:r>
      <w:r>
        <w:rPr>
          <w:noProof/>
        </w:rPr>
        <w:instrText xml:space="preserve"> PAGEREF _Toc128631131 \h </w:instrText>
      </w:r>
      <w:r>
        <w:rPr>
          <w:noProof/>
        </w:rPr>
      </w:r>
      <w:r>
        <w:rPr>
          <w:noProof/>
        </w:rPr>
        <w:fldChar w:fldCharType="separate"/>
      </w:r>
      <w:r>
        <w:rPr>
          <w:noProof/>
        </w:rPr>
        <w:t>355</w:t>
      </w:r>
      <w:r>
        <w:rPr>
          <w:noProof/>
        </w:rPr>
        <w:fldChar w:fldCharType="end"/>
      </w:r>
    </w:p>
    <w:p w14:paraId="6E9884B4" w14:textId="5192A8FA"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178: Cash Levels Report Field Descriptions</w:t>
      </w:r>
      <w:r>
        <w:rPr>
          <w:noProof/>
        </w:rPr>
        <w:tab/>
      </w:r>
      <w:r>
        <w:rPr>
          <w:noProof/>
        </w:rPr>
        <w:fldChar w:fldCharType="begin"/>
      </w:r>
      <w:r>
        <w:rPr>
          <w:noProof/>
        </w:rPr>
        <w:instrText xml:space="preserve"> PAGEREF _Toc128631132 \h </w:instrText>
      </w:r>
      <w:r>
        <w:rPr>
          <w:noProof/>
        </w:rPr>
      </w:r>
      <w:r>
        <w:rPr>
          <w:noProof/>
        </w:rPr>
        <w:fldChar w:fldCharType="separate"/>
      </w:r>
      <w:r>
        <w:rPr>
          <w:noProof/>
        </w:rPr>
        <w:t>356</w:t>
      </w:r>
      <w:r>
        <w:rPr>
          <w:noProof/>
        </w:rPr>
        <w:fldChar w:fldCharType="end"/>
      </w:r>
    </w:p>
    <w:p w14:paraId="6C27DA7C" w14:textId="48AADAC6"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179: Order Blog History Report Field Description</w:t>
      </w:r>
      <w:r>
        <w:rPr>
          <w:noProof/>
        </w:rPr>
        <w:tab/>
      </w:r>
      <w:r>
        <w:rPr>
          <w:noProof/>
        </w:rPr>
        <w:fldChar w:fldCharType="begin"/>
      </w:r>
      <w:r>
        <w:rPr>
          <w:noProof/>
        </w:rPr>
        <w:instrText xml:space="preserve"> PAGEREF _Toc128631133 \h </w:instrText>
      </w:r>
      <w:r>
        <w:rPr>
          <w:noProof/>
        </w:rPr>
      </w:r>
      <w:r>
        <w:rPr>
          <w:noProof/>
        </w:rPr>
        <w:fldChar w:fldCharType="separate"/>
      </w:r>
      <w:r>
        <w:rPr>
          <w:noProof/>
        </w:rPr>
        <w:t>357</w:t>
      </w:r>
      <w:r>
        <w:rPr>
          <w:noProof/>
        </w:rPr>
        <w:fldChar w:fldCharType="end"/>
      </w:r>
    </w:p>
    <w:p w14:paraId="4FF5B2DE" w14:textId="5D79FBEF"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180: Forecast Average Cycle Discrepancy Description</w:t>
      </w:r>
      <w:r>
        <w:rPr>
          <w:noProof/>
        </w:rPr>
        <w:tab/>
      </w:r>
      <w:r>
        <w:rPr>
          <w:noProof/>
        </w:rPr>
        <w:fldChar w:fldCharType="begin"/>
      </w:r>
      <w:r>
        <w:rPr>
          <w:noProof/>
        </w:rPr>
        <w:instrText xml:space="preserve"> PAGEREF _Toc128631134 \h </w:instrText>
      </w:r>
      <w:r>
        <w:rPr>
          <w:noProof/>
        </w:rPr>
      </w:r>
      <w:r>
        <w:rPr>
          <w:noProof/>
        </w:rPr>
        <w:fldChar w:fldCharType="separate"/>
      </w:r>
      <w:r>
        <w:rPr>
          <w:noProof/>
        </w:rPr>
        <w:t>359</w:t>
      </w:r>
      <w:r>
        <w:rPr>
          <w:noProof/>
        </w:rPr>
        <w:fldChar w:fldCharType="end"/>
      </w:r>
    </w:p>
    <w:p w14:paraId="1FDBD72D" w14:textId="7CB8EE45"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 xml:space="preserve">Table </w:t>
      </w:r>
      <w:r>
        <w:rPr>
          <w:noProof/>
          <w:lang w:bidi="en-US"/>
        </w:rPr>
        <w:t>181</w:t>
      </w:r>
      <w:r w:rsidRPr="007C4579">
        <w:rPr>
          <w:noProof/>
          <w:lang w:val="en-US" w:bidi="en-US"/>
        </w:rPr>
        <w:t>: Forecast Comparison Description</w:t>
      </w:r>
      <w:r>
        <w:rPr>
          <w:noProof/>
        </w:rPr>
        <w:tab/>
      </w:r>
      <w:r>
        <w:rPr>
          <w:noProof/>
        </w:rPr>
        <w:fldChar w:fldCharType="begin"/>
      </w:r>
      <w:r>
        <w:rPr>
          <w:noProof/>
        </w:rPr>
        <w:instrText xml:space="preserve"> PAGEREF _Toc128631135 \h </w:instrText>
      </w:r>
      <w:r>
        <w:rPr>
          <w:noProof/>
        </w:rPr>
      </w:r>
      <w:r>
        <w:rPr>
          <w:noProof/>
        </w:rPr>
        <w:fldChar w:fldCharType="separate"/>
      </w:r>
      <w:r>
        <w:rPr>
          <w:noProof/>
        </w:rPr>
        <w:t>360</w:t>
      </w:r>
      <w:r>
        <w:rPr>
          <w:noProof/>
        </w:rPr>
        <w:fldChar w:fldCharType="end"/>
      </w:r>
    </w:p>
    <w:p w14:paraId="4FDA9BBC" w14:textId="6FD09249" w:rsidR="00624EA3" w:rsidRDefault="00624EA3">
      <w:pPr>
        <w:pStyle w:val="TableofFigures"/>
        <w:rPr>
          <w:rFonts w:asciiTheme="minorHAnsi" w:eastAsiaTheme="minorEastAsia" w:hAnsiTheme="minorHAnsi" w:cstheme="minorBidi"/>
          <w:noProof/>
          <w:sz w:val="22"/>
          <w:szCs w:val="22"/>
          <w:lang w:val="en-US"/>
        </w:rPr>
      </w:pPr>
      <w:r>
        <w:rPr>
          <w:noProof/>
          <w:lang w:bidi="en-US"/>
        </w:rPr>
        <w:t>Table 182: Forecast Details Description</w:t>
      </w:r>
      <w:r>
        <w:rPr>
          <w:noProof/>
        </w:rPr>
        <w:tab/>
      </w:r>
      <w:r>
        <w:rPr>
          <w:noProof/>
        </w:rPr>
        <w:fldChar w:fldCharType="begin"/>
      </w:r>
      <w:r>
        <w:rPr>
          <w:noProof/>
        </w:rPr>
        <w:instrText xml:space="preserve"> PAGEREF _Toc128631136 \h </w:instrText>
      </w:r>
      <w:r>
        <w:rPr>
          <w:noProof/>
        </w:rPr>
      </w:r>
      <w:r>
        <w:rPr>
          <w:noProof/>
        </w:rPr>
        <w:fldChar w:fldCharType="separate"/>
      </w:r>
      <w:r>
        <w:rPr>
          <w:noProof/>
        </w:rPr>
        <w:t>361</w:t>
      </w:r>
      <w:r>
        <w:rPr>
          <w:noProof/>
        </w:rPr>
        <w:fldChar w:fldCharType="end"/>
      </w:r>
    </w:p>
    <w:p w14:paraId="10955297" w14:textId="47E7929C" w:rsidR="00624EA3" w:rsidRDefault="00624EA3">
      <w:pPr>
        <w:pStyle w:val="TableofFigures"/>
        <w:rPr>
          <w:rFonts w:asciiTheme="minorHAnsi" w:eastAsiaTheme="minorEastAsia" w:hAnsiTheme="minorHAnsi" w:cstheme="minorBidi"/>
          <w:noProof/>
          <w:sz w:val="22"/>
          <w:szCs w:val="22"/>
          <w:lang w:val="en-US"/>
        </w:rPr>
      </w:pPr>
      <w:r>
        <w:rPr>
          <w:noProof/>
          <w:lang w:bidi="en-US"/>
        </w:rPr>
        <w:t>Table 183: Forcast Definition Description</w:t>
      </w:r>
      <w:r>
        <w:rPr>
          <w:noProof/>
        </w:rPr>
        <w:tab/>
      </w:r>
      <w:r>
        <w:rPr>
          <w:noProof/>
        </w:rPr>
        <w:fldChar w:fldCharType="begin"/>
      </w:r>
      <w:r>
        <w:rPr>
          <w:noProof/>
        </w:rPr>
        <w:instrText xml:space="preserve"> PAGEREF _Toc128631137 \h </w:instrText>
      </w:r>
      <w:r>
        <w:rPr>
          <w:noProof/>
        </w:rPr>
      </w:r>
      <w:r>
        <w:rPr>
          <w:noProof/>
        </w:rPr>
        <w:fldChar w:fldCharType="separate"/>
      </w:r>
      <w:r>
        <w:rPr>
          <w:noProof/>
        </w:rPr>
        <w:t>361</w:t>
      </w:r>
      <w:r>
        <w:rPr>
          <w:noProof/>
        </w:rPr>
        <w:fldChar w:fldCharType="end"/>
      </w:r>
    </w:p>
    <w:p w14:paraId="4B8E35C9" w14:textId="1740DDD5" w:rsidR="00624EA3" w:rsidRDefault="00624EA3">
      <w:pPr>
        <w:pStyle w:val="TableofFigures"/>
        <w:rPr>
          <w:rFonts w:asciiTheme="minorHAnsi" w:eastAsiaTheme="minorEastAsia" w:hAnsiTheme="minorHAnsi" w:cstheme="minorBidi"/>
          <w:noProof/>
          <w:sz w:val="22"/>
          <w:szCs w:val="22"/>
          <w:lang w:val="en-US"/>
        </w:rPr>
      </w:pPr>
      <w:r>
        <w:rPr>
          <w:noProof/>
          <w:lang w:bidi="en-US"/>
        </w:rPr>
        <w:t>Table 184: Expired Forecasts Description</w:t>
      </w:r>
      <w:r>
        <w:rPr>
          <w:noProof/>
        </w:rPr>
        <w:tab/>
      </w:r>
      <w:r>
        <w:rPr>
          <w:noProof/>
        </w:rPr>
        <w:fldChar w:fldCharType="begin"/>
      </w:r>
      <w:r>
        <w:rPr>
          <w:noProof/>
        </w:rPr>
        <w:instrText xml:space="preserve"> PAGEREF _Toc128631138 \h </w:instrText>
      </w:r>
      <w:r>
        <w:rPr>
          <w:noProof/>
        </w:rPr>
      </w:r>
      <w:r>
        <w:rPr>
          <w:noProof/>
        </w:rPr>
        <w:fldChar w:fldCharType="separate"/>
      </w:r>
      <w:r>
        <w:rPr>
          <w:noProof/>
        </w:rPr>
        <w:t>362</w:t>
      </w:r>
      <w:r>
        <w:rPr>
          <w:noProof/>
        </w:rPr>
        <w:fldChar w:fldCharType="end"/>
      </w:r>
    </w:p>
    <w:p w14:paraId="29B22C13" w14:textId="06486D3F" w:rsidR="00624EA3" w:rsidRDefault="00624EA3">
      <w:pPr>
        <w:pStyle w:val="TableofFigures"/>
        <w:rPr>
          <w:rFonts w:asciiTheme="minorHAnsi" w:eastAsiaTheme="minorEastAsia" w:hAnsiTheme="minorHAnsi" w:cstheme="minorBidi"/>
          <w:noProof/>
          <w:sz w:val="22"/>
          <w:szCs w:val="22"/>
          <w:lang w:val="en-US"/>
        </w:rPr>
      </w:pPr>
      <w:r>
        <w:rPr>
          <w:noProof/>
          <w:lang w:bidi="en-US"/>
        </w:rPr>
        <w:t>Table 185: Forecast Health Description</w:t>
      </w:r>
      <w:r>
        <w:rPr>
          <w:noProof/>
        </w:rPr>
        <w:tab/>
      </w:r>
      <w:r>
        <w:rPr>
          <w:noProof/>
        </w:rPr>
        <w:fldChar w:fldCharType="begin"/>
      </w:r>
      <w:r>
        <w:rPr>
          <w:noProof/>
        </w:rPr>
        <w:instrText xml:space="preserve"> PAGEREF _Toc128631139 \h </w:instrText>
      </w:r>
      <w:r>
        <w:rPr>
          <w:noProof/>
        </w:rPr>
      </w:r>
      <w:r>
        <w:rPr>
          <w:noProof/>
        </w:rPr>
        <w:fldChar w:fldCharType="separate"/>
      </w:r>
      <w:r>
        <w:rPr>
          <w:noProof/>
        </w:rPr>
        <w:t>363</w:t>
      </w:r>
      <w:r>
        <w:rPr>
          <w:noProof/>
        </w:rPr>
        <w:fldChar w:fldCharType="end"/>
      </w:r>
    </w:p>
    <w:p w14:paraId="33519664" w14:textId="61514EF4" w:rsidR="00624EA3" w:rsidRDefault="00624EA3">
      <w:pPr>
        <w:pStyle w:val="TableofFigures"/>
        <w:rPr>
          <w:rFonts w:asciiTheme="minorHAnsi" w:eastAsiaTheme="minorEastAsia" w:hAnsiTheme="minorHAnsi" w:cstheme="minorBidi"/>
          <w:noProof/>
          <w:sz w:val="22"/>
          <w:szCs w:val="22"/>
          <w:lang w:val="en-US"/>
        </w:rPr>
      </w:pPr>
      <w:r>
        <w:rPr>
          <w:noProof/>
          <w:lang w:bidi="en-US"/>
        </w:rPr>
        <w:t>Table 186: Forecast Health (Calculated) Description</w:t>
      </w:r>
      <w:r>
        <w:rPr>
          <w:noProof/>
        </w:rPr>
        <w:tab/>
      </w:r>
      <w:r>
        <w:rPr>
          <w:noProof/>
        </w:rPr>
        <w:fldChar w:fldCharType="begin"/>
      </w:r>
      <w:r>
        <w:rPr>
          <w:noProof/>
        </w:rPr>
        <w:instrText xml:space="preserve"> PAGEREF _Toc128631140 \h </w:instrText>
      </w:r>
      <w:r>
        <w:rPr>
          <w:noProof/>
        </w:rPr>
      </w:r>
      <w:r>
        <w:rPr>
          <w:noProof/>
        </w:rPr>
        <w:fldChar w:fldCharType="separate"/>
      </w:r>
      <w:r>
        <w:rPr>
          <w:noProof/>
        </w:rPr>
        <w:t>364</w:t>
      </w:r>
      <w:r>
        <w:rPr>
          <w:noProof/>
        </w:rPr>
        <w:fldChar w:fldCharType="end"/>
      </w:r>
    </w:p>
    <w:p w14:paraId="5C034ABA" w14:textId="217FA89D" w:rsidR="00624EA3" w:rsidRDefault="00624EA3">
      <w:pPr>
        <w:pStyle w:val="TableofFigures"/>
        <w:rPr>
          <w:rFonts w:asciiTheme="minorHAnsi" w:eastAsiaTheme="minorEastAsia" w:hAnsiTheme="minorHAnsi" w:cstheme="minorBidi"/>
          <w:noProof/>
          <w:sz w:val="22"/>
          <w:szCs w:val="22"/>
          <w:lang w:val="en-US"/>
        </w:rPr>
      </w:pPr>
      <w:r>
        <w:rPr>
          <w:noProof/>
          <w:lang w:bidi="en-US"/>
        </w:rPr>
        <w:t>Table 187: Horizons Description</w:t>
      </w:r>
      <w:r>
        <w:rPr>
          <w:noProof/>
        </w:rPr>
        <w:tab/>
      </w:r>
      <w:r>
        <w:rPr>
          <w:noProof/>
        </w:rPr>
        <w:fldChar w:fldCharType="begin"/>
      </w:r>
      <w:r>
        <w:rPr>
          <w:noProof/>
        </w:rPr>
        <w:instrText xml:space="preserve"> PAGEREF _Toc128631141 \h </w:instrText>
      </w:r>
      <w:r>
        <w:rPr>
          <w:noProof/>
        </w:rPr>
      </w:r>
      <w:r>
        <w:rPr>
          <w:noProof/>
        </w:rPr>
        <w:fldChar w:fldCharType="separate"/>
      </w:r>
      <w:r>
        <w:rPr>
          <w:noProof/>
        </w:rPr>
        <w:t>365</w:t>
      </w:r>
      <w:r>
        <w:rPr>
          <w:noProof/>
        </w:rPr>
        <w:fldChar w:fldCharType="end"/>
      </w:r>
    </w:p>
    <w:p w14:paraId="05569798" w14:textId="1A93DE60" w:rsidR="00624EA3" w:rsidRDefault="00624EA3">
      <w:pPr>
        <w:pStyle w:val="TableofFigures"/>
        <w:rPr>
          <w:rFonts w:asciiTheme="minorHAnsi" w:eastAsiaTheme="minorEastAsia" w:hAnsiTheme="minorHAnsi" w:cstheme="minorBidi"/>
          <w:noProof/>
          <w:sz w:val="22"/>
          <w:szCs w:val="22"/>
          <w:lang w:val="en-US"/>
        </w:rPr>
      </w:pPr>
      <w:r>
        <w:rPr>
          <w:noProof/>
          <w:lang w:bidi="en-US"/>
        </w:rPr>
        <w:t>Table 188: Linked Horizons Description</w:t>
      </w:r>
      <w:r>
        <w:rPr>
          <w:noProof/>
        </w:rPr>
        <w:tab/>
      </w:r>
      <w:r>
        <w:rPr>
          <w:noProof/>
        </w:rPr>
        <w:fldChar w:fldCharType="begin"/>
      </w:r>
      <w:r>
        <w:rPr>
          <w:noProof/>
        </w:rPr>
        <w:instrText xml:space="preserve"> PAGEREF _Toc128631142 \h </w:instrText>
      </w:r>
      <w:r>
        <w:rPr>
          <w:noProof/>
        </w:rPr>
      </w:r>
      <w:r>
        <w:rPr>
          <w:noProof/>
        </w:rPr>
        <w:fldChar w:fldCharType="separate"/>
      </w:r>
      <w:r>
        <w:rPr>
          <w:noProof/>
        </w:rPr>
        <w:t>366</w:t>
      </w:r>
      <w:r>
        <w:rPr>
          <w:noProof/>
        </w:rPr>
        <w:fldChar w:fldCharType="end"/>
      </w:r>
    </w:p>
    <w:p w14:paraId="66024369" w14:textId="503E8C9D" w:rsidR="00624EA3" w:rsidRDefault="00624EA3">
      <w:pPr>
        <w:pStyle w:val="TableofFigures"/>
        <w:rPr>
          <w:rFonts w:asciiTheme="minorHAnsi" w:eastAsiaTheme="minorEastAsia" w:hAnsiTheme="minorHAnsi" w:cstheme="minorBidi"/>
          <w:noProof/>
          <w:sz w:val="22"/>
          <w:szCs w:val="22"/>
          <w:lang w:val="en-US"/>
        </w:rPr>
      </w:pPr>
      <w:r>
        <w:rPr>
          <w:noProof/>
          <w:lang w:bidi="en-US"/>
        </w:rPr>
        <w:t>Table 189: Advanced Device Horizon Field Description</w:t>
      </w:r>
      <w:r>
        <w:rPr>
          <w:noProof/>
        </w:rPr>
        <w:tab/>
      </w:r>
      <w:r>
        <w:rPr>
          <w:noProof/>
        </w:rPr>
        <w:fldChar w:fldCharType="begin"/>
      </w:r>
      <w:r>
        <w:rPr>
          <w:noProof/>
        </w:rPr>
        <w:instrText xml:space="preserve"> PAGEREF _Toc128631143 \h </w:instrText>
      </w:r>
      <w:r>
        <w:rPr>
          <w:noProof/>
        </w:rPr>
      </w:r>
      <w:r>
        <w:rPr>
          <w:noProof/>
        </w:rPr>
        <w:fldChar w:fldCharType="separate"/>
      </w:r>
      <w:r>
        <w:rPr>
          <w:noProof/>
        </w:rPr>
        <w:t>367</w:t>
      </w:r>
      <w:r>
        <w:rPr>
          <w:noProof/>
        </w:rPr>
        <w:fldChar w:fldCharType="end"/>
      </w:r>
    </w:p>
    <w:p w14:paraId="7FE0FEE3" w14:textId="7EAEBB16" w:rsidR="00624EA3" w:rsidRDefault="00624EA3">
      <w:pPr>
        <w:pStyle w:val="TableofFigures"/>
        <w:rPr>
          <w:rFonts w:asciiTheme="minorHAnsi" w:eastAsiaTheme="minorEastAsia" w:hAnsiTheme="minorHAnsi" w:cstheme="minorBidi"/>
          <w:noProof/>
          <w:sz w:val="22"/>
          <w:szCs w:val="22"/>
          <w:lang w:val="en-US"/>
        </w:rPr>
      </w:pPr>
      <w:r>
        <w:rPr>
          <w:noProof/>
          <w:lang w:bidi="en-US"/>
        </w:rPr>
        <w:t>Table 190: Emergency Recommendations Analysis Description</w:t>
      </w:r>
      <w:r>
        <w:rPr>
          <w:noProof/>
        </w:rPr>
        <w:tab/>
      </w:r>
      <w:r>
        <w:rPr>
          <w:noProof/>
        </w:rPr>
        <w:fldChar w:fldCharType="begin"/>
      </w:r>
      <w:r>
        <w:rPr>
          <w:noProof/>
        </w:rPr>
        <w:instrText xml:space="preserve"> PAGEREF _Toc128631144 \h </w:instrText>
      </w:r>
      <w:r>
        <w:rPr>
          <w:noProof/>
        </w:rPr>
      </w:r>
      <w:r>
        <w:rPr>
          <w:noProof/>
        </w:rPr>
        <w:fldChar w:fldCharType="separate"/>
      </w:r>
      <w:r>
        <w:rPr>
          <w:noProof/>
        </w:rPr>
        <w:t>368</w:t>
      </w:r>
      <w:r>
        <w:rPr>
          <w:noProof/>
        </w:rPr>
        <w:fldChar w:fldCharType="end"/>
      </w:r>
    </w:p>
    <w:p w14:paraId="759F524F" w14:textId="5867F191"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 xml:space="preserve">Table </w:t>
      </w:r>
      <w:r>
        <w:rPr>
          <w:noProof/>
          <w:lang w:bidi="en-US"/>
        </w:rPr>
        <w:t>191</w:t>
      </w:r>
      <w:r w:rsidRPr="007C4579">
        <w:rPr>
          <w:noProof/>
          <w:lang w:val="en-US" w:bidi="en-US"/>
        </w:rPr>
        <w:t>: Downtime Order Impact Analysis</w:t>
      </w:r>
      <w:r>
        <w:rPr>
          <w:noProof/>
        </w:rPr>
        <w:tab/>
      </w:r>
      <w:r>
        <w:rPr>
          <w:noProof/>
        </w:rPr>
        <w:fldChar w:fldCharType="begin"/>
      </w:r>
      <w:r>
        <w:rPr>
          <w:noProof/>
        </w:rPr>
        <w:instrText xml:space="preserve"> PAGEREF _Toc128631145 \h </w:instrText>
      </w:r>
      <w:r>
        <w:rPr>
          <w:noProof/>
        </w:rPr>
      </w:r>
      <w:r>
        <w:rPr>
          <w:noProof/>
        </w:rPr>
        <w:fldChar w:fldCharType="separate"/>
      </w:r>
      <w:r>
        <w:rPr>
          <w:noProof/>
        </w:rPr>
        <w:t>370</w:t>
      </w:r>
      <w:r>
        <w:rPr>
          <w:noProof/>
        </w:rPr>
        <w:fldChar w:fldCharType="end"/>
      </w:r>
    </w:p>
    <w:p w14:paraId="7C2586AC" w14:textId="1F2E174E"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 xml:space="preserve">Table </w:t>
      </w:r>
      <w:r>
        <w:rPr>
          <w:noProof/>
          <w:lang w:bidi="en-US"/>
        </w:rPr>
        <w:t>192</w:t>
      </w:r>
      <w:r w:rsidRPr="007C4579">
        <w:rPr>
          <w:noProof/>
          <w:lang w:val="en-US" w:bidi="en-US"/>
        </w:rPr>
        <w:t>: Downtime Recommendation Impact Analysis</w:t>
      </w:r>
      <w:r>
        <w:rPr>
          <w:noProof/>
        </w:rPr>
        <w:tab/>
      </w:r>
      <w:r>
        <w:rPr>
          <w:noProof/>
        </w:rPr>
        <w:fldChar w:fldCharType="begin"/>
      </w:r>
      <w:r>
        <w:rPr>
          <w:noProof/>
        </w:rPr>
        <w:instrText xml:space="preserve"> PAGEREF _Toc128631146 \h </w:instrText>
      </w:r>
      <w:r>
        <w:rPr>
          <w:noProof/>
        </w:rPr>
      </w:r>
      <w:r>
        <w:rPr>
          <w:noProof/>
        </w:rPr>
        <w:fldChar w:fldCharType="separate"/>
      </w:r>
      <w:r>
        <w:rPr>
          <w:noProof/>
        </w:rPr>
        <w:t>370</w:t>
      </w:r>
      <w:r>
        <w:rPr>
          <w:noProof/>
        </w:rPr>
        <w:fldChar w:fldCharType="end"/>
      </w:r>
    </w:p>
    <w:p w14:paraId="46AC7CEE" w14:textId="660CE60B" w:rsidR="00624EA3" w:rsidRDefault="00624EA3">
      <w:pPr>
        <w:pStyle w:val="TableofFigures"/>
        <w:rPr>
          <w:rFonts w:asciiTheme="minorHAnsi" w:eastAsiaTheme="minorEastAsia" w:hAnsiTheme="minorHAnsi" w:cstheme="minorBidi"/>
          <w:noProof/>
          <w:sz w:val="22"/>
          <w:szCs w:val="22"/>
          <w:lang w:val="en-US"/>
        </w:rPr>
      </w:pPr>
      <w:r>
        <w:rPr>
          <w:noProof/>
          <w:lang w:bidi="en-US"/>
        </w:rPr>
        <w:t>Table 193: Linked Recommendations</w:t>
      </w:r>
      <w:r>
        <w:rPr>
          <w:noProof/>
        </w:rPr>
        <w:tab/>
      </w:r>
      <w:r>
        <w:rPr>
          <w:noProof/>
        </w:rPr>
        <w:fldChar w:fldCharType="begin"/>
      </w:r>
      <w:r>
        <w:rPr>
          <w:noProof/>
        </w:rPr>
        <w:instrText xml:space="preserve"> PAGEREF _Toc128631147 \h </w:instrText>
      </w:r>
      <w:r>
        <w:rPr>
          <w:noProof/>
        </w:rPr>
      </w:r>
      <w:r>
        <w:rPr>
          <w:noProof/>
        </w:rPr>
        <w:fldChar w:fldCharType="separate"/>
      </w:r>
      <w:r>
        <w:rPr>
          <w:noProof/>
        </w:rPr>
        <w:t>371</w:t>
      </w:r>
      <w:r>
        <w:rPr>
          <w:noProof/>
        </w:rPr>
        <w:fldChar w:fldCharType="end"/>
      </w:r>
    </w:p>
    <w:p w14:paraId="62418775" w14:textId="2602EA29" w:rsidR="00624EA3" w:rsidRDefault="00624EA3">
      <w:pPr>
        <w:pStyle w:val="TableofFigures"/>
        <w:rPr>
          <w:rFonts w:asciiTheme="minorHAnsi" w:eastAsiaTheme="minorEastAsia" w:hAnsiTheme="minorHAnsi" w:cstheme="minorBidi"/>
          <w:noProof/>
          <w:sz w:val="22"/>
          <w:szCs w:val="22"/>
          <w:lang w:val="en-US"/>
        </w:rPr>
      </w:pPr>
      <w:r>
        <w:rPr>
          <w:noProof/>
          <w:lang w:bidi="en-US"/>
        </w:rPr>
        <w:t>Table 194: Routes Trips</w:t>
      </w:r>
      <w:r>
        <w:rPr>
          <w:noProof/>
        </w:rPr>
        <w:tab/>
      </w:r>
      <w:r>
        <w:rPr>
          <w:noProof/>
        </w:rPr>
        <w:fldChar w:fldCharType="begin"/>
      </w:r>
      <w:r>
        <w:rPr>
          <w:noProof/>
        </w:rPr>
        <w:instrText xml:space="preserve"> PAGEREF _Toc128631148 \h </w:instrText>
      </w:r>
      <w:r>
        <w:rPr>
          <w:noProof/>
        </w:rPr>
      </w:r>
      <w:r>
        <w:rPr>
          <w:noProof/>
        </w:rPr>
        <w:fldChar w:fldCharType="separate"/>
      </w:r>
      <w:r>
        <w:rPr>
          <w:noProof/>
        </w:rPr>
        <w:t>372</w:t>
      </w:r>
      <w:r>
        <w:rPr>
          <w:noProof/>
        </w:rPr>
        <w:fldChar w:fldCharType="end"/>
      </w:r>
    </w:p>
    <w:p w14:paraId="06F67AE9" w14:textId="25E702AD" w:rsidR="00624EA3" w:rsidRDefault="00624EA3">
      <w:pPr>
        <w:pStyle w:val="TableofFigures"/>
        <w:rPr>
          <w:rFonts w:asciiTheme="minorHAnsi" w:eastAsiaTheme="minorEastAsia" w:hAnsiTheme="minorHAnsi" w:cstheme="minorBidi"/>
          <w:noProof/>
          <w:sz w:val="22"/>
          <w:szCs w:val="22"/>
          <w:lang w:val="en-US"/>
        </w:rPr>
      </w:pPr>
      <w:r>
        <w:rPr>
          <w:noProof/>
          <w:lang w:bidi="en-US"/>
        </w:rPr>
        <w:lastRenderedPageBreak/>
        <w:t>Table 195: Transportation Details</w:t>
      </w:r>
      <w:r>
        <w:rPr>
          <w:noProof/>
        </w:rPr>
        <w:tab/>
      </w:r>
      <w:r>
        <w:rPr>
          <w:noProof/>
        </w:rPr>
        <w:fldChar w:fldCharType="begin"/>
      </w:r>
      <w:r>
        <w:rPr>
          <w:noProof/>
        </w:rPr>
        <w:instrText xml:space="preserve"> PAGEREF _Toc128631149 \h </w:instrText>
      </w:r>
      <w:r>
        <w:rPr>
          <w:noProof/>
        </w:rPr>
      </w:r>
      <w:r>
        <w:rPr>
          <w:noProof/>
        </w:rPr>
        <w:fldChar w:fldCharType="separate"/>
      </w:r>
      <w:r>
        <w:rPr>
          <w:noProof/>
        </w:rPr>
        <w:t>373</w:t>
      </w:r>
      <w:r>
        <w:rPr>
          <w:noProof/>
        </w:rPr>
        <w:fldChar w:fldCharType="end"/>
      </w:r>
    </w:p>
    <w:p w14:paraId="38D5E33C" w14:textId="4AFC3105" w:rsidR="00624EA3" w:rsidRDefault="00624EA3">
      <w:pPr>
        <w:pStyle w:val="TableofFigures"/>
        <w:rPr>
          <w:rFonts w:asciiTheme="minorHAnsi" w:eastAsiaTheme="minorEastAsia" w:hAnsiTheme="minorHAnsi" w:cstheme="minorBidi"/>
          <w:noProof/>
          <w:sz w:val="22"/>
          <w:szCs w:val="22"/>
          <w:lang w:val="en-US"/>
        </w:rPr>
      </w:pPr>
      <w:r>
        <w:rPr>
          <w:noProof/>
        </w:rPr>
        <w:t>Table 196: Driving Directions</w:t>
      </w:r>
      <w:r>
        <w:rPr>
          <w:noProof/>
        </w:rPr>
        <w:tab/>
      </w:r>
      <w:r>
        <w:rPr>
          <w:noProof/>
        </w:rPr>
        <w:fldChar w:fldCharType="begin"/>
      </w:r>
      <w:r>
        <w:rPr>
          <w:noProof/>
        </w:rPr>
        <w:instrText xml:space="preserve"> PAGEREF _Toc128631150 \h </w:instrText>
      </w:r>
      <w:r>
        <w:rPr>
          <w:noProof/>
        </w:rPr>
      </w:r>
      <w:r>
        <w:rPr>
          <w:noProof/>
        </w:rPr>
        <w:fldChar w:fldCharType="separate"/>
      </w:r>
      <w:r>
        <w:rPr>
          <w:noProof/>
        </w:rPr>
        <w:t>373</w:t>
      </w:r>
      <w:r>
        <w:rPr>
          <w:noProof/>
        </w:rPr>
        <w:fldChar w:fldCharType="end"/>
      </w:r>
    </w:p>
    <w:p w14:paraId="007B3D2F" w14:textId="2786BB94" w:rsidR="00624EA3" w:rsidRDefault="00624EA3">
      <w:pPr>
        <w:pStyle w:val="TableofFigures"/>
        <w:rPr>
          <w:rFonts w:asciiTheme="minorHAnsi" w:eastAsiaTheme="minorEastAsia" w:hAnsiTheme="minorHAnsi" w:cstheme="minorBidi"/>
          <w:noProof/>
          <w:sz w:val="22"/>
          <w:szCs w:val="22"/>
          <w:lang w:val="en-US"/>
        </w:rPr>
      </w:pPr>
      <w:r>
        <w:rPr>
          <w:noProof/>
          <w:lang w:bidi="en-US"/>
        </w:rPr>
        <w:t>Table 197: Cash Position Description</w:t>
      </w:r>
      <w:r>
        <w:rPr>
          <w:noProof/>
        </w:rPr>
        <w:tab/>
      </w:r>
      <w:r>
        <w:rPr>
          <w:noProof/>
        </w:rPr>
        <w:fldChar w:fldCharType="begin"/>
      </w:r>
      <w:r>
        <w:rPr>
          <w:noProof/>
        </w:rPr>
        <w:instrText xml:space="preserve"> PAGEREF _Toc128631151 \h </w:instrText>
      </w:r>
      <w:r>
        <w:rPr>
          <w:noProof/>
        </w:rPr>
      </w:r>
      <w:r>
        <w:rPr>
          <w:noProof/>
        </w:rPr>
        <w:fldChar w:fldCharType="separate"/>
      </w:r>
      <w:r>
        <w:rPr>
          <w:noProof/>
        </w:rPr>
        <w:t>375</w:t>
      </w:r>
      <w:r>
        <w:rPr>
          <w:noProof/>
        </w:rPr>
        <w:fldChar w:fldCharType="end"/>
      </w:r>
    </w:p>
    <w:p w14:paraId="12E6D306" w14:textId="49D03EA8"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198: Cash Utilization Options</w:t>
      </w:r>
      <w:r>
        <w:rPr>
          <w:noProof/>
        </w:rPr>
        <w:tab/>
      </w:r>
      <w:r>
        <w:rPr>
          <w:noProof/>
        </w:rPr>
        <w:fldChar w:fldCharType="begin"/>
      </w:r>
      <w:r>
        <w:rPr>
          <w:noProof/>
        </w:rPr>
        <w:instrText xml:space="preserve"> PAGEREF _Toc128631152 \h </w:instrText>
      </w:r>
      <w:r>
        <w:rPr>
          <w:noProof/>
        </w:rPr>
      </w:r>
      <w:r>
        <w:rPr>
          <w:noProof/>
        </w:rPr>
        <w:fldChar w:fldCharType="separate"/>
      </w:r>
      <w:r>
        <w:rPr>
          <w:noProof/>
        </w:rPr>
        <w:t>377</w:t>
      </w:r>
      <w:r>
        <w:rPr>
          <w:noProof/>
        </w:rPr>
        <w:fldChar w:fldCharType="end"/>
      </w:r>
    </w:p>
    <w:p w14:paraId="3C3A4155" w14:textId="76789442" w:rsidR="00624EA3" w:rsidRDefault="00624EA3">
      <w:pPr>
        <w:pStyle w:val="TableofFigures"/>
        <w:rPr>
          <w:rFonts w:asciiTheme="minorHAnsi" w:eastAsiaTheme="minorEastAsia" w:hAnsiTheme="minorHAnsi" w:cstheme="minorBidi"/>
          <w:noProof/>
          <w:sz w:val="22"/>
          <w:szCs w:val="22"/>
          <w:lang w:val="en-US"/>
        </w:rPr>
      </w:pPr>
      <w:r>
        <w:rPr>
          <w:noProof/>
          <w:lang w:bidi="en-US"/>
        </w:rPr>
        <w:t>Table 199: Cash Utilization Report Description</w:t>
      </w:r>
      <w:r>
        <w:rPr>
          <w:noProof/>
        </w:rPr>
        <w:tab/>
      </w:r>
      <w:r>
        <w:rPr>
          <w:noProof/>
        </w:rPr>
        <w:fldChar w:fldCharType="begin"/>
      </w:r>
      <w:r>
        <w:rPr>
          <w:noProof/>
        </w:rPr>
        <w:instrText xml:space="preserve"> PAGEREF _Toc128631153 \h </w:instrText>
      </w:r>
      <w:r>
        <w:rPr>
          <w:noProof/>
        </w:rPr>
      </w:r>
      <w:r>
        <w:rPr>
          <w:noProof/>
        </w:rPr>
        <w:fldChar w:fldCharType="separate"/>
      </w:r>
      <w:r>
        <w:rPr>
          <w:noProof/>
        </w:rPr>
        <w:t>377</w:t>
      </w:r>
      <w:r>
        <w:rPr>
          <w:noProof/>
        </w:rPr>
        <w:fldChar w:fldCharType="end"/>
      </w:r>
    </w:p>
    <w:p w14:paraId="21E9290B" w14:textId="7E14404C" w:rsidR="00624EA3" w:rsidRDefault="00624EA3">
      <w:pPr>
        <w:pStyle w:val="TableofFigures"/>
        <w:rPr>
          <w:rFonts w:asciiTheme="minorHAnsi" w:eastAsiaTheme="minorEastAsia" w:hAnsiTheme="minorHAnsi" w:cstheme="minorBidi"/>
          <w:noProof/>
          <w:sz w:val="22"/>
          <w:szCs w:val="22"/>
          <w:lang w:val="en-US"/>
        </w:rPr>
      </w:pPr>
      <w:r>
        <w:rPr>
          <w:noProof/>
          <w:lang w:bidi="en-US"/>
        </w:rPr>
        <w:t>Table 200: Cash Utilization calculations</w:t>
      </w:r>
      <w:r>
        <w:rPr>
          <w:noProof/>
        </w:rPr>
        <w:tab/>
      </w:r>
      <w:r>
        <w:rPr>
          <w:noProof/>
        </w:rPr>
        <w:fldChar w:fldCharType="begin"/>
      </w:r>
      <w:r>
        <w:rPr>
          <w:noProof/>
        </w:rPr>
        <w:instrText xml:space="preserve"> PAGEREF _Toc128631154 \h </w:instrText>
      </w:r>
      <w:r>
        <w:rPr>
          <w:noProof/>
        </w:rPr>
      </w:r>
      <w:r>
        <w:rPr>
          <w:noProof/>
        </w:rPr>
        <w:fldChar w:fldCharType="separate"/>
      </w:r>
      <w:r>
        <w:rPr>
          <w:noProof/>
        </w:rPr>
        <w:t>380</w:t>
      </w:r>
      <w:r>
        <w:rPr>
          <w:noProof/>
        </w:rPr>
        <w:fldChar w:fldCharType="end"/>
      </w:r>
    </w:p>
    <w:p w14:paraId="08D84DFC" w14:textId="7304D537" w:rsidR="00624EA3" w:rsidRDefault="00624EA3">
      <w:pPr>
        <w:pStyle w:val="TableofFigures"/>
        <w:rPr>
          <w:rFonts w:asciiTheme="minorHAnsi" w:eastAsiaTheme="minorEastAsia" w:hAnsiTheme="minorHAnsi" w:cstheme="minorBidi"/>
          <w:noProof/>
          <w:sz w:val="22"/>
          <w:szCs w:val="22"/>
          <w:lang w:val="en-US"/>
        </w:rPr>
      </w:pPr>
      <w:r>
        <w:rPr>
          <w:noProof/>
          <w:lang w:bidi="en-US"/>
        </w:rPr>
        <w:t>Table 201: Costs (Actual) Description</w:t>
      </w:r>
      <w:r>
        <w:rPr>
          <w:noProof/>
        </w:rPr>
        <w:tab/>
      </w:r>
      <w:r>
        <w:rPr>
          <w:noProof/>
        </w:rPr>
        <w:fldChar w:fldCharType="begin"/>
      </w:r>
      <w:r>
        <w:rPr>
          <w:noProof/>
        </w:rPr>
        <w:instrText xml:space="preserve"> PAGEREF _Toc128631155 \h </w:instrText>
      </w:r>
      <w:r>
        <w:rPr>
          <w:noProof/>
        </w:rPr>
      </w:r>
      <w:r>
        <w:rPr>
          <w:noProof/>
        </w:rPr>
        <w:fldChar w:fldCharType="separate"/>
      </w:r>
      <w:r>
        <w:rPr>
          <w:noProof/>
        </w:rPr>
        <w:t>382</w:t>
      </w:r>
      <w:r>
        <w:rPr>
          <w:noProof/>
        </w:rPr>
        <w:fldChar w:fldCharType="end"/>
      </w:r>
    </w:p>
    <w:p w14:paraId="6D347EDB" w14:textId="022E9964"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202: Costs (Actual VS. Projected) Description</w:t>
      </w:r>
      <w:r>
        <w:rPr>
          <w:noProof/>
        </w:rPr>
        <w:tab/>
      </w:r>
      <w:r>
        <w:rPr>
          <w:noProof/>
        </w:rPr>
        <w:fldChar w:fldCharType="begin"/>
      </w:r>
      <w:r>
        <w:rPr>
          <w:noProof/>
        </w:rPr>
        <w:instrText xml:space="preserve"> PAGEREF _Toc128631156 \h </w:instrText>
      </w:r>
      <w:r>
        <w:rPr>
          <w:noProof/>
        </w:rPr>
      </w:r>
      <w:r>
        <w:rPr>
          <w:noProof/>
        </w:rPr>
        <w:fldChar w:fldCharType="separate"/>
      </w:r>
      <w:r>
        <w:rPr>
          <w:noProof/>
        </w:rPr>
        <w:t>384</w:t>
      </w:r>
      <w:r>
        <w:rPr>
          <w:noProof/>
        </w:rPr>
        <w:fldChar w:fldCharType="end"/>
      </w:r>
    </w:p>
    <w:p w14:paraId="11F38E40" w14:textId="2825AF57" w:rsidR="00624EA3" w:rsidRDefault="00624EA3">
      <w:pPr>
        <w:pStyle w:val="TableofFigures"/>
        <w:rPr>
          <w:rFonts w:asciiTheme="minorHAnsi" w:eastAsiaTheme="minorEastAsia" w:hAnsiTheme="minorHAnsi" w:cstheme="minorBidi"/>
          <w:noProof/>
          <w:sz w:val="22"/>
          <w:szCs w:val="22"/>
          <w:lang w:val="en-US"/>
        </w:rPr>
      </w:pPr>
      <w:r>
        <w:rPr>
          <w:noProof/>
          <w:lang w:bidi="en-US"/>
        </w:rPr>
        <w:t>Table 203: Order Override Reasons Description</w:t>
      </w:r>
      <w:r>
        <w:rPr>
          <w:noProof/>
        </w:rPr>
        <w:tab/>
      </w:r>
      <w:r>
        <w:rPr>
          <w:noProof/>
        </w:rPr>
        <w:fldChar w:fldCharType="begin"/>
      </w:r>
      <w:r>
        <w:rPr>
          <w:noProof/>
        </w:rPr>
        <w:instrText xml:space="preserve"> PAGEREF _Toc128631157 \h </w:instrText>
      </w:r>
      <w:r>
        <w:rPr>
          <w:noProof/>
        </w:rPr>
      </w:r>
      <w:r>
        <w:rPr>
          <w:noProof/>
        </w:rPr>
        <w:fldChar w:fldCharType="separate"/>
      </w:r>
      <w:r>
        <w:rPr>
          <w:noProof/>
        </w:rPr>
        <w:t>385</w:t>
      </w:r>
      <w:r>
        <w:rPr>
          <w:noProof/>
        </w:rPr>
        <w:fldChar w:fldCharType="end"/>
      </w:r>
    </w:p>
    <w:p w14:paraId="47A4D5F0" w14:textId="7DE93B24" w:rsidR="00624EA3" w:rsidRDefault="00624EA3">
      <w:pPr>
        <w:pStyle w:val="TableofFigures"/>
        <w:rPr>
          <w:rFonts w:asciiTheme="minorHAnsi" w:eastAsiaTheme="minorEastAsia" w:hAnsiTheme="minorHAnsi" w:cstheme="minorBidi"/>
          <w:noProof/>
          <w:sz w:val="22"/>
          <w:szCs w:val="22"/>
          <w:lang w:val="en-US"/>
        </w:rPr>
      </w:pPr>
      <w:r>
        <w:rPr>
          <w:noProof/>
          <w:lang w:bidi="en-US"/>
        </w:rPr>
        <w:t>Table 204: Order Status Description</w:t>
      </w:r>
      <w:r>
        <w:rPr>
          <w:noProof/>
        </w:rPr>
        <w:tab/>
      </w:r>
      <w:r>
        <w:rPr>
          <w:noProof/>
        </w:rPr>
        <w:fldChar w:fldCharType="begin"/>
      </w:r>
      <w:r>
        <w:rPr>
          <w:noProof/>
        </w:rPr>
        <w:instrText xml:space="preserve"> PAGEREF _Toc128631158 \h </w:instrText>
      </w:r>
      <w:r>
        <w:rPr>
          <w:noProof/>
        </w:rPr>
      </w:r>
      <w:r>
        <w:rPr>
          <w:noProof/>
        </w:rPr>
        <w:fldChar w:fldCharType="separate"/>
      </w:r>
      <w:r>
        <w:rPr>
          <w:noProof/>
        </w:rPr>
        <w:t>386</w:t>
      </w:r>
      <w:r>
        <w:rPr>
          <w:noProof/>
        </w:rPr>
        <w:fldChar w:fldCharType="end"/>
      </w:r>
    </w:p>
    <w:p w14:paraId="19B023DE" w14:textId="53928416" w:rsidR="00624EA3" w:rsidRDefault="00624EA3">
      <w:pPr>
        <w:pStyle w:val="TableofFigures"/>
        <w:rPr>
          <w:rFonts w:asciiTheme="minorHAnsi" w:eastAsiaTheme="minorEastAsia" w:hAnsiTheme="minorHAnsi" w:cstheme="minorBidi"/>
          <w:noProof/>
          <w:sz w:val="22"/>
          <w:szCs w:val="22"/>
          <w:lang w:val="en-US"/>
        </w:rPr>
      </w:pPr>
      <w:r>
        <w:rPr>
          <w:noProof/>
          <w:lang w:bidi="en-US"/>
        </w:rPr>
        <w:t>Table 205: Order Disputes Description</w:t>
      </w:r>
      <w:r>
        <w:rPr>
          <w:noProof/>
        </w:rPr>
        <w:tab/>
      </w:r>
      <w:r>
        <w:rPr>
          <w:noProof/>
        </w:rPr>
        <w:fldChar w:fldCharType="begin"/>
      </w:r>
      <w:r>
        <w:rPr>
          <w:noProof/>
        </w:rPr>
        <w:instrText xml:space="preserve"> PAGEREF _Toc128631159 \h </w:instrText>
      </w:r>
      <w:r>
        <w:rPr>
          <w:noProof/>
        </w:rPr>
      </w:r>
      <w:r>
        <w:rPr>
          <w:noProof/>
        </w:rPr>
        <w:fldChar w:fldCharType="separate"/>
      </w:r>
      <w:r>
        <w:rPr>
          <w:noProof/>
        </w:rPr>
        <w:t>386</w:t>
      </w:r>
      <w:r>
        <w:rPr>
          <w:noProof/>
        </w:rPr>
        <w:fldChar w:fldCharType="end"/>
      </w:r>
    </w:p>
    <w:p w14:paraId="155CC0A9" w14:textId="0FE1173B" w:rsidR="00624EA3" w:rsidRDefault="00624EA3">
      <w:pPr>
        <w:pStyle w:val="TableofFigures"/>
        <w:rPr>
          <w:rFonts w:asciiTheme="minorHAnsi" w:eastAsiaTheme="minorEastAsia" w:hAnsiTheme="minorHAnsi" w:cstheme="minorBidi"/>
          <w:noProof/>
          <w:sz w:val="22"/>
          <w:szCs w:val="22"/>
          <w:lang w:val="en-US"/>
        </w:rPr>
      </w:pPr>
      <w:r>
        <w:rPr>
          <w:noProof/>
          <w:lang w:bidi="en-US"/>
        </w:rPr>
        <w:t>Table 206: Orders Compliance Description</w:t>
      </w:r>
      <w:r>
        <w:rPr>
          <w:noProof/>
        </w:rPr>
        <w:tab/>
      </w:r>
      <w:r>
        <w:rPr>
          <w:noProof/>
        </w:rPr>
        <w:fldChar w:fldCharType="begin"/>
      </w:r>
      <w:r>
        <w:rPr>
          <w:noProof/>
        </w:rPr>
        <w:instrText xml:space="preserve"> PAGEREF _Toc128631160 \h </w:instrText>
      </w:r>
      <w:r>
        <w:rPr>
          <w:noProof/>
        </w:rPr>
      </w:r>
      <w:r>
        <w:rPr>
          <w:noProof/>
        </w:rPr>
        <w:fldChar w:fldCharType="separate"/>
      </w:r>
      <w:r>
        <w:rPr>
          <w:noProof/>
        </w:rPr>
        <w:t>387</w:t>
      </w:r>
      <w:r>
        <w:rPr>
          <w:noProof/>
        </w:rPr>
        <w:fldChar w:fldCharType="end"/>
      </w:r>
    </w:p>
    <w:p w14:paraId="2257D209" w14:textId="5FB83653" w:rsidR="00624EA3" w:rsidRDefault="00624EA3">
      <w:pPr>
        <w:pStyle w:val="TableofFigures"/>
        <w:rPr>
          <w:rFonts w:asciiTheme="minorHAnsi" w:eastAsiaTheme="minorEastAsia" w:hAnsiTheme="minorHAnsi" w:cstheme="minorBidi"/>
          <w:noProof/>
          <w:sz w:val="22"/>
          <w:szCs w:val="22"/>
          <w:lang w:val="en-US"/>
        </w:rPr>
      </w:pPr>
      <w:r>
        <w:rPr>
          <w:noProof/>
          <w:lang w:bidi="en-US"/>
        </w:rPr>
        <w:t>Table 207: Recommendation Compliance</w:t>
      </w:r>
      <w:r>
        <w:rPr>
          <w:noProof/>
        </w:rPr>
        <w:tab/>
      </w:r>
      <w:r>
        <w:rPr>
          <w:noProof/>
        </w:rPr>
        <w:fldChar w:fldCharType="begin"/>
      </w:r>
      <w:r>
        <w:rPr>
          <w:noProof/>
        </w:rPr>
        <w:instrText xml:space="preserve"> PAGEREF _Toc128631161 \h </w:instrText>
      </w:r>
      <w:r>
        <w:rPr>
          <w:noProof/>
        </w:rPr>
      </w:r>
      <w:r>
        <w:rPr>
          <w:noProof/>
        </w:rPr>
        <w:fldChar w:fldCharType="separate"/>
      </w:r>
      <w:r>
        <w:rPr>
          <w:noProof/>
        </w:rPr>
        <w:t>388</w:t>
      </w:r>
      <w:r>
        <w:rPr>
          <w:noProof/>
        </w:rPr>
        <w:fldChar w:fldCharType="end"/>
      </w:r>
    </w:p>
    <w:p w14:paraId="1E21776B" w14:textId="19AB98A9"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208: Target Balance Lost Opportunity Description</w:t>
      </w:r>
      <w:r>
        <w:rPr>
          <w:noProof/>
        </w:rPr>
        <w:tab/>
      </w:r>
      <w:r>
        <w:rPr>
          <w:noProof/>
        </w:rPr>
        <w:fldChar w:fldCharType="begin"/>
      </w:r>
      <w:r>
        <w:rPr>
          <w:noProof/>
        </w:rPr>
        <w:instrText xml:space="preserve"> PAGEREF _Toc128631162 \h </w:instrText>
      </w:r>
      <w:r>
        <w:rPr>
          <w:noProof/>
        </w:rPr>
      </w:r>
      <w:r>
        <w:rPr>
          <w:noProof/>
        </w:rPr>
        <w:fldChar w:fldCharType="separate"/>
      </w:r>
      <w:r>
        <w:rPr>
          <w:noProof/>
        </w:rPr>
        <w:t>389</w:t>
      </w:r>
      <w:r>
        <w:rPr>
          <w:noProof/>
        </w:rPr>
        <w:fldChar w:fldCharType="end"/>
      </w:r>
    </w:p>
    <w:p w14:paraId="04EEF6AD" w14:textId="7A45BCA3"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209: Target Balance Lost Opportunity With Linked ATMs Description</w:t>
      </w:r>
      <w:r>
        <w:rPr>
          <w:noProof/>
        </w:rPr>
        <w:tab/>
      </w:r>
      <w:r>
        <w:rPr>
          <w:noProof/>
        </w:rPr>
        <w:fldChar w:fldCharType="begin"/>
      </w:r>
      <w:r>
        <w:rPr>
          <w:noProof/>
        </w:rPr>
        <w:instrText xml:space="preserve"> PAGEREF _Toc128631163 \h </w:instrText>
      </w:r>
      <w:r>
        <w:rPr>
          <w:noProof/>
        </w:rPr>
      </w:r>
      <w:r>
        <w:rPr>
          <w:noProof/>
        </w:rPr>
        <w:fldChar w:fldCharType="separate"/>
      </w:r>
      <w:r>
        <w:rPr>
          <w:noProof/>
        </w:rPr>
        <w:t>391</w:t>
      </w:r>
      <w:r>
        <w:rPr>
          <w:noProof/>
        </w:rPr>
        <w:fldChar w:fldCharType="end"/>
      </w:r>
    </w:p>
    <w:p w14:paraId="5E7A042B" w14:textId="28C70A12"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210: Target Balance Branch Cash Lost Opportunity Summary Description</w:t>
      </w:r>
      <w:r>
        <w:rPr>
          <w:noProof/>
        </w:rPr>
        <w:tab/>
      </w:r>
      <w:r>
        <w:rPr>
          <w:noProof/>
        </w:rPr>
        <w:fldChar w:fldCharType="begin"/>
      </w:r>
      <w:r>
        <w:rPr>
          <w:noProof/>
        </w:rPr>
        <w:instrText xml:space="preserve"> PAGEREF _Toc128631164 \h </w:instrText>
      </w:r>
      <w:r>
        <w:rPr>
          <w:noProof/>
        </w:rPr>
      </w:r>
      <w:r>
        <w:rPr>
          <w:noProof/>
        </w:rPr>
        <w:fldChar w:fldCharType="separate"/>
      </w:r>
      <w:r>
        <w:rPr>
          <w:noProof/>
        </w:rPr>
        <w:t>392</w:t>
      </w:r>
      <w:r>
        <w:rPr>
          <w:noProof/>
        </w:rPr>
        <w:fldChar w:fldCharType="end"/>
      </w:r>
    </w:p>
    <w:p w14:paraId="09FEBDBE" w14:textId="6C7BE58D" w:rsidR="00624EA3" w:rsidRDefault="00624EA3">
      <w:pPr>
        <w:pStyle w:val="TableofFigures"/>
        <w:rPr>
          <w:rFonts w:asciiTheme="minorHAnsi" w:eastAsiaTheme="minorEastAsia" w:hAnsiTheme="minorHAnsi" w:cstheme="minorBidi"/>
          <w:noProof/>
          <w:sz w:val="22"/>
          <w:szCs w:val="22"/>
          <w:lang w:val="en-US"/>
        </w:rPr>
      </w:pPr>
      <w:r>
        <w:rPr>
          <w:noProof/>
          <w:lang w:bidi="en-US"/>
        </w:rPr>
        <w:t>Table 211: Horizon Comparison Summary Description</w:t>
      </w:r>
      <w:r>
        <w:rPr>
          <w:noProof/>
        </w:rPr>
        <w:tab/>
      </w:r>
      <w:r>
        <w:rPr>
          <w:noProof/>
        </w:rPr>
        <w:fldChar w:fldCharType="begin"/>
      </w:r>
      <w:r>
        <w:rPr>
          <w:noProof/>
        </w:rPr>
        <w:instrText xml:space="preserve"> PAGEREF _Toc128631165 \h </w:instrText>
      </w:r>
      <w:r>
        <w:rPr>
          <w:noProof/>
        </w:rPr>
      </w:r>
      <w:r>
        <w:rPr>
          <w:noProof/>
        </w:rPr>
        <w:fldChar w:fldCharType="separate"/>
      </w:r>
      <w:r>
        <w:rPr>
          <w:noProof/>
        </w:rPr>
        <w:t>394</w:t>
      </w:r>
      <w:r>
        <w:rPr>
          <w:noProof/>
        </w:rPr>
        <w:fldChar w:fldCharType="end"/>
      </w:r>
    </w:p>
    <w:p w14:paraId="0CC1C684" w14:textId="6A814FCE" w:rsidR="00624EA3" w:rsidRDefault="00624EA3">
      <w:pPr>
        <w:pStyle w:val="TableofFigures"/>
        <w:rPr>
          <w:rFonts w:asciiTheme="minorHAnsi" w:eastAsiaTheme="minorEastAsia" w:hAnsiTheme="minorHAnsi" w:cstheme="minorBidi"/>
          <w:noProof/>
          <w:sz w:val="22"/>
          <w:szCs w:val="22"/>
          <w:lang w:val="en-US"/>
        </w:rPr>
      </w:pPr>
      <w:r>
        <w:rPr>
          <w:noProof/>
          <w:lang w:bidi="en-US"/>
        </w:rPr>
        <w:t>Table 212: Horizon Comparison Detail Description</w:t>
      </w:r>
      <w:r>
        <w:rPr>
          <w:noProof/>
        </w:rPr>
        <w:tab/>
      </w:r>
      <w:r>
        <w:rPr>
          <w:noProof/>
        </w:rPr>
        <w:fldChar w:fldCharType="begin"/>
      </w:r>
      <w:r>
        <w:rPr>
          <w:noProof/>
        </w:rPr>
        <w:instrText xml:space="preserve"> PAGEREF _Toc128631166 \h </w:instrText>
      </w:r>
      <w:r>
        <w:rPr>
          <w:noProof/>
        </w:rPr>
      </w:r>
      <w:r>
        <w:rPr>
          <w:noProof/>
        </w:rPr>
        <w:fldChar w:fldCharType="separate"/>
      </w:r>
      <w:r>
        <w:rPr>
          <w:noProof/>
        </w:rPr>
        <w:t>394</w:t>
      </w:r>
      <w:r>
        <w:rPr>
          <w:noProof/>
        </w:rPr>
        <w:fldChar w:fldCharType="end"/>
      </w:r>
    </w:p>
    <w:p w14:paraId="00E97B0B" w14:textId="7E6418C0" w:rsidR="00624EA3" w:rsidRDefault="00624EA3">
      <w:pPr>
        <w:pStyle w:val="TableofFigures"/>
        <w:rPr>
          <w:rFonts w:asciiTheme="minorHAnsi" w:eastAsiaTheme="minorEastAsia" w:hAnsiTheme="minorHAnsi" w:cstheme="minorBidi"/>
          <w:noProof/>
          <w:sz w:val="22"/>
          <w:szCs w:val="22"/>
          <w:lang w:val="en-US"/>
        </w:rPr>
      </w:pPr>
      <w:r>
        <w:rPr>
          <w:noProof/>
          <w:lang w:bidi="en-US"/>
        </w:rPr>
        <w:t>Table 213: Horizon Comparison Detail Description</w:t>
      </w:r>
      <w:r>
        <w:rPr>
          <w:noProof/>
        </w:rPr>
        <w:tab/>
      </w:r>
      <w:r>
        <w:rPr>
          <w:noProof/>
        </w:rPr>
        <w:fldChar w:fldCharType="begin"/>
      </w:r>
      <w:r>
        <w:rPr>
          <w:noProof/>
        </w:rPr>
        <w:instrText xml:space="preserve"> PAGEREF _Toc128631167 \h </w:instrText>
      </w:r>
      <w:r>
        <w:rPr>
          <w:noProof/>
        </w:rPr>
      </w:r>
      <w:r>
        <w:rPr>
          <w:noProof/>
        </w:rPr>
        <w:fldChar w:fldCharType="separate"/>
      </w:r>
      <w:r>
        <w:rPr>
          <w:noProof/>
        </w:rPr>
        <w:t>396</w:t>
      </w:r>
      <w:r>
        <w:rPr>
          <w:noProof/>
        </w:rPr>
        <w:fldChar w:fldCharType="end"/>
      </w:r>
    </w:p>
    <w:p w14:paraId="1821F43E" w14:textId="4576804C" w:rsidR="00624EA3" w:rsidRDefault="00624EA3">
      <w:pPr>
        <w:pStyle w:val="TableofFigures"/>
        <w:rPr>
          <w:rFonts w:asciiTheme="minorHAnsi" w:eastAsiaTheme="minorEastAsia" w:hAnsiTheme="minorHAnsi" w:cstheme="minorBidi"/>
          <w:noProof/>
          <w:sz w:val="22"/>
          <w:szCs w:val="22"/>
          <w:lang w:val="en-US"/>
        </w:rPr>
      </w:pPr>
      <w:r>
        <w:rPr>
          <w:noProof/>
          <w:lang w:bidi="en-US"/>
        </w:rPr>
        <w:t>Table 214:  Model Types</w:t>
      </w:r>
      <w:r>
        <w:rPr>
          <w:noProof/>
        </w:rPr>
        <w:tab/>
      </w:r>
      <w:r>
        <w:rPr>
          <w:noProof/>
        </w:rPr>
        <w:fldChar w:fldCharType="begin"/>
      </w:r>
      <w:r>
        <w:rPr>
          <w:noProof/>
        </w:rPr>
        <w:instrText xml:space="preserve"> PAGEREF _Toc128631168 \h </w:instrText>
      </w:r>
      <w:r>
        <w:rPr>
          <w:noProof/>
        </w:rPr>
      </w:r>
      <w:r>
        <w:rPr>
          <w:noProof/>
        </w:rPr>
        <w:fldChar w:fldCharType="separate"/>
      </w:r>
      <w:r>
        <w:rPr>
          <w:noProof/>
        </w:rPr>
        <w:t>399</w:t>
      </w:r>
      <w:r>
        <w:rPr>
          <w:noProof/>
        </w:rPr>
        <w:fldChar w:fldCharType="end"/>
      </w:r>
    </w:p>
    <w:p w14:paraId="69A3BE8C" w14:textId="4BAEFDB1" w:rsidR="00624EA3" w:rsidRDefault="00624EA3">
      <w:pPr>
        <w:pStyle w:val="TableofFigures"/>
        <w:rPr>
          <w:rFonts w:asciiTheme="minorHAnsi" w:eastAsiaTheme="minorEastAsia" w:hAnsiTheme="minorHAnsi" w:cstheme="minorBidi"/>
          <w:noProof/>
          <w:sz w:val="22"/>
          <w:szCs w:val="22"/>
          <w:lang w:val="en-US"/>
        </w:rPr>
      </w:pPr>
      <w:r>
        <w:rPr>
          <w:noProof/>
          <w:lang w:bidi="en-US"/>
        </w:rPr>
        <w:t>Table 215:  Model Selector Fields</w:t>
      </w:r>
      <w:r>
        <w:rPr>
          <w:noProof/>
        </w:rPr>
        <w:tab/>
      </w:r>
      <w:r>
        <w:rPr>
          <w:noProof/>
        </w:rPr>
        <w:fldChar w:fldCharType="begin"/>
      </w:r>
      <w:r>
        <w:rPr>
          <w:noProof/>
        </w:rPr>
        <w:instrText xml:space="preserve"> PAGEREF _Toc128631169 \h </w:instrText>
      </w:r>
      <w:r>
        <w:rPr>
          <w:noProof/>
        </w:rPr>
      </w:r>
      <w:r>
        <w:rPr>
          <w:noProof/>
        </w:rPr>
        <w:fldChar w:fldCharType="separate"/>
      </w:r>
      <w:r>
        <w:rPr>
          <w:noProof/>
        </w:rPr>
        <w:t>403</w:t>
      </w:r>
      <w:r>
        <w:rPr>
          <w:noProof/>
        </w:rPr>
        <w:fldChar w:fldCharType="end"/>
      </w:r>
    </w:p>
    <w:p w14:paraId="49D1E5E6" w14:textId="055FF5BF" w:rsidR="00624EA3" w:rsidRDefault="00624EA3">
      <w:pPr>
        <w:pStyle w:val="TableofFigures"/>
        <w:rPr>
          <w:rFonts w:asciiTheme="minorHAnsi" w:eastAsiaTheme="minorEastAsia" w:hAnsiTheme="minorHAnsi" w:cstheme="minorBidi"/>
          <w:noProof/>
          <w:sz w:val="22"/>
          <w:szCs w:val="22"/>
          <w:lang w:val="en-US"/>
        </w:rPr>
      </w:pPr>
      <w:r>
        <w:rPr>
          <w:noProof/>
          <w:lang w:bidi="en-US"/>
        </w:rPr>
        <w:t>Table 216:  Model Definition Panel</w:t>
      </w:r>
      <w:r>
        <w:rPr>
          <w:noProof/>
        </w:rPr>
        <w:tab/>
      </w:r>
      <w:r>
        <w:rPr>
          <w:noProof/>
        </w:rPr>
        <w:fldChar w:fldCharType="begin"/>
      </w:r>
      <w:r>
        <w:rPr>
          <w:noProof/>
        </w:rPr>
        <w:instrText xml:space="preserve"> PAGEREF _Toc128631170 \h </w:instrText>
      </w:r>
      <w:r>
        <w:rPr>
          <w:noProof/>
        </w:rPr>
      </w:r>
      <w:r>
        <w:rPr>
          <w:noProof/>
        </w:rPr>
        <w:fldChar w:fldCharType="separate"/>
      </w:r>
      <w:r>
        <w:rPr>
          <w:noProof/>
        </w:rPr>
        <w:t>406</w:t>
      </w:r>
      <w:r>
        <w:rPr>
          <w:noProof/>
        </w:rPr>
        <w:fldChar w:fldCharType="end"/>
      </w:r>
    </w:p>
    <w:p w14:paraId="146D9368" w14:textId="62390765" w:rsidR="00624EA3" w:rsidRDefault="00624EA3">
      <w:pPr>
        <w:pStyle w:val="TableofFigures"/>
        <w:rPr>
          <w:rFonts w:asciiTheme="minorHAnsi" w:eastAsiaTheme="minorEastAsia" w:hAnsiTheme="minorHAnsi" w:cstheme="minorBidi"/>
          <w:noProof/>
          <w:sz w:val="22"/>
          <w:szCs w:val="22"/>
          <w:lang w:val="en-US"/>
        </w:rPr>
      </w:pPr>
      <w:r>
        <w:rPr>
          <w:noProof/>
          <w:lang w:bidi="en-US"/>
        </w:rPr>
        <w:t>Table 217:  Model Parameters Panel</w:t>
      </w:r>
      <w:r>
        <w:rPr>
          <w:noProof/>
        </w:rPr>
        <w:tab/>
      </w:r>
      <w:r>
        <w:rPr>
          <w:noProof/>
        </w:rPr>
        <w:fldChar w:fldCharType="begin"/>
      </w:r>
      <w:r>
        <w:rPr>
          <w:noProof/>
        </w:rPr>
        <w:instrText xml:space="preserve"> PAGEREF _Toc128631171 \h </w:instrText>
      </w:r>
      <w:r>
        <w:rPr>
          <w:noProof/>
        </w:rPr>
      </w:r>
      <w:r>
        <w:rPr>
          <w:noProof/>
        </w:rPr>
        <w:fldChar w:fldCharType="separate"/>
      </w:r>
      <w:r>
        <w:rPr>
          <w:noProof/>
        </w:rPr>
        <w:t>406</w:t>
      </w:r>
      <w:r>
        <w:rPr>
          <w:noProof/>
        </w:rPr>
        <w:fldChar w:fldCharType="end"/>
      </w:r>
    </w:p>
    <w:p w14:paraId="4ABCB102" w14:textId="18F40882" w:rsidR="00624EA3" w:rsidRDefault="00624EA3">
      <w:pPr>
        <w:pStyle w:val="TableofFigures"/>
        <w:rPr>
          <w:rFonts w:asciiTheme="minorHAnsi" w:eastAsiaTheme="minorEastAsia" w:hAnsiTheme="minorHAnsi" w:cstheme="minorBidi"/>
          <w:noProof/>
          <w:sz w:val="22"/>
          <w:szCs w:val="22"/>
          <w:lang w:val="en-US"/>
        </w:rPr>
      </w:pPr>
      <w:r>
        <w:rPr>
          <w:noProof/>
          <w:lang w:bidi="en-US"/>
        </w:rPr>
        <w:t>Table 218:  Model Results Panel</w:t>
      </w:r>
      <w:r>
        <w:rPr>
          <w:noProof/>
        </w:rPr>
        <w:tab/>
      </w:r>
      <w:r>
        <w:rPr>
          <w:noProof/>
        </w:rPr>
        <w:fldChar w:fldCharType="begin"/>
      </w:r>
      <w:r>
        <w:rPr>
          <w:noProof/>
        </w:rPr>
        <w:instrText xml:space="preserve"> PAGEREF _Toc128631172 \h </w:instrText>
      </w:r>
      <w:r>
        <w:rPr>
          <w:noProof/>
        </w:rPr>
      </w:r>
      <w:r>
        <w:rPr>
          <w:noProof/>
        </w:rPr>
        <w:fldChar w:fldCharType="separate"/>
      </w:r>
      <w:r>
        <w:rPr>
          <w:noProof/>
        </w:rPr>
        <w:t>406</w:t>
      </w:r>
      <w:r>
        <w:rPr>
          <w:noProof/>
        </w:rPr>
        <w:fldChar w:fldCharType="end"/>
      </w:r>
    </w:p>
    <w:p w14:paraId="43DF645B" w14:textId="32B9B062" w:rsidR="00624EA3" w:rsidRDefault="00624EA3">
      <w:pPr>
        <w:pStyle w:val="TableofFigures"/>
        <w:rPr>
          <w:rFonts w:asciiTheme="minorHAnsi" w:eastAsiaTheme="minorEastAsia" w:hAnsiTheme="minorHAnsi" w:cstheme="minorBidi"/>
          <w:noProof/>
          <w:sz w:val="22"/>
          <w:szCs w:val="22"/>
          <w:lang w:val="en-US"/>
        </w:rPr>
      </w:pPr>
      <w:r>
        <w:rPr>
          <w:noProof/>
          <w:lang w:bidi="en-US"/>
        </w:rPr>
        <w:t>Table 219:  Model Summary Panel</w:t>
      </w:r>
      <w:r>
        <w:rPr>
          <w:noProof/>
        </w:rPr>
        <w:tab/>
      </w:r>
      <w:r>
        <w:rPr>
          <w:noProof/>
        </w:rPr>
        <w:fldChar w:fldCharType="begin"/>
      </w:r>
      <w:r>
        <w:rPr>
          <w:noProof/>
        </w:rPr>
        <w:instrText xml:space="preserve"> PAGEREF _Toc128631173 \h </w:instrText>
      </w:r>
      <w:r>
        <w:rPr>
          <w:noProof/>
        </w:rPr>
      </w:r>
      <w:r>
        <w:rPr>
          <w:noProof/>
        </w:rPr>
        <w:fldChar w:fldCharType="separate"/>
      </w:r>
      <w:r>
        <w:rPr>
          <w:noProof/>
        </w:rPr>
        <w:t>408</w:t>
      </w:r>
      <w:r>
        <w:rPr>
          <w:noProof/>
        </w:rPr>
        <w:fldChar w:fldCharType="end"/>
      </w:r>
    </w:p>
    <w:p w14:paraId="6C19CD99" w14:textId="063CC366"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220:  Model Network Annualized Savings Panel</w:t>
      </w:r>
      <w:r>
        <w:rPr>
          <w:noProof/>
        </w:rPr>
        <w:tab/>
      </w:r>
      <w:r>
        <w:rPr>
          <w:noProof/>
        </w:rPr>
        <w:fldChar w:fldCharType="begin"/>
      </w:r>
      <w:r>
        <w:rPr>
          <w:noProof/>
        </w:rPr>
        <w:instrText xml:space="preserve"> PAGEREF _Toc128631174 \h </w:instrText>
      </w:r>
      <w:r>
        <w:rPr>
          <w:noProof/>
        </w:rPr>
      </w:r>
      <w:r>
        <w:rPr>
          <w:noProof/>
        </w:rPr>
        <w:fldChar w:fldCharType="separate"/>
      </w:r>
      <w:r>
        <w:rPr>
          <w:noProof/>
        </w:rPr>
        <w:t>409</w:t>
      </w:r>
      <w:r>
        <w:rPr>
          <w:noProof/>
        </w:rPr>
        <w:fldChar w:fldCharType="end"/>
      </w:r>
    </w:p>
    <w:p w14:paraId="34F15EEB" w14:textId="1C523CAD" w:rsidR="00624EA3" w:rsidRDefault="00624EA3">
      <w:pPr>
        <w:pStyle w:val="TableofFigures"/>
        <w:rPr>
          <w:rFonts w:asciiTheme="minorHAnsi" w:eastAsiaTheme="minorEastAsia" w:hAnsiTheme="minorHAnsi" w:cstheme="minorBidi"/>
          <w:noProof/>
          <w:sz w:val="22"/>
          <w:szCs w:val="22"/>
          <w:lang w:val="en-US"/>
        </w:rPr>
      </w:pPr>
      <w:r>
        <w:rPr>
          <w:noProof/>
          <w:lang w:bidi="en-US"/>
        </w:rPr>
        <w:t>Table 221: Simulation Settings Description</w:t>
      </w:r>
      <w:r>
        <w:rPr>
          <w:noProof/>
        </w:rPr>
        <w:tab/>
      </w:r>
      <w:r>
        <w:rPr>
          <w:noProof/>
        </w:rPr>
        <w:fldChar w:fldCharType="begin"/>
      </w:r>
      <w:r>
        <w:rPr>
          <w:noProof/>
        </w:rPr>
        <w:instrText xml:space="preserve"> PAGEREF _Toc128631175 \h </w:instrText>
      </w:r>
      <w:r>
        <w:rPr>
          <w:noProof/>
        </w:rPr>
      </w:r>
      <w:r>
        <w:rPr>
          <w:noProof/>
        </w:rPr>
        <w:fldChar w:fldCharType="separate"/>
      </w:r>
      <w:r>
        <w:rPr>
          <w:noProof/>
        </w:rPr>
        <w:t>412</w:t>
      </w:r>
      <w:r>
        <w:rPr>
          <w:noProof/>
        </w:rPr>
        <w:fldChar w:fldCharType="end"/>
      </w:r>
    </w:p>
    <w:p w14:paraId="2AD32C6C" w14:textId="1EB0BE15" w:rsidR="00624EA3" w:rsidRDefault="00624EA3">
      <w:pPr>
        <w:pStyle w:val="TableofFigures"/>
        <w:rPr>
          <w:rFonts w:asciiTheme="minorHAnsi" w:eastAsiaTheme="minorEastAsia" w:hAnsiTheme="minorHAnsi" w:cstheme="minorBidi"/>
          <w:noProof/>
          <w:sz w:val="22"/>
          <w:szCs w:val="22"/>
          <w:lang w:val="en-US"/>
        </w:rPr>
      </w:pPr>
      <w:r>
        <w:rPr>
          <w:noProof/>
          <w:lang w:bidi="en-US"/>
        </w:rPr>
        <w:t>Table 222: Charted Model Costs Field Descriptions</w:t>
      </w:r>
      <w:r>
        <w:rPr>
          <w:noProof/>
        </w:rPr>
        <w:tab/>
      </w:r>
      <w:r>
        <w:rPr>
          <w:noProof/>
        </w:rPr>
        <w:fldChar w:fldCharType="begin"/>
      </w:r>
      <w:r>
        <w:rPr>
          <w:noProof/>
        </w:rPr>
        <w:instrText xml:space="preserve"> PAGEREF _Toc128631176 \h </w:instrText>
      </w:r>
      <w:r>
        <w:rPr>
          <w:noProof/>
        </w:rPr>
      </w:r>
      <w:r>
        <w:rPr>
          <w:noProof/>
        </w:rPr>
        <w:fldChar w:fldCharType="separate"/>
      </w:r>
      <w:r>
        <w:rPr>
          <w:noProof/>
        </w:rPr>
        <w:t>419</w:t>
      </w:r>
      <w:r>
        <w:rPr>
          <w:noProof/>
        </w:rPr>
        <w:fldChar w:fldCharType="end"/>
      </w:r>
    </w:p>
    <w:p w14:paraId="025BF6EB" w14:textId="7C367E3C" w:rsidR="00624EA3" w:rsidRDefault="00624EA3">
      <w:pPr>
        <w:pStyle w:val="TableofFigures"/>
        <w:rPr>
          <w:rFonts w:asciiTheme="minorHAnsi" w:eastAsiaTheme="minorEastAsia" w:hAnsiTheme="minorHAnsi" w:cstheme="minorBidi"/>
          <w:noProof/>
          <w:sz w:val="22"/>
          <w:szCs w:val="22"/>
          <w:lang w:val="en-US"/>
        </w:rPr>
      </w:pPr>
      <w:r>
        <w:rPr>
          <w:noProof/>
          <w:lang w:bidi="en-US"/>
        </w:rPr>
        <w:t>Table 223: Savings (Cost Comparison) Report Field Descriptions</w:t>
      </w:r>
      <w:r>
        <w:rPr>
          <w:noProof/>
        </w:rPr>
        <w:tab/>
      </w:r>
      <w:r>
        <w:rPr>
          <w:noProof/>
        </w:rPr>
        <w:fldChar w:fldCharType="begin"/>
      </w:r>
      <w:r>
        <w:rPr>
          <w:noProof/>
        </w:rPr>
        <w:instrText xml:space="preserve"> PAGEREF _Toc128631177 \h </w:instrText>
      </w:r>
      <w:r>
        <w:rPr>
          <w:noProof/>
        </w:rPr>
      </w:r>
      <w:r>
        <w:rPr>
          <w:noProof/>
        </w:rPr>
        <w:fldChar w:fldCharType="separate"/>
      </w:r>
      <w:r>
        <w:rPr>
          <w:noProof/>
        </w:rPr>
        <w:t>421</w:t>
      </w:r>
      <w:r>
        <w:rPr>
          <w:noProof/>
        </w:rPr>
        <w:fldChar w:fldCharType="end"/>
      </w:r>
    </w:p>
    <w:p w14:paraId="1D1C3405" w14:textId="69771138" w:rsidR="00624EA3" w:rsidRDefault="00624EA3">
      <w:pPr>
        <w:pStyle w:val="TableofFigures"/>
        <w:rPr>
          <w:rFonts w:asciiTheme="minorHAnsi" w:eastAsiaTheme="minorEastAsia" w:hAnsiTheme="minorHAnsi" w:cstheme="minorBidi"/>
          <w:noProof/>
          <w:sz w:val="22"/>
          <w:szCs w:val="22"/>
          <w:lang w:val="en-US"/>
        </w:rPr>
      </w:pPr>
      <w:r w:rsidRPr="007C4579">
        <w:rPr>
          <w:noProof/>
          <w:lang w:val="en-US" w:bidi="en-US"/>
        </w:rPr>
        <w:t>Table 224: Cash Utilization Comparison Options</w:t>
      </w:r>
      <w:r>
        <w:rPr>
          <w:noProof/>
        </w:rPr>
        <w:tab/>
      </w:r>
      <w:r>
        <w:rPr>
          <w:noProof/>
        </w:rPr>
        <w:fldChar w:fldCharType="begin"/>
      </w:r>
      <w:r>
        <w:rPr>
          <w:noProof/>
        </w:rPr>
        <w:instrText xml:space="preserve"> PAGEREF _Toc128631178 \h </w:instrText>
      </w:r>
      <w:r>
        <w:rPr>
          <w:noProof/>
        </w:rPr>
      </w:r>
      <w:r>
        <w:rPr>
          <w:noProof/>
        </w:rPr>
        <w:fldChar w:fldCharType="separate"/>
      </w:r>
      <w:r>
        <w:rPr>
          <w:noProof/>
        </w:rPr>
        <w:t>422</w:t>
      </w:r>
      <w:r>
        <w:rPr>
          <w:noProof/>
        </w:rPr>
        <w:fldChar w:fldCharType="end"/>
      </w:r>
    </w:p>
    <w:p w14:paraId="5E046275" w14:textId="1401919A" w:rsidR="00624EA3" w:rsidRDefault="00624EA3">
      <w:pPr>
        <w:pStyle w:val="TableofFigures"/>
        <w:rPr>
          <w:rFonts w:asciiTheme="minorHAnsi" w:eastAsiaTheme="minorEastAsia" w:hAnsiTheme="minorHAnsi" w:cstheme="minorBidi"/>
          <w:noProof/>
          <w:sz w:val="22"/>
          <w:szCs w:val="22"/>
          <w:lang w:val="en-US"/>
        </w:rPr>
      </w:pPr>
      <w:r>
        <w:rPr>
          <w:noProof/>
          <w:lang w:bidi="en-US"/>
        </w:rPr>
        <w:t>Table 225: Cash Utilization Comparison Report Description</w:t>
      </w:r>
      <w:r>
        <w:rPr>
          <w:noProof/>
        </w:rPr>
        <w:tab/>
      </w:r>
      <w:r>
        <w:rPr>
          <w:noProof/>
        </w:rPr>
        <w:fldChar w:fldCharType="begin"/>
      </w:r>
      <w:r>
        <w:rPr>
          <w:noProof/>
        </w:rPr>
        <w:instrText xml:space="preserve"> PAGEREF _Toc128631179 \h </w:instrText>
      </w:r>
      <w:r>
        <w:rPr>
          <w:noProof/>
        </w:rPr>
      </w:r>
      <w:r>
        <w:rPr>
          <w:noProof/>
        </w:rPr>
        <w:fldChar w:fldCharType="separate"/>
      </w:r>
      <w:r>
        <w:rPr>
          <w:noProof/>
        </w:rPr>
        <w:t>423</w:t>
      </w:r>
      <w:r>
        <w:rPr>
          <w:noProof/>
        </w:rPr>
        <w:fldChar w:fldCharType="end"/>
      </w:r>
    </w:p>
    <w:p w14:paraId="69420DA6" w14:textId="2C0D11D8" w:rsidR="00624EA3" w:rsidRDefault="00624EA3">
      <w:pPr>
        <w:pStyle w:val="TableofFigures"/>
        <w:rPr>
          <w:rFonts w:asciiTheme="minorHAnsi" w:eastAsiaTheme="minorEastAsia" w:hAnsiTheme="minorHAnsi" w:cstheme="minorBidi"/>
          <w:noProof/>
          <w:sz w:val="22"/>
          <w:szCs w:val="22"/>
          <w:lang w:val="en-US"/>
        </w:rPr>
      </w:pPr>
      <w:r>
        <w:rPr>
          <w:noProof/>
          <w:lang w:bidi="en-US"/>
        </w:rPr>
        <w:t>Table 226: Models Horizon Comparison Field Descriptions</w:t>
      </w:r>
      <w:r>
        <w:rPr>
          <w:noProof/>
        </w:rPr>
        <w:tab/>
      </w:r>
      <w:r>
        <w:rPr>
          <w:noProof/>
        </w:rPr>
        <w:fldChar w:fldCharType="begin"/>
      </w:r>
      <w:r>
        <w:rPr>
          <w:noProof/>
        </w:rPr>
        <w:instrText xml:space="preserve"> PAGEREF _Toc128631180 \h </w:instrText>
      </w:r>
      <w:r>
        <w:rPr>
          <w:noProof/>
        </w:rPr>
      </w:r>
      <w:r>
        <w:rPr>
          <w:noProof/>
        </w:rPr>
        <w:fldChar w:fldCharType="separate"/>
      </w:r>
      <w:r>
        <w:rPr>
          <w:noProof/>
        </w:rPr>
        <w:t>424</w:t>
      </w:r>
      <w:r>
        <w:rPr>
          <w:noProof/>
        </w:rPr>
        <w:fldChar w:fldCharType="end"/>
      </w:r>
    </w:p>
    <w:p w14:paraId="26128FC5" w14:textId="64E68361" w:rsidR="00624EA3" w:rsidRDefault="00624EA3">
      <w:pPr>
        <w:pStyle w:val="TableofFigures"/>
        <w:rPr>
          <w:rFonts w:asciiTheme="minorHAnsi" w:eastAsiaTheme="minorEastAsia" w:hAnsiTheme="minorHAnsi" w:cstheme="minorBidi"/>
          <w:noProof/>
          <w:sz w:val="22"/>
          <w:szCs w:val="22"/>
          <w:lang w:val="en-US"/>
        </w:rPr>
      </w:pPr>
      <w:r>
        <w:rPr>
          <w:noProof/>
          <w:lang w:bidi="en-US"/>
        </w:rPr>
        <w:t>Table 227: Models Cashpoint Service Schedule Field Description</w:t>
      </w:r>
      <w:r>
        <w:rPr>
          <w:noProof/>
        </w:rPr>
        <w:tab/>
      </w:r>
      <w:r>
        <w:rPr>
          <w:noProof/>
        </w:rPr>
        <w:fldChar w:fldCharType="begin"/>
      </w:r>
      <w:r>
        <w:rPr>
          <w:noProof/>
        </w:rPr>
        <w:instrText xml:space="preserve"> PAGEREF _Toc128631181 \h </w:instrText>
      </w:r>
      <w:r>
        <w:rPr>
          <w:noProof/>
        </w:rPr>
      </w:r>
      <w:r>
        <w:rPr>
          <w:noProof/>
        </w:rPr>
        <w:fldChar w:fldCharType="separate"/>
      </w:r>
      <w:r>
        <w:rPr>
          <w:noProof/>
        </w:rPr>
        <w:t>427</w:t>
      </w:r>
      <w:r>
        <w:rPr>
          <w:noProof/>
        </w:rPr>
        <w:fldChar w:fldCharType="end"/>
      </w:r>
    </w:p>
    <w:p w14:paraId="7437444E" w14:textId="312232B6" w:rsidR="00916881" w:rsidRDefault="00027408" w:rsidP="003B5D4F">
      <w:pPr>
        <w:pStyle w:val="TOC1"/>
        <w:sectPr w:rsidR="00916881" w:rsidSect="00AC6C33">
          <w:headerReference w:type="even" r:id="rId290"/>
          <w:headerReference w:type="default" r:id="rId291"/>
          <w:footerReference w:type="even" r:id="rId292"/>
          <w:footerReference w:type="default" r:id="rId293"/>
          <w:headerReference w:type="first" r:id="rId294"/>
          <w:footerReference w:type="first" r:id="rId295"/>
          <w:footnotePr>
            <w:pos w:val="beneathText"/>
          </w:footnotePr>
          <w:type w:val="continuous"/>
          <w:pgSz w:w="12240" w:h="15840"/>
          <w:pgMar w:top="1440" w:right="1440" w:bottom="1440" w:left="1440" w:header="720" w:footer="515" w:gutter="0"/>
          <w:cols w:space="720"/>
          <w:docGrid w:linePitch="360"/>
        </w:sectPr>
      </w:pPr>
      <w:r>
        <w:fldChar w:fldCharType="end"/>
      </w:r>
    </w:p>
    <w:p w14:paraId="07446525" w14:textId="77777777" w:rsidR="00916881" w:rsidRDefault="00916881" w:rsidP="00F63174">
      <w:pPr>
        <w:spacing w:after="120"/>
        <w:ind w:left="187" w:hanging="187"/>
        <w:outlineLvl w:val="0"/>
      </w:pPr>
    </w:p>
    <w:sectPr w:rsidR="00916881" w:rsidSect="00AC6C33">
      <w:headerReference w:type="even" r:id="rId296"/>
      <w:headerReference w:type="default" r:id="rId297"/>
      <w:footerReference w:type="even" r:id="rId298"/>
      <w:footerReference w:type="default" r:id="rId299"/>
      <w:headerReference w:type="first" r:id="rId300"/>
      <w:footerReference w:type="first" r:id="rId301"/>
      <w:footnotePr>
        <w:pos w:val="beneathText"/>
      </w:footnotePr>
      <w:type w:val="continuous"/>
      <w:pgSz w:w="12240" w:h="15840"/>
      <w:pgMar w:top="1440" w:right="1440" w:bottom="1440" w:left="1440" w:header="720" w:footer="515"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1" w:author="Robbie Moses" w:date="2023-03-02T07:06:00Z" w:initials="RM">
    <w:p w14:paraId="7D1839F3" w14:textId="68C17841" w:rsidR="00624EA3" w:rsidRDefault="00624EA3">
      <w:pPr>
        <w:pStyle w:val="CommentText"/>
      </w:pPr>
      <w:r>
        <w:rPr>
          <w:rStyle w:val="CommentReference"/>
        </w:rPr>
        <w:annotationRef/>
      </w:r>
      <w:r>
        <w:t>Check</w:t>
      </w:r>
    </w:p>
  </w:comment>
  <w:comment w:id="295" w:author="Moses, Robbie" w:date="2023-02-22T01:24:00Z" w:initials="MR">
    <w:p w14:paraId="2C211C84" w14:textId="16B9AC41" w:rsidR="003B5D4F" w:rsidRDefault="003B5D4F">
      <w:pPr>
        <w:pStyle w:val="CommentText"/>
      </w:pPr>
      <w:r>
        <w:rPr>
          <w:rStyle w:val="CommentReference"/>
        </w:rPr>
        <w:annotationRef/>
      </w:r>
      <w:r>
        <w:t>Broken Link</w:t>
      </w:r>
    </w:p>
  </w:comment>
  <w:comment w:id="778" w:author="Moses, Robbie" w:date="2023-02-22T01:31:00Z" w:initials="MR">
    <w:p w14:paraId="36EB86C5" w14:textId="557C13E7" w:rsidR="003B5D4F" w:rsidRDefault="003B5D4F">
      <w:pPr>
        <w:pStyle w:val="CommentText"/>
      </w:pPr>
      <w:r>
        <w:rPr>
          <w:rStyle w:val="CommentReference"/>
        </w:rPr>
        <w:annotationRef/>
      </w:r>
      <w:r>
        <w:t>Broken link</w:t>
      </w:r>
    </w:p>
  </w:comment>
  <w:comment w:id="939" w:author="Moses, Robbie" w:date="2022-12-19T00:57:00Z" w:initials="MR">
    <w:p w14:paraId="639FCA55" w14:textId="703D74DD" w:rsidR="00A47A19" w:rsidRDefault="00A47A19">
      <w:pPr>
        <w:pStyle w:val="CommentText"/>
      </w:pPr>
      <w:r>
        <w:rPr>
          <w:rStyle w:val="CommentReference"/>
        </w:rPr>
        <w:annotationRef/>
      </w:r>
      <w:r>
        <w:t>Please review</w:t>
      </w:r>
    </w:p>
  </w:comment>
  <w:comment w:id="1027" w:author="Moses, Robbie" w:date="2022-12-19T01:02:00Z" w:initials="MR">
    <w:p w14:paraId="1B66C485" w14:textId="6E907B1D" w:rsidR="00A47A19" w:rsidRDefault="00A47A19">
      <w:pPr>
        <w:pStyle w:val="CommentText"/>
      </w:pPr>
      <w:r>
        <w:rPr>
          <w:rStyle w:val="CommentReference"/>
        </w:rPr>
        <w:annotationRef/>
      </w:r>
      <w:r>
        <w:t>Please review</w:t>
      </w:r>
    </w:p>
  </w:comment>
  <w:comment w:id="1138" w:author="Moses, Robbie" w:date="2022-12-19T01:03:00Z" w:initials="MR">
    <w:p w14:paraId="4EC85879" w14:textId="2A764672" w:rsidR="00A47A19" w:rsidRDefault="00A47A19" w:rsidP="00A47A19">
      <w:pPr>
        <w:pStyle w:val="CommentText"/>
      </w:pPr>
      <w:r>
        <w:rPr>
          <w:rStyle w:val="CommentReference"/>
        </w:rPr>
        <w:annotationRef/>
      </w:r>
      <w:r>
        <w:rPr>
          <w:rStyle w:val="CommentReference"/>
        </w:rPr>
        <w:annotationRef/>
      </w:r>
      <w:r w:rsidR="003B5D4F">
        <w:t>Missing Text</w:t>
      </w:r>
    </w:p>
    <w:p w14:paraId="2DB79767" w14:textId="76F70687" w:rsidR="00A47A19" w:rsidRDefault="00A47A19">
      <w:pPr>
        <w:pStyle w:val="CommentText"/>
      </w:pPr>
    </w:p>
  </w:comment>
  <w:comment w:id="2110" w:author="Moses, Robbie" w:date="2022-12-19T01:04:00Z" w:initials="MR">
    <w:p w14:paraId="7E3BC1F2" w14:textId="77777777" w:rsidR="00960812" w:rsidRDefault="00960812" w:rsidP="00960812">
      <w:pPr>
        <w:pStyle w:val="CommentText"/>
      </w:pPr>
      <w:r>
        <w:rPr>
          <w:rStyle w:val="CommentReference"/>
        </w:rPr>
        <w:annotationRef/>
      </w:r>
      <w:r>
        <w:rPr>
          <w:rStyle w:val="CommentReference"/>
        </w:rPr>
        <w:annotationRef/>
      </w:r>
      <w:r>
        <w:t>Please review</w:t>
      </w:r>
    </w:p>
    <w:p w14:paraId="59D72EE5" w14:textId="558C5534" w:rsidR="00960812" w:rsidRDefault="00960812">
      <w:pPr>
        <w:pStyle w:val="CommentText"/>
      </w:pPr>
    </w:p>
  </w:comment>
  <w:comment w:id="2114" w:author="Moses, Robbie" w:date="2022-12-19T01:05:00Z" w:initials="MR">
    <w:p w14:paraId="7A2F8513" w14:textId="77777777" w:rsidR="007B19B8" w:rsidRDefault="007B19B8" w:rsidP="007B19B8">
      <w:pPr>
        <w:pStyle w:val="CommentText"/>
      </w:pPr>
      <w:r>
        <w:rPr>
          <w:rStyle w:val="CommentReference"/>
        </w:rPr>
        <w:annotationRef/>
      </w:r>
      <w:r>
        <w:rPr>
          <w:rStyle w:val="CommentReference"/>
        </w:rPr>
        <w:annotationRef/>
      </w:r>
      <w:r>
        <w:t>Please review</w:t>
      </w:r>
    </w:p>
    <w:p w14:paraId="63F346A0" w14:textId="0C1125EA" w:rsidR="007B19B8" w:rsidRDefault="007B19B8">
      <w:pPr>
        <w:pStyle w:val="CommentText"/>
      </w:pPr>
    </w:p>
  </w:comment>
  <w:comment w:id="3420" w:author="Moses, Robbie" w:date="2022-12-01T08:42:00Z" w:initials="MR">
    <w:p w14:paraId="7363ED6D" w14:textId="77777777" w:rsidR="005E14C1" w:rsidRDefault="005671ED" w:rsidP="005E14C1">
      <w:pPr>
        <w:pStyle w:val="CommentText"/>
      </w:pPr>
      <w:r>
        <w:rPr>
          <w:rStyle w:val="CommentReference"/>
        </w:rPr>
        <w:annotationRef/>
      </w:r>
      <w:r w:rsidR="005E14C1">
        <w:rPr>
          <w:rStyle w:val="CommentReference"/>
        </w:rPr>
        <w:annotationRef/>
      </w:r>
      <w:r w:rsidR="005E14C1">
        <w:t>Please review</w:t>
      </w:r>
    </w:p>
    <w:p w14:paraId="30F3ACF9" w14:textId="5B987252" w:rsidR="005671ED" w:rsidRDefault="005671ED">
      <w:pPr>
        <w:pStyle w:val="CommentText"/>
      </w:pPr>
    </w:p>
    <w:p w14:paraId="5327CC7E" w14:textId="41994B89" w:rsidR="005671ED" w:rsidRDefault="005671ED">
      <w:pPr>
        <w:pStyle w:val="CommentText"/>
      </w:pPr>
    </w:p>
  </w:comment>
  <w:comment w:id="3498" w:author="Robbie Moses" w:date="2023-03-03T06:40:00Z" w:initials="RM">
    <w:p w14:paraId="65191974" w14:textId="11F87081" w:rsidR="00720867" w:rsidRDefault="00720867">
      <w:pPr>
        <w:pStyle w:val="CommentText"/>
      </w:pPr>
      <w:r>
        <w:rPr>
          <w:rStyle w:val="CommentReference"/>
        </w:rPr>
        <w:annotationRef/>
      </w:r>
      <w:r>
        <w:t>Review with PO</w:t>
      </w:r>
    </w:p>
  </w:comment>
  <w:comment w:id="3832" w:author="Moses, Robbie" w:date="2023-03-02T01:08:00Z" w:initials="MR">
    <w:p w14:paraId="24BB62ED" w14:textId="7EE2831A" w:rsidR="00787C40" w:rsidRDefault="00787C40">
      <w:pPr>
        <w:pStyle w:val="CommentText"/>
      </w:pPr>
      <w:r>
        <w:rPr>
          <w:rStyle w:val="CommentReference"/>
        </w:rPr>
        <w:annotationRef/>
      </w:r>
      <w:r>
        <w:t>Review with PO</w:t>
      </w:r>
    </w:p>
  </w:comment>
  <w:comment w:id="3856" w:author="Moses, Robbie" w:date="2023-03-02T01:07:00Z" w:initials="MR">
    <w:p w14:paraId="7C2B5C8C" w14:textId="69D45F1C" w:rsidR="00787C40" w:rsidRDefault="00787C40">
      <w:pPr>
        <w:pStyle w:val="CommentText"/>
      </w:pPr>
      <w:r>
        <w:rPr>
          <w:rStyle w:val="CommentReference"/>
        </w:rPr>
        <w:annotationRef/>
      </w:r>
      <w:r>
        <w:t>Review with PO</w:t>
      </w:r>
    </w:p>
  </w:comment>
  <w:comment w:id="3962" w:author="Moses, Robbie" w:date="2023-03-02T01:51:00Z" w:initials="MR">
    <w:p w14:paraId="14DBEF91" w14:textId="7C8F9CE2" w:rsidR="007F763D" w:rsidRDefault="007F763D">
      <w:pPr>
        <w:pStyle w:val="CommentText"/>
      </w:pPr>
      <w:r>
        <w:rPr>
          <w:rStyle w:val="CommentReference"/>
        </w:rPr>
        <w:annotationRef/>
      </w:r>
      <w:r>
        <w:t xml:space="preserve">Left blank intensionally?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1839F3" w15:done="0"/>
  <w15:commentEx w15:paraId="2C211C84" w15:done="0"/>
  <w15:commentEx w15:paraId="36EB86C5" w15:done="0"/>
  <w15:commentEx w15:paraId="639FCA55" w15:done="0"/>
  <w15:commentEx w15:paraId="1B66C485" w15:done="0"/>
  <w15:commentEx w15:paraId="2DB79767" w15:done="0"/>
  <w15:commentEx w15:paraId="59D72EE5" w15:done="0"/>
  <w15:commentEx w15:paraId="63F346A0" w15:done="0"/>
  <w15:commentEx w15:paraId="5327CC7E" w15:done="0"/>
  <w15:commentEx w15:paraId="65191974" w15:done="0"/>
  <w15:commentEx w15:paraId="24BB62ED" w15:done="0"/>
  <w15:commentEx w15:paraId="7C2B5C8C" w15:done="0"/>
  <w15:commentEx w15:paraId="14DBEF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AC95A" w16cex:dateUtc="2023-03-02T12:06:00Z"/>
  <w16cex:commentExtensible w16cex:durableId="279FED48" w16cex:dateUtc="2023-02-22T06:24:00Z"/>
  <w16cex:commentExtensible w16cex:durableId="279FEEF7" w16cex:dateUtc="2023-02-22T06:31:00Z"/>
  <w16cex:commentExtensible w16cex:durableId="274A358B" w16cex:dateUtc="2022-12-19T05:57:00Z"/>
  <w16cex:commentExtensible w16cex:durableId="274A36B8" w16cex:dateUtc="2022-12-19T06:02:00Z"/>
  <w16cex:commentExtensible w16cex:durableId="274A36D6" w16cex:dateUtc="2022-12-19T06:03:00Z"/>
  <w16cex:commentExtensible w16cex:durableId="274A3730" w16cex:dateUtc="2022-12-19T06:04:00Z"/>
  <w16cex:commentExtensible w16cex:durableId="274A3744" w16cex:dateUtc="2022-12-19T06:05:00Z"/>
  <w16cex:commentExtensible w16cex:durableId="2732E758" w16cex:dateUtc="2022-12-01T13:42:00Z"/>
  <w16cex:commentExtensible w16cex:durableId="27AC14DB" w16cex:dateUtc="2023-03-03T11:40:00Z"/>
  <w16cex:commentExtensible w16cex:durableId="27AA758D" w16cex:dateUtc="2023-03-02T06:08:00Z"/>
  <w16cex:commentExtensible w16cex:durableId="27AA754F" w16cex:dateUtc="2023-03-02T06:07:00Z"/>
  <w16cex:commentExtensible w16cex:durableId="27AA7FAE" w16cex:dateUtc="2023-03-02T0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1839F3" w16cid:durableId="27AAC95A"/>
  <w16cid:commentId w16cid:paraId="2C211C84" w16cid:durableId="279FED48"/>
  <w16cid:commentId w16cid:paraId="36EB86C5" w16cid:durableId="279FEEF7"/>
  <w16cid:commentId w16cid:paraId="639FCA55" w16cid:durableId="274A358B"/>
  <w16cid:commentId w16cid:paraId="1B66C485" w16cid:durableId="274A36B8"/>
  <w16cid:commentId w16cid:paraId="2DB79767" w16cid:durableId="274A36D6"/>
  <w16cid:commentId w16cid:paraId="59D72EE5" w16cid:durableId="274A3730"/>
  <w16cid:commentId w16cid:paraId="63F346A0" w16cid:durableId="274A3744"/>
  <w16cid:commentId w16cid:paraId="5327CC7E" w16cid:durableId="2732E758"/>
  <w16cid:commentId w16cid:paraId="65191974" w16cid:durableId="27AC14DB"/>
  <w16cid:commentId w16cid:paraId="24BB62ED" w16cid:durableId="27AA758D"/>
  <w16cid:commentId w16cid:paraId="7C2B5C8C" w16cid:durableId="27AA754F"/>
  <w16cid:commentId w16cid:paraId="14DBEF91" w16cid:durableId="27AA7F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A3BEA" w14:textId="77777777" w:rsidR="001E52AC" w:rsidRDefault="001E52AC">
      <w:r>
        <w:separator/>
      </w:r>
    </w:p>
  </w:endnote>
  <w:endnote w:type="continuationSeparator" w:id="0">
    <w:p w14:paraId="6C7FFB56" w14:textId="77777777" w:rsidR="001E52AC" w:rsidRDefault="001E52AC">
      <w:r>
        <w:continuationSeparator/>
      </w:r>
    </w:p>
  </w:endnote>
  <w:endnote w:type="continuationNotice" w:id="1">
    <w:p w14:paraId="3A7BAE56" w14:textId="77777777" w:rsidR="001E52AC" w:rsidRDefault="001E52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Raleway Black">
    <w:panose1 w:val="020B0A03030101060003"/>
    <w:charset w:val="00"/>
    <w:family w:val="swiss"/>
    <w:pitch w:val="variable"/>
    <w:sig w:usb0="A00002FF" w:usb1="5000205B" w:usb2="00000000" w:usb3="00000000" w:csb0="00000097" w:csb1="00000000"/>
  </w:font>
  <w:font w:name="Segoe UI Symbol">
    <w:panose1 w:val="020B0502040204020203"/>
    <w:charset w:val="00"/>
    <w:family w:val="swiss"/>
    <w:pitch w:val="variable"/>
    <w:sig w:usb0="800001E3" w:usb1="1200FFEF" w:usb2="00040000" w:usb3="00000000" w:csb0="00000001" w:csb1="00000000"/>
  </w:font>
  <w:font w:name="MinionPro-Regular">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37CC" w14:textId="77777777" w:rsidR="000A4235" w:rsidRDefault="000A423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9CA0E" w14:textId="77777777" w:rsidR="002A45BD" w:rsidRDefault="002A45B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1B332" w14:textId="77777777" w:rsidR="002A45BD" w:rsidRDefault="002A45B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AEA29" w14:textId="77777777" w:rsidR="002A45BD" w:rsidRDefault="002A45B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6737381"/>
      <w:docPartObj>
        <w:docPartGallery w:val="Page Numbers (Bottom of Page)"/>
        <w:docPartUnique/>
      </w:docPartObj>
    </w:sdtPr>
    <w:sdtEndPr>
      <w:rPr>
        <w:noProof/>
      </w:rPr>
    </w:sdtEndPr>
    <w:sdtContent>
      <w:p w14:paraId="30939D40" w14:textId="04182C38"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583ABCDD"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AE90" w14:textId="77777777" w:rsidR="002A45BD" w:rsidRDefault="002A45B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E4EAB" w14:textId="77777777" w:rsidR="002A45BD" w:rsidRDefault="002A45B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6728"/>
      <w:docPartObj>
        <w:docPartGallery w:val="Page Numbers (Bottom of Page)"/>
        <w:docPartUnique/>
      </w:docPartObj>
    </w:sdtPr>
    <w:sdtEndPr>
      <w:rPr>
        <w:noProof/>
      </w:rPr>
    </w:sdtEndPr>
    <w:sdtContent>
      <w:p w14:paraId="1948EEB6" w14:textId="2EEAC59D"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05A89705"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8A2AD" w14:textId="77777777" w:rsidR="002A45BD" w:rsidRDefault="002A45BD"/>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4D092" w14:textId="77777777" w:rsidR="002A45BD" w:rsidRDefault="002A45BD"/>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A46C" w14:textId="77777777" w:rsidR="002A45BD" w:rsidRDefault="002A45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609B6" w14:textId="77777777" w:rsidR="00893ACC" w:rsidRDefault="00893ACC"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242754380"/>
      <w:docPartObj>
        <w:docPartGallery w:val="Page Numbers (Bottom of Page)"/>
        <w:docPartUnique/>
      </w:docPartObj>
    </w:sdtPr>
    <w:sdtEndPr>
      <w:rPr>
        <w:noProof/>
      </w:rPr>
    </w:sdtEndPr>
    <w:sdtContent>
      <w:p w14:paraId="3FF56E29" w14:textId="0C11AB04" w:rsidR="00893ACC" w:rsidRDefault="000A4235">
        <w:pPr>
          <w:pStyle w:val="Footer"/>
        </w:pPr>
      </w:p>
    </w:sdtContent>
  </w:sdt>
  <w:p w14:paraId="1729595E" w14:textId="5D251E4D" w:rsidR="002A45BD" w:rsidRPr="00893ACC" w:rsidRDefault="002A45BD" w:rsidP="00893AC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F0A25" w14:textId="77777777" w:rsidR="002A45BD" w:rsidRDefault="002A45B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B53E" w14:textId="77777777" w:rsidR="000A4235" w:rsidRDefault="000A423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28FA" w14:textId="77777777" w:rsidR="00305211" w:rsidRDefault="00305211"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080252373"/>
      <w:docPartObj>
        <w:docPartGallery w:val="Page Numbers (Bottom of Page)"/>
        <w:docPartUnique/>
      </w:docPartObj>
    </w:sdtPr>
    <w:sdtEndPr>
      <w:rPr>
        <w:noProof/>
      </w:rPr>
    </w:sdtEndPr>
    <w:sdtContent>
      <w:p w14:paraId="3AFFEB8B" w14:textId="77777777" w:rsidR="00305211" w:rsidRDefault="00305211">
        <w:pPr>
          <w:pStyle w:val="Footer"/>
        </w:pPr>
        <w:r>
          <w:fldChar w:fldCharType="begin"/>
        </w:r>
        <w:r>
          <w:instrText xml:space="preserve"> PAGE   \* MERGEFORMAT </w:instrText>
        </w:r>
        <w:r>
          <w:fldChar w:fldCharType="separate"/>
        </w:r>
        <w:r>
          <w:rPr>
            <w:noProof/>
          </w:rPr>
          <w:t>2</w:t>
        </w:r>
        <w:r>
          <w:rPr>
            <w:noProof/>
          </w:rPr>
          <w:fldChar w:fldCharType="end"/>
        </w:r>
      </w:p>
    </w:sdtContent>
  </w:sdt>
  <w:p w14:paraId="06FBFC7B" w14:textId="77777777" w:rsidR="00305211" w:rsidRPr="00893ACC" w:rsidRDefault="00305211" w:rsidP="00893AC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7F14E" w14:textId="77777777" w:rsidR="00624EA3" w:rsidRDefault="00624EA3" w:rsidP="00893ACC">
    <w:pPr>
      <w:pStyle w:val="Confidentiality"/>
    </w:pPr>
    <w:r w:rsidRPr="00717229">
      <w:t>Confidential and proprietary information of NCR.</w:t>
    </w:r>
    <w:r w:rsidRPr="00717229">
      <w:br/>
      <w:t>Unauthori</w:t>
    </w:r>
    <w:r>
      <w:t>z</w:t>
    </w:r>
    <w:r w:rsidRPr="00717229">
      <w:t>ed use, reproduction and/or distribution is strictly prohibited.</w:t>
    </w:r>
  </w:p>
  <w:sdt>
    <w:sdtPr>
      <w:id w:val="-1540660201"/>
      <w:docPartObj>
        <w:docPartGallery w:val="Page Numbers (Bottom of Page)"/>
        <w:docPartUnique/>
      </w:docPartObj>
    </w:sdtPr>
    <w:sdtEndPr>
      <w:rPr>
        <w:noProof/>
      </w:rPr>
    </w:sdtEndPr>
    <w:sdtContent>
      <w:p w14:paraId="3050EBB8" w14:textId="77777777" w:rsidR="00624EA3" w:rsidRDefault="00624EA3">
        <w:pPr>
          <w:pStyle w:val="Footer"/>
        </w:pPr>
        <w:r>
          <w:fldChar w:fldCharType="begin"/>
        </w:r>
        <w:r>
          <w:instrText xml:space="preserve"> PAGE   \* MERGEFORMAT </w:instrText>
        </w:r>
        <w:r>
          <w:fldChar w:fldCharType="separate"/>
        </w:r>
        <w:r>
          <w:rPr>
            <w:noProof/>
          </w:rPr>
          <w:t>2</w:t>
        </w:r>
        <w:r>
          <w:rPr>
            <w:noProof/>
          </w:rPr>
          <w:fldChar w:fldCharType="end"/>
        </w:r>
      </w:p>
    </w:sdtContent>
  </w:sdt>
  <w:p w14:paraId="2B6FB608" w14:textId="77777777" w:rsidR="00624EA3" w:rsidRPr="00893ACC" w:rsidRDefault="00624EA3" w:rsidP="00893AC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B56FF" w14:textId="77777777" w:rsidR="002A45BD" w:rsidRDefault="002A45B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1569831"/>
      <w:docPartObj>
        <w:docPartGallery w:val="Page Numbers (Bottom of Page)"/>
        <w:docPartUnique/>
      </w:docPartObj>
    </w:sdtPr>
    <w:sdtEndPr>
      <w:rPr>
        <w:noProof/>
      </w:rPr>
    </w:sdtEndPr>
    <w:sdtContent>
      <w:p w14:paraId="601AF37B" w14:textId="44501BBC" w:rsidR="003B7333" w:rsidRDefault="003B7333">
        <w:pPr>
          <w:pStyle w:val="Footer"/>
        </w:pPr>
        <w:r>
          <w:fldChar w:fldCharType="begin"/>
        </w:r>
        <w:r>
          <w:instrText xml:space="preserve"> PAGE   \* MERGEFORMAT </w:instrText>
        </w:r>
        <w:r>
          <w:fldChar w:fldCharType="separate"/>
        </w:r>
        <w:r>
          <w:rPr>
            <w:noProof/>
          </w:rPr>
          <w:t>2</w:t>
        </w:r>
        <w:r>
          <w:rPr>
            <w:noProof/>
          </w:rPr>
          <w:fldChar w:fldCharType="end"/>
        </w:r>
      </w:p>
    </w:sdtContent>
  </w:sdt>
  <w:p w14:paraId="7F2ECFB3" w14:textId="77777777" w:rsidR="003B7333" w:rsidRDefault="003B7333" w:rsidP="003B7333">
    <w:pPr>
      <w:pStyle w:val="Confidentiality"/>
    </w:pPr>
    <w:r w:rsidRPr="00717229">
      <w:t>Confidential and proprietary information of NCR.</w:t>
    </w:r>
    <w:r w:rsidRPr="00717229">
      <w:br/>
      <w:t>Unauthori</w:t>
    </w:r>
    <w:r>
      <w:t>z</w:t>
    </w:r>
    <w:r w:rsidRPr="00717229">
      <w:t>ed use, reproduction and/or distribution is strictly prohibited.</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E6D9D" w14:textId="77777777" w:rsidR="002A45BD" w:rsidRDefault="002A45B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E60FB" w14:textId="77777777" w:rsidR="002A45BD" w:rsidRDefault="002A45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9480A" w14:textId="77777777" w:rsidR="001E52AC" w:rsidRDefault="001E52AC">
      <w:r>
        <w:separator/>
      </w:r>
    </w:p>
  </w:footnote>
  <w:footnote w:type="continuationSeparator" w:id="0">
    <w:p w14:paraId="03D2D0B0" w14:textId="77777777" w:rsidR="001E52AC" w:rsidRDefault="001E52AC">
      <w:r>
        <w:continuationSeparator/>
      </w:r>
    </w:p>
  </w:footnote>
  <w:footnote w:type="continuationNotice" w:id="1">
    <w:p w14:paraId="1BD3AD0D" w14:textId="77777777" w:rsidR="001E52AC" w:rsidRDefault="001E52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79C49" w14:textId="77777777" w:rsidR="000A4235" w:rsidRDefault="000A423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D43D6" w14:textId="77777777" w:rsidR="002A45BD" w:rsidRDefault="002A45B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9EC81" w14:textId="77777777" w:rsidR="002A45BD" w:rsidRDefault="002A45B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319BE" w14:textId="77777777" w:rsidR="002A45BD" w:rsidRDefault="002A45BD"/>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1CD3" w14:textId="77777777" w:rsidR="002A45BD" w:rsidRDefault="002A45B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287D" w14:textId="77777777" w:rsidR="002A45BD" w:rsidRDefault="002A45B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5F320" w14:textId="77777777" w:rsidR="002A45BD" w:rsidRDefault="002A45B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2E336" w14:textId="77777777" w:rsidR="002A45BD" w:rsidRPr="00624EA3" w:rsidRDefault="002A45BD" w:rsidP="00624EA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40DA7" w14:textId="77777777" w:rsidR="002A45BD" w:rsidRDefault="002A45B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F56D" w14:textId="77777777" w:rsidR="002A45BD" w:rsidRDefault="002A45BD"/>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F0733" w14:textId="77777777" w:rsidR="002A45BD" w:rsidRDefault="002A45B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D77A6" w14:textId="6A2359ED" w:rsidR="00F03589" w:rsidRDefault="00F03589">
    <w:pPr>
      <w:pStyle w:val="Header"/>
    </w:pPr>
    <w:r>
      <w:rPr>
        <w:noProof/>
      </w:rPr>
      <w:drawing>
        <wp:anchor distT="0" distB="0" distL="114300" distR="114300" simplePos="0" relativeHeight="251658240" behindDoc="1" locked="0" layoutInCell="1" allowOverlap="1" wp14:anchorId="693DBABA" wp14:editId="13D17029">
          <wp:simplePos x="0" y="0"/>
          <wp:positionH relativeFrom="margin">
            <wp:align>right</wp:align>
          </wp:positionH>
          <wp:positionV relativeFrom="page">
            <wp:posOffset>925032</wp:posOffset>
          </wp:positionV>
          <wp:extent cx="914400" cy="9144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R Brand Block Logo PNG.PNG"/>
                  <pic:cNvPicPr/>
                </pic:nvPicPr>
                <pic:blipFill>
                  <a:blip r:embed="rId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46506" w14:textId="77777777" w:rsidR="002A45BD" w:rsidRDefault="002A45B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8D6D" w14:textId="77777777" w:rsidR="000A4235" w:rsidRDefault="000A423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B1E7C" w14:textId="5F98A3E3" w:rsidR="00624EA3" w:rsidRDefault="00624EA3" w:rsidP="00624EA3">
    <w:pPr>
      <w:pStyle w:val="Header"/>
    </w:pPr>
    <w:r>
      <w:t>CXBanking, OptiCash, User Reference Guide</w:t>
    </w:r>
  </w:p>
  <w:p w14:paraId="7C9EF782" w14:textId="6C070D44" w:rsidR="00305211" w:rsidRPr="00624EA3" w:rsidRDefault="00624EA3" w:rsidP="00624EA3">
    <w:pPr>
      <w:pStyle w:val="Header"/>
    </w:pPr>
    <w:fldSimple w:instr=" STYLEREF  &quot;Chapter Title&quot;  \* MERGEFORMAT ">
      <w:r w:rsidR="000A4235">
        <w:rPr>
          <w:noProof/>
        </w:rPr>
        <w:t>Copyright and Trademark Information</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7C81" w14:textId="6129A865" w:rsidR="00624EA3" w:rsidRDefault="00624EA3">
    <w:pPr>
      <w:pStyle w:val="Header"/>
    </w:pPr>
    <w:r>
      <w:t>CXBanking, OptiCash, User Reference Guide</w:t>
    </w:r>
  </w:p>
  <w:p w14:paraId="7255F6BF" w14:textId="7B37DC99" w:rsidR="00624EA3" w:rsidRDefault="00115FAC" w:rsidP="004D1D8F">
    <w:pPr>
      <w:pStyle w:val="Header"/>
    </w:pPr>
    <w:ins w:id="4599" w:author="Robbie Moses" w:date="2023-03-03T01:30:00Z">
      <w:r>
        <w:fldChar w:fldCharType="begin"/>
      </w:r>
      <w:r>
        <w:instrText xml:space="preserve"> STYLEREF  "TOC Heading"  \* MERGEFORMAT </w:instrText>
      </w:r>
    </w:ins>
    <w:r>
      <w:fldChar w:fldCharType="separate"/>
    </w:r>
    <w:r w:rsidR="000A4235">
      <w:rPr>
        <w:noProof/>
      </w:rPr>
      <w:t>Introduction to the Interface</w:t>
    </w:r>
    <w:ins w:id="4600" w:author="Robbie Moses" w:date="2023-03-03T01:30:00Z">
      <w:r>
        <w:fldChar w:fldCharType="end"/>
      </w:r>
    </w:ins>
    <w:del w:id="4601" w:author="Robbie Moses" w:date="2023-03-03T01:30:00Z">
      <w:r w:rsidR="00624EA3" w:rsidDel="00115FAC">
        <w:fldChar w:fldCharType="begin"/>
      </w:r>
      <w:r w:rsidR="00624EA3" w:rsidDel="00115FAC">
        <w:delInstrText xml:space="preserve"> STYLEREF  "Heading 1,Section Title"  \* MERGEFORMAT </w:delInstrText>
      </w:r>
      <w:r w:rsidR="00624EA3" w:rsidDel="00115FAC">
        <w:fldChar w:fldCharType="separate"/>
      </w:r>
      <w:r w:rsidDel="00115FAC">
        <w:rPr>
          <w:noProof/>
        </w:rPr>
        <w:delText>Getting Started</w:delText>
      </w:r>
      <w:r w:rsidR="00624EA3" w:rsidDel="00115FAC">
        <w:fldChar w:fldCharType="end"/>
      </w:r>
    </w:del>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D9A77" w14:textId="77777777" w:rsidR="002A45BD" w:rsidRDefault="002A45BD"/>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F11C4" w14:textId="77777777" w:rsidR="002A45BD" w:rsidRDefault="002A45B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7BBA" w14:textId="77777777" w:rsidR="002A45BD" w:rsidRDefault="002A45B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6815" w14:textId="77777777" w:rsidR="002A45BD" w:rsidRDefault="002A45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numFmt w:val="bullet"/>
      <w:lvlText w:val=""/>
      <w:lvlJc w:val="left"/>
      <w:pPr>
        <w:tabs>
          <w:tab w:val="num" w:pos="720"/>
        </w:tabs>
        <w:ind w:left="72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4"/>
    <w:multiLevelType w:val="multilevel"/>
    <w:tmpl w:val="00000004"/>
    <w:name w:val="WW8Num4"/>
    <w:lvl w:ilvl="0">
      <w:start w:val="1"/>
      <w:numFmt w:val="decimal"/>
      <w:lvlText w:val="%1."/>
      <w:lvlJc w:val="left"/>
      <w:pPr>
        <w:tabs>
          <w:tab w:val="num" w:pos="720"/>
        </w:tabs>
        <w:ind w:left="720" w:hanging="360"/>
      </w:pPr>
      <w:rPr>
        <w:rFonts w:ascii="Symbol" w:eastAsia="Times New Roman" w:hAnsi="Symbol"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5"/>
    <w:multiLevelType w:val="multilevel"/>
    <w:tmpl w:val="00000005"/>
    <w:name w:val="WW8Num5"/>
    <w:lvl w:ilvl="0">
      <w:start w:val="9"/>
      <w:numFmt w:val="bullet"/>
      <w:lvlText w:val="-"/>
      <w:lvlJc w:val="left"/>
      <w:pPr>
        <w:tabs>
          <w:tab w:val="num" w:pos="720"/>
        </w:tabs>
        <w:ind w:left="720" w:hanging="360"/>
      </w:pPr>
      <w:rPr>
        <w:rFonts w:ascii="Calibri" w:hAnsi="Calibri" w:cs="Arial"/>
        <w:u w:val="none"/>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6"/>
    <w:multiLevelType w:val="multilevel"/>
    <w:tmpl w:val="00000006"/>
    <w:name w:val="WW8Num6"/>
    <w:lvl w:ilvl="0">
      <w:start w:val="1"/>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7"/>
    <w:multiLevelType w:val="multilevel"/>
    <w:tmpl w:val="00000007"/>
    <w:name w:val="WW8Num7"/>
    <w:lvl w:ilvl="0">
      <w:start w:val="1"/>
      <w:numFmt w:val="bullet"/>
      <w:lvlText w:val=""/>
      <w:lvlJc w:val="left"/>
      <w:pPr>
        <w:tabs>
          <w:tab w:val="num" w:pos="360"/>
        </w:tabs>
        <w:ind w:left="360" w:hanging="360"/>
      </w:pPr>
      <w:rPr>
        <w:rFonts w:ascii="Symbol" w:hAnsi="Symbol" w:cs="Aria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8"/>
    <w:multiLevelType w:val="multilevel"/>
    <w:tmpl w:val="00000008"/>
    <w:name w:val="WW8Num8"/>
    <w:lvl w:ilvl="0">
      <w:start w:val="1"/>
      <w:numFmt w:val="bullet"/>
      <w:lvlText w:val=""/>
      <w:lvlJc w:val="left"/>
      <w:pPr>
        <w:tabs>
          <w:tab w:val="num" w:pos="720"/>
        </w:tabs>
        <w:ind w:left="720" w:hanging="360"/>
      </w:pPr>
      <w:rPr>
        <w:rFonts w:ascii="Symbol" w:hAnsi="Symbol" w:cs="Calibri"/>
      </w:rPr>
    </w:lvl>
    <w:lvl w:ilvl="1">
      <w:start w:val="1"/>
      <w:numFmt w:val="bullet"/>
      <w:lvlText w:val=""/>
      <w:lvlJc w:val="left"/>
      <w:pPr>
        <w:tabs>
          <w:tab w:val="num" w:pos="1440"/>
        </w:tabs>
        <w:ind w:left="1440" w:hanging="360"/>
      </w:pPr>
      <w:rPr>
        <w:rFonts w:ascii="Symbol" w:hAnsi="Symbol" w:cs="Calibri"/>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9"/>
    <w:multiLevelType w:val="multilevel"/>
    <w:tmpl w:val="00000009"/>
    <w:name w:val="WW8Num9"/>
    <w:lvl w:ilvl="0">
      <w:start w:val="1"/>
      <w:numFmt w:val="bullet"/>
      <w:lvlText w:val=""/>
      <w:lvlJc w:val="left"/>
      <w:pPr>
        <w:tabs>
          <w:tab w:val="num" w:pos="360"/>
        </w:tabs>
        <w:ind w:left="360" w:hanging="360"/>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A"/>
    <w:multiLevelType w:val="multilevel"/>
    <w:tmpl w:val="0000000A"/>
    <w:name w:val="WW8Num10"/>
    <w:lvl w:ilvl="0">
      <w:numFmt w:val="bullet"/>
      <w:lvlText w:val="-"/>
      <w:lvlJc w:val="left"/>
      <w:pPr>
        <w:tabs>
          <w:tab w:val="num" w:pos="720"/>
        </w:tabs>
        <w:ind w:left="720" w:hanging="360"/>
      </w:pPr>
      <w:rPr>
        <w:rFonts w:ascii="Calibri" w:hAnsi="Calibri"/>
        <w:b/>
        <w:i w:val="0"/>
        <w:color w:val="004E4C"/>
        <w:sz w:val="2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B"/>
    <w:multiLevelType w:val="multilevel"/>
    <w:tmpl w:val="0000000B"/>
    <w:name w:val="WW8Num11"/>
    <w:lvl w:ilvl="0">
      <w:start w:val="2"/>
      <w:numFmt w:val="bullet"/>
      <w:lvlText w:val="-"/>
      <w:lvlJc w:val="left"/>
      <w:pPr>
        <w:tabs>
          <w:tab w:val="num" w:pos="720"/>
        </w:tabs>
        <w:ind w:left="720" w:hanging="360"/>
      </w:pPr>
      <w:rPr>
        <w:rFonts w:ascii="Calibri" w:hAnsi="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C"/>
    <w:multiLevelType w:val="multilevel"/>
    <w:tmpl w:val="0000000C"/>
    <w:name w:val="WW8Num12"/>
    <w:lvl w:ilvl="0">
      <w:numFmt w:val="bullet"/>
      <w:lvlText w:val=""/>
      <w:lvlJc w:val="left"/>
      <w:pPr>
        <w:tabs>
          <w:tab w:val="num" w:pos="720"/>
        </w:tabs>
        <w:ind w:left="720" w:hanging="360"/>
      </w:pPr>
      <w:rPr>
        <w:rFonts w:ascii="Symbol" w:hAnsi="Symbol" w:cs="Calibri"/>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6D74A5"/>
    <w:multiLevelType w:val="multilevel"/>
    <w:tmpl w:val="0002C1DE"/>
    <w:lvl w:ilvl="0">
      <w:start w:val="1"/>
      <w:numFmt w:val="bullet"/>
      <w:lvlText w:val=""/>
      <w:lvlJc w:val="left"/>
      <w:pPr>
        <w:ind w:left="720" w:hanging="363"/>
      </w:pPr>
      <w:rPr>
        <w:rFonts w:ascii="Wingdings 3" w:hAnsi="Wingdings 3" w:hint="default"/>
        <w:color w:val="FF0000"/>
      </w:rPr>
    </w:lvl>
    <w:lvl w:ilvl="1">
      <w:start w:val="1"/>
      <w:numFmt w:val="bullet"/>
      <w:lvlRestart w:val="0"/>
      <w:lvlText w:val=""/>
      <w:lvlJc w:val="left"/>
      <w:pPr>
        <w:ind w:left="1077" w:hanging="720"/>
      </w:pPr>
      <w:rPr>
        <w:rFonts w:ascii="Wingdings 3" w:hAnsi="Wingdings 3" w:hint="default"/>
        <w:color w:val="FF0000"/>
      </w:rPr>
    </w:lvl>
    <w:lvl w:ilvl="2">
      <w:start w:val="1"/>
      <w:numFmt w:val="bullet"/>
      <w:lvlRestart w:val="0"/>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12" w15:restartNumberingAfterBreak="0">
    <w:nsid w:val="03184D41"/>
    <w:multiLevelType w:val="multilevel"/>
    <w:tmpl w:val="53E87238"/>
    <w:styleLink w:val="Captions"/>
    <w:lvl w:ilvl="0">
      <w:start w:val="1"/>
      <w:numFmt w:val="decimal"/>
      <w:pStyle w:val="FigureCaption"/>
      <w:suff w:val="nothing"/>
      <w:lvlText w:val="Figure %1: "/>
      <w:lvlJc w:val="left"/>
      <w:pPr>
        <w:ind w:left="1701" w:hanging="981"/>
      </w:pPr>
      <w:rPr>
        <w:rFonts w:hint="default"/>
      </w:rPr>
    </w:lvl>
    <w:lvl w:ilvl="1">
      <w:start w:val="1"/>
      <w:numFmt w:val="none"/>
      <w:lvlRestart w:val="0"/>
      <w:lvlText w:val=""/>
      <w:lvlJc w:val="left"/>
      <w:pPr>
        <w:ind w:left="1701" w:hanging="981"/>
      </w:pPr>
      <w:rPr>
        <w:rFonts w:hint="default"/>
      </w:rPr>
    </w:lvl>
    <w:lvl w:ilvl="2">
      <w:start w:val="1"/>
      <w:numFmt w:val="decimal"/>
      <w:lvlRestart w:val="0"/>
      <w:pStyle w:val="TableCaption"/>
      <w:suff w:val="nothing"/>
      <w:lvlText w:val="Table %3: "/>
      <w:lvlJc w:val="left"/>
      <w:pPr>
        <w:ind w:left="1701" w:hanging="981"/>
      </w:pPr>
      <w:rPr>
        <w:rFonts w:hint="default"/>
      </w:rPr>
    </w:lvl>
    <w:lvl w:ilvl="3">
      <w:start w:val="1"/>
      <w:numFmt w:val="none"/>
      <w:lvlText w:val=""/>
      <w:lvlJc w:val="left"/>
      <w:pPr>
        <w:tabs>
          <w:tab w:val="num" w:pos="720"/>
        </w:tabs>
        <w:ind w:left="1701" w:hanging="981"/>
      </w:pPr>
      <w:rPr>
        <w:rFonts w:hint="default"/>
      </w:rPr>
    </w:lvl>
    <w:lvl w:ilvl="4">
      <w:start w:val="1"/>
      <w:numFmt w:val="none"/>
      <w:lvlText w:val=""/>
      <w:lvlJc w:val="left"/>
      <w:pPr>
        <w:tabs>
          <w:tab w:val="num" w:pos="720"/>
        </w:tabs>
        <w:ind w:left="1701" w:hanging="981"/>
      </w:pPr>
      <w:rPr>
        <w:rFonts w:hint="default"/>
      </w:rPr>
    </w:lvl>
    <w:lvl w:ilvl="5">
      <w:start w:val="1"/>
      <w:numFmt w:val="none"/>
      <w:lvlText w:val=""/>
      <w:lvlJc w:val="left"/>
      <w:pPr>
        <w:tabs>
          <w:tab w:val="num" w:pos="720"/>
        </w:tabs>
        <w:ind w:left="1701" w:hanging="981"/>
      </w:pPr>
      <w:rPr>
        <w:rFonts w:hint="default"/>
      </w:rPr>
    </w:lvl>
    <w:lvl w:ilvl="6">
      <w:start w:val="1"/>
      <w:numFmt w:val="none"/>
      <w:lvlText w:val=""/>
      <w:lvlJc w:val="left"/>
      <w:pPr>
        <w:tabs>
          <w:tab w:val="num" w:pos="720"/>
        </w:tabs>
        <w:ind w:left="1701" w:hanging="981"/>
      </w:pPr>
      <w:rPr>
        <w:rFonts w:hint="default"/>
      </w:rPr>
    </w:lvl>
    <w:lvl w:ilvl="7">
      <w:start w:val="1"/>
      <w:numFmt w:val="none"/>
      <w:lvlText w:val=""/>
      <w:lvlJc w:val="left"/>
      <w:pPr>
        <w:tabs>
          <w:tab w:val="num" w:pos="720"/>
        </w:tabs>
        <w:ind w:left="1701" w:hanging="981"/>
      </w:pPr>
      <w:rPr>
        <w:rFonts w:hint="default"/>
      </w:rPr>
    </w:lvl>
    <w:lvl w:ilvl="8">
      <w:start w:val="1"/>
      <w:numFmt w:val="none"/>
      <w:lvlText w:val=""/>
      <w:lvlJc w:val="left"/>
      <w:pPr>
        <w:tabs>
          <w:tab w:val="num" w:pos="720"/>
        </w:tabs>
        <w:ind w:left="1701" w:hanging="981"/>
      </w:pPr>
      <w:rPr>
        <w:rFonts w:hint="default"/>
      </w:rPr>
    </w:lvl>
  </w:abstractNum>
  <w:abstractNum w:abstractNumId="13" w15:restartNumberingAfterBreak="0">
    <w:nsid w:val="0F002104"/>
    <w:multiLevelType w:val="multilevel"/>
    <w:tmpl w:val="E6DC2ED4"/>
    <w:styleLink w:val="Cautions"/>
    <w:lvl w:ilvl="0">
      <w:start w:val="1"/>
      <w:numFmt w:val="bullet"/>
      <w:pStyle w:val="Caution"/>
      <w:lvlText w:val=""/>
      <w:lvlJc w:val="left"/>
      <w:pPr>
        <w:ind w:left="720" w:hanging="363"/>
      </w:pPr>
      <w:rPr>
        <w:rFonts w:ascii="Wingdings 3" w:hAnsi="Wingdings 3" w:hint="default"/>
        <w:b/>
        <w:i w:val="0"/>
        <w:color w:val="FF0000"/>
      </w:rPr>
    </w:lvl>
    <w:lvl w:ilvl="1">
      <w:start w:val="1"/>
      <w:numFmt w:val="bullet"/>
      <w:pStyle w:val="Caution2"/>
      <w:lvlText w:val=""/>
      <w:lvlJc w:val="left"/>
      <w:pPr>
        <w:ind w:left="1077" w:hanging="720"/>
      </w:pPr>
      <w:rPr>
        <w:rFonts w:ascii="Wingdings 3" w:hAnsi="Wingdings 3" w:hint="default"/>
        <w:b/>
        <w:i w:val="0"/>
        <w:color w:val="FF0000"/>
      </w:rPr>
    </w:lvl>
    <w:lvl w:ilvl="2">
      <w:start w:val="1"/>
      <w:numFmt w:val="bullet"/>
      <w:pStyle w:val="Caution3"/>
      <w:lvlText w:val=""/>
      <w:lvlJc w:val="left"/>
      <w:pPr>
        <w:ind w:left="1440" w:hanging="1083"/>
      </w:pPr>
      <w:rPr>
        <w:rFonts w:ascii="Wingdings 3" w:hAnsi="Wingdings 3" w:hint="default"/>
        <w:b/>
        <w:i w:val="0"/>
        <w:color w:val="FF0000"/>
      </w:rPr>
    </w:lvl>
    <w:lvl w:ilvl="3">
      <w:start w:val="1"/>
      <w:numFmt w:val="none"/>
      <w:lvlText w:val=""/>
      <w:lvlJc w:val="left"/>
      <w:pPr>
        <w:ind w:left="720" w:hanging="363"/>
      </w:pPr>
      <w:rPr>
        <w:rFonts w:hint="default"/>
      </w:rPr>
    </w:lvl>
    <w:lvl w:ilvl="4">
      <w:start w:val="1"/>
      <w:numFmt w:val="none"/>
      <w:lvlText w:val=""/>
      <w:lvlJc w:val="left"/>
      <w:pPr>
        <w:ind w:left="720" w:hanging="363"/>
      </w:pPr>
      <w:rPr>
        <w:rFonts w:hint="default"/>
      </w:rPr>
    </w:lvl>
    <w:lvl w:ilvl="5">
      <w:start w:val="1"/>
      <w:numFmt w:val="none"/>
      <w:lvlText w:val=""/>
      <w:lvlJc w:val="left"/>
      <w:pPr>
        <w:ind w:left="720" w:hanging="363"/>
      </w:pPr>
      <w:rPr>
        <w:rFonts w:hint="default"/>
      </w:rPr>
    </w:lvl>
    <w:lvl w:ilvl="6">
      <w:start w:val="1"/>
      <w:numFmt w:val="none"/>
      <w:lvlText w:val=""/>
      <w:lvlJc w:val="left"/>
      <w:pPr>
        <w:ind w:left="720" w:hanging="363"/>
      </w:pPr>
      <w:rPr>
        <w:rFonts w:hint="default"/>
      </w:rPr>
    </w:lvl>
    <w:lvl w:ilvl="7">
      <w:start w:val="1"/>
      <w:numFmt w:val="none"/>
      <w:lvlText w:val=""/>
      <w:lvlJc w:val="left"/>
      <w:pPr>
        <w:ind w:left="720" w:hanging="363"/>
      </w:pPr>
      <w:rPr>
        <w:rFonts w:hint="default"/>
      </w:rPr>
    </w:lvl>
    <w:lvl w:ilvl="8">
      <w:start w:val="1"/>
      <w:numFmt w:val="none"/>
      <w:lvlText w:val=""/>
      <w:lvlJc w:val="left"/>
      <w:pPr>
        <w:ind w:left="720" w:hanging="363"/>
      </w:pPr>
      <w:rPr>
        <w:rFonts w:hint="default"/>
      </w:rPr>
    </w:lvl>
  </w:abstractNum>
  <w:abstractNum w:abstractNumId="14" w15:restartNumberingAfterBreak="0">
    <w:nsid w:val="138E5D90"/>
    <w:multiLevelType w:val="multilevel"/>
    <w:tmpl w:val="9008164A"/>
    <w:styleLink w:val="TableBulletLists"/>
    <w:lvl w:ilvl="0">
      <w:start w:val="1"/>
      <w:numFmt w:val="bullet"/>
      <w:pStyle w:val="TableListBullet"/>
      <w:lvlText w:val="●"/>
      <w:lvlJc w:val="left"/>
      <w:pPr>
        <w:ind w:left="284" w:hanging="284"/>
      </w:pPr>
      <w:rPr>
        <w:rFonts w:ascii="Arial" w:hAnsi="Arial" w:hint="default"/>
        <w:b w:val="0"/>
        <w:i w:val="0"/>
        <w:sz w:val="20"/>
      </w:rPr>
    </w:lvl>
    <w:lvl w:ilvl="1">
      <w:start w:val="1"/>
      <w:numFmt w:val="bullet"/>
      <w:pStyle w:val="TableListBullet2"/>
      <w:lvlText w:val="○"/>
      <w:lvlJc w:val="left"/>
      <w:pPr>
        <w:ind w:left="568" w:hanging="284"/>
      </w:pPr>
      <w:rPr>
        <w:rFonts w:ascii="Arial" w:hAnsi="Arial"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7"/>
      <w:lvlJc w:val="left"/>
      <w:pPr>
        <w:ind w:left="1988" w:hanging="284"/>
      </w:pPr>
      <w:rPr>
        <w:rFonts w:hint="default"/>
      </w:rPr>
    </w:lvl>
    <w:lvl w:ilvl="7">
      <w:start w:val="1"/>
      <w:numFmt w:val="none"/>
      <w:lvlText w:val="%8"/>
      <w:lvlJc w:val="left"/>
      <w:pPr>
        <w:ind w:left="2272" w:hanging="284"/>
      </w:pPr>
      <w:rPr>
        <w:rFonts w:hint="default"/>
      </w:rPr>
    </w:lvl>
    <w:lvl w:ilvl="8">
      <w:start w:val="1"/>
      <w:numFmt w:val="none"/>
      <w:lvlText w:val="%9"/>
      <w:lvlJc w:val="left"/>
      <w:pPr>
        <w:ind w:left="2556" w:hanging="284"/>
      </w:pPr>
      <w:rPr>
        <w:rFonts w:hint="default"/>
      </w:rPr>
    </w:lvl>
  </w:abstractNum>
  <w:abstractNum w:abstractNumId="15" w15:restartNumberingAfterBreak="0">
    <w:nsid w:val="19767C76"/>
    <w:multiLevelType w:val="multilevel"/>
    <w:tmpl w:val="5F06C952"/>
    <w:lvl w:ilvl="0">
      <w:start w:val="1"/>
      <w:numFmt w:val="decimal"/>
      <w:pStyle w:val="TOCHeading"/>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C3607B6"/>
    <w:multiLevelType w:val="multilevel"/>
    <w:tmpl w:val="53E87238"/>
    <w:numStyleLink w:val="Captions"/>
  </w:abstractNum>
  <w:abstractNum w:abstractNumId="17" w15:restartNumberingAfterBreak="0">
    <w:nsid w:val="28AA2A18"/>
    <w:multiLevelType w:val="multilevel"/>
    <w:tmpl w:val="5964A964"/>
    <w:styleLink w:val="ChaptersandAppendices"/>
    <w:lvl w:ilvl="0">
      <w:start w:val="1"/>
      <w:numFmt w:val="decimal"/>
      <w:suff w:val="space"/>
      <w:lvlText w:val="Chapter %1:"/>
      <w:lvlJc w:val="left"/>
      <w:pPr>
        <w:ind w:left="0" w:firstLine="0"/>
      </w:pPr>
      <w:rPr>
        <w:rFonts w:hint="default"/>
      </w:rPr>
    </w:lvl>
    <w:lvl w:ilvl="1">
      <w:start w:val="1"/>
      <w:numFmt w:val="none"/>
      <w:lvlRestart w:val="0"/>
      <w:lvlText w:val=""/>
      <w:lvlJc w:val="left"/>
      <w:pPr>
        <w:ind w:left="0" w:firstLine="0"/>
      </w:pPr>
      <w:rPr>
        <w:rFonts w:hint="default"/>
      </w:rPr>
    </w:lvl>
    <w:lvl w:ilvl="2">
      <w:start w:val="1"/>
      <w:numFmt w:val="upperLetter"/>
      <w:lvlRestart w:val="0"/>
      <w:pStyle w:val="AppendixTitle"/>
      <w:suff w:val="space"/>
      <w:lvlText w:val="Appendix %3:"/>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18" w15:restartNumberingAfterBreak="0">
    <w:nsid w:val="34282D7D"/>
    <w:multiLevelType w:val="multilevel"/>
    <w:tmpl w:val="2CD0B178"/>
    <w:styleLink w:val="NumberLists"/>
    <w:lvl w:ilvl="0">
      <w:start w:val="1"/>
      <w:numFmt w:val="decimal"/>
      <w:pStyle w:val="ListNumber"/>
      <w:lvlText w:val="%1."/>
      <w:lvlJc w:val="left"/>
      <w:pPr>
        <w:ind w:left="1077" w:hanging="357"/>
      </w:pPr>
      <w:rPr>
        <w:rFonts w:ascii="Open Sans" w:hAnsi="Open Sans" w:hint="default"/>
        <w:b w:val="0"/>
        <w:i w:val="0"/>
        <w:sz w:val="22"/>
      </w:rPr>
    </w:lvl>
    <w:lvl w:ilvl="1">
      <w:start w:val="1"/>
      <w:numFmt w:val="lowerLetter"/>
      <w:pStyle w:val="ListNumber2"/>
      <w:lvlText w:val="%2."/>
      <w:lvlJc w:val="left"/>
      <w:pPr>
        <w:ind w:left="1440" w:hanging="363"/>
      </w:pPr>
      <w:rPr>
        <w:rFonts w:ascii="Open Sans" w:hAnsi="Open Sans" w:hint="default"/>
        <w:b w:val="0"/>
        <w:i w:val="0"/>
        <w:sz w:val="22"/>
      </w:rPr>
    </w:lvl>
    <w:lvl w:ilvl="2">
      <w:start w:val="1"/>
      <w:numFmt w:val="lowerRoman"/>
      <w:pStyle w:val="ListNumber3"/>
      <w:lvlText w:val="%3."/>
      <w:lvlJc w:val="left"/>
      <w:pPr>
        <w:ind w:left="1797" w:hanging="357"/>
      </w:pPr>
      <w:rPr>
        <w:rFonts w:ascii="Open Sans" w:hAnsi="Open Sans" w:hint="default"/>
        <w:b w:val="0"/>
        <w:i w:val="0"/>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5D1646A"/>
    <w:multiLevelType w:val="multilevel"/>
    <w:tmpl w:val="264A46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1252C5D"/>
    <w:multiLevelType w:val="hybridMultilevel"/>
    <w:tmpl w:val="2538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D40B1E"/>
    <w:multiLevelType w:val="multilevel"/>
    <w:tmpl w:val="1C8C91B8"/>
    <w:styleLink w:val="BulletLists"/>
    <w:lvl w:ilvl="0">
      <w:start w:val="1"/>
      <w:numFmt w:val="bullet"/>
      <w:pStyle w:val="ListBullet"/>
      <w:lvlText w:val="●"/>
      <w:lvlJc w:val="left"/>
      <w:pPr>
        <w:ind w:left="1077" w:hanging="357"/>
      </w:pPr>
      <w:rPr>
        <w:rFonts w:ascii="Arial" w:hAnsi="Arial" w:hint="default"/>
      </w:rPr>
    </w:lvl>
    <w:lvl w:ilvl="1">
      <w:start w:val="1"/>
      <w:numFmt w:val="bullet"/>
      <w:pStyle w:val="ListBullet2"/>
      <w:lvlText w:val="○"/>
      <w:lvlJc w:val="left"/>
      <w:pPr>
        <w:ind w:left="1440" w:hanging="363"/>
      </w:pPr>
      <w:rPr>
        <w:rFonts w:ascii="Arial" w:hAnsi="Arial" w:hint="default"/>
      </w:rPr>
    </w:lvl>
    <w:lvl w:ilvl="2">
      <w:start w:val="1"/>
      <w:numFmt w:val="bullet"/>
      <w:pStyle w:val="ListBullet3"/>
      <w:lvlText w:val="■"/>
      <w:lvlJc w:val="left"/>
      <w:pPr>
        <w:ind w:left="1797" w:hanging="357"/>
      </w:pPr>
      <w:rPr>
        <w:rFonts w:ascii="Arial" w:hAnsi="Arial" w:hint="default"/>
      </w:rPr>
    </w:lvl>
    <w:lvl w:ilvl="3">
      <w:start w:val="1"/>
      <w:numFmt w:val="none"/>
      <w:lvlText w:val=""/>
      <w:lvlJc w:val="left"/>
      <w:pPr>
        <w:ind w:left="2148" w:hanging="357"/>
      </w:pPr>
      <w:rPr>
        <w:rFonts w:hint="default"/>
      </w:rPr>
    </w:lvl>
    <w:lvl w:ilvl="4">
      <w:start w:val="1"/>
      <w:numFmt w:val="none"/>
      <w:lvlText w:val=""/>
      <w:lvlJc w:val="left"/>
      <w:pPr>
        <w:ind w:left="2505" w:hanging="357"/>
      </w:pPr>
      <w:rPr>
        <w:rFonts w:hint="default"/>
      </w:rPr>
    </w:lvl>
    <w:lvl w:ilvl="5">
      <w:start w:val="1"/>
      <w:numFmt w:val="none"/>
      <w:lvlText w:val=""/>
      <w:lvlJc w:val="left"/>
      <w:pPr>
        <w:ind w:left="2862" w:hanging="357"/>
      </w:pPr>
      <w:rPr>
        <w:rFonts w:hint="default"/>
      </w:rPr>
    </w:lvl>
    <w:lvl w:ilvl="6">
      <w:start w:val="1"/>
      <w:numFmt w:val="none"/>
      <w:lvlText w:val=""/>
      <w:lvlJc w:val="left"/>
      <w:pPr>
        <w:ind w:left="3219" w:hanging="357"/>
      </w:pPr>
      <w:rPr>
        <w:rFonts w:hint="default"/>
      </w:rPr>
    </w:lvl>
    <w:lvl w:ilvl="7">
      <w:start w:val="1"/>
      <w:numFmt w:val="none"/>
      <w:lvlText w:val=""/>
      <w:lvlJc w:val="left"/>
      <w:pPr>
        <w:ind w:left="3576" w:hanging="357"/>
      </w:pPr>
      <w:rPr>
        <w:rFonts w:hint="default"/>
      </w:rPr>
    </w:lvl>
    <w:lvl w:ilvl="8">
      <w:start w:val="1"/>
      <w:numFmt w:val="none"/>
      <w:lvlText w:val=""/>
      <w:lvlJc w:val="left"/>
      <w:pPr>
        <w:ind w:left="3933" w:hanging="357"/>
      </w:pPr>
      <w:rPr>
        <w:rFonts w:hint="default"/>
      </w:rPr>
    </w:lvl>
  </w:abstractNum>
  <w:abstractNum w:abstractNumId="22" w15:restartNumberingAfterBreak="0">
    <w:nsid w:val="63D37148"/>
    <w:multiLevelType w:val="multilevel"/>
    <w:tmpl w:val="2BE2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A0514"/>
    <w:multiLevelType w:val="multilevel"/>
    <w:tmpl w:val="7F204F76"/>
    <w:styleLink w:val="TableNumberLists"/>
    <w:lvl w:ilvl="0">
      <w:start w:val="1"/>
      <w:numFmt w:val="decimal"/>
      <w:lvlText w:val="%1."/>
      <w:lvlJc w:val="left"/>
      <w:pPr>
        <w:ind w:left="284" w:hanging="284"/>
      </w:pPr>
      <w:rPr>
        <w:rFonts w:ascii="Open Sans" w:hAnsi="Open Sans" w:hint="default"/>
        <w:b w:val="0"/>
        <w:i w:val="0"/>
        <w:sz w:val="20"/>
      </w:rPr>
    </w:lvl>
    <w:lvl w:ilvl="1">
      <w:start w:val="1"/>
      <w:numFmt w:val="lowerLetter"/>
      <w:lvlText w:val="%2."/>
      <w:lvlJc w:val="left"/>
      <w:pPr>
        <w:ind w:left="568" w:hanging="284"/>
      </w:pPr>
      <w:rPr>
        <w:rFonts w:ascii="Open Sans" w:hAnsi="Open Sans" w:hint="default"/>
        <w:b w:val="0"/>
        <w:i w:val="0"/>
        <w:sz w:val="20"/>
      </w:rPr>
    </w:lvl>
    <w:lvl w:ilvl="2">
      <w:start w:val="1"/>
      <w:numFmt w:val="none"/>
      <w:lvlText w:val="%3"/>
      <w:lvlJc w:val="left"/>
      <w:pPr>
        <w:ind w:left="852" w:hanging="284"/>
      </w:pPr>
      <w:rPr>
        <w:rFonts w:hint="default"/>
      </w:rPr>
    </w:lvl>
    <w:lvl w:ilvl="3">
      <w:start w:val="1"/>
      <w:numFmt w:val="none"/>
      <w:lvlText w:val=""/>
      <w:lvlJc w:val="left"/>
      <w:pPr>
        <w:ind w:left="1136" w:hanging="284"/>
      </w:pPr>
      <w:rPr>
        <w:rFonts w:hint="default"/>
      </w:rPr>
    </w:lvl>
    <w:lvl w:ilvl="4">
      <w:start w:val="1"/>
      <w:numFmt w:val="none"/>
      <w:lvlText w:val=""/>
      <w:lvlJc w:val="left"/>
      <w:pPr>
        <w:ind w:left="1420" w:hanging="284"/>
      </w:pPr>
      <w:rPr>
        <w:rFonts w:hint="default"/>
      </w:rPr>
    </w:lvl>
    <w:lvl w:ilvl="5">
      <w:start w:val="1"/>
      <w:numFmt w:val="none"/>
      <w:lvlText w:val=""/>
      <w:lvlJc w:val="left"/>
      <w:pPr>
        <w:ind w:left="1704" w:hanging="284"/>
      </w:pPr>
      <w:rPr>
        <w:rFonts w:hint="default"/>
      </w:rPr>
    </w:lvl>
    <w:lvl w:ilvl="6">
      <w:start w:val="1"/>
      <w:numFmt w:val="none"/>
      <w:lvlText w:val=""/>
      <w:lvlJc w:val="left"/>
      <w:pPr>
        <w:ind w:left="1988" w:hanging="284"/>
      </w:pPr>
      <w:rPr>
        <w:rFonts w:hint="default"/>
      </w:rPr>
    </w:lvl>
    <w:lvl w:ilvl="7">
      <w:start w:val="1"/>
      <w:numFmt w:val="none"/>
      <w:lvlText w:val=""/>
      <w:lvlJc w:val="left"/>
      <w:pPr>
        <w:ind w:left="2272" w:hanging="284"/>
      </w:pPr>
      <w:rPr>
        <w:rFonts w:hint="default"/>
      </w:rPr>
    </w:lvl>
    <w:lvl w:ilvl="8">
      <w:start w:val="1"/>
      <w:numFmt w:val="none"/>
      <w:lvlText w:val=""/>
      <w:lvlJc w:val="left"/>
      <w:pPr>
        <w:ind w:left="2556" w:hanging="284"/>
      </w:pPr>
      <w:rPr>
        <w:rFonts w:hint="default"/>
      </w:rPr>
    </w:lvl>
  </w:abstractNum>
  <w:abstractNum w:abstractNumId="24" w15:restartNumberingAfterBreak="0">
    <w:nsid w:val="6814199F"/>
    <w:multiLevelType w:val="singleLevel"/>
    <w:tmpl w:val="EF56616C"/>
    <w:lvl w:ilvl="0">
      <w:start w:val="1"/>
      <w:numFmt w:val="decimal"/>
      <w:pStyle w:val="Heading9"/>
      <w:lvlText w:val="%1."/>
      <w:lvlJc w:val="left"/>
      <w:pPr>
        <w:ind w:left="360" w:hanging="360"/>
      </w:pPr>
      <w:rPr>
        <w:rFonts w:hint="default"/>
      </w:rPr>
    </w:lvl>
  </w:abstractNum>
  <w:abstractNum w:abstractNumId="25" w15:restartNumberingAfterBreak="0">
    <w:nsid w:val="75D65BFE"/>
    <w:multiLevelType w:val="multilevel"/>
    <w:tmpl w:val="D45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7037E76"/>
    <w:multiLevelType w:val="multilevel"/>
    <w:tmpl w:val="1C8C91B8"/>
    <w:numStyleLink w:val="BulletLists"/>
  </w:abstractNum>
  <w:abstractNum w:abstractNumId="27" w15:restartNumberingAfterBreak="0">
    <w:nsid w:val="7D1B5295"/>
    <w:multiLevelType w:val="multilevel"/>
    <w:tmpl w:val="0002C1DE"/>
    <w:styleLink w:val="Warnings"/>
    <w:lvl w:ilvl="0">
      <w:start w:val="1"/>
      <w:numFmt w:val="bullet"/>
      <w:pStyle w:val="Warning"/>
      <w:lvlText w:val=""/>
      <w:lvlJc w:val="left"/>
      <w:pPr>
        <w:ind w:left="720" w:hanging="363"/>
      </w:pPr>
      <w:rPr>
        <w:rFonts w:ascii="Wingdings 3" w:hAnsi="Wingdings 3" w:hint="default"/>
        <w:color w:val="FF0000"/>
      </w:rPr>
    </w:lvl>
    <w:lvl w:ilvl="1">
      <w:start w:val="1"/>
      <w:numFmt w:val="bullet"/>
      <w:lvlRestart w:val="0"/>
      <w:pStyle w:val="Warning2"/>
      <w:lvlText w:val=""/>
      <w:lvlJc w:val="left"/>
      <w:pPr>
        <w:ind w:left="1077" w:hanging="720"/>
      </w:pPr>
      <w:rPr>
        <w:rFonts w:ascii="Wingdings 3" w:hAnsi="Wingdings 3" w:hint="default"/>
        <w:color w:val="FF0000"/>
      </w:rPr>
    </w:lvl>
    <w:lvl w:ilvl="2">
      <w:start w:val="1"/>
      <w:numFmt w:val="bullet"/>
      <w:lvlRestart w:val="0"/>
      <w:pStyle w:val="Warning3"/>
      <w:lvlText w:val=""/>
      <w:lvlJc w:val="left"/>
      <w:pPr>
        <w:ind w:left="1440" w:hanging="1083"/>
      </w:pPr>
      <w:rPr>
        <w:rFonts w:ascii="Wingdings 3" w:hAnsi="Wingdings 3" w:hint="default"/>
        <w:color w:val="FF0000"/>
      </w:rPr>
    </w:lvl>
    <w:lvl w:ilvl="3">
      <w:start w:val="1"/>
      <w:numFmt w:val="none"/>
      <w:lvlText w:val=""/>
      <w:lvlJc w:val="left"/>
      <w:pPr>
        <w:tabs>
          <w:tab w:val="num" w:pos="720"/>
        </w:tabs>
        <w:ind w:left="720" w:hanging="363"/>
      </w:pPr>
      <w:rPr>
        <w:rFonts w:hint="default"/>
      </w:rPr>
    </w:lvl>
    <w:lvl w:ilvl="4">
      <w:start w:val="1"/>
      <w:numFmt w:val="none"/>
      <w:lvlText w:val=""/>
      <w:lvlJc w:val="left"/>
      <w:pPr>
        <w:tabs>
          <w:tab w:val="num" w:pos="720"/>
        </w:tabs>
        <w:ind w:left="720" w:hanging="363"/>
      </w:pPr>
      <w:rPr>
        <w:rFonts w:hint="default"/>
      </w:rPr>
    </w:lvl>
    <w:lvl w:ilvl="5">
      <w:start w:val="1"/>
      <w:numFmt w:val="none"/>
      <w:lvlText w:val=""/>
      <w:lvlJc w:val="left"/>
      <w:pPr>
        <w:tabs>
          <w:tab w:val="num" w:pos="720"/>
        </w:tabs>
        <w:ind w:left="720" w:hanging="363"/>
      </w:pPr>
      <w:rPr>
        <w:rFonts w:hint="default"/>
      </w:rPr>
    </w:lvl>
    <w:lvl w:ilvl="6">
      <w:start w:val="1"/>
      <w:numFmt w:val="none"/>
      <w:lvlText w:val=""/>
      <w:lvlJc w:val="left"/>
      <w:pPr>
        <w:tabs>
          <w:tab w:val="num" w:pos="720"/>
        </w:tabs>
        <w:ind w:left="720" w:hanging="363"/>
      </w:pPr>
      <w:rPr>
        <w:rFonts w:hint="default"/>
      </w:rPr>
    </w:lvl>
    <w:lvl w:ilvl="7">
      <w:start w:val="1"/>
      <w:numFmt w:val="none"/>
      <w:lvlText w:val=""/>
      <w:lvlJc w:val="left"/>
      <w:pPr>
        <w:tabs>
          <w:tab w:val="num" w:pos="720"/>
        </w:tabs>
        <w:ind w:left="720" w:hanging="363"/>
      </w:pPr>
      <w:rPr>
        <w:rFonts w:hint="default"/>
      </w:rPr>
    </w:lvl>
    <w:lvl w:ilvl="8">
      <w:start w:val="1"/>
      <w:numFmt w:val="none"/>
      <w:lvlText w:val=""/>
      <w:lvlJc w:val="left"/>
      <w:pPr>
        <w:tabs>
          <w:tab w:val="num" w:pos="720"/>
        </w:tabs>
        <w:ind w:left="720" w:hanging="363"/>
      </w:pPr>
      <w:rPr>
        <w:rFonts w:hint="default"/>
      </w:rPr>
    </w:lvl>
  </w:abstractNum>
  <w:abstractNum w:abstractNumId="28" w15:restartNumberingAfterBreak="0">
    <w:nsid w:val="7E060F8C"/>
    <w:multiLevelType w:val="multilevel"/>
    <w:tmpl w:val="B95C6D42"/>
    <w:styleLink w:val="Headings"/>
    <w:lvl w:ilvl="0">
      <w:start w:val="1"/>
      <w:numFmt w:val="none"/>
      <w:suff w:val="nothing"/>
      <w:lvlText w:val=""/>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7E124219"/>
    <w:multiLevelType w:val="multilevel"/>
    <w:tmpl w:val="12C69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EB828F0"/>
    <w:multiLevelType w:val="multilevel"/>
    <w:tmpl w:val="70B6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79411275">
    <w:abstractNumId w:val="21"/>
  </w:num>
  <w:num w:numId="2" w16cid:durableId="659847266">
    <w:abstractNumId w:val="12"/>
  </w:num>
  <w:num w:numId="3" w16cid:durableId="897862074">
    <w:abstractNumId w:val="13"/>
  </w:num>
  <w:num w:numId="4" w16cid:durableId="621570555">
    <w:abstractNumId w:val="17"/>
  </w:num>
  <w:num w:numId="5" w16cid:durableId="1274749594">
    <w:abstractNumId w:val="28"/>
  </w:num>
  <w:num w:numId="6" w16cid:durableId="1863547415">
    <w:abstractNumId w:val="26"/>
  </w:num>
  <w:num w:numId="7" w16cid:durableId="1616329818">
    <w:abstractNumId w:val="18"/>
  </w:num>
  <w:num w:numId="8" w16cid:durableId="276571409">
    <w:abstractNumId w:val="24"/>
  </w:num>
  <w:num w:numId="9" w16cid:durableId="1284649471">
    <w:abstractNumId w:val="18"/>
  </w:num>
  <w:num w:numId="10" w16cid:durableId="2068455850">
    <w:abstractNumId w:val="14"/>
    <w:lvlOverride w:ilvl="0">
      <w:lvl w:ilvl="0">
        <w:start w:val="1"/>
        <w:numFmt w:val="bullet"/>
        <w:pStyle w:val="TableListBullet"/>
        <w:lvlText w:val="●"/>
        <w:lvlJc w:val="left"/>
        <w:pPr>
          <w:ind w:left="284" w:hanging="284"/>
        </w:pPr>
        <w:rPr>
          <w:rFonts w:ascii="Arial" w:hAnsi="Arial" w:hint="default"/>
          <w:b w:val="0"/>
          <w:i w:val="0"/>
          <w:color w:val="000000" w:themeColor="text1"/>
          <w:sz w:val="20"/>
        </w:rPr>
      </w:lvl>
    </w:lvlOverride>
  </w:num>
  <w:num w:numId="11" w16cid:durableId="1408309511">
    <w:abstractNumId w:val="16"/>
  </w:num>
  <w:num w:numId="12" w16cid:durableId="1480876794">
    <w:abstractNumId w:val="14"/>
  </w:num>
  <w:num w:numId="13" w16cid:durableId="1960993782">
    <w:abstractNumId w:val="20"/>
  </w:num>
  <w:num w:numId="14" w16cid:durableId="286472155">
    <w:abstractNumId w:val="11"/>
  </w:num>
  <w:num w:numId="15" w16cid:durableId="153002485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4865033">
    <w:abstractNumId w:val="15"/>
  </w:num>
  <w:num w:numId="17" w16cid:durableId="938759513">
    <w:abstractNumId w:val="24"/>
    <w:lvlOverride w:ilvl="0">
      <w:startOverride w:val="1"/>
    </w:lvlOverride>
  </w:num>
  <w:num w:numId="18" w16cid:durableId="129814587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30587705">
    <w:abstractNumId w:val="25"/>
  </w:num>
  <w:num w:numId="20" w16cid:durableId="611202959">
    <w:abstractNumId w:val="30"/>
  </w:num>
  <w:num w:numId="21" w16cid:durableId="1935746251">
    <w:abstractNumId w:val="29"/>
  </w:num>
  <w:num w:numId="22" w16cid:durableId="1322347201">
    <w:abstractNumId w:val="19"/>
  </w:num>
  <w:num w:numId="23" w16cid:durableId="1017341976">
    <w:abstractNumId w:val="22"/>
  </w:num>
  <w:num w:numId="24" w16cid:durableId="1517427490">
    <w:abstractNumId w:val="1"/>
  </w:num>
  <w:num w:numId="25" w16cid:durableId="920407298">
    <w:abstractNumId w:val="2"/>
  </w:num>
  <w:num w:numId="26" w16cid:durableId="1339889096">
    <w:abstractNumId w:val="5"/>
  </w:num>
  <w:num w:numId="27" w16cid:durableId="1196238556">
    <w:abstractNumId w:val="8"/>
  </w:num>
  <w:num w:numId="28" w16cid:durableId="143743487">
    <w:abstractNumId w:val="23"/>
  </w:num>
  <w:num w:numId="29" w16cid:durableId="7414827">
    <w:abstractNumId w:val="27"/>
  </w:num>
  <w:num w:numId="30" w16cid:durableId="2147382626">
    <w:abstractNumId w:val="21"/>
  </w:num>
  <w:num w:numId="31" w16cid:durableId="582448572">
    <w:abstractNumId w:val="21"/>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bie Moses">
    <w15:presenceInfo w15:providerId="AD" w15:userId="S::rm185508@ncr.com::1381abac-1801-41b7-826f-6d65af4d2853"/>
  </w15:person>
  <w15:person w15:author="Moses, Robbie">
    <w15:presenceInfo w15:providerId="AD" w15:userId="S::rm185508@ncr.com::1381abac-1801-41b7-826f-6d65af4d28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defaultTabStop w:val="720"/>
  <w:hyphenationZone w:val="425"/>
  <w:characterSpacingControl w:val="doNotCompress"/>
  <w:hdrShapeDefaults>
    <o:shapedefaults v:ext="edit" spidmax="2052"/>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E2NTS3NDE2MTMxMrFU0lEKTi0uzszPAymwqAUAYG2ibCwAAAA="/>
  </w:docVars>
  <w:rsids>
    <w:rsidRoot w:val="00916881"/>
    <w:rsid w:val="00000A1E"/>
    <w:rsid w:val="00002CCF"/>
    <w:rsid w:val="00004D4F"/>
    <w:rsid w:val="00004DB6"/>
    <w:rsid w:val="00006E60"/>
    <w:rsid w:val="000075BB"/>
    <w:rsid w:val="000108CE"/>
    <w:rsid w:val="00011589"/>
    <w:rsid w:val="00011894"/>
    <w:rsid w:val="00014C32"/>
    <w:rsid w:val="00015098"/>
    <w:rsid w:val="00017823"/>
    <w:rsid w:val="00021291"/>
    <w:rsid w:val="00024246"/>
    <w:rsid w:val="00024988"/>
    <w:rsid w:val="00024D05"/>
    <w:rsid w:val="00024FE9"/>
    <w:rsid w:val="00026D50"/>
    <w:rsid w:val="00026F61"/>
    <w:rsid w:val="00027408"/>
    <w:rsid w:val="00027B0A"/>
    <w:rsid w:val="00030F59"/>
    <w:rsid w:val="0003143E"/>
    <w:rsid w:val="00032CAA"/>
    <w:rsid w:val="000345CF"/>
    <w:rsid w:val="00034CE1"/>
    <w:rsid w:val="0003572B"/>
    <w:rsid w:val="00036C32"/>
    <w:rsid w:val="00037DA3"/>
    <w:rsid w:val="000402E6"/>
    <w:rsid w:val="000405BA"/>
    <w:rsid w:val="00043A64"/>
    <w:rsid w:val="00043C57"/>
    <w:rsid w:val="000468A4"/>
    <w:rsid w:val="00052AD7"/>
    <w:rsid w:val="00055892"/>
    <w:rsid w:val="00055B1C"/>
    <w:rsid w:val="00055DCA"/>
    <w:rsid w:val="0005690D"/>
    <w:rsid w:val="00057733"/>
    <w:rsid w:val="00057A1D"/>
    <w:rsid w:val="00060B0D"/>
    <w:rsid w:val="000622AD"/>
    <w:rsid w:val="00062658"/>
    <w:rsid w:val="000642CE"/>
    <w:rsid w:val="00065163"/>
    <w:rsid w:val="00067B1C"/>
    <w:rsid w:val="00067EB0"/>
    <w:rsid w:val="0007167B"/>
    <w:rsid w:val="00071A0D"/>
    <w:rsid w:val="000740EB"/>
    <w:rsid w:val="00074B49"/>
    <w:rsid w:val="00075621"/>
    <w:rsid w:val="00077020"/>
    <w:rsid w:val="000771B0"/>
    <w:rsid w:val="000778FC"/>
    <w:rsid w:val="00077A91"/>
    <w:rsid w:val="00077FC4"/>
    <w:rsid w:val="00082735"/>
    <w:rsid w:val="0008316E"/>
    <w:rsid w:val="00086182"/>
    <w:rsid w:val="00086686"/>
    <w:rsid w:val="00086D00"/>
    <w:rsid w:val="00086DA5"/>
    <w:rsid w:val="00086F97"/>
    <w:rsid w:val="00086FF2"/>
    <w:rsid w:val="0008795D"/>
    <w:rsid w:val="00087E9F"/>
    <w:rsid w:val="000903D2"/>
    <w:rsid w:val="00090835"/>
    <w:rsid w:val="000911FE"/>
    <w:rsid w:val="000934B8"/>
    <w:rsid w:val="000935F4"/>
    <w:rsid w:val="00093968"/>
    <w:rsid w:val="000945F5"/>
    <w:rsid w:val="00094D90"/>
    <w:rsid w:val="0009541B"/>
    <w:rsid w:val="00095500"/>
    <w:rsid w:val="0009567D"/>
    <w:rsid w:val="000A1359"/>
    <w:rsid w:val="000A203B"/>
    <w:rsid w:val="000A2805"/>
    <w:rsid w:val="000A3BAB"/>
    <w:rsid w:val="000A4235"/>
    <w:rsid w:val="000A6B48"/>
    <w:rsid w:val="000B0594"/>
    <w:rsid w:val="000B1532"/>
    <w:rsid w:val="000B23ED"/>
    <w:rsid w:val="000B3043"/>
    <w:rsid w:val="000B30DE"/>
    <w:rsid w:val="000B3568"/>
    <w:rsid w:val="000B5FA9"/>
    <w:rsid w:val="000B6FBD"/>
    <w:rsid w:val="000B74FD"/>
    <w:rsid w:val="000B7637"/>
    <w:rsid w:val="000C0454"/>
    <w:rsid w:val="000C2753"/>
    <w:rsid w:val="000C310E"/>
    <w:rsid w:val="000C4320"/>
    <w:rsid w:val="000C4D60"/>
    <w:rsid w:val="000C52FD"/>
    <w:rsid w:val="000C7470"/>
    <w:rsid w:val="000D1DE1"/>
    <w:rsid w:val="000D35DA"/>
    <w:rsid w:val="000D6DBE"/>
    <w:rsid w:val="000E075E"/>
    <w:rsid w:val="000E11D8"/>
    <w:rsid w:val="000E1998"/>
    <w:rsid w:val="000E2CC0"/>
    <w:rsid w:val="000E3CB3"/>
    <w:rsid w:val="000E57A8"/>
    <w:rsid w:val="000F01DB"/>
    <w:rsid w:val="000F0CC8"/>
    <w:rsid w:val="000F2877"/>
    <w:rsid w:val="000F30D1"/>
    <w:rsid w:val="000F4640"/>
    <w:rsid w:val="000F692B"/>
    <w:rsid w:val="000F7E60"/>
    <w:rsid w:val="001001FB"/>
    <w:rsid w:val="001005B3"/>
    <w:rsid w:val="00102447"/>
    <w:rsid w:val="0010385A"/>
    <w:rsid w:val="00103A5C"/>
    <w:rsid w:val="00104525"/>
    <w:rsid w:val="00106D14"/>
    <w:rsid w:val="001079FF"/>
    <w:rsid w:val="00107D5C"/>
    <w:rsid w:val="00111055"/>
    <w:rsid w:val="00112380"/>
    <w:rsid w:val="001149AE"/>
    <w:rsid w:val="001151BD"/>
    <w:rsid w:val="00115FAC"/>
    <w:rsid w:val="00116054"/>
    <w:rsid w:val="00120387"/>
    <w:rsid w:val="00124219"/>
    <w:rsid w:val="00124E0B"/>
    <w:rsid w:val="0012687C"/>
    <w:rsid w:val="00127036"/>
    <w:rsid w:val="0013132C"/>
    <w:rsid w:val="0013176C"/>
    <w:rsid w:val="00131EAB"/>
    <w:rsid w:val="00133205"/>
    <w:rsid w:val="00133875"/>
    <w:rsid w:val="00134694"/>
    <w:rsid w:val="00135C3E"/>
    <w:rsid w:val="001368DD"/>
    <w:rsid w:val="001373A2"/>
    <w:rsid w:val="0014220E"/>
    <w:rsid w:val="00142EB3"/>
    <w:rsid w:val="00144B7B"/>
    <w:rsid w:val="00146316"/>
    <w:rsid w:val="00146F4F"/>
    <w:rsid w:val="00147826"/>
    <w:rsid w:val="0015049D"/>
    <w:rsid w:val="00150D88"/>
    <w:rsid w:val="001512EF"/>
    <w:rsid w:val="0015221A"/>
    <w:rsid w:val="00153938"/>
    <w:rsid w:val="00153AEA"/>
    <w:rsid w:val="0015407C"/>
    <w:rsid w:val="00155091"/>
    <w:rsid w:val="00155F50"/>
    <w:rsid w:val="00155FC5"/>
    <w:rsid w:val="001615B7"/>
    <w:rsid w:val="00161C1A"/>
    <w:rsid w:val="00161F3B"/>
    <w:rsid w:val="001633DF"/>
    <w:rsid w:val="00163548"/>
    <w:rsid w:val="00163BD7"/>
    <w:rsid w:val="00164900"/>
    <w:rsid w:val="00167664"/>
    <w:rsid w:val="00167673"/>
    <w:rsid w:val="00167EA0"/>
    <w:rsid w:val="00170CC1"/>
    <w:rsid w:val="001725F0"/>
    <w:rsid w:val="00173875"/>
    <w:rsid w:val="00173B66"/>
    <w:rsid w:val="00173E2D"/>
    <w:rsid w:val="00174E81"/>
    <w:rsid w:val="0017598C"/>
    <w:rsid w:val="001759C2"/>
    <w:rsid w:val="00175E70"/>
    <w:rsid w:val="00176E36"/>
    <w:rsid w:val="00176FF1"/>
    <w:rsid w:val="001777EC"/>
    <w:rsid w:val="00182995"/>
    <w:rsid w:val="00182DC2"/>
    <w:rsid w:val="00182F45"/>
    <w:rsid w:val="00183B1F"/>
    <w:rsid w:val="00186E1D"/>
    <w:rsid w:val="00187956"/>
    <w:rsid w:val="00187E6E"/>
    <w:rsid w:val="0019177C"/>
    <w:rsid w:val="00193211"/>
    <w:rsid w:val="001945A6"/>
    <w:rsid w:val="00194A81"/>
    <w:rsid w:val="001A4891"/>
    <w:rsid w:val="001A5088"/>
    <w:rsid w:val="001A58F3"/>
    <w:rsid w:val="001A65CF"/>
    <w:rsid w:val="001A691F"/>
    <w:rsid w:val="001A77D9"/>
    <w:rsid w:val="001A77DF"/>
    <w:rsid w:val="001B06C8"/>
    <w:rsid w:val="001B363B"/>
    <w:rsid w:val="001B394F"/>
    <w:rsid w:val="001C0549"/>
    <w:rsid w:val="001D05C0"/>
    <w:rsid w:val="001D0882"/>
    <w:rsid w:val="001D0E9A"/>
    <w:rsid w:val="001D10C7"/>
    <w:rsid w:val="001D2915"/>
    <w:rsid w:val="001D3518"/>
    <w:rsid w:val="001D3730"/>
    <w:rsid w:val="001D3951"/>
    <w:rsid w:val="001D44B9"/>
    <w:rsid w:val="001D4DD4"/>
    <w:rsid w:val="001D6B7D"/>
    <w:rsid w:val="001D7A0A"/>
    <w:rsid w:val="001E0643"/>
    <w:rsid w:val="001E0A83"/>
    <w:rsid w:val="001E1657"/>
    <w:rsid w:val="001E36E4"/>
    <w:rsid w:val="001E3C9D"/>
    <w:rsid w:val="001E41E8"/>
    <w:rsid w:val="001E52AC"/>
    <w:rsid w:val="001E6D98"/>
    <w:rsid w:val="001F120B"/>
    <w:rsid w:val="001F2183"/>
    <w:rsid w:val="001F4AB0"/>
    <w:rsid w:val="001F75F8"/>
    <w:rsid w:val="00201012"/>
    <w:rsid w:val="0020342A"/>
    <w:rsid w:val="002048CA"/>
    <w:rsid w:val="00204CB5"/>
    <w:rsid w:val="00205080"/>
    <w:rsid w:val="0020528B"/>
    <w:rsid w:val="00206871"/>
    <w:rsid w:val="002073C2"/>
    <w:rsid w:val="00207E0A"/>
    <w:rsid w:val="0021081C"/>
    <w:rsid w:val="00211585"/>
    <w:rsid w:val="0021303F"/>
    <w:rsid w:val="00214FED"/>
    <w:rsid w:val="0021519D"/>
    <w:rsid w:val="002156D0"/>
    <w:rsid w:val="00215D26"/>
    <w:rsid w:val="00222C80"/>
    <w:rsid w:val="00226090"/>
    <w:rsid w:val="00227A9B"/>
    <w:rsid w:val="0022FF76"/>
    <w:rsid w:val="00230D59"/>
    <w:rsid w:val="002315BC"/>
    <w:rsid w:val="00232619"/>
    <w:rsid w:val="00233BE1"/>
    <w:rsid w:val="002348C8"/>
    <w:rsid w:val="002359B4"/>
    <w:rsid w:val="0023707A"/>
    <w:rsid w:val="00242A82"/>
    <w:rsid w:val="00242BD1"/>
    <w:rsid w:val="00243CC3"/>
    <w:rsid w:val="002453D6"/>
    <w:rsid w:val="00245495"/>
    <w:rsid w:val="0024560D"/>
    <w:rsid w:val="00247003"/>
    <w:rsid w:val="002522F5"/>
    <w:rsid w:val="0025256B"/>
    <w:rsid w:val="00253D2B"/>
    <w:rsid w:val="0025506D"/>
    <w:rsid w:val="00256086"/>
    <w:rsid w:val="00256253"/>
    <w:rsid w:val="00256527"/>
    <w:rsid w:val="00260407"/>
    <w:rsid w:val="002614BF"/>
    <w:rsid w:val="00264134"/>
    <w:rsid w:val="00266021"/>
    <w:rsid w:val="00267592"/>
    <w:rsid w:val="00267D67"/>
    <w:rsid w:val="002708F6"/>
    <w:rsid w:val="00272CBC"/>
    <w:rsid w:val="00274F2D"/>
    <w:rsid w:val="00275855"/>
    <w:rsid w:val="0027607C"/>
    <w:rsid w:val="00276154"/>
    <w:rsid w:val="002763E5"/>
    <w:rsid w:val="002764D4"/>
    <w:rsid w:val="002773D2"/>
    <w:rsid w:val="0028307C"/>
    <w:rsid w:val="0028491A"/>
    <w:rsid w:val="00284CF9"/>
    <w:rsid w:val="00285616"/>
    <w:rsid w:val="00285DBB"/>
    <w:rsid w:val="00287C07"/>
    <w:rsid w:val="002928D3"/>
    <w:rsid w:val="002929AC"/>
    <w:rsid w:val="00292F65"/>
    <w:rsid w:val="00294368"/>
    <w:rsid w:val="0029528A"/>
    <w:rsid w:val="00295B6D"/>
    <w:rsid w:val="002966CE"/>
    <w:rsid w:val="002971AF"/>
    <w:rsid w:val="002A0B9C"/>
    <w:rsid w:val="002A16AE"/>
    <w:rsid w:val="002A45BD"/>
    <w:rsid w:val="002A58C0"/>
    <w:rsid w:val="002A6A60"/>
    <w:rsid w:val="002A767B"/>
    <w:rsid w:val="002A7C66"/>
    <w:rsid w:val="002B084A"/>
    <w:rsid w:val="002B1761"/>
    <w:rsid w:val="002B17E2"/>
    <w:rsid w:val="002B48B9"/>
    <w:rsid w:val="002B6801"/>
    <w:rsid w:val="002B69B1"/>
    <w:rsid w:val="002C0A35"/>
    <w:rsid w:val="002C17EC"/>
    <w:rsid w:val="002C2368"/>
    <w:rsid w:val="002C32EE"/>
    <w:rsid w:val="002C35FF"/>
    <w:rsid w:val="002C3E8A"/>
    <w:rsid w:val="002C5B05"/>
    <w:rsid w:val="002C61C0"/>
    <w:rsid w:val="002C6FB6"/>
    <w:rsid w:val="002C7191"/>
    <w:rsid w:val="002C7A5D"/>
    <w:rsid w:val="002C7F6D"/>
    <w:rsid w:val="002D125D"/>
    <w:rsid w:val="002D17F4"/>
    <w:rsid w:val="002D4572"/>
    <w:rsid w:val="002D6155"/>
    <w:rsid w:val="002D6932"/>
    <w:rsid w:val="002D7614"/>
    <w:rsid w:val="002E00FC"/>
    <w:rsid w:val="002E0301"/>
    <w:rsid w:val="002E12AA"/>
    <w:rsid w:val="002E1B49"/>
    <w:rsid w:val="002E2B53"/>
    <w:rsid w:val="002E39B6"/>
    <w:rsid w:val="002E39F4"/>
    <w:rsid w:val="002E3BC4"/>
    <w:rsid w:val="002E3C62"/>
    <w:rsid w:val="002E54BC"/>
    <w:rsid w:val="002E5539"/>
    <w:rsid w:val="002E57DA"/>
    <w:rsid w:val="002F0352"/>
    <w:rsid w:val="002F0671"/>
    <w:rsid w:val="002F1CD1"/>
    <w:rsid w:val="002F1EAB"/>
    <w:rsid w:val="002F2571"/>
    <w:rsid w:val="002F48F4"/>
    <w:rsid w:val="002F4F57"/>
    <w:rsid w:val="002F51E0"/>
    <w:rsid w:val="002F55DD"/>
    <w:rsid w:val="002F5A6E"/>
    <w:rsid w:val="002F5C49"/>
    <w:rsid w:val="002F65A4"/>
    <w:rsid w:val="002F7C7A"/>
    <w:rsid w:val="003010C0"/>
    <w:rsid w:val="003014E1"/>
    <w:rsid w:val="00301F26"/>
    <w:rsid w:val="0030314F"/>
    <w:rsid w:val="00303303"/>
    <w:rsid w:val="00303F08"/>
    <w:rsid w:val="00304545"/>
    <w:rsid w:val="00305211"/>
    <w:rsid w:val="00305533"/>
    <w:rsid w:val="00305F85"/>
    <w:rsid w:val="00306124"/>
    <w:rsid w:val="00306988"/>
    <w:rsid w:val="003101FB"/>
    <w:rsid w:val="003111AD"/>
    <w:rsid w:val="00311757"/>
    <w:rsid w:val="00311FCA"/>
    <w:rsid w:val="00312533"/>
    <w:rsid w:val="00312CDB"/>
    <w:rsid w:val="0031726C"/>
    <w:rsid w:val="00324543"/>
    <w:rsid w:val="00324AD7"/>
    <w:rsid w:val="00325551"/>
    <w:rsid w:val="003257D4"/>
    <w:rsid w:val="00325E22"/>
    <w:rsid w:val="003261AE"/>
    <w:rsid w:val="00330F7C"/>
    <w:rsid w:val="003322AC"/>
    <w:rsid w:val="00333E9C"/>
    <w:rsid w:val="00333F10"/>
    <w:rsid w:val="003358C4"/>
    <w:rsid w:val="00337B4B"/>
    <w:rsid w:val="00337F28"/>
    <w:rsid w:val="003401C2"/>
    <w:rsid w:val="0034089D"/>
    <w:rsid w:val="003409B4"/>
    <w:rsid w:val="003413F5"/>
    <w:rsid w:val="003414A2"/>
    <w:rsid w:val="0034244C"/>
    <w:rsid w:val="00342503"/>
    <w:rsid w:val="00342E12"/>
    <w:rsid w:val="00343F56"/>
    <w:rsid w:val="00344B3D"/>
    <w:rsid w:val="003458AB"/>
    <w:rsid w:val="0034618A"/>
    <w:rsid w:val="00350AA0"/>
    <w:rsid w:val="0035152A"/>
    <w:rsid w:val="003526EB"/>
    <w:rsid w:val="00352D0D"/>
    <w:rsid w:val="00353B53"/>
    <w:rsid w:val="00354F41"/>
    <w:rsid w:val="00356026"/>
    <w:rsid w:val="00356168"/>
    <w:rsid w:val="003564A6"/>
    <w:rsid w:val="0036011F"/>
    <w:rsid w:val="00362602"/>
    <w:rsid w:val="00363674"/>
    <w:rsid w:val="003638F1"/>
    <w:rsid w:val="003643FC"/>
    <w:rsid w:val="00364DF9"/>
    <w:rsid w:val="0036607C"/>
    <w:rsid w:val="003662D7"/>
    <w:rsid w:val="0036647F"/>
    <w:rsid w:val="00367598"/>
    <w:rsid w:val="00370E48"/>
    <w:rsid w:val="00371743"/>
    <w:rsid w:val="00372577"/>
    <w:rsid w:val="00372E70"/>
    <w:rsid w:val="0037545F"/>
    <w:rsid w:val="003759F6"/>
    <w:rsid w:val="00380043"/>
    <w:rsid w:val="003838DA"/>
    <w:rsid w:val="00383982"/>
    <w:rsid w:val="00384B8D"/>
    <w:rsid w:val="0038526D"/>
    <w:rsid w:val="00390E05"/>
    <w:rsid w:val="00391D04"/>
    <w:rsid w:val="003925B7"/>
    <w:rsid w:val="00392779"/>
    <w:rsid w:val="003940AA"/>
    <w:rsid w:val="003942DE"/>
    <w:rsid w:val="00394A6B"/>
    <w:rsid w:val="00396FD6"/>
    <w:rsid w:val="003977C5"/>
    <w:rsid w:val="003A07F4"/>
    <w:rsid w:val="003A0CC9"/>
    <w:rsid w:val="003A1598"/>
    <w:rsid w:val="003A45DF"/>
    <w:rsid w:val="003A6476"/>
    <w:rsid w:val="003A6573"/>
    <w:rsid w:val="003A7303"/>
    <w:rsid w:val="003A7CAB"/>
    <w:rsid w:val="003B02A9"/>
    <w:rsid w:val="003B22AD"/>
    <w:rsid w:val="003B5C9C"/>
    <w:rsid w:val="003B5D4F"/>
    <w:rsid w:val="003B5ED6"/>
    <w:rsid w:val="003B5F4F"/>
    <w:rsid w:val="003B7333"/>
    <w:rsid w:val="003B7597"/>
    <w:rsid w:val="003B7C0A"/>
    <w:rsid w:val="003C02EA"/>
    <w:rsid w:val="003C0BEF"/>
    <w:rsid w:val="003C13E0"/>
    <w:rsid w:val="003C18C4"/>
    <w:rsid w:val="003C21D6"/>
    <w:rsid w:val="003C273E"/>
    <w:rsid w:val="003C3B81"/>
    <w:rsid w:val="003C5418"/>
    <w:rsid w:val="003D14DD"/>
    <w:rsid w:val="003D19E8"/>
    <w:rsid w:val="003D3CD2"/>
    <w:rsid w:val="003D410A"/>
    <w:rsid w:val="003D553A"/>
    <w:rsid w:val="003D6105"/>
    <w:rsid w:val="003D6A6A"/>
    <w:rsid w:val="003D6D30"/>
    <w:rsid w:val="003D719D"/>
    <w:rsid w:val="003D7CB3"/>
    <w:rsid w:val="003E0000"/>
    <w:rsid w:val="003E0A01"/>
    <w:rsid w:val="003E2229"/>
    <w:rsid w:val="003E28E3"/>
    <w:rsid w:val="003E49BA"/>
    <w:rsid w:val="003E49F7"/>
    <w:rsid w:val="003E5ABA"/>
    <w:rsid w:val="003E5FE0"/>
    <w:rsid w:val="003E654E"/>
    <w:rsid w:val="003E6B4F"/>
    <w:rsid w:val="003F0A2A"/>
    <w:rsid w:val="003F0B5F"/>
    <w:rsid w:val="003F0E1E"/>
    <w:rsid w:val="003F4189"/>
    <w:rsid w:val="003F4C4D"/>
    <w:rsid w:val="003F7C4F"/>
    <w:rsid w:val="003F7D3D"/>
    <w:rsid w:val="0040102C"/>
    <w:rsid w:val="00402495"/>
    <w:rsid w:val="004033DE"/>
    <w:rsid w:val="00404342"/>
    <w:rsid w:val="004049A4"/>
    <w:rsid w:val="00405F3A"/>
    <w:rsid w:val="004060B4"/>
    <w:rsid w:val="004064DC"/>
    <w:rsid w:val="00406F3D"/>
    <w:rsid w:val="00407448"/>
    <w:rsid w:val="00410D29"/>
    <w:rsid w:val="00411E1C"/>
    <w:rsid w:val="004125A1"/>
    <w:rsid w:val="0041261E"/>
    <w:rsid w:val="00412E72"/>
    <w:rsid w:val="00413332"/>
    <w:rsid w:val="00413D78"/>
    <w:rsid w:val="0041566A"/>
    <w:rsid w:val="00415E4A"/>
    <w:rsid w:val="00415E4F"/>
    <w:rsid w:val="004202CB"/>
    <w:rsid w:val="00420465"/>
    <w:rsid w:val="00422B30"/>
    <w:rsid w:val="00422F7B"/>
    <w:rsid w:val="0043045D"/>
    <w:rsid w:val="004310FD"/>
    <w:rsid w:val="004319A5"/>
    <w:rsid w:val="00432E23"/>
    <w:rsid w:val="00433098"/>
    <w:rsid w:val="00433DC0"/>
    <w:rsid w:val="00436258"/>
    <w:rsid w:val="00436728"/>
    <w:rsid w:val="00436CB3"/>
    <w:rsid w:val="004379F1"/>
    <w:rsid w:val="004401F2"/>
    <w:rsid w:val="00441310"/>
    <w:rsid w:val="00442DCF"/>
    <w:rsid w:val="00443150"/>
    <w:rsid w:val="00446706"/>
    <w:rsid w:val="00446BCA"/>
    <w:rsid w:val="00447A40"/>
    <w:rsid w:val="00450046"/>
    <w:rsid w:val="00450C5D"/>
    <w:rsid w:val="00450E62"/>
    <w:rsid w:val="0045187D"/>
    <w:rsid w:val="00452129"/>
    <w:rsid w:val="00452443"/>
    <w:rsid w:val="00453DF2"/>
    <w:rsid w:val="00454040"/>
    <w:rsid w:val="0045617D"/>
    <w:rsid w:val="00456703"/>
    <w:rsid w:val="00456AD4"/>
    <w:rsid w:val="00462B45"/>
    <w:rsid w:val="004632A2"/>
    <w:rsid w:val="004637D2"/>
    <w:rsid w:val="004666C8"/>
    <w:rsid w:val="00466A72"/>
    <w:rsid w:val="0047187C"/>
    <w:rsid w:val="004718BA"/>
    <w:rsid w:val="00471D5B"/>
    <w:rsid w:val="00471F63"/>
    <w:rsid w:val="00473FB6"/>
    <w:rsid w:val="0047528A"/>
    <w:rsid w:val="004754AC"/>
    <w:rsid w:val="004757DC"/>
    <w:rsid w:val="004758C9"/>
    <w:rsid w:val="00475EF0"/>
    <w:rsid w:val="004762C0"/>
    <w:rsid w:val="004764A6"/>
    <w:rsid w:val="00477391"/>
    <w:rsid w:val="00481211"/>
    <w:rsid w:val="00481675"/>
    <w:rsid w:val="0048245F"/>
    <w:rsid w:val="004833C5"/>
    <w:rsid w:val="00484956"/>
    <w:rsid w:val="00484D46"/>
    <w:rsid w:val="00485CDE"/>
    <w:rsid w:val="0048629C"/>
    <w:rsid w:val="00486976"/>
    <w:rsid w:val="00486D3B"/>
    <w:rsid w:val="004875B1"/>
    <w:rsid w:val="004902F5"/>
    <w:rsid w:val="00490CDE"/>
    <w:rsid w:val="004915B5"/>
    <w:rsid w:val="004916C5"/>
    <w:rsid w:val="004943FA"/>
    <w:rsid w:val="00495CFE"/>
    <w:rsid w:val="00497AEE"/>
    <w:rsid w:val="00497D79"/>
    <w:rsid w:val="004A2986"/>
    <w:rsid w:val="004A371A"/>
    <w:rsid w:val="004A55A5"/>
    <w:rsid w:val="004A6FF2"/>
    <w:rsid w:val="004A761F"/>
    <w:rsid w:val="004B0023"/>
    <w:rsid w:val="004B2455"/>
    <w:rsid w:val="004B2615"/>
    <w:rsid w:val="004B357C"/>
    <w:rsid w:val="004B4593"/>
    <w:rsid w:val="004B551D"/>
    <w:rsid w:val="004B7CCA"/>
    <w:rsid w:val="004C00FB"/>
    <w:rsid w:val="004C0791"/>
    <w:rsid w:val="004C113A"/>
    <w:rsid w:val="004C1601"/>
    <w:rsid w:val="004C2E90"/>
    <w:rsid w:val="004C3D81"/>
    <w:rsid w:val="004C4628"/>
    <w:rsid w:val="004C49DC"/>
    <w:rsid w:val="004C4A2E"/>
    <w:rsid w:val="004C4CF7"/>
    <w:rsid w:val="004C5168"/>
    <w:rsid w:val="004C5628"/>
    <w:rsid w:val="004C7291"/>
    <w:rsid w:val="004D1D8F"/>
    <w:rsid w:val="004D2E51"/>
    <w:rsid w:val="004D2FB3"/>
    <w:rsid w:val="004D3B74"/>
    <w:rsid w:val="004D4767"/>
    <w:rsid w:val="004D599E"/>
    <w:rsid w:val="004D5BA2"/>
    <w:rsid w:val="004D5E23"/>
    <w:rsid w:val="004D7E5A"/>
    <w:rsid w:val="004E1597"/>
    <w:rsid w:val="004E1DDD"/>
    <w:rsid w:val="004E2516"/>
    <w:rsid w:val="004E2B2E"/>
    <w:rsid w:val="004E3A9F"/>
    <w:rsid w:val="004E4680"/>
    <w:rsid w:val="004E47DF"/>
    <w:rsid w:val="004E48EE"/>
    <w:rsid w:val="004E6871"/>
    <w:rsid w:val="004E7131"/>
    <w:rsid w:val="004F1071"/>
    <w:rsid w:val="004F1C65"/>
    <w:rsid w:val="004F3690"/>
    <w:rsid w:val="004F42BB"/>
    <w:rsid w:val="004F660E"/>
    <w:rsid w:val="004F674B"/>
    <w:rsid w:val="004F76E3"/>
    <w:rsid w:val="00501C20"/>
    <w:rsid w:val="00502F65"/>
    <w:rsid w:val="00503CC1"/>
    <w:rsid w:val="00506933"/>
    <w:rsid w:val="00506E3C"/>
    <w:rsid w:val="00506E58"/>
    <w:rsid w:val="00506FF9"/>
    <w:rsid w:val="00511399"/>
    <w:rsid w:val="005139C8"/>
    <w:rsid w:val="00514277"/>
    <w:rsid w:val="00514F27"/>
    <w:rsid w:val="0051507E"/>
    <w:rsid w:val="00516D4D"/>
    <w:rsid w:val="00520D8E"/>
    <w:rsid w:val="00521563"/>
    <w:rsid w:val="00522371"/>
    <w:rsid w:val="00522489"/>
    <w:rsid w:val="005235DA"/>
    <w:rsid w:val="00523AD0"/>
    <w:rsid w:val="00525B3F"/>
    <w:rsid w:val="005277B1"/>
    <w:rsid w:val="0053206E"/>
    <w:rsid w:val="00534F74"/>
    <w:rsid w:val="005350C0"/>
    <w:rsid w:val="005364B2"/>
    <w:rsid w:val="005369A4"/>
    <w:rsid w:val="00536A9C"/>
    <w:rsid w:val="005375CD"/>
    <w:rsid w:val="00537D05"/>
    <w:rsid w:val="005424BE"/>
    <w:rsid w:val="00544762"/>
    <w:rsid w:val="0054535F"/>
    <w:rsid w:val="00547335"/>
    <w:rsid w:val="005477F9"/>
    <w:rsid w:val="0055159E"/>
    <w:rsid w:val="0055328C"/>
    <w:rsid w:val="0055337E"/>
    <w:rsid w:val="005547D4"/>
    <w:rsid w:val="00554B69"/>
    <w:rsid w:val="00555478"/>
    <w:rsid w:val="00557C86"/>
    <w:rsid w:val="00560B68"/>
    <w:rsid w:val="00561D8C"/>
    <w:rsid w:val="00563617"/>
    <w:rsid w:val="00563E76"/>
    <w:rsid w:val="00563FA1"/>
    <w:rsid w:val="00566702"/>
    <w:rsid w:val="0056700B"/>
    <w:rsid w:val="005671ED"/>
    <w:rsid w:val="00567C13"/>
    <w:rsid w:val="00567D37"/>
    <w:rsid w:val="00570E66"/>
    <w:rsid w:val="00572D4D"/>
    <w:rsid w:val="005735F3"/>
    <w:rsid w:val="00573A73"/>
    <w:rsid w:val="00573C2B"/>
    <w:rsid w:val="00574EE5"/>
    <w:rsid w:val="00575129"/>
    <w:rsid w:val="00577317"/>
    <w:rsid w:val="005774C8"/>
    <w:rsid w:val="005777A7"/>
    <w:rsid w:val="005810C6"/>
    <w:rsid w:val="00581C4F"/>
    <w:rsid w:val="0058223F"/>
    <w:rsid w:val="005858CD"/>
    <w:rsid w:val="005874BA"/>
    <w:rsid w:val="00587AA9"/>
    <w:rsid w:val="00590B38"/>
    <w:rsid w:val="00591297"/>
    <w:rsid w:val="00591646"/>
    <w:rsid w:val="00593EFC"/>
    <w:rsid w:val="00593F84"/>
    <w:rsid w:val="00593FE3"/>
    <w:rsid w:val="00594852"/>
    <w:rsid w:val="0059533B"/>
    <w:rsid w:val="00597621"/>
    <w:rsid w:val="005976C9"/>
    <w:rsid w:val="00597830"/>
    <w:rsid w:val="005A0F0F"/>
    <w:rsid w:val="005A2684"/>
    <w:rsid w:val="005A2746"/>
    <w:rsid w:val="005A2F99"/>
    <w:rsid w:val="005A35DD"/>
    <w:rsid w:val="005A4204"/>
    <w:rsid w:val="005A4B38"/>
    <w:rsid w:val="005A6988"/>
    <w:rsid w:val="005A6F25"/>
    <w:rsid w:val="005A7DA0"/>
    <w:rsid w:val="005B112D"/>
    <w:rsid w:val="005B11B1"/>
    <w:rsid w:val="005B125E"/>
    <w:rsid w:val="005B1C1E"/>
    <w:rsid w:val="005B26C6"/>
    <w:rsid w:val="005B4946"/>
    <w:rsid w:val="005B4E1A"/>
    <w:rsid w:val="005B5125"/>
    <w:rsid w:val="005C066A"/>
    <w:rsid w:val="005C082B"/>
    <w:rsid w:val="005C0F82"/>
    <w:rsid w:val="005C3AC3"/>
    <w:rsid w:val="005C47AD"/>
    <w:rsid w:val="005C6557"/>
    <w:rsid w:val="005C7CBA"/>
    <w:rsid w:val="005C7E0F"/>
    <w:rsid w:val="005D00A0"/>
    <w:rsid w:val="005D05E0"/>
    <w:rsid w:val="005D17A1"/>
    <w:rsid w:val="005D23D2"/>
    <w:rsid w:val="005D23E0"/>
    <w:rsid w:val="005D25CA"/>
    <w:rsid w:val="005D5C92"/>
    <w:rsid w:val="005D6840"/>
    <w:rsid w:val="005D6EAC"/>
    <w:rsid w:val="005D7029"/>
    <w:rsid w:val="005E0CD3"/>
    <w:rsid w:val="005E14C1"/>
    <w:rsid w:val="005E1AED"/>
    <w:rsid w:val="005E2493"/>
    <w:rsid w:val="005E2E5D"/>
    <w:rsid w:val="005E38B1"/>
    <w:rsid w:val="005E46CC"/>
    <w:rsid w:val="005E4A92"/>
    <w:rsid w:val="005E4B4D"/>
    <w:rsid w:val="005E5795"/>
    <w:rsid w:val="005E5E65"/>
    <w:rsid w:val="005E604E"/>
    <w:rsid w:val="005F1A4B"/>
    <w:rsid w:val="005F2349"/>
    <w:rsid w:val="005F23C5"/>
    <w:rsid w:val="005F2644"/>
    <w:rsid w:val="005F37D0"/>
    <w:rsid w:val="005F3D57"/>
    <w:rsid w:val="005F417A"/>
    <w:rsid w:val="005F5F1B"/>
    <w:rsid w:val="005F6A17"/>
    <w:rsid w:val="005F7194"/>
    <w:rsid w:val="00600AAB"/>
    <w:rsid w:val="00600F98"/>
    <w:rsid w:val="00601031"/>
    <w:rsid w:val="00602B46"/>
    <w:rsid w:val="006041B4"/>
    <w:rsid w:val="00606B99"/>
    <w:rsid w:val="006070FB"/>
    <w:rsid w:val="00607717"/>
    <w:rsid w:val="00610EF5"/>
    <w:rsid w:val="0061132E"/>
    <w:rsid w:val="0061148F"/>
    <w:rsid w:val="00611610"/>
    <w:rsid w:val="00612049"/>
    <w:rsid w:val="0061291D"/>
    <w:rsid w:val="0061312A"/>
    <w:rsid w:val="0061317D"/>
    <w:rsid w:val="00613C9A"/>
    <w:rsid w:val="006147D9"/>
    <w:rsid w:val="00616C8B"/>
    <w:rsid w:val="00617D96"/>
    <w:rsid w:val="00620D00"/>
    <w:rsid w:val="00620FBE"/>
    <w:rsid w:val="00624EA3"/>
    <w:rsid w:val="00626292"/>
    <w:rsid w:val="0062660E"/>
    <w:rsid w:val="0062666F"/>
    <w:rsid w:val="00627550"/>
    <w:rsid w:val="00627D03"/>
    <w:rsid w:val="00627EEB"/>
    <w:rsid w:val="0062D399"/>
    <w:rsid w:val="0063084E"/>
    <w:rsid w:val="006316BE"/>
    <w:rsid w:val="00631A10"/>
    <w:rsid w:val="00633803"/>
    <w:rsid w:val="00633EE8"/>
    <w:rsid w:val="006355BF"/>
    <w:rsid w:val="00635C32"/>
    <w:rsid w:val="0063635F"/>
    <w:rsid w:val="00636A93"/>
    <w:rsid w:val="00641797"/>
    <w:rsid w:val="00642790"/>
    <w:rsid w:val="00646627"/>
    <w:rsid w:val="0065329B"/>
    <w:rsid w:val="00653630"/>
    <w:rsid w:val="0065422B"/>
    <w:rsid w:val="0065644C"/>
    <w:rsid w:val="00656A2C"/>
    <w:rsid w:val="00657A4D"/>
    <w:rsid w:val="00660E2A"/>
    <w:rsid w:val="006611F6"/>
    <w:rsid w:val="00662B06"/>
    <w:rsid w:val="006634B7"/>
    <w:rsid w:val="00663901"/>
    <w:rsid w:val="00664EF1"/>
    <w:rsid w:val="006659AC"/>
    <w:rsid w:val="00666228"/>
    <w:rsid w:val="00666CB5"/>
    <w:rsid w:val="006670F2"/>
    <w:rsid w:val="00667A03"/>
    <w:rsid w:val="00670176"/>
    <w:rsid w:val="00673BD6"/>
    <w:rsid w:val="00674BC7"/>
    <w:rsid w:val="006754F4"/>
    <w:rsid w:val="00676AF5"/>
    <w:rsid w:val="006770B1"/>
    <w:rsid w:val="00677A9D"/>
    <w:rsid w:val="006809C0"/>
    <w:rsid w:val="006815A2"/>
    <w:rsid w:val="00684B9B"/>
    <w:rsid w:val="00684E2C"/>
    <w:rsid w:val="00686128"/>
    <w:rsid w:val="006872DD"/>
    <w:rsid w:val="0069069A"/>
    <w:rsid w:val="00690D8C"/>
    <w:rsid w:val="00692ECC"/>
    <w:rsid w:val="00694C44"/>
    <w:rsid w:val="00696B40"/>
    <w:rsid w:val="006A05A6"/>
    <w:rsid w:val="006A0C25"/>
    <w:rsid w:val="006A0CD0"/>
    <w:rsid w:val="006A1138"/>
    <w:rsid w:val="006A1D89"/>
    <w:rsid w:val="006A556F"/>
    <w:rsid w:val="006A57C4"/>
    <w:rsid w:val="006A7DED"/>
    <w:rsid w:val="006B201D"/>
    <w:rsid w:val="006B2DD8"/>
    <w:rsid w:val="006B364A"/>
    <w:rsid w:val="006B4EF9"/>
    <w:rsid w:val="006B5C26"/>
    <w:rsid w:val="006B5D72"/>
    <w:rsid w:val="006B6D93"/>
    <w:rsid w:val="006C4B9D"/>
    <w:rsid w:val="006C50D9"/>
    <w:rsid w:val="006C5852"/>
    <w:rsid w:val="006C5C67"/>
    <w:rsid w:val="006C7598"/>
    <w:rsid w:val="006C7709"/>
    <w:rsid w:val="006D0608"/>
    <w:rsid w:val="006D0A2C"/>
    <w:rsid w:val="006D3C82"/>
    <w:rsid w:val="006D3DFB"/>
    <w:rsid w:val="006D61C3"/>
    <w:rsid w:val="006D6E09"/>
    <w:rsid w:val="006E08B8"/>
    <w:rsid w:val="006E2909"/>
    <w:rsid w:val="006E4595"/>
    <w:rsid w:val="006E4970"/>
    <w:rsid w:val="006E50B6"/>
    <w:rsid w:val="006E580B"/>
    <w:rsid w:val="006E64EE"/>
    <w:rsid w:val="006E65F7"/>
    <w:rsid w:val="006E73D6"/>
    <w:rsid w:val="006E7643"/>
    <w:rsid w:val="006E7B6C"/>
    <w:rsid w:val="006E7C09"/>
    <w:rsid w:val="006F102E"/>
    <w:rsid w:val="006F1954"/>
    <w:rsid w:val="006F3131"/>
    <w:rsid w:val="006F4FF0"/>
    <w:rsid w:val="006F5004"/>
    <w:rsid w:val="006F7DCA"/>
    <w:rsid w:val="007005D0"/>
    <w:rsid w:val="00700BBF"/>
    <w:rsid w:val="00700BF7"/>
    <w:rsid w:val="00700E31"/>
    <w:rsid w:val="00701303"/>
    <w:rsid w:val="0070148E"/>
    <w:rsid w:val="00702796"/>
    <w:rsid w:val="00704275"/>
    <w:rsid w:val="007050F3"/>
    <w:rsid w:val="00705555"/>
    <w:rsid w:val="00705B18"/>
    <w:rsid w:val="00710902"/>
    <w:rsid w:val="00711870"/>
    <w:rsid w:val="00714E98"/>
    <w:rsid w:val="007154D8"/>
    <w:rsid w:val="00717DEB"/>
    <w:rsid w:val="007203C9"/>
    <w:rsid w:val="00720867"/>
    <w:rsid w:val="00720D0A"/>
    <w:rsid w:val="00722D12"/>
    <w:rsid w:val="00723008"/>
    <w:rsid w:val="00723544"/>
    <w:rsid w:val="00723CC9"/>
    <w:rsid w:val="00724CB4"/>
    <w:rsid w:val="0072526D"/>
    <w:rsid w:val="00725570"/>
    <w:rsid w:val="00731CF0"/>
    <w:rsid w:val="007322B1"/>
    <w:rsid w:val="00732801"/>
    <w:rsid w:val="0073351B"/>
    <w:rsid w:val="0073501F"/>
    <w:rsid w:val="00736021"/>
    <w:rsid w:val="00737D29"/>
    <w:rsid w:val="0074136C"/>
    <w:rsid w:val="00743619"/>
    <w:rsid w:val="007464F1"/>
    <w:rsid w:val="007473FC"/>
    <w:rsid w:val="00750931"/>
    <w:rsid w:val="00751A07"/>
    <w:rsid w:val="00752459"/>
    <w:rsid w:val="00752542"/>
    <w:rsid w:val="00753D2F"/>
    <w:rsid w:val="0075471D"/>
    <w:rsid w:val="00755274"/>
    <w:rsid w:val="0075638F"/>
    <w:rsid w:val="007578E6"/>
    <w:rsid w:val="00760816"/>
    <w:rsid w:val="00760A84"/>
    <w:rsid w:val="007615C2"/>
    <w:rsid w:val="007632C8"/>
    <w:rsid w:val="0076352F"/>
    <w:rsid w:val="007648F3"/>
    <w:rsid w:val="007667C2"/>
    <w:rsid w:val="00766BE6"/>
    <w:rsid w:val="00767BE4"/>
    <w:rsid w:val="00767F48"/>
    <w:rsid w:val="0077123C"/>
    <w:rsid w:val="00773005"/>
    <w:rsid w:val="00776E88"/>
    <w:rsid w:val="00777291"/>
    <w:rsid w:val="007827A2"/>
    <w:rsid w:val="00782806"/>
    <w:rsid w:val="00782EDA"/>
    <w:rsid w:val="007832A5"/>
    <w:rsid w:val="00784434"/>
    <w:rsid w:val="00784E7E"/>
    <w:rsid w:val="00784EEE"/>
    <w:rsid w:val="007853E4"/>
    <w:rsid w:val="007861DA"/>
    <w:rsid w:val="0078675D"/>
    <w:rsid w:val="00786CB9"/>
    <w:rsid w:val="00787C40"/>
    <w:rsid w:val="00787DC6"/>
    <w:rsid w:val="00791B2B"/>
    <w:rsid w:val="007921EF"/>
    <w:rsid w:val="007932D6"/>
    <w:rsid w:val="0079599C"/>
    <w:rsid w:val="00795CB1"/>
    <w:rsid w:val="007961B3"/>
    <w:rsid w:val="00796916"/>
    <w:rsid w:val="00797067"/>
    <w:rsid w:val="00797D24"/>
    <w:rsid w:val="007A067D"/>
    <w:rsid w:val="007A0D94"/>
    <w:rsid w:val="007A1FF5"/>
    <w:rsid w:val="007A24A7"/>
    <w:rsid w:val="007A34F7"/>
    <w:rsid w:val="007A3705"/>
    <w:rsid w:val="007A4926"/>
    <w:rsid w:val="007A55A4"/>
    <w:rsid w:val="007A6DD7"/>
    <w:rsid w:val="007A7D4D"/>
    <w:rsid w:val="007A7DEC"/>
    <w:rsid w:val="007B19B8"/>
    <w:rsid w:val="007B2BF0"/>
    <w:rsid w:val="007B3521"/>
    <w:rsid w:val="007B3871"/>
    <w:rsid w:val="007B5BAF"/>
    <w:rsid w:val="007B5F6B"/>
    <w:rsid w:val="007B710A"/>
    <w:rsid w:val="007B76A4"/>
    <w:rsid w:val="007B7CDB"/>
    <w:rsid w:val="007C4B48"/>
    <w:rsid w:val="007C5762"/>
    <w:rsid w:val="007C593D"/>
    <w:rsid w:val="007C6896"/>
    <w:rsid w:val="007C7A64"/>
    <w:rsid w:val="007D01AF"/>
    <w:rsid w:val="007D20EB"/>
    <w:rsid w:val="007D28C7"/>
    <w:rsid w:val="007D46E4"/>
    <w:rsid w:val="007D4731"/>
    <w:rsid w:val="007D54C0"/>
    <w:rsid w:val="007D562B"/>
    <w:rsid w:val="007D639B"/>
    <w:rsid w:val="007D738C"/>
    <w:rsid w:val="007D7789"/>
    <w:rsid w:val="007D7882"/>
    <w:rsid w:val="007E3C02"/>
    <w:rsid w:val="007F04C7"/>
    <w:rsid w:val="007F25D8"/>
    <w:rsid w:val="007F3B64"/>
    <w:rsid w:val="007F3BBF"/>
    <w:rsid w:val="007F3E85"/>
    <w:rsid w:val="007F4423"/>
    <w:rsid w:val="007F5BCE"/>
    <w:rsid w:val="007F763D"/>
    <w:rsid w:val="007F7E95"/>
    <w:rsid w:val="00800B0E"/>
    <w:rsid w:val="00800D8E"/>
    <w:rsid w:val="00801251"/>
    <w:rsid w:val="008016B8"/>
    <w:rsid w:val="00801F19"/>
    <w:rsid w:val="008053AB"/>
    <w:rsid w:val="00812E9F"/>
    <w:rsid w:val="00813663"/>
    <w:rsid w:val="0081397D"/>
    <w:rsid w:val="00813A27"/>
    <w:rsid w:val="00813EB3"/>
    <w:rsid w:val="0081474B"/>
    <w:rsid w:val="00815086"/>
    <w:rsid w:val="00817A71"/>
    <w:rsid w:val="0082022E"/>
    <w:rsid w:val="00820FF7"/>
    <w:rsid w:val="00821B36"/>
    <w:rsid w:val="0082211F"/>
    <w:rsid w:val="008221F3"/>
    <w:rsid w:val="00822F11"/>
    <w:rsid w:val="0082300C"/>
    <w:rsid w:val="008238AC"/>
    <w:rsid w:val="008243D8"/>
    <w:rsid w:val="00824C84"/>
    <w:rsid w:val="00826418"/>
    <w:rsid w:val="00827A18"/>
    <w:rsid w:val="00827C66"/>
    <w:rsid w:val="008338ED"/>
    <w:rsid w:val="0083795C"/>
    <w:rsid w:val="00840961"/>
    <w:rsid w:val="0084114F"/>
    <w:rsid w:val="0084210F"/>
    <w:rsid w:val="008428C4"/>
    <w:rsid w:val="00842F7E"/>
    <w:rsid w:val="00843E89"/>
    <w:rsid w:val="00843EB2"/>
    <w:rsid w:val="00850C9B"/>
    <w:rsid w:val="00850D4A"/>
    <w:rsid w:val="00850F4E"/>
    <w:rsid w:val="008517E1"/>
    <w:rsid w:val="00851E65"/>
    <w:rsid w:val="00851F60"/>
    <w:rsid w:val="0085576F"/>
    <w:rsid w:val="008604D5"/>
    <w:rsid w:val="008607BF"/>
    <w:rsid w:val="008633BB"/>
    <w:rsid w:val="008672E2"/>
    <w:rsid w:val="00867ADD"/>
    <w:rsid w:val="0087012D"/>
    <w:rsid w:val="008704A3"/>
    <w:rsid w:val="008706C8"/>
    <w:rsid w:val="00871AD9"/>
    <w:rsid w:val="00873F38"/>
    <w:rsid w:val="0087484E"/>
    <w:rsid w:val="0087523E"/>
    <w:rsid w:val="00877384"/>
    <w:rsid w:val="008812EB"/>
    <w:rsid w:val="008841CA"/>
    <w:rsid w:val="0088472A"/>
    <w:rsid w:val="00884F3A"/>
    <w:rsid w:val="00884F62"/>
    <w:rsid w:val="00885C40"/>
    <w:rsid w:val="008907D2"/>
    <w:rsid w:val="00891591"/>
    <w:rsid w:val="00891C35"/>
    <w:rsid w:val="00892365"/>
    <w:rsid w:val="008936D0"/>
    <w:rsid w:val="008938D6"/>
    <w:rsid w:val="00893ACC"/>
    <w:rsid w:val="00895FEC"/>
    <w:rsid w:val="008A00FC"/>
    <w:rsid w:val="008A2B6A"/>
    <w:rsid w:val="008A2BB1"/>
    <w:rsid w:val="008A33FD"/>
    <w:rsid w:val="008A352F"/>
    <w:rsid w:val="008A3CCE"/>
    <w:rsid w:val="008A63C7"/>
    <w:rsid w:val="008A6413"/>
    <w:rsid w:val="008A6A3A"/>
    <w:rsid w:val="008A796C"/>
    <w:rsid w:val="008B06A9"/>
    <w:rsid w:val="008B1E63"/>
    <w:rsid w:val="008B1FD0"/>
    <w:rsid w:val="008B2843"/>
    <w:rsid w:val="008B2C43"/>
    <w:rsid w:val="008B2D28"/>
    <w:rsid w:val="008B3C1F"/>
    <w:rsid w:val="008B509B"/>
    <w:rsid w:val="008B5495"/>
    <w:rsid w:val="008B5661"/>
    <w:rsid w:val="008B6BD4"/>
    <w:rsid w:val="008C0063"/>
    <w:rsid w:val="008C0692"/>
    <w:rsid w:val="008C139F"/>
    <w:rsid w:val="008C244E"/>
    <w:rsid w:val="008C2565"/>
    <w:rsid w:val="008C33A3"/>
    <w:rsid w:val="008C56B1"/>
    <w:rsid w:val="008C61FC"/>
    <w:rsid w:val="008C6813"/>
    <w:rsid w:val="008C72A8"/>
    <w:rsid w:val="008C75B2"/>
    <w:rsid w:val="008D0112"/>
    <w:rsid w:val="008D2990"/>
    <w:rsid w:val="008D2E55"/>
    <w:rsid w:val="008D344A"/>
    <w:rsid w:val="008D3BD4"/>
    <w:rsid w:val="008D3FD9"/>
    <w:rsid w:val="008D761A"/>
    <w:rsid w:val="008E1CFC"/>
    <w:rsid w:val="008E26EF"/>
    <w:rsid w:val="008E28B0"/>
    <w:rsid w:val="008E461A"/>
    <w:rsid w:val="008E46BA"/>
    <w:rsid w:val="008E54FB"/>
    <w:rsid w:val="008E7D19"/>
    <w:rsid w:val="008E7E58"/>
    <w:rsid w:val="008F017B"/>
    <w:rsid w:val="008F134A"/>
    <w:rsid w:val="008F2CA9"/>
    <w:rsid w:val="008F4684"/>
    <w:rsid w:val="008F5139"/>
    <w:rsid w:val="008F5606"/>
    <w:rsid w:val="008F6368"/>
    <w:rsid w:val="00902DFB"/>
    <w:rsid w:val="00904A42"/>
    <w:rsid w:val="00905497"/>
    <w:rsid w:val="00906D78"/>
    <w:rsid w:val="0090722A"/>
    <w:rsid w:val="00907CB0"/>
    <w:rsid w:val="00910159"/>
    <w:rsid w:val="00911AB1"/>
    <w:rsid w:val="00912642"/>
    <w:rsid w:val="00912C55"/>
    <w:rsid w:val="0091355B"/>
    <w:rsid w:val="00913D8B"/>
    <w:rsid w:val="00914210"/>
    <w:rsid w:val="00915809"/>
    <w:rsid w:val="009161E0"/>
    <w:rsid w:val="00916881"/>
    <w:rsid w:val="0091771E"/>
    <w:rsid w:val="00921171"/>
    <w:rsid w:val="0092137F"/>
    <w:rsid w:val="00922C8E"/>
    <w:rsid w:val="0092372A"/>
    <w:rsid w:val="00923D0D"/>
    <w:rsid w:val="009250CE"/>
    <w:rsid w:val="009258D2"/>
    <w:rsid w:val="00927D1C"/>
    <w:rsid w:val="0093061E"/>
    <w:rsid w:val="00931169"/>
    <w:rsid w:val="00932674"/>
    <w:rsid w:val="0093268E"/>
    <w:rsid w:val="00932E23"/>
    <w:rsid w:val="00933D01"/>
    <w:rsid w:val="00934398"/>
    <w:rsid w:val="0093527C"/>
    <w:rsid w:val="00935D91"/>
    <w:rsid w:val="00935D99"/>
    <w:rsid w:val="00936753"/>
    <w:rsid w:val="009367A9"/>
    <w:rsid w:val="009375E8"/>
    <w:rsid w:val="009407BE"/>
    <w:rsid w:val="00941740"/>
    <w:rsid w:val="00942AC5"/>
    <w:rsid w:val="00944366"/>
    <w:rsid w:val="009471B5"/>
    <w:rsid w:val="00947D62"/>
    <w:rsid w:val="009510A4"/>
    <w:rsid w:val="0095260B"/>
    <w:rsid w:val="00953801"/>
    <w:rsid w:val="009543BA"/>
    <w:rsid w:val="00955A4D"/>
    <w:rsid w:val="00955CC5"/>
    <w:rsid w:val="00957998"/>
    <w:rsid w:val="00960812"/>
    <w:rsid w:val="009630E3"/>
    <w:rsid w:val="00963994"/>
    <w:rsid w:val="00965389"/>
    <w:rsid w:val="009658EF"/>
    <w:rsid w:val="009663AC"/>
    <w:rsid w:val="009707DB"/>
    <w:rsid w:val="00971555"/>
    <w:rsid w:val="009724C3"/>
    <w:rsid w:val="00972FD9"/>
    <w:rsid w:val="009742A1"/>
    <w:rsid w:val="00974B5C"/>
    <w:rsid w:val="00975625"/>
    <w:rsid w:val="00976333"/>
    <w:rsid w:val="00977152"/>
    <w:rsid w:val="009775A4"/>
    <w:rsid w:val="00977DA1"/>
    <w:rsid w:val="00980066"/>
    <w:rsid w:val="00980332"/>
    <w:rsid w:val="00982877"/>
    <w:rsid w:val="0098297F"/>
    <w:rsid w:val="0098398C"/>
    <w:rsid w:val="00983F38"/>
    <w:rsid w:val="00985140"/>
    <w:rsid w:val="009864BA"/>
    <w:rsid w:val="00986898"/>
    <w:rsid w:val="00986E63"/>
    <w:rsid w:val="00987240"/>
    <w:rsid w:val="00993077"/>
    <w:rsid w:val="009931A7"/>
    <w:rsid w:val="00993A21"/>
    <w:rsid w:val="0099467B"/>
    <w:rsid w:val="00994F58"/>
    <w:rsid w:val="00996452"/>
    <w:rsid w:val="00996575"/>
    <w:rsid w:val="009A0491"/>
    <w:rsid w:val="009A1B2E"/>
    <w:rsid w:val="009A1E9E"/>
    <w:rsid w:val="009A4496"/>
    <w:rsid w:val="009A5974"/>
    <w:rsid w:val="009B0A95"/>
    <w:rsid w:val="009B1091"/>
    <w:rsid w:val="009B15F1"/>
    <w:rsid w:val="009B1863"/>
    <w:rsid w:val="009B1EA9"/>
    <w:rsid w:val="009B2C45"/>
    <w:rsid w:val="009B2C4E"/>
    <w:rsid w:val="009B2F11"/>
    <w:rsid w:val="009B3511"/>
    <w:rsid w:val="009B4939"/>
    <w:rsid w:val="009B5AC7"/>
    <w:rsid w:val="009B6A70"/>
    <w:rsid w:val="009C10A8"/>
    <w:rsid w:val="009C1274"/>
    <w:rsid w:val="009C18E6"/>
    <w:rsid w:val="009C490C"/>
    <w:rsid w:val="009C74A9"/>
    <w:rsid w:val="009D15D0"/>
    <w:rsid w:val="009D3F41"/>
    <w:rsid w:val="009D4D28"/>
    <w:rsid w:val="009D63CE"/>
    <w:rsid w:val="009D6BC2"/>
    <w:rsid w:val="009D795F"/>
    <w:rsid w:val="009E0234"/>
    <w:rsid w:val="009E0432"/>
    <w:rsid w:val="009E2A4D"/>
    <w:rsid w:val="009E5A79"/>
    <w:rsid w:val="009F1D1D"/>
    <w:rsid w:val="009F29BB"/>
    <w:rsid w:val="009F2D5A"/>
    <w:rsid w:val="009F3EB0"/>
    <w:rsid w:val="009F4BF9"/>
    <w:rsid w:val="009F5091"/>
    <w:rsid w:val="009F578A"/>
    <w:rsid w:val="009F6558"/>
    <w:rsid w:val="009F712E"/>
    <w:rsid w:val="00A01140"/>
    <w:rsid w:val="00A017F8"/>
    <w:rsid w:val="00A027D2"/>
    <w:rsid w:val="00A03DF5"/>
    <w:rsid w:val="00A03E36"/>
    <w:rsid w:val="00A03FA5"/>
    <w:rsid w:val="00A0401B"/>
    <w:rsid w:val="00A051DB"/>
    <w:rsid w:val="00A063C4"/>
    <w:rsid w:val="00A070F4"/>
    <w:rsid w:val="00A1115C"/>
    <w:rsid w:val="00A13656"/>
    <w:rsid w:val="00A13F3C"/>
    <w:rsid w:val="00A148BE"/>
    <w:rsid w:val="00A15052"/>
    <w:rsid w:val="00A15249"/>
    <w:rsid w:val="00A20EE0"/>
    <w:rsid w:val="00A2125E"/>
    <w:rsid w:val="00A21344"/>
    <w:rsid w:val="00A255C8"/>
    <w:rsid w:val="00A25B75"/>
    <w:rsid w:val="00A267E3"/>
    <w:rsid w:val="00A27733"/>
    <w:rsid w:val="00A27783"/>
    <w:rsid w:val="00A331E6"/>
    <w:rsid w:val="00A337C5"/>
    <w:rsid w:val="00A34FAD"/>
    <w:rsid w:val="00A401DB"/>
    <w:rsid w:val="00A40857"/>
    <w:rsid w:val="00A40BC3"/>
    <w:rsid w:val="00A4229F"/>
    <w:rsid w:val="00A425B7"/>
    <w:rsid w:val="00A44180"/>
    <w:rsid w:val="00A47A19"/>
    <w:rsid w:val="00A51036"/>
    <w:rsid w:val="00A51B8E"/>
    <w:rsid w:val="00A51BD2"/>
    <w:rsid w:val="00A52BEF"/>
    <w:rsid w:val="00A537E1"/>
    <w:rsid w:val="00A54A74"/>
    <w:rsid w:val="00A558C5"/>
    <w:rsid w:val="00A6189D"/>
    <w:rsid w:val="00A621C0"/>
    <w:rsid w:val="00A62A51"/>
    <w:rsid w:val="00A62B57"/>
    <w:rsid w:val="00A62C3F"/>
    <w:rsid w:val="00A64A53"/>
    <w:rsid w:val="00A64B5A"/>
    <w:rsid w:val="00A66A19"/>
    <w:rsid w:val="00A67079"/>
    <w:rsid w:val="00A67AF8"/>
    <w:rsid w:val="00A707D3"/>
    <w:rsid w:val="00A7096F"/>
    <w:rsid w:val="00A71A13"/>
    <w:rsid w:val="00A72159"/>
    <w:rsid w:val="00A7270A"/>
    <w:rsid w:val="00A731BB"/>
    <w:rsid w:val="00A73EB6"/>
    <w:rsid w:val="00A7461D"/>
    <w:rsid w:val="00A75E2E"/>
    <w:rsid w:val="00A8018F"/>
    <w:rsid w:val="00A81B1C"/>
    <w:rsid w:val="00A83F02"/>
    <w:rsid w:val="00A84382"/>
    <w:rsid w:val="00A84C49"/>
    <w:rsid w:val="00A85329"/>
    <w:rsid w:val="00A8645E"/>
    <w:rsid w:val="00A86518"/>
    <w:rsid w:val="00A87F86"/>
    <w:rsid w:val="00A9059B"/>
    <w:rsid w:val="00A90C55"/>
    <w:rsid w:val="00A93FC1"/>
    <w:rsid w:val="00A948A0"/>
    <w:rsid w:val="00A95135"/>
    <w:rsid w:val="00A956BF"/>
    <w:rsid w:val="00A97659"/>
    <w:rsid w:val="00A97C21"/>
    <w:rsid w:val="00AA083A"/>
    <w:rsid w:val="00AA0ADF"/>
    <w:rsid w:val="00AA1951"/>
    <w:rsid w:val="00AA19C4"/>
    <w:rsid w:val="00AA480C"/>
    <w:rsid w:val="00AB162A"/>
    <w:rsid w:val="00AB2DCD"/>
    <w:rsid w:val="00AB35BA"/>
    <w:rsid w:val="00AB3BBF"/>
    <w:rsid w:val="00AB3FF4"/>
    <w:rsid w:val="00AB5717"/>
    <w:rsid w:val="00AB6851"/>
    <w:rsid w:val="00AB6B75"/>
    <w:rsid w:val="00AC0E50"/>
    <w:rsid w:val="00AC30CF"/>
    <w:rsid w:val="00AC3B9D"/>
    <w:rsid w:val="00AC44B1"/>
    <w:rsid w:val="00AC4E71"/>
    <w:rsid w:val="00AC5892"/>
    <w:rsid w:val="00AC617E"/>
    <w:rsid w:val="00AC6C33"/>
    <w:rsid w:val="00AC7B5D"/>
    <w:rsid w:val="00AD1447"/>
    <w:rsid w:val="00AD1817"/>
    <w:rsid w:val="00AD75DD"/>
    <w:rsid w:val="00AE1DD5"/>
    <w:rsid w:val="00AE2D34"/>
    <w:rsid w:val="00AE38AE"/>
    <w:rsid w:val="00AE3E9E"/>
    <w:rsid w:val="00AE4C6C"/>
    <w:rsid w:val="00AE5B34"/>
    <w:rsid w:val="00AE6BBC"/>
    <w:rsid w:val="00AF1E58"/>
    <w:rsid w:val="00AF2EF2"/>
    <w:rsid w:val="00AF3138"/>
    <w:rsid w:val="00AF3369"/>
    <w:rsid w:val="00AF34D5"/>
    <w:rsid w:val="00AF3FF3"/>
    <w:rsid w:val="00AF6049"/>
    <w:rsid w:val="00B01647"/>
    <w:rsid w:val="00B01865"/>
    <w:rsid w:val="00B01DE0"/>
    <w:rsid w:val="00B04032"/>
    <w:rsid w:val="00B063E3"/>
    <w:rsid w:val="00B07477"/>
    <w:rsid w:val="00B07DBE"/>
    <w:rsid w:val="00B119E9"/>
    <w:rsid w:val="00B12834"/>
    <w:rsid w:val="00B1486C"/>
    <w:rsid w:val="00B158E5"/>
    <w:rsid w:val="00B16C3D"/>
    <w:rsid w:val="00B17E95"/>
    <w:rsid w:val="00B20380"/>
    <w:rsid w:val="00B24778"/>
    <w:rsid w:val="00B25B21"/>
    <w:rsid w:val="00B25C23"/>
    <w:rsid w:val="00B272F1"/>
    <w:rsid w:val="00B310B8"/>
    <w:rsid w:val="00B319FC"/>
    <w:rsid w:val="00B32A24"/>
    <w:rsid w:val="00B32B9D"/>
    <w:rsid w:val="00B32F93"/>
    <w:rsid w:val="00B342B0"/>
    <w:rsid w:val="00B350D4"/>
    <w:rsid w:val="00B366E3"/>
    <w:rsid w:val="00B36C94"/>
    <w:rsid w:val="00B4035C"/>
    <w:rsid w:val="00B40D98"/>
    <w:rsid w:val="00B40F00"/>
    <w:rsid w:val="00B435C9"/>
    <w:rsid w:val="00B446BF"/>
    <w:rsid w:val="00B44FD4"/>
    <w:rsid w:val="00B4713C"/>
    <w:rsid w:val="00B50011"/>
    <w:rsid w:val="00B50515"/>
    <w:rsid w:val="00B509C7"/>
    <w:rsid w:val="00B51B3B"/>
    <w:rsid w:val="00B52E5C"/>
    <w:rsid w:val="00B5314C"/>
    <w:rsid w:val="00B54E34"/>
    <w:rsid w:val="00B554DC"/>
    <w:rsid w:val="00B57D33"/>
    <w:rsid w:val="00B608BF"/>
    <w:rsid w:val="00B61826"/>
    <w:rsid w:val="00B61873"/>
    <w:rsid w:val="00B61930"/>
    <w:rsid w:val="00B61F27"/>
    <w:rsid w:val="00B62A5E"/>
    <w:rsid w:val="00B64518"/>
    <w:rsid w:val="00B64D2F"/>
    <w:rsid w:val="00B64E81"/>
    <w:rsid w:val="00B64F2A"/>
    <w:rsid w:val="00B651CA"/>
    <w:rsid w:val="00B66B5C"/>
    <w:rsid w:val="00B707A4"/>
    <w:rsid w:val="00B7088F"/>
    <w:rsid w:val="00B75931"/>
    <w:rsid w:val="00B75AE2"/>
    <w:rsid w:val="00B7776D"/>
    <w:rsid w:val="00B77C89"/>
    <w:rsid w:val="00B77DCC"/>
    <w:rsid w:val="00B80E64"/>
    <w:rsid w:val="00B819A9"/>
    <w:rsid w:val="00B81CF6"/>
    <w:rsid w:val="00B83B23"/>
    <w:rsid w:val="00B841E6"/>
    <w:rsid w:val="00B844E6"/>
    <w:rsid w:val="00B857D6"/>
    <w:rsid w:val="00B86F38"/>
    <w:rsid w:val="00B9027F"/>
    <w:rsid w:val="00B93FEB"/>
    <w:rsid w:val="00B9438C"/>
    <w:rsid w:val="00B95246"/>
    <w:rsid w:val="00B953E8"/>
    <w:rsid w:val="00B9630D"/>
    <w:rsid w:val="00B9641E"/>
    <w:rsid w:val="00B9649B"/>
    <w:rsid w:val="00B971EA"/>
    <w:rsid w:val="00BA0E51"/>
    <w:rsid w:val="00BA0FCC"/>
    <w:rsid w:val="00BA1CAA"/>
    <w:rsid w:val="00BA340D"/>
    <w:rsid w:val="00BA4C26"/>
    <w:rsid w:val="00BA5FEB"/>
    <w:rsid w:val="00BA68DD"/>
    <w:rsid w:val="00BA729A"/>
    <w:rsid w:val="00BB0A26"/>
    <w:rsid w:val="00BB2102"/>
    <w:rsid w:val="00BB47C0"/>
    <w:rsid w:val="00BB5FC2"/>
    <w:rsid w:val="00BB6952"/>
    <w:rsid w:val="00BB69DE"/>
    <w:rsid w:val="00BB7251"/>
    <w:rsid w:val="00BB7A78"/>
    <w:rsid w:val="00BC00C9"/>
    <w:rsid w:val="00BC0DEE"/>
    <w:rsid w:val="00BC0F75"/>
    <w:rsid w:val="00BC131B"/>
    <w:rsid w:val="00BC2F7F"/>
    <w:rsid w:val="00BC3DC4"/>
    <w:rsid w:val="00BC50E1"/>
    <w:rsid w:val="00BC73D8"/>
    <w:rsid w:val="00BD0F86"/>
    <w:rsid w:val="00BD39A6"/>
    <w:rsid w:val="00BD57C3"/>
    <w:rsid w:val="00BD6B0F"/>
    <w:rsid w:val="00BE2486"/>
    <w:rsid w:val="00BE24DE"/>
    <w:rsid w:val="00BE311A"/>
    <w:rsid w:val="00BE3914"/>
    <w:rsid w:val="00BE46B5"/>
    <w:rsid w:val="00BE714E"/>
    <w:rsid w:val="00BF038D"/>
    <w:rsid w:val="00BF36A0"/>
    <w:rsid w:val="00BF3A2F"/>
    <w:rsid w:val="00BF3E43"/>
    <w:rsid w:val="00BF471F"/>
    <w:rsid w:val="00BF6C0B"/>
    <w:rsid w:val="00BF71F1"/>
    <w:rsid w:val="00BF741C"/>
    <w:rsid w:val="00C00953"/>
    <w:rsid w:val="00C00A21"/>
    <w:rsid w:val="00C00DB6"/>
    <w:rsid w:val="00C01594"/>
    <w:rsid w:val="00C01EB9"/>
    <w:rsid w:val="00C027D4"/>
    <w:rsid w:val="00C03A60"/>
    <w:rsid w:val="00C04F39"/>
    <w:rsid w:val="00C05F4F"/>
    <w:rsid w:val="00C06141"/>
    <w:rsid w:val="00C10192"/>
    <w:rsid w:val="00C1201E"/>
    <w:rsid w:val="00C1435D"/>
    <w:rsid w:val="00C1461B"/>
    <w:rsid w:val="00C14635"/>
    <w:rsid w:val="00C14BD1"/>
    <w:rsid w:val="00C15575"/>
    <w:rsid w:val="00C16DF8"/>
    <w:rsid w:val="00C20C7C"/>
    <w:rsid w:val="00C21396"/>
    <w:rsid w:val="00C227B0"/>
    <w:rsid w:val="00C234EA"/>
    <w:rsid w:val="00C25375"/>
    <w:rsid w:val="00C37D48"/>
    <w:rsid w:val="00C4015C"/>
    <w:rsid w:val="00C43BD5"/>
    <w:rsid w:val="00C446BC"/>
    <w:rsid w:val="00C4484E"/>
    <w:rsid w:val="00C45E6A"/>
    <w:rsid w:val="00C47FC4"/>
    <w:rsid w:val="00C50191"/>
    <w:rsid w:val="00C5284F"/>
    <w:rsid w:val="00C542E3"/>
    <w:rsid w:val="00C54818"/>
    <w:rsid w:val="00C56B2D"/>
    <w:rsid w:val="00C576DF"/>
    <w:rsid w:val="00C61DA0"/>
    <w:rsid w:val="00C6205B"/>
    <w:rsid w:val="00C63D22"/>
    <w:rsid w:val="00C641C4"/>
    <w:rsid w:val="00C70E47"/>
    <w:rsid w:val="00C72BA4"/>
    <w:rsid w:val="00C74346"/>
    <w:rsid w:val="00C75DCF"/>
    <w:rsid w:val="00C76617"/>
    <w:rsid w:val="00C76F33"/>
    <w:rsid w:val="00C77131"/>
    <w:rsid w:val="00C77ECE"/>
    <w:rsid w:val="00C80AE7"/>
    <w:rsid w:val="00C81180"/>
    <w:rsid w:val="00C81640"/>
    <w:rsid w:val="00C81EB4"/>
    <w:rsid w:val="00C829BD"/>
    <w:rsid w:val="00C829EA"/>
    <w:rsid w:val="00C82E9E"/>
    <w:rsid w:val="00C83433"/>
    <w:rsid w:val="00C8559A"/>
    <w:rsid w:val="00C855D1"/>
    <w:rsid w:val="00C85FAE"/>
    <w:rsid w:val="00C87D6B"/>
    <w:rsid w:val="00C90DE9"/>
    <w:rsid w:val="00C93293"/>
    <w:rsid w:val="00C947CB"/>
    <w:rsid w:val="00C95B4E"/>
    <w:rsid w:val="00C97DCC"/>
    <w:rsid w:val="00CA0F4B"/>
    <w:rsid w:val="00CA49D9"/>
    <w:rsid w:val="00CA5566"/>
    <w:rsid w:val="00CA6147"/>
    <w:rsid w:val="00CA695D"/>
    <w:rsid w:val="00CA69D5"/>
    <w:rsid w:val="00CB00E5"/>
    <w:rsid w:val="00CB0700"/>
    <w:rsid w:val="00CB20EC"/>
    <w:rsid w:val="00CB2FDC"/>
    <w:rsid w:val="00CB3212"/>
    <w:rsid w:val="00CB3CEB"/>
    <w:rsid w:val="00CB41B1"/>
    <w:rsid w:val="00CB44F2"/>
    <w:rsid w:val="00CB5799"/>
    <w:rsid w:val="00CB7856"/>
    <w:rsid w:val="00CB794D"/>
    <w:rsid w:val="00CB7A4C"/>
    <w:rsid w:val="00CB7DEF"/>
    <w:rsid w:val="00CC3239"/>
    <w:rsid w:val="00CC33D4"/>
    <w:rsid w:val="00CC4B42"/>
    <w:rsid w:val="00CC5C76"/>
    <w:rsid w:val="00CC7296"/>
    <w:rsid w:val="00CC7E49"/>
    <w:rsid w:val="00CD0F71"/>
    <w:rsid w:val="00CD1C69"/>
    <w:rsid w:val="00CD33FB"/>
    <w:rsid w:val="00CD569C"/>
    <w:rsid w:val="00CD6971"/>
    <w:rsid w:val="00CD70DC"/>
    <w:rsid w:val="00CD77F6"/>
    <w:rsid w:val="00CE1834"/>
    <w:rsid w:val="00CE423A"/>
    <w:rsid w:val="00CE46F0"/>
    <w:rsid w:val="00CE50A5"/>
    <w:rsid w:val="00CE54E0"/>
    <w:rsid w:val="00CE7C0C"/>
    <w:rsid w:val="00CF1B90"/>
    <w:rsid w:val="00CF1BB8"/>
    <w:rsid w:val="00CF21FF"/>
    <w:rsid w:val="00CF2372"/>
    <w:rsid w:val="00CF37E8"/>
    <w:rsid w:val="00CF410E"/>
    <w:rsid w:val="00CF5142"/>
    <w:rsid w:val="00CF6E57"/>
    <w:rsid w:val="00D000ED"/>
    <w:rsid w:val="00D03C91"/>
    <w:rsid w:val="00D0426D"/>
    <w:rsid w:val="00D04625"/>
    <w:rsid w:val="00D06E61"/>
    <w:rsid w:val="00D1153F"/>
    <w:rsid w:val="00D13160"/>
    <w:rsid w:val="00D140D9"/>
    <w:rsid w:val="00D153A3"/>
    <w:rsid w:val="00D16414"/>
    <w:rsid w:val="00D17B8E"/>
    <w:rsid w:val="00D205E9"/>
    <w:rsid w:val="00D206E6"/>
    <w:rsid w:val="00D209CF"/>
    <w:rsid w:val="00D21516"/>
    <w:rsid w:val="00D21697"/>
    <w:rsid w:val="00D2263F"/>
    <w:rsid w:val="00D23844"/>
    <w:rsid w:val="00D23885"/>
    <w:rsid w:val="00D245C1"/>
    <w:rsid w:val="00D25014"/>
    <w:rsid w:val="00D25228"/>
    <w:rsid w:val="00D25A26"/>
    <w:rsid w:val="00D25A38"/>
    <w:rsid w:val="00D26539"/>
    <w:rsid w:val="00D268DC"/>
    <w:rsid w:val="00D26C38"/>
    <w:rsid w:val="00D302AA"/>
    <w:rsid w:val="00D304EE"/>
    <w:rsid w:val="00D307C0"/>
    <w:rsid w:val="00D30D98"/>
    <w:rsid w:val="00D30DD3"/>
    <w:rsid w:val="00D311B9"/>
    <w:rsid w:val="00D31BB6"/>
    <w:rsid w:val="00D334ED"/>
    <w:rsid w:val="00D33DFB"/>
    <w:rsid w:val="00D347FF"/>
    <w:rsid w:val="00D368E5"/>
    <w:rsid w:val="00D4219B"/>
    <w:rsid w:val="00D42326"/>
    <w:rsid w:val="00D42A5E"/>
    <w:rsid w:val="00D45835"/>
    <w:rsid w:val="00D467F3"/>
    <w:rsid w:val="00D47C91"/>
    <w:rsid w:val="00D50103"/>
    <w:rsid w:val="00D51E79"/>
    <w:rsid w:val="00D5223A"/>
    <w:rsid w:val="00D52CBB"/>
    <w:rsid w:val="00D54B2B"/>
    <w:rsid w:val="00D5653D"/>
    <w:rsid w:val="00D56957"/>
    <w:rsid w:val="00D57607"/>
    <w:rsid w:val="00D57C78"/>
    <w:rsid w:val="00D61224"/>
    <w:rsid w:val="00D61A4C"/>
    <w:rsid w:val="00D61F25"/>
    <w:rsid w:val="00D6407B"/>
    <w:rsid w:val="00D662EC"/>
    <w:rsid w:val="00D66C81"/>
    <w:rsid w:val="00D72EBE"/>
    <w:rsid w:val="00D753E0"/>
    <w:rsid w:val="00D754BF"/>
    <w:rsid w:val="00D77F18"/>
    <w:rsid w:val="00D82269"/>
    <w:rsid w:val="00D824FD"/>
    <w:rsid w:val="00D83E96"/>
    <w:rsid w:val="00D85E80"/>
    <w:rsid w:val="00D910B4"/>
    <w:rsid w:val="00D91292"/>
    <w:rsid w:val="00D9426D"/>
    <w:rsid w:val="00D94CD1"/>
    <w:rsid w:val="00D96F52"/>
    <w:rsid w:val="00DA3475"/>
    <w:rsid w:val="00DA441E"/>
    <w:rsid w:val="00DA675A"/>
    <w:rsid w:val="00DA72B6"/>
    <w:rsid w:val="00DA7BC3"/>
    <w:rsid w:val="00DB02AA"/>
    <w:rsid w:val="00DB0712"/>
    <w:rsid w:val="00DB0BEE"/>
    <w:rsid w:val="00DB1A38"/>
    <w:rsid w:val="00DB2EA1"/>
    <w:rsid w:val="00DB57CA"/>
    <w:rsid w:val="00DB57F2"/>
    <w:rsid w:val="00DB62FB"/>
    <w:rsid w:val="00DB666A"/>
    <w:rsid w:val="00DB6D08"/>
    <w:rsid w:val="00DC1D6D"/>
    <w:rsid w:val="00DC38EC"/>
    <w:rsid w:val="00DC5E63"/>
    <w:rsid w:val="00DC70E7"/>
    <w:rsid w:val="00DC76E9"/>
    <w:rsid w:val="00DC7895"/>
    <w:rsid w:val="00DD211A"/>
    <w:rsid w:val="00DD256D"/>
    <w:rsid w:val="00DD3295"/>
    <w:rsid w:val="00DD336A"/>
    <w:rsid w:val="00DD3995"/>
    <w:rsid w:val="00DD4B45"/>
    <w:rsid w:val="00DE169F"/>
    <w:rsid w:val="00DE172A"/>
    <w:rsid w:val="00DE2108"/>
    <w:rsid w:val="00DE2708"/>
    <w:rsid w:val="00DE27FF"/>
    <w:rsid w:val="00DE28D6"/>
    <w:rsid w:val="00DE3AA4"/>
    <w:rsid w:val="00DE4633"/>
    <w:rsid w:val="00DE4D5F"/>
    <w:rsid w:val="00DE4D79"/>
    <w:rsid w:val="00DE50FC"/>
    <w:rsid w:val="00DE596E"/>
    <w:rsid w:val="00DE5A51"/>
    <w:rsid w:val="00DE69D4"/>
    <w:rsid w:val="00DF1726"/>
    <w:rsid w:val="00DF1A13"/>
    <w:rsid w:val="00DF29B5"/>
    <w:rsid w:val="00DF34EB"/>
    <w:rsid w:val="00DF3F0C"/>
    <w:rsid w:val="00DF4379"/>
    <w:rsid w:val="00DF78B1"/>
    <w:rsid w:val="00E001F8"/>
    <w:rsid w:val="00E01002"/>
    <w:rsid w:val="00E0171A"/>
    <w:rsid w:val="00E01AE0"/>
    <w:rsid w:val="00E02E57"/>
    <w:rsid w:val="00E037C2"/>
    <w:rsid w:val="00E040B1"/>
    <w:rsid w:val="00E0423E"/>
    <w:rsid w:val="00E0436A"/>
    <w:rsid w:val="00E0492A"/>
    <w:rsid w:val="00E04C3F"/>
    <w:rsid w:val="00E06840"/>
    <w:rsid w:val="00E06C4D"/>
    <w:rsid w:val="00E1007C"/>
    <w:rsid w:val="00E10E95"/>
    <w:rsid w:val="00E1123F"/>
    <w:rsid w:val="00E11D1E"/>
    <w:rsid w:val="00E128C1"/>
    <w:rsid w:val="00E12BBF"/>
    <w:rsid w:val="00E157C1"/>
    <w:rsid w:val="00E2029D"/>
    <w:rsid w:val="00E21831"/>
    <w:rsid w:val="00E21D10"/>
    <w:rsid w:val="00E221BC"/>
    <w:rsid w:val="00E23279"/>
    <w:rsid w:val="00E23676"/>
    <w:rsid w:val="00E23BB9"/>
    <w:rsid w:val="00E242FE"/>
    <w:rsid w:val="00E24CCC"/>
    <w:rsid w:val="00E257C3"/>
    <w:rsid w:val="00E2661D"/>
    <w:rsid w:val="00E30118"/>
    <w:rsid w:val="00E30526"/>
    <w:rsid w:val="00E30A02"/>
    <w:rsid w:val="00E3392C"/>
    <w:rsid w:val="00E33AE3"/>
    <w:rsid w:val="00E33EAC"/>
    <w:rsid w:val="00E357AB"/>
    <w:rsid w:val="00E358EA"/>
    <w:rsid w:val="00E362AC"/>
    <w:rsid w:val="00E36776"/>
    <w:rsid w:val="00E36AB7"/>
    <w:rsid w:val="00E42B56"/>
    <w:rsid w:val="00E43138"/>
    <w:rsid w:val="00E45378"/>
    <w:rsid w:val="00E51076"/>
    <w:rsid w:val="00E521B3"/>
    <w:rsid w:val="00E52488"/>
    <w:rsid w:val="00E52509"/>
    <w:rsid w:val="00E52660"/>
    <w:rsid w:val="00E54760"/>
    <w:rsid w:val="00E567F2"/>
    <w:rsid w:val="00E570E4"/>
    <w:rsid w:val="00E577E3"/>
    <w:rsid w:val="00E63401"/>
    <w:rsid w:val="00E63602"/>
    <w:rsid w:val="00E6439E"/>
    <w:rsid w:val="00E654F5"/>
    <w:rsid w:val="00E669D2"/>
    <w:rsid w:val="00E67385"/>
    <w:rsid w:val="00E703C5"/>
    <w:rsid w:val="00E7125B"/>
    <w:rsid w:val="00E718EE"/>
    <w:rsid w:val="00E73A8B"/>
    <w:rsid w:val="00E744EB"/>
    <w:rsid w:val="00E75048"/>
    <w:rsid w:val="00E753EE"/>
    <w:rsid w:val="00E75F8C"/>
    <w:rsid w:val="00E766A3"/>
    <w:rsid w:val="00E77B60"/>
    <w:rsid w:val="00E8032C"/>
    <w:rsid w:val="00E83051"/>
    <w:rsid w:val="00E83ACC"/>
    <w:rsid w:val="00E84D9B"/>
    <w:rsid w:val="00E8529B"/>
    <w:rsid w:val="00E8666B"/>
    <w:rsid w:val="00E914DD"/>
    <w:rsid w:val="00E92497"/>
    <w:rsid w:val="00E93AB0"/>
    <w:rsid w:val="00E943F3"/>
    <w:rsid w:val="00E956A9"/>
    <w:rsid w:val="00E95EDA"/>
    <w:rsid w:val="00E96D5E"/>
    <w:rsid w:val="00E97F4C"/>
    <w:rsid w:val="00EA02FE"/>
    <w:rsid w:val="00EA3632"/>
    <w:rsid w:val="00EA3AB8"/>
    <w:rsid w:val="00EA5021"/>
    <w:rsid w:val="00EA7521"/>
    <w:rsid w:val="00EB042C"/>
    <w:rsid w:val="00EB0BBE"/>
    <w:rsid w:val="00EB1650"/>
    <w:rsid w:val="00EB5561"/>
    <w:rsid w:val="00EB6CDC"/>
    <w:rsid w:val="00EB7F30"/>
    <w:rsid w:val="00EC1678"/>
    <w:rsid w:val="00EC1C3F"/>
    <w:rsid w:val="00EC3BEE"/>
    <w:rsid w:val="00EC4458"/>
    <w:rsid w:val="00EC44C1"/>
    <w:rsid w:val="00EC4BD1"/>
    <w:rsid w:val="00EC4D39"/>
    <w:rsid w:val="00EC550C"/>
    <w:rsid w:val="00EC58E2"/>
    <w:rsid w:val="00EC5E16"/>
    <w:rsid w:val="00EC5FBE"/>
    <w:rsid w:val="00EC6279"/>
    <w:rsid w:val="00EC645F"/>
    <w:rsid w:val="00EC64D5"/>
    <w:rsid w:val="00EC71B0"/>
    <w:rsid w:val="00EC7F63"/>
    <w:rsid w:val="00ED0CFC"/>
    <w:rsid w:val="00ED10AD"/>
    <w:rsid w:val="00ED3736"/>
    <w:rsid w:val="00ED3BB1"/>
    <w:rsid w:val="00ED3F4F"/>
    <w:rsid w:val="00ED62E4"/>
    <w:rsid w:val="00ED67BB"/>
    <w:rsid w:val="00EE1FE5"/>
    <w:rsid w:val="00EE425E"/>
    <w:rsid w:val="00EE68B6"/>
    <w:rsid w:val="00EE73EA"/>
    <w:rsid w:val="00EE761D"/>
    <w:rsid w:val="00EE7FA4"/>
    <w:rsid w:val="00EF0AA7"/>
    <w:rsid w:val="00EF1401"/>
    <w:rsid w:val="00EF1797"/>
    <w:rsid w:val="00EF1C7B"/>
    <w:rsid w:val="00EF38E1"/>
    <w:rsid w:val="00EF3EC4"/>
    <w:rsid w:val="00EF5D29"/>
    <w:rsid w:val="00EF62C4"/>
    <w:rsid w:val="00EF67CD"/>
    <w:rsid w:val="00EF6DC2"/>
    <w:rsid w:val="00EF7842"/>
    <w:rsid w:val="00EF7F50"/>
    <w:rsid w:val="00EF7F5B"/>
    <w:rsid w:val="00F006C2"/>
    <w:rsid w:val="00F00E9A"/>
    <w:rsid w:val="00F03589"/>
    <w:rsid w:val="00F067B7"/>
    <w:rsid w:val="00F113F1"/>
    <w:rsid w:val="00F115E5"/>
    <w:rsid w:val="00F13A55"/>
    <w:rsid w:val="00F1406C"/>
    <w:rsid w:val="00F152B9"/>
    <w:rsid w:val="00F16AF7"/>
    <w:rsid w:val="00F23318"/>
    <w:rsid w:val="00F2394C"/>
    <w:rsid w:val="00F24870"/>
    <w:rsid w:val="00F254C8"/>
    <w:rsid w:val="00F26CB9"/>
    <w:rsid w:val="00F26F14"/>
    <w:rsid w:val="00F27EB0"/>
    <w:rsid w:val="00F3121D"/>
    <w:rsid w:val="00F315DE"/>
    <w:rsid w:val="00F320F6"/>
    <w:rsid w:val="00F32EED"/>
    <w:rsid w:val="00F35370"/>
    <w:rsid w:val="00F35994"/>
    <w:rsid w:val="00F3692B"/>
    <w:rsid w:val="00F375A8"/>
    <w:rsid w:val="00F379E8"/>
    <w:rsid w:val="00F37DCB"/>
    <w:rsid w:val="00F37E12"/>
    <w:rsid w:val="00F42C93"/>
    <w:rsid w:val="00F43DB2"/>
    <w:rsid w:val="00F445A1"/>
    <w:rsid w:val="00F44EE3"/>
    <w:rsid w:val="00F459D3"/>
    <w:rsid w:val="00F46831"/>
    <w:rsid w:val="00F50A3E"/>
    <w:rsid w:val="00F514F3"/>
    <w:rsid w:val="00F52458"/>
    <w:rsid w:val="00F55E5D"/>
    <w:rsid w:val="00F55F31"/>
    <w:rsid w:val="00F56278"/>
    <w:rsid w:val="00F569CB"/>
    <w:rsid w:val="00F63174"/>
    <w:rsid w:val="00F63899"/>
    <w:rsid w:val="00F6577A"/>
    <w:rsid w:val="00F671E1"/>
    <w:rsid w:val="00F6772A"/>
    <w:rsid w:val="00F71786"/>
    <w:rsid w:val="00F726A8"/>
    <w:rsid w:val="00F73298"/>
    <w:rsid w:val="00F7357D"/>
    <w:rsid w:val="00F74952"/>
    <w:rsid w:val="00F74C8A"/>
    <w:rsid w:val="00F75A57"/>
    <w:rsid w:val="00F76A69"/>
    <w:rsid w:val="00F8197F"/>
    <w:rsid w:val="00F83C2B"/>
    <w:rsid w:val="00F84347"/>
    <w:rsid w:val="00F851B0"/>
    <w:rsid w:val="00F8544E"/>
    <w:rsid w:val="00F86C2E"/>
    <w:rsid w:val="00F87105"/>
    <w:rsid w:val="00F87D22"/>
    <w:rsid w:val="00F87DBE"/>
    <w:rsid w:val="00F91EEA"/>
    <w:rsid w:val="00F94358"/>
    <w:rsid w:val="00F96DB5"/>
    <w:rsid w:val="00F96FE3"/>
    <w:rsid w:val="00F97CF0"/>
    <w:rsid w:val="00F97F52"/>
    <w:rsid w:val="00FA26CF"/>
    <w:rsid w:val="00FA2CEB"/>
    <w:rsid w:val="00FA4EED"/>
    <w:rsid w:val="00FA6D9E"/>
    <w:rsid w:val="00FA7DB6"/>
    <w:rsid w:val="00FA7DDD"/>
    <w:rsid w:val="00FB074B"/>
    <w:rsid w:val="00FB0820"/>
    <w:rsid w:val="00FB0D70"/>
    <w:rsid w:val="00FB249E"/>
    <w:rsid w:val="00FB27B4"/>
    <w:rsid w:val="00FB3375"/>
    <w:rsid w:val="00FB33BA"/>
    <w:rsid w:val="00FB34D0"/>
    <w:rsid w:val="00FB4D3C"/>
    <w:rsid w:val="00FB4EEF"/>
    <w:rsid w:val="00FB5D80"/>
    <w:rsid w:val="00FC012D"/>
    <w:rsid w:val="00FC049B"/>
    <w:rsid w:val="00FC168D"/>
    <w:rsid w:val="00FC4C2F"/>
    <w:rsid w:val="00FC5983"/>
    <w:rsid w:val="00FC6B12"/>
    <w:rsid w:val="00FC77AB"/>
    <w:rsid w:val="00FC7B40"/>
    <w:rsid w:val="00FC7D0D"/>
    <w:rsid w:val="00FD0E91"/>
    <w:rsid w:val="00FD1232"/>
    <w:rsid w:val="00FD13C8"/>
    <w:rsid w:val="00FD1734"/>
    <w:rsid w:val="00FD3972"/>
    <w:rsid w:val="00FD519E"/>
    <w:rsid w:val="00FD63CB"/>
    <w:rsid w:val="00FD6A86"/>
    <w:rsid w:val="00FE57EF"/>
    <w:rsid w:val="00FE5A29"/>
    <w:rsid w:val="00FE7036"/>
    <w:rsid w:val="00FE7E89"/>
    <w:rsid w:val="00FF06E8"/>
    <w:rsid w:val="00FF194B"/>
    <w:rsid w:val="00FF4395"/>
    <w:rsid w:val="00FF4C7F"/>
    <w:rsid w:val="00FF5F1A"/>
    <w:rsid w:val="00FF61F6"/>
    <w:rsid w:val="00FF7427"/>
    <w:rsid w:val="0153175F"/>
    <w:rsid w:val="019F4E19"/>
    <w:rsid w:val="0204A612"/>
    <w:rsid w:val="023051DF"/>
    <w:rsid w:val="023D22A1"/>
    <w:rsid w:val="02773836"/>
    <w:rsid w:val="02F5E602"/>
    <w:rsid w:val="0324D54A"/>
    <w:rsid w:val="03514C6C"/>
    <w:rsid w:val="03BD5A75"/>
    <w:rsid w:val="0450A399"/>
    <w:rsid w:val="046AF47F"/>
    <w:rsid w:val="04A2318B"/>
    <w:rsid w:val="05490E94"/>
    <w:rsid w:val="05850346"/>
    <w:rsid w:val="05A164BB"/>
    <w:rsid w:val="05BAF9AC"/>
    <w:rsid w:val="05BB47F4"/>
    <w:rsid w:val="05E91406"/>
    <w:rsid w:val="05F9ECE1"/>
    <w:rsid w:val="070CA8FF"/>
    <w:rsid w:val="072080D9"/>
    <w:rsid w:val="07E49341"/>
    <w:rsid w:val="081D6218"/>
    <w:rsid w:val="085EBFDA"/>
    <w:rsid w:val="08614086"/>
    <w:rsid w:val="08B4358B"/>
    <w:rsid w:val="091E40E5"/>
    <w:rsid w:val="09874245"/>
    <w:rsid w:val="09B0D3EF"/>
    <w:rsid w:val="09D3F983"/>
    <w:rsid w:val="0A12C104"/>
    <w:rsid w:val="0AA69BBA"/>
    <w:rsid w:val="0AEEBBF2"/>
    <w:rsid w:val="0B1F588D"/>
    <w:rsid w:val="0BA123E2"/>
    <w:rsid w:val="0C31C1CC"/>
    <w:rsid w:val="0D087668"/>
    <w:rsid w:val="0D65EFEA"/>
    <w:rsid w:val="0D7FBE11"/>
    <w:rsid w:val="0DA79CF0"/>
    <w:rsid w:val="0E273C17"/>
    <w:rsid w:val="0E49784B"/>
    <w:rsid w:val="0EB01645"/>
    <w:rsid w:val="0F13925A"/>
    <w:rsid w:val="0F73AD6E"/>
    <w:rsid w:val="10BD3393"/>
    <w:rsid w:val="10EECE30"/>
    <w:rsid w:val="121A7820"/>
    <w:rsid w:val="12A03A02"/>
    <w:rsid w:val="131E10A5"/>
    <w:rsid w:val="1326B3B2"/>
    <w:rsid w:val="13318C7A"/>
    <w:rsid w:val="13795947"/>
    <w:rsid w:val="13B0EC08"/>
    <w:rsid w:val="14931E4C"/>
    <w:rsid w:val="14B18D90"/>
    <w:rsid w:val="14BCB85E"/>
    <w:rsid w:val="1501016F"/>
    <w:rsid w:val="157A6B0C"/>
    <w:rsid w:val="15EE0C66"/>
    <w:rsid w:val="170869E9"/>
    <w:rsid w:val="174B8DAC"/>
    <w:rsid w:val="17C9236E"/>
    <w:rsid w:val="17D455DA"/>
    <w:rsid w:val="184F8BA2"/>
    <w:rsid w:val="187E3A2A"/>
    <w:rsid w:val="188C7851"/>
    <w:rsid w:val="18D02B34"/>
    <w:rsid w:val="18D17C6C"/>
    <w:rsid w:val="195A94B7"/>
    <w:rsid w:val="1966A309"/>
    <w:rsid w:val="198B9068"/>
    <w:rsid w:val="198EB4A4"/>
    <w:rsid w:val="19CB263D"/>
    <w:rsid w:val="1A72489F"/>
    <w:rsid w:val="1A866D7E"/>
    <w:rsid w:val="1ABC598F"/>
    <w:rsid w:val="1AC42453"/>
    <w:rsid w:val="1AE2C5D0"/>
    <w:rsid w:val="1AEE114D"/>
    <w:rsid w:val="1B3C7BF3"/>
    <w:rsid w:val="1B489AAC"/>
    <w:rsid w:val="1B9EB286"/>
    <w:rsid w:val="1C5E2864"/>
    <w:rsid w:val="1D3D5877"/>
    <w:rsid w:val="1DC2316A"/>
    <w:rsid w:val="1E500525"/>
    <w:rsid w:val="1E58D9E1"/>
    <w:rsid w:val="1E5D1400"/>
    <w:rsid w:val="1E740376"/>
    <w:rsid w:val="1E9B5617"/>
    <w:rsid w:val="1EE703C5"/>
    <w:rsid w:val="1FF59810"/>
    <w:rsid w:val="20025E21"/>
    <w:rsid w:val="20A8C5F1"/>
    <w:rsid w:val="20D19BE5"/>
    <w:rsid w:val="2108124E"/>
    <w:rsid w:val="21A3DB11"/>
    <w:rsid w:val="22521B01"/>
    <w:rsid w:val="228D5DEE"/>
    <w:rsid w:val="22E3B2D5"/>
    <w:rsid w:val="233808C0"/>
    <w:rsid w:val="23605265"/>
    <w:rsid w:val="239582CD"/>
    <w:rsid w:val="23B4C807"/>
    <w:rsid w:val="24197EB4"/>
    <w:rsid w:val="243582C6"/>
    <w:rsid w:val="245EECAA"/>
    <w:rsid w:val="24EEA396"/>
    <w:rsid w:val="25279C9A"/>
    <w:rsid w:val="25ADD4CE"/>
    <w:rsid w:val="25F2D513"/>
    <w:rsid w:val="25FEB83D"/>
    <w:rsid w:val="2621C759"/>
    <w:rsid w:val="263A8E6C"/>
    <w:rsid w:val="264C1D97"/>
    <w:rsid w:val="26D2D266"/>
    <w:rsid w:val="26FEE7AC"/>
    <w:rsid w:val="27126E6E"/>
    <w:rsid w:val="27505403"/>
    <w:rsid w:val="279585CC"/>
    <w:rsid w:val="27C9412C"/>
    <w:rsid w:val="28155B2D"/>
    <w:rsid w:val="28234F0C"/>
    <w:rsid w:val="289F8378"/>
    <w:rsid w:val="294E825E"/>
    <w:rsid w:val="2956D72F"/>
    <w:rsid w:val="29F23E1D"/>
    <w:rsid w:val="2A062FE1"/>
    <w:rsid w:val="2A30B154"/>
    <w:rsid w:val="2A378B39"/>
    <w:rsid w:val="2AF7A6A9"/>
    <w:rsid w:val="2B0439A8"/>
    <w:rsid w:val="2B16D0CC"/>
    <w:rsid w:val="2B3719AC"/>
    <w:rsid w:val="2B4C6873"/>
    <w:rsid w:val="2B640C2C"/>
    <w:rsid w:val="2C23D4C7"/>
    <w:rsid w:val="2C47A72D"/>
    <w:rsid w:val="2C5CF206"/>
    <w:rsid w:val="2C61D52E"/>
    <w:rsid w:val="2C966CCC"/>
    <w:rsid w:val="2C9E0A20"/>
    <w:rsid w:val="2E5688B0"/>
    <w:rsid w:val="2EBA2C52"/>
    <w:rsid w:val="2EE8B4D5"/>
    <w:rsid w:val="2F3D8929"/>
    <w:rsid w:val="2F82ED3C"/>
    <w:rsid w:val="2F8473DD"/>
    <w:rsid w:val="2FB58246"/>
    <w:rsid w:val="3077DEC3"/>
    <w:rsid w:val="308DB2EC"/>
    <w:rsid w:val="30C0A54D"/>
    <w:rsid w:val="3137A1BA"/>
    <w:rsid w:val="31448F7C"/>
    <w:rsid w:val="31AA690A"/>
    <w:rsid w:val="31BB05D5"/>
    <w:rsid w:val="31DAC409"/>
    <w:rsid w:val="31FEAB4A"/>
    <w:rsid w:val="321754ED"/>
    <w:rsid w:val="327A312A"/>
    <w:rsid w:val="3295E588"/>
    <w:rsid w:val="33219693"/>
    <w:rsid w:val="3342A25F"/>
    <w:rsid w:val="33A914DF"/>
    <w:rsid w:val="350BEDB5"/>
    <w:rsid w:val="35333304"/>
    <w:rsid w:val="35A59601"/>
    <w:rsid w:val="35CC03D0"/>
    <w:rsid w:val="35F3F06A"/>
    <w:rsid w:val="3699D618"/>
    <w:rsid w:val="36D4E0BB"/>
    <w:rsid w:val="37536F9D"/>
    <w:rsid w:val="380D2A7C"/>
    <w:rsid w:val="384D988E"/>
    <w:rsid w:val="384DC48F"/>
    <w:rsid w:val="386F8836"/>
    <w:rsid w:val="387D6379"/>
    <w:rsid w:val="39D37E1C"/>
    <w:rsid w:val="3A205B1E"/>
    <w:rsid w:val="3AC559FD"/>
    <w:rsid w:val="3B067C5E"/>
    <w:rsid w:val="3B1DD378"/>
    <w:rsid w:val="3C7AA679"/>
    <w:rsid w:val="3D10D46A"/>
    <w:rsid w:val="3D5986F7"/>
    <w:rsid w:val="3D5FD4E6"/>
    <w:rsid w:val="3D864542"/>
    <w:rsid w:val="3DBFD1CF"/>
    <w:rsid w:val="3DF031B0"/>
    <w:rsid w:val="3EB7DB9A"/>
    <w:rsid w:val="3F2DAD2F"/>
    <w:rsid w:val="3F6278DE"/>
    <w:rsid w:val="3F99C6E3"/>
    <w:rsid w:val="40514FE1"/>
    <w:rsid w:val="40E9B21D"/>
    <w:rsid w:val="410B8129"/>
    <w:rsid w:val="411F96D8"/>
    <w:rsid w:val="4138D73E"/>
    <w:rsid w:val="41A8E940"/>
    <w:rsid w:val="41ABC86D"/>
    <w:rsid w:val="41D92F0F"/>
    <w:rsid w:val="428BD94C"/>
    <w:rsid w:val="429F1812"/>
    <w:rsid w:val="42DA6BD5"/>
    <w:rsid w:val="434396EE"/>
    <w:rsid w:val="435D1447"/>
    <w:rsid w:val="43977E53"/>
    <w:rsid w:val="43BA4CF0"/>
    <w:rsid w:val="43E7C444"/>
    <w:rsid w:val="4406171A"/>
    <w:rsid w:val="44CAB585"/>
    <w:rsid w:val="44CB72DC"/>
    <w:rsid w:val="451C3262"/>
    <w:rsid w:val="4540BBD4"/>
    <w:rsid w:val="456F0586"/>
    <w:rsid w:val="4635AC79"/>
    <w:rsid w:val="46509F89"/>
    <w:rsid w:val="465CE49A"/>
    <w:rsid w:val="465EB007"/>
    <w:rsid w:val="46729441"/>
    <w:rsid w:val="46780660"/>
    <w:rsid w:val="467D0093"/>
    <w:rsid w:val="46C76880"/>
    <w:rsid w:val="46CB4BCB"/>
    <w:rsid w:val="48048DF0"/>
    <w:rsid w:val="4818F848"/>
    <w:rsid w:val="487397F2"/>
    <w:rsid w:val="48FD5F82"/>
    <w:rsid w:val="49D74069"/>
    <w:rsid w:val="49FE3DD9"/>
    <w:rsid w:val="4A0E5D82"/>
    <w:rsid w:val="4A438D64"/>
    <w:rsid w:val="4A5EFAEE"/>
    <w:rsid w:val="4BB3A9AD"/>
    <w:rsid w:val="4C135095"/>
    <w:rsid w:val="4C27D98A"/>
    <w:rsid w:val="4CA4AB8B"/>
    <w:rsid w:val="4D5F0762"/>
    <w:rsid w:val="4D918295"/>
    <w:rsid w:val="4E0291C9"/>
    <w:rsid w:val="4EA7F8E5"/>
    <w:rsid w:val="4F08D9FD"/>
    <w:rsid w:val="4F2BBDF7"/>
    <w:rsid w:val="4F8EDD7E"/>
    <w:rsid w:val="4FAE8C9F"/>
    <w:rsid w:val="50034652"/>
    <w:rsid w:val="5112CA81"/>
    <w:rsid w:val="512B782B"/>
    <w:rsid w:val="5164AE2B"/>
    <w:rsid w:val="51D627DB"/>
    <w:rsid w:val="51FBB146"/>
    <w:rsid w:val="5272B968"/>
    <w:rsid w:val="5279147A"/>
    <w:rsid w:val="527957BF"/>
    <w:rsid w:val="52E1671F"/>
    <w:rsid w:val="53017A78"/>
    <w:rsid w:val="530F5F30"/>
    <w:rsid w:val="536BC43C"/>
    <w:rsid w:val="53EB6E16"/>
    <w:rsid w:val="54038C26"/>
    <w:rsid w:val="543F7251"/>
    <w:rsid w:val="54F25083"/>
    <w:rsid w:val="562F05F9"/>
    <w:rsid w:val="56CD7A28"/>
    <w:rsid w:val="570677A9"/>
    <w:rsid w:val="57750B02"/>
    <w:rsid w:val="57C03CFE"/>
    <w:rsid w:val="58007635"/>
    <w:rsid w:val="5878A688"/>
    <w:rsid w:val="58CED962"/>
    <w:rsid w:val="58E682E3"/>
    <w:rsid w:val="59006D99"/>
    <w:rsid w:val="598227CD"/>
    <w:rsid w:val="59850381"/>
    <w:rsid w:val="5990ABE8"/>
    <w:rsid w:val="5A382D4F"/>
    <w:rsid w:val="5A3C6870"/>
    <w:rsid w:val="5BB73BD3"/>
    <w:rsid w:val="5BC2C482"/>
    <w:rsid w:val="5BF4F789"/>
    <w:rsid w:val="5CCA2823"/>
    <w:rsid w:val="5D1D791B"/>
    <w:rsid w:val="5D7CB165"/>
    <w:rsid w:val="5DA8EEC5"/>
    <w:rsid w:val="5DEEE074"/>
    <w:rsid w:val="5E02FF8F"/>
    <w:rsid w:val="5E648F0F"/>
    <w:rsid w:val="5E90A9C7"/>
    <w:rsid w:val="5F0092F6"/>
    <w:rsid w:val="5FCCD387"/>
    <w:rsid w:val="5FEF00AB"/>
    <w:rsid w:val="60100686"/>
    <w:rsid w:val="6045DA0F"/>
    <w:rsid w:val="60463F2D"/>
    <w:rsid w:val="6058C4DB"/>
    <w:rsid w:val="605ED7E9"/>
    <w:rsid w:val="60912C48"/>
    <w:rsid w:val="60D47F00"/>
    <w:rsid w:val="610933E3"/>
    <w:rsid w:val="61493D7F"/>
    <w:rsid w:val="614EBF77"/>
    <w:rsid w:val="61BB259E"/>
    <w:rsid w:val="62019DE2"/>
    <w:rsid w:val="62084D71"/>
    <w:rsid w:val="62692672"/>
    <w:rsid w:val="63204B05"/>
    <w:rsid w:val="635AB805"/>
    <w:rsid w:val="63764CCE"/>
    <w:rsid w:val="6387D1E2"/>
    <w:rsid w:val="63D9258A"/>
    <w:rsid w:val="64162DDF"/>
    <w:rsid w:val="64AC7EE8"/>
    <w:rsid w:val="64B26EB5"/>
    <w:rsid w:val="667C18CC"/>
    <w:rsid w:val="66A6D405"/>
    <w:rsid w:val="66D28435"/>
    <w:rsid w:val="6730A824"/>
    <w:rsid w:val="67AE0779"/>
    <w:rsid w:val="6879D677"/>
    <w:rsid w:val="6898538B"/>
    <w:rsid w:val="68E94788"/>
    <w:rsid w:val="697E6DF4"/>
    <w:rsid w:val="69A44A50"/>
    <w:rsid w:val="69D5A443"/>
    <w:rsid w:val="69E91354"/>
    <w:rsid w:val="6A678C5C"/>
    <w:rsid w:val="6A76368A"/>
    <w:rsid w:val="6A935B48"/>
    <w:rsid w:val="6AC3CD52"/>
    <w:rsid w:val="6AF0B52C"/>
    <w:rsid w:val="6B1AFC4F"/>
    <w:rsid w:val="6B1D5576"/>
    <w:rsid w:val="6CBC6510"/>
    <w:rsid w:val="6CC93F78"/>
    <w:rsid w:val="6CC94DF5"/>
    <w:rsid w:val="6D1B2D8A"/>
    <w:rsid w:val="6D4E4075"/>
    <w:rsid w:val="6DEB7901"/>
    <w:rsid w:val="6DFF9690"/>
    <w:rsid w:val="6F632BDC"/>
    <w:rsid w:val="6F987AA5"/>
    <w:rsid w:val="70AB3612"/>
    <w:rsid w:val="70E78EC4"/>
    <w:rsid w:val="7191D687"/>
    <w:rsid w:val="71B0FFCB"/>
    <w:rsid w:val="71F97DA9"/>
    <w:rsid w:val="720A3125"/>
    <w:rsid w:val="729D78F6"/>
    <w:rsid w:val="729FB858"/>
    <w:rsid w:val="72B41279"/>
    <w:rsid w:val="72DC8BFB"/>
    <w:rsid w:val="7312628D"/>
    <w:rsid w:val="739E8164"/>
    <w:rsid w:val="740E1618"/>
    <w:rsid w:val="743BE094"/>
    <w:rsid w:val="74608841"/>
    <w:rsid w:val="74E75A2A"/>
    <w:rsid w:val="76169CAE"/>
    <w:rsid w:val="76551380"/>
    <w:rsid w:val="76EB1374"/>
    <w:rsid w:val="77ABB7AA"/>
    <w:rsid w:val="77AEB0FF"/>
    <w:rsid w:val="7822C845"/>
    <w:rsid w:val="78ACFFE3"/>
    <w:rsid w:val="78B4233F"/>
    <w:rsid w:val="78FC0F14"/>
    <w:rsid w:val="7915F79A"/>
    <w:rsid w:val="7A08A8F2"/>
    <w:rsid w:val="7A59BEE4"/>
    <w:rsid w:val="7ADF4644"/>
    <w:rsid w:val="7B4A5A70"/>
    <w:rsid w:val="7B51FCD5"/>
    <w:rsid w:val="7B776B44"/>
    <w:rsid w:val="7BC56635"/>
    <w:rsid w:val="7C1EEBBF"/>
    <w:rsid w:val="7CCECDD1"/>
    <w:rsid w:val="7CFBD34A"/>
    <w:rsid w:val="7CFE8002"/>
    <w:rsid w:val="7D5F2FE1"/>
    <w:rsid w:val="7D68C42C"/>
    <w:rsid w:val="7D8A8378"/>
    <w:rsid w:val="7D8C7986"/>
    <w:rsid w:val="7DA48F54"/>
    <w:rsid w:val="7DB6D841"/>
    <w:rsid w:val="7E700796"/>
    <w:rsid w:val="7EFA0081"/>
    <w:rsid w:val="7F4CCB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C2026AB"/>
  <w15:docId w15:val="{D9972D4D-D1D3-4984-8BF4-A76EE6169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9" w:unhideWhenUsed="1" w:qFormat="1"/>
    <w:lsdException w:name="heading 6" w:semiHidden="1" w:uiPriority="1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iPriority="0" w:unhideWhenUsed="1"/>
    <w:lsdException w:name="List Bullet" w:semiHidden="1" w:uiPriority="4" w:unhideWhenUsed="1" w:qFormat="1"/>
    <w:lsdException w:name="List Number" w:semiHidden="1" w:uiPriority="4"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qFormat="1"/>
    <w:lsdException w:name="List Bullet 3" w:semiHidden="1" w:unhideWhenUsed="1"/>
    <w:lsdException w:name="List Bullet 4" w:semiHidden="1" w:unhideWhenUsed="1"/>
    <w:lsdException w:name="List Bullet 5" w:semiHidden="1" w:unhideWhenUsed="1"/>
    <w:lsdException w:name="List Number 2" w:semiHidden="1" w:uiPriority="9"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4" w:unhideWhenUsed="1" w:qFormat="1"/>
    <w:lsdException w:name="List Continue 2" w:semiHidden="1" w:uiPriority="9"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04032"/>
    <w:rPr>
      <w:rFonts w:ascii="Open Sans" w:eastAsia="MS Mincho" w:hAnsi="Open Sans"/>
      <w:sz w:val="22"/>
    </w:rPr>
  </w:style>
  <w:style w:type="paragraph" w:styleId="Heading1">
    <w:name w:val="heading 1"/>
    <w:aliases w:val="Section Title"/>
    <w:next w:val="BodyText"/>
    <w:link w:val="Heading1Char"/>
    <w:qFormat/>
    <w:rsid w:val="007B3871"/>
    <w:pPr>
      <w:keepNext/>
      <w:pageBreakBefore/>
      <w:suppressAutoHyphens/>
      <w:spacing w:after="120"/>
      <w:ind w:left="360" w:hanging="360"/>
      <w:outlineLvl w:val="0"/>
    </w:pPr>
    <w:rPr>
      <w:rFonts w:ascii="Open Sans" w:eastAsia="Times New Roman" w:hAnsi="Open Sans"/>
      <w:b/>
      <w:color w:val="54B948"/>
      <w:sz w:val="36"/>
      <w:szCs w:val="36"/>
      <w:lang w:val="en-GB"/>
    </w:rPr>
  </w:style>
  <w:style w:type="paragraph" w:styleId="Heading2">
    <w:name w:val="heading 2"/>
    <w:basedOn w:val="Heading1"/>
    <w:next w:val="BodyText"/>
    <w:link w:val="Heading2Char"/>
    <w:uiPriority w:val="9"/>
    <w:unhideWhenUsed/>
    <w:qFormat/>
    <w:rsid w:val="003B5D4F"/>
    <w:pPr>
      <w:pageBreakBefore w:val="0"/>
      <w:numPr>
        <w:ilvl w:val="1"/>
        <w:numId w:val="16"/>
      </w:numPr>
      <w:tabs>
        <w:tab w:val="left" w:pos="1080"/>
      </w:tabs>
      <w:spacing w:before="120"/>
      <w:outlineLvl w:val="1"/>
    </w:pPr>
    <w:rPr>
      <w:sz w:val="34"/>
      <w:szCs w:val="28"/>
    </w:rPr>
  </w:style>
  <w:style w:type="paragraph" w:styleId="Heading3">
    <w:name w:val="heading 3"/>
    <w:basedOn w:val="Heading2"/>
    <w:next w:val="BodyText"/>
    <w:link w:val="Heading3Char"/>
    <w:uiPriority w:val="9"/>
    <w:unhideWhenUsed/>
    <w:qFormat/>
    <w:rsid w:val="003B5D4F"/>
    <w:pPr>
      <w:numPr>
        <w:ilvl w:val="2"/>
      </w:numPr>
      <w:tabs>
        <w:tab w:val="left" w:pos="0"/>
        <w:tab w:val="left" w:pos="720"/>
        <w:tab w:val="left" w:pos="936"/>
      </w:tabs>
      <w:outlineLvl w:val="2"/>
    </w:pPr>
    <w:rPr>
      <w:rFonts w:cs="Calibri"/>
      <w:sz w:val="28"/>
      <w:szCs w:val="24"/>
    </w:rPr>
  </w:style>
  <w:style w:type="paragraph" w:styleId="Heading4">
    <w:name w:val="heading 4"/>
    <w:basedOn w:val="Heading3"/>
    <w:next w:val="BodyText"/>
    <w:link w:val="Heading4Char"/>
    <w:uiPriority w:val="9"/>
    <w:unhideWhenUsed/>
    <w:qFormat/>
    <w:rsid w:val="003B5D4F"/>
    <w:pPr>
      <w:numPr>
        <w:ilvl w:val="3"/>
      </w:numPr>
      <w:ind w:left="648"/>
      <w:outlineLvl w:val="3"/>
    </w:pPr>
    <w:rPr>
      <w:sz w:val="24"/>
    </w:rPr>
  </w:style>
  <w:style w:type="paragraph" w:styleId="Heading5">
    <w:name w:val="heading 5"/>
    <w:basedOn w:val="Heading4"/>
    <w:next w:val="BodyText"/>
    <w:link w:val="Heading5Char"/>
    <w:uiPriority w:val="19"/>
    <w:unhideWhenUsed/>
    <w:rsid w:val="00B04032"/>
    <w:pPr>
      <w:numPr>
        <w:ilvl w:val="4"/>
      </w:numPr>
      <w:tabs>
        <w:tab w:val="num" w:pos="360"/>
      </w:tabs>
      <w:ind w:left="1728" w:hanging="648"/>
      <w:outlineLvl w:val="4"/>
    </w:pPr>
    <w:rPr>
      <w:sz w:val="22"/>
    </w:rPr>
  </w:style>
  <w:style w:type="paragraph" w:styleId="Heading6">
    <w:name w:val="heading 6"/>
    <w:basedOn w:val="Heading5"/>
    <w:next w:val="BodyText"/>
    <w:link w:val="Heading6Char"/>
    <w:uiPriority w:val="19"/>
    <w:unhideWhenUsed/>
    <w:rsid w:val="00B04032"/>
    <w:pPr>
      <w:numPr>
        <w:ilvl w:val="5"/>
      </w:numPr>
      <w:tabs>
        <w:tab w:val="num" w:pos="360"/>
      </w:tabs>
      <w:ind w:left="1728" w:hanging="648"/>
      <w:outlineLvl w:val="5"/>
    </w:pPr>
    <w:rPr>
      <w:i/>
      <w:szCs w:val="20"/>
    </w:rPr>
  </w:style>
  <w:style w:type="paragraph" w:styleId="Heading7">
    <w:name w:val="heading 7"/>
    <w:basedOn w:val="Normal"/>
    <w:next w:val="Normal"/>
    <w:link w:val="Heading7Char"/>
    <w:uiPriority w:val="9"/>
    <w:unhideWhenUsed/>
    <w:qFormat/>
    <w:rsid w:val="00B04032"/>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04032"/>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04032"/>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Title Char"/>
    <w:basedOn w:val="DefaultParagraphFont"/>
    <w:link w:val="Heading1"/>
    <w:rsid w:val="00B04032"/>
    <w:rPr>
      <w:rFonts w:ascii="Open Sans" w:eastAsia="Times New Roman" w:hAnsi="Open Sans"/>
      <w:b/>
      <w:color w:val="54B948"/>
      <w:sz w:val="36"/>
      <w:szCs w:val="36"/>
      <w:lang w:val="en-GB"/>
    </w:rPr>
  </w:style>
  <w:style w:type="character" w:customStyle="1" w:styleId="Heading2Char">
    <w:name w:val="Heading 2 Char"/>
    <w:basedOn w:val="DefaultParagraphFont"/>
    <w:link w:val="Heading2"/>
    <w:uiPriority w:val="9"/>
    <w:rsid w:val="003B5D4F"/>
    <w:rPr>
      <w:rFonts w:ascii="Open Sans" w:eastAsia="Times New Roman" w:hAnsi="Open Sans"/>
      <w:b/>
      <w:color w:val="54B948"/>
      <w:sz w:val="34"/>
      <w:szCs w:val="28"/>
      <w:lang w:val="en-GB"/>
    </w:rPr>
  </w:style>
  <w:style w:type="character" w:customStyle="1" w:styleId="Heading3Char">
    <w:name w:val="Heading 3 Char"/>
    <w:basedOn w:val="DefaultParagraphFont"/>
    <w:link w:val="Heading3"/>
    <w:uiPriority w:val="9"/>
    <w:rsid w:val="003B5D4F"/>
    <w:rPr>
      <w:rFonts w:ascii="Open Sans" w:eastAsia="Times New Roman" w:hAnsi="Open Sans" w:cs="Calibri"/>
      <w:b/>
      <w:color w:val="54B948"/>
      <w:sz w:val="28"/>
      <w:szCs w:val="24"/>
      <w:lang w:val="en-GB"/>
    </w:rPr>
  </w:style>
  <w:style w:type="character" w:customStyle="1" w:styleId="Heading4Char">
    <w:name w:val="Heading 4 Char"/>
    <w:basedOn w:val="DefaultParagraphFont"/>
    <w:link w:val="Heading4"/>
    <w:uiPriority w:val="9"/>
    <w:rsid w:val="003B5D4F"/>
    <w:rPr>
      <w:rFonts w:ascii="Open Sans" w:eastAsia="Times New Roman" w:hAnsi="Open Sans" w:cs="Calibri"/>
      <w:b/>
      <w:color w:val="54B948"/>
      <w:sz w:val="24"/>
      <w:szCs w:val="24"/>
      <w:lang w:val="en-GB"/>
    </w:rPr>
  </w:style>
  <w:style w:type="character" w:customStyle="1" w:styleId="Heading5Char">
    <w:name w:val="Heading 5 Char"/>
    <w:basedOn w:val="DefaultParagraphFont"/>
    <w:link w:val="Heading5"/>
    <w:uiPriority w:val="19"/>
    <w:rsid w:val="00B04032"/>
    <w:rPr>
      <w:rFonts w:ascii="Open Sans" w:eastAsia="Times New Roman" w:hAnsi="Open Sans" w:cs="Calibri"/>
      <w:b/>
      <w:color w:val="54B948"/>
      <w:sz w:val="22"/>
      <w:szCs w:val="24"/>
      <w:lang w:val="en-GB"/>
    </w:rPr>
  </w:style>
  <w:style w:type="character" w:customStyle="1" w:styleId="Heading6Char">
    <w:name w:val="Heading 6 Char"/>
    <w:basedOn w:val="DefaultParagraphFont"/>
    <w:link w:val="Heading6"/>
    <w:uiPriority w:val="19"/>
    <w:rsid w:val="00B04032"/>
    <w:rPr>
      <w:rFonts w:ascii="Open Sans" w:eastAsia="Times New Roman" w:hAnsi="Open Sans" w:cs="Calibri"/>
      <w:b/>
      <w:i/>
      <w:color w:val="54B948"/>
      <w:sz w:val="22"/>
      <w:lang w:val="en-GB"/>
    </w:rPr>
  </w:style>
  <w:style w:type="character" w:customStyle="1" w:styleId="Heading7Char">
    <w:name w:val="Heading 7 Char"/>
    <w:basedOn w:val="DefaultParagraphFont"/>
    <w:link w:val="Heading7"/>
    <w:uiPriority w:val="9"/>
    <w:rsid w:val="00B04032"/>
    <w:rPr>
      <w:rFonts w:asciiTheme="majorHAnsi" w:eastAsiaTheme="majorEastAsia" w:hAnsiTheme="majorHAnsi" w:cstheme="majorBidi"/>
      <w:i/>
      <w:iCs/>
      <w:color w:val="243F60" w:themeColor="accent1" w:themeShade="7F"/>
      <w:sz w:val="22"/>
    </w:rPr>
  </w:style>
  <w:style w:type="character" w:customStyle="1" w:styleId="Heading8Char">
    <w:name w:val="Heading 8 Char"/>
    <w:basedOn w:val="DefaultParagraphFont"/>
    <w:link w:val="Heading8"/>
    <w:uiPriority w:val="9"/>
    <w:rsid w:val="00B0403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B04032"/>
    <w:rPr>
      <w:rFonts w:asciiTheme="majorHAnsi" w:eastAsiaTheme="majorEastAsia" w:hAnsiTheme="majorHAnsi" w:cstheme="majorBidi"/>
      <w:i/>
      <w:iCs/>
      <w:color w:val="272727" w:themeColor="text1" w:themeTint="D8"/>
      <w:sz w:val="21"/>
      <w:szCs w:val="21"/>
    </w:rPr>
  </w:style>
  <w:style w:type="character" w:customStyle="1" w:styleId="WW8Num2z0">
    <w:name w:val="WW8Num2z0"/>
    <w:rsid w:val="00916881"/>
    <w:rPr>
      <w:rFonts w:ascii="Calibri" w:eastAsia="Times New Roman" w:hAnsi="Calibri" w:cs="Arial"/>
    </w:rPr>
  </w:style>
  <w:style w:type="character" w:customStyle="1" w:styleId="WW8Num3z0">
    <w:name w:val="WW8Num3z0"/>
    <w:rsid w:val="00916881"/>
    <w:rPr>
      <w:rFonts w:ascii="Symbol" w:hAnsi="Symbol"/>
    </w:rPr>
  </w:style>
  <w:style w:type="character" w:customStyle="1" w:styleId="WW8Num4z0">
    <w:name w:val="WW8Num4z0"/>
    <w:rsid w:val="00916881"/>
    <w:rPr>
      <w:rFonts w:ascii="Symbol" w:eastAsia="Times New Roman" w:hAnsi="Symbol" w:cs="Arial"/>
      <w:u w:val="none"/>
    </w:rPr>
  </w:style>
  <w:style w:type="character" w:customStyle="1" w:styleId="WW8Num5z0">
    <w:name w:val="WW8Num5z0"/>
    <w:rsid w:val="00916881"/>
    <w:rPr>
      <w:rFonts w:ascii="Symbol" w:eastAsia="Times New Roman" w:hAnsi="Symbol" w:cs="Arial"/>
      <w:u w:val="none"/>
    </w:rPr>
  </w:style>
  <w:style w:type="character" w:customStyle="1" w:styleId="WW8Num6z0">
    <w:name w:val="WW8Num6z0"/>
    <w:rsid w:val="00916881"/>
    <w:rPr>
      <w:rFonts w:ascii="Arial" w:hAnsi="Arial"/>
      <w:b/>
      <w:i w:val="0"/>
      <w:color w:val="004E4C"/>
      <w:sz w:val="20"/>
    </w:rPr>
  </w:style>
  <w:style w:type="character" w:customStyle="1" w:styleId="WW8Num7z0">
    <w:name w:val="WW8Num7z0"/>
    <w:rsid w:val="00916881"/>
    <w:rPr>
      <w:rFonts w:ascii="Calibri" w:eastAsia="Times New Roman" w:hAnsi="Calibri" w:cs="Arial"/>
    </w:rPr>
  </w:style>
  <w:style w:type="character" w:customStyle="1" w:styleId="WW8Num8z0">
    <w:name w:val="WW8Num8z0"/>
    <w:rsid w:val="00916881"/>
    <w:rPr>
      <w:rFonts w:ascii="Calibri" w:eastAsia="Times New Roman" w:hAnsi="Calibri" w:cs="Calibri"/>
    </w:rPr>
  </w:style>
  <w:style w:type="character" w:customStyle="1" w:styleId="WW8Num9z0">
    <w:name w:val="WW8Num9z0"/>
    <w:rsid w:val="00916881"/>
    <w:rPr>
      <w:rFonts w:ascii="Symbol" w:hAnsi="Symbol"/>
    </w:rPr>
  </w:style>
  <w:style w:type="character" w:customStyle="1" w:styleId="WW8Num10z0">
    <w:name w:val="WW8Num10z0"/>
    <w:rsid w:val="00916881"/>
    <w:rPr>
      <w:rFonts w:ascii="Symbol" w:hAnsi="Symbol"/>
      <w:b/>
      <w:i w:val="0"/>
      <w:color w:val="004E4C"/>
      <w:sz w:val="20"/>
    </w:rPr>
  </w:style>
  <w:style w:type="character" w:customStyle="1" w:styleId="WW8Num11z0">
    <w:name w:val="WW8Num11z0"/>
    <w:rsid w:val="00916881"/>
    <w:rPr>
      <w:rFonts w:ascii="Symbol" w:hAnsi="Symbol"/>
    </w:rPr>
  </w:style>
  <w:style w:type="character" w:customStyle="1" w:styleId="WW8Num12z0">
    <w:name w:val="WW8Num12z0"/>
    <w:rsid w:val="00916881"/>
    <w:rPr>
      <w:rFonts w:ascii="Calibri" w:eastAsia="Times New Roman" w:hAnsi="Calibri" w:cs="Calibri"/>
    </w:rPr>
  </w:style>
  <w:style w:type="character" w:customStyle="1" w:styleId="Absatz-Standardschriftart">
    <w:name w:val="Absatz-Standardschriftart"/>
    <w:rsid w:val="00916881"/>
  </w:style>
  <w:style w:type="character" w:customStyle="1" w:styleId="WW8Num1z0">
    <w:name w:val="WW8Num1z0"/>
    <w:rsid w:val="00916881"/>
    <w:rPr>
      <w:rFonts w:ascii="Symbol" w:eastAsia="Times New Roman" w:hAnsi="Symbol" w:cs="Arial"/>
    </w:rPr>
  </w:style>
  <w:style w:type="character" w:customStyle="1" w:styleId="WW8Num1z1">
    <w:name w:val="WW8Num1z1"/>
    <w:rsid w:val="00916881"/>
    <w:rPr>
      <w:rFonts w:ascii="Courier New" w:hAnsi="Courier New" w:cs="Courier New"/>
    </w:rPr>
  </w:style>
  <w:style w:type="character" w:customStyle="1" w:styleId="WW8Num1z2">
    <w:name w:val="WW8Num1z2"/>
    <w:rsid w:val="00916881"/>
    <w:rPr>
      <w:rFonts w:ascii="Wingdings" w:hAnsi="Wingdings"/>
    </w:rPr>
  </w:style>
  <w:style w:type="character" w:customStyle="1" w:styleId="WW8Num1z3">
    <w:name w:val="WW8Num1z3"/>
    <w:rsid w:val="00916881"/>
    <w:rPr>
      <w:rFonts w:ascii="Symbol" w:hAnsi="Symbol"/>
    </w:rPr>
  </w:style>
  <w:style w:type="character" w:customStyle="1" w:styleId="WW8Num2z1">
    <w:name w:val="WW8Num2z1"/>
    <w:rsid w:val="00916881"/>
    <w:rPr>
      <w:rFonts w:ascii="Courier New" w:hAnsi="Courier New" w:cs="Courier New"/>
    </w:rPr>
  </w:style>
  <w:style w:type="character" w:customStyle="1" w:styleId="WW8Num2z2">
    <w:name w:val="WW8Num2z2"/>
    <w:rsid w:val="00916881"/>
    <w:rPr>
      <w:rFonts w:ascii="Wingdings" w:hAnsi="Wingdings"/>
    </w:rPr>
  </w:style>
  <w:style w:type="character" w:customStyle="1" w:styleId="WW8Num2z3">
    <w:name w:val="WW8Num2z3"/>
    <w:rsid w:val="00916881"/>
    <w:rPr>
      <w:rFonts w:ascii="Symbol" w:hAnsi="Symbol"/>
    </w:rPr>
  </w:style>
  <w:style w:type="character" w:customStyle="1" w:styleId="WW8Num3z1">
    <w:name w:val="WW8Num3z1"/>
    <w:rsid w:val="00916881"/>
    <w:rPr>
      <w:rFonts w:ascii="Courier New" w:hAnsi="Courier New" w:cs="Courier New"/>
    </w:rPr>
  </w:style>
  <w:style w:type="character" w:customStyle="1" w:styleId="WW8Num3z2">
    <w:name w:val="WW8Num3z2"/>
    <w:rsid w:val="00916881"/>
    <w:rPr>
      <w:rFonts w:ascii="Wingdings" w:hAnsi="Wingdings"/>
    </w:rPr>
  </w:style>
  <w:style w:type="character" w:customStyle="1" w:styleId="WW8Num4z1">
    <w:name w:val="WW8Num4z1"/>
    <w:rsid w:val="00916881"/>
    <w:rPr>
      <w:rFonts w:ascii="Courier New" w:hAnsi="Courier New" w:cs="Courier New"/>
    </w:rPr>
  </w:style>
  <w:style w:type="character" w:customStyle="1" w:styleId="WW8Num4z2">
    <w:name w:val="WW8Num4z2"/>
    <w:rsid w:val="00916881"/>
    <w:rPr>
      <w:rFonts w:ascii="Wingdings" w:hAnsi="Wingdings"/>
    </w:rPr>
  </w:style>
  <w:style w:type="character" w:customStyle="1" w:styleId="WW8Num4z3">
    <w:name w:val="WW8Num4z3"/>
    <w:rsid w:val="00916881"/>
    <w:rPr>
      <w:rFonts w:ascii="Symbol" w:hAnsi="Symbol"/>
    </w:rPr>
  </w:style>
  <w:style w:type="character" w:customStyle="1" w:styleId="WW8Num5z1">
    <w:name w:val="WW8Num5z1"/>
    <w:rsid w:val="00916881"/>
    <w:rPr>
      <w:rFonts w:ascii="Courier New" w:hAnsi="Courier New" w:cs="Courier New"/>
    </w:rPr>
  </w:style>
  <w:style w:type="character" w:customStyle="1" w:styleId="WW8Num5z2">
    <w:name w:val="WW8Num5z2"/>
    <w:rsid w:val="00916881"/>
    <w:rPr>
      <w:rFonts w:ascii="Wingdings" w:hAnsi="Wingdings"/>
    </w:rPr>
  </w:style>
  <w:style w:type="character" w:customStyle="1" w:styleId="WW8Num5z3">
    <w:name w:val="WW8Num5z3"/>
    <w:rsid w:val="00916881"/>
    <w:rPr>
      <w:rFonts w:ascii="Symbol" w:hAnsi="Symbol"/>
    </w:rPr>
  </w:style>
  <w:style w:type="character" w:customStyle="1" w:styleId="WW8Num6z1">
    <w:name w:val="WW8Num6z1"/>
    <w:rsid w:val="00916881"/>
    <w:rPr>
      <w:rFonts w:ascii="Symbol" w:hAnsi="Symbol"/>
      <w:b/>
      <w:i w:val="0"/>
      <w:color w:val="004E4C"/>
      <w:sz w:val="20"/>
    </w:rPr>
  </w:style>
  <w:style w:type="character" w:customStyle="1" w:styleId="WW8Num7z1">
    <w:name w:val="WW8Num7z1"/>
    <w:rsid w:val="00916881"/>
    <w:rPr>
      <w:rFonts w:ascii="Courier New" w:hAnsi="Courier New" w:cs="Courier New"/>
    </w:rPr>
  </w:style>
  <w:style w:type="character" w:customStyle="1" w:styleId="WW8Num7z2">
    <w:name w:val="WW8Num7z2"/>
    <w:rsid w:val="00916881"/>
    <w:rPr>
      <w:rFonts w:ascii="Wingdings" w:hAnsi="Wingdings"/>
    </w:rPr>
  </w:style>
  <w:style w:type="character" w:customStyle="1" w:styleId="WW8Num7z3">
    <w:name w:val="WW8Num7z3"/>
    <w:rsid w:val="00916881"/>
    <w:rPr>
      <w:rFonts w:ascii="Symbol" w:hAnsi="Symbol"/>
    </w:rPr>
  </w:style>
  <w:style w:type="character" w:customStyle="1" w:styleId="WW8Num8z1">
    <w:name w:val="WW8Num8z1"/>
    <w:rsid w:val="00916881"/>
    <w:rPr>
      <w:rFonts w:ascii="Courier New" w:hAnsi="Courier New" w:cs="Courier New"/>
    </w:rPr>
  </w:style>
  <w:style w:type="character" w:customStyle="1" w:styleId="WW8Num8z2">
    <w:name w:val="WW8Num8z2"/>
    <w:rsid w:val="00916881"/>
    <w:rPr>
      <w:rFonts w:ascii="Wingdings" w:hAnsi="Wingdings"/>
    </w:rPr>
  </w:style>
  <w:style w:type="character" w:customStyle="1" w:styleId="WW8Num8z3">
    <w:name w:val="WW8Num8z3"/>
    <w:rsid w:val="00916881"/>
    <w:rPr>
      <w:rFonts w:ascii="Symbol" w:hAnsi="Symbol"/>
    </w:rPr>
  </w:style>
  <w:style w:type="character" w:customStyle="1" w:styleId="WW8Num12z1">
    <w:name w:val="WW8Num12z1"/>
    <w:rsid w:val="00916881"/>
    <w:rPr>
      <w:rFonts w:ascii="Courier New" w:hAnsi="Courier New" w:cs="Courier New"/>
    </w:rPr>
  </w:style>
  <w:style w:type="character" w:customStyle="1" w:styleId="WW8Num12z2">
    <w:name w:val="WW8Num12z2"/>
    <w:rsid w:val="00916881"/>
    <w:rPr>
      <w:rFonts w:ascii="Wingdings" w:hAnsi="Wingdings"/>
    </w:rPr>
  </w:style>
  <w:style w:type="character" w:customStyle="1" w:styleId="WW8Num12z3">
    <w:name w:val="WW8Num12z3"/>
    <w:rsid w:val="00916881"/>
    <w:rPr>
      <w:rFonts w:ascii="Symbol" w:hAnsi="Symbol"/>
    </w:rPr>
  </w:style>
  <w:style w:type="character" w:customStyle="1" w:styleId="WW8Num13z0">
    <w:name w:val="WW8Num13z0"/>
    <w:rsid w:val="00916881"/>
    <w:rPr>
      <w:rFonts w:ascii="Calibri" w:eastAsia="Times New Roman" w:hAnsi="Calibri" w:cs="Arial"/>
    </w:rPr>
  </w:style>
  <w:style w:type="character" w:customStyle="1" w:styleId="WW8Num13z1">
    <w:name w:val="WW8Num13z1"/>
    <w:rsid w:val="00916881"/>
    <w:rPr>
      <w:rFonts w:ascii="Courier New" w:hAnsi="Courier New" w:cs="Courier New"/>
    </w:rPr>
  </w:style>
  <w:style w:type="character" w:customStyle="1" w:styleId="WW8Num13z2">
    <w:name w:val="WW8Num13z2"/>
    <w:rsid w:val="00916881"/>
    <w:rPr>
      <w:rFonts w:ascii="Wingdings" w:hAnsi="Wingdings"/>
    </w:rPr>
  </w:style>
  <w:style w:type="character" w:customStyle="1" w:styleId="WW8Num13z3">
    <w:name w:val="WW8Num13z3"/>
    <w:rsid w:val="00916881"/>
    <w:rPr>
      <w:rFonts w:ascii="Symbol" w:hAnsi="Symbol"/>
    </w:rPr>
  </w:style>
  <w:style w:type="character" w:customStyle="1" w:styleId="WW8Num14z0">
    <w:name w:val="WW8Num14z0"/>
    <w:rsid w:val="00916881"/>
    <w:rPr>
      <w:rFonts w:ascii="Symbol" w:eastAsia="Times New Roman" w:hAnsi="Symbol" w:cs="Arial"/>
    </w:rPr>
  </w:style>
  <w:style w:type="character" w:customStyle="1" w:styleId="WW8Num14z1">
    <w:name w:val="WW8Num14z1"/>
    <w:rsid w:val="00916881"/>
    <w:rPr>
      <w:rFonts w:ascii="Courier New" w:hAnsi="Courier New" w:cs="Courier New"/>
    </w:rPr>
  </w:style>
  <w:style w:type="character" w:customStyle="1" w:styleId="WW8Num14z2">
    <w:name w:val="WW8Num14z2"/>
    <w:rsid w:val="00916881"/>
    <w:rPr>
      <w:rFonts w:ascii="Wingdings" w:hAnsi="Wingdings"/>
    </w:rPr>
  </w:style>
  <w:style w:type="character" w:customStyle="1" w:styleId="WW8Num14z3">
    <w:name w:val="WW8Num14z3"/>
    <w:rsid w:val="00916881"/>
    <w:rPr>
      <w:rFonts w:ascii="Symbol" w:hAnsi="Symbol"/>
    </w:rPr>
  </w:style>
  <w:style w:type="character" w:customStyle="1" w:styleId="CharChar16">
    <w:name w:val="Char Char16"/>
    <w:rsid w:val="00916881"/>
    <w:rPr>
      <w:rFonts w:ascii="Calibri" w:eastAsia="Times New Roman" w:hAnsi="Calibri" w:cs="Times New Roman"/>
      <w:caps/>
      <w:color w:val="632423"/>
      <w:spacing w:val="20"/>
      <w:sz w:val="28"/>
      <w:szCs w:val="28"/>
    </w:rPr>
  </w:style>
  <w:style w:type="character" w:customStyle="1" w:styleId="CharChar15">
    <w:name w:val="Char Char15"/>
    <w:rsid w:val="00916881"/>
    <w:rPr>
      <w:rFonts w:ascii="Calibri" w:eastAsia="Times New Roman" w:hAnsi="Calibri" w:cs="Times New Roman"/>
      <w:caps/>
      <w:color w:val="632423"/>
      <w:spacing w:val="15"/>
      <w:sz w:val="24"/>
      <w:szCs w:val="24"/>
    </w:rPr>
  </w:style>
  <w:style w:type="character" w:customStyle="1" w:styleId="CharChar14">
    <w:name w:val="Char Char14"/>
    <w:rsid w:val="00916881"/>
    <w:rPr>
      <w:rFonts w:ascii="Calibri" w:eastAsia="Times New Roman" w:hAnsi="Calibri" w:cs="Times New Roman"/>
      <w:caps/>
      <w:color w:val="622423"/>
      <w:sz w:val="24"/>
      <w:szCs w:val="24"/>
    </w:rPr>
  </w:style>
  <w:style w:type="character" w:customStyle="1" w:styleId="CharChar13">
    <w:name w:val="Char Char13"/>
    <w:rsid w:val="00916881"/>
    <w:rPr>
      <w:rFonts w:ascii="Calibri" w:eastAsia="Times New Roman" w:hAnsi="Calibri" w:cs="Times New Roman"/>
      <w:caps/>
      <w:color w:val="622423"/>
      <w:spacing w:val="10"/>
    </w:rPr>
  </w:style>
  <w:style w:type="character" w:customStyle="1" w:styleId="CharChar12">
    <w:name w:val="Char Char12"/>
    <w:rsid w:val="00916881"/>
    <w:rPr>
      <w:rFonts w:ascii="Calibri" w:eastAsia="Times New Roman" w:hAnsi="Calibri" w:cs="Times New Roman"/>
      <w:caps/>
      <w:color w:val="622423"/>
      <w:spacing w:val="10"/>
    </w:rPr>
  </w:style>
  <w:style w:type="character" w:customStyle="1" w:styleId="CharChar11">
    <w:name w:val="Char Char11"/>
    <w:rsid w:val="00916881"/>
    <w:rPr>
      <w:rFonts w:ascii="Calibri" w:eastAsia="Times New Roman" w:hAnsi="Calibri" w:cs="Times New Roman"/>
      <w:caps/>
      <w:color w:val="943634"/>
      <w:spacing w:val="10"/>
    </w:rPr>
  </w:style>
  <w:style w:type="character" w:customStyle="1" w:styleId="CharChar10">
    <w:name w:val="Char Char10"/>
    <w:rsid w:val="00916881"/>
    <w:rPr>
      <w:rFonts w:ascii="Calibri" w:eastAsia="Times New Roman" w:hAnsi="Calibri" w:cs="Times New Roman"/>
      <w:i/>
      <w:iCs/>
      <w:caps/>
      <w:color w:val="943634"/>
      <w:spacing w:val="10"/>
    </w:rPr>
  </w:style>
  <w:style w:type="character" w:customStyle="1" w:styleId="CharChar9">
    <w:name w:val="Char Char9"/>
    <w:rsid w:val="00916881"/>
    <w:rPr>
      <w:rFonts w:ascii="Calibri" w:hAnsi="Calibri"/>
      <w:caps/>
      <w:spacing w:val="10"/>
      <w:sz w:val="20"/>
      <w:szCs w:val="20"/>
    </w:rPr>
  </w:style>
  <w:style w:type="character" w:customStyle="1" w:styleId="CharChar8">
    <w:name w:val="Char Char8"/>
    <w:rsid w:val="00916881"/>
    <w:rPr>
      <w:rFonts w:ascii="Calibri" w:hAnsi="Calibri"/>
      <w:i/>
      <w:iCs/>
      <w:caps/>
      <w:spacing w:val="10"/>
      <w:sz w:val="20"/>
      <w:szCs w:val="20"/>
    </w:rPr>
  </w:style>
  <w:style w:type="character" w:styleId="PlaceholderText">
    <w:name w:val="Placeholder Text"/>
    <w:rsid w:val="00916881"/>
    <w:rPr>
      <w:color w:val="808080"/>
    </w:rPr>
  </w:style>
  <w:style w:type="character" w:styleId="CommentReference">
    <w:name w:val="annotation reference"/>
    <w:basedOn w:val="DefaultParagraphFont"/>
    <w:uiPriority w:val="99"/>
    <w:unhideWhenUsed/>
    <w:rsid w:val="00B04032"/>
    <w:rPr>
      <w:sz w:val="16"/>
      <w:szCs w:val="16"/>
    </w:rPr>
  </w:style>
  <w:style w:type="character" w:customStyle="1" w:styleId="StyleCellTextCharBlueUnderlineChar">
    <w:name w:val="Style Cell Text Char + Blue Underline Char"/>
    <w:rsid w:val="00916881"/>
    <w:rPr>
      <w:rFonts w:ascii="Verdana" w:hAnsi="Verdana" w:cs="Arial"/>
      <w:color w:val="333399"/>
      <w:sz w:val="16"/>
      <w:u w:val="single"/>
      <w:lang w:val="en-US" w:eastAsia="ar-SA" w:bidi="ar-SA"/>
    </w:rPr>
  </w:style>
  <w:style w:type="character" w:styleId="Hyperlink">
    <w:name w:val="Hyperlink"/>
    <w:basedOn w:val="DefaultParagraphFont"/>
    <w:uiPriority w:val="99"/>
    <w:rsid w:val="00B04032"/>
    <w:rPr>
      <w:color w:val="0000FF"/>
      <w:u w:val="single"/>
    </w:rPr>
  </w:style>
  <w:style w:type="character" w:customStyle="1" w:styleId="CharChar7">
    <w:name w:val="Char Char7"/>
    <w:rsid w:val="00916881"/>
    <w:rPr>
      <w:rFonts w:ascii="Calibri" w:hAnsi="Calibri"/>
      <w:i/>
      <w:iCs/>
    </w:rPr>
  </w:style>
  <w:style w:type="character" w:styleId="FollowedHyperlink">
    <w:name w:val="FollowedHyperlink"/>
    <w:basedOn w:val="DefaultParagraphFont"/>
    <w:uiPriority w:val="99"/>
    <w:semiHidden/>
    <w:rsid w:val="00B04032"/>
    <w:rPr>
      <w:color w:val="0000FF"/>
      <w:u w:val="single"/>
    </w:rPr>
  </w:style>
  <w:style w:type="character" w:customStyle="1" w:styleId="CharChar6">
    <w:name w:val="Char Char6"/>
    <w:rsid w:val="00916881"/>
    <w:rPr>
      <w:rFonts w:ascii="Verdana" w:hAnsi="Verdana"/>
      <w:szCs w:val="24"/>
    </w:rPr>
  </w:style>
  <w:style w:type="character" w:customStyle="1" w:styleId="CharChar5">
    <w:name w:val="Char Char5"/>
    <w:rsid w:val="00916881"/>
    <w:rPr>
      <w:rFonts w:ascii="Verdana" w:hAnsi="Verdana"/>
      <w:szCs w:val="24"/>
    </w:rPr>
  </w:style>
  <w:style w:type="character" w:customStyle="1" w:styleId="CharChar4">
    <w:name w:val="Char Char4"/>
    <w:rsid w:val="00916881"/>
    <w:rPr>
      <w:rFonts w:ascii="Calibri" w:eastAsia="Times New Roman" w:hAnsi="Calibri" w:cs="Times New Roman"/>
      <w:caps/>
      <w:color w:val="632423"/>
      <w:spacing w:val="50"/>
      <w:sz w:val="44"/>
      <w:szCs w:val="44"/>
    </w:rPr>
  </w:style>
  <w:style w:type="character" w:customStyle="1" w:styleId="CharChar3">
    <w:name w:val="Char Char3"/>
    <w:rsid w:val="00916881"/>
    <w:rPr>
      <w:rFonts w:ascii="Calibri" w:hAnsi="Calibri"/>
      <w:caps/>
      <w:spacing w:val="20"/>
      <w:sz w:val="18"/>
      <w:szCs w:val="18"/>
    </w:rPr>
  </w:style>
  <w:style w:type="character" w:styleId="Strong">
    <w:name w:val="Strong"/>
    <w:qFormat/>
    <w:rsid w:val="00916881"/>
    <w:rPr>
      <w:rFonts w:ascii="Calibri" w:hAnsi="Calibri"/>
      <w:b/>
      <w:bCs/>
      <w:color w:val="943634"/>
      <w:spacing w:val="5"/>
    </w:rPr>
  </w:style>
  <w:style w:type="character" w:styleId="Emphasis">
    <w:name w:val="Emphasis"/>
    <w:qFormat/>
    <w:rsid w:val="00916881"/>
    <w:rPr>
      <w:rFonts w:ascii="Calibri" w:hAnsi="Calibri"/>
      <w:caps/>
      <w:spacing w:val="5"/>
      <w:sz w:val="20"/>
      <w:szCs w:val="20"/>
    </w:rPr>
  </w:style>
  <w:style w:type="character" w:customStyle="1" w:styleId="NoSpacingChar">
    <w:name w:val="No Spacing Char"/>
    <w:rsid w:val="00916881"/>
  </w:style>
  <w:style w:type="character" w:customStyle="1" w:styleId="QuoteChar">
    <w:name w:val="Quote Char"/>
    <w:rsid w:val="00916881"/>
    <w:rPr>
      <w:rFonts w:ascii="Calibri" w:hAnsi="Calibri"/>
      <w:i/>
      <w:iCs/>
    </w:rPr>
  </w:style>
  <w:style w:type="character" w:customStyle="1" w:styleId="IntenseQuoteChar">
    <w:name w:val="Intense Quote Char"/>
    <w:rsid w:val="00916881"/>
    <w:rPr>
      <w:rFonts w:ascii="Calibri" w:eastAsia="Times New Roman" w:hAnsi="Calibri" w:cs="Times New Roman"/>
      <w:caps/>
      <w:color w:val="622423"/>
      <w:spacing w:val="5"/>
      <w:sz w:val="20"/>
      <w:szCs w:val="20"/>
    </w:rPr>
  </w:style>
  <w:style w:type="character" w:styleId="SubtleEmphasis">
    <w:name w:val="Subtle Emphasis"/>
    <w:qFormat/>
    <w:rsid w:val="00916881"/>
    <w:rPr>
      <w:rFonts w:ascii="Calibri" w:hAnsi="Calibri"/>
      <w:i/>
      <w:iCs/>
    </w:rPr>
  </w:style>
  <w:style w:type="character" w:styleId="IntenseEmphasis">
    <w:name w:val="Intense Emphasis"/>
    <w:qFormat/>
    <w:rsid w:val="00916881"/>
    <w:rPr>
      <w:rFonts w:ascii="Calibri" w:hAnsi="Calibri"/>
      <w:i/>
      <w:iCs/>
      <w:caps/>
      <w:spacing w:val="10"/>
      <w:sz w:val="20"/>
      <w:szCs w:val="20"/>
    </w:rPr>
  </w:style>
  <w:style w:type="character" w:styleId="SubtleReference">
    <w:name w:val="Subtle Reference"/>
    <w:qFormat/>
    <w:rsid w:val="00916881"/>
    <w:rPr>
      <w:rFonts w:ascii="Calibri" w:eastAsia="Times New Roman" w:hAnsi="Calibri" w:cs="Times New Roman"/>
      <w:i/>
      <w:iCs/>
      <w:color w:val="622423"/>
    </w:rPr>
  </w:style>
  <w:style w:type="character" w:styleId="IntenseReference">
    <w:name w:val="Intense Reference"/>
    <w:qFormat/>
    <w:rsid w:val="00916881"/>
    <w:rPr>
      <w:rFonts w:ascii="Calibri" w:eastAsia="Times New Roman" w:hAnsi="Calibri" w:cs="Times New Roman"/>
      <w:b/>
      <w:bCs/>
      <w:i/>
      <w:iCs/>
      <w:color w:val="622423"/>
    </w:rPr>
  </w:style>
  <w:style w:type="character" w:styleId="BookTitle">
    <w:name w:val="Book Title"/>
    <w:qFormat/>
    <w:rsid w:val="00916881"/>
    <w:rPr>
      <w:rFonts w:ascii="Calibri" w:hAnsi="Calibri"/>
      <w:caps/>
      <w:color w:val="622423"/>
      <w:spacing w:val="5"/>
    </w:rPr>
  </w:style>
  <w:style w:type="character" w:customStyle="1" w:styleId="CharChar2">
    <w:name w:val="Char Char2"/>
    <w:rsid w:val="00916881"/>
    <w:rPr>
      <w:rFonts w:ascii="Tahoma" w:hAnsi="Tahoma" w:cs="Tahoma"/>
      <w:sz w:val="24"/>
      <w:szCs w:val="16"/>
    </w:rPr>
  </w:style>
  <w:style w:type="character" w:customStyle="1" w:styleId="CharChar1">
    <w:name w:val="Char Char1"/>
    <w:rsid w:val="00916881"/>
    <w:rPr>
      <w:rFonts w:ascii="Consolas" w:hAnsi="Consolas"/>
      <w:sz w:val="20"/>
      <w:szCs w:val="20"/>
    </w:rPr>
  </w:style>
  <w:style w:type="character" w:customStyle="1" w:styleId="Char">
    <w:name w:val="Char"/>
    <w:rsid w:val="00916881"/>
    <w:rPr>
      <w:rFonts w:ascii="Verdana" w:hAnsi="Verdana"/>
      <w:lang w:val="en-US" w:eastAsia="ar-SA" w:bidi="ar-SA"/>
    </w:rPr>
  </w:style>
  <w:style w:type="character" w:customStyle="1" w:styleId="NumberBulletCharChar">
    <w:name w:val="Number Bullet Char Char"/>
    <w:rsid w:val="00916881"/>
    <w:rPr>
      <w:rFonts w:ascii="Verdana" w:hAnsi="Verdana"/>
      <w:lang w:val="en-US" w:eastAsia="ar-SA" w:bidi="ar-SA"/>
    </w:rPr>
  </w:style>
  <w:style w:type="character" w:customStyle="1" w:styleId="CellTextCharChar">
    <w:name w:val="Cell Text Char Char"/>
    <w:rsid w:val="00916881"/>
    <w:rPr>
      <w:rFonts w:ascii="Verdana" w:hAnsi="Verdana" w:cs="Arial"/>
      <w:sz w:val="16"/>
      <w:lang w:val="en-US" w:eastAsia="ar-SA" w:bidi="ar-SA"/>
    </w:rPr>
  </w:style>
  <w:style w:type="character" w:customStyle="1" w:styleId="CellTextCharCharChar">
    <w:name w:val="Cell Text Char Char Char"/>
    <w:rsid w:val="00916881"/>
    <w:rPr>
      <w:rFonts w:ascii="Verdana" w:hAnsi="Verdana" w:cs="Arial"/>
      <w:sz w:val="16"/>
      <w:szCs w:val="24"/>
      <w:lang w:val="en-US" w:eastAsia="ar-SA" w:bidi="ar-SA"/>
    </w:rPr>
  </w:style>
  <w:style w:type="character" w:customStyle="1" w:styleId="wizardhelp">
    <w:name w:val="wizardhelp"/>
    <w:rsid w:val="00916881"/>
  </w:style>
  <w:style w:type="character" w:customStyle="1" w:styleId="CharChar">
    <w:name w:val="Char Char"/>
    <w:rsid w:val="00916881"/>
    <w:rPr>
      <w:rFonts w:ascii="Calibri" w:eastAsia="Times New Roman" w:hAnsi="Calibri" w:cs="Times New Roman"/>
      <w:sz w:val="20"/>
      <w:szCs w:val="20"/>
    </w:rPr>
  </w:style>
  <w:style w:type="character" w:customStyle="1" w:styleId="EndnoteCharacters">
    <w:name w:val="Endnote Characters"/>
    <w:rsid w:val="00916881"/>
    <w:rPr>
      <w:vertAlign w:val="superscript"/>
    </w:rPr>
  </w:style>
  <w:style w:type="character" w:customStyle="1" w:styleId="TableCellTextChar">
    <w:name w:val="Table Cell Text Char"/>
    <w:rsid w:val="00916881"/>
    <w:rPr>
      <w:rFonts w:ascii="Calibri" w:eastAsia="Times New Roman" w:hAnsi="Calibri" w:cs="Arial"/>
      <w:sz w:val="16"/>
      <w:szCs w:val="20"/>
    </w:rPr>
  </w:style>
  <w:style w:type="character" w:customStyle="1" w:styleId="TopofSectionChar">
    <w:name w:val="Top of Section Char"/>
    <w:rsid w:val="00916881"/>
    <w:rPr>
      <w:rFonts w:ascii="Calibri" w:eastAsia="Times New Roman" w:hAnsi="Calibri" w:cs="Arial"/>
      <w:sz w:val="16"/>
      <w:szCs w:val="20"/>
    </w:rPr>
  </w:style>
  <w:style w:type="character" w:customStyle="1" w:styleId="TopicCrossReference">
    <w:name w:val="Topic Cross Reference"/>
    <w:rsid w:val="00916881"/>
    <w:rPr>
      <w:color w:val="365F91"/>
    </w:rPr>
  </w:style>
  <w:style w:type="character" w:customStyle="1" w:styleId="CrossReferenceChar">
    <w:name w:val="Cross Reference Char"/>
    <w:rsid w:val="00916881"/>
    <w:rPr>
      <w:rFonts w:ascii="Calibri" w:eastAsia="Times New Roman" w:hAnsi="Calibri" w:cs="Arial"/>
      <w:color w:val="365F91"/>
      <w:sz w:val="16"/>
      <w:szCs w:val="20"/>
    </w:rPr>
  </w:style>
  <w:style w:type="character" w:customStyle="1" w:styleId="BulletSectionReferenceChar">
    <w:name w:val="Bullet Section Reference Char"/>
    <w:rsid w:val="00916881"/>
    <w:rPr>
      <w:rFonts w:ascii="Calibri" w:eastAsia="Times New Roman" w:hAnsi="Calibri" w:cs="Arial"/>
      <w:color w:val="365F91"/>
      <w:sz w:val="16"/>
      <w:szCs w:val="20"/>
    </w:rPr>
  </w:style>
  <w:style w:type="character" w:customStyle="1" w:styleId="ListParagraphChar">
    <w:name w:val="List Paragraph Char"/>
    <w:rsid w:val="00916881"/>
    <w:rPr>
      <w:rFonts w:ascii="Calibri" w:eastAsia="Times New Roman" w:hAnsi="Calibri" w:cs="Times New Roman"/>
    </w:rPr>
  </w:style>
  <w:style w:type="character" w:customStyle="1" w:styleId="NormalBulletedChar">
    <w:name w:val="Normal Bulleted Char"/>
    <w:rsid w:val="00916881"/>
    <w:rPr>
      <w:rFonts w:ascii="Calibri" w:eastAsia="Times New Roman" w:hAnsi="Calibri" w:cs="Times New Roman"/>
    </w:rPr>
  </w:style>
  <w:style w:type="paragraph" w:customStyle="1" w:styleId="Heading">
    <w:name w:val="Heading"/>
    <w:basedOn w:val="Normal"/>
    <w:next w:val="BodyText"/>
    <w:rsid w:val="00916881"/>
    <w:pPr>
      <w:keepNext/>
      <w:suppressAutoHyphens/>
      <w:spacing w:before="240" w:after="120" w:line="252" w:lineRule="auto"/>
    </w:pPr>
    <w:rPr>
      <w:rFonts w:ascii="Arial" w:eastAsia="Lucida Sans Unicode" w:hAnsi="Arial" w:cs="Tahoma"/>
      <w:sz w:val="28"/>
      <w:szCs w:val="28"/>
      <w:lang w:bidi="en-US"/>
    </w:rPr>
  </w:style>
  <w:style w:type="paragraph" w:styleId="BodyText">
    <w:name w:val="Body Text"/>
    <w:link w:val="BodyTextChar"/>
    <w:qFormat/>
    <w:rsid w:val="00B04032"/>
    <w:pPr>
      <w:suppressAutoHyphens/>
      <w:spacing w:before="120" w:after="120"/>
      <w:ind w:left="720"/>
    </w:pPr>
    <w:rPr>
      <w:rFonts w:ascii="Open Sans" w:eastAsia="Times New Roman" w:hAnsi="Open Sans"/>
      <w:sz w:val="22"/>
      <w:lang w:val="en-GB"/>
    </w:rPr>
  </w:style>
  <w:style w:type="character" w:customStyle="1" w:styleId="BodyTextChar">
    <w:name w:val="Body Text Char"/>
    <w:basedOn w:val="DefaultParagraphFont"/>
    <w:link w:val="BodyText"/>
    <w:rsid w:val="00B04032"/>
    <w:rPr>
      <w:rFonts w:ascii="Open Sans" w:eastAsia="Times New Roman" w:hAnsi="Open Sans"/>
      <w:sz w:val="22"/>
      <w:lang w:val="en-GB"/>
    </w:rPr>
  </w:style>
  <w:style w:type="paragraph" w:styleId="List">
    <w:name w:val="List"/>
    <w:basedOn w:val="BodyText"/>
    <w:semiHidden/>
    <w:rsid w:val="00916881"/>
    <w:rPr>
      <w:rFonts w:cs="Tahoma"/>
    </w:rPr>
  </w:style>
  <w:style w:type="paragraph" w:styleId="Caption">
    <w:name w:val="caption"/>
    <w:basedOn w:val="Normal"/>
    <w:next w:val="Normal"/>
    <w:qFormat/>
    <w:rsid w:val="00916881"/>
    <w:pPr>
      <w:keepNext/>
      <w:suppressAutoHyphens/>
      <w:spacing w:before="240"/>
    </w:pPr>
    <w:rPr>
      <w:rFonts w:eastAsia="Times New Roman" w:cs="Cambria"/>
      <w:caps/>
      <w:spacing w:val="10"/>
      <w:sz w:val="18"/>
      <w:szCs w:val="18"/>
      <w:lang w:val="fr-FR" w:bidi="en-US"/>
    </w:rPr>
  </w:style>
  <w:style w:type="paragraph" w:customStyle="1" w:styleId="Index">
    <w:name w:val="Index"/>
    <w:basedOn w:val="Normal"/>
    <w:rsid w:val="00916881"/>
    <w:pPr>
      <w:suppressLineNumbers/>
      <w:suppressAutoHyphens/>
      <w:spacing w:line="252" w:lineRule="auto"/>
    </w:pPr>
    <w:rPr>
      <w:rFonts w:eastAsia="Times New Roman" w:cs="Tahoma"/>
      <w:lang w:bidi="en-US"/>
    </w:rPr>
  </w:style>
  <w:style w:type="paragraph" w:customStyle="1" w:styleId="Bulletnobold">
    <w:name w:val="Bullet (no bold)"/>
    <w:basedOn w:val="Normal"/>
    <w:rsid w:val="00916881"/>
    <w:pPr>
      <w:suppressAutoHyphens/>
      <w:spacing w:before="60" w:after="120" w:line="252" w:lineRule="auto"/>
      <w:ind w:left="1440" w:hanging="360"/>
    </w:pPr>
    <w:rPr>
      <w:rFonts w:cs="Arial"/>
      <w:sz w:val="20"/>
      <w:lang w:bidi="en-US"/>
    </w:rPr>
  </w:style>
  <w:style w:type="paragraph" w:customStyle="1" w:styleId="NumberBulletChar">
    <w:name w:val="Number Bullet Char"/>
    <w:basedOn w:val="Normal"/>
    <w:rsid w:val="00916881"/>
    <w:pPr>
      <w:suppressAutoHyphens/>
      <w:spacing w:before="120" w:after="120" w:line="264" w:lineRule="auto"/>
      <w:ind w:left="720" w:hanging="360"/>
      <w:jc w:val="both"/>
    </w:pPr>
    <w:rPr>
      <w:rFonts w:eastAsia="Times New Roman" w:cs="Cambria"/>
      <w:sz w:val="20"/>
      <w:lang w:bidi="en-US"/>
    </w:rPr>
  </w:style>
  <w:style w:type="paragraph" w:styleId="Index1">
    <w:name w:val="index 1"/>
    <w:basedOn w:val="BodyText"/>
    <w:autoRedefine/>
    <w:uiPriority w:val="99"/>
    <w:unhideWhenUsed/>
    <w:rsid w:val="00B04032"/>
    <w:pPr>
      <w:tabs>
        <w:tab w:val="right" w:leader="dot" w:pos="4649"/>
      </w:tabs>
      <w:spacing w:before="60" w:after="60"/>
      <w:ind w:left="901" w:right="284" w:hanging="181"/>
    </w:pPr>
    <w:rPr>
      <w:sz w:val="18"/>
    </w:rPr>
  </w:style>
  <w:style w:type="paragraph" w:styleId="IndexHeading">
    <w:name w:val="index heading"/>
    <w:basedOn w:val="Normal"/>
    <w:next w:val="Index1"/>
    <w:semiHidden/>
    <w:rsid w:val="00916881"/>
    <w:pPr>
      <w:suppressAutoHyphens/>
      <w:spacing w:before="360" w:after="240" w:line="252" w:lineRule="auto"/>
    </w:pPr>
    <w:rPr>
      <w:rFonts w:eastAsia="Times New Roman" w:cs="Cambria"/>
      <w:b/>
      <w:bCs/>
      <w:i/>
      <w:iCs/>
      <w:sz w:val="26"/>
      <w:szCs w:val="26"/>
      <w:lang w:bidi="en-US"/>
    </w:rPr>
  </w:style>
  <w:style w:type="paragraph" w:styleId="TOC1">
    <w:name w:val="toc 1"/>
    <w:basedOn w:val="BodyText"/>
    <w:next w:val="BodyText"/>
    <w:autoRedefine/>
    <w:uiPriority w:val="39"/>
    <w:unhideWhenUsed/>
    <w:rsid w:val="003B5D4F"/>
    <w:pPr>
      <w:tabs>
        <w:tab w:val="right" w:leader="dot" w:pos="10081"/>
      </w:tabs>
      <w:spacing w:after="0"/>
    </w:pPr>
    <w:rPr>
      <w:b/>
      <w:szCs w:val="28"/>
    </w:rPr>
  </w:style>
  <w:style w:type="paragraph" w:styleId="TOC2">
    <w:name w:val="toc 2"/>
    <w:basedOn w:val="TOC1"/>
    <w:next w:val="BodyText"/>
    <w:autoRedefine/>
    <w:uiPriority w:val="39"/>
    <w:unhideWhenUsed/>
    <w:rsid w:val="00624EA3"/>
    <w:pPr>
      <w:tabs>
        <w:tab w:val="left" w:pos="1920"/>
      </w:tabs>
      <w:spacing w:before="60" w:after="60"/>
      <w:ind w:left="1258" w:hanging="181"/>
    </w:pPr>
    <w:rPr>
      <w:rFonts w:cs="Open Sans"/>
      <w:b w:val="0"/>
      <w:sz w:val="20"/>
    </w:rPr>
  </w:style>
  <w:style w:type="paragraph" w:styleId="TOC3">
    <w:name w:val="toc 3"/>
    <w:basedOn w:val="TOC2"/>
    <w:next w:val="BodyText"/>
    <w:autoRedefine/>
    <w:uiPriority w:val="39"/>
    <w:unhideWhenUsed/>
    <w:rsid w:val="00B04032"/>
    <w:pPr>
      <w:ind w:left="1621"/>
    </w:pPr>
  </w:style>
  <w:style w:type="paragraph" w:customStyle="1" w:styleId="TableCellText">
    <w:name w:val="Table Cell Text"/>
    <w:basedOn w:val="Normal"/>
    <w:rsid w:val="00916881"/>
    <w:pPr>
      <w:suppressAutoHyphens/>
      <w:spacing w:before="60" w:after="60" w:line="252" w:lineRule="auto"/>
    </w:pPr>
    <w:rPr>
      <w:rFonts w:eastAsia="Times New Roman" w:cs="Arial"/>
      <w:sz w:val="16"/>
      <w:lang w:bidi="en-US"/>
    </w:rPr>
  </w:style>
  <w:style w:type="paragraph" w:styleId="Index2">
    <w:name w:val="index 2"/>
    <w:basedOn w:val="Index1"/>
    <w:autoRedefine/>
    <w:uiPriority w:val="99"/>
    <w:unhideWhenUsed/>
    <w:rsid w:val="00B04032"/>
    <w:pPr>
      <w:ind w:left="1258"/>
    </w:pPr>
  </w:style>
  <w:style w:type="paragraph" w:styleId="Index3">
    <w:name w:val="index 3"/>
    <w:basedOn w:val="Normal"/>
    <w:next w:val="Normal"/>
    <w:semiHidden/>
    <w:rsid w:val="00916881"/>
    <w:pPr>
      <w:suppressAutoHyphens/>
      <w:spacing w:line="252" w:lineRule="auto"/>
      <w:ind w:left="660" w:hanging="220"/>
    </w:pPr>
    <w:rPr>
      <w:rFonts w:eastAsia="Times New Roman" w:cs="Cambria"/>
      <w:sz w:val="18"/>
      <w:szCs w:val="18"/>
      <w:lang w:bidi="en-US"/>
    </w:rPr>
  </w:style>
  <w:style w:type="paragraph" w:styleId="Index4">
    <w:name w:val="index 4"/>
    <w:basedOn w:val="Normal"/>
    <w:next w:val="Normal"/>
    <w:rsid w:val="00916881"/>
    <w:pPr>
      <w:suppressAutoHyphens/>
      <w:spacing w:line="252" w:lineRule="auto"/>
      <w:ind w:left="880" w:hanging="220"/>
    </w:pPr>
    <w:rPr>
      <w:rFonts w:eastAsia="Times New Roman" w:cs="Cambria"/>
      <w:sz w:val="18"/>
      <w:szCs w:val="18"/>
      <w:lang w:bidi="en-US"/>
    </w:rPr>
  </w:style>
  <w:style w:type="paragraph" w:styleId="Index5">
    <w:name w:val="index 5"/>
    <w:basedOn w:val="Normal"/>
    <w:next w:val="Normal"/>
    <w:rsid w:val="00916881"/>
    <w:pPr>
      <w:suppressAutoHyphens/>
      <w:spacing w:line="252" w:lineRule="auto"/>
      <w:ind w:left="1100" w:hanging="220"/>
    </w:pPr>
    <w:rPr>
      <w:rFonts w:eastAsia="Times New Roman" w:cs="Cambria"/>
      <w:sz w:val="18"/>
      <w:szCs w:val="18"/>
      <w:lang w:bidi="en-US"/>
    </w:rPr>
  </w:style>
  <w:style w:type="paragraph" w:styleId="Index6">
    <w:name w:val="index 6"/>
    <w:basedOn w:val="Normal"/>
    <w:next w:val="Normal"/>
    <w:rsid w:val="00916881"/>
    <w:pPr>
      <w:suppressAutoHyphens/>
      <w:spacing w:line="252" w:lineRule="auto"/>
      <w:ind w:left="1320" w:hanging="220"/>
    </w:pPr>
    <w:rPr>
      <w:rFonts w:eastAsia="Times New Roman" w:cs="Cambria"/>
      <w:sz w:val="18"/>
      <w:szCs w:val="18"/>
      <w:lang w:bidi="en-US"/>
    </w:rPr>
  </w:style>
  <w:style w:type="paragraph" w:styleId="Index7">
    <w:name w:val="index 7"/>
    <w:basedOn w:val="Normal"/>
    <w:next w:val="Normal"/>
    <w:rsid w:val="00916881"/>
    <w:pPr>
      <w:suppressAutoHyphens/>
      <w:spacing w:line="252" w:lineRule="auto"/>
      <w:ind w:left="1540" w:hanging="220"/>
    </w:pPr>
    <w:rPr>
      <w:rFonts w:eastAsia="Times New Roman" w:cs="Cambria"/>
      <w:sz w:val="18"/>
      <w:szCs w:val="18"/>
      <w:lang w:bidi="en-US"/>
    </w:rPr>
  </w:style>
  <w:style w:type="paragraph" w:styleId="Index8">
    <w:name w:val="index 8"/>
    <w:basedOn w:val="Normal"/>
    <w:next w:val="Normal"/>
    <w:rsid w:val="00916881"/>
    <w:pPr>
      <w:suppressAutoHyphens/>
      <w:spacing w:line="252" w:lineRule="auto"/>
      <w:ind w:left="220" w:hanging="220"/>
      <w:jc w:val="center"/>
    </w:pPr>
    <w:rPr>
      <w:rFonts w:eastAsia="Times New Roman" w:cs="Cambria"/>
      <w:sz w:val="18"/>
      <w:szCs w:val="18"/>
      <w:lang w:bidi="en-US"/>
    </w:rPr>
  </w:style>
  <w:style w:type="paragraph" w:styleId="Index9">
    <w:name w:val="index 9"/>
    <w:basedOn w:val="Normal"/>
    <w:next w:val="Normal"/>
    <w:rsid w:val="00916881"/>
    <w:pPr>
      <w:suppressAutoHyphens/>
      <w:spacing w:line="252" w:lineRule="auto"/>
      <w:ind w:left="1980" w:hanging="220"/>
    </w:pPr>
    <w:rPr>
      <w:rFonts w:eastAsia="Times New Roman" w:cs="Cambria"/>
      <w:sz w:val="18"/>
      <w:szCs w:val="18"/>
      <w:lang w:bidi="en-US"/>
    </w:rPr>
  </w:style>
  <w:style w:type="paragraph" w:styleId="CommentText">
    <w:name w:val="annotation text"/>
    <w:basedOn w:val="Normal"/>
    <w:link w:val="CommentTextChar"/>
    <w:uiPriority w:val="99"/>
    <w:unhideWhenUsed/>
    <w:rsid w:val="00B04032"/>
    <w:rPr>
      <w:sz w:val="20"/>
    </w:rPr>
  </w:style>
  <w:style w:type="character" w:customStyle="1" w:styleId="CommentTextChar">
    <w:name w:val="Comment Text Char"/>
    <w:basedOn w:val="DefaultParagraphFont"/>
    <w:link w:val="CommentText"/>
    <w:uiPriority w:val="99"/>
    <w:rsid w:val="00B04032"/>
    <w:rPr>
      <w:rFonts w:ascii="Open Sans" w:eastAsia="MS Mincho" w:hAnsi="Open Sans"/>
    </w:rPr>
  </w:style>
  <w:style w:type="paragraph" w:styleId="BalloonText">
    <w:name w:val="Balloon Text"/>
    <w:basedOn w:val="Normal"/>
    <w:link w:val="BalloonTextChar"/>
    <w:uiPriority w:val="99"/>
    <w:unhideWhenUsed/>
    <w:rsid w:val="00B04032"/>
    <w:rPr>
      <w:rFonts w:ascii="Segoe UI" w:hAnsi="Segoe UI" w:cs="Segoe UI"/>
      <w:sz w:val="18"/>
      <w:szCs w:val="18"/>
    </w:rPr>
  </w:style>
  <w:style w:type="character" w:customStyle="1" w:styleId="BalloonTextChar">
    <w:name w:val="Balloon Text Char"/>
    <w:basedOn w:val="DefaultParagraphFont"/>
    <w:link w:val="BalloonText"/>
    <w:uiPriority w:val="99"/>
    <w:rsid w:val="00B04032"/>
    <w:rPr>
      <w:rFonts w:ascii="Segoe UI" w:eastAsia="MS Mincho" w:hAnsi="Segoe UI" w:cs="Segoe UI"/>
      <w:sz w:val="18"/>
      <w:szCs w:val="18"/>
    </w:rPr>
  </w:style>
  <w:style w:type="paragraph" w:customStyle="1" w:styleId="TableHeader">
    <w:name w:val="Table Header"/>
    <w:basedOn w:val="Normal"/>
    <w:next w:val="Normal"/>
    <w:rsid w:val="00916881"/>
    <w:pPr>
      <w:suppressAutoHyphens/>
      <w:spacing w:before="60" w:after="60"/>
      <w:jc w:val="center"/>
    </w:pPr>
    <w:rPr>
      <w:rFonts w:eastAsia="Times New Roman" w:cs="Arial"/>
      <w:sz w:val="20"/>
      <w:lang w:bidi="en-US"/>
    </w:rPr>
  </w:style>
  <w:style w:type="paragraph" w:styleId="CommentSubject">
    <w:name w:val="annotation subject"/>
    <w:basedOn w:val="CommentText"/>
    <w:next w:val="CommentText"/>
    <w:link w:val="CommentSubjectChar"/>
    <w:uiPriority w:val="99"/>
    <w:unhideWhenUsed/>
    <w:rsid w:val="00B04032"/>
    <w:rPr>
      <w:b/>
      <w:bCs/>
    </w:rPr>
  </w:style>
  <w:style w:type="character" w:customStyle="1" w:styleId="CommentSubjectChar">
    <w:name w:val="Comment Subject Char"/>
    <w:basedOn w:val="CommentTextChar"/>
    <w:link w:val="CommentSubject"/>
    <w:uiPriority w:val="99"/>
    <w:rsid w:val="00B04032"/>
    <w:rPr>
      <w:rFonts w:ascii="Open Sans" w:eastAsia="MS Mincho" w:hAnsi="Open Sans"/>
      <w:b/>
      <w:bCs/>
    </w:rPr>
  </w:style>
  <w:style w:type="paragraph" w:styleId="TOC4">
    <w:name w:val="toc 4"/>
    <w:basedOn w:val="Normal"/>
    <w:next w:val="Normal"/>
    <w:uiPriority w:val="39"/>
    <w:rsid w:val="00916881"/>
    <w:pPr>
      <w:suppressAutoHyphens/>
      <w:spacing w:line="252" w:lineRule="auto"/>
      <w:ind w:left="720"/>
    </w:pPr>
    <w:rPr>
      <w:rFonts w:eastAsia="Times New Roman" w:cs="Cambria"/>
      <w:sz w:val="16"/>
      <w:lang w:bidi="en-US"/>
    </w:rPr>
  </w:style>
  <w:style w:type="paragraph" w:styleId="TOC5">
    <w:name w:val="toc 5"/>
    <w:basedOn w:val="Normal"/>
    <w:next w:val="Normal"/>
    <w:uiPriority w:val="39"/>
    <w:rsid w:val="00916881"/>
    <w:pPr>
      <w:suppressAutoHyphens/>
      <w:spacing w:line="252" w:lineRule="auto"/>
      <w:ind w:left="960"/>
    </w:pPr>
    <w:rPr>
      <w:rFonts w:eastAsia="Times New Roman" w:cs="Cambria"/>
      <w:sz w:val="16"/>
      <w:lang w:bidi="en-US"/>
    </w:rPr>
  </w:style>
  <w:style w:type="paragraph" w:styleId="TOC6">
    <w:name w:val="toc 6"/>
    <w:basedOn w:val="Normal"/>
    <w:next w:val="Normal"/>
    <w:uiPriority w:val="39"/>
    <w:rsid w:val="00916881"/>
    <w:pPr>
      <w:suppressAutoHyphens/>
      <w:spacing w:line="252" w:lineRule="auto"/>
      <w:ind w:left="1200"/>
    </w:pPr>
    <w:rPr>
      <w:rFonts w:eastAsia="Times New Roman" w:cs="Cambria"/>
      <w:lang w:bidi="en-US"/>
    </w:rPr>
  </w:style>
  <w:style w:type="paragraph" w:styleId="TOC7">
    <w:name w:val="toc 7"/>
    <w:basedOn w:val="Normal"/>
    <w:next w:val="Normal"/>
    <w:uiPriority w:val="39"/>
    <w:rsid w:val="00916881"/>
    <w:pPr>
      <w:suppressAutoHyphens/>
      <w:spacing w:line="252" w:lineRule="auto"/>
      <w:ind w:left="1440"/>
    </w:pPr>
    <w:rPr>
      <w:rFonts w:eastAsia="Times New Roman" w:cs="Cambria"/>
      <w:lang w:bidi="en-US"/>
    </w:rPr>
  </w:style>
  <w:style w:type="paragraph" w:styleId="TOC8">
    <w:name w:val="toc 8"/>
    <w:basedOn w:val="Normal"/>
    <w:next w:val="Normal"/>
    <w:uiPriority w:val="39"/>
    <w:rsid w:val="00916881"/>
    <w:pPr>
      <w:suppressAutoHyphens/>
      <w:spacing w:line="252" w:lineRule="auto"/>
      <w:ind w:left="1680"/>
    </w:pPr>
    <w:rPr>
      <w:rFonts w:eastAsia="Times New Roman" w:cs="Cambria"/>
      <w:lang w:bidi="en-US"/>
    </w:rPr>
  </w:style>
  <w:style w:type="paragraph" w:styleId="TOC9">
    <w:name w:val="toc 9"/>
    <w:basedOn w:val="Normal"/>
    <w:next w:val="Normal"/>
    <w:uiPriority w:val="39"/>
    <w:rsid w:val="00916881"/>
    <w:pPr>
      <w:suppressAutoHyphens/>
      <w:spacing w:line="252" w:lineRule="auto"/>
      <w:ind w:left="1920"/>
    </w:pPr>
    <w:rPr>
      <w:rFonts w:eastAsia="Times New Roman" w:cs="Cambria"/>
      <w:lang w:bidi="en-US"/>
    </w:rPr>
  </w:style>
  <w:style w:type="paragraph" w:customStyle="1" w:styleId="StyleCellTextCharBlueUnderline">
    <w:name w:val="Style Cell Text Char + Blue Underline"/>
    <w:basedOn w:val="TableCellText"/>
    <w:rsid w:val="00916881"/>
    <w:rPr>
      <w:rFonts w:cs="Times New Roman"/>
      <w:color w:val="333399"/>
      <w:u w:val="single"/>
    </w:rPr>
  </w:style>
  <w:style w:type="paragraph" w:styleId="HTMLAddress">
    <w:name w:val="HTML Address"/>
    <w:basedOn w:val="Normal"/>
    <w:link w:val="HTMLAddressChar"/>
    <w:rsid w:val="00916881"/>
    <w:pPr>
      <w:suppressAutoHyphens/>
    </w:pPr>
    <w:rPr>
      <w:rFonts w:eastAsia="Times New Roman" w:cs="Cambria"/>
      <w:i/>
      <w:iCs/>
      <w:lang w:bidi="en-US"/>
    </w:rPr>
  </w:style>
  <w:style w:type="character" w:customStyle="1" w:styleId="HTMLAddressChar">
    <w:name w:val="HTML Address Char"/>
    <w:basedOn w:val="DefaultParagraphFont"/>
    <w:link w:val="HTMLAddress"/>
    <w:rsid w:val="00916881"/>
    <w:rPr>
      <w:rFonts w:eastAsia="Times New Roman" w:cs="Cambria"/>
      <w:i/>
      <w:iCs/>
      <w:sz w:val="22"/>
      <w:szCs w:val="22"/>
      <w:lang w:bidi="en-US"/>
    </w:rPr>
  </w:style>
  <w:style w:type="paragraph" w:styleId="NormalWeb">
    <w:name w:val="Normal (Web)"/>
    <w:basedOn w:val="Normal"/>
    <w:rsid w:val="00916881"/>
    <w:pPr>
      <w:suppressAutoHyphens/>
      <w:spacing w:before="280" w:after="280"/>
    </w:pPr>
    <w:rPr>
      <w:rFonts w:ascii="Arial Unicode MS" w:eastAsia="Times New Roman" w:hAnsi="Arial Unicode MS" w:cs="Cambria"/>
      <w:sz w:val="24"/>
      <w:lang w:bidi="en-US"/>
    </w:rPr>
  </w:style>
  <w:style w:type="paragraph" w:styleId="Header">
    <w:name w:val="header"/>
    <w:basedOn w:val="BodyText"/>
    <w:link w:val="HeaderChar"/>
    <w:uiPriority w:val="99"/>
    <w:unhideWhenUsed/>
    <w:rsid w:val="00B04032"/>
    <w:pPr>
      <w:spacing w:before="60" w:after="60"/>
      <w:ind w:left="0"/>
      <w:jc w:val="right"/>
    </w:pPr>
    <w:rPr>
      <w:sz w:val="18"/>
      <w:szCs w:val="16"/>
    </w:rPr>
  </w:style>
  <w:style w:type="character" w:customStyle="1" w:styleId="HeaderChar">
    <w:name w:val="Header Char"/>
    <w:basedOn w:val="DefaultParagraphFont"/>
    <w:link w:val="Header"/>
    <w:uiPriority w:val="99"/>
    <w:rsid w:val="00B04032"/>
    <w:rPr>
      <w:rFonts w:ascii="Open Sans" w:eastAsia="Times New Roman" w:hAnsi="Open Sans"/>
      <w:sz w:val="18"/>
      <w:szCs w:val="16"/>
      <w:lang w:val="en-GB"/>
    </w:rPr>
  </w:style>
  <w:style w:type="paragraph" w:styleId="Footer">
    <w:name w:val="footer"/>
    <w:basedOn w:val="BodyText"/>
    <w:link w:val="FooterChar"/>
    <w:uiPriority w:val="99"/>
    <w:unhideWhenUsed/>
    <w:rsid w:val="00B04032"/>
    <w:pPr>
      <w:spacing w:before="0" w:after="0"/>
      <w:ind w:left="0"/>
      <w:jc w:val="right"/>
    </w:pPr>
    <w:rPr>
      <w:sz w:val="18"/>
    </w:rPr>
  </w:style>
  <w:style w:type="character" w:customStyle="1" w:styleId="FooterChar">
    <w:name w:val="Footer Char"/>
    <w:basedOn w:val="DefaultParagraphFont"/>
    <w:link w:val="Footer"/>
    <w:uiPriority w:val="99"/>
    <w:rsid w:val="00B04032"/>
    <w:rPr>
      <w:rFonts w:ascii="Open Sans" w:eastAsia="Times New Roman" w:hAnsi="Open Sans"/>
      <w:sz w:val="18"/>
      <w:lang w:val="en-GB"/>
    </w:rPr>
  </w:style>
  <w:style w:type="paragraph" w:styleId="Title">
    <w:name w:val="Title"/>
    <w:aliases w:val="DocTitle"/>
    <w:next w:val="DocInfo"/>
    <w:link w:val="TitleChar"/>
    <w:uiPriority w:val="10"/>
    <w:rsid w:val="00B04032"/>
    <w:pPr>
      <w:pBdr>
        <w:bottom w:val="single" w:sz="48" w:space="10" w:color="54B948"/>
      </w:pBdr>
      <w:suppressAutoHyphens/>
      <w:spacing w:after="120"/>
      <w:ind w:left="357" w:right="357"/>
      <w:contextualSpacing/>
      <w:outlineLvl w:val="2"/>
    </w:pPr>
    <w:rPr>
      <w:rFonts w:ascii="Open Sans" w:eastAsiaTheme="majorEastAsia" w:hAnsi="Open Sans" w:cstheme="majorBidi"/>
      <w:b/>
      <w:sz w:val="48"/>
      <w:szCs w:val="56"/>
      <w:lang w:val="en-GB"/>
    </w:rPr>
  </w:style>
  <w:style w:type="character" w:customStyle="1" w:styleId="TitleChar">
    <w:name w:val="Title Char"/>
    <w:aliases w:val="DocTitle Char"/>
    <w:basedOn w:val="DefaultParagraphFont"/>
    <w:link w:val="Title"/>
    <w:uiPriority w:val="10"/>
    <w:rsid w:val="00B04032"/>
    <w:rPr>
      <w:rFonts w:ascii="Open Sans" w:eastAsiaTheme="majorEastAsia" w:hAnsi="Open Sans" w:cstheme="majorBidi"/>
      <w:b/>
      <w:sz w:val="48"/>
      <w:szCs w:val="56"/>
      <w:lang w:val="en-GB"/>
    </w:rPr>
  </w:style>
  <w:style w:type="paragraph" w:styleId="Subtitle">
    <w:name w:val="Subtitle"/>
    <w:basedOn w:val="Normal"/>
    <w:next w:val="Normal"/>
    <w:link w:val="SubtitleChar"/>
    <w:qFormat/>
    <w:rsid w:val="00916881"/>
    <w:pPr>
      <w:suppressAutoHyphens/>
      <w:spacing w:after="560"/>
      <w:jc w:val="center"/>
    </w:pPr>
    <w:rPr>
      <w:rFonts w:eastAsia="Times New Roman" w:cs="Cambria"/>
      <w:caps/>
      <w:spacing w:val="20"/>
      <w:sz w:val="18"/>
      <w:szCs w:val="18"/>
      <w:lang w:bidi="en-US"/>
    </w:rPr>
  </w:style>
  <w:style w:type="character" w:customStyle="1" w:styleId="SubtitleChar">
    <w:name w:val="Subtitle Char"/>
    <w:basedOn w:val="DefaultParagraphFont"/>
    <w:link w:val="Subtitle"/>
    <w:rsid w:val="00916881"/>
    <w:rPr>
      <w:rFonts w:eastAsia="Times New Roman" w:cs="Cambria"/>
      <w:caps/>
      <w:spacing w:val="20"/>
      <w:sz w:val="18"/>
      <w:szCs w:val="18"/>
      <w:lang w:bidi="en-US"/>
    </w:rPr>
  </w:style>
  <w:style w:type="paragraph" w:styleId="NoSpacing">
    <w:name w:val="No Spacing"/>
    <w:basedOn w:val="Normal"/>
    <w:qFormat/>
    <w:rsid w:val="00916881"/>
    <w:pPr>
      <w:suppressAutoHyphens/>
    </w:pPr>
    <w:rPr>
      <w:rFonts w:eastAsia="Times New Roman" w:cs="Cambria"/>
      <w:lang w:bidi="en-US"/>
    </w:rPr>
  </w:style>
  <w:style w:type="paragraph" w:styleId="ListParagraph">
    <w:name w:val="List Paragraph"/>
    <w:basedOn w:val="Normal"/>
    <w:uiPriority w:val="34"/>
    <w:qFormat/>
    <w:rsid w:val="00916881"/>
    <w:pPr>
      <w:suppressAutoHyphens/>
      <w:spacing w:line="252" w:lineRule="auto"/>
      <w:ind w:left="720"/>
    </w:pPr>
    <w:rPr>
      <w:rFonts w:eastAsia="Times New Roman" w:cs="Cambria"/>
      <w:lang w:bidi="en-US"/>
    </w:rPr>
  </w:style>
  <w:style w:type="paragraph" w:styleId="Quote">
    <w:name w:val="Quote"/>
    <w:basedOn w:val="Normal"/>
    <w:next w:val="Normal"/>
    <w:link w:val="QuoteChar1"/>
    <w:qFormat/>
    <w:rsid w:val="00916881"/>
    <w:pPr>
      <w:suppressAutoHyphens/>
      <w:spacing w:line="252" w:lineRule="auto"/>
    </w:pPr>
    <w:rPr>
      <w:rFonts w:eastAsia="Times New Roman" w:cs="Cambria"/>
      <w:i/>
      <w:iCs/>
      <w:lang w:bidi="en-US"/>
    </w:rPr>
  </w:style>
  <w:style w:type="character" w:customStyle="1" w:styleId="QuoteChar1">
    <w:name w:val="Quote Char1"/>
    <w:basedOn w:val="DefaultParagraphFont"/>
    <w:link w:val="Quote"/>
    <w:rsid w:val="00916881"/>
    <w:rPr>
      <w:rFonts w:eastAsia="Times New Roman" w:cs="Cambria"/>
      <w:i/>
      <w:iCs/>
      <w:sz w:val="22"/>
      <w:szCs w:val="22"/>
      <w:lang w:bidi="en-US"/>
    </w:rPr>
  </w:style>
  <w:style w:type="paragraph" w:styleId="IntenseQuote">
    <w:name w:val="Intense Quote"/>
    <w:basedOn w:val="Normal"/>
    <w:next w:val="Normal"/>
    <w:link w:val="IntenseQuoteChar1"/>
    <w:qFormat/>
    <w:rsid w:val="00916881"/>
    <w:pPr>
      <w:suppressAutoHyphens/>
      <w:spacing w:before="160" w:line="300" w:lineRule="auto"/>
      <w:ind w:left="1440" w:right="1440"/>
    </w:pPr>
    <w:rPr>
      <w:rFonts w:eastAsia="Times New Roman" w:cs="Cambria"/>
      <w:caps/>
      <w:color w:val="622423"/>
      <w:spacing w:val="5"/>
      <w:sz w:val="20"/>
      <w:lang w:bidi="en-US"/>
    </w:rPr>
  </w:style>
  <w:style w:type="character" w:customStyle="1" w:styleId="IntenseQuoteChar1">
    <w:name w:val="Intense Quote Char1"/>
    <w:basedOn w:val="DefaultParagraphFont"/>
    <w:link w:val="IntenseQuote"/>
    <w:rsid w:val="00916881"/>
    <w:rPr>
      <w:rFonts w:eastAsia="Times New Roman" w:cs="Cambria"/>
      <w:caps/>
      <w:color w:val="622423"/>
      <w:spacing w:val="5"/>
      <w:lang w:bidi="en-US"/>
    </w:rPr>
  </w:style>
  <w:style w:type="paragraph" w:styleId="TOCHeading">
    <w:name w:val="TOC Heading"/>
    <w:basedOn w:val="Heading1"/>
    <w:next w:val="Normal"/>
    <w:uiPriority w:val="39"/>
    <w:qFormat/>
    <w:rsid w:val="00916881"/>
    <w:pPr>
      <w:numPr>
        <w:numId w:val="16"/>
      </w:numPr>
    </w:pPr>
  </w:style>
  <w:style w:type="paragraph" w:styleId="DocumentMap">
    <w:name w:val="Document Map"/>
    <w:basedOn w:val="Normal"/>
    <w:link w:val="DocumentMapChar"/>
    <w:rsid w:val="00916881"/>
    <w:pPr>
      <w:suppressAutoHyphens/>
    </w:pPr>
    <w:rPr>
      <w:rFonts w:ascii="Tahoma" w:eastAsia="Times New Roman" w:hAnsi="Tahoma" w:cs="Tahoma"/>
      <w:sz w:val="24"/>
      <w:szCs w:val="16"/>
      <w:lang w:bidi="en-US"/>
    </w:rPr>
  </w:style>
  <w:style w:type="character" w:customStyle="1" w:styleId="DocumentMapChar">
    <w:name w:val="Document Map Char"/>
    <w:basedOn w:val="DefaultParagraphFont"/>
    <w:link w:val="DocumentMap"/>
    <w:rsid w:val="00916881"/>
    <w:rPr>
      <w:rFonts w:ascii="Tahoma" w:eastAsia="Times New Roman" w:hAnsi="Tahoma" w:cs="Tahoma"/>
      <w:sz w:val="24"/>
      <w:szCs w:val="16"/>
      <w:lang w:bidi="en-US"/>
    </w:rPr>
  </w:style>
  <w:style w:type="paragraph" w:styleId="TOAHeading">
    <w:name w:val="toa heading"/>
    <w:basedOn w:val="Normal"/>
    <w:next w:val="Normal"/>
    <w:rsid w:val="00916881"/>
    <w:pPr>
      <w:suppressAutoHyphens/>
      <w:spacing w:before="120" w:line="252" w:lineRule="auto"/>
    </w:pPr>
    <w:rPr>
      <w:rFonts w:ascii="Cambria" w:eastAsia="Times New Roman" w:hAnsi="Cambria" w:cs="Cambria"/>
      <w:b/>
      <w:bCs/>
      <w:sz w:val="24"/>
      <w:szCs w:val="24"/>
      <w:lang w:bidi="en-US"/>
    </w:rPr>
  </w:style>
  <w:style w:type="paragraph" w:styleId="HTMLPreformatted">
    <w:name w:val="HTML Preformatted"/>
    <w:basedOn w:val="Normal"/>
    <w:link w:val="HTMLPreformattedChar"/>
    <w:rsid w:val="00916881"/>
    <w:pPr>
      <w:suppressAutoHyphens/>
    </w:pPr>
    <w:rPr>
      <w:rFonts w:ascii="Consolas" w:eastAsia="Times New Roman" w:hAnsi="Consolas" w:cs="Cambria"/>
      <w:sz w:val="20"/>
      <w:lang w:bidi="en-US"/>
    </w:rPr>
  </w:style>
  <w:style w:type="character" w:customStyle="1" w:styleId="HTMLPreformattedChar">
    <w:name w:val="HTML Preformatted Char"/>
    <w:basedOn w:val="DefaultParagraphFont"/>
    <w:link w:val="HTMLPreformatted"/>
    <w:rsid w:val="00916881"/>
    <w:rPr>
      <w:rFonts w:ascii="Consolas" w:eastAsia="Times New Roman" w:hAnsi="Consolas" w:cs="Cambria"/>
      <w:lang w:bidi="en-US"/>
    </w:rPr>
  </w:style>
  <w:style w:type="paragraph" w:customStyle="1" w:styleId="CellTextChar">
    <w:name w:val="Cell Text Char"/>
    <w:basedOn w:val="Normal"/>
    <w:rsid w:val="00916881"/>
    <w:pPr>
      <w:suppressAutoHyphens/>
      <w:spacing w:before="60" w:after="60" w:line="252" w:lineRule="auto"/>
    </w:pPr>
    <w:rPr>
      <w:rFonts w:eastAsia="Times New Roman" w:cs="Arial"/>
      <w:sz w:val="16"/>
      <w:lang w:bidi="en-US"/>
    </w:rPr>
  </w:style>
  <w:style w:type="paragraph" w:customStyle="1" w:styleId="TableContents">
    <w:name w:val="Table Contents"/>
    <w:basedOn w:val="Normal"/>
    <w:rsid w:val="00916881"/>
    <w:pPr>
      <w:widowControl w:val="0"/>
      <w:suppressLineNumbers/>
      <w:suppressAutoHyphens/>
    </w:pPr>
    <w:rPr>
      <w:rFonts w:ascii="Times New Roman" w:eastAsia="Lucida Sans Unicode" w:hAnsi="Times New Roman" w:cs="Cambria"/>
      <w:kern w:val="1"/>
      <w:sz w:val="24"/>
      <w:szCs w:val="24"/>
      <w:lang w:eastAsia="ar-SA"/>
    </w:rPr>
  </w:style>
  <w:style w:type="paragraph" w:styleId="Revision">
    <w:name w:val="Revision"/>
    <w:rsid w:val="00916881"/>
    <w:pPr>
      <w:suppressAutoHyphens/>
    </w:pPr>
    <w:rPr>
      <w:rFonts w:eastAsia="Arial" w:cs="Cambria"/>
      <w:sz w:val="22"/>
      <w:szCs w:val="22"/>
      <w:lang w:bidi="en-US"/>
    </w:rPr>
  </w:style>
  <w:style w:type="paragraph" w:styleId="TableofFigures">
    <w:name w:val="table of figures"/>
    <w:basedOn w:val="BodyText"/>
    <w:next w:val="BodyText"/>
    <w:uiPriority w:val="99"/>
    <w:unhideWhenUsed/>
    <w:rsid w:val="00B04032"/>
    <w:pPr>
      <w:tabs>
        <w:tab w:val="right" w:leader="dot" w:pos="10081"/>
      </w:tabs>
      <w:spacing w:before="60" w:after="60"/>
      <w:ind w:left="901" w:hanging="181"/>
    </w:pPr>
    <w:rPr>
      <w:sz w:val="20"/>
    </w:rPr>
  </w:style>
  <w:style w:type="paragraph" w:styleId="EndnoteText">
    <w:name w:val="endnote text"/>
    <w:basedOn w:val="Normal"/>
    <w:link w:val="EndnoteTextChar"/>
    <w:semiHidden/>
    <w:rsid w:val="00916881"/>
    <w:pPr>
      <w:suppressAutoHyphens/>
    </w:pPr>
    <w:rPr>
      <w:rFonts w:eastAsia="Times New Roman" w:cs="Cambria"/>
      <w:sz w:val="20"/>
      <w:lang w:bidi="en-US"/>
    </w:rPr>
  </w:style>
  <w:style w:type="character" w:customStyle="1" w:styleId="EndnoteTextChar">
    <w:name w:val="Endnote Text Char"/>
    <w:basedOn w:val="DefaultParagraphFont"/>
    <w:link w:val="EndnoteText"/>
    <w:semiHidden/>
    <w:rsid w:val="00916881"/>
    <w:rPr>
      <w:rFonts w:eastAsia="Times New Roman" w:cs="Cambria"/>
      <w:lang w:bidi="en-US"/>
    </w:rPr>
  </w:style>
  <w:style w:type="paragraph" w:customStyle="1" w:styleId="TopofSection">
    <w:name w:val="Top of Section"/>
    <w:basedOn w:val="TableCellText"/>
    <w:rsid w:val="00916881"/>
    <w:rPr>
      <w:color w:val="76923C"/>
      <w:sz w:val="22"/>
    </w:rPr>
  </w:style>
  <w:style w:type="paragraph" w:customStyle="1" w:styleId="CrossReference">
    <w:name w:val="Cross Reference"/>
    <w:basedOn w:val="TableCellText"/>
    <w:rsid w:val="00916881"/>
    <w:pPr>
      <w:spacing w:before="0" w:after="0"/>
    </w:pPr>
    <w:rPr>
      <w:color w:val="365F91"/>
      <w:sz w:val="22"/>
    </w:rPr>
  </w:style>
  <w:style w:type="paragraph" w:customStyle="1" w:styleId="BulletSectionReference">
    <w:name w:val="Bullet Section Reference"/>
    <w:basedOn w:val="CrossReference"/>
    <w:rsid w:val="00916881"/>
  </w:style>
  <w:style w:type="paragraph" w:customStyle="1" w:styleId="NormalBulleted">
    <w:name w:val="Normal Bulleted"/>
    <w:basedOn w:val="ListParagraph"/>
    <w:rsid w:val="00916881"/>
  </w:style>
  <w:style w:type="paragraph" w:customStyle="1" w:styleId="Contents10">
    <w:name w:val="Contents 10"/>
    <w:basedOn w:val="Index"/>
    <w:rsid w:val="00916881"/>
    <w:pPr>
      <w:tabs>
        <w:tab w:val="right" w:leader="dot" w:pos="9972"/>
      </w:tabs>
      <w:ind w:left="2547"/>
    </w:pPr>
  </w:style>
  <w:style w:type="paragraph" w:customStyle="1" w:styleId="TableHeading">
    <w:name w:val="Table Heading"/>
    <w:basedOn w:val="BodyText"/>
    <w:qFormat/>
    <w:rsid w:val="00B04032"/>
    <w:pPr>
      <w:spacing w:before="60" w:after="60"/>
      <w:ind w:left="0"/>
    </w:pPr>
    <w:rPr>
      <w:b/>
      <w:color w:val="FFFFFF" w:themeColor="background1"/>
      <w:sz w:val="20"/>
      <w:szCs w:val="22"/>
    </w:rPr>
  </w:style>
  <w:style w:type="paragraph" w:customStyle="1" w:styleId="Framecontents">
    <w:name w:val="Frame contents"/>
    <w:basedOn w:val="BodyText"/>
    <w:rsid w:val="00916881"/>
  </w:style>
  <w:style w:type="paragraph" w:customStyle="1" w:styleId="Textbody">
    <w:name w:val="Text body"/>
    <w:basedOn w:val="Normal"/>
    <w:rsid w:val="00916881"/>
    <w:pPr>
      <w:widowControl w:val="0"/>
      <w:suppressAutoHyphens/>
      <w:autoSpaceDN w:val="0"/>
      <w:spacing w:after="120"/>
      <w:jc w:val="both"/>
      <w:textAlignment w:val="baseline"/>
    </w:pPr>
    <w:rPr>
      <w:rFonts w:ascii="Times New Roman" w:eastAsia="Arial Unicode MS" w:hAnsi="Times New Roman" w:cs="Tahoma"/>
      <w:kern w:val="3"/>
      <w:sz w:val="20"/>
      <w:szCs w:val="24"/>
    </w:rPr>
  </w:style>
  <w:style w:type="character" w:styleId="UnresolvedMention">
    <w:name w:val="Unresolved Mention"/>
    <w:basedOn w:val="DefaultParagraphFont"/>
    <w:uiPriority w:val="99"/>
    <w:semiHidden/>
    <w:unhideWhenUsed/>
    <w:rsid w:val="00B04032"/>
    <w:rPr>
      <w:color w:val="605E5C"/>
      <w:shd w:val="clear" w:color="auto" w:fill="E1DFDD"/>
    </w:rPr>
  </w:style>
  <w:style w:type="paragraph" w:customStyle="1" w:styleId="AppendixTitle">
    <w:name w:val="Appendix Title"/>
    <w:next w:val="BodyText"/>
    <w:qFormat/>
    <w:rsid w:val="00B04032"/>
    <w:pPr>
      <w:keepNext/>
      <w:pageBreakBefore/>
      <w:numPr>
        <w:ilvl w:val="2"/>
        <w:numId w:val="4"/>
      </w:numPr>
      <w:suppressAutoHyphens/>
      <w:spacing w:after="120"/>
      <w:outlineLvl w:val="0"/>
    </w:pPr>
    <w:rPr>
      <w:rFonts w:ascii="Open Sans" w:eastAsia="Times New Roman" w:hAnsi="Open Sans"/>
      <w:b/>
      <w:color w:val="54B948"/>
      <w:sz w:val="36"/>
      <w:szCs w:val="36"/>
      <w:lang w:val="en-GB"/>
    </w:rPr>
  </w:style>
  <w:style w:type="paragraph" w:styleId="BodyText2">
    <w:name w:val="Body Text 2"/>
    <w:basedOn w:val="BodyText"/>
    <w:link w:val="BodyText2Char"/>
    <w:uiPriority w:val="9"/>
    <w:rsid w:val="00B04032"/>
    <w:pPr>
      <w:ind w:left="1077"/>
    </w:pPr>
  </w:style>
  <w:style w:type="character" w:customStyle="1" w:styleId="BodyText2Char">
    <w:name w:val="Body Text 2 Char"/>
    <w:basedOn w:val="DefaultParagraphFont"/>
    <w:link w:val="BodyText2"/>
    <w:uiPriority w:val="9"/>
    <w:rsid w:val="00B04032"/>
    <w:rPr>
      <w:rFonts w:ascii="Open Sans" w:eastAsia="Times New Roman" w:hAnsi="Open Sans"/>
      <w:sz w:val="22"/>
      <w:lang w:val="en-GB"/>
    </w:rPr>
  </w:style>
  <w:style w:type="character" w:customStyle="1" w:styleId="Bold">
    <w:name w:val="Bold"/>
    <w:uiPriority w:val="4"/>
    <w:qFormat/>
    <w:rsid w:val="00B04032"/>
    <w:rPr>
      <w:b/>
    </w:rPr>
  </w:style>
  <w:style w:type="character" w:customStyle="1" w:styleId="BoldItalic">
    <w:name w:val="Bold Italic"/>
    <w:uiPriority w:val="4"/>
    <w:qFormat/>
    <w:rsid w:val="00B04032"/>
    <w:rPr>
      <w:b/>
      <w:i/>
    </w:rPr>
  </w:style>
  <w:style w:type="paragraph" w:customStyle="1" w:styleId="Brand">
    <w:name w:val="Brand"/>
    <w:next w:val="Normal"/>
    <w:rsid w:val="00B04032"/>
    <w:pPr>
      <w:suppressAutoHyphens/>
      <w:spacing w:before="2400" w:after="120"/>
      <w:ind w:left="357" w:right="357"/>
      <w:contextualSpacing/>
      <w:outlineLvl w:val="0"/>
    </w:pPr>
    <w:rPr>
      <w:rFonts w:ascii="Raleway Black" w:eastAsia="Times New Roman" w:hAnsi="Raleway Black"/>
      <w:sz w:val="56"/>
      <w:szCs w:val="60"/>
      <w:lang w:val="en-GB"/>
    </w:rPr>
  </w:style>
  <w:style w:type="numbering" w:customStyle="1" w:styleId="BulletLists">
    <w:name w:val="Bullet Lists"/>
    <w:uiPriority w:val="99"/>
    <w:rsid w:val="00B04032"/>
    <w:pPr>
      <w:numPr>
        <w:numId w:val="1"/>
      </w:numPr>
    </w:pPr>
  </w:style>
  <w:style w:type="numbering" w:customStyle="1" w:styleId="Captions">
    <w:name w:val="Captions"/>
    <w:uiPriority w:val="99"/>
    <w:rsid w:val="00B04032"/>
    <w:pPr>
      <w:numPr>
        <w:numId w:val="2"/>
      </w:numPr>
    </w:pPr>
  </w:style>
  <w:style w:type="paragraph" w:customStyle="1" w:styleId="Caution">
    <w:name w:val="Caution"/>
    <w:basedOn w:val="BodyText"/>
    <w:next w:val="BodyText"/>
    <w:uiPriority w:val="9"/>
    <w:qFormat/>
    <w:rsid w:val="00B04032"/>
    <w:pPr>
      <w:numPr>
        <w:numId w:val="3"/>
      </w:numPr>
      <w:shd w:val="clear" w:color="auto" w:fill="E5DFEC" w:themeFill="accent4" w:themeFillTint="33"/>
      <w:tabs>
        <w:tab w:val="left" w:pos="720"/>
        <w:tab w:val="left" w:pos="1440"/>
      </w:tabs>
    </w:pPr>
  </w:style>
  <w:style w:type="paragraph" w:customStyle="1" w:styleId="Caution2">
    <w:name w:val="Caution 2"/>
    <w:basedOn w:val="Caution"/>
    <w:next w:val="BodyText2"/>
    <w:uiPriority w:val="9"/>
    <w:qFormat/>
    <w:rsid w:val="00B04032"/>
    <w:pPr>
      <w:numPr>
        <w:ilvl w:val="1"/>
      </w:numPr>
      <w:tabs>
        <w:tab w:val="clear" w:pos="720"/>
        <w:tab w:val="clear" w:pos="1440"/>
        <w:tab w:val="left" w:pos="1077"/>
        <w:tab w:val="left" w:pos="1797"/>
      </w:tabs>
    </w:pPr>
  </w:style>
  <w:style w:type="paragraph" w:customStyle="1" w:styleId="Caution3">
    <w:name w:val="Caution 3"/>
    <w:basedOn w:val="Caution2"/>
    <w:next w:val="Normal"/>
    <w:uiPriority w:val="9"/>
    <w:rsid w:val="00B04032"/>
    <w:pPr>
      <w:numPr>
        <w:ilvl w:val="2"/>
      </w:numPr>
      <w:tabs>
        <w:tab w:val="clear" w:pos="1077"/>
        <w:tab w:val="left" w:pos="1440"/>
        <w:tab w:val="left" w:pos="2155"/>
      </w:tabs>
    </w:pPr>
  </w:style>
  <w:style w:type="numbering" w:customStyle="1" w:styleId="Cautions">
    <w:name w:val="Cautions"/>
    <w:uiPriority w:val="99"/>
    <w:rsid w:val="00B04032"/>
    <w:pPr>
      <w:numPr>
        <w:numId w:val="3"/>
      </w:numPr>
    </w:pPr>
  </w:style>
  <w:style w:type="paragraph" w:customStyle="1" w:styleId="ChapterTitle">
    <w:name w:val="Chapter Title"/>
    <w:next w:val="BodyText"/>
    <w:qFormat/>
    <w:rsid w:val="00D42326"/>
    <w:pPr>
      <w:keepNext/>
      <w:pageBreakBefore/>
      <w:suppressAutoHyphens/>
      <w:spacing w:after="120"/>
      <w:outlineLvl w:val="0"/>
    </w:pPr>
    <w:rPr>
      <w:rFonts w:ascii="Open Sans" w:eastAsia="Times New Roman" w:hAnsi="Open Sans"/>
      <w:b/>
      <w:color w:val="54B948"/>
      <w:sz w:val="36"/>
      <w:szCs w:val="36"/>
      <w:lang w:val="en-GB"/>
    </w:rPr>
  </w:style>
  <w:style w:type="numbering" w:customStyle="1" w:styleId="ChaptersandAppendices">
    <w:name w:val="Chapters and Appendices"/>
    <w:uiPriority w:val="99"/>
    <w:rsid w:val="00B04032"/>
    <w:pPr>
      <w:numPr>
        <w:numId w:val="4"/>
      </w:numPr>
    </w:pPr>
  </w:style>
  <w:style w:type="character" w:customStyle="1" w:styleId="Code">
    <w:name w:val="Code"/>
    <w:uiPriority w:val="9"/>
    <w:rsid w:val="00B04032"/>
    <w:rPr>
      <w:rFonts w:ascii="Courier New" w:hAnsi="Courier New"/>
      <w:bdr w:val="none" w:sz="0" w:space="0" w:color="auto"/>
      <w:shd w:val="clear" w:color="auto" w:fill="F2F2F2" w:themeFill="background1" w:themeFillShade="F2"/>
    </w:rPr>
  </w:style>
  <w:style w:type="paragraph" w:customStyle="1" w:styleId="CodeBody">
    <w:name w:val="Code Body"/>
    <w:basedOn w:val="BodyText"/>
    <w:uiPriority w:val="4"/>
    <w:qFormat/>
    <w:rsid w:val="00B04032"/>
    <w:pPr>
      <w:shd w:val="clear" w:color="auto" w:fill="F2F2F2" w:themeFill="background1" w:themeFillShade="F2"/>
      <w:spacing w:before="0"/>
      <w:contextualSpacing/>
    </w:pPr>
    <w:rPr>
      <w:rFonts w:ascii="Courier New" w:hAnsi="Courier New"/>
    </w:rPr>
  </w:style>
  <w:style w:type="paragraph" w:customStyle="1" w:styleId="CodeBody2">
    <w:name w:val="Code Body 2"/>
    <w:basedOn w:val="CodeBody"/>
    <w:uiPriority w:val="4"/>
    <w:rsid w:val="00B04032"/>
    <w:pPr>
      <w:ind w:left="1077"/>
    </w:pPr>
  </w:style>
  <w:style w:type="paragraph" w:customStyle="1" w:styleId="CodeBody3">
    <w:name w:val="Code Body 3"/>
    <w:basedOn w:val="CodeBody2"/>
    <w:uiPriority w:val="4"/>
    <w:rsid w:val="00B04032"/>
    <w:pPr>
      <w:ind w:left="1440"/>
    </w:pPr>
  </w:style>
  <w:style w:type="paragraph" w:customStyle="1" w:styleId="Confidentiality">
    <w:name w:val="Confidentiality"/>
    <w:basedOn w:val="Footer"/>
    <w:rsid w:val="00B04032"/>
    <w:pPr>
      <w:jc w:val="center"/>
    </w:pPr>
    <w:rPr>
      <w:sz w:val="16"/>
      <w:szCs w:val="16"/>
    </w:rPr>
  </w:style>
  <w:style w:type="paragraph" w:styleId="Date">
    <w:name w:val="Date"/>
    <w:basedOn w:val="BodyText"/>
    <w:next w:val="Normal"/>
    <w:link w:val="DateChar"/>
    <w:uiPriority w:val="99"/>
    <w:unhideWhenUsed/>
    <w:rsid w:val="00B04032"/>
    <w:pPr>
      <w:spacing w:before="0" w:after="0"/>
      <w:ind w:left="357" w:right="357"/>
    </w:pPr>
  </w:style>
  <w:style w:type="character" w:customStyle="1" w:styleId="DateChar">
    <w:name w:val="Date Char"/>
    <w:basedOn w:val="DefaultParagraphFont"/>
    <w:link w:val="Date"/>
    <w:uiPriority w:val="99"/>
    <w:rsid w:val="00B04032"/>
    <w:rPr>
      <w:rFonts w:ascii="Open Sans" w:eastAsia="Times New Roman" w:hAnsi="Open Sans"/>
      <w:sz w:val="22"/>
      <w:lang w:val="en-GB"/>
    </w:rPr>
  </w:style>
  <w:style w:type="paragraph" w:customStyle="1" w:styleId="DocInfo">
    <w:name w:val="Doc Info"/>
    <w:basedOn w:val="BodyText"/>
    <w:rsid w:val="00B04032"/>
    <w:pPr>
      <w:spacing w:before="6000" w:after="0"/>
      <w:ind w:left="357" w:right="357"/>
      <w:contextualSpacing/>
    </w:pPr>
  </w:style>
  <w:style w:type="paragraph" w:customStyle="1" w:styleId="FigureCaption">
    <w:name w:val="Figure Caption"/>
    <w:basedOn w:val="BodyText"/>
    <w:next w:val="BodyText"/>
    <w:qFormat/>
    <w:rsid w:val="00B04032"/>
    <w:pPr>
      <w:keepNext/>
      <w:numPr>
        <w:numId w:val="2"/>
      </w:numPr>
      <w:spacing w:before="240"/>
    </w:pPr>
    <w:rPr>
      <w:i/>
      <w:iCs/>
      <w:sz w:val="20"/>
      <w:szCs w:val="18"/>
    </w:rPr>
  </w:style>
  <w:style w:type="character" w:styleId="FootnoteReference">
    <w:name w:val="footnote reference"/>
    <w:basedOn w:val="DefaultParagraphFont"/>
    <w:uiPriority w:val="99"/>
    <w:semiHidden/>
    <w:unhideWhenUsed/>
    <w:rsid w:val="00B04032"/>
    <w:rPr>
      <w:vertAlign w:val="superscript"/>
    </w:rPr>
  </w:style>
  <w:style w:type="paragraph" w:styleId="FootnoteText">
    <w:name w:val="footnote text"/>
    <w:basedOn w:val="BodyText"/>
    <w:link w:val="FootnoteTextChar"/>
    <w:uiPriority w:val="99"/>
    <w:semiHidden/>
    <w:unhideWhenUsed/>
    <w:rsid w:val="00B04032"/>
    <w:pPr>
      <w:spacing w:before="0" w:after="0"/>
      <w:ind w:left="0"/>
    </w:pPr>
    <w:rPr>
      <w:sz w:val="16"/>
    </w:rPr>
  </w:style>
  <w:style w:type="character" w:customStyle="1" w:styleId="FootnoteTextChar">
    <w:name w:val="Footnote Text Char"/>
    <w:basedOn w:val="DefaultParagraphFont"/>
    <w:link w:val="FootnoteText"/>
    <w:uiPriority w:val="99"/>
    <w:semiHidden/>
    <w:rsid w:val="00B04032"/>
    <w:rPr>
      <w:rFonts w:ascii="Open Sans" w:eastAsia="Times New Roman" w:hAnsi="Open Sans"/>
      <w:sz w:val="16"/>
      <w:lang w:val="en-GB"/>
    </w:rPr>
  </w:style>
  <w:style w:type="paragraph" w:customStyle="1" w:styleId="GlossaryDescription">
    <w:name w:val="Glossary Description"/>
    <w:basedOn w:val="BodyText"/>
    <w:uiPriority w:val="4"/>
    <w:qFormat/>
    <w:rsid w:val="00B04032"/>
    <w:pPr>
      <w:spacing w:before="0"/>
      <w:ind w:left="1077"/>
    </w:pPr>
  </w:style>
  <w:style w:type="paragraph" w:customStyle="1" w:styleId="GlossaryHeading">
    <w:name w:val="Glossary Heading"/>
    <w:basedOn w:val="BodyText"/>
    <w:next w:val="Normal"/>
    <w:uiPriority w:val="4"/>
    <w:qFormat/>
    <w:rsid w:val="00B04032"/>
    <w:pPr>
      <w:keepNext/>
      <w:pBdr>
        <w:top w:val="single" w:sz="4" w:space="1" w:color="auto"/>
      </w:pBdr>
      <w:spacing w:after="0"/>
      <w:ind w:left="0"/>
    </w:pPr>
    <w:rPr>
      <w:b/>
      <w:sz w:val="24"/>
    </w:rPr>
  </w:style>
  <w:style w:type="paragraph" w:customStyle="1" w:styleId="GlossaryTerm">
    <w:name w:val="Glossary Term"/>
    <w:basedOn w:val="BodyText"/>
    <w:next w:val="GlossaryDescription"/>
    <w:uiPriority w:val="4"/>
    <w:qFormat/>
    <w:rsid w:val="00B04032"/>
    <w:pPr>
      <w:keepNext/>
      <w:spacing w:before="0" w:after="0"/>
    </w:pPr>
    <w:rPr>
      <w:b/>
    </w:rPr>
  </w:style>
  <w:style w:type="paragraph" w:customStyle="1" w:styleId="Header1">
    <w:name w:val="Header 1"/>
    <w:basedOn w:val="Header"/>
    <w:rsid w:val="00B04032"/>
  </w:style>
  <w:style w:type="numbering" w:customStyle="1" w:styleId="Headings">
    <w:name w:val="Headings"/>
    <w:uiPriority w:val="99"/>
    <w:rsid w:val="00B04032"/>
    <w:pPr>
      <w:numPr>
        <w:numId w:val="5"/>
      </w:numPr>
    </w:pPr>
  </w:style>
  <w:style w:type="character" w:customStyle="1" w:styleId="Italic">
    <w:name w:val="Italic"/>
    <w:uiPriority w:val="4"/>
    <w:qFormat/>
    <w:rsid w:val="00B04032"/>
    <w:rPr>
      <w:i/>
    </w:rPr>
  </w:style>
  <w:style w:type="paragraph" w:customStyle="1" w:styleId="Legal">
    <w:name w:val="Legal"/>
    <w:basedOn w:val="BodyText"/>
    <w:rsid w:val="00B04032"/>
    <w:pPr>
      <w:spacing w:before="60" w:after="60"/>
    </w:pPr>
    <w:rPr>
      <w:sz w:val="18"/>
    </w:rPr>
  </w:style>
  <w:style w:type="paragraph" w:styleId="ListBullet">
    <w:name w:val="List Bullet"/>
    <w:basedOn w:val="BodyText"/>
    <w:uiPriority w:val="4"/>
    <w:qFormat/>
    <w:rsid w:val="00B04032"/>
    <w:pPr>
      <w:numPr>
        <w:numId w:val="1"/>
      </w:numPr>
    </w:pPr>
  </w:style>
  <w:style w:type="paragraph" w:styleId="ListBullet2">
    <w:name w:val="List Bullet 2"/>
    <w:basedOn w:val="ListBullet"/>
    <w:uiPriority w:val="9"/>
    <w:qFormat/>
    <w:rsid w:val="00B04032"/>
    <w:pPr>
      <w:numPr>
        <w:ilvl w:val="1"/>
      </w:numPr>
    </w:pPr>
  </w:style>
  <w:style w:type="paragraph" w:styleId="ListBullet3">
    <w:name w:val="List Bullet 3"/>
    <w:basedOn w:val="ListBullet2"/>
    <w:uiPriority w:val="99"/>
    <w:unhideWhenUsed/>
    <w:rsid w:val="00B04032"/>
    <w:pPr>
      <w:numPr>
        <w:ilvl w:val="2"/>
      </w:numPr>
    </w:pPr>
  </w:style>
  <w:style w:type="paragraph" w:styleId="ListContinue">
    <w:name w:val="List Continue"/>
    <w:basedOn w:val="BodyText"/>
    <w:uiPriority w:val="4"/>
    <w:unhideWhenUsed/>
    <w:qFormat/>
    <w:rsid w:val="00B04032"/>
    <w:pPr>
      <w:ind w:left="1077"/>
    </w:pPr>
  </w:style>
  <w:style w:type="paragraph" w:styleId="ListContinue2">
    <w:name w:val="List Continue 2"/>
    <w:basedOn w:val="ListContinue"/>
    <w:uiPriority w:val="9"/>
    <w:unhideWhenUsed/>
    <w:qFormat/>
    <w:rsid w:val="00B04032"/>
    <w:pPr>
      <w:ind w:left="1440"/>
    </w:pPr>
  </w:style>
  <w:style w:type="paragraph" w:styleId="ListContinue3">
    <w:name w:val="List Continue 3"/>
    <w:basedOn w:val="ListContinue2"/>
    <w:uiPriority w:val="99"/>
    <w:unhideWhenUsed/>
    <w:rsid w:val="00B04032"/>
    <w:pPr>
      <w:ind w:left="1797"/>
    </w:pPr>
  </w:style>
  <w:style w:type="paragraph" w:styleId="ListNumber">
    <w:name w:val="List Number"/>
    <w:basedOn w:val="BodyText"/>
    <w:uiPriority w:val="4"/>
    <w:unhideWhenUsed/>
    <w:qFormat/>
    <w:rsid w:val="00B04032"/>
    <w:pPr>
      <w:numPr>
        <w:numId w:val="7"/>
      </w:numPr>
      <w:tabs>
        <w:tab w:val="num" w:pos="360"/>
      </w:tabs>
    </w:pPr>
  </w:style>
  <w:style w:type="paragraph" w:styleId="ListNumber2">
    <w:name w:val="List Number 2"/>
    <w:basedOn w:val="ListNumber"/>
    <w:uiPriority w:val="9"/>
    <w:unhideWhenUsed/>
    <w:qFormat/>
    <w:rsid w:val="00B04032"/>
    <w:pPr>
      <w:numPr>
        <w:ilvl w:val="1"/>
      </w:numPr>
    </w:pPr>
  </w:style>
  <w:style w:type="paragraph" w:styleId="ListNumber3">
    <w:name w:val="List Number 3"/>
    <w:basedOn w:val="ListNumber2"/>
    <w:uiPriority w:val="99"/>
    <w:unhideWhenUsed/>
    <w:rsid w:val="00B04032"/>
    <w:pPr>
      <w:numPr>
        <w:ilvl w:val="2"/>
      </w:numPr>
    </w:pPr>
  </w:style>
  <w:style w:type="paragraph" w:customStyle="1" w:styleId="NoTOCHeading1">
    <w:name w:val="NoTOC Heading 1"/>
    <w:basedOn w:val="Heading1"/>
    <w:next w:val="BodyText"/>
    <w:rsid w:val="00B04032"/>
    <w:pPr>
      <w:ind w:left="181" w:hanging="181"/>
    </w:pPr>
  </w:style>
  <w:style w:type="paragraph" w:customStyle="1" w:styleId="LOTHeading">
    <w:name w:val="LOT Heading"/>
    <w:basedOn w:val="NoTOCHeading1"/>
    <w:next w:val="BodyText"/>
    <w:rsid w:val="00B04032"/>
    <w:pPr>
      <w:pageBreakBefore w:val="0"/>
      <w:outlineLvl w:val="1"/>
    </w:pPr>
    <w:rPr>
      <w:sz w:val="32"/>
    </w:rPr>
  </w:style>
  <w:style w:type="paragraph" w:customStyle="1" w:styleId="Note">
    <w:name w:val="Note"/>
    <w:basedOn w:val="BodyText"/>
    <w:next w:val="BodyText"/>
    <w:uiPriority w:val="9"/>
    <w:qFormat/>
    <w:rsid w:val="00B04032"/>
    <w:pPr>
      <w:shd w:val="clear" w:color="auto" w:fill="FDE9D9" w:themeFill="accent6" w:themeFillTint="33"/>
      <w:ind w:left="1571" w:hanging="851"/>
    </w:pPr>
  </w:style>
  <w:style w:type="paragraph" w:customStyle="1" w:styleId="Note2">
    <w:name w:val="Note 2"/>
    <w:basedOn w:val="Note"/>
    <w:next w:val="BodyText2"/>
    <w:uiPriority w:val="9"/>
    <w:qFormat/>
    <w:rsid w:val="00B04032"/>
    <w:pPr>
      <w:ind w:left="1928"/>
    </w:pPr>
  </w:style>
  <w:style w:type="paragraph" w:customStyle="1" w:styleId="Note3">
    <w:name w:val="Note 3"/>
    <w:basedOn w:val="Note2"/>
    <w:next w:val="Normal"/>
    <w:uiPriority w:val="9"/>
    <w:rsid w:val="00B04032"/>
    <w:pPr>
      <w:ind w:left="2291"/>
    </w:pPr>
  </w:style>
  <w:style w:type="paragraph" w:customStyle="1" w:styleId="NoTOCHeading2">
    <w:name w:val="NoTOC Heading 2"/>
    <w:basedOn w:val="Heading2"/>
    <w:next w:val="BodyText"/>
    <w:rsid w:val="00B04032"/>
  </w:style>
  <w:style w:type="paragraph" w:customStyle="1" w:styleId="NoTOCHeading3">
    <w:name w:val="NoTOC Heading 3"/>
    <w:basedOn w:val="Heading3"/>
    <w:next w:val="BodyText"/>
    <w:rsid w:val="00B04032"/>
  </w:style>
  <w:style w:type="paragraph" w:customStyle="1" w:styleId="NoTOCHeading4">
    <w:name w:val="NoTOC Heading 4"/>
    <w:basedOn w:val="Heading4"/>
    <w:next w:val="BodyText"/>
    <w:rsid w:val="00B04032"/>
  </w:style>
  <w:style w:type="numbering" w:customStyle="1" w:styleId="NumberLists">
    <w:name w:val="Number Lists"/>
    <w:uiPriority w:val="99"/>
    <w:rsid w:val="00B04032"/>
    <w:pPr>
      <w:numPr>
        <w:numId w:val="7"/>
      </w:numPr>
    </w:pPr>
  </w:style>
  <w:style w:type="paragraph" w:customStyle="1" w:styleId="Product">
    <w:name w:val="Product"/>
    <w:next w:val="Title"/>
    <w:link w:val="ProductChar"/>
    <w:rsid w:val="00B04032"/>
    <w:pPr>
      <w:suppressAutoHyphens/>
      <w:spacing w:after="120"/>
      <w:ind w:left="357" w:right="357"/>
      <w:contextualSpacing/>
      <w:outlineLvl w:val="1"/>
    </w:pPr>
    <w:rPr>
      <w:rFonts w:ascii="Raleway Black" w:eastAsia="Times New Roman" w:hAnsi="Raleway Black"/>
      <w:sz w:val="48"/>
      <w:szCs w:val="60"/>
      <w:lang w:val="en-GB"/>
    </w:rPr>
  </w:style>
  <w:style w:type="character" w:customStyle="1" w:styleId="ProductChar">
    <w:name w:val="Product Char"/>
    <w:basedOn w:val="DefaultParagraphFont"/>
    <w:link w:val="Product"/>
    <w:rsid w:val="00B04032"/>
    <w:rPr>
      <w:rFonts w:ascii="Raleway Black" w:eastAsia="Times New Roman" w:hAnsi="Raleway Black"/>
      <w:sz w:val="48"/>
      <w:szCs w:val="60"/>
      <w:lang w:val="en-GB"/>
    </w:rPr>
  </w:style>
  <w:style w:type="paragraph" w:customStyle="1" w:styleId="TableBody">
    <w:name w:val="Table Body"/>
    <w:basedOn w:val="BodyText"/>
    <w:qFormat/>
    <w:rsid w:val="00B04032"/>
    <w:pPr>
      <w:spacing w:before="60" w:after="60"/>
      <w:ind w:left="0"/>
    </w:pPr>
    <w:rPr>
      <w:sz w:val="20"/>
    </w:rPr>
  </w:style>
  <w:style w:type="numbering" w:customStyle="1" w:styleId="TableBulletLists">
    <w:name w:val="Table Bullet Lists"/>
    <w:uiPriority w:val="99"/>
    <w:rsid w:val="00B04032"/>
    <w:pPr>
      <w:numPr>
        <w:numId w:val="12"/>
      </w:numPr>
    </w:pPr>
  </w:style>
  <w:style w:type="paragraph" w:customStyle="1" w:styleId="TableCaption">
    <w:name w:val="Table Caption"/>
    <w:basedOn w:val="BodyText"/>
    <w:next w:val="BodyText"/>
    <w:uiPriority w:val="4"/>
    <w:qFormat/>
    <w:rsid w:val="00B04032"/>
    <w:pPr>
      <w:keepNext/>
      <w:numPr>
        <w:ilvl w:val="2"/>
        <w:numId w:val="2"/>
      </w:numPr>
      <w:tabs>
        <w:tab w:val="left" w:pos="1440"/>
      </w:tabs>
      <w:spacing w:before="240"/>
    </w:pPr>
    <w:rPr>
      <w:i/>
      <w:sz w:val="20"/>
    </w:rPr>
  </w:style>
  <w:style w:type="paragraph" w:customStyle="1" w:styleId="TableCaution">
    <w:name w:val="Table Caution"/>
    <w:basedOn w:val="TableBody"/>
    <w:next w:val="TableBody"/>
    <w:uiPriority w:val="4"/>
    <w:qFormat/>
    <w:rsid w:val="00B04032"/>
    <w:pPr>
      <w:shd w:val="clear" w:color="auto" w:fill="E5DFEC" w:themeFill="accent4" w:themeFillTint="33"/>
      <w:tabs>
        <w:tab w:val="left" w:pos="1077"/>
      </w:tabs>
      <w:ind w:left="284" w:hanging="284"/>
    </w:pPr>
  </w:style>
  <w:style w:type="paragraph" w:customStyle="1" w:styleId="TableCodeBody">
    <w:name w:val="Table Code Body"/>
    <w:basedOn w:val="TableBody"/>
    <w:uiPriority w:val="9"/>
    <w:qFormat/>
    <w:rsid w:val="00B04032"/>
    <w:pPr>
      <w:shd w:val="clear" w:color="auto" w:fill="F2F2F2" w:themeFill="background1" w:themeFillShade="F2"/>
    </w:pPr>
    <w:rPr>
      <w:rFonts w:ascii="Courier New" w:eastAsiaTheme="minorHAnsi" w:hAnsi="Courier New"/>
    </w:rPr>
  </w:style>
  <w:style w:type="table" w:styleId="TableGrid">
    <w:name w:val="Table Grid"/>
    <w:basedOn w:val="TableNormal"/>
    <w:uiPriority w:val="39"/>
    <w:rsid w:val="00B04032"/>
    <w:pPr>
      <w:suppressAutoHyphens/>
    </w:pPr>
    <w:rPr>
      <w:rFonts w:ascii="Open Sans" w:eastAsia="MS Mincho" w:hAnsi="Open Sans"/>
    </w:rPr>
    <w:tblPr>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shd w:val="clear" w:color="auto" w:fill="auto"/>
    </w:tcPr>
  </w:style>
  <w:style w:type="table" w:customStyle="1" w:styleId="TableHeadingLeft">
    <w:name w:val="Table Heading Left"/>
    <w:basedOn w:val="TableGrid"/>
    <w:uiPriority w:val="99"/>
    <w:rsid w:val="00B04032"/>
    <w:tblPr/>
    <w:tcPr>
      <w:shd w:val="clear" w:color="auto" w:fill="auto"/>
    </w:tcPr>
    <w:tblStylePr w:type="firstCol">
      <w:rPr>
        <w:rFonts w:ascii="Segoe UI Symbol" w:hAnsi="Segoe UI Symbol"/>
        <w:color w:val="FFFFFF" w:themeColor="background1"/>
        <w:sz w:val="20"/>
      </w:rPr>
      <w:tblPr/>
      <w:tcPr>
        <w:shd w:val="clear" w:color="auto" w:fill="54B948"/>
      </w:tcPr>
    </w:tblStylePr>
  </w:style>
  <w:style w:type="table" w:customStyle="1" w:styleId="TableHeadingTop">
    <w:name w:val="Table Heading Top"/>
    <w:basedOn w:val="TableGrid"/>
    <w:uiPriority w:val="99"/>
    <w:rsid w:val="00B04032"/>
    <w:tblPr/>
    <w:tcPr>
      <w:shd w:val="clear" w:color="auto" w:fill="auto"/>
    </w:tcPr>
    <w:tblStylePr w:type="firstRow">
      <w:rPr>
        <w:rFonts w:ascii="Segoe UI Symbol" w:hAnsi="Segoe UI Symbol"/>
        <w:b w:val="0"/>
        <w:color w:val="FFFFFF" w:themeColor="background1"/>
        <w:sz w:val="20"/>
      </w:rPr>
      <w:tblPr/>
      <w:trPr>
        <w:tblHeader/>
      </w:trPr>
      <w:tcPr>
        <w:shd w:val="clear" w:color="auto" w:fill="54B948"/>
      </w:tcPr>
    </w:tblStylePr>
  </w:style>
  <w:style w:type="table" w:customStyle="1" w:styleId="TableHeadingTopLeft">
    <w:name w:val="Table Heading Top+Left"/>
    <w:basedOn w:val="TableGrid"/>
    <w:uiPriority w:val="99"/>
    <w:rsid w:val="00B04032"/>
    <w:tblPr/>
    <w:tcPr>
      <w:shd w:val="clear" w:color="auto" w:fill="auto"/>
    </w:tcPr>
    <w:tblStylePr w:type="firstRow">
      <w:rPr>
        <w:rFonts w:ascii="Segoe UI Symbol" w:hAnsi="Segoe UI Symbol"/>
        <w:color w:val="FFFFFF" w:themeColor="background1"/>
        <w:sz w:val="20"/>
      </w:rPr>
      <w:tblPr/>
      <w:tcPr>
        <w:shd w:val="clear" w:color="auto" w:fill="54B948"/>
      </w:tcPr>
    </w:tblStylePr>
    <w:tblStylePr w:type="firstCol">
      <w:rPr>
        <w:rFonts w:ascii="Segoe UI Symbol" w:hAnsi="Segoe UI Symbol"/>
        <w:color w:val="FFFFFF" w:themeColor="background1"/>
        <w:sz w:val="20"/>
      </w:rPr>
      <w:tblPr/>
      <w:tcPr>
        <w:shd w:val="clear" w:color="auto" w:fill="54B948"/>
      </w:tcPr>
    </w:tblStylePr>
  </w:style>
  <w:style w:type="paragraph" w:customStyle="1" w:styleId="TableListBullet">
    <w:name w:val="Table List Bullet"/>
    <w:basedOn w:val="TableBody"/>
    <w:uiPriority w:val="9"/>
    <w:qFormat/>
    <w:rsid w:val="00B04032"/>
    <w:pPr>
      <w:numPr>
        <w:numId w:val="10"/>
      </w:numPr>
    </w:pPr>
  </w:style>
  <w:style w:type="paragraph" w:customStyle="1" w:styleId="TableListBullet2">
    <w:name w:val="Table List Bullet 2"/>
    <w:basedOn w:val="TableListBullet"/>
    <w:uiPriority w:val="9"/>
    <w:rsid w:val="00B04032"/>
    <w:pPr>
      <w:numPr>
        <w:ilvl w:val="1"/>
      </w:numPr>
    </w:pPr>
  </w:style>
  <w:style w:type="paragraph" w:customStyle="1" w:styleId="TableListContinue">
    <w:name w:val="Table List Continue"/>
    <w:basedOn w:val="TableBody"/>
    <w:uiPriority w:val="9"/>
    <w:qFormat/>
    <w:rsid w:val="00B04032"/>
    <w:pPr>
      <w:ind w:left="284"/>
    </w:pPr>
  </w:style>
  <w:style w:type="paragraph" w:customStyle="1" w:styleId="TableListContinue2">
    <w:name w:val="Table List Continue 2"/>
    <w:basedOn w:val="TableListContinue"/>
    <w:uiPriority w:val="9"/>
    <w:rsid w:val="00B04032"/>
    <w:pPr>
      <w:ind w:left="567"/>
    </w:pPr>
  </w:style>
  <w:style w:type="paragraph" w:customStyle="1" w:styleId="TableListNumber">
    <w:name w:val="Table List Number"/>
    <w:basedOn w:val="TableBody"/>
    <w:uiPriority w:val="9"/>
    <w:qFormat/>
    <w:rsid w:val="00B04032"/>
    <w:pPr>
      <w:ind w:left="284" w:hanging="284"/>
    </w:pPr>
  </w:style>
  <w:style w:type="paragraph" w:customStyle="1" w:styleId="TableListNumber2">
    <w:name w:val="Table List Number 2"/>
    <w:basedOn w:val="TableListNumber"/>
    <w:uiPriority w:val="9"/>
    <w:rsid w:val="00B04032"/>
    <w:pPr>
      <w:keepNext/>
      <w:ind w:left="568"/>
    </w:pPr>
  </w:style>
  <w:style w:type="table" w:customStyle="1" w:styleId="TableNoLines">
    <w:name w:val="Table NoLines"/>
    <w:basedOn w:val="TableGrid"/>
    <w:uiPriority w:val="99"/>
    <w:rsid w:val="00B04032"/>
    <w:tblPr>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style>
  <w:style w:type="paragraph" w:customStyle="1" w:styleId="TableNote">
    <w:name w:val="Table Note"/>
    <w:basedOn w:val="TableBody"/>
    <w:next w:val="TableBody"/>
    <w:uiPriority w:val="9"/>
    <w:qFormat/>
    <w:rsid w:val="00B04032"/>
    <w:pPr>
      <w:shd w:val="clear" w:color="auto" w:fill="FDE9D9" w:themeFill="accent6" w:themeFillTint="33"/>
      <w:tabs>
        <w:tab w:val="left" w:pos="720"/>
      </w:tabs>
      <w:ind w:left="284" w:hanging="284"/>
    </w:pPr>
  </w:style>
  <w:style w:type="numbering" w:customStyle="1" w:styleId="TableNumberLists">
    <w:name w:val="Table Number Lists"/>
    <w:uiPriority w:val="99"/>
    <w:rsid w:val="00B04032"/>
    <w:pPr>
      <w:numPr>
        <w:numId w:val="28"/>
      </w:numPr>
    </w:pPr>
  </w:style>
  <w:style w:type="paragraph" w:customStyle="1" w:styleId="TableWarning">
    <w:name w:val="Table Warning"/>
    <w:basedOn w:val="TableBody"/>
    <w:next w:val="TableBody"/>
    <w:uiPriority w:val="9"/>
    <w:qFormat/>
    <w:rsid w:val="00B04032"/>
    <w:pPr>
      <w:shd w:val="clear" w:color="auto" w:fill="F2DBDB" w:themeFill="accent2" w:themeFillTint="33"/>
      <w:tabs>
        <w:tab w:val="left" w:pos="1077"/>
      </w:tabs>
      <w:ind w:left="284" w:hanging="284"/>
    </w:pPr>
  </w:style>
  <w:style w:type="paragraph" w:customStyle="1" w:styleId="Warning">
    <w:name w:val="Warning"/>
    <w:basedOn w:val="BodyText"/>
    <w:next w:val="BodyText"/>
    <w:uiPriority w:val="9"/>
    <w:qFormat/>
    <w:rsid w:val="00B04032"/>
    <w:pPr>
      <w:numPr>
        <w:numId w:val="29"/>
      </w:numPr>
      <w:shd w:val="clear" w:color="auto" w:fill="F2DBDB" w:themeFill="accent2" w:themeFillTint="33"/>
      <w:tabs>
        <w:tab w:val="left" w:pos="720"/>
        <w:tab w:val="left" w:pos="1440"/>
      </w:tabs>
    </w:pPr>
  </w:style>
  <w:style w:type="paragraph" w:customStyle="1" w:styleId="Warning2">
    <w:name w:val="Warning 2"/>
    <w:basedOn w:val="Warning"/>
    <w:next w:val="BodyText2"/>
    <w:uiPriority w:val="9"/>
    <w:qFormat/>
    <w:rsid w:val="00B04032"/>
    <w:pPr>
      <w:numPr>
        <w:ilvl w:val="1"/>
      </w:numPr>
      <w:tabs>
        <w:tab w:val="clear" w:pos="720"/>
        <w:tab w:val="clear" w:pos="1440"/>
        <w:tab w:val="left" w:pos="1077"/>
        <w:tab w:val="left" w:pos="1797"/>
      </w:tabs>
      <w:suppressAutoHyphens w:val="0"/>
    </w:pPr>
  </w:style>
  <w:style w:type="paragraph" w:customStyle="1" w:styleId="Warning3">
    <w:name w:val="Warning 3"/>
    <w:basedOn w:val="Warning2"/>
    <w:next w:val="Normal"/>
    <w:uiPriority w:val="9"/>
    <w:rsid w:val="00B04032"/>
    <w:pPr>
      <w:numPr>
        <w:ilvl w:val="2"/>
      </w:numPr>
      <w:tabs>
        <w:tab w:val="clear" w:pos="1077"/>
        <w:tab w:val="clear" w:pos="1797"/>
        <w:tab w:val="left" w:pos="1440"/>
        <w:tab w:val="left" w:pos="2155"/>
      </w:tabs>
    </w:pPr>
  </w:style>
  <w:style w:type="numbering" w:customStyle="1" w:styleId="Warnings">
    <w:name w:val="Warnings"/>
    <w:uiPriority w:val="99"/>
    <w:rsid w:val="00B04032"/>
    <w:pPr>
      <w:numPr>
        <w:numId w:val="29"/>
      </w:numPr>
    </w:pPr>
  </w:style>
  <w:style w:type="paragraph" w:customStyle="1" w:styleId="paragraph">
    <w:name w:val="paragraph"/>
    <w:basedOn w:val="Normal"/>
    <w:rsid w:val="00907CB0"/>
    <w:pPr>
      <w:spacing w:before="100" w:beforeAutospacing="1" w:after="100" w:afterAutospacing="1"/>
    </w:pPr>
    <w:rPr>
      <w:rFonts w:ascii="Times New Roman" w:eastAsia="Times New Roman" w:hAnsi="Times New Roman"/>
      <w:sz w:val="24"/>
      <w:szCs w:val="24"/>
    </w:rPr>
  </w:style>
  <w:style w:type="character" w:customStyle="1" w:styleId="normaltextrun">
    <w:name w:val="normaltextrun"/>
    <w:basedOn w:val="DefaultParagraphFont"/>
    <w:rsid w:val="00907CB0"/>
  </w:style>
  <w:style w:type="character" w:customStyle="1" w:styleId="eop">
    <w:name w:val="eop"/>
    <w:basedOn w:val="DefaultParagraphFont"/>
    <w:rsid w:val="00907CB0"/>
  </w:style>
  <w:style w:type="character" w:customStyle="1" w:styleId="scxw70546621">
    <w:name w:val="scxw70546621"/>
    <w:basedOn w:val="DefaultParagraphFont"/>
    <w:rsid w:val="00907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56743">
      <w:bodyDiv w:val="1"/>
      <w:marLeft w:val="0"/>
      <w:marRight w:val="0"/>
      <w:marTop w:val="0"/>
      <w:marBottom w:val="0"/>
      <w:divBdr>
        <w:top w:val="none" w:sz="0" w:space="0" w:color="auto"/>
        <w:left w:val="none" w:sz="0" w:space="0" w:color="auto"/>
        <w:bottom w:val="none" w:sz="0" w:space="0" w:color="auto"/>
        <w:right w:val="none" w:sz="0" w:space="0" w:color="auto"/>
      </w:divBdr>
    </w:div>
    <w:div w:id="235938965">
      <w:bodyDiv w:val="1"/>
      <w:marLeft w:val="0"/>
      <w:marRight w:val="0"/>
      <w:marTop w:val="0"/>
      <w:marBottom w:val="0"/>
      <w:divBdr>
        <w:top w:val="none" w:sz="0" w:space="0" w:color="auto"/>
        <w:left w:val="none" w:sz="0" w:space="0" w:color="auto"/>
        <w:bottom w:val="none" w:sz="0" w:space="0" w:color="auto"/>
        <w:right w:val="none" w:sz="0" w:space="0" w:color="auto"/>
      </w:divBdr>
    </w:div>
    <w:div w:id="696660929">
      <w:bodyDiv w:val="1"/>
      <w:marLeft w:val="0"/>
      <w:marRight w:val="0"/>
      <w:marTop w:val="0"/>
      <w:marBottom w:val="0"/>
      <w:divBdr>
        <w:top w:val="none" w:sz="0" w:space="0" w:color="auto"/>
        <w:left w:val="none" w:sz="0" w:space="0" w:color="auto"/>
        <w:bottom w:val="none" w:sz="0" w:space="0" w:color="auto"/>
        <w:right w:val="none" w:sz="0" w:space="0" w:color="auto"/>
      </w:divBdr>
    </w:div>
    <w:div w:id="807626058">
      <w:bodyDiv w:val="1"/>
      <w:marLeft w:val="0"/>
      <w:marRight w:val="0"/>
      <w:marTop w:val="0"/>
      <w:marBottom w:val="0"/>
      <w:divBdr>
        <w:top w:val="none" w:sz="0" w:space="0" w:color="auto"/>
        <w:left w:val="none" w:sz="0" w:space="0" w:color="auto"/>
        <w:bottom w:val="none" w:sz="0" w:space="0" w:color="auto"/>
        <w:right w:val="none" w:sz="0" w:space="0" w:color="auto"/>
      </w:divBdr>
    </w:div>
    <w:div w:id="915896729">
      <w:bodyDiv w:val="1"/>
      <w:marLeft w:val="0"/>
      <w:marRight w:val="0"/>
      <w:marTop w:val="0"/>
      <w:marBottom w:val="0"/>
      <w:divBdr>
        <w:top w:val="none" w:sz="0" w:space="0" w:color="auto"/>
        <w:left w:val="none" w:sz="0" w:space="0" w:color="auto"/>
        <w:bottom w:val="none" w:sz="0" w:space="0" w:color="auto"/>
        <w:right w:val="none" w:sz="0" w:space="0" w:color="auto"/>
      </w:divBdr>
    </w:div>
    <w:div w:id="1017973859">
      <w:bodyDiv w:val="1"/>
      <w:marLeft w:val="0"/>
      <w:marRight w:val="0"/>
      <w:marTop w:val="0"/>
      <w:marBottom w:val="0"/>
      <w:divBdr>
        <w:top w:val="none" w:sz="0" w:space="0" w:color="auto"/>
        <w:left w:val="none" w:sz="0" w:space="0" w:color="auto"/>
        <w:bottom w:val="none" w:sz="0" w:space="0" w:color="auto"/>
        <w:right w:val="none" w:sz="0" w:space="0" w:color="auto"/>
      </w:divBdr>
    </w:div>
    <w:div w:id="1810244157">
      <w:bodyDiv w:val="1"/>
      <w:marLeft w:val="0"/>
      <w:marRight w:val="0"/>
      <w:marTop w:val="0"/>
      <w:marBottom w:val="0"/>
      <w:divBdr>
        <w:top w:val="none" w:sz="0" w:space="0" w:color="auto"/>
        <w:left w:val="none" w:sz="0" w:space="0" w:color="auto"/>
        <w:bottom w:val="none" w:sz="0" w:space="0" w:color="auto"/>
        <w:right w:val="none" w:sz="0" w:space="0" w:color="auto"/>
      </w:divBdr>
    </w:div>
    <w:div w:id="1936671118">
      <w:bodyDiv w:val="1"/>
      <w:marLeft w:val="0"/>
      <w:marRight w:val="0"/>
      <w:marTop w:val="0"/>
      <w:marBottom w:val="0"/>
      <w:divBdr>
        <w:top w:val="none" w:sz="0" w:space="0" w:color="auto"/>
        <w:left w:val="none" w:sz="0" w:space="0" w:color="auto"/>
        <w:bottom w:val="none" w:sz="0" w:space="0" w:color="auto"/>
        <w:right w:val="none" w:sz="0" w:space="0" w:color="auto"/>
      </w:divBdr>
      <w:divsChild>
        <w:div w:id="2093774042">
          <w:marLeft w:val="0"/>
          <w:marRight w:val="0"/>
          <w:marTop w:val="0"/>
          <w:marBottom w:val="0"/>
          <w:divBdr>
            <w:top w:val="none" w:sz="0" w:space="0" w:color="auto"/>
            <w:left w:val="none" w:sz="0" w:space="0" w:color="auto"/>
            <w:bottom w:val="none" w:sz="0" w:space="0" w:color="auto"/>
            <w:right w:val="none" w:sz="0" w:space="0" w:color="auto"/>
          </w:divBdr>
          <w:divsChild>
            <w:div w:id="1854606460">
              <w:marLeft w:val="0"/>
              <w:marRight w:val="0"/>
              <w:marTop w:val="0"/>
              <w:marBottom w:val="0"/>
              <w:divBdr>
                <w:top w:val="none" w:sz="0" w:space="0" w:color="auto"/>
                <w:left w:val="none" w:sz="0" w:space="0" w:color="auto"/>
                <w:bottom w:val="none" w:sz="0" w:space="0" w:color="auto"/>
                <w:right w:val="none" w:sz="0" w:space="0" w:color="auto"/>
              </w:divBdr>
            </w:div>
            <w:div w:id="2048066166">
              <w:marLeft w:val="0"/>
              <w:marRight w:val="0"/>
              <w:marTop w:val="0"/>
              <w:marBottom w:val="0"/>
              <w:divBdr>
                <w:top w:val="none" w:sz="0" w:space="0" w:color="auto"/>
                <w:left w:val="none" w:sz="0" w:space="0" w:color="auto"/>
                <w:bottom w:val="none" w:sz="0" w:space="0" w:color="auto"/>
                <w:right w:val="none" w:sz="0" w:space="0" w:color="auto"/>
              </w:divBdr>
            </w:div>
            <w:div w:id="1963223261">
              <w:marLeft w:val="0"/>
              <w:marRight w:val="0"/>
              <w:marTop w:val="0"/>
              <w:marBottom w:val="0"/>
              <w:divBdr>
                <w:top w:val="none" w:sz="0" w:space="0" w:color="auto"/>
                <w:left w:val="none" w:sz="0" w:space="0" w:color="auto"/>
                <w:bottom w:val="none" w:sz="0" w:space="0" w:color="auto"/>
                <w:right w:val="none" w:sz="0" w:space="0" w:color="auto"/>
              </w:divBdr>
            </w:div>
          </w:divsChild>
        </w:div>
        <w:div w:id="176771936">
          <w:marLeft w:val="0"/>
          <w:marRight w:val="0"/>
          <w:marTop w:val="0"/>
          <w:marBottom w:val="0"/>
          <w:divBdr>
            <w:top w:val="none" w:sz="0" w:space="0" w:color="auto"/>
            <w:left w:val="none" w:sz="0" w:space="0" w:color="auto"/>
            <w:bottom w:val="none" w:sz="0" w:space="0" w:color="auto"/>
            <w:right w:val="none" w:sz="0" w:space="0" w:color="auto"/>
          </w:divBdr>
          <w:divsChild>
            <w:div w:id="1647590462">
              <w:marLeft w:val="0"/>
              <w:marRight w:val="0"/>
              <w:marTop w:val="0"/>
              <w:marBottom w:val="0"/>
              <w:divBdr>
                <w:top w:val="none" w:sz="0" w:space="0" w:color="auto"/>
                <w:left w:val="none" w:sz="0" w:space="0" w:color="auto"/>
                <w:bottom w:val="none" w:sz="0" w:space="0" w:color="auto"/>
                <w:right w:val="none" w:sz="0" w:space="0" w:color="auto"/>
              </w:divBdr>
            </w:div>
            <w:div w:id="552891344">
              <w:marLeft w:val="0"/>
              <w:marRight w:val="0"/>
              <w:marTop w:val="0"/>
              <w:marBottom w:val="0"/>
              <w:divBdr>
                <w:top w:val="none" w:sz="0" w:space="0" w:color="auto"/>
                <w:left w:val="none" w:sz="0" w:space="0" w:color="auto"/>
                <w:bottom w:val="none" w:sz="0" w:space="0" w:color="auto"/>
                <w:right w:val="none" w:sz="0" w:space="0" w:color="auto"/>
              </w:divBdr>
            </w:div>
            <w:div w:id="175506963">
              <w:marLeft w:val="0"/>
              <w:marRight w:val="0"/>
              <w:marTop w:val="0"/>
              <w:marBottom w:val="0"/>
              <w:divBdr>
                <w:top w:val="none" w:sz="0" w:space="0" w:color="auto"/>
                <w:left w:val="none" w:sz="0" w:space="0" w:color="auto"/>
                <w:bottom w:val="none" w:sz="0" w:space="0" w:color="auto"/>
                <w:right w:val="none" w:sz="0" w:space="0" w:color="auto"/>
              </w:divBdr>
            </w:div>
            <w:div w:id="442766875">
              <w:marLeft w:val="0"/>
              <w:marRight w:val="0"/>
              <w:marTop w:val="0"/>
              <w:marBottom w:val="0"/>
              <w:divBdr>
                <w:top w:val="none" w:sz="0" w:space="0" w:color="auto"/>
                <w:left w:val="none" w:sz="0" w:space="0" w:color="auto"/>
                <w:bottom w:val="none" w:sz="0" w:space="0" w:color="auto"/>
                <w:right w:val="none" w:sz="0" w:space="0" w:color="auto"/>
              </w:divBdr>
            </w:div>
          </w:divsChild>
        </w:div>
        <w:div w:id="1393888621">
          <w:marLeft w:val="0"/>
          <w:marRight w:val="0"/>
          <w:marTop w:val="0"/>
          <w:marBottom w:val="0"/>
          <w:divBdr>
            <w:top w:val="none" w:sz="0" w:space="0" w:color="auto"/>
            <w:left w:val="none" w:sz="0" w:space="0" w:color="auto"/>
            <w:bottom w:val="none" w:sz="0" w:space="0" w:color="auto"/>
            <w:right w:val="none" w:sz="0" w:space="0" w:color="auto"/>
          </w:divBdr>
          <w:divsChild>
            <w:div w:id="702756593">
              <w:marLeft w:val="0"/>
              <w:marRight w:val="0"/>
              <w:marTop w:val="0"/>
              <w:marBottom w:val="0"/>
              <w:divBdr>
                <w:top w:val="none" w:sz="0" w:space="0" w:color="auto"/>
                <w:left w:val="none" w:sz="0" w:space="0" w:color="auto"/>
                <w:bottom w:val="none" w:sz="0" w:space="0" w:color="auto"/>
                <w:right w:val="none" w:sz="0" w:space="0" w:color="auto"/>
              </w:divBdr>
            </w:div>
            <w:div w:id="1601642984">
              <w:marLeft w:val="0"/>
              <w:marRight w:val="0"/>
              <w:marTop w:val="0"/>
              <w:marBottom w:val="0"/>
              <w:divBdr>
                <w:top w:val="none" w:sz="0" w:space="0" w:color="auto"/>
                <w:left w:val="none" w:sz="0" w:space="0" w:color="auto"/>
                <w:bottom w:val="none" w:sz="0" w:space="0" w:color="auto"/>
                <w:right w:val="none" w:sz="0" w:space="0" w:color="auto"/>
              </w:divBdr>
            </w:div>
            <w:div w:id="1698194555">
              <w:marLeft w:val="0"/>
              <w:marRight w:val="0"/>
              <w:marTop w:val="0"/>
              <w:marBottom w:val="0"/>
              <w:divBdr>
                <w:top w:val="none" w:sz="0" w:space="0" w:color="auto"/>
                <w:left w:val="none" w:sz="0" w:space="0" w:color="auto"/>
                <w:bottom w:val="none" w:sz="0" w:space="0" w:color="auto"/>
                <w:right w:val="none" w:sz="0" w:space="0" w:color="auto"/>
              </w:divBdr>
            </w:div>
            <w:div w:id="1817212681">
              <w:marLeft w:val="0"/>
              <w:marRight w:val="0"/>
              <w:marTop w:val="0"/>
              <w:marBottom w:val="0"/>
              <w:divBdr>
                <w:top w:val="none" w:sz="0" w:space="0" w:color="auto"/>
                <w:left w:val="none" w:sz="0" w:space="0" w:color="auto"/>
                <w:bottom w:val="none" w:sz="0" w:space="0" w:color="auto"/>
                <w:right w:val="none" w:sz="0" w:space="0" w:color="auto"/>
              </w:divBdr>
            </w:div>
            <w:div w:id="875702327">
              <w:marLeft w:val="0"/>
              <w:marRight w:val="0"/>
              <w:marTop w:val="0"/>
              <w:marBottom w:val="0"/>
              <w:divBdr>
                <w:top w:val="none" w:sz="0" w:space="0" w:color="auto"/>
                <w:left w:val="none" w:sz="0" w:space="0" w:color="auto"/>
                <w:bottom w:val="none" w:sz="0" w:space="0" w:color="auto"/>
                <w:right w:val="none" w:sz="0" w:space="0" w:color="auto"/>
              </w:divBdr>
            </w:div>
          </w:divsChild>
        </w:div>
        <w:div w:id="421336226">
          <w:marLeft w:val="0"/>
          <w:marRight w:val="0"/>
          <w:marTop w:val="0"/>
          <w:marBottom w:val="0"/>
          <w:divBdr>
            <w:top w:val="none" w:sz="0" w:space="0" w:color="auto"/>
            <w:left w:val="none" w:sz="0" w:space="0" w:color="auto"/>
            <w:bottom w:val="none" w:sz="0" w:space="0" w:color="auto"/>
            <w:right w:val="none" w:sz="0" w:space="0" w:color="auto"/>
          </w:divBdr>
        </w:div>
        <w:div w:id="689987274">
          <w:marLeft w:val="0"/>
          <w:marRight w:val="0"/>
          <w:marTop w:val="0"/>
          <w:marBottom w:val="0"/>
          <w:divBdr>
            <w:top w:val="none" w:sz="0" w:space="0" w:color="auto"/>
            <w:left w:val="none" w:sz="0" w:space="0" w:color="auto"/>
            <w:bottom w:val="none" w:sz="0" w:space="0" w:color="auto"/>
            <w:right w:val="none" w:sz="0" w:space="0" w:color="auto"/>
          </w:divBdr>
        </w:div>
        <w:div w:id="385834000">
          <w:marLeft w:val="0"/>
          <w:marRight w:val="0"/>
          <w:marTop w:val="0"/>
          <w:marBottom w:val="0"/>
          <w:divBdr>
            <w:top w:val="none" w:sz="0" w:space="0" w:color="auto"/>
            <w:left w:val="none" w:sz="0" w:space="0" w:color="auto"/>
            <w:bottom w:val="none" w:sz="0" w:space="0" w:color="auto"/>
            <w:right w:val="none" w:sz="0" w:space="0" w:color="auto"/>
          </w:divBdr>
        </w:div>
        <w:div w:id="1962110518">
          <w:marLeft w:val="0"/>
          <w:marRight w:val="0"/>
          <w:marTop w:val="0"/>
          <w:marBottom w:val="0"/>
          <w:divBdr>
            <w:top w:val="none" w:sz="0" w:space="0" w:color="auto"/>
            <w:left w:val="none" w:sz="0" w:space="0" w:color="auto"/>
            <w:bottom w:val="none" w:sz="0" w:space="0" w:color="auto"/>
            <w:right w:val="none" w:sz="0" w:space="0" w:color="auto"/>
          </w:divBdr>
        </w:div>
        <w:div w:id="1215390046">
          <w:marLeft w:val="0"/>
          <w:marRight w:val="0"/>
          <w:marTop w:val="0"/>
          <w:marBottom w:val="0"/>
          <w:divBdr>
            <w:top w:val="none" w:sz="0" w:space="0" w:color="auto"/>
            <w:left w:val="none" w:sz="0" w:space="0" w:color="auto"/>
            <w:bottom w:val="none" w:sz="0" w:space="0" w:color="auto"/>
            <w:right w:val="none" w:sz="0" w:space="0" w:color="auto"/>
          </w:divBdr>
        </w:div>
        <w:div w:id="1842814820">
          <w:marLeft w:val="0"/>
          <w:marRight w:val="0"/>
          <w:marTop w:val="0"/>
          <w:marBottom w:val="0"/>
          <w:divBdr>
            <w:top w:val="none" w:sz="0" w:space="0" w:color="auto"/>
            <w:left w:val="none" w:sz="0" w:space="0" w:color="auto"/>
            <w:bottom w:val="none" w:sz="0" w:space="0" w:color="auto"/>
            <w:right w:val="none" w:sz="0" w:space="0" w:color="auto"/>
          </w:divBdr>
        </w:div>
        <w:div w:id="1499735560">
          <w:marLeft w:val="0"/>
          <w:marRight w:val="0"/>
          <w:marTop w:val="0"/>
          <w:marBottom w:val="0"/>
          <w:divBdr>
            <w:top w:val="none" w:sz="0" w:space="0" w:color="auto"/>
            <w:left w:val="none" w:sz="0" w:space="0" w:color="auto"/>
            <w:bottom w:val="none" w:sz="0" w:space="0" w:color="auto"/>
            <w:right w:val="none" w:sz="0" w:space="0" w:color="auto"/>
          </w:divBdr>
        </w:div>
        <w:div w:id="595091029">
          <w:marLeft w:val="0"/>
          <w:marRight w:val="0"/>
          <w:marTop w:val="0"/>
          <w:marBottom w:val="0"/>
          <w:divBdr>
            <w:top w:val="none" w:sz="0" w:space="0" w:color="auto"/>
            <w:left w:val="none" w:sz="0" w:space="0" w:color="auto"/>
            <w:bottom w:val="none" w:sz="0" w:space="0" w:color="auto"/>
            <w:right w:val="none" w:sz="0" w:space="0" w:color="auto"/>
          </w:divBdr>
        </w:div>
        <w:div w:id="2127573715">
          <w:marLeft w:val="0"/>
          <w:marRight w:val="0"/>
          <w:marTop w:val="0"/>
          <w:marBottom w:val="0"/>
          <w:divBdr>
            <w:top w:val="none" w:sz="0" w:space="0" w:color="auto"/>
            <w:left w:val="none" w:sz="0" w:space="0" w:color="auto"/>
            <w:bottom w:val="none" w:sz="0" w:space="0" w:color="auto"/>
            <w:right w:val="none" w:sz="0" w:space="0" w:color="auto"/>
          </w:divBdr>
        </w:div>
        <w:div w:id="1556114940">
          <w:marLeft w:val="0"/>
          <w:marRight w:val="0"/>
          <w:marTop w:val="0"/>
          <w:marBottom w:val="0"/>
          <w:divBdr>
            <w:top w:val="none" w:sz="0" w:space="0" w:color="auto"/>
            <w:left w:val="none" w:sz="0" w:space="0" w:color="auto"/>
            <w:bottom w:val="none" w:sz="0" w:space="0" w:color="auto"/>
            <w:right w:val="none" w:sz="0" w:space="0" w:color="auto"/>
          </w:divBdr>
        </w:div>
      </w:divsChild>
    </w:div>
    <w:div w:id="1999383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footer" Target="footer19.xm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17.png"/><Relationship Id="rId74" Type="http://schemas.openxmlformats.org/officeDocument/2006/relationships/image" Target="media/image54.png"/><Relationship Id="rId128" Type="http://schemas.openxmlformats.org/officeDocument/2006/relationships/image" Target="media/image108.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6.png"/><Relationship Id="rId279" Type="http://schemas.openxmlformats.org/officeDocument/2006/relationships/header" Target="header10.xml"/><Relationship Id="rId43" Type="http://schemas.openxmlformats.org/officeDocument/2006/relationships/image" Target="media/image28.png"/><Relationship Id="rId139" Type="http://schemas.openxmlformats.org/officeDocument/2006/relationships/image" Target="media/image119.png"/><Relationship Id="rId290" Type="http://schemas.openxmlformats.org/officeDocument/2006/relationships/header" Target="header15.xml"/><Relationship Id="rId304" Type="http://schemas.openxmlformats.org/officeDocument/2006/relationships/theme" Target="theme/theme1.xml"/><Relationship Id="rId85" Type="http://schemas.openxmlformats.org/officeDocument/2006/relationships/image" Target="media/image65.pn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eader" Target="header3.xml"/><Relationship Id="rId108" Type="http://schemas.openxmlformats.org/officeDocument/2006/relationships/image" Target="media/image88.png"/><Relationship Id="rId54" Type="http://schemas.openxmlformats.org/officeDocument/2006/relationships/image" Target="media/image39.png"/><Relationship Id="rId96" Type="http://schemas.openxmlformats.org/officeDocument/2006/relationships/image" Target="media/image76.png"/><Relationship Id="rId161" Type="http://schemas.openxmlformats.org/officeDocument/2006/relationships/image" Target="media/image14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7.png"/><Relationship Id="rId23" Type="http://schemas.openxmlformats.org/officeDocument/2006/relationships/image" Target="media/image8.png"/><Relationship Id="rId119" Type="http://schemas.openxmlformats.org/officeDocument/2006/relationships/image" Target="media/image99.png"/><Relationship Id="rId270" Type="http://schemas.openxmlformats.org/officeDocument/2006/relationships/header" Target="header5.xml"/><Relationship Id="rId291" Type="http://schemas.openxmlformats.org/officeDocument/2006/relationships/header" Target="header16.xml"/><Relationship Id="rId44" Type="http://schemas.openxmlformats.org/officeDocument/2006/relationships/image" Target="media/image29.png"/><Relationship Id="rId65" Type="http://schemas.openxmlformats.org/officeDocument/2006/relationships/comments" Target="comments.xml"/><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footer" Target="footer3.xml"/><Relationship Id="rId109" Type="http://schemas.openxmlformats.org/officeDocument/2006/relationships/image" Target="media/image89.png"/><Relationship Id="rId260" Type="http://schemas.openxmlformats.org/officeDocument/2006/relationships/image" Target="media/image238.png"/><Relationship Id="rId281" Type="http://schemas.openxmlformats.org/officeDocument/2006/relationships/footer" Target="footer10.xml"/><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oter" Target="footer5.xml"/><Relationship Id="rId292" Type="http://schemas.openxmlformats.org/officeDocument/2006/relationships/footer" Target="footer15.xml"/><Relationship Id="rId24" Type="http://schemas.openxmlformats.org/officeDocument/2006/relationships/image" Target="media/image9.png"/><Relationship Id="rId45" Type="http://schemas.openxmlformats.org/officeDocument/2006/relationships/image" Target="media/image30.png"/><Relationship Id="rId66" Type="http://schemas.microsoft.com/office/2011/relationships/commentsExtended" Target="commentsExtended.xml"/><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39.png"/><Relationship Id="rId14" Type="http://schemas.openxmlformats.org/officeDocument/2006/relationships/hyperlink" Target="https://www.ncr.com/"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eader" Target="header11.xml"/><Relationship Id="rId8" Type="http://schemas.openxmlformats.org/officeDocument/2006/relationships/header" Target="header1.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oleObject" Target="embeddings/oleObject2.bin"/><Relationship Id="rId25" Type="http://schemas.openxmlformats.org/officeDocument/2006/relationships/image" Target="media/image10.png"/><Relationship Id="rId46" Type="http://schemas.openxmlformats.org/officeDocument/2006/relationships/image" Target="media/image31.png"/><Relationship Id="rId67" Type="http://schemas.microsoft.com/office/2016/09/relationships/commentsIds" Target="commentsIds.xml"/><Relationship Id="rId272" Type="http://schemas.openxmlformats.org/officeDocument/2006/relationships/header" Target="header6.xml"/><Relationship Id="rId293" Type="http://schemas.openxmlformats.org/officeDocument/2006/relationships/footer" Target="footer16.xm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0.png"/><Relationship Id="rId283" Type="http://schemas.openxmlformats.org/officeDocument/2006/relationships/footer" Target="footer11.xml"/><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eader" Target="header2.xml"/><Relationship Id="rId210"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0.png"/><Relationship Id="rId273" Type="http://schemas.openxmlformats.org/officeDocument/2006/relationships/header" Target="header7.xml"/><Relationship Id="rId294" Type="http://schemas.openxmlformats.org/officeDocument/2006/relationships/header" Target="header17.xml"/><Relationship Id="rId47" Type="http://schemas.openxmlformats.org/officeDocument/2006/relationships/image" Target="media/image32.png"/><Relationship Id="rId68" Type="http://schemas.microsoft.com/office/2018/08/relationships/commentsExtensible" Target="commentsExtensible.xm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3.pn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png"/><Relationship Id="rId284" Type="http://schemas.openxmlformats.org/officeDocument/2006/relationships/header" Target="header12.xm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1.png"/><Relationship Id="rId274" Type="http://schemas.openxmlformats.org/officeDocument/2006/relationships/footer" Target="footer6.xml"/><Relationship Id="rId295" Type="http://schemas.openxmlformats.org/officeDocument/2006/relationships/footer" Target="footer17.xml"/><Relationship Id="rId27" Type="http://schemas.openxmlformats.org/officeDocument/2006/relationships/image" Target="media/image12.png"/><Relationship Id="rId48" Type="http://schemas.openxmlformats.org/officeDocument/2006/relationships/image" Target="media/image33.wmf"/><Relationship Id="rId69" Type="http://schemas.openxmlformats.org/officeDocument/2006/relationships/image" Target="media/image50.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2.png"/><Relationship Id="rId285" Type="http://schemas.openxmlformats.org/officeDocument/2006/relationships/header" Target="header13.xml"/><Relationship Id="rId17" Type="http://schemas.openxmlformats.org/officeDocument/2006/relationships/header" Target="header4.xm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oleObject" Target="embeddings/oleObject1.bin"/><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2.png"/><Relationship Id="rId28" Type="http://schemas.openxmlformats.org/officeDocument/2006/relationships/image" Target="media/image13.png"/><Relationship Id="rId49" Type="http://schemas.openxmlformats.org/officeDocument/2006/relationships/image" Target="media/image34.wmf"/><Relationship Id="rId114" Type="http://schemas.openxmlformats.org/officeDocument/2006/relationships/image" Target="media/image94.png"/><Relationship Id="rId275" Type="http://schemas.openxmlformats.org/officeDocument/2006/relationships/footer" Target="footer7.xml"/><Relationship Id="rId296" Type="http://schemas.openxmlformats.org/officeDocument/2006/relationships/header" Target="header18.xml"/><Relationship Id="rId300" Type="http://schemas.openxmlformats.org/officeDocument/2006/relationships/header" Target="header20.xml"/><Relationship Id="rId60" Type="http://schemas.openxmlformats.org/officeDocument/2006/relationships/image" Target="media/image45.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footer" Target="footer4.xml"/><Relationship Id="rId39" Type="http://schemas.openxmlformats.org/officeDocument/2006/relationships/image" Target="media/image24.png"/><Relationship Id="rId265" Type="http://schemas.openxmlformats.org/officeDocument/2006/relationships/image" Target="media/image243.png"/><Relationship Id="rId286" Type="http://schemas.openxmlformats.org/officeDocument/2006/relationships/footer" Target="footer12.xml"/><Relationship Id="rId50" Type="http://schemas.openxmlformats.org/officeDocument/2006/relationships/image" Target="media/image35.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3.png"/><Relationship Id="rId276" Type="http://schemas.openxmlformats.org/officeDocument/2006/relationships/header" Target="header8.xml"/><Relationship Id="rId297" Type="http://schemas.openxmlformats.org/officeDocument/2006/relationships/header" Target="header19.xml"/><Relationship Id="rId40" Type="http://schemas.openxmlformats.org/officeDocument/2006/relationships/image" Target="media/image25.wmf"/><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footer" Target="footer20.xml"/><Relationship Id="rId61" Type="http://schemas.openxmlformats.org/officeDocument/2006/relationships/image" Target="media/image46.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4.png"/><Relationship Id="rId287" Type="http://schemas.openxmlformats.org/officeDocument/2006/relationships/footer" Target="footer13.xml"/><Relationship Id="rId30" Type="http://schemas.openxmlformats.org/officeDocument/2006/relationships/image" Target="media/image15.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4.png"/><Relationship Id="rId277" Type="http://schemas.openxmlformats.org/officeDocument/2006/relationships/footer" Target="footer8.xml"/><Relationship Id="rId298" Type="http://schemas.openxmlformats.org/officeDocument/2006/relationships/footer" Target="footer18.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wmf"/><Relationship Id="rId62" Type="http://schemas.openxmlformats.org/officeDocument/2006/relationships/image" Target="media/image47.png"/><Relationship Id="rId83" Type="http://schemas.openxmlformats.org/officeDocument/2006/relationships/image" Target="media/image63.png"/><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5.png"/><Relationship Id="rId288" Type="http://schemas.openxmlformats.org/officeDocument/2006/relationships/header" Target="header14.xml"/><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5.png"/><Relationship Id="rId278" Type="http://schemas.openxmlformats.org/officeDocument/2006/relationships/header" Target="header9.xml"/><Relationship Id="rId303" Type="http://schemas.microsoft.com/office/2011/relationships/people" Target="people.xml"/><Relationship Id="rId42" Type="http://schemas.openxmlformats.org/officeDocument/2006/relationships/image" Target="media/image27.wmf"/><Relationship Id="rId84" Type="http://schemas.openxmlformats.org/officeDocument/2006/relationships/image" Target="media/image64.png"/><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hyperlink" Target="https://confluence.ncr.com/download/attachments/629449444/CM%20apps%20Installation%20and%20EPSS%20Integration%20guide10.0.pdf?version=1&amp;modificationDate=1672851011000&amp;api=v2" TargetMode="External"/><Relationship Id="rId247" Type="http://schemas.openxmlformats.org/officeDocument/2006/relationships/image" Target="media/image226.png"/><Relationship Id="rId107" Type="http://schemas.openxmlformats.org/officeDocument/2006/relationships/image" Target="media/image87.png"/><Relationship Id="rId289" Type="http://schemas.openxmlformats.org/officeDocument/2006/relationships/footer" Target="footer14.xml"/><Relationship Id="rId11" Type="http://schemas.openxmlformats.org/officeDocument/2006/relationships/footer" Target="footer2.xml"/><Relationship Id="rId53" Type="http://schemas.openxmlformats.org/officeDocument/2006/relationships/image" Target="media/image38.png"/><Relationship Id="rId149" Type="http://schemas.openxmlformats.org/officeDocument/2006/relationships/image" Target="media/image129.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6.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98.jpe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7.png"/><Relationship Id="rId33" Type="http://schemas.openxmlformats.org/officeDocument/2006/relationships/image" Target="media/image18.png"/><Relationship Id="rId129" Type="http://schemas.openxmlformats.org/officeDocument/2006/relationships/image" Target="media/image109.png"/><Relationship Id="rId280" Type="http://schemas.openxmlformats.org/officeDocument/2006/relationships/footer" Target="footer9.xml"/><Relationship Id="rId75" Type="http://schemas.openxmlformats.org/officeDocument/2006/relationships/image" Target="media/image55.png"/><Relationship Id="rId140" Type="http://schemas.openxmlformats.org/officeDocument/2006/relationships/image" Target="media/image120.png"/><Relationship Id="rId182" Type="http://schemas.openxmlformats.org/officeDocument/2006/relationships/image" Target="media/image16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BAC38-2AC7-463E-BB04-126F5BFE9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446</Pages>
  <Words>100964</Words>
  <Characters>575496</Characters>
  <Application>Microsoft Office Word</Application>
  <DocSecurity>0</DocSecurity>
  <Lines>4795</Lines>
  <Paragraphs>1350</Paragraphs>
  <ScaleCrop>false</ScaleCrop>
  <HeadingPairs>
    <vt:vector size="2" baseType="variant">
      <vt:variant>
        <vt:lpstr>Title</vt:lpstr>
      </vt:variant>
      <vt:variant>
        <vt:i4>1</vt:i4>
      </vt:variant>
    </vt:vector>
  </HeadingPairs>
  <TitlesOfParts>
    <vt:vector size="1" baseType="lpstr">
      <vt:lpstr/>
    </vt:vector>
  </TitlesOfParts>
  <Company>NCR Corporation</Company>
  <LinksUpToDate>false</LinksUpToDate>
  <CharactersWithSpaces>675110</CharactersWithSpaces>
  <SharedDoc>false</SharedDoc>
  <HLinks>
    <vt:vector size="2202" baseType="variant">
      <vt:variant>
        <vt:i4>7143494</vt:i4>
      </vt:variant>
      <vt:variant>
        <vt:i4>5118</vt:i4>
      </vt:variant>
      <vt:variant>
        <vt:i4>0</vt:i4>
      </vt:variant>
      <vt:variant>
        <vt:i4>5</vt:i4>
      </vt:variant>
      <vt:variant>
        <vt:lpwstr/>
      </vt:variant>
      <vt:variant>
        <vt:lpwstr>_Cashpoint_Service_Days</vt:lpwstr>
      </vt:variant>
      <vt:variant>
        <vt:i4>2228323</vt:i4>
      </vt:variant>
      <vt:variant>
        <vt:i4>5115</vt:i4>
      </vt:variant>
      <vt:variant>
        <vt:i4>0</vt:i4>
      </vt:variant>
      <vt:variant>
        <vt:i4>5</vt:i4>
      </vt:variant>
      <vt:variant>
        <vt:lpwstr/>
      </vt:variant>
      <vt:variant>
        <vt:lpwstr>_Cashpoint_Service_Costs_1</vt:lpwstr>
      </vt:variant>
      <vt:variant>
        <vt:i4>4915323</vt:i4>
      </vt:variant>
      <vt:variant>
        <vt:i4>5112</vt:i4>
      </vt:variant>
      <vt:variant>
        <vt:i4>0</vt:i4>
      </vt:variant>
      <vt:variant>
        <vt:i4>5</vt:i4>
      </vt:variant>
      <vt:variant>
        <vt:lpwstr/>
      </vt:variant>
      <vt:variant>
        <vt:lpwstr>_Cashpoint_Parameters_1</vt:lpwstr>
      </vt:variant>
      <vt:variant>
        <vt:i4>3538987</vt:i4>
      </vt:variant>
      <vt:variant>
        <vt:i4>5100</vt:i4>
      </vt:variant>
      <vt:variant>
        <vt:i4>0</vt:i4>
      </vt:variant>
      <vt:variant>
        <vt:i4>5</vt:i4>
      </vt:variant>
      <vt:variant>
        <vt:lpwstr/>
      </vt:variant>
      <vt:variant>
        <vt:lpwstr>_Cash_Utilization</vt:lpwstr>
      </vt:variant>
      <vt:variant>
        <vt:i4>1310769</vt:i4>
      </vt:variant>
      <vt:variant>
        <vt:i4>5082</vt:i4>
      </vt:variant>
      <vt:variant>
        <vt:i4>0</vt:i4>
      </vt:variant>
      <vt:variant>
        <vt:i4>5</vt:i4>
      </vt:variant>
      <vt:variant>
        <vt:lpwstr/>
      </vt:variant>
      <vt:variant>
        <vt:lpwstr>_Charted_Model_Costs</vt:lpwstr>
      </vt:variant>
      <vt:variant>
        <vt:i4>1245244</vt:i4>
      </vt:variant>
      <vt:variant>
        <vt:i4>4962</vt:i4>
      </vt:variant>
      <vt:variant>
        <vt:i4>0</vt:i4>
      </vt:variant>
      <vt:variant>
        <vt:i4>5</vt:i4>
      </vt:variant>
      <vt:variant>
        <vt:lpwstr/>
      </vt:variant>
      <vt:variant>
        <vt:lpwstr>_Cashpoint_Service_Costs</vt:lpwstr>
      </vt:variant>
      <vt:variant>
        <vt:i4>5308505</vt:i4>
      </vt:variant>
      <vt:variant>
        <vt:i4>4539</vt:i4>
      </vt:variant>
      <vt:variant>
        <vt:i4>0</vt:i4>
      </vt:variant>
      <vt:variant>
        <vt:i4>5</vt:i4>
      </vt:variant>
      <vt:variant>
        <vt:lpwstr/>
      </vt:variant>
      <vt:variant>
        <vt:lpwstr>_Linked_Horizon</vt:lpwstr>
      </vt:variant>
      <vt:variant>
        <vt:i4>655415</vt:i4>
      </vt:variant>
      <vt:variant>
        <vt:i4>4293</vt:i4>
      </vt:variant>
      <vt:variant>
        <vt:i4>0</vt:i4>
      </vt:variant>
      <vt:variant>
        <vt:i4>5</vt:i4>
      </vt:variant>
      <vt:variant>
        <vt:lpwstr/>
      </vt:variant>
      <vt:variant>
        <vt:lpwstr>_Downtime</vt:lpwstr>
      </vt:variant>
      <vt:variant>
        <vt:i4>2949162</vt:i4>
      </vt:variant>
      <vt:variant>
        <vt:i4>4290</vt:i4>
      </vt:variant>
      <vt:variant>
        <vt:i4>0</vt:i4>
      </vt:variant>
      <vt:variant>
        <vt:i4>5</vt:i4>
      </vt:variant>
      <vt:variant>
        <vt:lpwstr/>
      </vt:variant>
      <vt:variant>
        <vt:lpwstr>_Intraday_History</vt:lpwstr>
      </vt:variant>
      <vt:variant>
        <vt:i4>5701709</vt:i4>
      </vt:variant>
      <vt:variant>
        <vt:i4>4281</vt:i4>
      </vt:variant>
      <vt:variant>
        <vt:i4>0</vt:i4>
      </vt:variant>
      <vt:variant>
        <vt:i4>5</vt:i4>
      </vt:variant>
      <vt:variant>
        <vt:lpwstr/>
      </vt:variant>
      <vt:variant>
        <vt:lpwstr>_Linked_History</vt:lpwstr>
      </vt:variant>
      <vt:variant>
        <vt:i4>1376287</vt:i4>
      </vt:variant>
      <vt:variant>
        <vt:i4>4209</vt:i4>
      </vt:variant>
      <vt:variant>
        <vt:i4>0</vt:i4>
      </vt:variant>
      <vt:variant>
        <vt:i4>5</vt:i4>
      </vt:variant>
      <vt:variant>
        <vt:lpwstr/>
      </vt:variant>
      <vt:variant>
        <vt:lpwstr>_Reports_Tab</vt:lpwstr>
      </vt:variant>
      <vt:variant>
        <vt:i4>-257691471</vt:i4>
      </vt:variant>
      <vt:variant>
        <vt:i4>4200</vt:i4>
      </vt:variant>
      <vt:variant>
        <vt:i4>0</vt:i4>
      </vt:variant>
      <vt:variant>
        <vt:i4>5</vt:i4>
      </vt:variant>
      <vt:variant>
        <vt:lpwstr/>
      </vt:variant>
      <vt:variant>
        <vt:lpwstr>_CashpointAdvancedForeign_Currency</vt:lpwstr>
      </vt:variant>
      <vt:variant>
        <vt:i4>-257691471</vt:i4>
      </vt:variant>
      <vt:variant>
        <vt:i4>4176</vt:i4>
      </vt:variant>
      <vt:variant>
        <vt:i4>0</vt:i4>
      </vt:variant>
      <vt:variant>
        <vt:i4>5</vt:i4>
      </vt:variant>
      <vt:variant>
        <vt:lpwstr/>
      </vt:variant>
      <vt:variant>
        <vt:lpwstr>_CashpointAdvancedForeign_Currency</vt:lpwstr>
      </vt:variant>
      <vt:variant>
        <vt:i4>6815824</vt:i4>
      </vt:variant>
      <vt:variant>
        <vt:i4>4086</vt:i4>
      </vt:variant>
      <vt:variant>
        <vt:i4>0</vt:i4>
      </vt:variant>
      <vt:variant>
        <vt:i4>5</vt:i4>
      </vt:variant>
      <vt:variant>
        <vt:lpwstr/>
      </vt:variant>
      <vt:variant>
        <vt:lpwstr>_Cashpoint_Event_Collisions</vt:lpwstr>
      </vt:variant>
      <vt:variant>
        <vt:i4>1048625</vt:i4>
      </vt:variant>
      <vt:variant>
        <vt:i4>4083</vt:i4>
      </vt:variant>
      <vt:variant>
        <vt:i4>0</vt:i4>
      </vt:variant>
      <vt:variant>
        <vt:i4>5</vt:i4>
      </vt:variant>
      <vt:variant>
        <vt:lpwstr/>
      </vt:variant>
      <vt:variant>
        <vt:lpwstr>_Cashpoint_Service_Schedules</vt:lpwstr>
      </vt:variant>
      <vt:variant>
        <vt:i4>65569</vt:i4>
      </vt:variant>
      <vt:variant>
        <vt:i4>4080</vt:i4>
      </vt:variant>
      <vt:variant>
        <vt:i4>0</vt:i4>
      </vt:variant>
      <vt:variant>
        <vt:i4>5</vt:i4>
      </vt:variant>
      <vt:variant>
        <vt:lpwstr/>
      </vt:variant>
      <vt:variant>
        <vt:lpwstr>_Cashpoint_Service_Exceptions</vt:lpwstr>
      </vt:variant>
      <vt:variant>
        <vt:i4>7143494</vt:i4>
      </vt:variant>
      <vt:variant>
        <vt:i4>4077</vt:i4>
      </vt:variant>
      <vt:variant>
        <vt:i4>0</vt:i4>
      </vt:variant>
      <vt:variant>
        <vt:i4>5</vt:i4>
      </vt:variant>
      <vt:variant>
        <vt:lpwstr/>
      </vt:variant>
      <vt:variant>
        <vt:lpwstr>_Cashpoint_Service_Days</vt:lpwstr>
      </vt:variant>
      <vt:variant>
        <vt:i4>2228323</vt:i4>
      </vt:variant>
      <vt:variant>
        <vt:i4>4074</vt:i4>
      </vt:variant>
      <vt:variant>
        <vt:i4>0</vt:i4>
      </vt:variant>
      <vt:variant>
        <vt:i4>5</vt:i4>
      </vt:variant>
      <vt:variant>
        <vt:lpwstr/>
      </vt:variant>
      <vt:variant>
        <vt:lpwstr>_Cashpoint_Service_Costs_1</vt:lpwstr>
      </vt:variant>
      <vt:variant>
        <vt:i4>1835021</vt:i4>
      </vt:variant>
      <vt:variant>
        <vt:i4>4071</vt:i4>
      </vt:variant>
      <vt:variant>
        <vt:i4>0</vt:i4>
      </vt:variant>
      <vt:variant>
        <vt:i4>5</vt:i4>
      </vt:variant>
      <vt:variant>
        <vt:lpwstr/>
      </vt:variant>
      <vt:variant>
        <vt:lpwstr>_Cashpoint_Denominations</vt:lpwstr>
      </vt:variant>
      <vt:variant>
        <vt:i4>4915323</vt:i4>
      </vt:variant>
      <vt:variant>
        <vt:i4>4068</vt:i4>
      </vt:variant>
      <vt:variant>
        <vt:i4>0</vt:i4>
      </vt:variant>
      <vt:variant>
        <vt:i4>5</vt:i4>
      </vt:variant>
      <vt:variant>
        <vt:lpwstr/>
      </vt:variant>
      <vt:variant>
        <vt:lpwstr>_Cashpoint_Parameters_1</vt:lpwstr>
      </vt:variant>
      <vt:variant>
        <vt:i4>7798880</vt:i4>
      </vt:variant>
      <vt:variant>
        <vt:i4>4065</vt:i4>
      </vt:variant>
      <vt:variant>
        <vt:i4>0</vt:i4>
      </vt:variant>
      <vt:variant>
        <vt:i4>5</vt:i4>
      </vt:variant>
      <vt:variant>
        <vt:lpwstr/>
      </vt:variant>
      <vt:variant>
        <vt:lpwstr>_Cashpoint_Details</vt:lpwstr>
      </vt:variant>
      <vt:variant>
        <vt:i4>4915271</vt:i4>
      </vt:variant>
      <vt:variant>
        <vt:i4>3933</vt:i4>
      </vt:variant>
      <vt:variant>
        <vt:i4>0</vt:i4>
      </vt:variant>
      <vt:variant>
        <vt:i4>5</vt:i4>
      </vt:variant>
      <vt:variant>
        <vt:lpwstr/>
      </vt:variant>
      <vt:variant>
        <vt:lpwstr>_Cashpoint(Forecast(View_Forecast</vt:lpwstr>
      </vt:variant>
      <vt:variant>
        <vt:i4>2031633</vt:i4>
      </vt:variant>
      <vt:variant>
        <vt:i4>3930</vt:i4>
      </vt:variant>
      <vt:variant>
        <vt:i4>0</vt:i4>
      </vt:variant>
      <vt:variant>
        <vt:i4>5</vt:i4>
      </vt:variant>
      <vt:variant>
        <vt:lpwstr/>
      </vt:variant>
      <vt:variant>
        <vt:lpwstr>_Cashpoint(Basic(Service_Days</vt:lpwstr>
      </vt:variant>
      <vt:variant>
        <vt:i4>5505133</vt:i4>
      </vt:variant>
      <vt:variant>
        <vt:i4>3678</vt:i4>
      </vt:variant>
      <vt:variant>
        <vt:i4>0</vt:i4>
      </vt:variant>
      <vt:variant>
        <vt:i4>5</vt:i4>
      </vt:variant>
      <vt:variant>
        <vt:lpwstr/>
      </vt:variant>
      <vt:variant>
        <vt:lpwstr>_Order_Workflow_Editing</vt:lpwstr>
      </vt:variant>
      <vt:variant>
        <vt:i4>-254738395</vt:i4>
      </vt:variant>
      <vt:variant>
        <vt:i4>3588</vt:i4>
      </vt:variant>
      <vt:variant>
        <vt:i4>0</vt:i4>
      </vt:variant>
      <vt:variant>
        <vt:i4>5</vt:i4>
      </vt:variant>
      <vt:variant>
        <vt:lpwstr/>
      </vt:variant>
      <vt:variant>
        <vt:lpwstr>_PrivilegesBusiness_Units_(Restrict</vt:lpwstr>
      </vt:variant>
      <vt:variant>
        <vt:i4>-254738395</vt:i4>
      </vt:variant>
      <vt:variant>
        <vt:i4>3567</vt:i4>
      </vt:variant>
      <vt:variant>
        <vt:i4>0</vt:i4>
      </vt:variant>
      <vt:variant>
        <vt:i4>5</vt:i4>
      </vt:variant>
      <vt:variant>
        <vt:lpwstr/>
      </vt:variant>
      <vt:variant>
        <vt:lpwstr>_PrivilegesBusiness_Units_(Restrict</vt:lpwstr>
      </vt:variant>
      <vt:variant>
        <vt:i4>-254738395</vt:i4>
      </vt:variant>
      <vt:variant>
        <vt:i4>3552</vt:i4>
      </vt:variant>
      <vt:variant>
        <vt:i4>0</vt:i4>
      </vt:variant>
      <vt:variant>
        <vt:i4>5</vt:i4>
      </vt:variant>
      <vt:variant>
        <vt:lpwstr/>
      </vt:variant>
      <vt:variant>
        <vt:lpwstr>_PrivilegesBusiness_Units_(Restrict</vt:lpwstr>
      </vt:variant>
      <vt:variant>
        <vt:i4>7074016</vt:i4>
      </vt:variant>
      <vt:variant>
        <vt:i4>3176</vt:i4>
      </vt:variant>
      <vt:variant>
        <vt:i4>0</vt:i4>
      </vt:variant>
      <vt:variant>
        <vt:i4>5</vt:i4>
      </vt:variant>
      <vt:variant>
        <vt:lpwstr/>
      </vt:variant>
      <vt:variant>
        <vt:lpwstr>_NetworkNetwork_Monitoring</vt:lpwstr>
      </vt:variant>
      <vt:variant>
        <vt:i4>7074016</vt:i4>
      </vt:variant>
      <vt:variant>
        <vt:i4>3174</vt:i4>
      </vt:variant>
      <vt:variant>
        <vt:i4>0</vt:i4>
      </vt:variant>
      <vt:variant>
        <vt:i4>5</vt:i4>
      </vt:variant>
      <vt:variant>
        <vt:lpwstr/>
      </vt:variant>
      <vt:variant>
        <vt:lpwstr>_NetworkNetwork_Monitoring</vt:lpwstr>
      </vt:variant>
      <vt:variant>
        <vt:i4>323754</vt:i4>
      </vt:variant>
      <vt:variant>
        <vt:i4>3171</vt:i4>
      </vt:variant>
      <vt:variant>
        <vt:i4>0</vt:i4>
      </vt:variant>
      <vt:variant>
        <vt:i4>5</vt:i4>
      </vt:variant>
      <vt:variant>
        <vt:lpwstr/>
      </vt:variant>
      <vt:variant>
        <vt:lpwstr>_NetworkCommercials</vt:lpwstr>
      </vt:variant>
      <vt:variant>
        <vt:i4>6156448</vt:i4>
      </vt:variant>
      <vt:variant>
        <vt:i4>3168</vt:i4>
      </vt:variant>
      <vt:variant>
        <vt:i4>0</vt:i4>
      </vt:variant>
      <vt:variant>
        <vt:i4>5</vt:i4>
      </vt:variant>
      <vt:variant>
        <vt:lpwstr/>
      </vt:variant>
      <vt:variant>
        <vt:lpwstr>_NetworkBalance_Types_1</vt:lpwstr>
      </vt:variant>
      <vt:variant>
        <vt:i4>7139583</vt:i4>
      </vt:variant>
      <vt:variant>
        <vt:i4>3165</vt:i4>
      </vt:variant>
      <vt:variant>
        <vt:i4>0</vt:i4>
      </vt:variant>
      <vt:variant>
        <vt:i4>5</vt:i4>
      </vt:variant>
      <vt:variant>
        <vt:lpwstr/>
      </vt:variant>
      <vt:variant>
        <vt:lpwstr>_NetworkBalance_Types</vt:lpwstr>
      </vt:variant>
      <vt:variant>
        <vt:i4>4059324</vt:i4>
      </vt:variant>
      <vt:variant>
        <vt:i4>3162</vt:i4>
      </vt:variant>
      <vt:variant>
        <vt:i4>0</vt:i4>
      </vt:variant>
      <vt:variant>
        <vt:i4>5</vt:i4>
      </vt:variant>
      <vt:variant>
        <vt:lpwstr/>
      </vt:variant>
      <vt:variant>
        <vt:lpwstr>_NetworkGroups_page</vt:lpwstr>
      </vt:variant>
      <vt:variant>
        <vt:i4>61571</vt:i4>
      </vt:variant>
      <vt:variant>
        <vt:i4>3159</vt:i4>
      </vt:variant>
      <vt:variant>
        <vt:i4>0</vt:i4>
      </vt:variant>
      <vt:variant>
        <vt:i4>5</vt:i4>
      </vt:variant>
      <vt:variant>
        <vt:lpwstr/>
      </vt:variant>
      <vt:variant>
        <vt:lpwstr>_NetworkRegions_Page</vt:lpwstr>
      </vt:variant>
      <vt:variant>
        <vt:i4>5238989</vt:i4>
      </vt:variant>
      <vt:variant>
        <vt:i4>3156</vt:i4>
      </vt:variant>
      <vt:variant>
        <vt:i4>0</vt:i4>
      </vt:variant>
      <vt:variant>
        <vt:i4>5</vt:i4>
      </vt:variant>
      <vt:variant>
        <vt:lpwstr/>
      </vt:variant>
      <vt:variant>
        <vt:lpwstr>_NetworkCarriers_Page</vt:lpwstr>
      </vt:variant>
      <vt:variant>
        <vt:i4>4649171</vt:i4>
      </vt:variant>
      <vt:variant>
        <vt:i4>3153</vt:i4>
      </vt:variant>
      <vt:variant>
        <vt:i4>0</vt:i4>
      </vt:variant>
      <vt:variant>
        <vt:i4>5</vt:i4>
      </vt:variant>
      <vt:variant>
        <vt:lpwstr/>
      </vt:variant>
      <vt:variant>
        <vt:lpwstr>_NetworkDefaults_Page</vt:lpwstr>
      </vt:variant>
      <vt:variant>
        <vt:i4>3731635</vt:i4>
      </vt:variant>
      <vt:variant>
        <vt:i4>3150</vt:i4>
      </vt:variant>
      <vt:variant>
        <vt:i4>0</vt:i4>
      </vt:variant>
      <vt:variant>
        <vt:i4>5</vt:i4>
      </vt:variant>
      <vt:variant>
        <vt:lpwstr/>
      </vt:variant>
      <vt:variant>
        <vt:lpwstr>_NetworkCashpoints_Page</vt:lpwstr>
      </vt:variant>
      <vt:variant>
        <vt:i4>1245244</vt:i4>
      </vt:variant>
      <vt:variant>
        <vt:i4>3129</vt:i4>
      </vt:variant>
      <vt:variant>
        <vt:i4>0</vt:i4>
      </vt:variant>
      <vt:variant>
        <vt:i4>5</vt:i4>
      </vt:variant>
      <vt:variant>
        <vt:lpwstr/>
      </vt:variant>
      <vt:variant>
        <vt:lpwstr>_Cashpoint_Service_Costs</vt:lpwstr>
      </vt:variant>
      <vt:variant>
        <vt:i4>1245244</vt:i4>
      </vt:variant>
      <vt:variant>
        <vt:i4>3126</vt:i4>
      </vt:variant>
      <vt:variant>
        <vt:i4>0</vt:i4>
      </vt:variant>
      <vt:variant>
        <vt:i4>5</vt:i4>
      </vt:variant>
      <vt:variant>
        <vt:lpwstr/>
      </vt:variant>
      <vt:variant>
        <vt:lpwstr>_Cashpoint_Service_Costs</vt:lpwstr>
      </vt:variant>
      <vt:variant>
        <vt:i4>196671</vt:i4>
      </vt:variant>
      <vt:variant>
        <vt:i4>3123</vt:i4>
      </vt:variant>
      <vt:variant>
        <vt:i4>0</vt:i4>
      </vt:variant>
      <vt:variant>
        <vt:i4>5</vt:i4>
      </vt:variant>
      <vt:variant>
        <vt:lpwstr/>
      </vt:variant>
      <vt:variant>
        <vt:lpwstr>_Currencies/Denominations(Currencies</vt:lpwstr>
      </vt:variant>
      <vt:variant>
        <vt:i4>1245244</vt:i4>
      </vt:variant>
      <vt:variant>
        <vt:i4>3120</vt:i4>
      </vt:variant>
      <vt:variant>
        <vt:i4>0</vt:i4>
      </vt:variant>
      <vt:variant>
        <vt:i4>5</vt:i4>
      </vt:variant>
      <vt:variant>
        <vt:lpwstr/>
      </vt:variant>
      <vt:variant>
        <vt:lpwstr>_Cashpoint_Service_Costs</vt:lpwstr>
      </vt:variant>
      <vt:variant>
        <vt:i4>1245244</vt:i4>
      </vt:variant>
      <vt:variant>
        <vt:i4>3117</vt:i4>
      </vt:variant>
      <vt:variant>
        <vt:i4>0</vt:i4>
      </vt:variant>
      <vt:variant>
        <vt:i4>5</vt:i4>
      </vt:variant>
      <vt:variant>
        <vt:lpwstr/>
      </vt:variant>
      <vt:variant>
        <vt:lpwstr>_Cashpoint_Service_Costs</vt:lpwstr>
      </vt:variant>
      <vt:variant>
        <vt:i4>-254738395</vt:i4>
      </vt:variant>
      <vt:variant>
        <vt:i4>3030</vt:i4>
      </vt:variant>
      <vt:variant>
        <vt:i4>0</vt:i4>
      </vt:variant>
      <vt:variant>
        <vt:i4>5</vt:i4>
      </vt:variant>
      <vt:variant>
        <vt:lpwstr/>
      </vt:variant>
      <vt:variant>
        <vt:lpwstr>_PrivilegesBusiness_Units_(Restrict</vt:lpwstr>
      </vt:variant>
      <vt:variant>
        <vt:i4>-254738395</vt:i4>
      </vt:variant>
      <vt:variant>
        <vt:i4>2988</vt:i4>
      </vt:variant>
      <vt:variant>
        <vt:i4>0</vt:i4>
      </vt:variant>
      <vt:variant>
        <vt:i4>5</vt:i4>
      </vt:variant>
      <vt:variant>
        <vt:lpwstr/>
      </vt:variant>
      <vt:variant>
        <vt:lpwstr>_PrivilegesBusiness_Units_(Restrict</vt:lpwstr>
      </vt:variant>
      <vt:variant>
        <vt:i4>1765563</vt:i4>
      </vt:variant>
      <vt:variant>
        <vt:i4>2598</vt:i4>
      </vt:variant>
      <vt:variant>
        <vt:i4>0</vt:i4>
      </vt:variant>
      <vt:variant>
        <vt:i4>5</vt:i4>
      </vt:variant>
      <vt:variant>
        <vt:lpwstr/>
      </vt:variant>
      <vt:variant>
        <vt:lpwstr>_TodayCurrent_Balance_Levels</vt:lpwstr>
      </vt:variant>
      <vt:variant>
        <vt:i4>1765563</vt:i4>
      </vt:variant>
      <vt:variant>
        <vt:i4>2553</vt:i4>
      </vt:variant>
      <vt:variant>
        <vt:i4>0</vt:i4>
      </vt:variant>
      <vt:variant>
        <vt:i4>5</vt:i4>
      </vt:variant>
      <vt:variant>
        <vt:lpwstr/>
      </vt:variant>
      <vt:variant>
        <vt:lpwstr>_TodayCurrent_Balance_Levels</vt:lpwstr>
      </vt:variant>
      <vt:variant>
        <vt:i4>5701709</vt:i4>
      </vt:variant>
      <vt:variant>
        <vt:i4>2535</vt:i4>
      </vt:variant>
      <vt:variant>
        <vt:i4>0</vt:i4>
      </vt:variant>
      <vt:variant>
        <vt:i4>5</vt:i4>
      </vt:variant>
      <vt:variant>
        <vt:lpwstr/>
      </vt:variant>
      <vt:variant>
        <vt:lpwstr>_Linked_History</vt:lpwstr>
      </vt:variant>
      <vt:variant>
        <vt:i4>5308505</vt:i4>
      </vt:variant>
      <vt:variant>
        <vt:i4>2529</vt:i4>
      </vt:variant>
      <vt:variant>
        <vt:i4>0</vt:i4>
      </vt:variant>
      <vt:variant>
        <vt:i4>5</vt:i4>
      </vt:variant>
      <vt:variant>
        <vt:lpwstr/>
      </vt:variant>
      <vt:variant>
        <vt:lpwstr>_Linked_Horizon</vt:lpwstr>
      </vt:variant>
      <vt:variant>
        <vt:i4>720901</vt:i4>
      </vt:variant>
      <vt:variant>
        <vt:i4>2421</vt:i4>
      </vt:variant>
      <vt:variant>
        <vt:i4>0</vt:i4>
      </vt:variant>
      <vt:variant>
        <vt:i4>5</vt:i4>
      </vt:variant>
      <vt:variant>
        <vt:lpwstr/>
      </vt:variant>
      <vt:variant>
        <vt:lpwstr>_Cashpoint_Window</vt:lpwstr>
      </vt:variant>
      <vt:variant>
        <vt:i4>720901</vt:i4>
      </vt:variant>
      <vt:variant>
        <vt:i4>2403</vt:i4>
      </vt:variant>
      <vt:variant>
        <vt:i4>0</vt:i4>
      </vt:variant>
      <vt:variant>
        <vt:i4>5</vt:i4>
      </vt:variant>
      <vt:variant>
        <vt:lpwstr/>
      </vt:variant>
      <vt:variant>
        <vt:lpwstr>_Cashpoint_Window</vt:lpwstr>
      </vt:variant>
      <vt:variant>
        <vt:i4>720901</vt:i4>
      </vt:variant>
      <vt:variant>
        <vt:i4>2394</vt:i4>
      </vt:variant>
      <vt:variant>
        <vt:i4>0</vt:i4>
      </vt:variant>
      <vt:variant>
        <vt:i4>5</vt:i4>
      </vt:variant>
      <vt:variant>
        <vt:lpwstr/>
      </vt:variant>
      <vt:variant>
        <vt:lpwstr>_Cashpoint_Window</vt:lpwstr>
      </vt:variant>
      <vt:variant>
        <vt:i4>720901</vt:i4>
      </vt:variant>
      <vt:variant>
        <vt:i4>2385</vt:i4>
      </vt:variant>
      <vt:variant>
        <vt:i4>0</vt:i4>
      </vt:variant>
      <vt:variant>
        <vt:i4>5</vt:i4>
      </vt:variant>
      <vt:variant>
        <vt:lpwstr/>
      </vt:variant>
      <vt:variant>
        <vt:lpwstr>_Cashpoint_Window</vt:lpwstr>
      </vt:variant>
      <vt:variant>
        <vt:i4>720901</vt:i4>
      </vt:variant>
      <vt:variant>
        <vt:i4>2373</vt:i4>
      </vt:variant>
      <vt:variant>
        <vt:i4>0</vt:i4>
      </vt:variant>
      <vt:variant>
        <vt:i4>5</vt:i4>
      </vt:variant>
      <vt:variant>
        <vt:lpwstr/>
      </vt:variant>
      <vt:variant>
        <vt:lpwstr>_Cashpoint_Window</vt:lpwstr>
      </vt:variant>
      <vt:variant>
        <vt:i4>4980854</vt:i4>
      </vt:variant>
      <vt:variant>
        <vt:i4>2331</vt:i4>
      </vt:variant>
      <vt:variant>
        <vt:i4>0</vt:i4>
      </vt:variant>
      <vt:variant>
        <vt:i4>5</vt:i4>
      </vt:variant>
      <vt:variant>
        <vt:lpwstr/>
      </vt:variant>
      <vt:variant>
        <vt:lpwstr>_Foreign_Currency_Order</vt:lpwstr>
      </vt:variant>
      <vt:variant>
        <vt:i4>2031667</vt:i4>
      </vt:variant>
      <vt:variant>
        <vt:i4>2328</vt:i4>
      </vt:variant>
      <vt:variant>
        <vt:i4>0</vt:i4>
      </vt:variant>
      <vt:variant>
        <vt:i4>5</vt:i4>
      </vt:variant>
      <vt:variant>
        <vt:lpwstr/>
      </vt:variant>
      <vt:variant>
        <vt:lpwstr>_Create_New_Transfer</vt:lpwstr>
      </vt:variant>
      <vt:variant>
        <vt:i4>59</vt:i4>
      </vt:variant>
      <vt:variant>
        <vt:i4>2325</vt:i4>
      </vt:variant>
      <vt:variant>
        <vt:i4>0</vt:i4>
      </vt:variant>
      <vt:variant>
        <vt:i4>5</vt:i4>
      </vt:variant>
      <vt:variant>
        <vt:lpwstr/>
      </vt:variant>
      <vt:variant>
        <vt:lpwstr>_Create_New_Order</vt:lpwstr>
      </vt:variant>
      <vt:variant>
        <vt:i4>6553665</vt:i4>
      </vt:variant>
      <vt:variant>
        <vt:i4>2322</vt:i4>
      </vt:variant>
      <vt:variant>
        <vt:i4>0</vt:i4>
      </vt:variant>
      <vt:variant>
        <vt:i4>5</vt:i4>
      </vt:variant>
      <vt:variant>
        <vt:lpwstr/>
      </vt:variant>
      <vt:variant>
        <vt:lpwstr>_Order_Details_Page</vt:lpwstr>
      </vt:variant>
      <vt:variant>
        <vt:i4>7139583</vt:i4>
      </vt:variant>
      <vt:variant>
        <vt:i4>2247</vt:i4>
      </vt:variant>
      <vt:variant>
        <vt:i4>0</vt:i4>
      </vt:variant>
      <vt:variant>
        <vt:i4>5</vt:i4>
      </vt:variant>
      <vt:variant>
        <vt:lpwstr/>
      </vt:variant>
      <vt:variant>
        <vt:lpwstr>_NetworkBalance_Types</vt:lpwstr>
      </vt:variant>
      <vt:variant>
        <vt:i4>7139583</vt:i4>
      </vt:variant>
      <vt:variant>
        <vt:i4>2244</vt:i4>
      </vt:variant>
      <vt:variant>
        <vt:i4>0</vt:i4>
      </vt:variant>
      <vt:variant>
        <vt:i4>5</vt:i4>
      </vt:variant>
      <vt:variant>
        <vt:lpwstr/>
      </vt:variant>
      <vt:variant>
        <vt:lpwstr>_NetworkBalance_Types</vt:lpwstr>
      </vt:variant>
      <vt:variant>
        <vt:i4>1765563</vt:i4>
      </vt:variant>
      <vt:variant>
        <vt:i4>2130</vt:i4>
      </vt:variant>
      <vt:variant>
        <vt:i4>0</vt:i4>
      </vt:variant>
      <vt:variant>
        <vt:i4>5</vt:i4>
      </vt:variant>
      <vt:variant>
        <vt:lpwstr/>
      </vt:variant>
      <vt:variant>
        <vt:lpwstr>_TodayCurrent_Balance_Levels</vt:lpwstr>
      </vt:variant>
      <vt:variant>
        <vt:i4>1765563</vt:i4>
      </vt:variant>
      <vt:variant>
        <vt:i4>2127</vt:i4>
      </vt:variant>
      <vt:variant>
        <vt:i4>0</vt:i4>
      </vt:variant>
      <vt:variant>
        <vt:i4>5</vt:i4>
      </vt:variant>
      <vt:variant>
        <vt:lpwstr/>
      </vt:variant>
      <vt:variant>
        <vt:lpwstr>_TodayCurrent_Balance_Levels</vt:lpwstr>
      </vt:variant>
      <vt:variant>
        <vt:i4>-255328229</vt:i4>
      </vt:variant>
      <vt:variant>
        <vt:i4>2112</vt:i4>
      </vt:variant>
      <vt:variant>
        <vt:i4>0</vt:i4>
      </vt:variant>
      <vt:variant>
        <vt:i4>5</vt:i4>
      </vt:variant>
      <vt:variant>
        <vt:lpwstr/>
      </vt:variant>
      <vt:variant>
        <vt:lpwstr>_Currencies/DenominationsCash_Quali</vt:lpwstr>
      </vt:variant>
      <vt:variant>
        <vt:i4>1765563</vt:i4>
      </vt:variant>
      <vt:variant>
        <vt:i4>2082</vt:i4>
      </vt:variant>
      <vt:variant>
        <vt:i4>0</vt:i4>
      </vt:variant>
      <vt:variant>
        <vt:i4>5</vt:i4>
      </vt:variant>
      <vt:variant>
        <vt:lpwstr/>
      </vt:variant>
      <vt:variant>
        <vt:lpwstr>_TodayCurrent_Balance_Levels</vt:lpwstr>
      </vt:variant>
      <vt:variant>
        <vt:i4>2031633</vt:i4>
      </vt:variant>
      <vt:variant>
        <vt:i4>1947</vt:i4>
      </vt:variant>
      <vt:variant>
        <vt:i4>0</vt:i4>
      </vt:variant>
      <vt:variant>
        <vt:i4>5</vt:i4>
      </vt:variant>
      <vt:variant>
        <vt:lpwstr/>
      </vt:variant>
      <vt:variant>
        <vt:lpwstr>_CashpointBasicService_Days</vt:lpwstr>
      </vt:variant>
      <vt:variant>
        <vt:i4>4784206</vt:i4>
      </vt:variant>
      <vt:variant>
        <vt:i4>1860</vt:i4>
      </vt:variant>
      <vt:variant>
        <vt:i4>0</vt:i4>
      </vt:variant>
      <vt:variant>
        <vt:i4>5</vt:i4>
      </vt:variant>
      <vt:variant>
        <vt:lpwstr/>
      </vt:variant>
      <vt:variant>
        <vt:lpwstr>_Language_Selector</vt:lpwstr>
      </vt:variant>
      <vt:variant>
        <vt:i4>1179697</vt:i4>
      </vt:variant>
      <vt:variant>
        <vt:i4>1805</vt:i4>
      </vt:variant>
      <vt:variant>
        <vt:i4>0</vt:i4>
      </vt:variant>
      <vt:variant>
        <vt:i4>5</vt:i4>
      </vt:variant>
      <vt:variant>
        <vt:lpwstr/>
      </vt:variant>
      <vt:variant>
        <vt:lpwstr>_Toc121816099</vt:lpwstr>
      </vt:variant>
      <vt:variant>
        <vt:i4>1179697</vt:i4>
      </vt:variant>
      <vt:variant>
        <vt:i4>1799</vt:i4>
      </vt:variant>
      <vt:variant>
        <vt:i4>0</vt:i4>
      </vt:variant>
      <vt:variant>
        <vt:i4>5</vt:i4>
      </vt:variant>
      <vt:variant>
        <vt:lpwstr/>
      </vt:variant>
      <vt:variant>
        <vt:lpwstr>_Toc121816098</vt:lpwstr>
      </vt:variant>
      <vt:variant>
        <vt:i4>1179697</vt:i4>
      </vt:variant>
      <vt:variant>
        <vt:i4>1793</vt:i4>
      </vt:variant>
      <vt:variant>
        <vt:i4>0</vt:i4>
      </vt:variant>
      <vt:variant>
        <vt:i4>5</vt:i4>
      </vt:variant>
      <vt:variant>
        <vt:lpwstr/>
      </vt:variant>
      <vt:variant>
        <vt:lpwstr>_Toc121816097</vt:lpwstr>
      </vt:variant>
      <vt:variant>
        <vt:i4>1179697</vt:i4>
      </vt:variant>
      <vt:variant>
        <vt:i4>1787</vt:i4>
      </vt:variant>
      <vt:variant>
        <vt:i4>0</vt:i4>
      </vt:variant>
      <vt:variant>
        <vt:i4>5</vt:i4>
      </vt:variant>
      <vt:variant>
        <vt:lpwstr/>
      </vt:variant>
      <vt:variant>
        <vt:lpwstr>_Toc121816096</vt:lpwstr>
      </vt:variant>
      <vt:variant>
        <vt:i4>1179697</vt:i4>
      </vt:variant>
      <vt:variant>
        <vt:i4>1781</vt:i4>
      </vt:variant>
      <vt:variant>
        <vt:i4>0</vt:i4>
      </vt:variant>
      <vt:variant>
        <vt:i4>5</vt:i4>
      </vt:variant>
      <vt:variant>
        <vt:lpwstr/>
      </vt:variant>
      <vt:variant>
        <vt:lpwstr>_Toc121816095</vt:lpwstr>
      </vt:variant>
      <vt:variant>
        <vt:i4>1179697</vt:i4>
      </vt:variant>
      <vt:variant>
        <vt:i4>1775</vt:i4>
      </vt:variant>
      <vt:variant>
        <vt:i4>0</vt:i4>
      </vt:variant>
      <vt:variant>
        <vt:i4>5</vt:i4>
      </vt:variant>
      <vt:variant>
        <vt:lpwstr/>
      </vt:variant>
      <vt:variant>
        <vt:lpwstr>_Toc121816094</vt:lpwstr>
      </vt:variant>
      <vt:variant>
        <vt:i4>1179697</vt:i4>
      </vt:variant>
      <vt:variant>
        <vt:i4>1769</vt:i4>
      </vt:variant>
      <vt:variant>
        <vt:i4>0</vt:i4>
      </vt:variant>
      <vt:variant>
        <vt:i4>5</vt:i4>
      </vt:variant>
      <vt:variant>
        <vt:lpwstr/>
      </vt:variant>
      <vt:variant>
        <vt:lpwstr>_Toc121816093</vt:lpwstr>
      </vt:variant>
      <vt:variant>
        <vt:i4>1179697</vt:i4>
      </vt:variant>
      <vt:variant>
        <vt:i4>1763</vt:i4>
      </vt:variant>
      <vt:variant>
        <vt:i4>0</vt:i4>
      </vt:variant>
      <vt:variant>
        <vt:i4>5</vt:i4>
      </vt:variant>
      <vt:variant>
        <vt:lpwstr/>
      </vt:variant>
      <vt:variant>
        <vt:lpwstr>_Toc121816092</vt:lpwstr>
      </vt:variant>
      <vt:variant>
        <vt:i4>1179697</vt:i4>
      </vt:variant>
      <vt:variant>
        <vt:i4>1757</vt:i4>
      </vt:variant>
      <vt:variant>
        <vt:i4>0</vt:i4>
      </vt:variant>
      <vt:variant>
        <vt:i4>5</vt:i4>
      </vt:variant>
      <vt:variant>
        <vt:lpwstr/>
      </vt:variant>
      <vt:variant>
        <vt:lpwstr>_Toc121816091</vt:lpwstr>
      </vt:variant>
      <vt:variant>
        <vt:i4>1179697</vt:i4>
      </vt:variant>
      <vt:variant>
        <vt:i4>1751</vt:i4>
      </vt:variant>
      <vt:variant>
        <vt:i4>0</vt:i4>
      </vt:variant>
      <vt:variant>
        <vt:i4>5</vt:i4>
      </vt:variant>
      <vt:variant>
        <vt:lpwstr/>
      </vt:variant>
      <vt:variant>
        <vt:lpwstr>_Toc121816090</vt:lpwstr>
      </vt:variant>
      <vt:variant>
        <vt:i4>1245233</vt:i4>
      </vt:variant>
      <vt:variant>
        <vt:i4>1745</vt:i4>
      </vt:variant>
      <vt:variant>
        <vt:i4>0</vt:i4>
      </vt:variant>
      <vt:variant>
        <vt:i4>5</vt:i4>
      </vt:variant>
      <vt:variant>
        <vt:lpwstr/>
      </vt:variant>
      <vt:variant>
        <vt:lpwstr>_Toc121816089</vt:lpwstr>
      </vt:variant>
      <vt:variant>
        <vt:i4>1245233</vt:i4>
      </vt:variant>
      <vt:variant>
        <vt:i4>1739</vt:i4>
      </vt:variant>
      <vt:variant>
        <vt:i4>0</vt:i4>
      </vt:variant>
      <vt:variant>
        <vt:i4>5</vt:i4>
      </vt:variant>
      <vt:variant>
        <vt:lpwstr/>
      </vt:variant>
      <vt:variant>
        <vt:lpwstr>_Toc121816088</vt:lpwstr>
      </vt:variant>
      <vt:variant>
        <vt:i4>1245233</vt:i4>
      </vt:variant>
      <vt:variant>
        <vt:i4>1733</vt:i4>
      </vt:variant>
      <vt:variant>
        <vt:i4>0</vt:i4>
      </vt:variant>
      <vt:variant>
        <vt:i4>5</vt:i4>
      </vt:variant>
      <vt:variant>
        <vt:lpwstr/>
      </vt:variant>
      <vt:variant>
        <vt:lpwstr>_Toc121816087</vt:lpwstr>
      </vt:variant>
      <vt:variant>
        <vt:i4>1245233</vt:i4>
      </vt:variant>
      <vt:variant>
        <vt:i4>1727</vt:i4>
      </vt:variant>
      <vt:variant>
        <vt:i4>0</vt:i4>
      </vt:variant>
      <vt:variant>
        <vt:i4>5</vt:i4>
      </vt:variant>
      <vt:variant>
        <vt:lpwstr/>
      </vt:variant>
      <vt:variant>
        <vt:lpwstr>_Toc121816086</vt:lpwstr>
      </vt:variant>
      <vt:variant>
        <vt:i4>1245233</vt:i4>
      </vt:variant>
      <vt:variant>
        <vt:i4>1721</vt:i4>
      </vt:variant>
      <vt:variant>
        <vt:i4>0</vt:i4>
      </vt:variant>
      <vt:variant>
        <vt:i4>5</vt:i4>
      </vt:variant>
      <vt:variant>
        <vt:lpwstr/>
      </vt:variant>
      <vt:variant>
        <vt:lpwstr>_Toc121816085</vt:lpwstr>
      </vt:variant>
      <vt:variant>
        <vt:i4>1245233</vt:i4>
      </vt:variant>
      <vt:variant>
        <vt:i4>1715</vt:i4>
      </vt:variant>
      <vt:variant>
        <vt:i4>0</vt:i4>
      </vt:variant>
      <vt:variant>
        <vt:i4>5</vt:i4>
      </vt:variant>
      <vt:variant>
        <vt:lpwstr/>
      </vt:variant>
      <vt:variant>
        <vt:lpwstr>_Toc121816084</vt:lpwstr>
      </vt:variant>
      <vt:variant>
        <vt:i4>1245233</vt:i4>
      </vt:variant>
      <vt:variant>
        <vt:i4>1709</vt:i4>
      </vt:variant>
      <vt:variant>
        <vt:i4>0</vt:i4>
      </vt:variant>
      <vt:variant>
        <vt:i4>5</vt:i4>
      </vt:variant>
      <vt:variant>
        <vt:lpwstr/>
      </vt:variant>
      <vt:variant>
        <vt:lpwstr>_Toc121816083</vt:lpwstr>
      </vt:variant>
      <vt:variant>
        <vt:i4>1245233</vt:i4>
      </vt:variant>
      <vt:variant>
        <vt:i4>1703</vt:i4>
      </vt:variant>
      <vt:variant>
        <vt:i4>0</vt:i4>
      </vt:variant>
      <vt:variant>
        <vt:i4>5</vt:i4>
      </vt:variant>
      <vt:variant>
        <vt:lpwstr/>
      </vt:variant>
      <vt:variant>
        <vt:lpwstr>_Toc121816082</vt:lpwstr>
      </vt:variant>
      <vt:variant>
        <vt:i4>1245233</vt:i4>
      </vt:variant>
      <vt:variant>
        <vt:i4>1697</vt:i4>
      </vt:variant>
      <vt:variant>
        <vt:i4>0</vt:i4>
      </vt:variant>
      <vt:variant>
        <vt:i4>5</vt:i4>
      </vt:variant>
      <vt:variant>
        <vt:lpwstr/>
      </vt:variant>
      <vt:variant>
        <vt:lpwstr>_Toc121816081</vt:lpwstr>
      </vt:variant>
      <vt:variant>
        <vt:i4>1245233</vt:i4>
      </vt:variant>
      <vt:variant>
        <vt:i4>1691</vt:i4>
      </vt:variant>
      <vt:variant>
        <vt:i4>0</vt:i4>
      </vt:variant>
      <vt:variant>
        <vt:i4>5</vt:i4>
      </vt:variant>
      <vt:variant>
        <vt:lpwstr/>
      </vt:variant>
      <vt:variant>
        <vt:lpwstr>_Toc121816080</vt:lpwstr>
      </vt:variant>
      <vt:variant>
        <vt:i4>1835057</vt:i4>
      </vt:variant>
      <vt:variant>
        <vt:i4>1685</vt:i4>
      </vt:variant>
      <vt:variant>
        <vt:i4>0</vt:i4>
      </vt:variant>
      <vt:variant>
        <vt:i4>5</vt:i4>
      </vt:variant>
      <vt:variant>
        <vt:lpwstr/>
      </vt:variant>
      <vt:variant>
        <vt:lpwstr>_Toc121816079</vt:lpwstr>
      </vt:variant>
      <vt:variant>
        <vt:i4>1835057</vt:i4>
      </vt:variant>
      <vt:variant>
        <vt:i4>1679</vt:i4>
      </vt:variant>
      <vt:variant>
        <vt:i4>0</vt:i4>
      </vt:variant>
      <vt:variant>
        <vt:i4>5</vt:i4>
      </vt:variant>
      <vt:variant>
        <vt:lpwstr/>
      </vt:variant>
      <vt:variant>
        <vt:lpwstr>_Toc121816078</vt:lpwstr>
      </vt:variant>
      <vt:variant>
        <vt:i4>1835057</vt:i4>
      </vt:variant>
      <vt:variant>
        <vt:i4>1673</vt:i4>
      </vt:variant>
      <vt:variant>
        <vt:i4>0</vt:i4>
      </vt:variant>
      <vt:variant>
        <vt:i4>5</vt:i4>
      </vt:variant>
      <vt:variant>
        <vt:lpwstr/>
      </vt:variant>
      <vt:variant>
        <vt:lpwstr>_Toc121816077</vt:lpwstr>
      </vt:variant>
      <vt:variant>
        <vt:i4>1835057</vt:i4>
      </vt:variant>
      <vt:variant>
        <vt:i4>1667</vt:i4>
      </vt:variant>
      <vt:variant>
        <vt:i4>0</vt:i4>
      </vt:variant>
      <vt:variant>
        <vt:i4>5</vt:i4>
      </vt:variant>
      <vt:variant>
        <vt:lpwstr/>
      </vt:variant>
      <vt:variant>
        <vt:lpwstr>_Toc121816076</vt:lpwstr>
      </vt:variant>
      <vt:variant>
        <vt:i4>1835057</vt:i4>
      </vt:variant>
      <vt:variant>
        <vt:i4>1661</vt:i4>
      </vt:variant>
      <vt:variant>
        <vt:i4>0</vt:i4>
      </vt:variant>
      <vt:variant>
        <vt:i4>5</vt:i4>
      </vt:variant>
      <vt:variant>
        <vt:lpwstr/>
      </vt:variant>
      <vt:variant>
        <vt:lpwstr>_Toc121816075</vt:lpwstr>
      </vt:variant>
      <vt:variant>
        <vt:i4>1835057</vt:i4>
      </vt:variant>
      <vt:variant>
        <vt:i4>1655</vt:i4>
      </vt:variant>
      <vt:variant>
        <vt:i4>0</vt:i4>
      </vt:variant>
      <vt:variant>
        <vt:i4>5</vt:i4>
      </vt:variant>
      <vt:variant>
        <vt:lpwstr/>
      </vt:variant>
      <vt:variant>
        <vt:lpwstr>_Toc121816074</vt:lpwstr>
      </vt:variant>
      <vt:variant>
        <vt:i4>1835057</vt:i4>
      </vt:variant>
      <vt:variant>
        <vt:i4>1649</vt:i4>
      </vt:variant>
      <vt:variant>
        <vt:i4>0</vt:i4>
      </vt:variant>
      <vt:variant>
        <vt:i4>5</vt:i4>
      </vt:variant>
      <vt:variant>
        <vt:lpwstr/>
      </vt:variant>
      <vt:variant>
        <vt:lpwstr>_Toc121816073</vt:lpwstr>
      </vt:variant>
      <vt:variant>
        <vt:i4>1835057</vt:i4>
      </vt:variant>
      <vt:variant>
        <vt:i4>1643</vt:i4>
      </vt:variant>
      <vt:variant>
        <vt:i4>0</vt:i4>
      </vt:variant>
      <vt:variant>
        <vt:i4>5</vt:i4>
      </vt:variant>
      <vt:variant>
        <vt:lpwstr/>
      </vt:variant>
      <vt:variant>
        <vt:lpwstr>_Toc121816072</vt:lpwstr>
      </vt:variant>
      <vt:variant>
        <vt:i4>1835057</vt:i4>
      </vt:variant>
      <vt:variant>
        <vt:i4>1637</vt:i4>
      </vt:variant>
      <vt:variant>
        <vt:i4>0</vt:i4>
      </vt:variant>
      <vt:variant>
        <vt:i4>5</vt:i4>
      </vt:variant>
      <vt:variant>
        <vt:lpwstr/>
      </vt:variant>
      <vt:variant>
        <vt:lpwstr>_Toc121816071</vt:lpwstr>
      </vt:variant>
      <vt:variant>
        <vt:i4>1835057</vt:i4>
      </vt:variant>
      <vt:variant>
        <vt:i4>1631</vt:i4>
      </vt:variant>
      <vt:variant>
        <vt:i4>0</vt:i4>
      </vt:variant>
      <vt:variant>
        <vt:i4>5</vt:i4>
      </vt:variant>
      <vt:variant>
        <vt:lpwstr/>
      </vt:variant>
      <vt:variant>
        <vt:lpwstr>_Toc121816070</vt:lpwstr>
      </vt:variant>
      <vt:variant>
        <vt:i4>1900593</vt:i4>
      </vt:variant>
      <vt:variant>
        <vt:i4>1625</vt:i4>
      </vt:variant>
      <vt:variant>
        <vt:i4>0</vt:i4>
      </vt:variant>
      <vt:variant>
        <vt:i4>5</vt:i4>
      </vt:variant>
      <vt:variant>
        <vt:lpwstr/>
      </vt:variant>
      <vt:variant>
        <vt:lpwstr>_Toc121816069</vt:lpwstr>
      </vt:variant>
      <vt:variant>
        <vt:i4>1900593</vt:i4>
      </vt:variant>
      <vt:variant>
        <vt:i4>1619</vt:i4>
      </vt:variant>
      <vt:variant>
        <vt:i4>0</vt:i4>
      </vt:variant>
      <vt:variant>
        <vt:i4>5</vt:i4>
      </vt:variant>
      <vt:variant>
        <vt:lpwstr/>
      </vt:variant>
      <vt:variant>
        <vt:lpwstr>_Toc121816068</vt:lpwstr>
      </vt:variant>
      <vt:variant>
        <vt:i4>1900593</vt:i4>
      </vt:variant>
      <vt:variant>
        <vt:i4>1613</vt:i4>
      </vt:variant>
      <vt:variant>
        <vt:i4>0</vt:i4>
      </vt:variant>
      <vt:variant>
        <vt:i4>5</vt:i4>
      </vt:variant>
      <vt:variant>
        <vt:lpwstr/>
      </vt:variant>
      <vt:variant>
        <vt:lpwstr>_Toc121816067</vt:lpwstr>
      </vt:variant>
      <vt:variant>
        <vt:i4>1900593</vt:i4>
      </vt:variant>
      <vt:variant>
        <vt:i4>1607</vt:i4>
      </vt:variant>
      <vt:variant>
        <vt:i4>0</vt:i4>
      </vt:variant>
      <vt:variant>
        <vt:i4>5</vt:i4>
      </vt:variant>
      <vt:variant>
        <vt:lpwstr/>
      </vt:variant>
      <vt:variant>
        <vt:lpwstr>_Toc121816066</vt:lpwstr>
      </vt:variant>
      <vt:variant>
        <vt:i4>1900593</vt:i4>
      </vt:variant>
      <vt:variant>
        <vt:i4>1601</vt:i4>
      </vt:variant>
      <vt:variant>
        <vt:i4>0</vt:i4>
      </vt:variant>
      <vt:variant>
        <vt:i4>5</vt:i4>
      </vt:variant>
      <vt:variant>
        <vt:lpwstr/>
      </vt:variant>
      <vt:variant>
        <vt:lpwstr>_Toc121816065</vt:lpwstr>
      </vt:variant>
      <vt:variant>
        <vt:i4>1900593</vt:i4>
      </vt:variant>
      <vt:variant>
        <vt:i4>1595</vt:i4>
      </vt:variant>
      <vt:variant>
        <vt:i4>0</vt:i4>
      </vt:variant>
      <vt:variant>
        <vt:i4>5</vt:i4>
      </vt:variant>
      <vt:variant>
        <vt:lpwstr/>
      </vt:variant>
      <vt:variant>
        <vt:lpwstr>_Toc121816064</vt:lpwstr>
      </vt:variant>
      <vt:variant>
        <vt:i4>1900593</vt:i4>
      </vt:variant>
      <vt:variant>
        <vt:i4>1589</vt:i4>
      </vt:variant>
      <vt:variant>
        <vt:i4>0</vt:i4>
      </vt:variant>
      <vt:variant>
        <vt:i4>5</vt:i4>
      </vt:variant>
      <vt:variant>
        <vt:lpwstr/>
      </vt:variant>
      <vt:variant>
        <vt:lpwstr>_Toc121816063</vt:lpwstr>
      </vt:variant>
      <vt:variant>
        <vt:i4>1900593</vt:i4>
      </vt:variant>
      <vt:variant>
        <vt:i4>1583</vt:i4>
      </vt:variant>
      <vt:variant>
        <vt:i4>0</vt:i4>
      </vt:variant>
      <vt:variant>
        <vt:i4>5</vt:i4>
      </vt:variant>
      <vt:variant>
        <vt:lpwstr/>
      </vt:variant>
      <vt:variant>
        <vt:lpwstr>_Toc121816062</vt:lpwstr>
      </vt:variant>
      <vt:variant>
        <vt:i4>1900593</vt:i4>
      </vt:variant>
      <vt:variant>
        <vt:i4>1577</vt:i4>
      </vt:variant>
      <vt:variant>
        <vt:i4>0</vt:i4>
      </vt:variant>
      <vt:variant>
        <vt:i4>5</vt:i4>
      </vt:variant>
      <vt:variant>
        <vt:lpwstr/>
      </vt:variant>
      <vt:variant>
        <vt:lpwstr>_Toc121816061</vt:lpwstr>
      </vt:variant>
      <vt:variant>
        <vt:i4>1900593</vt:i4>
      </vt:variant>
      <vt:variant>
        <vt:i4>1571</vt:i4>
      </vt:variant>
      <vt:variant>
        <vt:i4>0</vt:i4>
      </vt:variant>
      <vt:variant>
        <vt:i4>5</vt:i4>
      </vt:variant>
      <vt:variant>
        <vt:lpwstr/>
      </vt:variant>
      <vt:variant>
        <vt:lpwstr>_Toc121816060</vt:lpwstr>
      </vt:variant>
      <vt:variant>
        <vt:i4>1966129</vt:i4>
      </vt:variant>
      <vt:variant>
        <vt:i4>1565</vt:i4>
      </vt:variant>
      <vt:variant>
        <vt:i4>0</vt:i4>
      </vt:variant>
      <vt:variant>
        <vt:i4>5</vt:i4>
      </vt:variant>
      <vt:variant>
        <vt:lpwstr/>
      </vt:variant>
      <vt:variant>
        <vt:lpwstr>_Toc121816059</vt:lpwstr>
      </vt:variant>
      <vt:variant>
        <vt:i4>1966129</vt:i4>
      </vt:variant>
      <vt:variant>
        <vt:i4>1559</vt:i4>
      </vt:variant>
      <vt:variant>
        <vt:i4>0</vt:i4>
      </vt:variant>
      <vt:variant>
        <vt:i4>5</vt:i4>
      </vt:variant>
      <vt:variant>
        <vt:lpwstr/>
      </vt:variant>
      <vt:variant>
        <vt:lpwstr>_Toc121816058</vt:lpwstr>
      </vt:variant>
      <vt:variant>
        <vt:i4>1966129</vt:i4>
      </vt:variant>
      <vt:variant>
        <vt:i4>1553</vt:i4>
      </vt:variant>
      <vt:variant>
        <vt:i4>0</vt:i4>
      </vt:variant>
      <vt:variant>
        <vt:i4>5</vt:i4>
      </vt:variant>
      <vt:variant>
        <vt:lpwstr/>
      </vt:variant>
      <vt:variant>
        <vt:lpwstr>_Toc121816057</vt:lpwstr>
      </vt:variant>
      <vt:variant>
        <vt:i4>1966129</vt:i4>
      </vt:variant>
      <vt:variant>
        <vt:i4>1547</vt:i4>
      </vt:variant>
      <vt:variant>
        <vt:i4>0</vt:i4>
      </vt:variant>
      <vt:variant>
        <vt:i4>5</vt:i4>
      </vt:variant>
      <vt:variant>
        <vt:lpwstr/>
      </vt:variant>
      <vt:variant>
        <vt:lpwstr>_Toc121816056</vt:lpwstr>
      </vt:variant>
      <vt:variant>
        <vt:i4>1966129</vt:i4>
      </vt:variant>
      <vt:variant>
        <vt:i4>1541</vt:i4>
      </vt:variant>
      <vt:variant>
        <vt:i4>0</vt:i4>
      </vt:variant>
      <vt:variant>
        <vt:i4>5</vt:i4>
      </vt:variant>
      <vt:variant>
        <vt:lpwstr/>
      </vt:variant>
      <vt:variant>
        <vt:lpwstr>_Toc121816055</vt:lpwstr>
      </vt:variant>
      <vt:variant>
        <vt:i4>1966129</vt:i4>
      </vt:variant>
      <vt:variant>
        <vt:i4>1535</vt:i4>
      </vt:variant>
      <vt:variant>
        <vt:i4>0</vt:i4>
      </vt:variant>
      <vt:variant>
        <vt:i4>5</vt:i4>
      </vt:variant>
      <vt:variant>
        <vt:lpwstr/>
      </vt:variant>
      <vt:variant>
        <vt:lpwstr>_Toc121816054</vt:lpwstr>
      </vt:variant>
      <vt:variant>
        <vt:i4>1966129</vt:i4>
      </vt:variant>
      <vt:variant>
        <vt:i4>1529</vt:i4>
      </vt:variant>
      <vt:variant>
        <vt:i4>0</vt:i4>
      </vt:variant>
      <vt:variant>
        <vt:i4>5</vt:i4>
      </vt:variant>
      <vt:variant>
        <vt:lpwstr/>
      </vt:variant>
      <vt:variant>
        <vt:lpwstr>_Toc121816053</vt:lpwstr>
      </vt:variant>
      <vt:variant>
        <vt:i4>1966129</vt:i4>
      </vt:variant>
      <vt:variant>
        <vt:i4>1523</vt:i4>
      </vt:variant>
      <vt:variant>
        <vt:i4>0</vt:i4>
      </vt:variant>
      <vt:variant>
        <vt:i4>5</vt:i4>
      </vt:variant>
      <vt:variant>
        <vt:lpwstr/>
      </vt:variant>
      <vt:variant>
        <vt:lpwstr>_Toc121816052</vt:lpwstr>
      </vt:variant>
      <vt:variant>
        <vt:i4>1966129</vt:i4>
      </vt:variant>
      <vt:variant>
        <vt:i4>1517</vt:i4>
      </vt:variant>
      <vt:variant>
        <vt:i4>0</vt:i4>
      </vt:variant>
      <vt:variant>
        <vt:i4>5</vt:i4>
      </vt:variant>
      <vt:variant>
        <vt:lpwstr/>
      </vt:variant>
      <vt:variant>
        <vt:lpwstr>_Toc121816051</vt:lpwstr>
      </vt:variant>
      <vt:variant>
        <vt:i4>1966129</vt:i4>
      </vt:variant>
      <vt:variant>
        <vt:i4>1511</vt:i4>
      </vt:variant>
      <vt:variant>
        <vt:i4>0</vt:i4>
      </vt:variant>
      <vt:variant>
        <vt:i4>5</vt:i4>
      </vt:variant>
      <vt:variant>
        <vt:lpwstr/>
      </vt:variant>
      <vt:variant>
        <vt:lpwstr>_Toc121816050</vt:lpwstr>
      </vt:variant>
      <vt:variant>
        <vt:i4>2031665</vt:i4>
      </vt:variant>
      <vt:variant>
        <vt:i4>1505</vt:i4>
      </vt:variant>
      <vt:variant>
        <vt:i4>0</vt:i4>
      </vt:variant>
      <vt:variant>
        <vt:i4>5</vt:i4>
      </vt:variant>
      <vt:variant>
        <vt:lpwstr/>
      </vt:variant>
      <vt:variant>
        <vt:lpwstr>_Toc121816049</vt:lpwstr>
      </vt:variant>
      <vt:variant>
        <vt:i4>2031665</vt:i4>
      </vt:variant>
      <vt:variant>
        <vt:i4>1499</vt:i4>
      </vt:variant>
      <vt:variant>
        <vt:i4>0</vt:i4>
      </vt:variant>
      <vt:variant>
        <vt:i4>5</vt:i4>
      </vt:variant>
      <vt:variant>
        <vt:lpwstr/>
      </vt:variant>
      <vt:variant>
        <vt:lpwstr>_Toc121816048</vt:lpwstr>
      </vt:variant>
      <vt:variant>
        <vt:i4>2031665</vt:i4>
      </vt:variant>
      <vt:variant>
        <vt:i4>1493</vt:i4>
      </vt:variant>
      <vt:variant>
        <vt:i4>0</vt:i4>
      </vt:variant>
      <vt:variant>
        <vt:i4>5</vt:i4>
      </vt:variant>
      <vt:variant>
        <vt:lpwstr/>
      </vt:variant>
      <vt:variant>
        <vt:lpwstr>_Toc121816047</vt:lpwstr>
      </vt:variant>
      <vt:variant>
        <vt:i4>2031665</vt:i4>
      </vt:variant>
      <vt:variant>
        <vt:i4>1487</vt:i4>
      </vt:variant>
      <vt:variant>
        <vt:i4>0</vt:i4>
      </vt:variant>
      <vt:variant>
        <vt:i4>5</vt:i4>
      </vt:variant>
      <vt:variant>
        <vt:lpwstr/>
      </vt:variant>
      <vt:variant>
        <vt:lpwstr>_Toc121816046</vt:lpwstr>
      </vt:variant>
      <vt:variant>
        <vt:i4>2031665</vt:i4>
      </vt:variant>
      <vt:variant>
        <vt:i4>1481</vt:i4>
      </vt:variant>
      <vt:variant>
        <vt:i4>0</vt:i4>
      </vt:variant>
      <vt:variant>
        <vt:i4>5</vt:i4>
      </vt:variant>
      <vt:variant>
        <vt:lpwstr/>
      </vt:variant>
      <vt:variant>
        <vt:lpwstr>_Toc121816045</vt:lpwstr>
      </vt:variant>
      <vt:variant>
        <vt:i4>2031665</vt:i4>
      </vt:variant>
      <vt:variant>
        <vt:i4>1475</vt:i4>
      </vt:variant>
      <vt:variant>
        <vt:i4>0</vt:i4>
      </vt:variant>
      <vt:variant>
        <vt:i4>5</vt:i4>
      </vt:variant>
      <vt:variant>
        <vt:lpwstr/>
      </vt:variant>
      <vt:variant>
        <vt:lpwstr>_Toc121816044</vt:lpwstr>
      </vt:variant>
      <vt:variant>
        <vt:i4>2031665</vt:i4>
      </vt:variant>
      <vt:variant>
        <vt:i4>1469</vt:i4>
      </vt:variant>
      <vt:variant>
        <vt:i4>0</vt:i4>
      </vt:variant>
      <vt:variant>
        <vt:i4>5</vt:i4>
      </vt:variant>
      <vt:variant>
        <vt:lpwstr/>
      </vt:variant>
      <vt:variant>
        <vt:lpwstr>_Toc121816043</vt:lpwstr>
      </vt:variant>
      <vt:variant>
        <vt:i4>2031665</vt:i4>
      </vt:variant>
      <vt:variant>
        <vt:i4>1463</vt:i4>
      </vt:variant>
      <vt:variant>
        <vt:i4>0</vt:i4>
      </vt:variant>
      <vt:variant>
        <vt:i4>5</vt:i4>
      </vt:variant>
      <vt:variant>
        <vt:lpwstr/>
      </vt:variant>
      <vt:variant>
        <vt:lpwstr>_Toc121816042</vt:lpwstr>
      </vt:variant>
      <vt:variant>
        <vt:i4>2031665</vt:i4>
      </vt:variant>
      <vt:variant>
        <vt:i4>1457</vt:i4>
      </vt:variant>
      <vt:variant>
        <vt:i4>0</vt:i4>
      </vt:variant>
      <vt:variant>
        <vt:i4>5</vt:i4>
      </vt:variant>
      <vt:variant>
        <vt:lpwstr/>
      </vt:variant>
      <vt:variant>
        <vt:lpwstr>_Toc121816041</vt:lpwstr>
      </vt:variant>
      <vt:variant>
        <vt:i4>2031665</vt:i4>
      </vt:variant>
      <vt:variant>
        <vt:i4>1451</vt:i4>
      </vt:variant>
      <vt:variant>
        <vt:i4>0</vt:i4>
      </vt:variant>
      <vt:variant>
        <vt:i4>5</vt:i4>
      </vt:variant>
      <vt:variant>
        <vt:lpwstr/>
      </vt:variant>
      <vt:variant>
        <vt:lpwstr>_Toc121816040</vt:lpwstr>
      </vt:variant>
      <vt:variant>
        <vt:i4>1572913</vt:i4>
      </vt:variant>
      <vt:variant>
        <vt:i4>1445</vt:i4>
      </vt:variant>
      <vt:variant>
        <vt:i4>0</vt:i4>
      </vt:variant>
      <vt:variant>
        <vt:i4>5</vt:i4>
      </vt:variant>
      <vt:variant>
        <vt:lpwstr/>
      </vt:variant>
      <vt:variant>
        <vt:lpwstr>_Toc121816039</vt:lpwstr>
      </vt:variant>
      <vt:variant>
        <vt:i4>1572913</vt:i4>
      </vt:variant>
      <vt:variant>
        <vt:i4>1439</vt:i4>
      </vt:variant>
      <vt:variant>
        <vt:i4>0</vt:i4>
      </vt:variant>
      <vt:variant>
        <vt:i4>5</vt:i4>
      </vt:variant>
      <vt:variant>
        <vt:lpwstr/>
      </vt:variant>
      <vt:variant>
        <vt:lpwstr>_Toc121816038</vt:lpwstr>
      </vt:variant>
      <vt:variant>
        <vt:i4>1572913</vt:i4>
      </vt:variant>
      <vt:variant>
        <vt:i4>1433</vt:i4>
      </vt:variant>
      <vt:variant>
        <vt:i4>0</vt:i4>
      </vt:variant>
      <vt:variant>
        <vt:i4>5</vt:i4>
      </vt:variant>
      <vt:variant>
        <vt:lpwstr/>
      </vt:variant>
      <vt:variant>
        <vt:lpwstr>_Toc121816037</vt:lpwstr>
      </vt:variant>
      <vt:variant>
        <vt:i4>1572913</vt:i4>
      </vt:variant>
      <vt:variant>
        <vt:i4>1427</vt:i4>
      </vt:variant>
      <vt:variant>
        <vt:i4>0</vt:i4>
      </vt:variant>
      <vt:variant>
        <vt:i4>5</vt:i4>
      </vt:variant>
      <vt:variant>
        <vt:lpwstr/>
      </vt:variant>
      <vt:variant>
        <vt:lpwstr>_Toc121816036</vt:lpwstr>
      </vt:variant>
      <vt:variant>
        <vt:i4>1572913</vt:i4>
      </vt:variant>
      <vt:variant>
        <vt:i4>1421</vt:i4>
      </vt:variant>
      <vt:variant>
        <vt:i4>0</vt:i4>
      </vt:variant>
      <vt:variant>
        <vt:i4>5</vt:i4>
      </vt:variant>
      <vt:variant>
        <vt:lpwstr/>
      </vt:variant>
      <vt:variant>
        <vt:lpwstr>_Toc121816035</vt:lpwstr>
      </vt:variant>
      <vt:variant>
        <vt:i4>1572913</vt:i4>
      </vt:variant>
      <vt:variant>
        <vt:i4>1415</vt:i4>
      </vt:variant>
      <vt:variant>
        <vt:i4>0</vt:i4>
      </vt:variant>
      <vt:variant>
        <vt:i4>5</vt:i4>
      </vt:variant>
      <vt:variant>
        <vt:lpwstr/>
      </vt:variant>
      <vt:variant>
        <vt:lpwstr>_Toc121816034</vt:lpwstr>
      </vt:variant>
      <vt:variant>
        <vt:i4>1572913</vt:i4>
      </vt:variant>
      <vt:variant>
        <vt:i4>1409</vt:i4>
      </vt:variant>
      <vt:variant>
        <vt:i4>0</vt:i4>
      </vt:variant>
      <vt:variant>
        <vt:i4>5</vt:i4>
      </vt:variant>
      <vt:variant>
        <vt:lpwstr/>
      </vt:variant>
      <vt:variant>
        <vt:lpwstr>_Toc121816033</vt:lpwstr>
      </vt:variant>
      <vt:variant>
        <vt:i4>1572913</vt:i4>
      </vt:variant>
      <vt:variant>
        <vt:i4>1403</vt:i4>
      </vt:variant>
      <vt:variant>
        <vt:i4>0</vt:i4>
      </vt:variant>
      <vt:variant>
        <vt:i4>5</vt:i4>
      </vt:variant>
      <vt:variant>
        <vt:lpwstr/>
      </vt:variant>
      <vt:variant>
        <vt:lpwstr>_Toc121816032</vt:lpwstr>
      </vt:variant>
      <vt:variant>
        <vt:i4>1572913</vt:i4>
      </vt:variant>
      <vt:variant>
        <vt:i4>1397</vt:i4>
      </vt:variant>
      <vt:variant>
        <vt:i4>0</vt:i4>
      </vt:variant>
      <vt:variant>
        <vt:i4>5</vt:i4>
      </vt:variant>
      <vt:variant>
        <vt:lpwstr/>
      </vt:variant>
      <vt:variant>
        <vt:lpwstr>_Toc121816031</vt:lpwstr>
      </vt:variant>
      <vt:variant>
        <vt:i4>1572913</vt:i4>
      </vt:variant>
      <vt:variant>
        <vt:i4>1391</vt:i4>
      </vt:variant>
      <vt:variant>
        <vt:i4>0</vt:i4>
      </vt:variant>
      <vt:variant>
        <vt:i4>5</vt:i4>
      </vt:variant>
      <vt:variant>
        <vt:lpwstr/>
      </vt:variant>
      <vt:variant>
        <vt:lpwstr>_Toc121816030</vt:lpwstr>
      </vt:variant>
      <vt:variant>
        <vt:i4>1638449</vt:i4>
      </vt:variant>
      <vt:variant>
        <vt:i4>1385</vt:i4>
      </vt:variant>
      <vt:variant>
        <vt:i4>0</vt:i4>
      </vt:variant>
      <vt:variant>
        <vt:i4>5</vt:i4>
      </vt:variant>
      <vt:variant>
        <vt:lpwstr/>
      </vt:variant>
      <vt:variant>
        <vt:lpwstr>_Toc121816029</vt:lpwstr>
      </vt:variant>
      <vt:variant>
        <vt:i4>1638449</vt:i4>
      </vt:variant>
      <vt:variant>
        <vt:i4>1379</vt:i4>
      </vt:variant>
      <vt:variant>
        <vt:i4>0</vt:i4>
      </vt:variant>
      <vt:variant>
        <vt:i4>5</vt:i4>
      </vt:variant>
      <vt:variant>
        <vt:lpwstr/>
      </vt:variant>
      <vt:variant>
        <vt:lpwstr>_Toc121816028</vt:lpwstr>
      </vt:variant>
      <vt:variant>
        <vt:i4>1638449</vt:i4>
      </vt:variant>
      <vt:variant>
        <vt:i4>1373</vt:i4>
      </vt:variant>
      <vt:variant>
        <vt:i4>0</vt:i4>
      </vt:variant>
      <vt:variant>
        <vt:i4>5</vt:i4>
      </vt:variant>
      <vt:variant>
        <vt:lpwstr/>
      </vt:variant>
      <vt:variant>
        <vt:lpwstr>_Toc121816027</vt:lpwstr>
      </vt:variant>
      <vt:variant>
        <vt:i4>1638449</vt:i4>
      </vt:variant>
      <vt:variant>
        <vt:i4>1367</vt:i4>
      </vt:variant>
      <vt:variant>
        <vt:i4>0</vt:i4>
      </vt:variant>
      <vt:variant>
        <vt:i4>5</vt:i4>
      </vt:variant>
      <vt:variant>
        <vt:lpwstr/>
      </vt:variant>
      <vt:variant>
        <vt:lpwstr>_Toc121816026</vt:lpwstr>
      </vt:variant>
      <vt:variant>
        <vt:i4>1638449</vt:i4>
      </vt:variant>
      <vt:variant>
        <vt:i4>1361</vt:i4>
      </vt:variant>
      <vt:variant>
        <vt:i4>0</vt:i4>
      </vt:variant>
      <vt:variant>
        <vt:i4>5</vt:i4>
      </vt:variant>
      <vt:variant>
        <vt:lpwstr/>
      </vt:variant>
      <vt:variant>
        <vt:lpwstr>_Toc121816025</vt:lpwstr>
      </vt:variant>
      <vt:variant>
        <vt:i4>1638449</vt:i4>
      </vt:variant>
      <vt:variant>
        <vt:i4>1355</vt:i4>
      </vt:variant>
      <vt:variant>
        <vt:i4>0</vt:i4>
      </vt:variant>
      <vt:variant>
        <vt:i4>5</vt:i4>
      </vt:variant>
      <vt:variant>
        <vt:lpwstr/>
      </vt:variant>
      <vt:variant>
        <vt:lpwstr>_Toc121816024</vt:lpwstr>
      </vt:variant>
      <vt:variant>
        <vt:i4>1638449</vt:i4>
      </vt:variant>
      <vt:variant>
        <vt:i4>1349</vt:i4>
      </vt:variant>
      <vt:variant>
        <vt:i4>0</vt:i4>
      </vt:variant>
      <vt:variant>
        <vt:i4>5</vt:i4>
      </vt:variant>
      <vt:variant>
        <vt:lpwstr/>
      </vt:variant>
      <vt:variant>
        <vt:lpwstr>_Toc121816023</vt:lpwstr>
      </vt:variant>
      <vt:variant>
        <vt:i4>1638449</vt:i4>
      </vt:variant>
      <vt:variant>
        <vt:i4>1343</vt:i4>
      </vt:variant>
      <vt:variant>
        <vt:i4>0</vt:i4>
      </vt:variant>
      <vt:variant>
        <vt:i4>5</vt:i4>
      </vt:variant>
      <vt:variant>
        <vt:lpwstr/>
      </vt:variant>
      <vt:variant>
        <vt:lpwstr>_Toc121816022</vt:lpwstr>
      </vt:variant>
      <vt:variant>
        <vt:i4>1638449</vt:i4>
      </vt:variant>
      <vt:variant>
        <vt:i4>1337</vt:i4>
      </vt:variant>
      <vt:variant>
        <vt:i4>0</vt:i4>
      </vt:variant>
      <vt:variant>
        <vt:i4>5</vt:i4>
      </vt:variant>
      <vt:variant>
        <vt:lpwstr/>
      </vt:variant>
      <vt:variant>
        <vt:lpwstr>_Toc121816021</vt:lpwstr>
      </vt:variant>
      <vt:variant>
        <vt:i4>1638449</vt:i4>
      </vt:variant>
      <vt:variant>
        <vt:i4>1331</vt:i4>
      </vt:variant>
      <vt:variant>
        <vt:i4>0</vt:i4>
      </vt:variant>
      <vt:variant>
        <vt:i4>5</vt:i4>
      </vt:variant>
      <vt:variant>
        <vt:lpwstr/>
      </vt:variant>
      <vt:variant>
        <vt:lpwstr>_Toc121816020</vt:lpwstr>
      </vt:variant>
      <vt:variant>
        <vt:i4>1703985</vt:i4>
      </vt:variant>
      <vt:variant>
        <vt:i4>1325</vt:i4>
      </vt:variant>
      <vt:variant>
        <vt:i4>0</vt:i4>
      </vt:variant>
      <vt:variant>
        <vt:i4>5</vt:i4>
      </vt:variant>
      <vt:variant>
        <vt:lpwstr/>
      </vt:variant>
      <vt:variant>
        <vt:lpwstr>_Toc121816019</vt:lpwstr>
      </vt:variant>
      <vt:variant>
        <vt:i4>1703985</vt:i4>
      </vt:variant>
      <vt:variant>
        <vt:i4>1319</vt:i4>
      </vt:variant>
      <vt:variant>
        <vt:i4>0</vt:i4>
      </vt:variant>
      <vt:variant>
        <vt:i4>5</vt:i4>
      </vt:variant>
      <vt:variant>
        <vt:lpwstr/>
      </vt:variant>
      <vt:variant>
        <vt:lpwstr>_Toc121816018</vt:lpwstr>
      </vt:variant>
      <vt:variant>
        <vt:i4>1703985</vt:i4>
      </vt:variant>
      <vt:variant>
        <vt:i4>1313</vt:i4>
      </vt:variant>
      <vt:variant>
        <vt:i4>0</vt:i4>
      </vt:variant>
      <vt:variant>
        <vt:i4>5</vt:i4>
      </vt:variant>
      <vt:variant>
        <vt:lpwstr/>
      </vt:variant>
      <vt:variant>
        <vt:lpwstr>_Toc121816017</vt:lpwstr>
      </vt:variant>
      <vt:variant>
        <vt:i4>1703985</vt:i4>
      </vt:variant>
      <vt:variant>
        <vt:i4>1307</vt:i4>
      </vt:variant>
      <vt:variant>
        <vt:i4>0</vt:i4>
      </vt:variant>
      <vt:variant>
        <vt:i4>5</vt:i4>
      </vt:variant>
      <vt:variant>
        <vt:lpwstr/>
      </vt:variant>
      <vt:variant>
        <vt:lpwstr>_Toc121816016</vt:lpwstr>
      </vt:variant>
      <vt:variant>
        <vt:i4>1703985</vt:i4>
      </vt:variant>
      <vt:variant>
        <vt:i4>1301</vt:i4>
      </vt:variant>
      <vt:variant>
        <vt:i4>0</vt:i4>
      </vt:variant>
      <vt:variant>
        <vt:i4>5</vt:i4>
      </vt:variant>
      <vt:variant>
        <vt:lpwstr/>
      </vt:variant>
      <vt:variant>
        <vt:lpwstr>_Toc121816015</vt:lpwstr>
      </vt:variant>
      <vt:variant>
        <vt:i4>1703985</vt:i4>
      </vt:variant>
      <vt:variant>
        <vt:i4>1295</vt:i4>
      </vt:variant>
      <vt:variant>
        <vt:i4>0</vt:i4>
      </vt:variant>
      <vt:variant>
        <vt:i4>5</vt:i4>
      </vt:variant>
      <vt:variant>
        <vt:lpwstr/>
      </vt:variant>
      <vt:variant>
        <vt:lpwstr>_Toc121816014</vt:lpwstr>
      </vt:variant>
      <vt:variant>
        <vt:i4>1703985</vt:i4>
      </vt:variant>
      <vt:variant>
        <vt:i4>1289</vt:i4>
      </vt:variant>
      <vt:variant>
        <vt:i4>0</vt:i4>
      </vt:variant>
      <vt:variant>
        <vt:i4>5</vt:i4>
      </vt:variant>
      <vt:variant>
        <vt:lpwstr/>
      </vt:variant>
      <vt:variant>
        <vt:lpwstr>_Toc121816012</vt:lpwstr>
      </vt:variant>
      <vt:variant>
        <vt:i4>1703985</vt:i4>
      </vt:variant>
      <vt:variant>
        <vt:i4>1283</vt:i4>
      </vt:variant>
      <vt:variant>
        <vt:i4>0</vt:i4>
      </vt:variant>
      <vt:variant>
        <vt:i4>5</vt:i4>
      </vt:variant>
      <vt:variant>
        <vt:lpwstr/>
      </vt:variant>
      <vt:variant>
        <vt:lpwstr>_Toc121816011</vt:lpwstr>
      </vt:variant>
      <vt:variant>
        <vt:i4>1703985</vt:i4>
      </vt:variant>
      <vt:variant>
        <vt:i4>1277</vt:i4>
      </vt:variant>
      <vt:variant>
        <vt:i4>0</vt:i4>
      </vt:variant>
      <vt:variant>
        <vt:i4>5</vt:i4>
      </vt:variant>
      <vt:variant>
        <vt:lpwstr/>
      </vt:variant>
      <vt:variant>
        <vt:lpwstr>_Toc121816010</vt:lpwstr>
      </vt:variant>
      <vt:variant>
        <vt:i4>1769521</vt:i4>
      </vt:variant>
      <vt:variant>
        <vt:i4>1271</vt:i4>
      </vt:variant>
      <vt:variant>
        <vt:i4>0</vt:i4>
      </vt:variant>
      <vt:variant>
        <vt:i4>5</vt:i4>
      </vt:variant>
      <vt:variant>
        <vt:lpwstr/>
      </vt:variant>
      <vt:variant>
        <vt:lpwstr>_Toc121816009</vt:lpwstr>
      </vt:variant>
      <vt:variant>
        <vt:i4>1769521</vt:i4>
      </vt:variant>
      <vt:variant>
        <vt:i4>1265</vt:i4>
      </vt:variant>
      <vt:variant>
        <vt:i4>0</vt:i4>
      </vt:variant>
      <vt:variant>
        <vt:i4>5</vt:i4>
      </vt:variant>
      <vt:variant>
        <vt:lpwstr/>
      </vt:variant>
      <vt:variant>
        <vt:lpwstr>_Toc121816008</vt:lpwstr>
      </vt:variant>
      <vt:variant>
        <vt:i4>1769521</vt:i4>
      </vt:variant>
      <vt:variant>
        <vt:i4>1259</vt:i4>
      </vt:variant>
      <vt:variant>
        <vt:i4>0</vt:i4>
      </vt:variant>
      <vt:variant>
        <vt:i4>5</vt:i4>
      </vt:variant>
      <vt:variant>
        <vt:lpwstr/>
      </vt:variant>
      <vt:variant>
        <vt:lpwstr>_Toc121816007</vt:lpwstr>
      </vt:variant>
      <vt:variant>
        <vt:i4>1769521</vt:i4>
      </vt:variant>
      <vt:variant>
        <vt:i4>1253</vt:i4>
      </vt:variant>
      <vt:variant>
        <vt:i4>0</vt:i4>
      </vt:variant>
      <vt:variant>
        <vt:i4>5</vt:i4>
      </vt:variant>
      <vt:variant>
        <vt:lpwstr/>
      </vt:variant>
      <vt:variant>
        <vt:lpwstr>_Toc121816006</vt:lpwstr>
      </vt:variant>
      <vt:variant>
        <vt:i4>1769521</vt:i4>
      </vt:variant>
      <vt:variant>
        <vt:i4>1247</vt:i4>
      </vt:variant>
      <vt:variant>
        <vt:i4>0</vt:i4>
      </vt:variant>
      <vt:variant>
        <vt:i4>5</vt:i4>
      </vt:variant>
      <vt:variant>
        <vt:lpwstr/>
      </vt:variant>
      <vt:variant>
        <vt:lpwstr>_Toc121816005</vt:lpwstr>
      </vt:variant>
      <vt:variant>
        <vt:i4>1769521</vt:i4>
      </vt:variant>
      <vt:variant>
        <vt:i4>1241</vt:i4>
      </vt:variant>
      <vt:variant>
        <vt:i4>0</vt:i4>
      </vt:variant>
      <vt:variant>
        <vt:i4>5</vt:i4>
      </vt:variant>
      <vt:variant>
        <vt:lpwstr/>
      </vt:variant>
      <vt:variant>
        <vt:lpwstr>_Toc121816004</vt:lpwstr>
      </vt:variant>
      <vt:variant>
        <vt:i4>1769521</vt:i4>
      </vt:variant>
      <vt:variant>
        <vt:i4>1235</vt:i4>
      </vt:variant>
      <vt:variant>
        <vt:i4>0</vt:i4>
      </vt:variant>
      <vt:variant>
        <vt:i4>5</vt:i4>
      </vt:variant>
      <vt:variant>
        <vt:lpwstr/>
      </vt:variant>
      <vt:variant>
        <vt:lpwstr>_Toc121816003</vt:lpwstr>
      </vt:variant>
      <vt:variant>
        <vt:i4>1769521</vt:i4>
      </vt:variant>
      <vt:variant>
        <vt:i4>1229</vt:i4>
      </vt:variant>
      <vt:variant>
        <vt:i4>0</vt:i4>
      </vt:variant>
      <vt:variant>
        <vt:i4>5</vt:i4>
      </vt:variant>
      <vt:variant>
        <vt:lpwstr/>
      </vt:variant>
      <vt:variant>
        <vt:lpwstr>_Toc121816002</vt:lpwstr>
      </vt:variant>
      <vt:variant>
        <vt:i4>1769521</vt:i4>
      </vt:variant>
      <vt:variant>
        <vt:i4>1223</vt:i4>
      </vt:variant>
      <vt:variant>
        <vt:i4>0</vt:i4>
      </vt:variant>
      <vt:variant>
        <vt:i4>5</vt:i4>
      </vt:variant>
      <vt:variant>
        <vt:lpwstr/>
      </vt:variant>
      <vt:variant>
        <vt:lpwstr>_Toc121816001</vt:lpwstr>
      </vt:variant>
      <vt:variant>
        <vt:i4>1769521</vt:i4>
      </vt:variant>
      <vt:variant>
        <vt:i4>1217</vt:i4>
      </vt:variant>
      <vt:variant>
        <vt:i4>0</vt:i4>
      </vt:variant>
      <vt:variant>
        <vt:i4>5</vt:i4>
      </vt:variant>
      <vt:variant>
        <vt:lpwstr/>
      </vt:variant>
      <vt:variant>
        <vt:lpwstr>_Toc121816000</vt:lpwstr>
      </vt:variant>
      <vt:variant>
        <vt:i4>1114168</vt:i4>
      </vt:variant>
      <vt:variant>
        <vt:i4>1211</vt:i4>
      </vt:variant>
      <vt:variant>
        <vt:i4>0</vt:i4>
      </vt:variant>
      <vt:variant>
        <vt:i4>5</vt:i4>
      </vt:variant>
      <vt:variant>
        <vt:lpwstr/>
      </vt:variant>
      <vt:variant>
        <vt:lpwstr>_Toc121815999</vt:lpwstr>
      </vt:variant>
      <vt:variant>
        <vt:i4>1114168</vt:i4>
      </vt:variant>
      <vt:variant>
        <vt:i4>1205</vt:i4>
      </vt:variant>
      <vt:variant>
        <vt:i4>0</vt:i4>
      </vt:variant>
      <vt:variant>
        <vt:i4>5</vt:i4>
      </vt:variant>
      <vt:variant>
        <vt:lpwstr/>
      </vt:variant>
      <vt:variant>
        <vt:lpwstr>_Toc121815998</vt:lpwstr>
      </vt:variant>
      <vt:variant>
        <vt:i4>1114168</vt:i4>
      </vt:variant>
      <vt:variant>
        <vt:i4>1199</vt:i4>
      </vt:variant>
      <vt:variant>
        <vt:i4>0</vt:i4>
      </vt:variant>
      <vt:variant>
        <vt:i4>5</vt:i4>
      </vt:variant>
      <vt:variant>
        <vt:lpwstr/>
      </vt:variant>
      <vt:variant>
        <vt:lpwstr>_Toc121815997</vt:lpwstr>
      </vt:variant>
      <vt:variant>
        <vt:i4>1114168</vt:i4>
      </vt:variant>
      <vt:variant>
        <vt:i4>1193</vt:i4>
      </vt:variant>
      <vt:variant>
        <vt:i4>0</vt:i4>
      </vt:variant>
      <vt:variant>
        <vt:i4>5</vt:i4>
      </vt:variant>
      <vt:variant>
        <vt:lpwstr/>
      </vt:variant>
      <vt:variant>
        <vt:lpwstr>_Toc121815996</vt:lpwstr>
      </vt:variant>
      <vt:variant>
        <vt:i4>1114168</vt:i4>
      </vt:variant>
      <vt:variant>
        <vt:i4>1187</vt:i4>
      </vt:variant>
      <vt:variant>
        <vt:i4>0</vt:i4>
      </vt:variant>
      <vt:variant>
        <vt:i4>5</vt:i4>
      </vt:variant>
      <vt:variant>
        <vt:lpwstr/>
      </vt:variant>
      <vt:variant>
        <vt:lpwstr>_Toc121815995</vt:lpwstr>
      </vt:variant>
      <vt:variant>
        <vt:i4>1114168</vt:i4>
      </vt:variant>
      <vt:variant>
        <vt:i4>1181</vt:i4>
      </vt:variant>
      <vt:variant>
        <vt:i4>0</vt:i4>
      </vt:variant>
      <vt:variant>
        <vt:i4>5</vt:i4>
      </vt:variant>
      <vt:variant>
        <vt:lpwstr/>
      </vt:variant>
      <vt:variant>
        <vt:lpwstr>_Toc121815994</vt:lpwstr>
      </vt:variant>
      <vt:variant>
        <vt:i4>1114168</vt:i4>
      </vt:variant>
      <vt:variant>
        <vt:i4>1175</vt:i4>
      </vt:variant>
      <vt:variant>
        <vt:i4>0</vt:i4>
      </vt:variant>
      <vt:variant>
        <vt:i4>5</vt:i4>
      </vt:variant>
      <vt:variant>
        <vt:lpwstr/>
      </vt:variant>
      <vt:variant>
        <vt:lpwstr>_Toc121815993</vt:lpwstr>
      </vt:variant>
      <vt:variant>
        <vt:i4>1114168</vt:i4>
      </vt:variant>
      <vt:variant>
        <vt:i4>1169</vt:i4>
      </vt:variant>
      <vt:variant>
        <vt:i4>0</vt:i4>
      </vt:variant>
      <vt:variant>
        <vt:i4>5</vt:i4>
      </vt:variant>
      <vt:variant>
        <vt:lpwstr/>
      </vt:variant>
      <vt:variant>
        <vt:lpwstr>_Toc121815992</vt:lpwstr>
      </vt:variant>
      <vt:variant>
        <vt:i4>1114168</vt:i4>
      </vt:variant>
      <vt:variant>
        <vt:i4>1163</vt:i4>
      </vt:variant>
      <vt:variant>
        <vt:i4>0</vt:i4>
      </vt:variant>
      <vt:variant>
        <vt:i4>5</vt:i4>
      </vt:variant>
      <vt:variant>
        <vt:lpwstr/>
      </vt:variant>
      <vt:variant>
        <vt:lpwstr>_Toc121815991</vt:lpwstr>
      </vt:variant>
      <vt:variant>
        <vt:i4>1114168</vt:i4>
      </vt:variant>
      <vt:variant>
        <vt:i4>1157</vt:i4>
      </vt:variant>
      <vt:variant>
        <vt:i4>0</vt:i4>
      </vt:variant>
      <vt:variant>
        <vt:i4>5</vt:i4>
      </vt:variant>
      <vt:variant>
        <vt:lpwstr/>
      </vt:variant>
      <vt:variant>
        <vt:lpwstr>_Toc121815990</vt:lpwstr>
      </vt:variant>
      <vt:variant>
        <vt:i4>1048632</vt:i4>
      </vt:variant>
      <vt:variant>
        <vt:i4>1151</vt:i4>
      </vt:variant>
      <vt:variant>
        <vt:i4>0</vt:i4>
      </vt:variant>
      <vt:variant>
        <vt:i4>5</vt:i4>
      </vt:variant>
      <vt:variant>
        <vt:lpwstr/>
      </vt:variant>
      <vt:variant>
        <vt:lpwstr>_Toc121815989</vt:lpwstr>
      </vt:variant>
      <vt:variant>
        <vt:i4>1048632</vt:i4>
      </vt:variant>
      <vt:variant>
        <vt:i4>1145</vt:i4>
      </vt:variant>
      <vt:variant>
        <vt:i4>0</vt:i4>
      </vt:variant>
      <vt:variant>
        <vt:i4>5</vt:i4>
      </vt:variant>
      <vt:variant>
        <vt:lpwstr/>
      </vt:variant>
      <vt:variant>
        <vt:lpwstr>_Toc121815988</vt:lpwstr>
      </vt:variant>
      <vt:variant>
        <vt:i4>1048632</vt:i4>
      </vt:variant>
      <vt:variant>
        <vt:i4>1139</vt:i4>
      </vt:variant>
      <vt:variant>
        <vt:i4>0</vt:i4>
      </vt:variant>
      <vt:variant>
        <vt:i4>5</vt:i4>
      </vt:variant>
      <vt:variant>
        <vt:lpwstr/>
      </vt:variant>
      <vt:variant>
        <vt:lpwstr>_Toc121815987</vt:lpwstr>
      </vt:variant>
      <vt:variant>
        <vt:i4>1048632</vt:i4>
      </vt:variant>
      <vt:variant>
        <vt:i4>1133</vt:i4>
      </vt:variant>
      <vt:variant>
        <vt:i4>0</vt:i4>
      </vt:variant>
      <vt:variant>
        <vt:i4>5</vt:i4>
      </vt:variant>
      <vt:variant>
        <vt:lpwstr/>
      </vt:variant>
      <vt:variant>
        <vt:lpwstr>_Toc121815986</vt:lpwstr>
      </vt:variant>
      <vt:variant>
        <vt:i4>1048632</vt:i4>
      </vt:variant>
      <vt:variant>
        <vt:i4>1127</vt:i4>
      </vt:variant>
      <vt:variant>
        <vt:i4>0</vt:i4>
      </vt:variant>
      <vt:variant>
        <vt:i4>5</vt:i4>
      </vt:variant>
      <vt:variant>
        <vt:lpwstr/>
      </vt:variant>
      <vt:variant>
        <vt:lpwstr>_Toc121815985</vt:lpwstr>
      </vt:variant>
      <vt:variant>
        <vt:i4>1048632</vt:i4>
      </vt:variant>
      <vt:variant>
        <vt:i4>1121</vt:i4>
      </vt:variant>
      <vt:variant>
        <vt:i4>0</vt:i4>
      </vt:variant>
      <vt:variant>
        <vt:i4>5</vt:i4>
      </vt:variant>
      <vt:variant>
        <vt:lpwstr/>
      </vt:variant>
      <vt:variant>
        <vt:lpwstr>_Toc121815984</vt:lpwstr>
      </vt:variant>
      <vt:variant>
        <vt:i4>1048632</vt:i4>
      </vt:variant>
      <vt:variant>
        <vt:i4>1115</vt:i4>
      </vt:variant>
      <vt:variant>
        <vt:i4>0</vt:i4>
      </vt:variant>
      <vt:variant>
        <vt:i4>5</vt:i4>
      </vt:variant>
      <vt:variant>
        <vt:lpwstr/>
      </vt:variant>
      <vt:variant>
        <vt:lpwstr>_Toc121815983</vt:lpwstr>
      </vt:variant>
      <vt:variant>
        <vt:i4>1048632</vt:i4>
      </vt:variant>
      <vt:variant>
        <vt:i4>1109</vt:i4>
      </vt:variant>
      <vt:variant>
        <vt:i4>0</vt:i4>
      </vt:variant>
      <vt:variant>
        <vt:i4>5</vt:i4>
      </vt:variant>
      <vt:variant>
        <vt:lpwstr/>
      </vt:variant>
      <vt:variant>
        <vt:lpwstr>_Toc121815982</vt:lpwstr>
      </vt:variant>
      <vt:variant>
        <vt:i4>1048632</vt:i4>
      </vt:variant>
      <vt:variant>
        <vt:i4>1103</vt:i4>
      </vt:variant>
      <vt:variant>
        <vt:i4>0</vt:i4>
      </vt:variant>
      <vt:variant>
        <vt:i4>5</vt:i4>
      </vt:variant>
      <vt:variant>
        <vt:lpwstr/>
      </vt:variant>
      <vt:variant>
        <vt:lpwstr>_Toc121815981</vt:lpwstr>
      </vt:variant>
      <vt:variant>
        <vt:i4>1048632</vt:i4>
      </vt:variant>
      <vt:variant>
        <vt:i4>1097</vt:i4>
      </vt:variant>
      <vt:variant>
        <vt:i4>0</vt:i4>
      </vt:variant>
      <vt:variant>
        <vt:i4>5</vt:i4>
      </vt:variant>
      <vt:variant>
        <vt:lpwstr/>
      </vt:variant>
      <vt:variant>
        <vt:lpwstr>_Toc121815980</vt:lpwstr>
      </vt:variant>
      <vt:variant>
        <vt:i4>2031672</vt:i4>
      </vt:variant>
      <vt:variant>
        <vt:i4>1091</vt:i4>
      </vt:variant>
      <vt:variant>
        <vt:i4>0</vt:i4>
      </vt:variant>
      <vt:variant>
        <vt:i4>5</vt:i4>
      </vt:variant>
      <vt:variant>
        <vt:lpwstr/>
      </vt:variant>
      <vt:variant>
        <vt:lpwstr>_Toc121815979</vt:lpwstr>
      </vt:variant>
      <vt:variant>
        <vt:i4>2031672</vt:i4>
      </vt:variant>
      <vt:variant>
        <vt:i4>1085</vt:i4>
      </vt:variant>
      <vt:variant>
        <vt:i4>0</vt:i4>
      </vt:variant>
      <vt:variant>
        <vt:i4>5</vt:i4>
      </vt:variant>
      <vt:variant>
        <vt:lpwstr/>
      </vt:variant>
      <vt:variant>
        <vt:lpwstr>_Toc121815978</vt:lpwstr>
      </vt:variant>
      <vt:variant>
        <vt:i4>2031672</vt:i4>
      </vt:variant>
      <vt:variant>
        <vt:i4>1079</vt:i4>
      </vt:variant>
      <vt:variant>
        <vt:i4>0</vt:i4>
      </vt:variant>
      <vt:variant>
        <vt:i4>5</vt:i4>
      </vt:variant>
      <vt:variant>
        <vt:lpwstr/>
      </vt:variant>
      <vt:variant>
        <vt:lpwstr>_Toc121815977</vt:lpwstr>
      </vt:variant>
      <vt:variant>
        <vt:i4>2031672</vt:i4>
      </vt:variant>
      <vt:variant>
        <vt:i4>1073</vt:i4>
      </vt:variant>
      <vt:variant>
        <vt:i4>0</vt:i4>
      </vt:variant>
      <vt:variant>
        <vt:i4>5</vt:i4>
      </vt:variant>
      <vt:variant>
        <vt:lpwstr/>
      </vt:variant>
      <vt:variant>
        <vt:lpwstr>_Toc121815976</vt:lpwstr>
      </vt:variant>
      <vt:variant>
        <vt:i4>2031672</vt:i4>
      </vt:variant>
      <vt:variant>
        <vt:i4>1067</vt:i4>
      </vt:variant>
      <vt:variant>
        <vt:i4>0</vt:i4>
      </vt:variant>
      <vt:variant>
        <vt:i4>5</vt:i4>
      </vt:variant>
      <vt:variant>
        <vt:lpwstr/>
      </vt:variant>
      <vt:variant>
        <vt:lpwstr>_Toc121815975</vt:lpwstr>
      </vt:variant>
      <vt:variant>
        <vt:i4>2031672</vt:i4>
      </vt:variant>
      <vt:variant>
        <vt:i4>1061</vt:i4>
      </vt:variant>
      <vt:variant>
        <vt:i4>0</vt:i4>
      </vt:variant>
      <vt:variant>
        <vt:i4>5</vt:i4>
      </vt:variant>
      <vt:variant>
        <vt:lpwstr/>
      </vt:variant>
      <vt:variant>
        <vt:lpwstr>_Toc121815974</vt:lpwstr>
      </vt:variant>
      <vt:variant>
        <vt:i4>2031672</vt:i4>
      </vt:variant>
      <vt:variant>
        <vt:i4>1055</vt:i4>
      </vt:variant>
      <vt:variant>
        <vt:i4>0</vt:i4>
      </vt:variant>
      <vt:variant>
        <vt:i4>5</vt:i4>
      </vt:variant>
      <vt:variant>
        <vt:lpwstr/>
      </vt:variant>
      <vt:variant>
        <vt:lpwstr>_Toc121815973</vt:lpwstr>
      </vt:variant>
      <vt:variant>
        <vt:i4>2031672</vt:i4>
      </vt:variant>
      <vt:variant>
        <vt:i4>1049</vt:i4>
      </vt:variant>
      <vt:variant>
        <vt:i4>0</vt:i4>
      </vt:variant>
      <vt:variant>
        <vt:i4>5</vt:i4>
      </vt:variant>
      <vt:variant>
        <vt:lpwstr/>
      </vt:variant>
      <vt:variant>
        <vt:lpwstr>_Toc121815972</vt:lpwstr>
      </vt:variant>
      <vt:variant>
        <vt:i4>2031672</vt:i4>
      </vt:variant>
      <vt:variant>
        <vt:i4>1043</vt:i4>
      </vt:variant>
      <vt:variant>
        <vt:i4>0</vt:i4>
      </vt:variant>
      <vt:variant>
        <vt:i4>5</vt:i4>
      </vt:variant>
      <vt:variant>
        <vt:lpwstr/>
      </vt:variant>
      <vt:variant>
        <vt:lpwstr>_Toc121815971</vt:lpwstr>
      </vt:variant>
      <vt:variant>
        <vt:i4>2031672</vt:i4>
      </vt:variant>
      <vt:variant>
        <vt:i4>1037</vt:i4>
      </vt:variant>
      <vt:variant>
        <vt:i4>0</vt:i4>
      </vt:variant>
      <vt:variant>
        <vt:i4>5</vt:i4>
      </vt:variant>
      <vt:variant>
        <vt:lpwstr/>
      </vt:variant>
      <vt:variant>
        <vt:lpwstr>_Toc121815970</vt:lpwstr>
      </vt:variant>
      <vt:variant>
        <vt:i4>1966136</vt:i4>
      </vt:variant>
      <vt:variant>
        <vt:i4>1031</vt:i4>
      </vt:variant>
      <vt:variant>
        <vt:i4>0</vt:i4>
      </vt:variant>
      <vt:variant>
        <vt:i4>5</vt:i4>
      </vt:variant>
      <vt:variant>
        <vt:lpwstr/>
      </vt:variant>
      <vt:variant>
        <vt:lpwstr>_Toc121815969</vt:lpwstr>
      </vt:variant>
      <vt:variant>
        <vt:i4>1966136</vt:i4>
      </vt:variant>
      <vt:variant>
        <vt:i4>1025</vt:i4>
      </vt:variant>
      <vt:variant>
        <vt:i4>0</vt:i4>
      </vt:variant>
      <vt:variant>
        <vt:i4>5</vt:i4>
      </vt:variant>
      <vt:variant>
        <vt:lpwstr/>
      </vt:variant>
      <vt:variant>
        <vt:lpwstr>_Toc121815968</vt:lpwstr>
      </vt:variant>
      <vt:variant>
        <vt:i4>1966136</vt:i4>
      </vt:variant>
      <vt:variant>
        <vt:i4>1019</vt:i4>
      </vt:variant>
      <vt:variant>
        <vt:i4>0</vt:i4>
      </vt:variant>
      <vt:variant>
        <vt:i4>5</vt:i4>
      </vt:variant>
      <vt:variant>
        <vt:lpwstr/>
      </vt:variant>
      <vt:variant>
        <vt:lpwstr>_Toc121815967</vt:lpwstr>
      </vt:variant>
      <vt:variant>
        <vt:i4>1966136</vt:i4>
      </vt:variant>
      <vt:variant>
        <vt:i4>1013</vt:i4>
      </vt:variant>
      <vt:variant>
        <vt:i4>0</vt:i4>
      </vt:variant>
      <vt:variant>
        <vt:i4>5</vt:i4>
      </vt:variant>
      <vt:variant>
        <vt:lpwstr/>
      </vt:variant>
      <vt:variant>
        <vt:lpwstr>_Toc121815966</vt:lpwstr>
      </vt:variant>
      <vt:variant>
        <vt:i4>1966136</vt:i4>
      </vt:variant>
      <vt:variant>
        <vt:i4>1007</vt:i4>
      </vt:variant>
      <vt:variant>
        <vt:i4>0</vt:i4>
      </vt:variant>
      <vt:variant>
        <vt:i4>5</vt:i4>
      </vt:variant>
      <vt:variant>
        <vt:lpwstr/>
      </vt:variant>
      <vt:variant>
        <vt:lpwstr>_Toc121815965</vt:lpwstr>
      </vt:variant>
      <vt:variant>
        <vt:i4>1966136</vt:i4>
      </vt:variant>
      <vt:variant>
        <vt:i4>1001</vt:i4>
      </vt:variant>
      <vt:variant>
        <vt:i4>0</vt:i4>
      </vt:variant>
      <vt:variant>
        <vt:i4>5</vt:i4>
      </vt:variant>
      <vt:variant>
        <vt:lpwstr/>
      </vt:variant>
      <vt:variant>
        <vt:lpwstr>_Toc121815964</vt:lpwstr>
      </vt:variant>
      <vt:variant>
        <vt:i4>1966136</vt:i4>
      </vt:variant>
      <vt:variant>
        <vt:i4>995</vt:i4>
      </vt:variant>
      <vt:variant>
        <vt:i4>0</vt:i4>
      </vt:variant>
      <vt:variant>
        <vt:i4>5</vt:i4>
      </vt:variant>
      <vt:variant>
        <vt:lpwstr/>
      </vt:variant>
      <vt:variant>
        <vt:lpwstr>_Toc121815963</vt:lpwstr>
      </vt:variant>
      <vt:variant>
        <vt:i4>1966136</vt:i4>
      </vt:variant>
      <vt:variant>
        <vt:i4>989</vt:i4>
      </vt:variant>
      <vt:variant>
        <vt:i4>0</vt:i4>
      </vt:variant>
      <vt:variant>
        <vt:i4>5</vt:i4>
      </vt:variant>
      <vt:variant>
        <vt:lpwstr/>
      </vt:variant>
      <vt:variant>
        <vt:lpwstr>_Toc121815962</vt:lpwstr>
      </vt:variant>
      <vt:variant>
        <vt:i4>1966136</vt:i4>
      </vt:variant>
      <vt:variant>
        <vt:i4>983</vt:i4>
      </vt:variant>
      <vt:variant>
        <vt:i4>0</vt:i4>
      </vt:variant>
      <vt:variant>
        <vt:i4>5</vt:i4>
      </vt:variant>
      <vt:variant>
        <vt:lpwstr/>
      </vt:variant>
      <vt:variant>
        <vt:lpwstr>_Toc121815961</vt:lpwstr>
      </vt:variant>
      <vt:variant>
        <vt:i4>1966136</vt:i4>
      </vt:variant>
      <vt:variant>
        <vt:i4>977</vt:i4>
      </vt:variant>
      <vt:variant>
        <vt:i4>0</vt:i4>
      </vt:variant>
      <vt:variant>
        <vt:i4>5</vt:i4>
      </vt:variant>
      <vt:variant>
        <vt:lpwstr/>
      </vt:variant>
      <vt:variant>
        <vt:lpwstr>_Toc121815960</vt:lpwstr>
      </vt:variant>
      <vt:variant>
        <vt:i4>1900600</vt:i4>
      </vt:variant>
      <vt:variant>
        <vt:i4>971</vt:i4>
      </vt:variant>
      <vt:variant>
        <vt:i4>0</vt:i4>
      </vt:variant>
      <vt:variant>
        <vt:i4>5</vt:i4>
      </vt:variant>
      <vt:variant>
        <vt:lpwstr/>
      </vt:variant>
      <vt:variant>
        <vt:lpwstr>_Toc121815959</vt:lpwstr>
      </vt:variant>
      <vt:variant>
        <vt:i4>1900600</vt:i4>
      </vt:variant>
      <vt:variant>
        <vt:i4>965</vt:i4>
      </vt:variant>
      <vt:variant>
        <vt:i4>0</vt:i4>
      </vt:variant>
      <vt:variant>
        <vt:i4>5</vt:i4>
      </vt:variant>
      <vt:variant>
        <vt:lpwstr/>
      </vt:variant>
      <vt:variant>
        <vt:lpwstr>_Toc121815958</vt:lpwstr>
      </vt:variant>
      <vt:variant>
        <vt:i4>1900600</vt:i4>
      </vt:variant>
      <vt:variant>
        <vt:i4>959</vt:i4>
      </vt:variant>
      <vt:variant>
        <vt:i4>0</vt:i4>
      </vt:variant>
      <vt:variant>
        <vt:i4>5</vt:i4>
      </vt:variant>
      <vt:variant>
        <vt:lpwstr/>
      </vt:variant>
      <vt:variant>
        <vt:lpwstr>_Toc121815957</vt:lpwstr>
      </vt:variant>
      <vt:variant>
        <vt:i4>1900600</vt:i4>
      </vt:variant>
      <vt:variant>
        <vt:i4>953</vt:i4>
      </vt:variant>
      <vt:variant>
        <vt:i4>0</vt:i4>
      </vt:variant>
      <vt:variant>
        <vt:i4>5</vt:i4>
      </vt:variant>
      <vt:variant>
        <vt:lpwstr/>
      </vt:variant>
      <vt:variant>
        <vt:lpwstr>_Toc121815956</vt:lpwstr>
      </vt:variant>
      <vt:variant>
        <vt:i4>1900600</vt:i4>
      </vt:variant>
      <vt:variant>
        <vt:i4>947</vt:i4>
      </vt:variant>
      <vt:variant>
        <vt:i4>0</vt:i4>
      </vt:variant>
      <vt:variant>
        <vt:i4>5</vt:i4>
      </vt:variant>
      <vt:variant>
        <vt:lpwstr/>
      </vt:variant>
      <vt:variant>
        <vt:lpwstr>_Toc121815955</vt:lpwstr>
      </vt:variant>
      <vt:variant>
        <vt:i4>1900600</vt:i4>
      </vt:variant>
      <vt:variant>
        <vt:i4>941</vt:i4>
      </vt:variant>
      <vt:variant>
        <vt:i4>0</vt:i4>
      </vt:variant>
      <vt:variant>
        <vt:i4>5</vt:i4>
      </vt:variant>
      <vt:variant>
        <vt:lpwstr/>
      </vt:variant>
      <vt:variant>
        <vt:lpwstr>_Toc121815954</vt:lpwstr>
      </vt:variant>
      <vt:variant>
        <vt:i4>1900600</vt:i4>
      </vt:variant>
      <vt:variant>
        <vt:i4>935</vt:i4>
      </vt:variant>
      <vt:variant>
        <vt:i4>0</vt:i4>
      </vt:variant>
      <vt:variant>
        <vt:i4>5</vt:i4>
      </vt:variant>
      <vt:variant>
        <vt:lpwstr/>
      </vt:variant>
      <vt:variant>
        <vt:lpwstr>_Toc121815953</vt:lpwstr>
      </vt:variant>
      <vt:variant>
        <vt:i4>1900600</vt:i4>
      </vt:variant>
      <vt:variant>
        <vt:i4>929</vt:i4>
      </vt:variant>
      <vt:variant>
        <vt:i4>0</vt:i4>
      </vt:variant>
      <vt:variant>
        <vt:i4>5</vt:i4>
      </vt:variant>
      <vt:variant>
        <vt:lpwstr/>
      </vt:variant>
      <vt:variant>
        <vt:lpwstr>_Toc121815952</vt:lpwstr>
      </vt:variant>
      <vt:variant>
        <vt:i4>1900600</vt:i4>
      </vt:variant>
      <vt:variant>
        <vt:i4>923</vt:i4>
      </vt:variant>
      <vt:variant>
        <vt:i4>0</vt:i4>
      </vt:variant>
      <vt:variant>
        <vt:i4>5</vt:i4>
      </vt:variant>
      <vt:variant>
        <vt:lpwstr/>
      </vt:variant>
      <vt:variant>
        <vt:lpwstr>_Toc121815951</vt:lpwstr>
      </vt:variant>
      <vt:variant>
        <vt:i4>1900600</vt:i4>
      </vt:variant>
      <vt:variant>
        <vt:i4>917</vt:i4>
      </vt:variant>
      <vt:variant>
        <vt:i4>0</vt:i4>
      </vt:variant>
      <vt:variant>
        <vt:i4>5</vt:i4>
      </vt:variant>
      <vt:variant>
        <vt:lpwstr/>
      </vt:variant>
      <vt:variant>
        <vt:lpwstr>_Toc121815950</vt:lpwstr>
      </vt:variant>
      <vt:variant>
        <vt:i4>1835064</vt:i4>
      </vt:variant>
      <vt:variant>
        <vt:i4>911</vt:i4>
      </vt:variant>
      <vt:variant>
        <vt:i4>0</vt:i4>
      </vt:variant>
      <vt:variant>
        <vt:i4>5</vt:i4>
      </vt:variant>
      <vt:variant>
        <vt:lpwstr/>
      </vt:variant>
      <vt:variant>
        <vt:lpwstr>_Toc121815949</vt:lpwstr>
      </vt:variant>
      <vt:variant>
        <vt:i4>1835064</vt:i4>
      </vt:variant>
      <vt:variant>
        <vt:i4>905</vt:i4>
      </vt:variant>
      <vt:variant>
        <vt:i4>0</vt:i4>
      </vt:variant>
      <vt:variant>
        <vt:i4>5</vt:i4>
      </vt:variant>
      <vt:variant>
        <vt:lpwstr/>
      </vt:variant>
      <vt:variant>
        <vt:lpwstr>_Toc121815948</vt:lpwstr>
      </vt:variant>
      <vt:variant>
        <vt:i4>1835064</vt:i4>
      </vt:variant>
      <vt:variant>
        <vt:i4>899</vt:i4>
      </vt:variant>
      <vt:variant>
        <vt:i4>0</vt:i4>
      </vt:variant>
      <vt:variant>
        <vt:i4>5</vt:i4>
      </vt:variant>
      <vt:variant>
        <vt:lpwstr/>
      </vt:variant>
      <vt:variant>
        <vt:lpwstr>_Toc121815947</vt:lpwstr>
      </vt:variant>
      <vt:variant>
        <vt:i4>1835064</vt:i4>
      </vt:variant>
      <vt:variant>
        <vt:i4>893</vt:i4>
      </vt:variant>
      <vt:variant>
        <vt:i4>0</vt:i4>
      </vt:variant>
      <vt:variant>
        <vt:i4>5</vt:i4>
      </vt:variant>
      <vt:variant>
        <vt:lpwstr/>
      </vt:variant>
      <vt:variant>
        <vt:lpwstr>_Toc121815946</vt:lpwstr>
      </vt:variant>
      <vt:variant>
        <vt:i4>1835064</vt:i4>
      </vt:variant>
      <vt:variant>
        <vt:i4>887</vt:i4>
      </vt:variant>
      <vt:variant>
        <vt:i4>0</vt:i4>
      </vt:variant>
      <vt:variant>
        <vt:i4>5</vt:i4>
      </vt:variant>
      <vt:variant>
        <vt:lpwstr/>
      </vt:variant>
      <vt:variant>
        <vt:lpwstr>_Toc121815945</vt:lpwstr>
      </vt:variant>
      <vt:variant>
        <vt:i4>1835064</vt:i4>
      </vt:variant>
      <vt:variant>
        <vt:i4>881</vt:i4>
      </vt:variant>
      <vt:variant>
        <vt:i4>0</vt:i4>
      </vt:variant>
      <vt:variant>
        <vt:i4>5</vt:i4>
      </vt:variant>
      <vt:variant>
        <vt:lpwstr/>
      </vt:variant>
      <vt:variant>
        <vt:lpwstr>_Toc121815944</vt:lpwstr>
      </vt:variant>
      <vt:variant>
        <vt:i4>1835064</vt:i4>
      </vt:variant>
      <vt:variant>
        <vt:i4>875</vt:i4>
      </vt:variant>
      <vt:variant>
        <vt:i4>0</vt:i4>
      </vt:variant>
      <vt:variant>
        <vt:i4>5</vt:i4>
      </vt:variant>
      <vt:variant>
        <vt:lpwstr/>
      </vt:variant>
      <vt:variant>
        <vt:lpwstr>_Toc121815943</vt:lpwstr>
      </vt:variant>
      <vt:variant>
        <vt:i4>1835064</vt:i4>
      </vt:variant>
      <vt:variant>
        <vt:i4>869</vt:i4>
      </vt:variant>
      <vt:variant>
        <vt:i4>0</vt:i4>
      </vt:variant>
      <vt:variant>
        <vt:i4>5</vt:i4>
      </vt:variant>
      <vt:variant>
        <vt:lpwstr/>
      </vt:variant>
      <vt:variant>
        <vt:lpwstr>_Toc121815942</vt:lpwstr>
      </vt:variant>
      <vt:variant>
        <vt:i4>1835064</vt:i4>
      </vt:variant>
      <vt:variant>
        <vt:i4>863</vt:i4>
      </vt:variant>
      <vt:variant>
        <vt:i4>0</vt:i4>
      </vt:variant>
      <vt:variant>
        <vt:i4>5</vt:i4>
      </vt:variant>
      <vt:variant>
        <vt:lpwstr/>
      </vt:variant>
      <vt:variant>
        <vt:lpwstr>_Toc121815941</vt:lpwstr>
      </vt:variant>
      <vt:variant>
        <vt:i4>1835064</vt:i4>
      </vt:variant>
      <vt:variant>
        <vt:i4>857</vt:i4>
      </vt:variant>
      <vt:variant>
        <vt:i4>0</vt:i4>
      </vt:variant>
      <vt:variant>
        <vt:i4>5</vt:i4>
      </vt:variant>
      <vt:variant>
        <vt:lpwstr/>
      </vt:variant>
      <vt:variant>
        <vt:lpwstr>_Toc121815940</vt:lpwstr>
      </vt:variant>
      <vt:variant>
        <vt:i4>1769528</vt:i4>
      </vt:variant>
      <vt:variant>
        <vt:i4>851</vt:i4>
      </vt:variant>
      <vt:variant>
        <vt:i4>0</vt:i4>
      </vt:variant>
      <vt:variant>
        <vt:i4>5</vt:i4>
      </vt:variant>
      <vt:variant>
        <vt:lpwstr/>
      </vt:variant>
      <vt:variant>
        <vt:lpwstr>_Toc121815939</vt:lpwstr>
      </vt:variant>
      <vt:variant>
        <vt:i4>1769528</vt:i4>
      </vt:variant>
      <vt:variant>
        <vt:i4>845</vt:i4>
      </vt:variant>
      <vt:variant>
        <vt:i4>0</vt:i4>
      </vt:variant>
      <vt:variant>
        <vt:i4>5</vt:i4>
      </vt:variant>
      <vt:variant>
        <vt:lpwstr/>
      </vt:variant>
      <vt:variant>
        <vt:lpwstr>_Toc121815938</vt:lpwstr>
      </vt:variant>
      <vt:variant>
        <vt:i4>1769528</vt:i4>
      </vt:variant>
      <vt:variant>
        <vt:i4>839</vt:i4>
      </vt:variant>
      <vt:variant>
        <vt:i4>0</vt:i4>
      </vt:variant>
      <vt:variant>
        <vt:i4>5</vt:i4>
      </vt:variant>
      <vt:variant>
        <vt:lpwstr/>
      </vt:variant>
      <vt:variant>
        <vt:lpwstr>_Toc121815937</vt:lpwstr>
      </vt:variant>
      <vt:variant>
        <vt:i4>1769528</vt:i4>
      </vt:variant>
      <vt:variant>
        <vt:i4>833</vt:i4>
      </vt:variant>
      <vt:variant>
        <vt:i4>0</vt:i4>
      </vt:variant>
      <vt:variant>
        <vt:i4>5</vt:i4>
      </vt:variant>
      <vt:variant>
        <vt:lpwstr/>
      </vt:variant>
      <vt:variant>
        <vt:lpwstr>_Toc121815936</vt:lpwstr>
      </vt:variant>
      <vt:variant>
        <vt:i4>1769528</vt:i4>
      </vt:variant>
      <vt:variant>
        <vt:i4>827</vt:i4>
      </vt:variant>
      <vt:variant>
        <vt:i4>0</vt:i4>
      </vt:variant>
      <vt:variant>
        <vt:i4>5</vt:i4>
      </vt:variant>
      <vt:variant>
        <vt:lpwstr/>
      </vt:variant>
      <vt:variant>
        <vt:lpwstr>_Toc121815935</vt:lpwstr>
      </vt:variant>
      <vt:variant>
        <vt:i4>1769528</vt:i4>
      </vt:variant>
      <vt:variant>
        <vt:i4>821</vt:i4>
      </vt:variant>
      <vt:variant>
        <vt:i4>0</vt:i4>
      </vt:variant>
      <vt:variant>
        <vt:i4>5</vt:i4>
      </vt:variant>
      <vt:variant>
        <vt:lpwstr/>
      </vt:variant>
      <vt:variant>
        <vt:lpwstr>_Toc121815934</vt:lpwstr>
      </vt:variant>
      <vt:variant>
        <vt:i4>1769528</vt:i4>
      </vt:variant>
      <vt:variant>
        <vt:i4>815</vt:i4>
      </vt:variant>
      <vt:variant>
        <vt:i4>0</vt:i4>
      </vt:variant>
      <vt:variant>
        <vt:i4>5</vt:i4>
      </vt:variant>
      <vt:variant>
        <vt:lpwstr/>
      </vt:variant>
      <vt:variant>
        <vt:lpwstr>_Toc121815933</vt:lpwstr>
      </vt:variant>
      <vt:variant>
        <vt:i4>1769528</vt:i4>
      </vt:variant>
      <vt:variant>
        <vt:i4>809</vt:i4>
      </vt:variant>
      <vt:variant>
        <vt:i4>0</vt:i4>
      </vt:variant>
      <vt:variant>
        <vt:i4>5</vt:i4>
      </vt:variant>
      <vt:variant>
        <vt:lpwstr/>
      </vt:variant>
      <vt:variant>
        <vt:lpwstr>_Toc121815932</vt:lpwstr>
      </vt:variant>
      <vt:variant>
        <vt:i4>1769528</vt:i4>
      </vt:variant>
      <vt:variant>
        <vt:i4>803</vt:i4>
      </vt:variant>
      <vt:variant>
        <vt:i4>0</vt:i4>
      </vt:variant>
      <vt:variant>
        <vt:i4>5</vt:i4>
      </vt:variant>
      <vt:variant>
        <vt:lpwstr/>
      </vt:variant>
      <vt:variant>
        <vt:lpwstr>_Toc121815931</vt:lpwstr>
      </vt:variant>
      <vt:variant>
        <vt:i4>1769528</vt:i4>
      </vt:variant>
      <vt:variant>
        <vt:i4>797</vt:i4>
      </vt:variant>
      <vt:variant>
        <vt:i4>0</vt:i4>
      </vt:variant>
      <vt:variant>
        <vt:i4>5</vt:i4>
      </vt:variant>
      <vt:variant>
        <vt:lpwstr/>
      </vt:variant>
      <vt:variant>
        <vt:lpwstr>_Toc121815930</vt:lpwstr>
      </vt:variant>
      <vt:variant>
        <vt:i4>1703992</vt:i4>
      </vt:variant>
      <vt:variant>
        <vt:i4>791</vt:i4>
      </vt:variant>
      <vt:variant>
        <vt:i4>0</vt:i4>
      </vt:variant>
      <vt:variant>
        <vt:i4>5</vt:i4>
      </vt:variant>
      <vt:variant>
        <vt:lpwstr/>
      </vt:variant>
      <vt:variant>
        <vt:lpwstr>_Toc121815929</vt:lpwstr>
      </vt:variant>
      <vt:variant>
        <vt:i4>1703992</vt:i4>
      </vt:variant>
      <vt:variant>
        <vt:i4>785</vt:i4>
      </vt:variant>
      <vt:variant>
        <vt:i4>0</vt:i4>
      </vt:variant>
      <vt:variant>
        <vt:i4>5</vt:i4>
      </vt:variant>
      <vt:variant>
        <vt:lpwstr/>
      </vt:variant>
      <vt:variant>
        <vt:lpwstr>_Toc121815928</vt:lpwstr>
      </vt:variant>
      <vt:variant>
        <vt:i4>1703992</vt:i4>
      </vt:variant>
      <vt:variant>
        <vt:i4>779</vt:i4>
      </vt:variant>
      <vt:variant>
        <vt:i4>0</vt:i4>
      </vt:variant>
      <vt:variant>
        <vt:i4>5</vt:i4>
      </vt:variant>
      <vt:variant>
        <vt:lpwstr/>
      </vt:variant>
      <vt:variant>
        <vt:lpwstr>_Toc121815927</vt:lpwstr>
      </vt:variant>
      <vt:variant>
        <vt:i4>1703992</vt:i4>
      </vt:variant>
      <vt:variant>
        <vt:i4>773</vt:i4>
      </vt:variant>
      <vt:variant>
        <vt:i4>0</vt:i4>
      </vt:variant>
      <vt:variant>
        <vt:i4>5</vt:i4>
      </vt:variant>
      <vt:variant>
        <vt:lpwstr/>
      </vt:variant>
      <vt:variant>
        <vt:lpwstr>_Toc121815926</vt:lpwstr>
      </vt:variant>
      <vt:variant>
        <vt:i4>1703992</vt:i4>
      </vt:variant>
      <vt:variant>
        <vt:i4>767</vt:i4>
      </vt:variant>
      <vt:variant>
        <vt:i4>0</vt:i4>
      </vt:variant>
      <vt:variant>
        <vt:i4>5</vt:i4>
      </vt:variant>
      <vt:variant>
        <vt:lpwstr/>
      </vt:variant>
      <vt:variant>
        <vt:lpwstr>_Toc121815925</vt:lpwstr>
      </vt:variant>
      <vt:variant>
        <vt:i4>1703992</vt:i4>
      </vt:variant>
      <vt:variant>
        <vt:i4>761</vt:i4>
      </vt:variant>
      <vt:variant>
        <vt:i4>0</vt:i4>
      </vt:variant>
      <vt:variant>
        <vt:i4>5</vt:i4>
      </vt:variant>
      <vt:variant>
        <vt:lpwstr/>
      </vt:variant>
      <vt:variant>
        <vt:lpwstr>_Toc121815924</vt:lpwstr>
      </vt:variant>
      <vt:variant>
        <vt:i4>1703992</vt:i4>
      </vt:variant>
      <vt:variant>
        <vt:i4>755</vt:i4>
      </vt:variant>
      <vt:variant>
        <vt:i4>0</vt:i4>
      </vt:variant>
      <vt:variant>
        <vt:i4>5</vt:i4>
      </vt:variant>
      <vt:variant>
        <vt:lpwstr/>
      </vt:variant>
      <vt:variant>
        <vt:lpwstr>_Toc121815923</vt:lpwstr>
      </vt:variant>
      <vt:variant>
        <vt:i4>1703992</vt:i4>
      </vt:variant>
      <vt:variant>
        <vt:i4>749</vt:i4>
      </vt:variant>
      <vt:variant>
        <vt:i4>0</vt:i4>
      </vt:variant>
      <vt:variant>
        <vt:i4>5</vt:i4>
      </vt:variant>
      <vt:variant>
        <vt:lpwstr/>
      </vt:variant>
      <vt:variant>
        <vt:lpwstr>_Toc121815922</vt:lpwstr>
      </vt:variant>
      <vt:variant>
        <vt:i4>1703992</vt:i4>
      </vt:variant>
      <vt:variant>
        <vt:i4>743</vt:i4>
      </vt:variant>
      <vt:variant>
        <vt:i4>0</vt:i4>
      </vt:variant>
      <vt:variant>
        <vt:i4>5</vt:i4>
      </vt:variant>
      <vt:variant>
        <vt:lpwstr/>
      </vt:variant>
      <vt:variant>
        <vt:lpwstr>_Toc121815921</vt:lpwstr>
      </vt:variant>
      <vt:variant>
        <vt:i4>1703992</vt:i4>
      </vt:variant>
      <vt:variant>
        <vt:i4>737</vt:i4>
      </vt:variant>
      <vt:variant>
        <vt:i4>0</vt:i4>
      </vt:variant>
      <vt:variant>
        <vt:i4>5</vt:i4>
      </vt:variant>
      <vt:variant>
        <vt:lpwstr/>
      </vt:variant>
      <vt:variant>
        <vt:lpwstr>_Toc121815920</vt:lpwstr>
      </vt:variant>
      <vt:variant>
        <vt:i4>1638456</vt:i4>
      </vt:variant>
      <vt:variant>
        <vt:i4>731</vt:i4>
      </vt:variant>
      <vt:variant>
        <vt:i4>0</vt:i4>
      </vt:variant>
      <vt:variant>
        <vt:i4>5</vt:i4>
      </vt:variant>
      <vt:variant>
        <vt:lpwstr/>
      </vt:variant>
      <vt:variant>
        <vt:lpwstr>_Toc121815919</vt:lpwstr>
      </vt:variant>
      <vt:variant>
        <vt:i4>1638456</vt:i4>
      </vt:variant>
      <vt:variant>
        <vt:i4>725</vt:i4>
      </vt:variant>
      <vt:variant>
        <vt:i4>0</vt:i4>
      </vt:variant>
      <vt:variant>
        <vt:i4>5</vt:i4>
      </vt:variant>
      <vt:variant>
        <vt:lpwstr/>
      </vt:variant>
      <vt:variant>
        <vt:lpwstr>_Toc121815918</vt:lpwstr>
      </vt:variant>
      <vt:variant>
        <vt:i4>1638456</vt:i4>
      </vt:variant>
      <vt:variant>
        <vt:i4>719</vt:i4>
      </vt:variant>
      <vt:variant>
        <vt:i4>0</vt:i4>
      </vt:variant>
      <vt:variant>
        <vt:i4>5</vt:i4>
      </vt:variant>
      <vt:variant>
        <vt:lpwstr/>
      </vt:variant>
      <vt:variant>
        <vt:lpwstr>_Toc121815917</vt:lpwstr>
      </vt:variant>
      <vt:variant>
        <vt:i4>1638456</vt:i4>
      </vt:variant>
      <vt:variant>
        <vt:i4>713</vt:i4>
      </vt:variant>
      <vt:variant>
        <vt:i4>0</vt:i4>
      </vt:variant>
      <vt:variant>
        <vt:i4>5</vt:i4>
      </vt:variant>
      <vt:variant>
        <vt:lpwstr/>
      </vt:variant>
      <vt:variant>
        <vt:lpwstr>_Toc121815916</vt:lpwstr>
      </vt:variant>
      <vt:variant>
        <vt:i4>1638456</vt:i4>
      </vt:variant>
      <vt:variant>
        <vt:i4>707</vt:i4>
      </vt:variant>
      <vt:variant>
        <vt:i4>0</vt:i4>
      </vt:variant>
      <vt:variant>
        <vt:i4>5</vt:i4>
      </vt:variant>
      <vt:variant>
        <vt:lpwstr/>
      </vt:variant>
      <vt:variant>
        <vt:lpwstr>_Toc121815915</vt:lpwstr>
      </vt:variant>
      <vt:variant>
        <vt:i4>1638456</vt:i4>
      </vt:variant>
      <vt:variant>
        <vt:i4>701</vt:i4>
      </vt:variant>
      <vt:variant>
        <vt:i4>0</vt:i4>
      </vt:variant>
      <vt:variant>
        <vt:i4>5</vt:i4>
      </vt:variant>
      <vt:variant>
        <vt:lpwstr/>
      </vt:variant>
      <vt:variant>
        <vt:lpwstr>_Toc121815914</vt:lpwstr>
      </vt:variant>
      <vt:variant>
        <vt:i4>1638456</vt:i4>
      </vt:variant>
      <vt:variant>
        <vt:i4>695</vt:i4>
      </vt:variant>
      <vt:variant>
        <vt:i4>0</vt:i4>
      </vt:variant>
      <vt:variant>
        <vt:i4>5</vt:i4>
      </vt:variant>
      <vt:variant>
        <vt:lpwstr/>
      </vt:variant>
      <vt:variant>
        <vt:lpwstr>_Toc121815913</vt:lpwstr>
      </vt:variant>
      <vt:variant>
        <vt:i4>1638456</vt:i4>
      </vt:variant>
      <vt:variant>
        <vt:i4>689</vt:i4>
      </vt:variant>
      <vt:variant>
        <vt:i4>0</vt:i4>
      </vt:variant>
      <vt:variant>
        <vt:i4>5</vt:i4>
      </vt:variant>
      <vt:variant>
        <vt:lpwstr/>
      </vt:variant>
      <vt:variant>
        <vt:lpwstr>_Toc121815912</vt:lpwstr>
      </vt:variant>
      <vt:variant>
        <vt:i4>1638456</vt:i4>
      </vt:variant>
      <vt:variant>
        <vt:i4>683</vt:i4>
      </vt:variant>
      <vt:variant>
        <vt:i4>0</vt:i4>
      </vt:variant>
      <vt:variant>
        <vt:i4>5</vt:i4>
      </vt:variant>
      <vt:variant>
        <vt:lpwstr/>
      </vt:variant>
      <vt:variant>
        <vt:lpwstr>_Toc121815911</vt:lpwstr>
      </vt:variant>
      <vt:variant>
        <vt:i4>1638456</vt:i4>
      </vt:variant>
      <vt:variant>
        <vt:i4>677</vt:i4>
      </vt:variant>
      <vt:variant>
        <vt:i4>0</vt:i4>
      </vt:variant>
      <vt:variant>
        <vt:i4>5</vt:i4>
      </vt:variant>
      <vt:variant>
        <vt:lpwstr/>
      </vt:variant>
      <vt:variant>
        <vt:lpwstr>_Toc121815910</vt:lpwstr>
      </vt:variant>
      <vt:variant>
        <vt:i4>1572920</vt:i4>
      </vt:variant>
      <vt:variant>
        <vt:i4>671</vt:i4>
      </vt:variant>
      <vt:variant>
        <vt:i4>0</vt:i4>
      </vt:variant>
      <vt:variant>
        <vt:i4>5</vt:i4>
      </vt:variant>
      <vt:variant>
        <vt:lpwstr/>
      </vt:variant>
      <vt:variant>
        <vt:lpwstr>_Toc121815909</vt:lpwstr>
      </vt:variant>
      <vt:variant>
        <vt:i4>1572920</vt:i4>
      </vt:variant>
      <vt:variant>
        <vt:i4>665</vt:i4>
      </vt:variant>
      <vt:variant>
        <vt:i4>0</vt:i4>
      </vt:variant>
      <vt:variant>
        <vt:i4>5</vt:i4>
      </vt:variant>
      <vt:variant>
        <vt:lpwstr/>
      </vt:variant>
      <vt:variant>
        <vt:lpwstr>_Toc121815908</vt:lpwstr>
      </vt:variant>
      <vt:variant>
        <vt:i4>1572920</vt:i4>
      </vt:variant>
      <vt:variant>
        <vt:i4>659</vt:i4>
      </vt:variant>
      <vt:variant>
        <vt:i4>0</vt:i4>
      </vt:variant>
      <vt:variant>
        <vt:i4>5</vt:i4>
      </vt:variant>
      <vt:variant>
        <vt:lpwstr/>
      </vt:variant>
      <vt:variant>
        <vt:lpwstr>_Toc121815907</vt:lpwstr>
      </vt:variant>
      <vt:variant>
        <vt:i4>1572920</vt:i4>
      </vt:variant>
      <vt:variant>
        <vt:i4>653</vt:i4>
      </vt:variant>
      <vt:variant>
        <vt:i4>0</vt:i4>
      </vt:variant>
      <vt:variant>
        <vt:i4>5</vt:i4>
      </vt:variant>
      <vt:variant>
        <vt:lpwstr/>
      </vt:variant>
      <vt:variant>
        <vt:lpwstr>_Toc121815906</vt:lpwstr>
      </vt:variant>
      <vt:variant>
        <vt:i4>1572920</vt:i4>
      </vt:variant>
      <vt:variant>
        <vt:i4>647</vt:i4>
      </vt:variant>
      <vt:variant>
        <vt:i4>0</vt:i4>
      </vt:variant>
      <vt:variant>
        <vt:i4>5</vt:i4>
      </vt:variant>
      <vt:variant>
        <vt:lpwstr/>
      </vt:variant>
      <vt:variant>
        <vt:lpwstr>_Toc121815905</vt:lpwstr>
      </vt:variant>
      <vt:variant>
        <vt:i4>1572920</vt:i4>
      </vt:variant>
      <vt:variant>
        <vt:i4>641</vt:i4>
      </vt:variant>
      <vt:variant>
        <vt:i4>0</vt:i4>
      </vt:variant>
      <vt:variant>
        <vt:i4>5</vt:i4>
      </vt:variant>
      <vt:variant>
        <vt:lpwstr/>
      </vt:variant>
      <vt:variant>
        <vt:lpwstr>_Toc121815904</vt:lpwstr>
      </vt:variant>
      <vt:variant>
        <vt:i4>1572920</vt:i4>
      </vt:variant>
      <vt:variant>
        <vt:i4>635</vt:i4>
      </vt:variant>
      <vt:variant>
        <vt:i4>0</vt:i4>
      </vt:variant>
      <vt:variant>
        <vt:i4>5</vt:i4>
      </vt:variant>
      <vt:variant>
        <vt:lpwstr/>
      </vt:variant>
      <vt:variant>
        <vt:lpwstr>_Toc121815903</vt:lpwstr>
      </vt:variant>
      <vt:variant>
        <vt:i4>1572920</vt:i4>
      </vt:variant>
      <vt:variant>
        <vt:i4>629</vt:i4>
      </vt:variant>
      <vt:variant>
        <vt:i4>0</vt:i4>
      </vt:variant>
      <vt:variant>
        <vt:i4>5</vt:i4>
      </vt:variant>
      <vt:variant>
        <vt:lpwstr/>
      </vt:variant>
      <vt:variant>
        <vt:lpwstr>_Toc121815902</vt:lpwstr>
      </vt:variant>
      <vt:variant>
        <vt:i4>1572920</vt:i4>
      </vt:variant>
      <vt:variant>
        <vt:i4>623</vt:i4>
      </vt:variant>
      <vt:variant>
        <vt:i4>0</vt:i4>
      </vt:variant>
      <vt:variant>
        <vt:i4>5</vt:i4>
      </vt:variant>
      <vt:variant>
        <vt:lpwstr/>
      </vt:variant>
      <vt:variant>
        <vt:lpwstr>_Toc121815901</vt:lpwstr>
      </vt:variant>
      <vt:variant>
        <vt:i4>1572920</vt:i4>
      </vt:variant>
      <vt:variant>
        <vt:i4>617</vt:i4>
      </vt:variant>
      <vt:variant>
        <vt:i4>0</vt:i4>
      </vt:variant>
      <vt:variant>
        <vt:i4>5</vt:i4>
      </vt:variant>
      <vt:variant>
        <vt:lpwstr/>
      </vt:variant>
      <vt:variant>
        <vt:lpwstr>_Toc121815900</vt:lpwstr>
      </vt:variant>
      <vt:variant>
        <vt:i4>1114169</vt:i4>
      </vt:variant>
      <vt:variant>
        <vt:i4>611</vt:i4>
      </vt:variant>
      <vt:variant>
        <vt:i4>0</vt:i4>
      </vt:variant>
      <vt:variant>
        <vt:i4>5</vt:i4>
      </vt:variant>
      <vt:variant>
        <vt:lpwstr/>
      </vt:variant>
      <vt:variant>
        <vt:lpwstr>_Toc121815899</vt:lpwstr>
      </vt:variant>
      <vt:variant>
        <vt:i4>1114169</vt:i4>
      </vt:variant>
      <vt:variant>
        <vt:i4>605</vt:i4>
      </vt:variant>
      <vt:variant>
        <vt:i4>0</vt:i4>
      </vt:variant>
      <vt:variant>
        <vt:i4>5</vt:i4>
      </vt:variant>
      <vt:variant>
        <vt:lpwstr/>
      </vt:variant>
      <vt:variant>
        <vt:lpwstr>_Toc121815898</vt:lpwstr>
      </vt:variant>
      <vt:variant>
        <vt:i4>1114169</vt:i4>
      </vt:variant>
      <vt:variant>
        <vt:i4>599</vt:i4>
      </vt:variant>
      <vt:variant>
        <vt:i4>0</vt:i4>
      </vt:variant>
      <vt:variant>
        <vt:i4>5</vt:i4>
      </vt:variant>
      <vt:variant>
        <vt:lpwstr/>
      </vt:variant>
      <vt:variant>
        <vt:lpwstr>_Toc121815897</vt:lpwstr>
      </vt:variant>
      <vt:variant>
        <vt:i4>1114169</vt:i4>
      </vt:variant>
      <vt:variant>
        <vt:i4>593</vt:i4>
      </vt:variant>
      <vt:variant>
        <vt:i4>0</vt:i4>
      </vt:variant>
      <vt:variant>
        <vt:i4>5</vt:i4>
      </vt:variant>
      <vt:variant>
        <vt:lpwstr/>
      </vt:variant>
      <vt:variant>
        <vt:lpwstr>_Toc121815896</vt:lpwstr>
      </vt:variant>
      <vt:variant>
        <vt:i4>1114169</vt:i4>
      </vt:variant>
      <vt:variant>
        <vt:i4>587</vt:i4>
      </vt:variant>
      <vt:variant>
        <vt:i4>0</vt:i4>
      </vt:variant>
      <vt:variant>
        <vt:i4>5</vt:i4>
      </vt:variant>
      <vt:variant>
        <vt:lpwstr/>
      </vt:variant>
      <vt:variant>
        <vt:lpwstr>_Toc121815895</vt:lpwstr>
      </vt:variant>
      <vt:variant>
        <vt:i4>1114169</vt:i4>
      </vt:variant>
      <vt:variant>
        <vt:i4>581</vt:i4>
      </vt:variant>
      <vt:variant>
        <vt:i4>0</vt:i4>
      </vt:variant>
      <vt:variant>
        <vt:i4>5</vt:i4>
      </vt:variant>
      <vt:variant>
        <vt:lpwstr/>
      </vt:variant>
      <vt:variant>
        <vt:lpwstr>_Toc121815894</vt:lpwstr>
      </vt:variant>
      <vt:variant>
        <vt:i4>1114169</vt:i4>
      </vt:variant>
      <vt:variant>
        <vt:i4>575</vt:i4>
      </vt:variant>
      <vt:variant>
        <vt:i4>0</vt:i4>
      </vt:variant>
      <vt:variant>
        <vt:i4>5</vt:i4>
      </vt:variant>
      <vt:variant>
        <vt:lpwstr/>
      </vt:variant>
      <vt:variant>
        <vt:lpwstr>_Toc121815893</vt:lpwstr>
      </vt:variant>
      <vt:variant>
        <vt:i4>1114169</vt:i4>
      </vt:variant>
      <vt:variant>
        <vt:i4>569</vt:i4>
      </vt:variant>
      <vt:variant>
        <vt:i4>0</vt:i4>
      </vt:variant>
      <vt:variant>
        <vt:i4>5</vt:i4>
      </vt:variant>
      <vt:variant>
        <vt:lpwstr/>
      </vt:variant>
      <vt:variant>
        <vt:lpwstr>_Toc121815892</vt:lpwstr>
      </vt:variant>
      <vt:variant>
        <vt:i4>1114169</vt:i4>
      </vt:variant>
      <vt:variant>
        <vt:i4>563</vt:i4>
      </vt:variant>
      <vt:variant>
        <vt:i4>0</vt:i4>
      </vt:variant>
      <vt:variant>
        <vt:i4>5</vt:i4>
      </vt:variant>
      <vt:variant>
        <vt:lpwstr/>
      </vt:variant>
      <vt:variant>
        <vt:lpwstr>_Toc121815891</vt:lpwstr>
      </vt:variant>
      <vt:variant>
        <vt:i4>1114169</vt:i4>
      </vt:variant>
      <vt:variant>
        <vt:i4>557</vt:i4>
      </vt:variant>
      <vt:variant>
        <vt:i4>0</vt:i4>
      </vt:variant>
      <vt:variant>
        <vt:i4>5</vt:i4>
      </vt:variant>
      <vt:variant>
        <vt:lpwstr/>
      </vt:variant>
      <vt:variant>
        <vt:lpwstr>_Toc121815890</vt:lpwstr>
      </vt:variant>
      <vt:variant>
        <vt:i4>1048633</vt:i4>
      </vt:variant>
      <vt:variant>
        <vt:i4>551</vt:i4>
      </vt:variant>
      <vt:variant>
        <vt:i4>0</vt:i4>
      </vt:variant>
      <vt:variant>
        <vt:i4>5</vt:i4>
      </vt:variant>
      <vt:variant>
        <vt:lpwstr/>
      </vt:variant>
      <vt:variant>
        <vt:lpwstr>_Toc121815889</vt:lpwstr>
      </vt:variant>
      <vt:variant>
        <vt:i4>1048633</vt:i4>
      </vt:variant>
      <vt:variant>
        <vt:i4>545</vt:i4>
      </vt:variant>
      <vt:variant>
        <vt:i4>0</vt:i4>
      </vt:variant>
      <vt:variant>
        <vt:i4>5</vt:i4>
      </vt:variant>
      <vt:variant>
        <vt:lpwstr/>
      </vt:variant>
      <vt:variant>
        <vt:lpwstr>_Toc121815888</vt:lpwstr>
      </vt:variant>
      <vt:variant>
        <vt:i4>1048633</vt:i4>
      </vt:variant>
      <vt:variant>
        <vt:i4>539</vt:i4>
      </vt:variant>
      <vt:variant>
        <vt:i4>0</vt:i4>
      </vt:variant>
      <vt:variant>
        <vt:i4>5</vt:i4>
      </vt:variant>
      <vt:variant>
        <vt:lpwstr/>
      </vt:variant>
      <vt:variant>
        <vt:lpwstr>_Toc121815887</vt:lpwstr>
      </vt:variant>
      <vt:variant>
        <vt:i4>1048633</vt:i4>
      </vt:variant>
      <vt:variant>
        <vt:i4>533</vt:i4>
      </vt:variant>
      <vt:variant>
        <vt:i4>0</vt:i4>
      </vt:variant>
      <vt:variant>
        <vt:i4>5</vt:i4>
      </vt:variant>
      <vt:variant>
        <vt:lpwstr/>
      </vt:variant>
      <vt:variant>
        <vt:lpwstr>_Toc121815886</vt:lpwstr>
      </vt:variant>
      <vt:variant>
        <vt:i4>1048633</vt:i4>
      </vt:variant>
      <vt:variant>
        <vt:i4>527</vt:i4>
      </vt:variant>
      <vt:variant>
        <vt:i4>0</vt:i4>
      </vt:variant>
      <vt:variant>
        <vt:i4>5</vt:i4>
      </vt:variant>
      <vt:variant>
        <vt:lpwstr/>
      </vt:variant>
      <vt:variant>
        <vt:lpwstr>_Toc121815885</vt:lpwstr>
      </vt:variant>
      <vt:variant>
        <vt:i4>1048633</vt:i4>
      </vt:variant>
      <vt:variant>
        <vt:i4>521</vt:i4>
      </vt:variant>
      <vt:variant>
        <vt:i4>0</vt:i4>
      </vt:variant>
      <vt:variant>
        <vt:i4>5</vt:i4>
      </vt:variant>
      <vt:variant>
        <vt:lpwstr/>
      </vt:variant>
      <vt:variant>
        <vt:lpwstr>_Toc121815884</vt:lpwstr>
      </vt:variant>
      <vt:variant>
        <vt:i4>1048633</vt:i4>
      </vt:variant>
      <vt:variant>
        <vt:i4>515</vt:i4>
      </vt:variant>
      <vt:variant>
        <vt:i4>0</vt:i4>
      </vt:variant>
      <vt:variant>
        <vt:i4>5</vt:i4>
      </vt:variant>
      <vt:variant>
        <vt:lpwstr/>
      </vt:variant>
      <vt:variant>
        <vt:lpwstr>_Toc121815883</vt:lpwstr>
      </vt:variant>
      <vt:variant>
        <vt:i4>1048633</vt:i4>
      </vt:variant>
      <vt:variant>
        <vt:i4>509</vt:i4>
      </vt:variant>
      <vt:variant>
        <vt:i4>0</vt:i4>
      </vt:variant>
      <vt:variant>
        <vt:i4>5</vt:i4>
      </vt:variant>
      <vt:variant>
        <vt:lpwstr/>
      </vt:variant>
      <vt:variant>
        <vt:lpwstr>_Toc121815882</vt:lpwstr>
      </vt:variant>
      <vt:variant>
        <vt:i4>1048633</vt:i4>
      </vt:variant>
      <vt:variant>
        <vt:i4>503</vt:i4>
      </vt:variant>
      <vt:variant>
        <vt:i4>0</vt:i4>
      </vt:variant>
      <vt:variant>
        <vt:i4>5</vt:i4>
      </vt:variant>
      <vt:variant>
        <vt:lpwstr/>
      </vt:variant>
      <vt:variant>
        <vt:lpwstr>_Toc121815881</vt:lpwstr>
      </vt:variant>
      <vt:variant>
        <vt:i4>1048633</vt:i4>
      </vt:variant>
      <vt:variant>
        <vt:i4>497</vt:i4>
      </vt:variant>
      <vt:variant>
        <vt:i4>0</vt:i4>
      </vt:variant>
      <vt:variant>
        <vt:i4>5</vt:i4>
      </vt:variant>
      <vt:variant>
        <vt:lpwstr/>
      </vt:variant>
      <vt:variant>
        <vt:lpwstr>_Toc121815880</vt:lpwstr>
      </vt:variant>
      <vt:variant>
        <vt:i4>2031673</vt:i4>
      </vt:variant>
      <vt:variant>
        <vt:i4>491</vt:i4>
      </vt:variant>
      <vt:variant>
        <vt:i4>0</vt:i4>
      </vt:variant>
      <vt:variant>
        <vt:i4>5</vt:i4>
      </vt:variant>
      <vt:variant>
        <vt:lpwstr/>
      </vt:variant>
      <vt:variant>
        <vt:lpwstr>_Toc121815879</vt:lpwstr>
      </vt:variant>
      <vt:variant>
        <vt:i4>2031673</vt:i4>
      </vt:variant>
      <vt:variant>
        <vt:i4>485</vt:i4>
      </vt:variant>
      <vt:variant>
        <vt:i4>0</vt:i4>
      </vt:variant>
      <vt:variant>
        <vt:i4>5</vt:i4>
      </vt:variant>
      <vt:variant>
        <vt:lpwstr/>
      </vt:variant>
      <vt:variant>
        <vt:lpwstr>_Toc121815878</vt:lpwstr>
      </vt:variant>
      <vt:variant>
        <vt:i4>2031673</vt:i4>
      </vt:variant>
      <vt:variant>
        <vt:i4>479</vt:i4>
      </vt:variant>
      <vt:variant>
        <vt:i4>0</vt:i4>
      </vt:variant>
      <vt:variant>
        <vt:i4>5</vt:i4>
      </vt:variant>
      <vt:variant>
        <vt:lpwstr/>
      </vt:variant>
      <vt:variant>
        <vt:lpwstr>_Toc121815877</vt:lpwstr>
      </vt:variant>
      <vt:variant>
        <vt:i4>2031673</vt:i4>
      </vt:variant>
      <vt:variant>
        <vt:i4>473</vt:i4>
      </vt:variant>
      <vt:variant>
        <vt:i4>0</vt:i4>
      </vt:variant>
      <vt:variant>
        <vt:i4>5</vt:i4>
      </vt:variant>
      <vt:variant>
        <vt:lpwstr/>
      </vt:variant>
      <vt:variant>
        <vt:lpwstr>_Toc121815876</vt:lpwstr>
      </vt:variant>
      <vt:variant>
        <vt:i4>2031673</vt:i4>
      </vt:variant>
      <vt:variant>
        <vt:i4>467</vt:i4>
      </vt:variant>
      <vt:variant>
        <vt:i4>0</vt:i4>
      </vt:variant>
      <vt:variant>
        <vt:i4>5</vt:i4>
      </vt:variant>
      <vt:variant>
        <vt:lpwstr/>
      </vt:variant>
      <vt:variant>
        <vt:lpwstr>_Toc121815875</vt:lpwstr>
      </vt:variant>
      <vt:variant>
        <vt:i4>2031673</vt:i4>
      </vt:variant>
      <vt:variant>
        <vt:i4>461</vt:i4>
      </vt:variant>
      <vt:variant>
        <vt:i4>0</vt:i4>
      </vt:variant>
      <vt:variant>
        <vt:i4>5</vt:i4>
      </vt:variant>
      <vt:variant>
        <vt:lpwstr/>
      </vt:variant>
      <vt:variant>
        <vt:lpwstr>_Toc121815874</vt:lpwstr>
      </vt:variant>
      <vt:variant>
        <vt:i4>2031673</vt:i4>
      </vt:variant>
      <vt:variant>
        <vt:i4>455</vt:i4>
      </vt:variant>
      <vt:variant>
        <vt:i4>0</vt:i4>
      </vt:variant>
      <vt:variant>
        <vt:i4>5</vt:i4>
      </vt:variant>
      <vt:variant>
        <vt:lpwstr/>
      </vt:variant>
      <vt:variant>
        <vt:lpwstr>_Toc121815873</vt:lpwstr>
      </vt:variant>
      <vt:variant>
        <vt:i4>2031673</vt:i4>
      </vt:variant>
      <vt:variant>
        <vt:i4>449</vt:i4>
      </vt:variant>
      <vt:variant>
        <vt:i4>0</vt:i4>
      </vt:variant>
      <vt:variant>
        <vt:i4>5</vt:i4>
      </vt:variant>
      <vt:variant>
        <vt:lpwstr/>
      </vt:variant>
      <vt:variant>
        <vt:lpwstr>_Toc121815872</vt:lpwstr>
      </vt:variant>
      <vt:variant>
        <vt:i4>2031673</vt:i4>
      </vt:variant>
      <vt:variant>
        <vt:i4>443</vt:i4>
      </vt:variant>
      <vt:variant>
        <vt:i4>0</vt:i4>
      </vt:variant>
      <vt:variant>
        <vt:i4>5</vt:i4>
      </vt:variant>
      <vt:variant>
        <vt:lpwstr/>
      </vt:variant>
      <vt:variant>
        <vt:lpwstr>_Toc121815871</vt:lpwstr>
      </vt:variant>
      <vt:variant>
        <vt:i4>2031673</vt:i4>
      </vt:variant>
      <vt:variant>
        <vt:i4>437</vt:i4>
      </vt:variant>
      <vt:variant>
        <vt:i4>0</vt:i4>
      </vt:variant>
      <vt:variant>
        <vt:i4>5</vt:i4>
      </vt:variant>
      <vt:variant>
        <vt:lpwstr/>
      </vt:variant>
      <vt:variant>
        <vt:lpwstr>_Toc121815870</vt:lpwstr>
      </vt:variant>
      <vt:variant>
        <vt:i4>1966137</vt:i4>
      </vt:variant>
      <vt:variant>
        <vt:i4>431</vt:i4>
      </vt:variant>
      <vt:variant>
        <vt:i4>0</vt:i4>
      </vt:variant>
      <vt:variant>
        <vt:i4>5</vt:i4>
      </vt:variant>
      <vt:variant>
        <vt:lpwstr/>
      </vt:variant>
      <vt:variant>
        <vt:lpwstr>_Toc121815869</vt:lpwstr>
      </vt:variant>
      <vt:variant>
        <vt:i4>1966137</vt:i4>
      </vt:variant>
      <vt:variant>
        <vt:i4>425</vt:i4>
      </vt:variant>
      <vt:variant>
        <vt:i4>0</vt:i4>
      </vt:variant>
      <vt:variant>
        <vt:i4>5</vt:i4>
      </vt:variant>
      <vt:variant>
        <vt:lpwstr/>
      </vt:variant>
      <vt:variant>
        <vt:lpwstr>_Toc121815868</vt:lpwstr>
      </vt:variant>
      <vt:variant>
        <vt:i4>1966137</vt:i4>
      </vt:variant>
      <vt:variant>
        <vt:i4>419</vt:i4>
      </vt:variant>
      <vt:variant>
        <vt:i4>0</vt:i4>
      </vt:variant>
      <vt:variant>
        <vt:i4>5</vt:i4>
      </vt:variant>
      <vt:variant>
        <vt:lpwstr/>
      </vt:variant>
      <vt:variant>
        <vt:lpwstr>_Toc121815867</vt:lpwstr>
      </vt:variant>
      <vt:variant>
        <vt:i4>1966137</vt:i4>
      </vt:variant>
      <vt:variant>
        <vt:i4>413</vt:i4>
      </vt:variant>
      <vt:variant>
        <vt:i4>0</vt:i4>
      </vt:variant>
      <vt:variant>
        <vt:i4>5</vt:i4>
      </vt:variant>
      <vt:variant>
        <vt:lpwstr/>
      </vt:variant>
      <vt:variant>
        <vt:lpwstr>_Toc121815866</vt:lpwstr>
      </vt:variant>
      <vt:variant>
        <vt:i4>1966137</vt:i4>
      </vt:variant>
      <vt:variant>
        <vt:i4>407</vt:i4>
      </vt:variant>
      <vt:variant>
        <vt:i4>0</vt:i4>
      </vt:variant>
      <vt:variant>
        <vt:i4>5</vt:i4>
      </vt:variant>
      <vt:variant>
        <vt:lpwstr/>
      </vt:variant>
      <vt:variant>
        <vt:lpwstr>_Toc121815865</vt:lpwstr>
      </vt:variant>
      <vt:variant>
        <vt:i4>1966137</vt:i4>
      </vt:variant>
      <vt:variant>
        <vt:i4>401</vt:i4>
      </vt:variant>
      <vt:variant>
        <vt:i4>0</vt:i4>
      </vt:variant>
      <vt:variant>
        <vt:i4>5</vt:i4>
      </vt:variant>
      <vt:variant>
        <vt:lpwstr/>
      </vt:variant>
      <vt:variant>
        <vt:lpwstr>_Toc121815864</vt:lpwstr>
      </vt:variant>
      <vt:variant>
        <vt:i4>1966137</vt:i4>
      </vt:variant>
      <vt:variant>
        <vt:i4>395</vt:i4>
      </vt:variant>
      <vt:variant>
        <vt:i4>0</vt:i4>
      </vt:variant>
      <vt:variant>
        <vt:i4>5</vt:i4>
      </vt:variant>
      <vt:variant>
        <vt:lpwstr/>
      </vt:variant>
      <vt:variant>
        <vt:lpwstr>_Toc121815863</vt:lpwstr>
      </vt:variant>
      <vt:variant>
        <vt:i4>1966137</vt:i4>
      </vt:variant>
      <vt:variant>
        <vt:i4>389</vt:i4>
      </vt:variant>
      <vt:variant>
        <vt:i4>0</vt:i4>
      </vt:variant>
      <vt:variant>
        <vt:i4>5</vt:i4>
      </vt:variant>
      <vt:variant>
        <vt:lpwstr/>
      </vt:variant>
      <vt:variant>
        <vt:lpwstr>_Toc121815862</vt:lpwstr>
      </vt:variant>
      <vt:variant>
        <vt:i4>1966137</vt:i4>
      </vt:variant>
      <vt:variant>
        <vt:i4>383</vt:i4>
      </vt:variant>
      <vt:variant>
        <vt:i4>0</vt:i4>
      </vt:variant>
      <vt:variant>
        <vt:i4>5</vt:i4>
      </vt:variant>
      <vt:variant>
        <vt:lpwstr/>
      </vt:variant>
      <vt:variant>
        <vt:lpwstr>_Toc121815861</vt:lpwstr>
      </vt:variant>
      <vt:variant>
        <vt:i4>1966137</vt:i4>
      </vt:variant>
      <vt:variant>
        <vt:i4>377</vt:i4>
      </vt:variant>
      <vt:variant>
        <vt:i4>0</vt:i4>
      </vt:variant>
      <vt:variant>
        <vt:i4>5</vt:i4>
      </vt:variant>
      <vt:variant>
        <vt:lpwstr/>
      </vt:variant>
      <vt:variant>
        <vt:lpwstr>_Toc121815860</vt:lpwstr>
      </vt:variant>
      <vt:variant>
        <vt:i4>1900601</vt:i4>
      </vt:variant>
      <vt:variant>
        <vt:i4>371</vt:i4>
      </vt:variant>
      <vt:variant>
        <vt:i4>0</vt:i4>
      </vt:variant>
      <vt:variant>
        <vt:i4>5</vt:i4>
      </vt:variant>
      <vt:variant>
        <vt:lpwstr/>
      </vt:variant>
      <vt:variant>
        <vt:lpwstr>_Toc121815859</vt:lpwstr>
      </vt:variant>
      <vt:variant>
        <vt:i4>1900601</vt:i4>
      </vt:variant>
      <vt:variant>
        <vt:i4>365</vt:i4>
      </vt:variant>
      <vt:variant>
        <vt:i4>0</vt:i4>
      </vt:variant>
      <vt:variant>
        <vt:i4>5</vt:i4>
      </vt:variant>
      <vt:variant>
        <vt:lpwstr/>
      </vt:variant>
      <vt:variant>
        <vt:lpwstr>_Toc121815858</vt:lpwstr>
      </vt:variant>
      <vt:variant>
        <vt:i4>1900601</vt:i4>
      </vt:variant>
      <vt:variant>
        <vt:i4>359</vt:i4>
      </vt:variant>
      <vt:variant>
        <vt:i4>0</vt:i4>
      </vt:variant>
      <vt:variant>
        <vt:i4>5</vt:i4>
      </vt:variant>
      <vt:variant>
        <vt:lpwstr/>
      </vt:variant>
      <vt:variant>
        <vt:lpwstr>_Toc121815857</vt:lpwstr>
      </vt:variant>
      <vt:variant>
        <vt:i4>1900601</vt:i4>
      </vt:variant>
      <vt:variant>
        <vt:i4>353</vt:i4>
      </vt:variant>
      <vt:variant>
        <vt:i4>0</vt:i4>
      </vt:variant>
      <vt:variant>
        <vt:i4>5</vt:i4>
      </vt:variant>
      <vt:variant>
        <vt:lpwstr/>
      </vt:variant>
      <vt:variant>
        <vt:lpwstr>_Toc121815856</vt:lpwstr>
      </vt:variant>
      <vt:variant>
        <vt:i4>1900601</vt:i4>
      </vt:variant>
      <vt:variant>
        <vt:i4>347</vt:i4>
      </vt:variant>
      <vt:variant>
        <vt:i4>0</vt:i4>
      </vt:variant>
      <vt:variant>
        <vt:i4>5</vt:i4>
      </vt:variant>
      <vt:variant>
        <vt:lpwstr/>
      </vt:variant>
      <vt:variant>
        <vt:lpwstr>_Toc121815855</vt:lpwstr>
      </vt:variant>
      <vt:variant>
        <vt:i4>1900601</vt:i4>
      </vt:variant>
      <vt:variant>
        <vt:i4>341</vt:i4>
      </vt:variant>
      <vt:variant>
        <vt:i4>0</vt:i4>
      </vt:variant>
      <vt:variant>
        <vt:i4>5</vt:i4>
      </vt:variant>
      <vt:variant>
        <vt:lpwstr/>
      </vt:variant>
      <vt:variant>
        <vt:lpwstr>_Toc121815854</vt:lpwstr>
      </vt:variant>
      <vt:variant>
        <vt:i4>1900601</vt:i4>
      </vt:variant>
      <vt:variant>
        <vt:i4>335</vt:i4>
      </vt:variant>
      <vt:variant>
        <vt:i4>0</vt:i4>
      </vt:variant>
      <vt:variant>
        <vt:i4>5</vt:i4>
      </vt:variant>
      <vt:variant>
        <vt:lpwstr/>
      </vt:variant>
      <vt:variant>
        <vt:lpwstr>_Toc121815853</vt:lpwstr>
      </vt:variant>
      <vt:variant>
        <vt:i4>1900601</vt:i4>
      </vt:variant>
      <vt:variant>
        <vt:i4>329</vt:i4>
      </vt:variant>
      <vt:variant>
        <vt:i4>0</vt:i4>
      </vt:variant>
      <vt:variant>
        <vt:i4>5</vt:i4>
      </vt:variant>
      <vt:variant>
        <vt:lpwstr/>
      </vt:variant>
      <vt:variant>
        <vt:lpwstr>_Toc121815852</vt:lpwstr>
      </vt:variant>
      <vt:variant>
        <vt:i4>1900601</vt:i4>
      </vt:variant>
      <vt:variant>
        <vt:i4>323</vt:i4>
      </vt:variant>
      <vt:variant>
        <vt:i4>0</vt:i4>
      </vt:variant>
      <vt:variant>
        <vt:i4>5</vt:i4>
      </vt:variant>
      <vt:variant>
        <vt:lpwstr/>
      </vt:variant>
      <vt:variant>
        <vt:lpwstr>_Toc121815851</vt:lpwstr>
      </vt:variant>
      <vt:variant>
        <vt:i4>1900601</vt:i4>
      </vt:variant>
      <vt:variant>
        <vt:i4>317</vt:i4>
      </vt:variant>
      <vt:variant>
        <vt:i4>0</vt:i4>
      </vt:variant>
      <vt:variant>
        <vt:i4>5</vt:i4>
      </vt:variant>
      <vt:variant>
        <vt:lpwstr/>
      </vt:variant>
      <vt:variant>
        <vt:lpwstr>_Toc121815850</vt:lpwstr>
      </vt:variant>
      <vt:variant>
        <vt:i4>1835065</vt:i4>
      </vt:variant>
      <vt:variant>
        <vt:i4>311</vt:i4>
      </vt:variant>
      <vt:variant>
        <vt:i4>0</vt:i4>
      </vt:variant>
      <vt:variant>
        <vt:i4>5</vt:i4>
      </vt:variant>
      <vt:variant>
        <vt:lpwstr/>
      </vt:variant>
      <vt:variant>
        <vt:lpwstr>_Toc121815849</vt:lpwstr>
      </vt:variant>
      <vt:variant>
        <vt:i4>1835065</vt:i4>
      </vt:variant>
      <vt:variant>
        <vt:i4>305</vt:i4>
      </vt:variant>
      <vt:variant>
        <vt:i4>0</vt:i4>
      </vt:variant>
      <vt:variant>
        <vt:i4>5</vt:i4>
      </vt:variant>
      <vt:variant>
        <vt:lpwstr/>
      </vt:variant>
      <vt:variant>
        <vt:lpwstr>_Toc121815848</vt:lpwstr>
      </vt:variant>
      <vt:variant>
        <vt:i4>1835065</vt:i4>
      </vt:variant>
      <vt:variant>
        <vt:i4>299</vt:i4>
      </vt:variant>
      <vt:variant>
        <vt:i4>0</vt:i4>
      </vt:variant>
      <vt:variant>
        <vt:i4>5</vt:i4>
      </vt:variant>
      <vt:variant>
        <vt:lpwstr/>
      </vt:variant>
      <vt:variant>
        <vt:lpwstr>_Toc121815847</vt:lpwstr>
      </vt:variant>
      <vt:variant>
        <vt:i4>1835065</vt:i4>
      </vt:variant>
      <vt:variant>
        <vt:i4>293</vt:i4>
      </vt:variant>
      <vt:variant>
        <vt:i4>0</vt:i4>
      </vt:variant>
      <vt:variant>
        <vt:i4>5</vt:i4>
      </vt:variant>
      <vt:variant>
        <vt:lpwstr/>
      </vt:variant>
      <vt:variant>
        <vt:lpwstr>_Toc121815846</vt:lpwstr>
      </vt:variant>
      <vt:variant>
        <vt:i4>1835065</vt:i4>
      </vt:variant>
      <vt:variant>
        <vt:i4>287</vt:i4>
      </vt:variant>
      <vt:variant>
        <vt:i4>0</vt:i4>
      </vt:variant>
      <vt:variant>
        <vt:i4>5</vt:i4>
      </vt:variant>
      <vt:variant>
        <vt:lpwstr/>
      </vt:variant>
      <vt:variant>
        <vt:lpwstr>_Toc121815845</vt:lpwstr>
      </vt:variant>
      <vt:variant>
        <vt:i4>1835065</vt:i4>
      </vt:variant>
      <vt:variant>
        <vt:i4>281</vt:i4>
      </vt:variant>
      <vt:variant>
        <vt:i4>0</vt:i4>
      </vt:variant>
      <vt:variant>
        <vt:i4>5</vt:i4>
      </vt:variant>
      <vt:variant>
        <vt:lpwstr/>
      </vt:variant>
      <vt:variant>
        <vt:lpwstr>_Toc121815844</vt:lpwstr>
      </vt:variant>
      <vt:variant>
        <vt:i4>1835065</vt:i4>
      </vt:variant>
      <vt:variant>
        <vt:i4>275</vt:i4>
      </vt:variant>
      <vt:variant>
        <vt:i4>0</vt:i4>
      </vt:variant>
      <vt:variant>
        <vt:i4>5</vt:i4>
      </vt:variant>
      <vt:variant>
        <vt:lpwstr/>
      </vt:variant>
      <vt:variant>
        <vt:lpwstr>_Toc121815843</vt:lpwstr>
      </vt:variant>
      <vt:variant>
        <vt:i4>1835065</vt:i4>
      </vt:variant>
      <vt:variant>
        <vt:i4>269</vt:i4>
      </vt:variant>
      <vt:variant>
        <vt:i4>0</vt:i4>
      </vt:variant>
      <vt:variant>
        <vt:i4>5</vt:i4>
      </vt:variant>
      <vt:variant>
        <vt:lpwstr/>
      </vt:variant>
      <vt:variant>
        <vt:lpwstr>_Toc121815842</vt:lpwstr>
      </vt:variant>
      <vt:variant>
        <vt:i4>1835065</vt:i4>
      </vt:variant>
      <vt:variant>
        <vt:i4>263</vt:i4>
      </vt:variant>
      <vt:variant>
        <vt:i4>0</vt:i4>
      </vt:variant>
      <vt:variant>
        <vt:i4>5</vt:i4>
      </vt:variant>
      <vt:variant>
        <vt:lpwstr/>
      </vt:variant>
      <vt:variant>
        <vt:lpwstr>_Toc121815841</vt:lpwstr>
      </vt:variant>
      <vt:variant>
        <vt:i4>1835065</vt:i4>
      </vt:variant>
      <vt:variant>
        <vt:i4>257</vt:i4>
      </vt:variant>
      <vt:variant>
        <vt:i4>0</vt:i4>
      </vt:variant>
      <vt:variant>
        <vt:i4>5</vt:i4>
      </vt:variant>
      <vt:variant>
        <vt:lpwstr/>
      </vt:variant>
      <vt:variant>
        <vt:lpwstr>_Toc121815840</vt:lpwstr>
      </vt:variant>
      <vt:variant>
        <vt:i4>1769529</vt:i4>
      </vt:variant>
      <vt:variant>
        <vt:i4>251</vt:i4>
      </vt:variant>
      <vt:variant>
        <vt:i4>0</vt:i4>
      </vt:variant>
      <vt:variant>
        <vt:i4>5</vt:i4>
      </vt:variant>
      <vt:variant>
        <vt:lpwstr/>
      </vt:variant>
      <vt:variant>
        <vt:lpwstr>_Toc121815839</vt:lpwstr>
      </vt:variant>
      <vt:variant>
        <vt:i4>1769529</vt:i4>
      </vt:variant>
      <vt:variant>
        <vt:i4>245</vt:i4>
      </vt:variant>
      <vt:variant>
        <vt:i4>0</vt:i4>
      </vt:variant>
      <vt:variant>
        <vt:i4>5</vt:i4>
      </vt:variant>
      <vt:variant>
        <vt:lpwstr/>
      </vt:variant>
      <vt:variant>
        <vt:lpwstr>_Toc121815838</vt:lpwstr>
      </vt:variant>
      <vt:variant>
        <vt:i4>1769529</vt:i4>
      </vt:variant>
      <vt:variant>
        <vt:i4>239</vt:i4>
      </vt:variant>
      <vt:variant>
        <vt:i4>0</vt:i4>
      </vt:variant>
      <vt:variant>
        <vt:i4>5</vt:i4>
      </vt:variant>
      <vt:variant>
        <vt:lpwstr/>
      </vt:variant>
      <vt:variant>
        <vt:lpwstr>_Toc121815837</vt:lpwstr>
      </vt:variant>
      <vt:variant>
        <vt:i4>1769529</vt:i4>
      </vt:variant>
      <vt:variant>
        <vt:i4>233</vt:i4>
      </vt:variant>
      <vt:variant>
        <vt:i4>0</vt:i4>
      </vt:variant>
      <vt:variant>
        <vt:i4>5</vt:i4>
      </vt:variant>
      <vt:variant>
        <vt:lpwstr/>
      </vt:variant>
      <vt:variant>
        <vt:lpwstr>_Toc121815836</vt:lpwstr>
      </vt:variant>
      <vt:variant>
        <vt:i4>1769529</vt:i4>
      </vt:variant>
      <vt:variant>
        <vt:i4>227</vt:i4>
      </vt:variant>
      <vt:variant>
        <vt:i4>0</vt:i4>
      </vt:variant>
      <vt:variant>
        <vt:i4>5</vt:i4>
      </vt:variant>
      <vt:variant>
        <vt:lpwstr/>
      </vt:variant>
      <vt:variant>
        <vt:lpwstr>_Toc121815835</vt:lpwstr>
      </vt:variant>
      <vt:variant>
        <vt:i4>1769529</vt:i4>
      </vt:variant>
      <vt:variant>
        <vt:i4>221</vt:i4>
      </vt:variant>
      <vt:variant>
        <vt:i4>0</vt:i4>
      </vt:variant>
      <vt:variant>
        <vt:i4>5</vt:i4>
      </vt:variant>
      <vt:variant>
        <vt:lpwstr/>
      </vt:variant>
      <vt:variant>
        <vt:lpwstr>_Toc121815834</vt:lpwstr>
      </vt:variant>
      <vt:variant>
        <vt:i4>1769529</vt:i4>
      </vt:variant>
      <vt:variant>
        <vt:i4>215</vt:i4>
      </vt:variant>
      <vt:variant>
        <vt:i4>0</vt:i4>
      </vt:variant>
      <vt:variant>
        <vt:i4>5</vt:i4>
      </vt:variant>
      <vt:variant>
        <vt:lpwstr/>
      </vt:variant>
      <vt:variant>
        <vt:lpwstr>_Toc121815833</vt:lpwstr>
      </vt:variant>
      <vt:variant>
        <vt:i4>1769529</vt:i4>
      </vt:variant>
      <vt:variant>
        <vt:i4>209</vt:i4>
      </vt:variant>
      <vt:variant>
        <vt:i4>0</vt:i4>
      </vt:variant>
      <vt:variant>
        <vt:i4>5</vt:i4>
      </vt:variant>
      <vt:variant>
        <vt:lpwstr/>
      </vt:variant>
      <vt:variant>
        <vt:lpwstr>_Toc121815832</vt:lpwstr>
      </vt:variant>
      <vt:variant>
        <vt:i4>1769529</vt:i4>
      </vt:variant>
      <vt:variant>
        <vt:i4>203</vt:i4>
      </vt:variant>
      <vt:variant>
        <vt:i4>0</vt:i4>
      </vt:variant>
      <vt:variant>
        <vt:i4>5</vt:i4>
      </vt:variant>
      <vt:variant>
        <vt:lpwstr/>
      </vt:variant>
      <vt:variant>
        <vt:lpwstr>_Toc121815831</vt:lpwstr>
      </vt:variant>
      <vt:variant>
        <vt:i4>1769529</vt:i4>
      </vt:variant>
      <vt:variant>
        <vt:i4>197</vt:i4>
      </vt:variant>
      <vt:variant>
        <vt:i4>0</vt:i4>
      </vt:variant>
      <vt:variant>
        <vt:i4>5</vt:i4>
      </vt:variant>
      <vt:variant>
        <vt:lpwstr/>
      </vt:variant>
      <vt:variant>
        <vt:lpwstr>_Toc121815830</vt:lpwstr>
      </vt:variant>
      <vt:variant>
        <vt:i4>1703993</vt:i4>
      </vt:variant>
      <vt:variant>
        <vt:i4>191</vt:i4>
      </vt:variant>
      <vt:variant>
        <vt:i4>0</vt:i4>
      </vt:variant>
      <vt:variant>
        <vt:i4>5</vt:i4>
      </vt:variant>
      <vt:variant>
        <vt:lpwstr/>
      </vt:variant>
      <vt:variant>
        <vt:lpwstr>_Toc121815828</vt:lpwstr>
      </vt:variant>
      <vt:variant>
        <vt:i4>1703993</vt:i4>
      </vt:variant>
      <vt:variant>
        <vt:i4>185</vt:i4>
      </vt:variant>
      <vt:variant>
        <vt:i4>0</vt:i4>
      </vt:variant>
      <vt:variant>
        <vt:i4>5</vt:i4>
      </vt:variant>
      <vt:variant>
        <vt:lpwstr/>
      </vt:variant>
      <vt:variant>
        <vt:lpwstr>_Toc121815826</vt:lpwstr>
      </vt:variant>
      <vt:variant>
        <vt:i4>1703993</vt:i4>
      </vt:variant>
      <vt:variant>
        <vt:i4>179</vt:i4>
      </vt:variant>
      <vt:variant>
        <vt:i4>0</vt:i4>
      </vt:variant>
      <vt:variant>
        <vt:i4>5</vt:i4>
      </vt:variant>
      <vt:variant>
        <vt:lpwstr/>
      </vt:variant>
      <vt:variant>
        <vt:lpwstr>_Toc121815825</vt:lpwstr>
      </vt:variant>
      <vt:variant>
        <vt:i4>1703993</vt:i4>
      </vt:variant>
      <vt:variant>
        <vt:i4>173</vt:i4>
      </vt:variant>
      <vt:variant>
        <vt:i4>0</vt:i4>
      </vt:variant>
      <vt:variant>
        <vt:i4>5</vt:i4>
      </vt:variant>
      <vt:variant>
        <vt:lpwstr/>
      </vt:variant>
      <vt:variant>
        <vt:lpwstr>_Toc121815824</vt:lpwstr>
      </vt:variant>
      <vt:variant>
        <vt:i4>1703993</vt:i4>
      </vt:variant>
      <vt:variant>
        <vt:i4>167</vt:i4>
      </vt:variant>
      <vt:variant>
        <vt:i4>0</vt:i4>
      </vt:variant>
      <vt:variant>
        <vt:i4>5</vt:i4>
      </vt:variant>
      <vt:variant>
        <vt:lpwstr/>
      </vt:variant>
      <vt:variant>
        <vt:lpwstr>_Toc121815823</vt:lpwstr>
      </vt:variant>
      <vt:variant>
        <vt:i4>1703993</vt:i4>
      </vt:variant>
      <vt:variant>
        <vt:i4>161</vt:i4>
      </vt:variant>
      <vt:variant>
        <vt:i4>0</vt:i4>
      </vt:variant>
      <vt:variant>
        <vt:i4>5</vt:i4>
      </vt:variant>
      <vt:variant>
        <vt:lpwstr/>
      </vt:variant>
      <vt:variant>
        <vt:lpwstr>_Toc121815822</vt:lpwstr>
      </vt:variant>
      <vt:variant>
        <vt:i4>1703993</vt:i4>
      </vt:variant>
      <vt:variant>
        <vt:i4>155</vt:i4>
      </vt:variant>
      <vt:variant>
        <vt:i4>0</vt:i4>
      </vt:variant>
      <vt:variant>
        <vt:i4>5</vt:i4>
      </vt:variant>
      <vt:variant>
        <vt:lpwstr/>
      </vt:variant>
      <vt:variant>
        <vt:lpwstr>_Toc121815821</vt:lpwstr>
      </vt:variant>
      <vt:variant>
        <vt:i4>1703993</vt:i4>
      </vt:variant>
      <vt:variant>
        <vt:i4>149</vt:i4>
      </vt:variant>
      <vt:variant>
        <vt:i4>0</vt:i4>
      </vt:variant>
      <vt:variant>
        <vt:i4>5</vt:i4>
      </vt:variant>
      <vt:variant>
        <vt:lpwstr/>
      </vt:variant>
      <vt:variant>
        <vt:lpwstr>_Toc121815820</vt:lpwstr>
      </vt:variant>
      <vt:variant>
        <vt:i4>1638457</vt:i4>
      </vt:variant>
      <vt:variant>
        <vt:i4>143</vt:i4>
      </vt:variant>
      <vt:variant>
        <vt:i4>0</vt:i4>
      </vt:variant>
      <vt:variant>
        <vt:i4>5</vt:i4>
      </vt:variant>
      <vt:variant>
        <vt:lpwstr/>
      </vt:variant>
      <vt:variant>
        <vt:lpwstr>_Toc121815819</vt:lpwstr>
      </vt:variant>
      <vt:variant>
        <vt:i4>1638457</vt:i4>
      </vt:variant>
      <vt:variant>
        <vt:i4>137</vt:i4>
      </vt:variant>
      <vt:variant>
        <vt:i4>0</vt:i4>
      </vt:variant>
      <vt:variant>
        <vt:i4>5</vt:i4>
      </vt:variant>
      <vt:variant>
        <vt:lpwstr/>
      </vt:variant>
      <vt:variant>
        <vt:lpwstr>_Toc121815818</vt:lpwstr>
      </vt:variant>
      <vt:variant>
        <vt:i4>1638457</vt:i4>
      </vt:variant>
      <vt:variant>
        <vt:i4>131</vt:i4>
      </vt:variant>
      <vt:variant>
        <vt:i4>0</vt:i4>
      </vt:variant>
      <vt:variant>
        <vt:i4>5</vt:i4>
      </vt:variant>
      <vt:variant>
        <vt:lpwstr/>
      </vt:variant>
      <vt:variant>
        <vt:lpwstr>_Toc121815817</vt:lpwstr>
      </vt:variant>
      <vt:variant>
        <vt:i4>1638457</vt:i4>
      </vt:variant>
      <vt:variant>
        <vt:i4>125</vt:i4>
      </vt:variant>
      <vt:variant>
        <vt:i4>0</vt:i4>
      </vt:variant>
      <vt:variant>
        <vt:i4>5</vt:i4>
      </vt:variant>
      <vt:variant>
        <vt:lpwstr/>
      </vt:variant>
      <vt:variant>
        <vt:lpwstr>_Toc121815816</vt:lpwstr>
      </vt:variant>
      <vt:variant>
        <vt:i4>1638457</vt:i4>
      </vt:variant>
      <vt:variant>
        <vt:i4>119</vt:i4>
      </vt:variant>
      <vt:variant>
        <vt:i4>0</vt:i4>
      </vt:variant>
      <vt:variant>
        <vt:i4>5</vt:i4>
      </vt:variant>
      <vt:variant>
        <vt:lpwstr/>
      </vt:variant>
      <vt:variant>
        <vt:lpwstr>_Toc121815815</vt:lpwstr>
      </vt:variant>
      <vt:variant>
        <vt:i4>1638457</vt:i4>
      </vt:variant>
      <vt:variant>
        <vt:i4>113</vt:i4>
      </vt:variant>
      <vt:variant>
        <vt:i4>0</vt:i4>
      </vt:variant>
      <vt:variant>
        <vt:i4>5</vt:i4>
      </vt:variant>
      <vt:variant>
        <vt:lpwstr/>
      </vt:variant>
      <vt:variant>
        <vt:lpwstr>_Toc121815814</vt:lpwstr>
      </vt:variant>
      <vt:variant>
        <vt:i4>1638457</vt:i4>
      </vt:variant>
      <vt:variant>
        <vt:i4>107</vt:i4>
      </vt:variant>
      <vt:variant>
        <vt:i4>0</vt:i4>
      </vt:variant>
      <vt:variant>
        <vt:i4>5</vt:i4>
      </vt:variant>
      <vt:variant>
        <vt:lpwstr/>
      </vt:variant>
      <vt:variant>
        <vt:lpwstr>_Toc121815813</vt:lpwstr>
      </vt:variant>
      <vt:variant>
        <vt:i4>1638457</vt:i4>
      </vt:variant>
      <vt:variant>
        <vt:i4>101</vt:i4>
      </vt:variant>
      <vt:variant>
        <vt:i4>0</vt:i4>
      </vt:variant>
      <vt:variant>
        <vt:i4>5</vt:i4>
      </vt:variant>
      <vt:variant>
        <vt:lpwstr/>
      </vt:variant>
      <vt:variant>
        <vt:lpwstr>_Toc121815812</vt:lpwstr>
      </vt:variant>
      <vt:variant>
        <vt:i4>1638457</vt:i4>
      </vt:variant>
      <vt:variant>
        <vt:i4>95</vt:i4>
      </vt:variant>
      <vt:variant>
        <vt:i4>0</vt:i4>
      </vt:variant>
      <vt:variant>
        <vt:i4>5</vt:i4>
      </vt:variant>
      <vt:variant>
        <vt:lpwstr/>
      </vt:variant>
      <vt:variant>
        <vt:lpwstr>_Toc121815811</vt:lpwstr>
      </vt:variant>
      <vt:variant>
        <vt:i4>1638457</vt:i4>
      </vt:variant>
      <vt:variant>
        <vt:i4>89</vt:i4>
      </vt:variant>
      <vt:variant>
        <vt:i4>0</vt:i4>
      </vt:variant>
      <vt:variant>
        <vt:i4>5</vt:i4>
      </vt:variant>
      <vt:variant>
        <vt:lpwstr/>
      </vt:variant>
      <vt:variant>
        <vt:lpwstr>_Toc121815810</vt:lpwstr>
      </vt:variant>
      <vt:variant>
        <vt:i4>1572921</vt:i4>
      </vt:variant>
      <vt:variant>
        <vt:i4>83</vt:i4>
      </vt:variant>
      <vt:variant>
        <vt:i4>0</vt:i4>
      </vt:variant>
      <vt:variant>
        <vt:i4>5</vt:i4>
      </vt:variant>
      <vt:variant>
        <vt:lpwstr/>
      </vt:variant>
      <vt:variant>
        <vt:lpwstr>_Toc121815809</vt:lpwstr>
      </vt:variant>
      <vt:variant>
        <vt:i4>1572921</vt:i4>
      </vt:variant>
      <vt:variant>
        <vt:i4>77</vt:i4>
      </vt:variant>
      <vt:variant>
        <vt:i4>0</vt:i4>
      </vt:variant>
      <vt:variant>
        <vt:i4>5</vt:i4>
      </vt:variant>
      <vt:variant>
        <vt:lpwstr/>
      </vt:variant>
      <vt:variant>
        <vt:lpwstr>_Toc121815808</vt:lpwstr>
      </vt:variant>
      <vt:variant>
        <vt:i4>1572921</vt:i4>
      </vt:variant>
      <vt:variant>
        <vt:i4>71</vt:i4>
      </vt:variant>
      <vt:variant>
        <vt:i4>0</vt:i4>
      </vt:variant>
      <vt:variant>
        <vt:i4>5</vt:i4>
      </vt:variant>
      <vt:variant>
        <vt:lpwstr/>
      </vt:variant>
      <vt:variant>
        <vt:lpwstr>_Toc121815807</vt:lpwstr>
      </vt:variant>
      <vt:variant>
        <vt:i4>1572921</vt:i4>
      </vt:variant>
      <vt:variant>
        <vt:i4>65</vt:i4>
      </vt:variant>
      <vt:variant>
        <vt:i4>0</vt:i4>
      </vt:variant>
      <vt:variant>
        <vt:i4>5</vt:i4>
      </vt:variant>
      <vt:variant>
        <vt:lpwstr/>
      </vt:variant>
      <vt:variant>
        <vt:lpwstr>_Toc121815806</vt:lpwstr>
      </vt:variant>
      <vt:variant>
        <vt:i4>1572921</vt:i4>
      </vt:variant>
      <vt:variant>
        <vt:i4>59</vt:i4>
      </vt:variant>
      <vt:variant>
        <vt:i4>0</vt:i4>
      </vt:variant>
      <vt:variant>
        <vt:i4>5</vt:i4>
      </vt:variant>
      <vt:variant>
        <vt:lpwstr/>
      </vt:variant>
      <vt:variant>
        <vt:lpwstr>_Toc121815805</vt:lpwstr>
      </vt:variant>
      <vt:variant>
        <vt:i4>1572921</vt:i4>
      </vt:variant>
      <vt:variant>
        <vt:i4>53</vt:i4>
      </vt:variant>
      <vt:variant>
        <vt:i4>0</vt:i4>
      </vt:variant>
      <vt:variant>
        <vt:i4>5</vt:i4>
      </vt:variant>
      <vt:variant>
        <vt:lpwstr/>
      </vt:variant>
      <vt:variant>
        <vt:lpwstr>_Toc121815804</vt:lpwstr>
      </vt:variant>
      <vt:variant>
        <vt:i4>1572921</vt:i4>
      </vt:variant>
      <vt:variant>
        <vt:i4>47</vt:i4>
      </vt:variant>
      <vt:variant>
        <vt:i4>0</vt:i4>
      </vt:variant>
      <vt:variant>
        <vt:i4>5</vt:i4>
      </vt:variant>
      <vt:variant>
        <vt:lpwstr/>
      </vt:variant>
      <vt:variant>
        <vt:lpwstr>_Toc121815803</vt:lpwstr>
      </vt:variant>
      <vt:variant>
        <vt:i4>1572921</vt:i4>
      </vt:variant>
      <vt:variant>
        <vt:i4>41</vt:i4>
      </vt:variant>
      <vt:variant>
        <vt:i4>0</vt:i4>
      </vt:variant>
      <vt:variant>
        <vt:i4>5</vt:i4>
      </vt:variant>
      <vt:variant>
        <vt:lpwstr/>
      </vt:variant>
      <vt:variant>
        <vt:lpwstr>_Toc121815802</vt:lpwstr>
      </vt:variant>
      <vt:variant>
        <vt:i4>1572921</vt:i4>
      </vt:variant>
      <vt:variant>
        <vt:i4>35</vt:i4>
      </vt:variant>
      <vt:variant>
        <vt:i4>0</vt:i4>
      </vt:variant>
      <vt:variant>
        <vt:i4>5</vt:i4>
      </vt:variant>
      <vt:variant>
        <vt:lpwstr/>
      </vt:variant>
      <vt:variant>
        <vt:lpwstr>_Toc121815801</vt:lpwstr>
      </vt:variant>
      <vt:variant>
        <vt:i4>1572921</vt:i4>
      </vt:variant>
      <vt:variant>
        <vt:i4>29</vt:i4>
      </vt:variant>
      <vt:variant>
        <vt:i4>0</vt:i4>
      </vt:variant>
      <vt:variant>
        <vt:i4>5</vt:i4>
      </vt:variant>
      <vt:variant>
        <vt:lpwstr/>
      </vt:variant>
      <vt:variant>
        <vt:lpwstr>_Toc121815800</vt:lpwstr>
      </vt:variant>
      <vt:variant>
        <vt:i4>1114166</vt:i4>
      </vt:variant>
      <vt:variant>
        <vt:i4>23</vt:i4>
      </vt:variant>
      <vt:variant>
        <vt:i4>0</vt:i4>
      </vt:variant>
      <vt:variant>
        <vt:i4>5</vt:i4>
      </vt:variant>
      <vt:variant>
        <vt:lpwstr/>
      </vt:variant>
      <vt:variant>
        <vt:lpwstr>_Toc121815799</vt:lpwstr>
      </vt:variant>
      <vt:variant>
        <vt:i4>1114166</vt:i4>
      </vt:variant>
      <vt:variant>
        <vt:i4>17</vt:i4>
      </vt:variant>
      <vt:variant>
        <vt:i4>0</vt:i4>
      </vt:variant>
      <vt:variant>
        <vt:i4>5</vt:i4>
      </vt:variant>
      <vt:variant>
        <vt:lpwstr/>
      </vt:variant>
      <vt:variant>
        <vt:lpwstr>_Toc121815798</vt:lpwstr>
      </vt:variant>
      <vt:variant>
        <vt:i4>1114166</vt:i4>
      </vt:variant>
      <vt:variant>
        <vt:i4>11</vt:i4>
      </vt:variant>
      <vt:variant>
        <vt:i4>0</vt:i4>
      </vt:variant>
      <vt:variant>
        <vt:i4>5</vt:i4>
      </vt:variant>
      <vt:variant>
        <vt:lpwstr/>
      </vt:variant>
      <vt:variant>
        <vt:lpwstr>_Toc121815797</vt:lpwstr>
      </vt:variant>
      <vt:variant>
        <vt:i4>1114166</vt:i4>
      </vt:variant>
      <vt:variant>
        <vt:i4>5</vt:i4>
      </vt:variant>
      <vt:variant>
        <vt:i4>0</vt:i4>
      </vt:variant>
      <vt:variant>
        <vt:i4>5</vt:i4>
      </vt:variant>
      <vt:variant>
        <vt:lpwstr/>
      </vt:variant>
      <vt:variant>
        <vt:lpwstr>_Toc121815796</vt:lpwstr>
      </vt:variant>
      <vt:variant>
        <vt:i4>4522066</vt:i4>
      </vt:variant>
      <vt:variant>
        <vt:i4>0</vt:i4>
      </vt:variant>
      <vt:variant>
        <vt:i4>0</vt:i4>
      </vt:variant>
      <vt:variant>
        <vt:i4>5</vt:i4>
      </vt:variant>
      <vt:variant>
        <vt:lpwstr>https://www.ncr.com/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Mark</dc:creator>
  <cp:keywords/>
  <cp:lastModifiedBy>Robbie Moses</cp:lastModifiedBy>
  <cp:revision>117</cp:revision>
  <cp:lastPrinted>2021-09-16T19:19:00Z</cp:lastPrinted>
  <dcterms:created xsi:type="dcterms:W3CDTF">2023-03-02T12:12:00Z</dcterms:created>
  <dcterms:modified xsi:type="dcterms:W3CDTF">2023-03-03T11:49:00Z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75c5ff1a2645ac1e3a16b7b1638670de52e31ba54827c8867c74d9a9a4547cde</vt:lpwstr>
  </property>
  <property fmtid="{D5CDD505-2E9C-101B-9397-08002B2CF9AE}" pid="3" name="MSIP_Label_dc233488-06c6-4c2b-96ac-e256c4376f84_Enabled">
    <vt:lpwstr>true</vt:lpwstr>
  </property>
  <property fmtid="{D5CDD505-2E9C-101B-9397-08002B2CF9AE}" pid="4" name="MSIP_Label_dc233488-06c6-4c2b-96ac-e256c4376f84_SetDate">
    <vt:lpwstr>2022-12-01T07:05:01Z</vt:lpwstr>
  </property>
  <property fmtid="{D5CDD505-2E9C-101B-9397-08002B2CF9AE}" pid="5" name="MSIP_Label_dc233488-06c6-4c2b-96ac-e256c4376f84_Method">
    <vt:lpwstr>Privileged</vt:lpwstr>
  </property>
  <property fmtid="{D5CDD505-2E9C-101B-9397-08002B2CF9AE}" pid="6" name="MSIP_Label_dc233488-06c6-4c2b-96ac-e256c4376f84_Name">
    <vt:lpwstr>dc233488-06c6-4c2b-96ac-e256c4376f84</vt:lpwstr>
  </property>
  <property fmtid="{D5CDD505-2E9C-101B-9397-08002B2CF9AE}" pid="7" name="MSIP_Label_dc233488-06c6-4c2b-96ac-e256c4376f84_SiteId">
    <vt:lpwstr>ae4df1f7-611e-444f-897e-f964e1205171</vt:lpwstr>
  </property>
  <property fmtid="{D5CDD505-2E9C-101B-9397-08002B2CF9AE}" pid="8" name="MSIP_Label_dc233488-06c6-4c2b-96ac-e256c4376f84_ActionId">
    <vt:lpwstr>c8b6ab6c-ce34-453f-930a-54f462222dbf</vt:lpwstr>
  </property>
  <property fmtid="{D5CDD505-2E9C-101B-9397-08002B2CF9AE}" pid="9" name="MSIP_Label_dc233488-06c6-4c2b-96ac-e256c4376f84_ContentBits">
    <vt:lpwstr>0</vt:lpwstr>
  </property>
</Properties>
</file>